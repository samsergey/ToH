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AB5731" w14:textId="77777777" w:rsidR="008E2D65" w:rsidRPr="002D5441" w:rsidRDefault="008E2D65">
      <w:pPr>
        <w:widowControl w:val="0"/>
      </w:pPr>
    </w:p>
    <w:tbl>
      <w:tblPr>
        <w:tblStyle w:val="a5"/>
        <w:tblW w:w="7668" w:type="dxa"/>
        <w:tblInd w:w="0" w:type="dxa"/>
        <w:tblBorders>
          <w:left w:val="single" w:sz="18" w:space="0" w:color="4F81BD"/>
        </w:tblBorders>
        <w:tblLayout w:type="fixed"/>
        <w:tblLook w:val="0400" w:firstRow="0" w:lastRow="0" w:firstColumn="0" w:lastColumn="0" w:noHBand="0" w:noVBand="1"/>
      </w:tblPr>
      <w:tblGrid>
        <w:gridCol w:w="7668"/>
      </w:tblGrid>
      <w:tr w:rsidR="008E2D65" w:rsidRPr="0029618A" w14:paraId="354D663D" w14:textId="77777777">
        <w:tc>
          <w:tcPr>
            <w:tcW w:w="7668" w:type="dxa"/>
            <w:tcMar>
              <w:top w:w="216" w:type="dxa"/>
              <w:left w:w="115" w:type="dxa"/>
              <w:bottom w:w="216" w:type="dxa"/>
              <w:right w:w="115" w:type="dxa"/>
            </w:tcMar>
          </w:tcPr>
          <w:p w14:paraId="753CB735" w14:textId="77777777" w:rsidR="008E2D65" w:rsidRPr="0029618A" w:rsidRDefault="00662FA5">
            <w:pPr>
              <w:spacing w:line="240" w:lineRule="auto"/>
              <w:rPr>
                <w:rFonts w:eastAsia="Cambria"/>
              </w:rPr>
            </w:pPr>
            <w:r w:rsidRPr="0029618A">
              <w:rPr>
                <w:rFonts w:eastAsia="Cambria"/>
              </w:rPr>
              <w:t>Сергей Самойленко</w:t>
            </w:r>
          </w:p>
        </w:tc>
      </w:tr>
      <w:tr w:rsidR="008E2D65" w:rsidRPr="0029618A" w14:paraId="4C27C0D0" w14:textId="77777777">
        <w:tc>
          <w:tcPr>
            <w:tcW w:w="7668" w:type="dxa"/>
            <w:tcMar>
              <w:top w:w="216" w:type="dxa"/>
              <w:left w:w="115" w:type="dxa"/>
              <w:bottom w:w="216" w:type="dxa"/>
              <w:right w:w="115" w:type="dxa"/>
            </w:tcMar>
          </w:tcPr>
          <w:p w14:paraId="755800E8" w14:textId="77777777" w:rsidR="008E2D65" w:rsidRPr="0029618A" w:rsidRDefault="00662FA5">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2C1CC135" w14:textId="77777777" w:rsidR="008E2D65" w:rsidRPr="0029618A" w:rsidRDefault="008E2D65">
      <w:pPr>
        <w:ind w:firstLine="397"/>
        <w:jc w:val="both"/>
        <w:rPr>
          <w:rFonts w:eastAsia="Times New Roman"/>
          <w:sz w:val="24"/>
          <w:szCs w:val="24"/>
        </w:rPr>
      </w:pPr>
    </w:p>
    <w:p w14:paraId="662CD954" w14:textId="77777777" w:rsidR="008E2D65" w:rsidRPr="0029618A" w:rsidRDefault="008E2D65">
      <w:pPr>
        <w:ind w:firstLine="397"/>
        <w:jc w:val="both"/>
        <w:rPr>
          <w:rFonts w:eastAsia="Times New Roman"/>
          <w:sz w:val="24"/>
          <w:szCs w:val="24"/>
        </w:rPr>
      </w:pPr>
    </w:p>
    <w:tbl>
      <w:tblPr>
        <w:tblStyle w:val="a6"/>
        <w:tblW w:w="7668" w:type="dxa"/>
        <w:tblInd w:w="0" w:type="dxa"/>
        <w:tblLayout w:type="fixed"/>
        <w:tblLook w:val="0400" w:firstRow="0" w:lastRow="0" w:firstColumn="0" w:lastColumn="0" w:noHBand="0" w:noVBand="1"/>
      </w:tblPr>
      <w:tblGrid>
        <w:gridCol w:w="7668"/>
      </w:tblGrid>
      <w:tr w:rsidR="008E2D65" w:rsidRPr="0029618A" w14:paraId="5199B6AC" w14:textId="77777777">
        <w:tc>
          <w:tcPr>
            <w:tcW w:w="7668" w:type="dxa"/>
            <w:tcMar>
              <w:top w:w="216" w:type="dxa"/>
              <w:left w:w="115" w:type="dxa"/>
              <w:bottom w:w="216" w:type="dxa"/>
              <w:right w:w="115" w:type="dxa"/>
            </w:tcMar>
          </w:tcPr>
          <w:p w14:paraId="619A6BDE" w14:textId="77777777" w:rsidR="008E2D65" w:rsidRPr="0029618A" w:rsidRDefault="00662FA5">
            <w:pPr>
              <w:spacing w:line="240" w:lineRule="auto"/>
              <w:rPr>
                <w:rFonts w:eastAsia="Calibri"/>
                <w:color w:val="4F81BD"/>
              </w:rPr>
            </w:pPr>
            <w:r w:rsidRPr="0029618A">
              <w:rPr>
                <w:rFonts w:eastAsia="Calibri"/>
                <w:color w:val="4F81BD"/>
              </w:rPr>
              <w:t>Петропавловск-Камчатский</w:t>
            </w:r>
          </w:p>
          <w:p w14:paraId="7C290341" w14:textId="77777777" w:rsidR="008E2D65" w:rsidRPr="0029618A" w:rsidRDefault="00662FA5">
            <w:pPr>
              <w:spacing w:line="240" w:lineRule="auto"/>
              <w:rPr>
                <w:rFonts w:eastAsia="Calibri"/>
                <w:color w:val="4F81BD"/>
              </w:rPr>
            </w:pPr>
            <w:r w:rsidRPr="0029618A">
              <w:rPr>
                <w:rFonts w:eastAsia="Calibri"/>
                <w:color w:val="4F81BD"/>
              </w:rPr>
              <w:t>2019</w:t>
            </w:r>
          </w:p>
          <w:p w14:paraId="4C6ECC20" w14:textId="77777777" w:rsidR="008E2D65" w:rsidRPr="0029618A" w:rsidRDefault="008E2D65">
            <w:pPr>
              <w:spacing w:line="240" w:lineRule="auto"/>
              <w:rPr>
                <w:rFonts w:eastAsia="Calibri"/>
                <w:color w:val="4F81BD"/>
              </w:rPr>
            </w:pPr>
          </w:p>
        </w:tc>
      </w:tr>
    </w:tbl>
    <w:p w14:paraId="1101D687" w14:textId="77777777" w:rsidR="008E2D65" w:rsidRPr="0029618A" w:rsidRDefault="00662FA5">
      <w:pPr>
        <w:pStyle w:val="1"/>
      </w:pPr>
      <w:r w:rsidRPr="0029618A">
        <w:br w:type="page"/>
      </w:r>
      <w:bookmarkStart w:id="0" w:name="_Toc22639603"/>
      <w:r w:rsidRPr="0029618A">
        <w:lastRenderedPageBreak/>
        <w:t>Аннотация</w:t>
      </w:r>
      <w:bookmarkEnd w:id="0"/>
    </w:p>
    <w:p w14:paraId="0E8FBE0E" w14:textId="0AD7B585" w:rsidR="008E2D65" w:rsidRPr="0029618A" w:rsidRDefault="00662FA5">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w:t>
      </w:r>
      <w:proofErr w:type="spellStart"/>
      <w:r w:rsidRPr="0029618A">
        <w:t>Мёрфи</w:t>
      </w:r>
      <w:proofErr w:type="spellEnd"/>
      <w:r w:rsidRPr="0029618A">
        <w:t xml:space="preserve">"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w:t>
      </w:r>
      <w:proofErr w:type="spellStart"/>
      <w:r w:rsidRPr="0029618A">
        <w:t>марковски</w:t>
      </w:r>
      <w:r w:rsidR="00C73AEC">
        <w:t>ми</w:t>
      </w:r>
      <w:proofErr w:type="spellEnd"/>
      <w:r w:rsidRPr="0029618A">
        <w:t xml:space="preserve"> цеп</w:t>
      </w:r>
      <w:r w:rsidR="00C73AEC">
        <w:t>ями</w:t>
      </w:r>
      <w:r w:rsidRPr="0029618A">
        <w:t>, стохастически</w:t>
      </w:r>
      <w:r w:rsidR="00C73AEC">
        <w:t>ми</w:t>
      </w:r>
      <w:r w:rsidRPr="0029618A">
        <w:t xml:space="preserve"> процесс</w:t>
      </w:r>
      <w:r w:rsidR="00C73AEC">
        <w:t>ами</w:t>
      </w:r>
      <w:r w:rsidRPr="0029618A">
        <w:t>, теори</w:t>
      </w:r>
      <w:r w:rsidR="00C73AEC">
        <w:t>ей</w:t>
      </w:r>
      <w:r w:rsidRPr="0029618A">
        <w:t xml:space="preserve"> очередей, динамического хаоса и т.п. </w:t>
      </w:r>
    </w:p>
    <w:p w14:paraId="3B7ADDBA" w14:textId="77777777" w:rsidR="008E2D65" w:rsidRPr="0029618A" w:rsidRDefault="00662FA5">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7398FCB6" w14:textId="77777777" w:rsidR="008E2D65" w:rsidRPr="0029618A" w:rsidRDefault="008E2D65">
      <w:pPr>
        <w:ind w:firstLine="397"/>
        <w:jc w:val="both"/>
      </w:pPr>
    </w:p>
    <w:p w14:paraId="4F23D1A5" w14:textId="77777777" w:rsidR="008E2D65" w:rsidRPr="0029618A" w:rsidRDefault="00662FA5">
      <w:pPr>
        <w:pStyle w:val="1"/>
        <w:ind w:firstLine="397"/>
        <w:jc w:val="both"/>
      </w:pPr>
      <w:bookmarkStart w:id="1" w:name="_Toc22639604"/>
      <w:r w:rsidRPr="0029618A">
        <w:t>Об авторе</w:t>
      </w:r>
      <w:bookmarkEnd w:id="1"/>
    </w:p>
    <w:p w14:paraId="2C2E86C7" w14:textId="04E7178E" w:rsidR="008E2D65" w:rsidRPr="0029618A" w:rsidRDefault="00662FA5">
      <w:r w:rsidRPr="0029618A">
        <w:t>Сергей Самойленко, к.</w:t>
      </w:r>
      <w:ins w:id="2" w:author="Пользователь" w:date="2019-11-11T14:52:00Z">
        <w:r w:rsidR="000B0050">
          <w:t xml:space="preserve"> </w:t>
        </w:r>
      </w:ins>
      <w:r w:rsidRPr="0029618A">
        <w:t>ф.</w:t>
      </w:r>
      <w:ins w:id="3" w:author="Пользователь" w:date="2019-11-11T14:52:00Z">
        <w:r w:rsidR="000B0050">
          <w:t>-</w:t>
        </w:r>
      </w:ins>
      <w:r w:rsidRPr="0029618A">
        <w:t>м.</w:t>
      </w:r>
      <w:ins w:id="4" w:author="Пользователь" w:date="2019-11-11T14:52:00Z">
        <w:r w:rsidR="000B0050">
          <w:t xml:space="preserve"> </w:t>
        </w:r>
      </w:ins>
      <w:r w:rsidRPr="0029618A">
        <w:t xml:space="preserve">н., </w:t>
      </w:r>
      <w:proofErr w:type="spellStart"/>
      <w:r w:rsidRPr="0029618A">
        <w:t>PhD</w:t>
      </w:r>
      <w:proofErr w:type="spellEnd"/>
      <w:ins w:id="5" w:author="Пользователь" w:date="2019-11-11T14:52:00Z">
        <w:r w:rsidR="000B0050">
          <w:t>.</w:t>
        </w:r>
      </w:ins>
    </w:p>
    <w:p w14:paraId="0FF53FFC" w14:textId="77777777" w:rsidR="008E2D65" w:rsidRPr="0029618A" w:rsidRDefault="00662FA5">
      <w:r w:rsidRPr="0029618A">
        <w:t xml:space="preserve">Вулканолог, педагог, популяризатор науки. </w:t>
      </w:r>
      <w:r w:rsidRPr="0029618A">
        <w:tab/>
        <w:t xml:space="preserve"> </w:t>
      </w:r>
      <w:r w:rsidRPr="0029618A">
        <w:tab/>
        <w:t xml:space="preserve"> </w:t>
      </w:r>
      <w:r w:rsidRPr="0029618A">
        <w:tab/>
      </w:r>
    </w:p>
    <w:p w14:paraId="4EA46928" w14:textId="1DFF863B" w:rsidR="008E2D65" w:rsidRPr="0029618A" w:rsidRDefault="00662FA5">
      <w:r w:rsidRPr="0029618A">
        <w:t xml:space="preserve">Родился и вырос на Камчатке, учился в Новосибирской </w:t>
      </w:r>
      <w:proofErr w:type="spellStart"/>
      <w:r w:rsidRPr="0029618A">
        <w:t>ФМШ</w:t>
      </w:r>
      <w:proofErr w:type="spellEnd"/>
      <w:r w:rsidRPr="0029618A">
        <w:t xml:space="preserve">, закончил </w:t>
      </w:r>
      <w:proofErr w:type="spellStart"/>
      <w:r w:rsidRPr="0029618A">
        <w:t>НГУ</w:t>
      </w:r>
      <w:proofErr w:type="spellEnd"/>
      <w:r w:rsidRPr="0029618A">
        <w:t xml:space="preserve">, став физиком.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директора Института вулканологии </w:t>
      </w:r>
      <w:del w:id="6" w:author="Пользователь" w:date="2019-11-11T14:53:00Z">
        <w:r w:rsidRPr="0029618A" w:rsidDel="000B0050">
          <w:delText>ДВО РАН</w:delText>
        </w:r>
      </w:del>
      <w:ins w:id="7" w:author="Пользователь" w:date="2019-11-11T14:53:00Z">
        <w:r w:rsidR="000B0050">
          <w:t>Дальневосточного отделения Российской академии наук</w:t>
        </w:r>
      </w:ins>
      <w:r w:rsidRPr="0029618A">
        <w:t>, заведовал кафедрой геологии географии и геофизики Камчатского Государственного Университета им</w:t>
      </w:r>
      <w:ins w:id="8" w:author="Пользователь" w:date="2019-11-11T14:53:00Z">
        <w:r w:rsidR="000B0050">
          <w:t>ени</w:t>
        </w:r>
      </w:ins>
      <w:del w:id="9" w:author="Пользователь" w:date="2019-11-11T14:53:00Z">
        <w:r w:rsidRPr="0029618A" w:rsidDel="000B0050">
          <w:delText>.</w:delText>
        </w:r>
      </w:del>
      <w:r w:rsidRPr="0029618A">
        <w:t xml:space="preserve"> </w:t>
      </w:r>
      <w:proofErr w:type="spellStart"/>
      <w:r w:rsidRPr="0029618A">
        <w:t>Витуса</w:t>
      </w:r>
      <w:proofErr w:type="spellEnd"/>
      <w:r w:rsidRPr="0029618A">
        <w:t xml:space="preserve"> Беринга. В 2017 году совместно с женой основал музей вулканов “</w:t>
      </w:r>
      <w:proofErr w:type="spellStart"/>
      <w:r w:rsidRPr="0029618A">
        <w:t>Вулканариум</w:t>
      </w:r>
      <w:proofErr w:type="spellEnd"/>
      <w:r w:rsidRPr="0029618A">
        <w:t xml:space="preserve">”, где сейчас активно ведёт просветительскую и популяризаторскую работу для приезжающих со всего мира гостей Камчатки и её жителей. </w:t>
      </w:r>
    </w:p>
    <w:p w14:paraId="14630FBB" w14:textId="77777777" w:rsidR="008E2D65" w:rsidRPr="0029618A" w:rsidRDefault="00662FA5">
      <w:pPr>
        <w:pStyle w:val="1"/>
        <w:pBdr>
          <w:top w:val="nil"/>
          <w:left w:val="nil"/>
          <w:bottom w:val="nil"/>
          <w:right w:val="nil"/>
          <w:between w:val="nil"/>
        </w:pBdr>
        <w:spacing w:before="600" w:after="480"/>
        <w:jc w:val="center"/>
        <w:rPr>
          <w:rFonts w:eastAsia="Cambria"/>
          <w:b/>
          <w:highlight w:val="white"/>
        </w:rPr>
      </w:pPr>
      <w:r w:rsidRPr="0029618A">
        <w:br w:type="page"/>
      </w:r>
    </w:p>
    <w:p w14:paraId="375F3780" w14:textId="77777777" w:rsidR="008E2D65" w:rsidRPr="0029618A" w:rsidRDefault="00662FA5">
      <w:pPr>
        <w:pStyle w:val="1"/>
        <w:pBdr>
          <w:top w:val="nil"/>
          <w:left w:val="nil"/>
          <w:bottom w:val="nil"/>
          <w:right w:val="nil"/>
          <w:between w:val="nil"/>
        </w:pBdr>
        <w:spacing w:before="600" w:after="480"/>
        <w:jc w:val="center"/>
        <w:rPr>
          <w:rFonts w:eastAsia="Cambria"/>
          <w:b/>
          <w:highlight w:val="white"/>
        </w:rPr>
      </w:pPr>
      <w:bookmarkStart w:id="10" w:name="_i90bb5ggxhet" w:colFirst="0" w:colLast="0"/>
      <w:bookmarkStart w:id="11" w:name="_Toc22639605"/>
      <w:bookmarkEnd w:id="10"/>
      <w:r w:rsidRPr="0029618A">
        <w:rPr>
          <w:rFonts w:eastAsia="Cambria"/>
          <w:b/>
          <w:highlight w:val="white"/>
        </w:rPr>
        <w:lastRenderedPageBreak/>
        <w:t>Оглавление</w:t>
      </w:r>
      <w:bookmarkEnd w:id="11"/>
    </w:p>
    <w:sdt>
      <w:sdtPr>
        <w:id w:val="-1671092600"/>
        <w:docPartObj>
          <w:docPartGallery w:val="Table of Contents"/>
          <w:docPartUnique/>
        </w:docPartObj>
      </w:sdtPr>
      <w:sdtContent>
        <w:p w14:paraId="0CE2820F" w14:textId="77777777" w:rsidR="00273FA4" w:rsidRDefault="000E5C4A">
          <w:pPr>
            <w:pStyle w:val="10"/>
            <w:tabs>
              <w:tab w:val="right" w:pos="9019"/>
            </w:tabs>
            <w:rPr>
              <w:rFonts w:asciiTheme="minorHAnsi" w:eastAsiaTheme="minorEastAsia" w:hAnsiTheme="minorHAnsi" w:cstheme="minorBidi"/>
              <w:noProof/>
            </w:rPr>
          </w:pPr>
          <w:r w:rsidRPr="0029618A">
            <w:fldChar w:fldCharType="begin"/>
          </w:r>
          <w:r w:rsidR="00662FA5" w:rsidRPr="0029618A">
            <w:instrText xml:space="preserve"> TOC \h \u \z </w:instrText>
          </w:r>
          <w:r w:rsidRPr="0029618A">
            <w:fldChar w:fldCharType="separate"/>
          </w:r>
          <w:hyperlink w:anchor="_Toc22639603" w:history="1">
            <w:r w:rsidR="00273FA4" w:rsidRPr="00B60BD2">
              <w:rPr>
                <w:rStyle w:val="af9"/>
                <w:noProof/>
              </w:rPr>
              <w:t>Аннотация</w:t>
            </w:r>
            <w:r w:rsidR="00273FA4">
              <w:rPr>
                <w:noProof/>
                <w:webHidden/>
              </w:rPr>
              <w:tab/>
            </w:r>
            <w:r w:rsidR="00273FA4">
              <w:rPr>
                <w:noProof/>
                <w:webHidden/>
              </w:rPr>
              <w:fldChar w:fldCharType="begin"/>
            </w:r>
            <w:r w:rsidR="00273FA4">
              <w:rPr>
                <w:noProof/>
                <w:webHidden/>
              </w:rPr>
              <w:instrText xml:space="preserve"> PAGEREF _Toc22639603 \h </w:instrText>
            </w:r>
            <w:r w:rsidR="00273FA4">
              <w:rPr>
                <w:noProof/>
                <w:webHidden/>
              </w:rPr>
            </w:r>
            <w:r w:rsidR="00273FA4">
              <w:rPr>
                <w:noProof/>
                <w:webHidden/>
              </w:rPr>
              <w:fldChar w:fldCharType="separate"/>
            </w:r>
            <w:r w:rsidR="00273FA4">
              <w:rPr>
                <w:noProof/>
                <w:webHidden/>
              </w:rPr>
              <w:t>2</w:t>
            </w:r>
            <w:r w:rsidR="00273FA4">
              <w:rPr>
                <w:noProof/>
                <w:webHidden/>
              </w:rPr>
              <w:fldChar w:fldCharType="end"/>
            </w:r>
          </w:hyperlink>
        </w:p>
        <w:p w14:paraId="68A441D4" w14:textId="77777777" w:rsidR="00273FA4" w:rsidRDefault="007E072C">
          <w:pPr>
            <w:pStyle w:val="10"/>
            <w:tabs>
              <w:tab w:val="right" w:pos="9019"/>
            </w:tabs>
            <w:rPr>
              <w:rFonts w:asciiTheme="minorHAnsi" w:eastAsiaTheme="minorEastAsia" w:hAnsiTheme="minorHAnsi" w:cstheme="minorBidi"/>
              <w:noProof/>
            </w:rPr>
          </w:pPr>
          <w:hyperlink w:anchor="_Toc22639604" w:history="1">
            <w:r w:rsidR="00273FA4" w:rsidRPr="00B60BD2">
              <w:rPr>
                <w:rStyle w:val="af9"/>
                <w:noProof/>
              </w:rPr>
              <w:t>Об авторе</w:t>
            </w:r>
            <w:r w:rsidR="00273FA4">
              <w:rPr>
                <w:noProof/>
                <w:webHidden/>
              </w:rPr>
              <w:tab/>
            </w:r>
            <w:r w:rsidR="00273FA4">
              <w:rPr>
                <w:noProof/>
                <w:webHidden/>
              </w:rPr>
              <w:fldChar w:fldCharType="begin"/>
            </w:r>
            <w:r w:rsidR="00273FA4">
              <w:rPr>
                <w:noProof/>
                <w:webHidden/>
              </w:rPr>
              <w:instrText xml:space="preserve"> PAGEREF _Toc22639604 \h </w:instrText>
            </w:r>
            <w:r w:rsidR="00273FA4">
              <w:rPr>
                <w:noProof/>
                <w:webHidden/>
              </w:rPr>
            </w:r>
            <w:r w:rsidR="00273FA4">
              <w:rPr>
                <w:noProof/>
                <w:webHidden/>
              </w:rPr>
              <w:fldChar w:fldCharType="separate"/>
            </w:r>
            <w:r w:rsidR="00273FA4">
              <w:rPr>
                <w:noProof/>
                <w:webHidden/>
              </w:rPr>
              <w:t>2</w:t>
            </w:r>
            <w:r w:rsidR="00273FA4">
              <w:rPr>
                <w:noProof/>
                <w:webHidden/>
              </w:rPr>
              <w:fldChar w:fldCharType="end"/>
            </w:r>
          </w:hyperlink>
        </w:p>
        <w:p w14:paraId="007E4DB1" w14:textId="77777777" w:rsidR="00273FA4" w:rsidRDefault="007E072C">
          <w:pPr>
            <w:pStyle w:val="10"/>
            <w:tabs>
              <w:tab w:val="right" w:pos="9019"/>
            </w:tabs>
            <w:rPr>
              <w:rFonts w:asciiTheme="minorHAnsi" w:eastAsiaTheme="minorEastAsia" w:hAnsiTheme="minorHAnsi" w:cstheme="minorBidi"/>
              <w:noProof/>
            </w:rPr>
          </w:pPr>
          <w:hyperlink w:anchor="_Toc22639605" w:history="1">
            <w:r w:rsidR="00273FA4" w:rsidRPr="00B60BD2">
              <w:rPr>
                <w:rStyle w:val="af9"/>
                <w:rFonts w:eastAsia="Cambria"/>
                <w:b/>
                <w:noProof/>
                <w:highlight w:val="white"/>
              </w:rPr>
              <w:t>Оглавление</w:t>
            </w:r>
            <w:r w:rsidR="00273FA4">
              <w:rPr>
                <w:noProof/>
                <w:webHidden/>
              </w:rPr>
              <w:tab/>
            </w:r>
            <w:r w:rsidR="00273FA4">
              <w:rPr>
                <w:noProof/>
                <w:webHidden/>
              </w:rPr>
              <w:fldChar w:fldCharType="begin"/>
            </w:r>
            <w:r w:rsidR="00273FA4">
              <w:rPr>
                <w:noProof/>
                <w:webHidden/>
              </w:rPr>
              <w:instrText xml:space="preserve"> PAGEREF _Toc22639605 \h </w:instrText>
            </w:r>
            <w:r w:rsidR="00273FA4">
              <w:rPr>
                <w:noProof/>
                <w:webHidden/>
              </w:rPr>
            </w:r>
            <w:r w:rsidR="00273FA4">
              <w:rPr>
                <w:noProof/>
                <w:webHidden/>
              </w:rPr>
              <w:fldChar w:fldCharType="separate"/>
            </w:r>
            <w:r w:rsidR="00273FA4">
              <w:rPr>
                <w:noProof/>
                <w:webHidden/>
              </w:rPr>
              <w:t>3</w:t>
            </w:r>
            <w:r w:rsidR="00273FA4">
              <w:rPr>
                <w:noProof/>
                <w:webHidden/>
              </w:rPr>
              <w:fldChar w:fldCharType="end"/>
            </w:r>
          </w:hyperlink>
        </w:p>
        <w:p w14:paraId="08773374" w14:textId="77777777" w:rsidR="00273FA4" w:rsidRDefault="007E072C">
          <w:pPr>
            <w:pStyle w:val="10"/>
            <w:tabs>
              <w:tab w:val="right" w:pos="9019"/>
            </w:tabs>
            <w:rPr>
              <w:rFonts w:asciiTheme="minorHAnsi" w:eastAsiaTheme="minorEastAsia" w:hAnsiTheme="minorHAnsi" w:cstheme="minorBidi"/>
              <w:noProof/>
            </w:rPr>
          </w:pPr>
          <w:hyperlink w:anchor="_Toc22639606" w:history="1">
            <w:r w:rsidR="00273FA4" w:rsidRPr="00B60BD2">
              <w:rPr>
                <w:rStyle w:val="af9"/>
                <w:rFonts w:eastAsia="Cambria"/>
                <w:b/>
                <w:noProof/>
                <w:highlight w:val="white"/>
              </w:rPr>
              <w:t>Введение</w:t>
            </w:r>
            <w:r w:rsidR="00273FA4">
              <w:rPr>
                <w:noProof/>
                <w:webHidden/>
              </w:rPr>
              <w:tab/>
            </w:r>
            <w:r w:rsidR="00273FA4">
              <w:rPr>
                <w:noProof/>
                <w:webHidden/>
              </w:rPr>
              <w:fldChar w:fldCharType="begin"/>
            </w:r>
            <w:r w:rsidR="00273FA4">
              <w:rPr>
                <w:noProof/>
                <w:webHidden/>
              </w:rPr>
              <w:instrText xml:space="preserve"> PAGEREF _Toc22639606 \h </w:instrText>
            </w:r>
            <w:r w:rsidR="00273FA4">
              <w:rPr>
                <w:noProof/>
                <w:webHidden/>
              </w:rPr>
            </w:r>
            <w:r w:rsidR="00273FA4">
              <w:rPr>
                <w:noProof/>
                <w:webHidden/>
              </w:rPr>
              <w:fldChar w:fldCharType="separate"/>
            </w:r>
            <w:r w:rsidR="00273FA4">
              <w:rPr>
                <w:noProof/>
                <w:webHidden/>
              </w:rPr>
              <w:t>6</w:t>
            </w:r>
            <w:r w:rsidR="00273FA4">
              <w:rPr>
                <w:noProof/>
                <w:webHidden/>
              </w:rPr>
              <w:fldChar w:fldCharType="end"/>
            </w:r>
          </w:hyperlink>
        </w:p>
        <w:p w14:paraId="5FFDACCD" w14:textId="77777777" w:rsidR="00273FA4" w:rsidRDefault="007E072C">
          <w:pPr>
            <w:pStyle w:val="10"/>
            <w:tabs>
              <w:tab w:val="right" w:pos="9019"/>
            </w:tabs>
            <w:rPr>
              <w:rFonts w:asciiTheme="minorHAnsi" w:eastAsiaTheme="minorEastAsia" w:hAnsiTheme="minorHAnsi" w:cstheme="minorBidi"/>
              <w:noProof/>
            </w:rPr>
          </w:pPr>
          <w:hyperlink w:anchor="_Toc22639607" w:history="1">
            <w:r w:rsidR="00273FA4" w:rsidRPr="00B60BD2">
              <w:rPr>
                <w:rStyle w:val="af9"/>
                <w:rFonts w:eastAsia="Cambria"/>
                <w:b/>
                <w:noProof/>
                <w:highlight w:val="white"/>
              </w:rPr>
              <w:t>Знакомимся с неприятностями</w:t>
            </w:r>
            <w:r w:rsidR="00273FA4">
              <w:rPr>
                <w:noProof/>
                <w:webHidden/>
              </w:rPr>
              <w:tab/>
            </w:r>
            <w:r w:rsidR="00273FA4">
              <w:rPr>
                <w:noProof/>
                <w:webHidden/>
              </w:rPr>
              <w:fldChar w:fldCharType="begin"/>
            </w:r>
            <w:r w:rsidR="00273FA4">
              <w:rPr>
                <w:noProof/>
                <w:webHidden/>
              </w:rPr>
              <w:instrText xml:space="preserve"> PAGEREF _Toc22639607 \h </w:instrText>
            </w:r>
            <w:r w:rsidR="00273FA4">
              <w:rPr>
                <w:noProof/>
                <w:webHidden/>
              </w:rPr>
            </w:r>
            <w:r w:rsidR="00273FA4">
              <w:rPr>
                <w:noProof/>
                <w:webHidden/>
              </w:rPr>
              <w:fldChar w:fldCharType="separate"/>
            </w:r>
            <w:r w:rsidR="00273FA4">
              <w:rPr>
                <w:noProof/>
                <w:webHidden/>
              </w:rPr>
              <w:t>9</w:t>
            </w:r>
            <w:r w:rsidR="00273FA4">
              <w:rPr>
                <w:noProof/>
                <w:webHidden/>
              </w:rPr>
              <w:fldChar w:fldCharType="end"/>
            </w:r>
          </w:hyperlink>
        </w:p>
        <w:p w14:paraId="21DB1AA4" w14:textId="77777777" w:rsidR="00273FA4" w:rsidRDefault="007E072C">
          <w:pPr>
            <w:pStyle w:val="20"/>
            <w:tabs>
              <w:tab w:val="right" w:pos="9019"/>
            </w:tabs>
            <w:rPr>
              <w:rFonts w:asciiTheme="minorHAnsi" w:eastAsiaTheme="minorEastAsia" w:hAnsiTheme="minorHAnsi" w:cstheme="minorBidi"/>
              <w:noProof/>
            </w:rPr>
          </w:pPr>
          <w:hyperlink w:anchor="_Toc22639608" w:history="1">
            <w:r w:rsidR="00273FA4" w:rsidRPr="00B60BD2">
              <w:rPr>
                <w:rStyle w:val="af9"/>
                <w:rFonts w:eastAsia="Cambria"/>
                <w:b/>
                <w:noProof/>
              </w:rPr>
              <w:t>Разновидности неприятностей</w:t>
            </w:r>
            <w:r w:rsidR="00273FA4">
              <w:rPr>
                <w:noProof/>
                <w:webHidden/>
              </w:rPr>
              <w:tab/>
            </w:r>
            <w:r w:rsidR="00273FA4">
              <w:rPr>
                <w:noProof/>
                <w:webHidden/>
              </w:rPr>
              <w:fldChar w:fldCharType="begin"/>
            </w:r>
            <w:r w:rsidR="00273FA4">
              <w:rPr>
                <w:noProof/>
                <w:webHidden/>
              </w:rPr>
              <w:instrText xml:space="preserve"> PAGEREF _Toc22639608 \h </w:instrText>
            </w:r>
            <w:r w:rsidR="00273FA4">
              <w:rPr>
                <w:noProof/>
                <w:webHidden/>
              </w:rPr>
            </w:r>
            <w:r w:rsidR="00273FA4">
              <w:rPr>
                <w:noProof/>
                <w:webHidden/>
              </w:rPr>
              <w:fldChar w:fldCharType="separate"/>
            </w:r>
            <w:r w:rsidR="00273FA4">
              <w:rPr>
                <w:noProof/>
                <w:webHidden/>
              </w:rPr>
              <w:t>9</w:t>
            </w:r>
            <w:r w:rsidR="00273FA4">
              <w:rPr>
                <w:noProof/>
                <w:webHidden/>
              </w:rPr>
              <w:fldChar w:fldCharType="end"/>
            </w:r>
          </w:hyperlink>
        </w:p>
        <w:p w14:paraId="6D99BF6C" w14:textId="77777777" w:rsidR="00273FA4" w:rsidRDefault="007E072C">
          <w:pPr>
            <w:pStyle w:val="20"/>
            <w:tabs>
              <w:tab w:val="right" w:pos="9019"/>
            </w:tabs>
            <w:rPr>
              <w:rFonts w:asciiTheme="minorHAnsi" w:eastAsiaTheme="minorEastAsia" w:hAnsiTheme="minorHAnsi" w:cstheme="minorBidi"/>
              <w:noProof/>
            </w:rPr>
          </w:pPr>
          <w:hyperlink w:anchor="_Toc22639609" w:history="1">
            <w:r w:rsidR="00273FA4" w:rsidRPr="00B60BD2">
              <w:rPr>
                <w:rStyle w:val="af9"/>
                <w:rFonts w:eastAsia="Cambria"/>
                <w:b/>
                <w:noProof/>
              </w:rPr>
              <w:t>А при чём тут математика?</w:t>
            </w:r>
            <w:r w:rsidR="00273FA4">
              <w:rPr>
                <w:noProof/>
                <w:webHidden/>
              </w:rPr>
              <w:tab/>
            </w:r>
            <w:r w:rsidR="00273FA4">
              <w:rPr>
                <w:noProof/>
                <w:webHidden/>
              </w:rPr>
              <w:fldChar w:fldCharType="begin"/>
            </w:r>
            <w:r w:rsidR="00273FA4">
              <w:rPr>
                <w:noProof/>
                <w:webHidden/>
              </w:rPr>
              <w:instrText xml:space="preserve"> PAGEREF _Toc22639609 \h </w:instrText>
            </w:r>
            <w:r w:rsidR="00273FA4">
              <w:rPr>
                <w:noProof/>
                <w:webHidden/>
              </w:rPr>
            </w:r>
            <w:r w:rsidR="00273FA4">
              <w:rPr>
                <w:noProof/>
                <w:webHidden/>
              </w:rPr>
              <w:fldChar w:fldCharType="separate"/>
            </w:r>
            <w:r w:rsidR="00273FA4">
              <w:rPr>
                <w:noProof/>
                <w:webHidden/>
              </w:rPr>
              <w:t>11</w:t>
            </w:r>
            <w:r w:rsidR="00273FA4">
              <w:rPr>
                <w:noProof/>
                <w:webHidden/>
              </w:rPr>
              <w:fldChar w:fldCharType="end"/>
            </w:r>
          </w:hyperlink>
        </w:p>
        <w:p w14:paraId="3E5174C4" w14:textId="77777777" w:rsidR="00273FA4" w:rsidRDefault="007E072C">
          <w:pPr>
            <w:pStyle w:val="20"/>
            <w:tabs>
              <w:tab w:val="right" w:pos="9019"/>
            </w:tabs>
            <w:rPr>
              <w:rFonts w:asciiTheme="minorHAnsi" w:eastAsiaTheme="minorEastAsia" w:hAnsiTheme="minorHAnsi" w:cstheme="minorBidi"/>
              <w:noProof/>
            </w:rPr>
          </w:pPr>
          <w:hyperlink w:anchor="_Toc22639610" w:history="1">
            <w:r w:rsidR="00273FA4" w:rsidRPr="00B60BD2">
              <w:rPr>
                <w:rStyle w:val="af9"/>
                <w:rFonts w:eastAsia="Cambria"/>
                <w:b/>
                <w:noProof/>
              </w:rPr>
              <w:t>Закон велосипедиста</w:t>
            </w:r>
            <w:r w:rsidR="00273FA4">
              <w:rPr>
                <w:noProof/>
                <w:webHidden/>
              </w:rPr>
              <w:tab/>
            </w:r>
            <w:r w:rsidR="00273FA4">
              <w:rPr>
                <w:noProof/>
                <w:webHidden/>
              </w:rPr>
              <w:fldChar w:fldCharType="begin"/>
            </w:r>
            <w:r w:rsidR="00273FA4">
              <w:rPr>
                <w:noProof/>
                <w:webHidden/>
              </w:rPr>
              <w:instrText xml:space="preserve"> PAGEREF _Toc22639610 \h </w:instrText>
            </w:r>
            <w:r w:rsidR="00273FA4">
              <w:rPr>
                <w:noProof/>
                <w:webHidden/>
              </w:rPr>
            </w:r>
            <w:r w:rsidR="00273FA4">
              <w:rPr>
                <w:noProof/>
                <w:webHidden/>
              </w:rPr>
              <w:fldChar w:fldCharType="separate"/>
            </w:r>
            <w:r w:rsidR="00273FA4">
              <w:rPr>
                <w:noProof/>
                <w:webHidden/>
              </w:rPr>
              <w:t>14</w:t>
            </w:r>
            <w:r w:rsidR="00273FA4">
              <w:rPr>
                <w:noProof/>
                <w:webHidden/>
              </w:rPr>
              <w:fldChar w:fldCharType="end"/>
            </w:r>
          </w:hyperlink>
        </w:p>
        <w:p w14:paraId="55F957A5" w14:textId="77777777" w:rsidR="00273FA4" w:rsidRDefault="007E072C">
          <w:pPr>
            <w:pStyle w:val="20"/>
            <w:tabs>
              <w:tab w:val="right" w:pos="9019"/>
            </w:tabs>
            <w:rPr>
              <w:rFonts w:asciiTheme="minorHAnsi" w:eastAsiaTheme="minorEastAsia" w:hAnsiTheme="minorHAnsi" w:cstheme="minorBidi"/>
              <w:noProof/>
            </w:rPr>
          </w:pPr>
          <w:hyperlink w:anchor="_Toc22639611" w:history="1">
            <w:r w:rsidR="00273FA4" w:rsidRPr="00B60BD2">
              <w:rPr>
                <w:rStyle w:val="af9"/>
                <w:rFonts w:eastAsia="Cambria"/>
                <w:b/>
                <w:noProof/>
              </w:rPr>
              <w:t>Измеряем уровень подлости</w:t>
            </w:r>
            <w:r w:rsidR="00273FA4">
              <w:rPr>
                <w:noProof/>
                <w:webHidden/>
              </w:rPr>
              <w:tab/>
            </w:r>
            <w:r w:rsidR="00273FA4">
              <w:rPr>
                <w:noProof/>
                <w:webHidden/>
              </w:rPr>
              <w:fldChar w:fldCharType="begin"/>
            </w:r>
            <w:r w:rsidR="00273FA4">
              <w:rPr>
                <w:noProof/>
                <w:webHidden/>
              </w:rPr>
              <w:instrText xml:space="preserve"> PAGEREF _Toc22639611 \h </w:instrText>
            </w:r>
            <w:r w:rsidR="00273FA4">
              <w:rPr>
                <w:noProof/>
                <w:webHidden/>
              </w:rPr>
            </w:r>
            <w:r w:rsidR="00273FA4">
              <w:rPr>
                <w:noProof/>
                <w:webHidden/>
              </w:rPr>
              <w:fldChar w:fldCharType="separate"/>
            </w:r>
            <w:r w:rsidR="00273FA4">
              <w:rPr>
                <w:noProof/>
                <w:webHidden/>
              </w:rPr>
              <w:t>15</w:t>
            </w:r>
            <w:r w:rsidR="00273FA4">
              <w:rPr>
                <w:noProof/>
                <w:webHidden/>
              </w:rPr>
              <w:fldChar w:fldCharType="end"/>
            </w:r>
          </w:hyperlink>
        </w:p>
        <w:p w14:paraId="59A449FA" w14:textId="77777777" w:rsidR="00273FA4" w:rsidRDefault="007E072C">
          <w:pPr>
            <w:pStyle w:val="20"/>
            <w:tabs>
              <w:tab w:val="right" w:pos="9019"/>
            </w:tabs>
            <w:rPr>
              <w:rFonts w:asciiTheme="minorHAnsi" w:eastAsiaTheme="minorEastAsia" w:hAnsiTheme="minorHAnsi" w:cstheme="minorBidi"/>
              <w:noProof/>
            </w:rPr>
          </w:pPr>
          <w:hyperlink w:anchor="_Toc22639612" w:history="1">
            <w:r w:rsidR="00273FA4" w:rsidRPr="00B60BD2">
              <w:rPr>
                <w:rStyle w:val="af9"/>
                <w:rFonts w:eastAsia="Cambria"/>
                <w:b/>
                <w:noProof/>
              </w:rPr>
              <w:t>От закона велосипедиста к парадоксу инспекции</w:t>
            </w:r>
            <w:r w:rsidR="00273FA4">
              <w:rPr>
                <w:noProof/>
                <w:webHidden/>
              </w:rPr>
              <w:tab/>
            </w:r>
            <w:r w:rsidR="00273FA4">
              <w:rPr>
                <w:noProof/>
                <w:webHidden/>
              </w:rPr>
              <w:fldChar w:fldCharType="begin"/>
            </w:r>
            <w:r w:rsidR="00273FA4">
              <w:rPr>
                <w:noProof/>
                <w:webHidden/>
              </w:rPr>
              <w:instrText xml:space="preserve"> PAGEREF _Toc22639612 \h </w:instrText>
            </w:r>
            <w:r w:rsidR="00273FA4">
              <w:rPr>
                <w:noProof/>
                <w:webHidden/>
              </w:rPr>
            </w:r>
            <w:r w:rsidR="00273FA4">
              <w:rPr>
                <w:noProof/>
                <w:webHidden/>
              </w:rPr>
              <w:fldChar w:fldCharType="separate"/>
            </w:r>
            <w:r w:rsidR="00273FA4">
              <w:rPr>
                <w:noProof/>
                <w:webHidden/>
              </w:rPr>
              <w:t>19</w:t>
            </w:r>
            <w:r w:rsidR="00273FA4">
              <w:rPr>
                <w:noProof/>
                <w:webHidden/>
              </w:rPr>
              <w:fldChar w:fldCharType="end"/>
            </w:r>
          </w:hyperlink>
        </w:p>
        <w:p w14:paraId="0EB6F163" w14:textId="77777777" w:rsidR="00273FA4" w:rsidRDefault="007E072C">
          <w:pPr>
            <w:pStyle w:val="10"/>
            <w:tabs>
              <w:tab w:val="right" w:pos="9019"/>
            </w:tabs>
            <w:rPr>
              <w:rFonts w:asciiTheme="minorHAnsi" w:eastAsiaTheme="minorEastAsia" w:hAnsiTheme="minorHAnsi" w:cstheme="minorBidi"/>
              <w:noProof/>
            </w:rPr>
          </w:pPr>
          <w:hyperlink w:anchor="_Toc22639613" w:history="1">
            <w:r w:rsidR="00273FA4" w:rsidRPr="00B60BD2">
              <w:rPr>
                <w:rStyle w:val="af9"/>
                <w:rFonts w:eastAsia="Cambria"/>
                <w:b/>
                <w:noProof/>
                <w:highlight w:val="white"/>
              </w:rPr>
              <w:t>Знакомимся со случайностями и с вероятностями</w:t>
            </w:r>
            <w:r w:rsidR="00273FA4">
              <w:rPr>
                <w:noProof/>
                <w:webHidden/>
              </w:rPr>
              <w:tab/>
            </w:r>
            <w:r w:rsidR="00273FA4">
              <w:rPr>
                <w:noProof/>
                <w:webHidden/>
              </w:rPr>
              <w:fldChar w:fldCharType="begin"/>
            </w:r>
            <w:r w:rsidR="00273FA4">
              <w:rPr>
                <w:noProof/>
                <w:webHidden/>
              </w:rPr>
              <w:instrText xml:space="preserve"> PAGEREF _Toc22639613 \h </w:instrText>
            </w:r>
            <w:r w:rsidR="00273FA4">
              <w:rPr>
                <w:noProof/>
                <w:webHidden/>
              </w:rPr>
            </w:r>
            <w:r w:rsidR="00273FA4">
              <w:rPr>
                <w:noProof/>
                <w:webHidden/>
              </w:rPr>
              <w:fldChar w:fldCharType="separate"/>
            </w:r>
            <w:r w:rsidR="00273FA4">
              <w:rPr>
                <w:noProof/>
                <w:webHidden/>
              </w:rPr>
              <w:t>24</w:t>
            </w:r>
            <w:r w:rsidR="00273FA4">
              <w:rPr>
                <w:noProof/>
                <w:webHidden/>
              </w:rPr>
              <w:fldChar w:fldCharType="end"/>
            </w:r>
          </w:hyperlink>
        </w:p>
        <w:p w14:paraId="1B571638" w14:textId="77777777" w:rsidR="00273FA4" w:rsidRDefault="007E072C">
          <w:pPr>
            <w:pStyle w:val="20"/>
            <w:tabs>
              <w:tab w:val="right" w:pos="9019"/>
            </w:tabs>
            <w:rPr>
              <w:rFonts w:asciiTheme="minorHAnsi" w:eastAsiaTheme="minorEastAsia" w:hAnsiTheme="minorHAnsi" w:cstheme="minorBidi"/>
              <w:noProof/>
            </w:rPr>
          </w:pPr>
          <w:hyperlink w:anchor="_Toc22639614" w:history="1">
            <w:r w:rsidR="00273FA4" w:rsidRPr="00B60BD2">
              <w:rPr>
                <w:rStyle w:val="af9"/>
                <w:rFonts w:eastAsia="Cambria"/>
                <w:b/>
                <w:noProof/>
              </w:rPr>
              <w:t>Что мы имеем в виду, говоря о вероятности?</w:t>
            </w:r>
            <w:r w:rsidR="00273FA4">
              <w:rPr>
                <w:noProof/>
                <w:webHidden/>
              </w:rPr>
              <w:tab/>
            </w:r>
            <w:r w:rsidR="00273FA4">
              <w:rPr>
                <w:noProof/>
                <w:webHidden/>
              </w:rPr>
              <w:fldChar w:fldCharType="begin"/>
            </w:r>
            <w:r w:rsidR="00273FA4">
              <w:rPr>
                <w:noProof/>
                <w:webHidden/>
              </w:rPr>
              <w:instrText xml:space="preserve"> PAGEREF _Toc22639614 \h </w:instrText>
            </w:r>
            <w:r w:rsidR="00273FA4">
              <w:rPr>
                <w:noProof/>
                <w:webHidden/>
              </w:rPr>
            </w:r>
            <w:r w:rsidR="00273FA4">
              <w:rPr>
                <w:noProof/>
                <w:webHidden/>
              </w:rPr>
              <w:fldChar w:fldCharType="separate"/>
            </w:r>
            <w:r w:rsidR="00273FA4">
              <w:rPr>
                <w:noProof/>
                <w:webHidden/>
              </w:rPr>
              <w:t>25</w:t>
            </w:r>
            <w:r w:rsidR="00273FA4">
              <w:rPr>
                <w:noProof/>
                <w:webHidden/>
              </w:rPr>
              <w:fldChar w:fldCharType="end"/>
            </w:r>
          </w:hyperlink>
        </w:p>
        <w:p w14:paraId="76FC1F1C" w14:textId="77777777" w:rsidR="00273FA4" w:rsidRDefault="007E072C">
          <w:pPr>
            <w:pStyle w:val="20"/>
            <w:tabs>
              <w:tab w:val="right" w:pos="9019"/>
            </w:tabs>
            <w:rPr>
              <w:rFonts w:asciiTheme="minorHAnsi" w:eastAsiaTheme="minorEastAsia" w:hAnsiTheme="minorHAnsi" w:cstheme="minorBidi"/>
              <w:noProof/>
            </w:rPr>
          </w:pPr>
          <w:hyperlink w:anchor="_Toc22639615" w:history="1">
            <w:r w:rsidR="00273FA4" w:rsidRPr="00B60BD2">
              <w:rPr>
                <w:rStyle w:val="af9"/>
                <w:rFonts w:eastAsia="Cambria"/>
                <w:b/>
                <w:noProof/>
              </w:rPr>
              <w:t>Возможность невероятного</w:t>
            </w:r>
            <w:r w:rsidR="00273FA4">
              <w:rPr>
                <w:noProof/>
                <w:webHidden/>
              </w:rPr>
              <w:tab/>
            </w:r>
            <w:r w:rsidR="00273FA4">
              <w:rPr>
                <w:noProof/>
                <w:webHidden/>
              </w:rPr>
              <w:fldChar w:fldCharType="begin"/>
            </w:r>
            <w:r w:rsidR="00273FA4">
              <w:rPr>
                <w:noProof/>
                <w:webHidden/>
              </w:rPr>
              <w:instrText xml:space="preserve"> PAGEREF _Toc22639615 \h </w:instrText>
            </w:r>
            <w:r w:rsidR="00273FA4">
              <w:rPr>
                <w:noProof/>
                <w:webHidden/>
              </w:rPr>
            </w:r>
            <w:r w:rsidR="00273FA4">
              <w:rPr>
                <w:noProof/>
                <w:webHidden/>
              </w:rPr>
              <w:fldChar w:fldCharType="separate"/>
            </w:r>
            <w:r w:rsidR="00273FA4">
              <w:rPr>
                <w:noProof/>
                <w:webHidden/>
              </w:rPr>
              <w:t>31</w:t>
            </w:r>
            <w:r w:rsidR="00273FA4">
              <w:rPr>
                <w:noProof/>
                <w:webHidden/>
              </w:rPr>
              <w:fldChar w:fldCharType="end"/>
            </w:r>
          </w:hyperlink>
        </w:p>
        <w:p w14:paraId="41425AED" w14:textId="77777777" w:rsidR="00273FA4" w:rsidRDefault="007E072C">
          <w:pPr>
            <w:pStyle w:val="20"/>
            <w:tabs>
              <w:tab w:val="right" w:pos="9019"/>
            </w:tabs>
            <w:rPr>
              <w:rFonts w:asciiTheme="minorHAnsi" w:eastAsiaTheme="minorEastAsia" w:hAnsiTheme="minorHAnsi" w:cstheme="minorBidi"/>
              <w:noProof/>
            </w:rPr>
          </w:pPr>
          <w:hyperlink w:anchor="_Toc22639616" w:history="1">
            <w:r w:rsidR="00273FA4" w:rsidRPr="00B60BD2">
              <w:rPr>
                <w:rStyle w:val="af9"/>
                <w:rFonts w:eastAsia="Cambria"/>
                <w:b/>
                <w:noProof/>
              </w:rPr>
              <w:t>О коварстве географических карт</w:t>
            </w:r>
            <w:r w:rsidR="00273FA4">
              <w:rPr>
                <w:noProof/>
                <w:webHidden/>
              </w:rPr>
              <w:tab/>
            </w:r>
            <w:r w:rsidR="00273FA4">
              <w:rPr>
                <w:noProof/>
                <w:webHidden/>
              </w:rPr>
              <w:fldChar w:fldCharType="begin"/>
            </w:r>
            <w:r w:rsidR="00273FA4">
              <w:rPr>
                <w:noProof/>
                <w:webHidden/>
              </w:rPr>
              <w:instrText xml:space="preserve"> PAGEREF _Toc22639616 \h </w:instrText>
            </w:r>
            <w:r w:rsidR="00273FA4">
              <w:rPr>
                <w:noProof/>
                <w:webHidden/>
              </w:rPr>
            </w:r>
            <w:r w:rsidR="00273FA4">
              <w:rPr>
                <w:noProof/>
                <w:webHidden/>
              </w:rPr>
              <w:fldChar w:fldCharType="separate"/>
            </w:r>
            <w:r w:rsidR="00273FA4">
              <w:rPr>
                <w:noProof/>
                <w:webHidden/>
              </w:rPr>
              <w:t>34</w:t>
            </w:r>
            <w:r w:rsidR="00273FA4">
              <w:rPr>
                <w:noProof/>
                <w:webHidden/>
              </w:rPr>
              <w:fldChar w:fldCharType="end"/>
            </w:r>
          </w:hyperlink>
        </w:p>
        <w:p w14:paraId="29A7035A" w14:textId="77777777" w:rsidR="00273FA4" w:rsidRDefault="007E072C">
          <w:pPr>
            <w:pStyle w:val="20"/>
            <w:tabs>
              <w:tab w:val="right" w:pos="9019"/>
            </w:tabs>
            <w:rPr>
              <w:rFonts w:asciiTheme="minorHAnsi" w:eastAsiaTheme="minorEastAsia" w:hAnsiTheme="minorHAnsi" w:cstheme="minorBidi"/>
              <w:noProof/>
            </w:rPr>
          </w:pPr>
          <w:hyperlink w:anchor="_Toc22639617" w:history="1">
            <w:r w:rsidR="00273FA4" w:rsidRPr="00B60BD2">
              <w:rPr>
                <w:rStyle w:val="af9"/>
                <w:rFonts w:eastAsia="Cambria"/>
                <w:b/>
                <w:noProof/>
              </w:rPr>
              <w:t>Проверяем честность реальной монеты</w:t>
            </w:r>
            <w:r w:rsidR="00273FA4">
              <w:rPr>
                <w:noProof/>
                <w:webHidden/>
              </w:rPr>
              <w:tab/>
            </w:r>
            <w:r w:rsidR="00273FA4">
              <w:rPr>
                <w:noProof/>
                <w:webHidden/>
              </w:rPr>
              <w:fldChar w:fldCharType="begin"/>
            </w:r>
            <w:r w:rsidR="00273FA4">
              <w:rPr>
                <w:noProof/>
                <w:webHidden/>
              </w:rPr>
              <w:instrText xml:space="preserve"> PAGEREF _Toc22639617 \h </w:instrText>
            </w:r>
            <w:r w:rsidR="00273FA4">
              <w:rPr>
                <w:noProof/>
                <w:webHidden/>
              </w:rPr>
            </w:r>
            <w:r w:rsidR="00273FA4">
              <w:rPr>
                <w:noProof/>
                <w:webHidden/>
              </w:rPr>
              <w:fldChar w:fldCharType="separate"/>
            </w:r>
            <w:r w:rsidR="00273FA4">
              <w:rPr>
                <w:noProof/>
                <w:webHidden/>
              </w:rPr>
              <w:t>36</w:t>
            </w:r>
            <w:r w:rsidR="00273FA4">
              <w:rPr>
                <w:noProof/>
                <w:webHidden/>
              </w:rPr>
              <w:fldChar w:fldCharType="end"/>
            </w:r>
          </w:hyperlink>
        </w:p>
        <w:p w14:paraId="07385197" w14:textId="77777777" w:rsidR="00273FA4" w:rsidRDefault="007E072C">
          <w:pPr>
            <w:pStyle w:val="20"/>
            <w:tabs>
              <w:tab w:val="right" w:pos="9019"/>
            </w:tabs>
            <w:rPr>
              <w:rFonts w:asciiTheme="minorHAnsi" w:eastAsiaTheme="minorEastAsia" w:hAnsiTheme="minorHAnsi" w:cstheme="minorBidi"/>
              <w:noProof/>
            </w:rPr>
          </w:pPr>
          <w:hyperlink w:anchor="_Toc22639618" w:history="1">
            <w:r w:rsidR="00273FA4" w:rsidRPr="00B60BD2">
              <w:rPr>
                <w:rStyle w:val="af9"/>
                <w:rFonts w:eastAsia="Cambria"/>
                <w:b/>
                <w:noProof/>
              </w:rPr>
              <w:t>Откуда же берётся случайность?</w:t>
            </w:r>
            <w:r w:rsidR="00273FA4">
              <w:rPr>
                <w:noProof/>
                <w:webHidden/>
              </w:rPr>
              <w:tab/>
            </w:r>
            <w:r w:rsidR="00273FA4">
              <w:rPr>
                <w:noProof/>
                <w:webHidden/>
              </w:rPr>
              <w:fldChar w:fldCharType="begin"/>
            </w:r>
            <w:r w:rsidR="00273FA4">
              <w:rPr>
                <w:noProof/>
                <w:webHidden/>
              </w:rPr>
              <w:instrText xml:space="preserve"> PAGEREF _Toc22639618 \h </w:instrText>
            </w:r>
            <w:r w:rsidR="00273FA4">
              <w:rPr>
                <w:noProof/>
                <w:webHidden/>
              </w:rPr>
            </w:r>
            <w:r w:rsidR="00273FA4">
              <w:rPr>
                <w:noProof/>
                <w:webHidden/>
              </w:rPr>
              <w:fldChar w:fldCharType="separate"/>
            </w:r>
            <w:r w:rsidR="00273FA4">
              <w:rPr>
                <w:noProof/>
                <w:webHidden/>
              </w:rPr>
              <w:t>37</w:t>
            </w:r>
            <w:r w:rsidR="00273FA4">
              <w:rPr>
                <w:noProof/>
                <w:webHidden/>
              </w:rPr>
              <w:fldChar w:fldCharType="end"/>
            </w:r>
          </w:hyperlink>
        </w:p>
        <w:p w14:paraId="169EC2AF" w14:textId="77777777" w:rsidR="00273FA4" w:rsidRDefault="007E072C">
          <w:pPr>
            <w:pStyle w:val="20"/>
            <w:tabs>
              <w:tab w:val="right" w:pos="9019"/>
            </w:tabs>
            <w:rPr>
              <w:rFonts w:asciiTheme="minorHAnsi" w:eastAsiaTheme="minorEastAsia" w:hAnsiTheme="minorHAnsi" w:cstheme="minorBidi"/>
              <w:noProof/>
            </w:rPr>
          </w:pPr>
          <w:hyperlink w:anchor="_Toc22639619" w:history="1">
            <w:r w:rsidR="00273FA4" w:rsidRPr="00B60BD2">
              <w:rPr>
                <w:rStyle w:val="af9"/>
                <w:rFonts w:eastAsia="Cambria"/>
                <w:b/>
                <w:noProof/>
              </w:rPr>
              <w:t>От монеток к бабочкам и самой судьбе</w:t>
            </w:r>
            <w:r w:rsidR="00273FA4">
              <w:rPr>
                <w:noProof/>
                <w:webHidden/>
              </w:rPr>
              <w:tab/>
            </w:r>
            <w:r w:rsidR="00273FA4">
              <w:rPr>
                <w:noProof/>
                <w:webHidden/>
              </w:rPr>
              <w:fldChar w:fldCharType="begin"/>
            </w:r>
            <w:r w:rsidR="00273FA4">
              <w:rPr>
                <w:noProof/>
                <w:webHidden/>
              </w:rPr>
              <w:instrText xml:space="preserve"> PAGEREF _Toc22639619 \h </w:instrText>
            </w:r>
            <w:r w:rsidR="00273FA4">
              <w:rPr>
                <w:noProof/>
                <w:webHidden/>
              </w:rPr>
            </w:r>
            <w:r w:rsidR="00273FA4">
              <w:rPr>
                <w:noProof/>
                <w:webHidden/>
              </w:rPr>
              <w:fldChar w:fldCharType="separate"/>
            </w:r>
            <w:r w:rsidR="00273FA4">
              <w:rPr>
                <w:noProof/>
                <w:webHidden/>
              </w:rPr>
              <w:t>41</w:t>
            </w:r>
            <w:r w:rsidR="00273FA4">
              <w:rPr>
                <w:noProof/>
                <w:webHidden/>
              </w:rPr>
              <w:fldChar w:fldCharType="end"/>
            </w:r>
          </w:hyperlink>
        </w:p>
        <w:p w14:paraId="639F6939" w14:textId="77777777" w:rsidR="00273FA4" w:rsidRDefault="007E072C">
          <w:pPr>
            <w:pStyle w:val="10"/>
            <w:tabs>
              <w:tab w:val="right" w:pos="9019"/>
            </w:tabs>
            <w:rPr>
              <w:rFonts w:asciiTheme="minorHAnsi" w:eastAsiaTheme="minorEastAsia" w:hAnsiTheme="minorHAnsi" w:cstheme="minorBidi"/>
              <w:noProof/>
            </w:rPr>
          </w:pPr>
          <w:hyperlink w:anchor="_Toc22639620" w:history="1">
            <w:r w:rsidR="00273FA4" w:rsidRPr="00B60BD2">
              <w:rPr>
                <w:rStyle w:val="af9"/>
                <w:rFonts w:eastAsia="Cambria"/>
                <w:b/>
                <w:noProof/>
              </w:rPr>
              <w:t>Головокружительный полёт бутерброда с маслом</w:t>
            </w:r>
            <w:r w:rsidR="00273FA4">
              <w:rPr>
                <w:noProof/>
                <w:webHidden/>
              </w:rPr>
              <w:tab/>
            </w:r>
            <w:r w:rsidR="00273FA4">
              <w:rPr>
                <w:noProof/>
                <w:webHidden/>
              </w:rPr>
              <w:fldChar w:fldCharType="begin"/>
            </w:r>
            <w:r w:rsidR="00273FA4">
              <w:rPr>
                <w:noProof/>
                <w:webHidden/>
              </w:rPr>
              <w:instrText xml:space="preserve"> PAGEREF _Toc22639620 \h </w:instrText>
            </w:r>
            <w:r w:rsidR="00273FA4">
              <w:rPr>
                <w:noProof/>
                <w:webHidden/>
              </w:rPr>
            </w:r>
            <w:r w:rsidR="00273FA4">
              <w:rPr>
                <w:noProof/>
                <w:webHidden/>
              </w:rPr>
              <w:fldChar w:fldCharType="separate"/>
            </w:r>
            <w:r w:rsidR="00273FA4">
              <w:rPr>
                <w:noProof/>
                <w:webHidden/>
              </w:rPr>
              <w:t>44</w:t>
            </w:r>
            <w:r w:rsidR="00273FA4">
              <w:rPr>
                <w:noProof/>
                <w:webHidden/>
              </w:rPr>
              <w:fldChar w:fldCharType="end"/>
            </w:r>
          </w:hyperlink>
        </w:p>
        <w:p w14:paraId="75948BA4" w14:textId="77777777" w:rsidR="00273FA4" w:rsidRDefault="007E072C">
          <w:pPr>
            <w:pStyle w:val="20"/>
            <w:tabs>
              <w:tab w:val="right" w:pos="9019"/>
            </w:tabs>
            <w:rPr>
              <w:rFonts w:asciiTheme="minorHAnsi" w:eastAsiaTheme="minorEastAsia" w:hAnsiTheme="minorHAnsi" w:cstheme="minorBidi"/>
              <w:noProof/>
            </w:rPr>
          </w:pPr>
          <w:hyperlink w:anchor="_Toc22639621" w:history="1">
            <w:r w:rsidR="00273FA4" w:rsidRPr="00B60BD2">
              <w:rPr>
                <w:rStyle w:val="af9"/>
                <w:rFonts w:eastAsia="Cambria"/>
                <w:b/>
                <w:noProof/>
              </w:rPr>
              <w:t>Айда кидать бутерброды в Монте-Карло!</w:t>
            </w:r>
            <w:r w:rsidR="00273FA4">
              <w:rPr>
                <w:noProof/>
                <w:webHidden/>
              </w:rPr>
              <w:tab/>
            </w:r>
            <w:r w:rsidR="00273FA4">
              <w:rPr>
                <w:noProof/>
                <w:webHidden/>
              </w:rPr>
              <w:fldChar w:fldCharType="begin"/>
            </w:r>
            <w:r w:rsidR="00273FA4">
              <w:rPr>
                <w:noProof/>
                <w:webHidden/>
              </w:rPr>
              <w:instrText xml:space="preserve"> PAGEREF _Toc22639621 \h </w:instrText>
            </w:r>
            <w:r w:rsidR="00273FA4">
              <w:rPr>
                <w:noProof/>
                <w:webHidden/>
              </w:rPr>
            </w:r>
            <w:r w:rsidR="00273FA4">
              <w:rPr>
                <w:noProof/>
                <w:webHidden/>
              </w:rPr>
              <w:fldChar w:fldCharType="separate"/>
            </w:r>
            <w:r w:rsidR="00273FA4">
              <w:rPr>
                <w:noProof/>
                <w:webHidden/>
              </w:rPr>
              <w:t>44</w:t>
            </w:r>
            <w:r w:rsidR="00273FA4">
              <w:rPr>
                <w:noProof/>
                <w:webHidden/>
              </w:rPr>
              <w:fldChar w:fldCharType="end"/>
            </w:r>
          </w:hyperlink>
        </w:p>
        <w:p w14:paraId="5EBE0DE9" w14:textId="77777777" w:rsidR="00273FA4" w:rsidRDefault="007E072C">
          <w:pPr>
            <w:pStyle w:val="20"/>
            <w:tabs>
              <w:tab w:val="right" w:pos="9019"/>
            </w:tabs>
            <w:rPr>
              <w:rFonts w:asciiTheme="minorHAnsi" w:eastAsiaTheme="minorEastAsia" w:hAnsiTheme="minorHAnsi" w:cstheme="minorBidi"/>
              <w:noProof/>
            </w:rPr>
          </w:pPr>
          <w:hyperlink w:anchor="_Toc22639622" w:history="1">
            <w:r w:rsidR="00273FA4" w:rsidRPr="00B60BD2">
              <w:rPr>
                <w:rStyle w:val="af9"/>
                <w:rFonts w:eastAsia="Cambria"/>
                <w:b/>
                <w:noProof/>
              </w:rPr>
              <w:t>Как правильно говорить о случайных величинах</w:t>
            </w:r>
            <w:r w:rsidR="00273FA4">
              <w:rPr>
                <w:noProof/>
                <w:webHidden/>
              </w:rPr>
              <w:tab/>
            </w:r>
            <w:r w:rsidR="00273FA4">
              <w:rPr>
                <w:noProof/>
                <w:webHidden/>
              </w:rPr>
              <w:fldChar w:fldCharType="begin"/>
            </w:r>
            <w:r w:rsidR="00273FA4">
              <w:rPr>
                <w:noProof/>
                <w:webHidden/>
              </w:rPr>
              <w:instrText xml:space="preserve"> PAGEREF _Toc22639622 \h </w:instrText>
            </w:r>
            <w:r w:rsidR="00273FA4">
              <w:rPr>
                <w:noProof/>
                <w:webHidden/>
              </w:rPr>
            </w:r>
            <w:r w:rsidR="00273FA4">
              <w:rPr>
                <w:noProof/>
                <w:webHidden/>
              </w:rPr>
              <w:fldChar w:fldCharType="separate"/>
            </w:r>
            <w:r w:rsidR="00273FA4">
              <w:rPr>
                <w:noProof/>
                <w:webHidden/>
              </w:rPr>
              <w:t>46</w:t>
            </w:r>
            <w:r w:rsidR="00273FA4">
              <w:rPr>
                <w:noProof/>
                <w:webHidden/>
              </w:rPr>
              <w:fldChar w:fldCharType="end"/>
            </w:r>
          </w:hyperlink>
        </w:p>
        <w:p w14:paraId="3C287CE2" w14:textId="77777777" w:rsidR="00273FA4" w:rsidRDefault="007E072C">
          <w:pPr>
            <w:pStyle w:val="20"/>
            <w:tabs>
              <w:tab w:val="right" w:pos="9019"/>
            </w:tabs>
            <w:rPr>
              <w:rFonts w:asciiTheme="minorHAnsi" w:eastAsiaTheme="minorEastAsia" w:hAnsiTheme="minorHAnsi" w:cstheme="minorBidi"/>
              <w:noProof/>
            </w:rPr>
          </w:pPr>
          <w:hyperlink w:anchor="_Toc22639623" w:history="1">
            <w:r w:rsidR="00273FA4" w:rsidRPr="00B60BD2">
              <w:rPr>
                <w:rStyle w:val="af9"/>
                <w:rFonts w:eastAsia="Cambria"/>
                <w:b/>
                <w:noProof/>
              </w:rPr>
              <w:t>Как правильно задавать вопрос природе?</w:t>
            </w:r>
            <w:r w:rsidR="00273FA4">
              <w:rPr>
                <w:noProof/>
                <w:webHidden/>
              </w:rPr>
              <w:tab/>
            </w:r>
            <w:r w:rsidR="00273FA4">
              <w:rPr>
                <w:noProof/>
                <w:webHidden/>
              </w:rPr>
              <w:fldChar w:fldCharType="begin"/>
            </w:r>
            <w:r w:rsidR="00273FA4">
              <w:rPr>
                <w:noProof/>
                <w:webHidden/>
              </w:rPr>
              <w:instrText xml:space="preserve"> PAGEREF _Toc22639623 \h </w:instrText>
            </w:r>
            <w:r w:rsidR="00273FA4">
              <w:rPr>
                <w:noProof/>
                <w:webHidden/>
              </w:rPr>
            </w:r>
            <w:r w:rsidR="00273FA4">
              <w:rPr>
                <w:noProof/>
                <w:webHidden/>
              </w:rPr>
              <w:fldChar w:fldCharType="separate"/>
            </w:r>
            <w:r w:rsidR="00273FA4">
              <w:rPr>
                <w:noProof/>
                <w:webHidden/>
              </w:rPr>
              <w:t>51</w:t>
            </w:r>
            <w:r w:rsidR="00273FA4">
              <w:rPr>
                <w:noProof/>
                <w:webHidden/>
              </w:rPr>
              <w:fldChar w:fldCharType="end"/>
            </w:r>
          </w:hyperlink>
        </w:p>
        <w:p w14:paraId="784BD0C0" w14:textId="77777777" w:rsidR="00273FA4" w:rsidRDefault="007E072C">
          <w:pPr>
            <w:pStyle w:val="20"/>
            <w:tabs>
              <w:tab w:val="right" w:pos="9019"/>
            </w:tabs>
            <w:rPr>
              <w:rFonts w:asciiTheme="minorHAnsi" w:eastAsiaTheme="minorEastAsia" w:hAnsiTheme="minorHAnsi" w:cstheme="minorBidi"/>
              <w:noProof/>
            </w:rPr>
          </w:pPr>
          <w:hyperlink w:anchor="_Toc22639624" w:history="1">
            <w:r w:rsidR="00273FA4" w:rsidRPr="00B60BD2">
              <w:rPr>
                <w:rStyle w:val="af9"/>
                <w:rFonts w:eastAsia="Cambria"/>
                <w:b/>
                <w:noProof/>
              </w:rPr>
              <w:t>Ещё немного анализа размерностей</w:t>
            </w:r>
            <w:r w:rsidR="00273FA4">
              <w:rPr>
                <w:noProof/>
                <w:webHidden/>
              </w:rPr>
              <w:tab/>
            </w:r>
            <w:r w:rsidR="00273FA4">
              <w:rPr>
                <w:noProof/>
                <w:webHidden/>
              </w:rPr>
              <w:fldChar w:fldCharType="begin"/>
            </w:r>
            <w:r w:rsidR="00273FA4">
              <w:rPr>
                <w:noProof/>
                <w:webHidden/>
              </w:rPr>
              <w:instrText xml:space="preserve"> PAGEREF _Toc22639624 \h </w:instrText>
            </w:r>
            <w:r w:rsidR="00273FA4">
              <w:rPr>
                <w:noProof/>
                <w:webHidden/>
              </w:rPr>
            </w:r>
            <w:r w:rsidR="00273FA4">
              <w:rPr>
                <w:noProof/>
                <w:webHidden/>
              </w:rPr>
              <w:fldChar w:fldCharType="separate"/>
            </w:r>
            <w:r w:rsidR="00273FA4">
              <w:rPr>
                <w:noProof/>
                <w:webHidden/>
              </w:rPr>
              <w:t>55</w:t>
            </w:r>
            <w:r w:rsidR="00273FA4">
              <w:rPr>
                <w:noProof/>
                <w:webHidden/>
              </w:rPr>
              <w:fldChar w:fldCharType="end"/>
            </w:r>
          </w:hyperlink>
        </w:p>
        <w:p w14:paraId="0F94501C" w14:textId="77777777" w:rsidR="00273FA4" w:rsidRDefault="007E072C">
          <w:pPr>
            <w:pStyle w:val="20"/>
            <w:tabs>
              <w:tab w:val="right" w:pos="9019"/>
            </w:tabs>
            <w:rPr>
              <w:rFonts w:asciiTheme="minorHAnsi" w:eastAsiaTheme="minorEastAsia" w:hAnsiTheme="minorHAnsi" w:cstheme="minorBidi"/>
              <w:noProof/>
            </w:rPr>
          </w:pPr>
          <w:hyperlink w:anchor="_Toc22639625" w:history="1">
            <w:r w:rsidR="00273FA4" w:rsidRPr="00B60BD2">
              <w:rPr>
                <w:rStyle w:val="af9"/>
                <w:rFonts w:eastAsia="Cambria"/>
                <w:b/>
                <w:noProof/>
              </w:rPr>
              <w:t>Виновато ли масло?</w:t>
            </w:r>
            <w:r w:rsidR="00273FA4">
              <w:rPr>
                <w:noProof/>
                <w:webHidden/>
              </w:rPr>
              <w:tab/>
            </w:r>
            <w:r w:rsidR="00273FA4">
              <w:rPr>
                <w:noProof/>
                <w:webHidden/>
              </w:rPr>
              <w:fldChar w:fldCharType="begin"/>
            </w:r>
            <w:r w:rsidR="00273FA4">
              <w:rPr>
                <w:noProof/>
                <w:webHidden/>
              </w:rPr>
              <w:instrText xml:space="preserve"> PAGEREF _Toc22639625 \h </w:instrText>
            </w:r>
            <w:r w:rsidR="00273FA4">
              <w:rPr>
                <w:noProof/>
                <w:webHidden/>
              </w:rPr>
            </w:r>
            <w:r w:rsidR="00273FA4">
              <w:rPr>
                <w:noProof/>
                <w:webHidden/>
              </w:rPr>
              <w:fldChar w:fldCharType="separate"/>
            </w:r>
            <w:r w:rsidR="00273FA4">
              <w:rPr>
                <w:noProof/>
                <w:webHidden/>
              </w:rPr>
              <w:t>59</w:t>
            </w:r>
            <w:r w:rsidR="00273FA4">
              <w:rPr>
                <w:noProof/>
                <w:webHidden/>
              </w:rPr>
              <w:fldChar w:fldCharType="end"/>
            </w:r>
          </w:hyperlink>
        </w:p>
        <w:p w14:paraId="47D20D7A" w14:textId="77777777" w:rsidR="00273FA4" w:rsidRDefault="007E072C">
          <w:pPr>
            <w:pStyle w:val="10"/>
            <w:tabs>
              <w:tab w:val="right" w:pos="9019"/>
            </w:tabs>
            <w:rPr>
              <w:rFonts w:asciiTheme="minorHAnsi" w:eastAsiaTheme="minorEastAsia" w:hAnsiTheme="minorHAnsi" w:cstheme="minorBidi"/>
              <w:noProof/>
            </w:rPr>
          </w:pPr>
          <w:hyperlink w:anchor="_Toc22639626" w:history="1">
            <w:r w:rsidR="00273FA4" w:rsidRPr="00B60BD2">
              <w:rPr>
                <w:rStyle w:val="af9"/>
                <w:rFonts w:eastAsia="Cambria"/>
                <w:b/>
                <w:noProof/>
              </w:rPr>
              <w:t>Статистика как научный способ  чего-либо не знать</w:t>
            </w:r>
            <w:r w:rsidR="00273FA4">
              <w:rPr>
                <w:noProof/>
                <w:webHidden/>
              </w:rPr>
              <w:tab/>
            </w:r>
            <w:r w:rsidR="00273FA4">
              <w:rPr>
                <w:noProof/>
                <w:webHidden/>
              </w:rPr>
              <w:fldChar w:fldCharType="begin"/>
            </w:r>
            <w:r w:rsidR="00273FA4">
              <w:rPr>
                <w:noProof/>
                <w:webHidden/>
              </w:rPr>
              <w:instrText xml:space="preserve"> PAGEREF _Toc22639626 \h </w:instrText>
            </w:r>
            <w:r w:rsidR="00273FA4">
              <w:rPr>
                <w:noProof/>
                <w:webHidden/>
              </w:rPr>
            </w:r>
            <w:r w:rsidR="00273FA4">
              <w:rPr>
                <w:noProof/>
                <w:webHidden/>
              </w:rPr>
              <w:fldChar w:fldCharType="separate"/>
            </w:r>
            <w:r w:rsidR="00273FA4">
              <w:rPr>
                <w:noProof/>
                <w:webHidden/>
              </w:rPr>
              <w:t>63</w:t>
            </w:r>
            <w:r w:rsidR="00273FA4">
              <w:rPr>
                <w:noProof/>
                <w:webHidden/>
              </w:rPr>
              <w:fldChar w:fldCharType="end"/>
            </w:r>
          </w:hyperlink>
        </w:p>
        <w:p w14:paraId="605BC9D9" w14:textId="77777777" w:rsidR="00273FA4" w:rsidRDefault="007E072C">
          <w:pPr>
            <w:pStyle w:val="20"/>
            <w:tabs>
              <w:tab w:val="right" w:pos="9019"/>
            </w:tabs>
            <w:rPr>
              <w:rFonts w:asciiTheme="minorHAnsi" w:eastAsiaTheme="minorEastAsia" w:hAnsiTheme="minorHAnsi" w:cstheme="minorBidi"/>
              <w:noProof/>
            </w:rPr>
          </w:pPr>
          <w:hyperlink w:anchor="_Toc22639627" w:history="1">
            <w:r w:rsidR="00273FA4" w:rsidRPr="00B60BD2">
              <w:rPr>
                <w:rStyle w:val="af9"/>
                <w:rFonts w:eastAsia="Cambria"/>
                <w:b/>
                <w:noProof/>
              </w:rPr>
              <w:t>Слово в защиту статистики</w:t>
            </w:r>
            <w:r w:rsidR="00273FA4">
              <w:rPr>
                <w:noProof/>
                <w:webHidden/>
              </w:rPr>
              <w:tab/>
            </w:r>
            <w:r w:rsidR="00273FA4">
              <w:rPr>
                <w:noProof/>
                <w:webHidden/>
              </w:rPr>
              <w:fldChar w:fldCharType="begin"/>
            </w:r>
            <w:r w:rsidR="00273FA4">
              <w:rPr>
                <w:noProof/>
                <w:webHidden/>
              </w:rPr>
              <w:instrText xml:space="preserve"> PAGEREF _Toc22639627 \h </w:instrText>
            </w:r>
            <w:r w:rsidR="00273FA4">
              <w:rPr>
                <w:noProof/>
                <w:webHidden/>
              </w:rPr>
            </w:r>
            <w:r w:rsidR="00273FA4">
              <w:rPr>
                <w:noProof/>
                <w:webHidden/>
              </w:rPr>
              <w:fldChar w:fldCharType="separate"/>
            </w:r>
            <w:r w:rsidR="00273FA4">
              <w:rPr>
                <w:noProof/>
                <w:webHidden/>
              </w:rPr>
              <w:t>64</w:t>
            </w:r>
            <w:r w:rsidR="00273FA4">
              <w:rPr>
                <w:noProof/>
                <w:webHidden/>
              </w:rPr>
              <w:fldChar w:fldCharType="end"/>
            </w:r>
          </w:hyperlink>
        </w:p>
        <w:p w14:paraId="3C5B8371" w14:textId="77777777" w:rsidR="00273FA4" w:rsidRDefault="007E072C">
          <w:pPr>
            <w:pStyle w:val="20"/>
            <w:tabs>
              <w:tab w:val="right" w:pos="9019"/>
            </w:tabs>
            <w:rPr>
              <w:rFonts w:asciiTheme="minorHAnsi" w:eastAsiaTheme="minorEastAsia" w:hAnsiTheme="minorHAnsi" w:cstheme="minorBidi"/>
              <w:noProof/>
            </w:rPr>
          </w:pPr>
          <w:hyperlink w:anchor="_Toc22639628" w:history="1">
            <w:r w:rsidR="00273FA4" w:rsidRPr="00B60BD2">
              <w:rPr>
                <w:rStyle w:val="af9"/>
                <w:rFonts w:eastAsia="Cambria"/>
                <w:b/>
                <w:noProof/>
                <w:highlight w:val="white"/>
              </w:rPr>
              <w:t>Как возможность ошибиться делает науку наукой</w:t>
            </w:r>
            <w:r w:rsidR="00273FA4">
              <w:rPr>
                <w:noProof/>
                <w:webHidden/>
              </w:rPr>
              <w:tab/>
            </w:r>
            <w:r w:rsidR="00273FA4">
              <w:rPr>
                <w:noProof/>
                <w:webHidden/>
              </w:rPr>
              <w:fldChar w:fldCharType="begin"/>
            </w:r>
            <w:r w:rsidR="00273FA4">
              <w:rPr>
                <w:noProof/>
                <w:webHidden/>
              </w:rPr>
              <w:instrText xml:space="preserve"> PAGEREF _Toc22639628 \h </w:instrText>
            </w:r>
            <w:r w:rsidR="00273FA4">
              <w:rPr>
                <w:noProof/>
                <w:webHidden/>
              </w:rPr>
            </w:r>
            <w:r w:rsidR="00273FA4">
              <w:rPr>
                <w:noProof/>
                <w:webHidden/>
              </w:rPr>
              <w:fldChar w:fldCharType="separate"/>
            </w:r>
            <w:r w:rsidR="00273FA4">
              <w:rPr>
                <w:noProof/>
                <w:webHidden/>
              </w:rPr>
              <w:t>66</w:t>
            </w:r>
            <w:r w:rsidR="00273FA4">
              <w:rPr>
                <w:noProof/>
                <w:webHidden/>
              </w:rPr>
              <w:fldChar w:fldCharType="end"/>
            </w:r>
          </w:hyperlink>
        </w:p>
        <w:p w14:paraId="1DCE5853" w14:textId="77777777" w:rsidR="00273FA4" w:rsidRDefault="007E072C">
          <w:pPr>
            <w:pStyle w:val="20"/>
            <w:tabs>
              <w:tab w:val="right" w:pos="9019"/>
            </w:tabs>
            <w:rPr>
              <w:rFonts w:asciiTheme="minorHAnsi" w:eastAsiaTheme="minorEastAsia" w:hAnsiTheme="minorHAnsi" w:cstheme="minorBidi"/>
              <w:noProof/>
            </w:rPr>
          </w:pPr>
          <w:hyperlink w:anchor="_Toc22639629" w:history="1">
            <w:r w:rsidR="00273FA4" w:rsidRPr="00B60BD2">
              <w:rPr>
                <w:rStyle w:val="af9"/>
                <w:rFonts w:eastAsia="Cambria"/>
                <w:b/>
                <w:noProof/>
              </w:rPr>
              <w:t>Запутываем статистикой и помогаем распутаться</w:t>
            </w:r>
            <w:r w:rsidR="00273FA4">
              <w:rPr>
                <w:noProof/>
                <w:webHidden/>
              </w:rPr>
              <w:tab/>
            </w:r>
            <w:r w:rsidR="00273FA4">
              <w:rPr>
                <w:noProof/>
                <w:webHidden/>
              </w:rPr>
              <w:fldChar w:fldCharType="begin"/>
            </w:r>
            <w:r w:rsidR="00273FA4">
              <w:rPr>
                <w:noProof/>
                <w:webHidden/>
              </w:rPr>
              <w:instrText xml:space="preserve"> PAGEREF _Toc22639629 \h </w:instrText>
            </w:r>
            <w:r w:rsidR="00273FA4">
              <w:rPr>
                <w:noProof/>
                <w:webHidden/>
              </w:rPr>
            </w:r>
            <w:r w:rsidR="00273FA4">
              <w:rPr>
                <w:noProof/>
                <w:webHidden/>
              </w:rPr>
              <w:fldChar w:fldCharType="separate"/>
            </w:r>
            <w:r w:rsidR="00273FA4">
              <w:rPr>
                <w:noProof/>
                <w:webHidden/>
              </w:rPr>
              <w:t>70</w:t>
            </w:r>
            <w:r w:rsidR="00273FA4">
              <w:rPr>
                <w:noProof/>
                <w:webHidden/>
              </w:rPr>
              <w:fldChar w:fldCharType="end"/>
            </w:r>
          </w:hyperlink>
        </w:p>
        <w:p w14:paraId="101F2C91" w14:textId="77777777" w:rsidR="00273FA4" w:rsidRDefault="007E072C">
          <w:pPr>
            <w:pStyle w:val="20"/>
            <w:tabs>
              <w:tab w:val="right" w:pos="9019"/>
            </w:tabs>
            <w:rPr>
              <w:rFonts w:asciiTheme="minorHAnsi" w:eastAsiaTheme="minorEastAsia" w:hAnsiTheme="minorHAnsi" w:cstheme="minorBidi"/>
              <w:noProof/>
            </w:rPr>
          </w:pPr>
          <w:hyperlink w:anchor="_Toc22639630" w:history="1">
            <w:r w:rsidR="00273FA4" w:rsidRPr="00B60BD2">
              <w:rPr>
                <w:rStyle w:val="af9"/>
                <w:rFonts w:eastAsia="Cambria"/>
                <w:b/>
                <w:noProof/>
                <w:highlight w:val="white"/>
              </w:rPr>
              <w:t>Где заканчивается свобода в математике?</w:t>
            </w:r>
            <w:r w:rsidR="00273FA4">
              <w:rPr>
                <w:noProof/>
                <w:webHidden/>
              </w:rPr>
              <w:tab/>
            </w:r>
            <w:r w:rsidR="00273FA4">
              <w:rPr>
                <w:noProof/>
                <w:webHidden/>
              </w:rPr>
              <w:fldChar w:fldCharType="begin"/>
            </w:r>
            <w:r w:rsidR="00273FA4">
              <w:rPr>
                <w:noProof/>
                <w:webHidden/>
              </w:rPr>
              <w:instrText xml:space="preserve"> PAGEREF _Toc22639630 \h </w:instrText>
            </w:r>
            <w:r w:rsidR="00273FA4">
              <w:rPr>
                <w:noProof/>
                <w:webHidden/>
              </w:rPr>
            </w:r>
            <w:r w:rsidR="00273FA4">
              <w:rPr>
                <w:noProof/>
                <w:webHidden/>
              </w:rPr>
              <w:fldChar w:fldCharType="separate"/>
            </w:r>
            <w:r w:rsidR="00273FA4">
              <w:rPr>
                <w:noProof/>
                <w:webHidden/>
              </w:rPr>
              <w:t>72</w:t>
            </w:r>
            <w:r w:rsidR="00273FA4">
              <w:rPr>
                <w:noProof/>
                <w:webHidden/>
              </w:rPr>
              <w:fldChar w:fldCharType="end"/>
            </w:r>
          </w:hyperlink>
        </w:p>
        <w:p w14:paraId="16FD63EF" w14:textId="77777777" w:rsidR="00273FA4" w:rsidRDefault="007E072C">
          <w:pPr>
            <w:pStyle w:val="20"/>
            <w:tabs>
              <w:tab w:val="right" w:pos="9019"/>
            </w:tabs>
            <w:rPr>
              <w:rFonts w:asciiTheme="minorHAnsi" w:eastAsiaTheme="minorEastAsia" w:hAnsiTheme="minorHAnsi" w:cstheme="minorBidi"/>
              <w:noProof/>
            </w:rPr>
          </w:pPr>
          <w:hyperlink w:anchor="_Toc22639631" w:history="1">
            <w:r w:rsidR="00273FA4" w:rsidRPr="00B60BD2">
              <w:rPr>
                <w:rStyle w:val="af9"/>
                <w:rFonts w:eastAsia="Cambria"/>
                <w:b/>
                <w:noProof/>
              </w:rPr>
              <w:t>Измеряем нашу доверчивость</w:t>
            </w:r>
            <w:r w:rsidR="00273FA4">
              <w:rPr>
                <w:noProof/>
                <w:webHidden/>
              </w:rPr>
              <w:tab/>
            </w:r>
            <w:r w:rsidR="00273FA4">
              <w:rPr>
                <w:noProof/>
                <w:webHidden/>
              </w:rPr>
              <w:fldChar w:fldCharType="begin"/>
            </w:r>
            <w:r w:rsidR="00273FA4">
              <w:rPr>
                <w:noProof/>
                <w:webHidden/>
              </w:rPr>
              <w:instrText xml:space="preserve"> PAGEREF _Toc22639631 \h </w:instrText>
            </w:r>
            <w:r w:rsidR="00273FA4">
              <w:rPr>
                <w:noProof/>
                <w:webHidden/>
              </w:rPr>
            </w:r>
            <w:r w:rsidR="00273FA4">
              <w:rPr>
                <w:noProof/>
                <w:webHidden/>
              </w:rPr>
              <w:fldChar w:fldCharType="separate"/>
            </w:r>
            <w:r w:rsidR="00273FA4">
              <w:rPr>
                <w:noProof/>
                <w:webHidden/>
              </w:rPr>
              <w:t>75</w:t>
            </w:r>
            <w:r w:rsidR="00273FA4">
              <w:rPr>
                <w:noProof/>
                <w:webHidden/>
              </w:rPr>
              <w:fldChar w:fldCharType="end"/>
            </w:r>
          </w:hyperlink>
        </w:p>
        <w:p w14:paraId="11EF9694" w14:textId="77777777" w:rsidR="00273FA4" w:rsidRDefault="007E072C">
          <w:pPr>
            <w:pStyle w:val="20"/>
            <w:tabs>
              <w:tab w:val="right" w:pos="9019"/>
            </w:tabs>
            <w:rPr>
              <w:rFonts w:asciiTheme="minorHAnsi" w:eastAsiaTheme="minorEastAsia" w:hAnsiTheme="minorHAnsi" w:cstheme="minorBidi"/>
              <w:noProof/>
            </w:rPr>
          </w:pPr>
          <w:hyperlink w:anchor="_Toc22639632" w:history="1">
            <w:r w:rsidR="00273FA4" w:rsidRPr="00B60BD2">
              <w:rPr>
                <w:rStyle w:val="af9"/>
                <w:rFonts w:eastAsia="Cambria"/>
                <w:b/>
                <w:noProof/>
                <w:highlight w:val="white"/>
              </w:rPr>
              <w:t>Так правда ли, что дожди предпочитают выходные дни?</w:t>
            </w:r>
            <w:r w:rsidR="00273FA4">
              <w:rPr>
                <w:noProof/>
                <w:webHidden/>
              </w:rPr>
              <w:tab/>
            </w:r>
            <w:r w:rsidR="00273FA4">
              <w:rPr>
                <w:noProof/>
                <w:webHidden/>
              </w:rPr>
              <w:fldChar w:fldCharType="begin"/>
            </w:r>
            <w:r w:rsidR="00273FA4">
              <w:rPr>
                <w:noProof/>
                <w:webHidden/>
              </w:rPr>
              <w:instrText xml:space="preserve"> PAGEREF _Toc22639632 \h </w:instrText>
            </w:r>
            <w:r w:rsidR="00273FA4">
              <w:rPr>
                <w:noProof/>
                <w:webHidden/>
              </w:rPr>
            </w:r>
            <w:r w:rsidR="00273FA4">
              <w:rPr>
                <w:noProof/>
                <w:webHidden/>
              </w:rPr>
              <w:fldChar w:fldCharType="separate"/>
            </w:r>
            <w:r w:rsidR="00273FA4">
              <w:rPr>
                <w:noProof/>
                <w:webHidden/>
              </w:rPr>
              <w:t>80</w:t>
            </w:r>
            <w:r w:rsidR="00273FA4">
              <w:rPr>
                <w:noProof/>
                <w:webHidden/>
              </w:rPr>
              <w:fldChar w:fldCharType="end"/>
            </w:r>
          </w:hyperlink>
        </w:p>
        <w:p w14:paraId="2F705B92" w14:textId="77777777" w:rsidR="00273FA4" w:rsidRDefault="007E072C">
          <w:pPr>
            <w:pStyle w:val="20"/>
            <w:tabs>
              <w:tab w:val="right" w:pos="9019"/>
            </w:tabs>
            <w:rPr>
              <w:rFonts w:asciiTheme="minorHAnsi" w:eastAsiaTheme="minorEastAsia" w:hAnsiTheme="minorHAnsi" w:cstheme="minorBidi"/>
              <w:noProof/>
            </w:rPr>
          </w:pPr>
          <w:hyperlink w:anchor="_Toc22639633" w:history="1">
            <w:r w:rsidR="00273FA4" w:rsidRPr="00B60BD2">
              <w:rPr>
                <w:rStyle w:val="af9"/>
                <w:rFonts w:eastAsia="Cambria"/>
                <w:b/>
                <w:noProof/>
              </w:rPr>
              <w:t>Беспорядок внутри самих чисел</w:t>
            </w:r>
            <w:r w:rsidR="00273FA4">
              <w:rPr>
                <w:noProof/>
                <w:webHidden/>
              </w:rPr>
              <w:tab/>
            </w:r>
            <w:r w:rsidR="00273FA4">
              <w:rPr>
                <w:noProof/>
                <w:webHidden/>
              </w:rPr>
              <w:fldChar w:fldCharType="begin"/>
            </w:r>
            <w:r w:rsidR="00273FA4">
              <w:rPr>
                <w:noProof/>
                <w:webHidden/>
              </w:rPr>
              <w:instrText xml:space="preserve"> PAGEREF _Toc22639633 \h </w:instrText>
            </w:r>
            <w:r w:rsidR="00273FA4">
              <w:rPr>
                <w:noProof/>
                <w:webHidden/>
              </w:rPr>
            </w:r>
            <w:r w:rsidR="00273FA4">
              <w:rPr>
                <w:noProof/>
                <w:webHidden/>
              </w:rPr>
              <w:fldChar w:fldCharType="separate"/>
            </w:r>
            <w:r w:rsidR="00273FA4">
              <w:rPr>
                <w:noProof/>
                <w:webHidden/>
              </w:rPr>
              <w:t>85</w:t>
            </w:r>
            <w:r w:rsidR="00273FA4">
              <w:rPr>
                <w:noProof/>
                <w:webHidden/>
              </w:rPr>
              <w:fldChar w:fldCharType="end"/>
            </w:r>
          </w:hyperlink>
        </w:p>
        <w:p w14:paraId="0475C589" w14:textId="77777777" w:rsidR="00273FA4" w:rsidRDefault="007E072C">
          <w:pPr>
            <w:pStyle w:val="10"/>
            <w:tabs>
              <w:tab w:val="right" w:pos="9019"/>
            </w:tabs>
            <w:rPr>
              <w:rFonts w:asciiTheme="minorHAnsi" w:eastAsiaTheme="minorEastAsia" w:hAnsiTheme="minorHAnsi" w:cstheme="minorBidi"/>
              <w:noProof/>
            </w:rPr>
          </w:pPr>
          <w:hyperlink w:anchor="_Toc22639634" w:history="1">
            <w:r w:rsidR="00273FA4" w:rsidRPr="00B60BD2">
              <w:rPr>
                <w:rStyle w:val="af9"/>
                <w:rFonts w:eastAsia="Cambria"/>
                <w:b/>
                <w:noProof/>
              </w:rPr>
              <w:t>Закон арбузной корки  и нормальность ненормальности</w:t>
            </w:r>
            <w:r w:rsidR="00273FA4">
              <w:rPr>
                <w:noProof/>
                <w:webHidden/>
              </w:rPr>
              <w:tab/>
            </w:r>
            <w:r w:rsidR="00273FA4">
              <w:rPr>
                <w:noProof/>
                <w:webHidden/>
              </w:rPr>
              <w:fldChar w:fldCharType="begin"/>
            </w:r>
            <w:r w:rsidR="00273FA4">
              <w:rPr>
                <w:noProof/>
                <w:webHidden/>
              </w:rPr>
              <w:instrText xml:space="preserve"> PAGEREF _Toc22639634 \h </w:instrText>
            </w:r>
            <w:r w:rsidR="00273FA4">
              <w:rPr>
                <w:noProof/>
                <w:webHidden/>
              </w:rPr>
            </w:r>
            <w:r w:rsidR="00273FA4">
              <w:rPr>
                <w:noProof/>
                <w:webHidden/>
              </w:rPr>
              <w:fldChar w:fldCharType="separate"/>
            </w:r>
            <w:r w:rsidR="00273FA4">
              <w:rPr>
                <w:noProof/>
                <w:webHidden/>
              </w:rPr>
              <w:t>87</w:t>
            </w:r>
            <w:r w:rsidR="00273FA4">
              <w:rPr>
                <w:noProof/>
                <w:webHidden/>
              </w:rPr>
              <w:fldChar w:fldCharType="end"/>
            </w:r>
          </w:hyperlink>
        </w:p>
        <w:p w14:paraId="3527D5E9" w14:textId="77777777" w:rsidR="00273FA4" w:rsidRDefault="007E072C">
          <w:pPr>
            <w:pStyle w:val="20"/>
            <w:tabs>
              <w:tab w:val="right" w:pos="9019"/>
            </w:tabs>
            <w:rPr>
              <w:rFonts w:asciiTheme="minorHAnsi" w:eastAsiaTheme="minorEastAsia" w:hAnsiTheme="minorHAnsi" w:cstheme="minorBidi"/>
              <w:noProof/>
            </w:rPr>
          </w:pPr>
          <w:hyperlink w:anchor="_Toc22639635" w:history="1">
            <w:r w:rsidR="00273FA4" w:rsidRPr="00B60BD2">
              <w:rPr>
                <w:rStyle w:val="af9"/>
                <w:rFonts w:eastAsia="Cambria"/>
                <w:b/>
                <w:noProof/>
              </w:rPr>
              <w:t>Начнём с многомерного арбуза</w:t>
            </w:r>
            <w:r w:rsidR="00273FA4">
              <w:rPr>
                <w:noProof/>
                <w:webHidden/>
              </w:rPr>
              <w:tab/>
            </w:r>
            <w:r w:rsidR="00273FA4">
              <w:rPr>
                <w:noProof/>
                <w:webHidden/>
              </w:rPr>
              <w:fldChar w:fldCharType="begin"/>
            </w:r>
            <w:r w:rsidR="00273FA4">
              <w:rPr>
                <w:noProof/>
                <w:webHidden/>
              </w:rPr>
              <w:instrText xml:space="preserve"> PAGEREF _Toc22639635 \h </w:instrText>
            </w:r>
            <w:r w:rsidR="00273FA4">
              <w:rPr>
                <w:noProof/>
                <w:webHidden/>
              </w:rPr>
            </w:r>
            <w:r w:rsidR="00273FA4">
              <w:rPr>
                <w:noProof/>
                <w:webHidden/>
              </w:rPr>
              <w:fldChar w:fldCharType="separate"/>
            </w:r>
            <w:r w:rsidR="00273FA4">
              <w:rPr>
                <w:noProof/>
                <w:webHidden/>
              </w:rPr>
              <w:t>87</w:t>
            </w:r>
            <w:r w:rsidR="00273FA4">
              <w:rPr>
                <w:noProof/>
                <w:webHidden/>
              </w:rPr>
              <w:fldChar w:fldCharType="end"/>
            </w:r>
          </w:hyperlink>
        </w:p>
        <w:p w14:paraId="54462DE0" w14:textId="77777777" w:rsidR="00273FA4" w:rsidRDefault="007E072C">
          <w:pPr>
            <w:pStyle w:val="20"/>
            <w:tabs>
              <w:tab w:val="right" w:pos="9019"/>
            </w:tabs>
            <w:rPr>
              <w:rFonts w:asciiTheme="minorHAnsi" w:eastAsiaTheme="minorEastAsia" w:hAnsiTheme="minorHAnsi" w:cstheme="minorBidi"/>
              <w:noProof/>
            </w:rPr>
          </w:pPr>
          <w:hyperlink w:anchor="_Toc22639636" w:history="1">
            <w:r w:rsidR="00273FA4" w:rsidRPr="00B60BD2">
              <w:rPr>
                <w:rStyle w:val="af9"/>
                <w:rFonts w:eastAsia="Cambria"/>
                <w:b/>
                <w:noProof/>
              </w:rPr>
              <w:t>Мне одному кажется, что я нормальный?</w:t>
            </w:r>
            <w:r w:rsidR="00273FA4">
              <w:rPr>
                <w:noProof/>
                <w:webHidden/>
              </w:rPr>
              <w:tab/>
            </w:r>
            <w:r w:rsidR="00273FA4">
              <w:rPr>
                <w:noProof/>
                <w:webHidden/>
              </w:rPr>
              <w:fldChar w:fldCharType="begin"/>
            </w:r>
            <w:r w:rsidR="00273FA4">
              <w:rPr>
                <w:noProof/>
                <w:webHidden/>
              </w:rPr>
              <w:instrText xml:space="preserve"> PAGEREF _Toc22639636 \h </w:instrText>
            </w:r>
            <w:r w:rsidR="00273FA4">
              <w:rPr>
                <w:noProof/>
                <w:webHidden/>
              </w:rPr>
            </w:r>
            <w:r w:rsidR="00273FA4">
              <w:rPr>
                <w:noProof/>
                <w:webHidden/>
              </w:rPr>
              <w:fldChar w:fldCharType="separate"/>
            </w:r>
            <w:r w:rsidR="00273FA4">
              <w:rPr>
                <w:noProof/>
                <w:webHidden/>
              </w:rPr>
              <w:t>90</w:t>
            </w:r>
            <w:r w:rsidR="00273FA4">
              <w:rPr>
                <w:noProof/>
                <w:webHidden/>
              </w:rPr>
              <w:fldChar w:fldCharType="end"/>
            </w:r>
          </w:hyperlink>
        </w:p>
        <w:p w14:paraId="235AC93C" w14:textId="77777777" w:rsidR="00273FA4" w:rsidRDefault="007E072C">
          <w:pPr>
            <w:pStyle w:val="20"/>
            <w:tabs>
              <w:tab w:val="right" w:pos="9019"/>
            </w:tabs>
            <w:rPr>
              <w:rFonts w:asciiTheme="minorHAnsi" w:eastAsiaTheme="minorEastAsia" w:hAnsiTheme="minorHAnsi" w:cstheme="minorBidi"/>
              <w:noProof/>
            </w:rPr>
          </w:pPr>
          <w:hyperlink w:anchor="_Toc22639637" w:history="1">
            <w:r w:rsidR="00273FA4" w:rsidRPr="00B60BD2">
              <w:rPr>
                <w:rStyle w:val="af9"/>
                <w:rFonts w:eastAsia="Cambria"/>
                <w:b/>
                <w:noProof/>
              </w:rPr>
              <w:t>В погоне за Нормой</w:t>
            </w:r>
            <w:r w:rsidR="00273FA4">
              <w:rPr>
                <w:noProof/>
                <w:webHidden/>
              </w:rPr>
              <w:tab/>
            </w:r>
            <w:r w:rsidR="00273FA4">
              <w:rPr>
                <w:noProof/>
                <w:webHidden/>
              </w:rPr>
              <w:fldChar w:fldCharType="begin"/>
            </w:r>
            <w:r w:rsidR="00273FA4">
              <w:rPr>
                <w:noProof/>
                <w:webHidden/>
              </w:rPr>
              <w:instrText xml:space="preserve"> PAGEREF _Toc22639637 \h </w:instrText>
            </w:r>
            <w:r w:rsidR="00273FA4">
              <w:rPr>
                <w:noProof/>
                <w:webHidden/>
              </w:rPr>
            </w:r>
            <w:r w:rsidR="00273FA4">
              <w:rPr>
                <w:noProof/>
                <w:webHidden/>
              </w:rPr>
              <w:fldChar w:fldCharType="separate"/>
            </w:r>
            <w:r w:rsidR="00273FA4">
              <w:rPr>
                <w:noProof/>
                <w:webHidden/>
              </w:rPr>
              <w:t>92</w:t>
            </w:r>
            <w:r w:rsidR="00273FA4">
              <w:rPr>
                <w:noProof/>
                <w:webHidden/>
              </w:rPr>
              <w:fldChar w:fldCharType="end"/>
            </w:r>
          </w:hyperlink>
        </w:p>
        <w:p w14:paraId="6CE6DAFC" w14:textId="77777777" w:rsidR="00273FA4" w:rsidRDefault="007E072C">
          <w:pPr>
            <w:pStyle w:val="20"/>
            <w:tabs>
              <w:tab w:val="right" w:pos="9019"/>
            </w:tabs>
            <w:rPr>
              <w:rFonts w:asciiTheme="minorHAnsi" w:eastAsiaTheme="minorEastAsia" w:hAnsiTheme="minorHAnsi" w:cstheme="minorBidi"/>
              <w:noProof/>
            </w:rPr>
          </w:pPr>
          <w:hyperlink w:anchor="_Toc22639638" w:history="1">
            <w:r w:rsidR="00273FA4" w:rsidRPr="00B60BD2">
              <w:rPr>
                <w:rStyle w:val="af9"/>
                <w:rFonts w:eastAsia="Cambria"/>
                <w:b/>
                <w:noProof/>
              </w:rPr>
              <w:t>Тот самый закон подлости</w:t>
            </w:r>
            <w:r w:rsidR="00273FA4">
              <w:rPr>
                <w:noProof/>
                <w:webHidden/>
              </w:rPr>
              <w:tab/>
            </w:r>
            <w:r w:rsidR="00273FA4">
              <w:rPr>
                <w:noProof/>
                <w:webHidden/>
              </w:rPr>
              <w:fldChar w:fldCharType="begin"/>
            </w:r>
            <w:r w:rsidR="00273FA4">
              <w:rPr>
                <w:noProof/>
                <w:webHidden/>
              </w:rPr>
              <w:instrText xml:space="preserve"> PAGEREF _Toc22639638 \h </w:instrText>
            </w:r>
            <w:r w:rsidR="00273FA4">
              <w:rPr>
                <w:noProof/>
                <w:webHidden/>
              </w:rPr>
            </w:r>
            <w:r w:rsidR="00273FA4">
              <w:rPr>
                <w:noProof/>
                <w:webHidden/>
              </w:rPr>
              <w:fldChar w:fldCharType="separate"/>
            </w:r>
            <w:r w:rsidR="00273FA4">
              <w:rPr>
                <w:noProof/>
                <w:webHidden/>
              </w:rPr>
              <w:t>94</w:t>
            </w:r>
            <w:r w:rsidR="00273FA4">
              <w:rPr>
                <w:noProof/>
                <w:webHidden/>
              </w:rPr>
              <w:fldChar w:fldCharType="end"/>
            </w:r>
          </w:hyperlink>
        </w:p>
        <w:p w14:paraId="6F6BEDBB" w14:textId="77777777" w:rsidR="00273FA4" w:rsidRDefault="007E072C">
          <w:pPr>
            <w:pStyle w:val="20"/>
            <w:tabs>
              <w:tab w:val="right" w:pos="9019"/>
            </w:tabs>
            <w:rPr>
              <w:rFonts w:asciiTheme="minorHAnsi" w:eastAsiaTheme="minorEastAsia" w:hAnsiTheme="minorHAnsi" w:cstheme="minorBidi"/>
              <w:noProof/>
            </w:rPr>
          </w:pPr>
          <w:hyperlink w:anchor="_Toc22639639" w:history="1">
            <w:r w:rsidR="00273FA4" w:rsidRPr="00B60BD2">
              <w:rPr>
                <w:rStyle w:val="af9"/>
                <w:rFonts w:eastAsia="Cambria"/>
                <w:b/>
                <w:noProof/>
              </w:rPr>
              <w:t>Счастье — это найти друзей с тем же диагнозом, что и у тебя</w:t>
            </w:r>
            <w:r w:rsidR="00273FA4">
              <w:rPr>
                <w:noProof/>
                <w:webHidden/>
              </w:rPr>
              <w:tab/>
            </w:r>
            <w:r w:rsidR="00273FA4">
              <w:rPr>
                <w:noProof/>
                <w:webHidden/>
              </w:rPr>
              <w:fldChar w:fldCharType="begin"/>
            </w:r>
            <w:r w:rsidR="00273FA4">
              <w:rPr>
                <w:noProof/>
                <w:webHidden/>
              </w:rPr>
              <w:instrText xml:space="preserve"> PAGEREF _Toc22639639 \h </w:instrText>
            </w:r>
            <w:r w:rsidR="00273FA4">
              <w:rPr>
                <w:noProof/>
                <w:webHidden/>
              </w:rPr>
            </w:r>
            <w:r w:rsidR="00273FA4">
              <w:rPr>
                <w:noProof/>
                <w:webHidden/>
              </w:rPr>
              <w:fldChar w:fldCharType="separate"/>
            </w:r>
            <w:r w:rsidR="00273FA4">
              <w:rPr>
                <w:noProof/>
                <w:webHidden/>
              </w:rPr>
              <w:t>95</w:t>
            </w:r>
            <w:r w:rsidR="00273FA4">
              <w:rPr>
                <w:noProof/>
                <w:webHidden/>
              </w:rPr>
              <w:fldChar w:fldCharType="end"/>
            </w:r>
          </w:hyperlink>
        </w:p>
        <w:p w14:paraId="1A8C0643" w14:textId="77777777" w:rsidR="00273FA4" w:rsidRDefault="007E072C">
          <w:pPr>
            <w:pStyle w:val="20"/>
            <w:tabs>
              <w:tab w:val="right" w:pos="9019"/>
            </w:tabs>
            <w:rPr>
              <w:rFonts w:asciiTheme="minorHAnsi" w:eastAsiaTheme="minorEastAsia" w:hAnsiTheme="minorHAnsi" w:cstheme="minorBidi"/>
              <w:noProof/>
            </w:rPr>
          </w:pPr>
          <w:hyperlink w:anchor="_Toc22639640" w:history="1">
            <w:r w:rsidR="00273FA4" w:rsidRPr="00B60BD2">
              <w:rPr>
                <w:rStyle w:val="af9"/>
                <w:rFonts w:eastAsia="Cambria"/>
                <w:b/>
                <w:noProof/>
              </w:rPr>
              <w:t>Этот странный закольцованный мир</w:t>
            </w:r>
            <w:r w:rsidR="00273FA4">
              <w:rPr>
                <w:noProof/>
                <w:webHidden/>
              </w:rPr>
              <w:tab/>
            </w:r>
            <w:r w:rsidR="00273FA4">
              <w:rPr>
                <w:noProof/>
                <w:webHidden/>
              </w:rPr>
              <w:fldChar w:fldCharType="begin"/>
            </w:r>
            <w:r w:rsidR="00273FA4">
              <w:rPr>
                <w:noProof/>
                <w:webHidden/>
              </w:rPr>
              <w:instrText xml:space="preserve"> PAGEREF _Toc22639640 \h </w:instrText>
            </w:r>
            <w:r w:rsidR="00273FA4">
              <w:rPr>
                <w:noProof/>
                <w:webHidden/>
              </w:rPr>
            </w:r>
            <w:r w:rsidR="00273FA4">
              <w:rPr>
                <w:noProof/>
                <w:webHidden/>
              </w:rPr>
              <w:fldChar w:fldCharType="separate"/>
            </w:r>
            <w:r w:rsidR="00273FA4">
              <w:rPr>
                <w:noProof/>
                <w:webHidden/>
              </w:rPr>
              <w:t>100</w:t>
            </w:r>
            <w:r w:rsidR="00273FA4">
              <w:rPr>
                <w:noProof/>
                <w:webHidden/>
              </w:rPr>
              <w:fldChar w:fldCharType="end"/>
            </w:r>
          </w:hyperlink>
        </w:p>
        <w:p w14:paraId="08D8FE67" w14:textId="77777777" w:rsidR="00273FA4" w:rsidRDefault="007E072C">
          <w:pPr>
            <w:pStyle w:val="20"/>
            <w:tabs>
              <w:tab w:val="right" w:pos="9019"/>
            </w:tabs>
            <w:rPr>
              <w:rFonts w:asciiTheme="minorHAnsi" w:eastAsiaTheme="minorEastAsia" w:hAnsiTheme="minorHAnsi" w:cstheme="minorBidi"/>
              <w:noProof/>
            </w:rPr>
          </w:pPr>
          <w:hyperlink w:anchor="_Toc22639641" w:history="1">
            <w:r w:rsidR="00273FA4" w:rsidRPr="00B60BD2">
              <w:rPr>
                <w:rStyle w:val="af9"/>
                <w:rFonts w:eastAsia="Cambria"/>
                <w:b/>
                <w:noProof/>
              </w:rPr>
              <w:t>Сравниваем с помощью вероятности</w:t>
            </w:r>
            <w:r w:rsidR="00273FA4">
              <w:rPr>
                <w:noProof/>
                <w:webHidden/>
              </w:rPr>
              <w:tab/>
            </w:r>
            <w:r w:rsidR="00273FA4">
              <w:rPr>
                <w:noProof/>
                <w:webHidden/>
              </w:rPr>
              <w:fldChar w:fldCharType="begin"/>
            </w:r>
            <w:r w:rsidR="00273FA4">
              <w:rPr>
                <w:noProof/>
                <w:webHidden/>
              </w:rPr>
              <w:instrText xml:space="preserve"> PAGEREF _Toc22639641 \h </w:instrText>
            </w:r>
            <w:r w:rsidR="00273FA4">
              <w:rPr>
                <w:noProof/>
                <w:webHidden/>
              </w:rPr>
            </w:r>
            <w:r w:rsidR="00273FA4">
              <w:rPr>
                <w:noProof/>
                <w:webHidden/>
              </w:rPr>
              <w:fldChar w:fldCharType="separate"/>
            </w:r>
            <w:r w:rsidR="00273FA4">
              <w:rPr>
                <w:noProof/>
                <w:webHidden/>
              </w:rPr>
              <w:t>103</w:t>
            </w:r>
            <w:r w:rsidR="00273FA4">
              <w:rPr>
                <w:noProof/>
                <w:webHidden/>
              </w:rPr>
              <w:fldChar w:fldCharType="end"/>
            </w:r>
          </w:hyperlink>
        </w:p>
        <w:p w14:paraId="07A46287" w14:textId="77777777" w:rsidR="00273FA4" w:rsidRDefault="007E072C">
          <w:pPr>
            <w:pStyle w:val="10"/>
            <w:tabs>
              <w:tab w:val="right" w:pos="9019"/>
            </w:tabs>
            <w:rPr>
              <w:rFonts w:asciiTheme="minorHAnsi" w:eastAsiaTheme="minorEastAsia" w:hAnsiTheme="minorHAnsi" w:cstheme="minorBidi"/>
              <w:noProof/>
            </w:rPr>
          </w:pPr>
          <w:hyperlink w:anchor="_Toc22639642" w:history="1">
            <w:r w:rsidR="00273FA4" w:rsidRPr="00B60BD2">
              <w:rPr>
                <w:rStyle w:val="af9"/>
                <w:rFonts w:eastAsia="Cambria"/>
                <w:b/>
                <w:noProof/>
              </w:rPr>
              <w:t>Почему уж не везёт, так не везёт?</w:t>
            </w:r>
            <w:r w:rsidR="00273FA4">
              <w:rPr>
                <w:noProof/>
                <w:webHidden/>
              </w:rPr>
              <w:tab/>
            </w:r>
            <w:r w:rsidR="00273FA4">
              <w:rPr>
                <w:noProof/>
                <w:webHidden/>
              </w:rPr>
              <w:fldChar w:fldCharType="begin"/>
            </w:r>
            <w:r w:rsidR="00273FA4">
              <w:rPr>
                <w:noProof/>
                <w:webHidden/>
              </w:rPr>
              <w:instrText xml:space="preserve"> PAGEREF _Toc22639642 \h </w:instrText>
            </w:r>
            <w:r w:rsidR="00273FA4">
              <w:rPr>
                <w:noProof/>
                <w:webHidden/>
              </w:rPr>
            </w:r>
            <w:r w:rsidR="00273FA4">
              <w:rPr>
                <w:noProof/>
                <w:webHidden/>
              </w:rPr>
              <w:fldChar w:fldCharType="separate"/>
            </w:r>
            <w:r w:rsidR="00273FA4">
              <w:rPr>
                <w:noProof/>
                <w:webHidden/>
              </w:rPr>
              <w:t>106</w:t>
            </w:r>
            <w:r w:rsidR="00273FA4">
              <w:rPr>
                <w:noProof/>
                <w:webHidden/>
              </w:rPr>
              <w:fldChar w:fldCharType="end"/>
            </w:r>
          </w:hyperlink>
        </w:p>
        <w:p w14:paraId="486495DB" w14:textId="77777777" w:rsidR="00273FA4" w:rsidRDefault="007E072C">
          <w:pPr>
            <w:pStyle w:val="20"/>
            <w:tabs>
              <w:tab w:val="right" w:pos="9019"/>
            </w:tabs>
            <w:rPr>
              <w:rFonts w:asciiTheme="minorHAnsi" w:eastAsiaTheme="minorEastAsia" w:hAnsiTheme="minorHAnsi" w:cstheme="minorBidi"/>
              <w:noProof/>
            </w:rPr>
          </w:pPr>
          <w:hyperlink w:anchor="_Toc22639643" w:history="1">
            <w:r w:rsidR="00273FA4" w:rsidRPr="00B60BD2">
              <w:rPr>
                <w:rStyle w:val="af9"/>
                <w:rFonts w:eastAsia="Cambria"/>
                <w:b/>
                <w:noProof/>
              </w:rPr>
              <w:t>Синтезируем злодейку судьбу</w:t>
            </w:r>
            <w:r w:rsidR="00273FA4">
              <w:rPr>
                <w:noProof/>
                <w:webHidden/>
              </w:rPr>
              <w:tab/>
            </w:r>
            <w:r w:rsidR="00273FA4">
              <w:rPr>
                <w:noProof/>
                <w:webHidden/>
              </w:rPr>
              <w:fldChar w:fldCharType="begin"/>
            </w:r>
            <w:r w:rsidR="00273FA4">
              <w:rPr>
                <w:noProof/>
                <w:webHidden/>
              </w:rPr>
              <w:instrText xml:space="preserve"> PAGEREF _Toc22639643 \h </w:instrText>
            </w:r>
            <w:r w:rsidR="00273FA4">
              <w:rPr>
                <w:noProof/>
                <w:webHidden/>
              </w:rPr>
            </w:r>
            <w:r w:rsidR="00273FA4">
              <w:rPr>
                <w:noProof/>
                <w:webHidden/>
              </w:rPr>
              <w:fldChar w:fldCharType="separate"/>
            </w:r>
            <w:r w:rsidR="00273FA4">
              <w:rPr>
                <w:noProof/>
                <w:webHidden/>
              </w:rPr>
              <w:t>106</w:t>
            </w:r>
            <w:r w:rsidR="00273FA4">
              <w:rPr>
                <w:noProof/>
                <w:webHidden/>
              </w:rPr>
              <w:fldChar w:fldCharType="end"/>
            </w:r>
          </w:hyperlink>
        </w:p>
        <w:p w14:paraId="55D5D0F8" w14:textId="77777777" w:rsidR="00273FA4" w:rsidRDefault="007E072C">
          <w:pPr>
            <w:pStyle w:val="20"/>
            <w:tabs>
              <w:tab w:val="right" w:pos="9019"/>
            </w:tabs>
            <w:rPr>
              <w:rFonts w:asciiTheme="minorHAnsi" w:eastAsiaTheme="minorEastAsia" w:hAnsiTheme="minorHAnsi" w:cstheme="minorBidi"/>
              <w:noProof/>
            </w:rPr>
          </w:pPr>
          <w:hyperlink w:anchor="_Toc22639644" w:history="1">
            <w:r w:rsidR="00273FA4" w:rsidRPr="00B60BD2">
              <w:rPr>
                <w:rStyle w:val="af9"/>
                <w:rFonts w:eastAsia="Cambria"/>
                <w:b/>
                <w:noProof/>
              </w:rPr>
              <w:t>Ценность релаксации</w:t>
            </w:r>
            <w:r w:rsidR="00273FA4">
              <w:rPr>
                <w:noProof/>
                <w:webHidden/>
              </w:rPr>
              <w:tab/>
            </w:r>
            <w:r w:rsidR="00273FA4">
              <w:rPr>
                <w:noProof/>
                <w:webHidden/>
              </w:rPr>
              <w:fldChar w:fldCharType="begin"/>
            </w:r>
            <w:r w:rsidR="00273FA4">
              <w:rPr>
                <w:noProof/>
                <w:webHidden/>
              </w:rPr>
              <w:instrText xml:space="preserve"> PAGEREF _Toc22639644 \h </w:instrText>
            </w:r>
            <w:r w:rsidR="00273FA4">
              <w:rPr>
                <w:noProof/>
                <w:webHidden/>
              </w:rPr>
            </w:r>
            <w:r w:rsidR="00273FA4">
              <w:rPr>
                <w:noProof/>
                <w:webHidden/>
              </w:rPr>
              <w:fldChar w:fldCharType="separate"/>
            </w:r>
            <w:r w:rsidR="00273FA4">
              <w:rPr>
                <w:noProof/>
                <w:webHidden/>
              </w:rPr>
              <w:t>110</w:t>
            </w:r>
            <w:r w:rsidR="00273FA4">
              <w:rPr>
                <w:noProof/>
                <w:webHidden/>
              </w:rPr>
              <w:fldChar w:fldCharType="end"/>
            </w:r>
          </w:hyperlink>
        </w:p>
        <w:p w14:paraId="06BE8ED7" w14:textId="77777777" w:rsidR="00273FA4" w:rsidRDefault="007E072C">
          <w:pPr>
            <w:pStyle w:val="20"/>
            <w:tabs>
              <w:tab w:val="right" w:pos="9019"/>
            </w:tabs>
            <w:rPr>
              <w:rFonts w:asciiTheme="minorHAnsi" w:eastAsiaTheme="minorEastAsia" w:hAnsiTheme="minorHAnsi" w:cstheme="minorBidi"/>
              <w:noProof/>
            </w:rPr>
          </w:pPr>
          <w:hyperlink w:anchor="_Toc22639645" w:history="1">
            <w:r w:rsidR="00273FA4" w:rsidRPr="00B60BD2">
              <w:rPr>
                <w:rStyle w:val="af9"/>
                <w:rFonts w:eastAsia="Cambria"/>
                <w:b/>
                <w:noProof/>
              </w:rPr>
              <w:t>О марковских цепях и пессимистах с оптимистами</w:t>
            </w:r>
            <w:r w:rsidR="00273FA4">
              <w:rPr>
                <w:noProof/>
                <w:webHidden/>
              </w:rPr>
              <w:tab/>
            </w:r>
            <w:r w:rsidR="00273FA4">
              <w:rPr>
                <w:noProof/>
                <w:webHidden/>
              </w:rPr>
              <w:fldChar w:fldCharType="begin"/>
            </w:r>
            <w:r w:rsidR="00273FA4">
              <w:rPr>
                <w:noProof/>
                <w:webHidden/>
              </w:rPr>
              <w:instrText xml:space="preserve"> PAGEREF _Toc22639645 \h </w:instrText>
            </w:r>
            <w:r w:rsidR="00273FA4">
              <w:rPr>
                <w:noProof/>
                <w:webHidden/>
              </w:rPr>
            </w:r>
            <w:r w:rsidR="00273FA4">
              <w:rPr>
                <w:noProof/>
                <w:webHidden/>
              </w:rPr>
              <w:fldChar w:fldCharType="separate"/>
            </w:r>
            <w:r w:rsidR="00273FA4">
              <w:rPr>
                <w:noProof/>
                <w:webHidden/>
              </w:rPr>
              <w:t>115</w:t>
            </w:r>
            <w:r w:rsidR="00273FA4">
              <w:rPr>
                <w:noProof/>
                <w:webHidden/>
              </w:rPr>
              <w:fldChar w:fldCharType="end"/>
            </w:r>
          </w:hyperlink>
        </w:p>
        <w:p w14:paraId="577A924A" w14:textId="77777777" w:rsidR="00273FA4" w:rsidRDefault="007E072C">
          <w:pPr>
            <w:pStyle w:val="20"/>
            <w:tabs>
              <w:tab w:val="right" w:pos="9019"/>
            </w:tabs>
            <w:rPr>
              <w:rFonts w:asciiTheme="minorHAnsi" w:eastAsiaTheme="minorEastAsia" w:hAnsiTheme="minorHAnsi" w:cstheme="minorBidi"/>
              <w:noProof/>
            </w:rPr>
          </w:pPr>
          <w:hyperlink w:anchor="_Toc22639646" w:history="1">
            <w:r w:rsidR="00273FA4" w:rsidRPr="00B60BD2">
              <w:rPr>
                <w:rStyle w:val="af9"/>
                <w:rFonts w:eastAsia="Cambria"/>
                <w:b/>
                <w:noProof/>
                <w:highlight w:val="white"/>
              </w:rPr>
              <w:t>Лила и игра с бесконечностью</w:t>
            </w:r>
            <w:r w:rsidR="00273FA4">
              <w:rPr>
                <w:noProof/>
                <w:webHidden/>
              </w:rPr>
              <w:tab/>
            </w:r>
            <w:r w:rsidR="00273FA4">
              <w:rPr>
                <w:noProof/>
                <w:webHidden/>
              </w:rPr>
              <w:fldChar w:fldCharType="begin"/>
            </w:r>
            <w:r w:rsidR="00273FA4">
              <w:rPr>
                <w:noProof/>
                <w:webHidden/>
              </w:rPr>
              <w:instrText xml:space="preserve"> PAGEREF _Toc22639646 \h </w:instrText>
            </w:r>
            <w:r w:rsidR="00273FA4">
              <w:rPr>
                <w:noProof/>
                <w:webHidden/>
              </w:rPr>
            </w:r>
            <w:r w:rsidR="00273FA4">
              <w:rPr>
                <w:noProof/>
                <w:webHidden/>
              </w:rPr>
              <w:fldChar w:fldCharType="separate"/>
            </w:r>
            <w:r w:rsidR="00273FA4">
              <w:rPr>
                <w:noProof/>
                <w:webHidden/>
              </w:rPr>
              <w:t>119</w:t>
            </w:r>
            <w:r w:rsidR="00273FA4">
              <w:rPr>
                <w:noProof/>
                <w:webHidden/>
              </w:rPr>
              <w:fldChar w:fldCharType="end"/>
            </w:r>
          </w:hyperlink>
        </w:p>
        <w:p w14:paraId="144B05F7" w14:textId="77777777" w:rsidR="00273FA4" w:rsidRDefault="007E072C">
          <w:pPr>
            <w:pStyle w:val="20"/>
            <w:tabs>
              <w:tab w:val="right" w:pos="9019"/>
            </w:tabs>
            <w:rPr>
              <w:rFonts w:asciiTheme="minorHAnsi" w:eastAsiaTheme="minorEastAsia" w:hAnsiTheme="minorHAnsi" w:cstheme="minorBidi"/>
              <w:noProof/>
            </w:rPr>
          </w:pPr>
          <w:hyperlink w:anchor="_Toc22639647" w:history="1">
            <w:r w:rsidR="00273FA4" w:rsidRPr="00B60BD2">
              <w:rPr>
                <w:rStyle w:val="af9"/>
                <w:rFonts w:eastAsia="Cambria"/>
                <w:b/>
                <w:noProof/>
              </w:rPr>
              <w:t>Почему автобуса всё нет!?</w:t>
            </w:r>
            <w:r w:rsidR="00273FA4">
              <w:rPr>
                <w:noProof/>
                <w:webHidden/>
              </w:rPr>
              <w:tab/>
            </w:r>
            <w:r w:rsidR="00273FA4">
              <w:rPr>
                <w:noProof/>
                <w:webHidden/>
              </w:rPr>
              <w:fldChar w:fldCharType="begin"/>
            </w:r>
            <w:r w:rsidR="00273FA4">
              <w:rPr>
                <w:noProof/>
                <w:webHidden/>
              </w:rPr>
              <w:instrText xml:space="preserve"> PAGEREF _Toc22639647 \h </w:instrText>
            </w:r>
            <w:r w:rsidR="00273FA4">
              <w:rPr>
                <w:noProof/>
                <w:webHidden/>
              </w:rPr>
            </w:r>
            <w:r w:rsidR="00273FA4">
              <w:rPr>
                <w:noProof/>
                <w:webHidden/>
              </w:rPr>
              <w:fldChar w:fldCharType="separate"/>
            </w:r>
            <w:r w:rsidR="00273FA4">
              <w:rPr>
                <w:noProof/>
                <w:webHidden/>
              </w:rPr>
              <w:t>126</w:t>
            </w:r>
            <w:r w:rsidR="00273FA4">
              <w:rPr>
                <w:noProof/>
                <w:webHidden/>
              </w:rPr>
              <w:fldChar w:fldCharType="end"/>
            </w:r>
          </w:hyperlink>
        </w:p>
        <w:p w14:paraId="1D30897C" w14:textId="77777777" w:rsidR="00273FA4" w:rsidRDefault="007E072C">
          <w:pPr>
            <w:pStyle w:val="10"/>
            <w:tabs>
              <w:tab w:val="right" w:pos="9019"/>
            </w:tabs>
            <w:rPr>
              <w:rFonts w:asciiTheme="minorHAnsi" w:eastAsiaTheme="minorEastAsia" w:hAnsiTheme="minorHAnsi" w:cstheme="minorBidi"/>
              <w:noProof/>
            </w:rPr>
          </w:pPr>
          <w:hyperlink w:anchor="_Toc22639648" w:history="1">
            <w:r w:rsidR="00273FA4" w:rsidRPr="00B60BD2">
              <w:rPr>
                <w:rStyle w:val="af9"/>
                <w:rFonts w:eastAsia="Cambria"/>
                <w:b/>
                <w:noProof/>
              </w:rPr>
              <w:t>Прелести чужой очереди</w:t>
            </w:r>
            <w:r w:rsidR="00273FA4">
              <w:rPr>
                <w:noProof/>
                <w:webHidden/>
              </w:rPr>
              <w:tab/>
            </w:r>
            <w:r w:rsidR="00273FA4">
              <w:rPr>
                <w:noProof/>
                <w:webHidden/>
              </w:rPr>
              <w:fldChar w:fldCharType="begin"/>
            </w:r>
            <w:r w:rsidR="00273FA4">
              <w:rPr>
                <w:noProof/>
                <w:webHidden/>
              </w:rPr>
              <w:instrText xml:space="preserve"> PAGEREF _Toc22639648 \h </w:instrText>
            </w:r>
            <w:r w:rsidR="00273FA4">
              <w:rPr>
                <w:noProof/>
                <w:webHidden/>
              </w:rPr>
            </w:r>
            <w:r w:rsidR="00273FA4">
              <w:rPr>
                <w:noProof/>
                <w:webHidden/>
              </w:rPr>
              <w:fldChar w:fldCharType="separate"/>
            </w:r>
            <w:r w:rsidR="00273FA4">
              <w:rPr>
                <w:noProof/>
                <w:webHidden/>
              </w:rPr>
              <w:t>130</w:t>
            </w:r>
            <w:r w:rsidR="00273FA4">
              <w:rPr>
                <w:noProof/>
                <w:webHidden/>
              </w:rPr>
              <w:fldChar w:fldCharType="end"/>
            </w:r>
          </w:hyperlink>
        </w:p>
        <w:p w14:paraId="6A1708BA" w14:textId="77777777" w:rsidR="00273FA4" w:rsidRDefault="007E072C">
          <w:pPr>
            <w:pStyle w:val="20"/>
            <w:tabs>
              <w:tab w:val="right" w:pos="9019"/>
            </w:tabs>
            <w:rPr>
              <w:rFonts w:asciiTheme="minorHAnsi" w:eastAsiaTheme="minorEastAsia" w:hAnsiTheme="minorHAnsi" w:cstheme="minorBidi"/>
              <w:noProof/>
            </w:rPr>
          </w:pPr>
          <w:hyperlink w:anchor="_Toc22639649" w:history="1">
            <w:r w:rsidR="00273FA4" w:rsidRPr="00B60BD2">
              <w:rPr>
                <w:rStyle w:val="af9"/>
                <w:rFonts w:eastAsia="Cambria"/>
                <w:b/>
                <w:noProof/>
                <w:highlight w:val="white"/>
              </w:rPr>
              <w:t>Ещё раз про пуассоновский процесс</w:t>
            </w:r>
            <w:r w:rsidR="00273FA4">
              <w:rPr>
                <w:noProof/>
                <w:webHidden/>
              </w:rPr>
              <w:tab/>
            </w:r>
            <w:r w:rsidR="00273FA4">
              <w:rPr>
                <w:noProof/>
                <w:webHidden/>
              </w:rPr>
              <w:fldChar w:fldCharType="begin"/>
            </w:r>
            <w:r w:rsidR="00273FA4">
              <w:rPr>
                <w:noProof/>
                <w:webHidden/>
              </w:rPr>
              <w:instrText xml:space="preserve"> PAGEREF _Toc22639649 \h </w:instrText>
            </w:r>
            <w:r w:rsidR="00273FA4">
              <w:rPr>
                <w:noProof/>
                <w:webHidden/>
              </w:rPr>
            </w:r>
            <w:r w:rsidR="00273FA4">
              <w:rPr>
                <w:noProof/>
                <w:webHidden/>
              </w:rPr>
              <w:fldChar w:fldCharType="separate"/>
            </w:r>
            <w:r w:rsidR="00273FA4">
              <w:rPr>
                <w:noProof/>
                <w:webHidden/>
              </w:rPr>
              <w:t>130</w:t>
            </w:r>
            <w:r w:rsidR="00273FA4">
              <w:rPr>
                <w:noProof/>
                <w:webHidden/>
              </w:rPr>
              <w:fldChar w:fldCharType="end"/>
            </w:r>
          </w:hyperlink>
        </w:p>
        <w:p w14:paraId="10B6A7A2" w14:textId="77777777" w:rsidR="00273FA4" w:rsidRDefault="007E072C">
          <w:pPr>
            <w:pStyle w:val="20"/>
            <w:tabs>
              <w:tab w:val="right" w:pos="9019"/>
            </w:tabs>
            <w:rPr>
              <w:rFonts w:asciiTheme="minorHAnsi" w:eastAsiaTheme="minorEastAsia" w:hAnsiTheme="minorHAnsi" w:cstheme="minorBidi"/>
              <w:noProof/>
            </w:rPr>
          </w:pPr>
          <w:hyperlink w:anchor="_Toc22639650" w:history="1">
            <w:r w:rsidR="00273FA4" w:rsidRPr="00B60BD2">
              <w:rPr>
                <w:rStyle w:val="af9"/>
                <w:rFonts w:eastAsia="Cambria"/>
                <w:b/>
                <w:noProof/>
                <w:highlight w:val="white"/>
              </w:rPr>
              <w:t>Теория для заскучавших в коридоре</w:t>
            </w:r>
            <w:r w:rsidR="00273FA4">
              <w:rPr>
                <w:noProof/>
                <w:webHidden/>
              </w:rPr>
              <w:tab/>
            </w:r>
            <w:r w:rsidR="00273FA4">
              <w:rPr>
                <w:noProof/>
                <w:webHidden/>
              </w:rPr>
              <w:fldChar w:fldCharType="begin"/>
            </w:r>
            <w:r w:rsidR="00273FA4">
              <w:rPr>
                <w:noProof/>
                <w:webHidden/>
              </w:rPr>
              <w:instrText xml:space="preserve"> PAGEREF _Toc22639650 \h </w:instrText>
            </w:r>
            <w:r w:rsidR="00273FA4">
              <w:rPr>
                <w:noProof/>
                <w:webHidden/>
              </w:rPr>
            </w:r>
            <w:r w:rsidR="00273FA4">
              <w:rPr>
                <w:noProof/>
                <w:webHidden/>
              </w:rPr>
              <w:fldChar w:fldCharType="separate"/>
            </w:r>
            <w:r w:rsidR="00273FA4">
              <w:rPr>
                <w:noProof/>
                <w:webHidden/>
              </w:rPr>
              <w:t>132</w:t>
            </w:r>
            <w:r w:rsidR="00273FA4">
              <w:rPr>
                <w:noProof/>
                <w:webHidden/>
              </w:rPr>
              <w:fldChar w:fldCharType="end"/>
            </w:r>
          </w:hyperlink>
        </w:p>
        <w:p w14:paraId="4A49A015" w14:textId="77777777" w:rsidR="00273FA4" w:rsidRDefault="007E072C">
          <w:pPr>
            <w:pStyle w:val="20"/>
            <w:tabs>
              <w:tab w:val="right" w:pos="9019"/>
            </w:tabs>
            <w:rPr>
              <w:rFonts w:asciiTheme="minorHAnsi" w:eastAsiaTheme="minorEastAsia" w:hAnsiTheme="minorHAnsi" w:cstheme="minorBidi"/>
              <w:noProof/>
            </w:rPr>
          </w:pPr>
          <w:hyperlink w:anchor="_Toc22639651" w:history="1">
            <w:r w:rsidR="00273FA4" w:rsidRPr="00B60BD2">
              <w:rPr>
                <w:rStyle w:val="af9"/>
                <w:rFonts w:eastAsia="Cambria"/>
                <w:b/>
                <w:noProof/>
                <w:highlight w:val="white"/>
              </w:rPr>
              <w:t>Совсем немного о случайных функциях</w:t>
            </w:r>
            <w:r w:rsidR="00273FA4">
              <w:rPr>
                <w:noProof/>
                <w:webHidden/>
              </w:rPr>
              <w:tab/>
            </w:r>
            <w:r w:rsidR="00273FA4">
              <w:rPr>
                <w:noProof/>
                <w:webHidden/>
              </w:rPr>
              <w:fldChar w:fldCharType="begin"/>
            </w:r>
            <w:r w:rsidR="00273FA4">
              <w:rPr>
                <w:noProof/>
                <w:webHidden/>
              </w:rPr>
              <w:instrText xml:space="preserve"> PAGEREF _Toc22639651 \h </w:instrText>
            </w:r>
            <w:r w:rsidR="00273FA4">
              <w:rPr>
                <w:noProof/>
                <w:webHidden/>
              </w:rPr>
            </w:r>
            <w:r w:rsidR="00273FA4">
              <w:rPr>
                <w:noProof/>
                <w:webHidden/>
              </w:rPr>
              <w:fldChar w:fldCharType="separate"/>
            </w:r>
            <w:r w:rsidR="00273FA4">
              <w:rPr>
                <w:noProof/>
                <w:webHidden/>
              </w:rPr>
              <w:t>138</w:t>
            </w:r>
            <w:r w:rsidR="00273FA4">
              <w:rPr>
                <w:noProof/>
                <w:webHidden/>
              </w:rPr>
              <w:fldChar w:fldCharType="end"/>
            </w:r>
          </w:hyperlink>
        </w:p>
        <w:p w14:paraId="058F223F" w14:textId="77777777" w:rsidR="00273FA4" w:rsidRDefault="007E072C">
          <w:pPr>
            <w:pStyle w:val="20"/>
            <w:tabs>
              <w:tab w:val="right" w:pos="9019"/>
            </w:tabs>
            <w:rPr>
              <w:rFonts w:asciiTheme="minorHAnsi" w:eastAsiaTheme="minorEastAsia" w:hAnsiTheme="minorHAnsi" w:cstheme="minorBidi"/>
              <w:noProof/>
            </w:rPr>
          </w:pPr>
          <w:hyperlink w:anchor="_Toc22639652" w:history="1">
            <w:r w:rsidR="00273FA4" w:rsidRPr="00B60BD2">
              <w:rPr>
                <w:rStyle w:val="af9"/>
                <w:rFonts w:eastAsia="Cambria"/>
                <w:b/>
                <w:noProof/>
                <w:highlight w:val="white"/>
              </w:rPr>
              <w:t>Мне только спросить!</w:t>
            </w:r>
            <w:r w:rsidR="00273FA4">
              <w:rPr>
                <w:noProof/>
                <w:webHidden/>
              </w:rPr>
              <w:tab/>
            </w:r>
            <w:r w:rsidR="00273FA4">
              <w:rPr>
                <w:noProof/>
                <w:webHidden/>
              </w:rPr>
              <w:fldChar w:fldCharType="begin"/>
            </w:r>
            <w:r w:rsidR="00273FA4">
              <w:rPr>
                <w:noProof/>
                <w:webHidden/>
              </w:rPr>
              <w:instrText xml:space="preserve"> PAGEREF _Toc22639652 \h </w:instrText>
            </w:r>
            <w:r w:rsidR="00273FA4">
              <w:rPr>
                <w:noProof/>
                <w:webHidden/>
              </w:rPr>
            </w:r>
            <w:r w:rsidR="00273FA4">
              <w:rPr>
                <w:noProof/>
                <w:webHidden/>
              </w:rPr>
              <w:fldChar w:fldCharType="separate"/>
            </w:r>
            <w:r w:rsidR="00273FA4">
              <w:rPr>
                <w:noProof/>
                <w:webHidden/>
              </w:rPr>
              <w:t>141</w:t>
            </w:r>
            <w:r w:rsidR="00273FA4">
              <w:rPr>
                <w:noProof/>
                <w:webHidden/>
              </w:rPr>
              <w:fldChar w:fldCharType="end"/>
            </w:r>
          </w:hyperlink>
        </w:p>
        <w:p w14:paraId="5F216B7B" w14:textId="77777777" w:rsidR="00273FA4" w:rsidRDefault="007E072C">
          <w:pPr>
            <w:pStyle w:val="20"/>
            <w:tabs>
              <w:tab w:val="right" w:pos="9019"/>
            </w:tabs>
            <w:rPr>
              <w:rFonts w:asciiTheme="minorHAnsi" w:eastAsiaTheme="minorEastAsia" w:hAnsiTheme="minorHAnsi" w:cstheme="minorBidi"/>
              <w:noProof/>
            </w:rPr>
          </w:pPr>
          <w:hyperlink w:anchor="_Toc22639653" w:history="1">
            <w:r w:rsidR="00273FA4" w:rsidRPr="00B60BD2">
              <w:rPr>
                <w:rStyle w:val="af9"/>
                <w:rFonts w:eastAsia="Cambria"/>
                <w:b/>
                <w:noProof/>
                <w:highlight w:val="white"/>
              </w:rPr>
              <w:t>Стационарный бардак</w:t>
            </w:r>
            <w:r w:rsidR="00273FA4">
              <w:rPr>
                <w:noProof/>
                <w:webHidden/>
              </w:rPr>
              <w:tab/>
            </w:r>
            <w:r w:rsidR="00273FA4">
              <w:rPr>
                <w:noProof/>
                <w:webHidden/>
              </w:rPr>
              <w:fldChar w:fldCharType="begin"/>
            </w:r>
            <w:r w:rsidR="00273FA4">
              <w:rPr>
                <w:noProof/>
                <w:webHidden/>
              </w:rPr>
              <w:instrText xml:space="preserve"> PAGEREF _Toc22639653 \h </w:instrText>
            </w:r>
            <w:r w:rsidR="00273FA4">
              <w:rPr>
                <w:noProof/>
                <w:webHidden/>
              </w:rPr>
            </w:r>
            <w:r w:rsidR="00273FA4">
              <w:rPr>
                <w:noProof/>
                <w:webHidden/>
              </w:rPr>
              <w:fldChar w:fldCharType="separate"/>
            </w:r>
            <w:r w:rsidR="00273FA4">
              <w:rPr>
                <w:noProof/>
                <w:webHidden/>
              </w:rPr>
              <w:t>142</w:t>
            </w:r>
            <w:r w:rsidR="00273FA4">
              <w:rPr>
                <w:noProof/>
                <w:webHidden/>
              </w:rPr>
              <w:fldChar w:fldCharType="end"/>
            </w:r>
          </w:hyperlink>
        </w:p>
        <w:p w14:paraId="2025280D" w14:textId="77777777" w:rsidR="00273FA4" w:rsidRDefault="007E072C">
          <w:pPr>
            <w:pStyle w:val="20"/>
            <w:tabs>
              <w:tab w:val="right" w:pos="9019"/>
            </w:tabs>
            <w:rPr>
              <w:rFonts w:asciiTheme="minorHAnsi" w:eastAsiaTheme="minorEastAsia" w:hAnsiTheme="minorHAnsi" w:cstheme="minorBidi"/>
              <w:noProof/>
            </w:rPr>
          </w:pPr>
          <w:hyperlink w:anchor="_Toc22639654" w:history="1">
            <w:r w:rsidR="00273FA4" w:rsidRPr="00B60BD2">
              <w:rPr>
                <w:rStyle w:val="af9"/>
                <w:rFonts w:eastAsia="Cambria"/>
                <w:b/>
                <w:noProof/>
                <w:highlight w:val="white"/>
              </w:rPr>
              <w:t>Лучшее враг хорошего</w:t>
            </w:r>
            <w:r w:rsidR="00273FA4">
              <w:rPr>
                <w:noProof/>
                <w:webHidden/>
              </w:rPr>
              <w:tab/>
            </w:r>
            <w:r w:rsidR="00273FA4">
              <w:rPr>
                <w:noProof/>
                <w:webHidden/>
              </w:rPr>
              <w:fldChar w:fldCharType="begin"/>
            </w:r>
            <w:r w:rsidR="00273FA4">
              <w:rPr>
                <w:noProof/>
                <w:webHidden/>
              </w:rPr>
              <w:instrText xml:space="preserve"> PAGEREF _Toc22639654 \h </w:instrText>
            </w:r>
            <w:r w:rsidR="00273FA4">
              <w:rPr>
                <w:noProof/>
                <w:webHidden/>
              </w:rPr>
            </w:r>
            <w:r w:rsidR="00273FA4">
              <w:rPr>
                <w:noProof/>
                <w:webHidden/>
              </w:rPr>
              <w:fldChar w:fldCharType="separate"/>
            </w:r>
            <w:r w:rsidR="00273FA4">
              <w:rPr>
                <w:noProof/>
                <w:webHidden/>
              </w:rPr>
              <w:t>147</w:t>
            </w:r>
            <w:r w:rsidR="00273FA4">
              <w:rPr>
                <w:noProof/>
                <w:webHidden/>
              </w:rPr>
              <w:fldChar w:fldCharType="end"/>
            </w:r>
          </w:hyperlink>
        </w:p>
        <w:p w14:paraId="4C7E3072" w14:textId="77777777" w:rsidR="00273FA4" w:rsidRDefault="007E072C">
          <w:pPr>
            <w:pStyle w:val="10"/>
            <w:tabs>
              <w:tab w:val="right" w:pos="9019"/>
            </w:tabs>
            <w:rPr>
              <w:rFonts w:asciiTheme="minorHAnsi" w:eastAsiaTheme="minorEastAsia" w:hAnsiTheme="minorHAnsi" w:cstheme="minorBidi"/>
              <w:noProof/>
            </w:rPr>
          </w:pPr>
          <w:hyperlink w:anchor="_Toc22639655" w:history="1">
            <w:r w:rsidR="00273FA4" w:rsidRPr="00B60BD2">
              <w:rPr>
                <w:rStyle w:val="af9"/>
                <w:rFonts w:eastAsia="Cambria"/>
                <w:b/>
                <w:noProof/>
              </w:rPr>
              <w:t>Проклятие режиссёра и проклятые принтеры</w:t>
            </w:r>
            <w:r w:rsidR="00273FA4">
              <w:rPr>
                <w:noProof/>
                <w:webHidden/>
              </w:rPr>
              <w:tab/>
            </w:r>
            <w:r w:rsidR="00273FA4">
              <w:rPr>
                <w:noProof/>
                <w:webHidden/>
              </w:rPr>
              <w:fldChar w:fldCharType="begin"/>
            </w:r>
            <w:r w:rsidR="00273FA4">
              <w:rPr>
                <w:noProof/>
                <w:webHidden/>
              </w:rPr>
              <w:instrText xml:space="preserve"> PAGEREF _Toc22639655 \h </w:instrText>
            </w:r>
            <w:r w:rsidR="00273FA4">
              <w:rPr>
                <w:noProof/>
                <w:webHidden/>
              </w:rPr>
            </w:r>
            <w:r w:rsidR="00273FA4">
              <w:rPr>
                <w:noProof/>
                <w:webHidden/>
              </w:rPr>
              <w:fldChar w:fldCharType="separate"/>
            </w:r>
            <w:r w:rsidR="00273FA4">
              <w:rPr>
                <w:noProof/>
                <w:webHidden/>
              </w:rPr>
              <w:t>151</w:t>
            </w:r>
            <w:r w:rsidR="00273FA4">
              <w:rPr>
                <w:noProof/>
                <w:webHidden/>
              </w:rPr>
              <w:fldChar w:fldCharType="end"/>
            </w:r>
          </w:hyperlink>
        </w:p>
        <w:p w14:paraId="20156852" w14:textId="77777777" w:rsidR="00273FA4" w:rsidRDefault="007E072C">
          <w:pPr>
            <w:pStyle w:val="20"/>
            <w:tabs>
              <w:tab w:val="right" w:pos="9019"/>
            </w:tabs>
            <w:rPr>
              <w:rFonts w:asciiTheme="minorHAnsi" w:eastAsiaTheme="minorEastAsia" w:hAnsiTheme="minorHAnsi" w:cstheme="minorBidi"/>
              <w:noProof/>
            </w:rPr>
          </w:pPr>
          <w:hyperlink w:anchor="_Toc22639656" w:history="1">
            <w:r w:rsidR="00273FA4" w:rsidRPr="00B60BD2">
              <w:rPr>
                <w:rStyle w:val="af9"/>
                <w:rFonts w:eastAsia="Cambria"/>
                <w:b/>
                <w:noProof/>
              </w:rPr>
              <w:t>Стратегия балбеса</w:t>
            </w:r>
            <w:r w:rsidR="00273FA4">
              <w:rPr>
                <w:noProof/>
                <w:webHidden/>
              </w:rPr>
              <w:tab/>
            </w:r>
            <w:r w:rsidR="00273FA4">
              <w:rPr>
                <w:noProof/>
                <w:webHidden/>
              </w:rPr>
              <w:fldChar w:fldCharType="begin"/>
            </w:r>
            <w:r w:rsidR="00273FA4">
              <w:rPr>
                <w:noProof/>
                <w:webHidden/>
              </w:rPr>
              <w:instrText xml:space="preserve"> PAGEREF _Toc22639656 \h </w:instrText>
            </w:r>
            <w:r w:rsidR="00273FA4">
              <w:rPr>
                <w:noProof/>
                <w:webHidden/>
              </w:rPr>
            </w:r>
            <w:r w:rsidR="00273FA4">
              <w:rPr>
                <w:noProof/>
                <w:webHidden/>
              </w:rPr>
              <w:fldChar w:fldCharType="separate"/>
            </w:r>
            <w:r w:rsidR="00273FA4">
              <w:rPr>
                <w:noProof/>
                <w:webHidden/>
              </w:rPr>
              <w:t>151</w:t>
            </w:r>
            <w:r w:rsidR="00273FA4">
              <w:rPr>
                <w:noProof/>
                <w:webHidden/>
              </w:rPr>
              <w:fldChar w:fldCharType="end"/>
            </w:r>
          </w:hyperlink>
        </w:p>
        <w:p w14:paraId="704FE2A2" w14:textId="77777777" w:rsidR="00273FA4" w:rsidRDefault="007E072C">
          <w:pPr>
            <w:pStyle w:val="20"/>
            <w:tabs>
              <w:tab w:val="right" w:pos="9019"/>
            </w:tabs>
            <w:rPr>
              <w:rFonts w:asciiTheme="minorHAnsi" w:eastAsiaTheme="minorEastAsia" w:hAnsiTheme="minorHAnsi" w:cstheme="minorBidi"/>
              <w:noProof/>
            </w:rPr>
          </w:pPr>
          <w:hyperlink w:anchor="_Toc22639657" w:history="1">
            <w:r w:rsidR="00273FA4" w:rsidRPr="00B60BD2">
              <w:rPr>
                <w:rStyle w:val="af9"/>
                <w:rFonts w:eastAsia="Cambria"/>
                <w:b/>
                <w:noProof/>
              </w:rPr>
              <w:t>О методе пристального всматривания</w:t>
            </w:r>
            <w:r w:rsidR="00273FA4">
              <w:rPr>
                <w:noProof/>
                <w:webHidden/>
              </w:rPr>
              <w:tab/>
            </w:r>
            <w:r w:rsidR="00273FA4">
              <w:rPr>
                <w:noProof/>
                <w:webHidden/>
              </w:rPr>
              <w:fldChar w:fldCharType="begin"/>
            </w:r>
            <w:r w:rsidR="00273FA4">
              <w:rPr>
                <w:noProof/>
                <w:webHidden/>
              </w:rPr>
              <w:instrText xml:space="preserve"> PAGEREF _Toc22639657 \h </w:instrText>
            </w:r>
            <w:r w:rsidR="00273FA4">
              <w:rPr>
                <w:noProof/>
                <w:webHidden/>
              </w:rPr>
            </w:r>
            <w:r w:rsidR="00273FA4">
              <w:rPr>
                <w:noProof/>
                <w:webHidden/>
              </w:rPr>
              <w:fldChar w:fldCharType="separate"/>
            </w:r>
            <w:r w:rsidR="00273FA4">
              <w:rPr>
                <w:noProof/>
                <w:webHidden/>
              </w:rPr>
              <w:t>156</w:t>
            </w:r>
            <w:r w:rsidR="00273FA4">
              <w:rPr>
                <w:noProof/>
                <w:webHidden/>
              </w:rPr>
              <w:fldChar w:fldCharType="end"/>
            </w:r>
          </w:hyperlink>
        </w:p>
        <w:p w14:paraId="43B660AE" w14:textId="77777777" w:rsidR="00273FA4" w:rsidRDefault="007E072C">
          <w:pPr>
            <w:pStyle w:val="20"/>
            <w:tabs>
              <w:tab w:val="right" w:pos="9019"/>
            </w:tabs>
            <w:rPr>
              <w:rFonts w:asciiTheme="minorHAnsi" w:eastAsiaTheme="minorEastAsia" w:hAnsiTheme="minorHAnsi" w:cstheme="minorBidi"/>
              <w:noProof/>
            </w:rPr>
          </w:pPr>
          <w:hyperlink w:anchor="_Toc22639658" w:history="1">
            <w:r w:rsidR="00273FA4" w:rsidRPr="00B60BD2">
              <w:rPr>
                <w:rStyle w:val="af9"/>
                <w:rFonts w:eastAsia="Cambria"/>
                <w:b/>
                <w:noProof/>
              </w:rPr>
              <w:t>Быстрее, ещё быстрее!</w:t>
            </w:r>
            <w:r w:rsidR="00273FA4">
              <w:rPr>
                <w:noProof/>
                <w:webHidden/>
              </w:rPr>
              <w:tab/>
            </w:r>
            <w:r w:rsidR="00273FA4">
              <w:rPr>
                <w:noProof/>
                <w:webHidden/>
              </w:rPr>
              <w:fldChar w:fldCharType="begin"/>
            </w:r>
            <w:r w:rsidR="00273FA4">
              <w:rPr>
                <w:noProof/>
                <w:webHidden/>
              </w:rPr>
              <w:instrText xml:space="preserve"> PAGEREF _Toc22639658 \h </w:instrText>
            </w:r>
            <w:r w:rsidR="00273FA4">
              <w:rPr>
                <w:noProof/>
                <w:webHidden/>
              </w:rPr>
            </w:r>
            <w:r w:rsidR="00273FA4">
              <w:rPr>
                <w:noProof/>
                <w:webHidden/>
              </w:rPr>
              <w:fldChar w:fldCharType="separate"/>
            </w:r>
            <w:r w:rsidR="00273FA4">
              <w:rPr>
                <w:noProof/>
                <w:webHidden/>
              </w:rPr>
              <w:t>161</w:t>
            </w:r>
            <w:r w:rsidR="00273FA4">
              <w:rPr>
                <w:noProof/>
                <w:webHidden/>
              </w:rPr>
              <w:fldChar w:fldCharType="end"/>
            </w:r>
          </w:hyperlink>
        </w:p>
        <w:p w14:paraId="46A7C88E" w14:textId="77777777" w:rsidR="00273FA4" w:rsidRDefault="007E072C">
          <w:pPr>
            <w:pStyle w:val="20"/>
            <w:tabs>
              <w:tab w:val="right" w:pos="9019"/>
            </w:tabs>
            <w:rPr>
              <w:rFonts w:asciiTheme="minorHAnsi" w:eastAsiaTheme="minorEastAsia" w:hAnsiTheme="minorHAnsi" w:cstheme="minorBidi"/>
              <w:noProof/>
            </w:rPr>
          </w:pPr>
          <w:hyperlink w:anchor="_Toc22639659" w:history="1">
            <w:r w:rsidR="00273FA4" w:rsidRPr="00B60BD2">
              <w:rPr>
                <w:rStyle w:val="af9"/>
                <w:rFonts w:eastAsia="Cambria"/>
                <w:b/>
                <w:noProof/>
              </w:rPr>
              <w:t>Мостим дорогу благими намерениями</w:t>
            </w:r>
            <w:r w:rsidR="00273FA4">
              <w:rPr>
                <w:noProof/>
                <w:webHidden/>
              </w:rPr>
              <w:tab/>
            </w:r>
            <w:r w:rsidR="00273FA4">
              <w:rPr>
                <w:noProof/>
                <w:webHidden/>
              </w:rPr>
              <w:fldChar w:fldCharType="begin"/>
            </w:r>
            <w:r w:rsidR="00273FA4">
              <w:rPr>
                <w:noProof/>
                <w:webHidden/>
              </w:rPr>
              <w:instrText xml:space="preserve"> PAGEREF _Toc22639659 \h </w:instrText>
            </w:r>
            <w:r w:rsidR="00273FA4">
              <w:rPr>
                <w:noProof/>
                <w:webHidden/>
              </w:rPr>
            </w:r>
            <w:r w:rsidR="00273FA4">
              <w:rPr>
                <w:noProof/>
                <w:webHidden/>
              </w:rPr>
              <w:fldChar w:fldCharType="separate"/>
            </w:r>
            <w:r w:rsidR="00273FA4">
              <w:rPr>
                <w:noProof/>
                <w:webHidden/>
              </w:rPr>
              <w:t>164</w:t>
            </w:r>
            <w:r w:rsidR="00273FA4">
              <w:rPr>
                <w:noProof/>
                <w:webHidden/>
              </w:rPr>
              <w:fldChar w:fldCharType="end"/>
            </w:r>
          </w:hyperlink>
        </w:p>
        <w:p w14:paraId="2DC5C528" w14:textId="77777777" w:rsidR="00273FA4" w:rsidRDefault="007E072C">
          <w:pPr>
            <w:pStyle w:val="20"/>
            <w:tabs>
              <w:tab w:val="right" w:pos="9019"/>
            </w:tabs>
            <w:rPr>
              <w:rFonts w:asciiTheme="minorHAnsi" w:eastAsiaTheme="minorEastAsia" w:hAnsiTheme="minorHAnsi" w:cstheme="minorBidi"/>
              <w:noProof/>
            </w:rPr>
          </w:pPr>
          <w:hyperlink w:anchor="_Toc22639660" w:history="1">
            <w:r w:rsidR="00273FA4" w:rsidRPr="00B60BD2">
              <w:rPr>
                <w:rStyle w:val="af9"/>
                <w:rFonts w:eastAsia="Cambria"/>
                <w:b/>
                <w:noProof/>
              </w:rPr>
              <w:t>Ну вот! Ещё и принтер сломался!</w:t>
            </w:r>
            <w:r w:rsidR="00273FA4">
              <w:rPr>
                <w:noProof/>
                <w:webHidden/>
              </w:rPr>
              <w:tab/>
            </w:r>
            <w:r w:rsidR="00273FA4">
              <w:rPr>
                <w:noProof/>
                <w:webHidden/>
              </w:rPr>
              <w:fldChar w:fldCharType="begin"/>
            </w:r>
            <w:r w:rsidR="00273FA4">
              <w:rPr>
                <w:noProof/>
                <w:webHidden/>
              </w:rPr>
              <w:instrText xml:space="preserve"> PAGEREF _Toc22639660 \h </w:instrText>
            </w:r>
            <w:r w:rsidR="00273FA4">
              <w:rPr>
                <w:noProof/>
                <w:webHidden/>
              </w:rPr>
            </w:r>
            <w:r w:rsidR="00273FA4">
              <w:rPr>
                <w:noProof/>
                <w:webHidden/>
              </w:rPr>
              <w:fldChar w:fldCharType="separate"/>
            </w:r>
            <w:r w:rsidR="00273FA4">
              <w:rPr>
                <w:noProof/>
                <w:webHidden/>
              </w:rPr>
              <w:t>167</w:t>
            </w:r>
            <w:r w:rsidR="00273FA4">
              <w:rPr>
                <w:noProof/>
                <w:webHidden/>
              </w:rPr>
              <w:fldChar w:fldCharType="end"/>
            </w:r>
          </w:hyperlink>
        </w:p>
        <w:p w14:paraId="172953A5" w14:textId="77777777" w:rsidR="00273FA4" w:rsidRDefault="007E072C">
          <w:pPr>
            <w:pStyle w:val="10"/>
            <w:tabs>
              <w:tab w:val="right" w:pos="9019"/>
            </w:tabs>
            <w:rPr>
              <w:rFonts w:asciiTheme="minorHAnsi" w:eastAsiaTheme="minorEastAsia" w:hAnsiTheme="minorHAnsi" w:cstheme="minorBidi"/>
              <w:noProof/>
            </w:rPr>
          </w:pPr>
          <w:hyperlink w:anchor="_Toc22639661" w:history="1">
            <w:r w:rsidR="00273FA4" w:rsidRPr="00B60BD2">
              <w:rPr>
                <w:rStyle w:val="af9"/>
                <w:rFonts w:eastAsia="Cambria"/>
                <w:b/>
                <w:noProof/>
              </w:rPr>
              <w:t>Термодинамика классового неравенства</w:t>
            </w:r>
            <w:r w:rsidR="00273FA4">
              <w:rPr>
                <w:noProof/>
                <w:webHidden/>
              </w:rPr>
              <w:tab/>
            </w:r>
            <w:r w:rsidR="00273FA4">
              <w:rPr>
                <w:noProof/>
                <w:webHidden/>
              </w:rPr>
              <w:fldChar w:fldCharType="begin"/>
            </w:r>
            <w:r w:rsidR="00273FA4">
              <w:rPr>
                <w:noProof/>
                <w:webHidden/>
              </w:rPr>
              <w:instrText xml:space="preserve"> PAGEREF _Toc22639661 \h </w:instrText>
            </w:r>
            <w:r w:rsidR="00273FA4">
              <w:rPr>
                <w:noProof/>
                <w:webHidden/>
              </w:rPr>
            </w:r>
            <w:r w:rsidR="00273FA4">
              <w:rPr>
                <w:noProof/>
                <w:webHidden/>
              </w:rPr>
              <w:fldChar w:fldCharType="separate"/>
            </w:r>
            <w:r w:rsidR="00273FA4">
              <w:rPr>
                <w:noProof/>
                <w:webHidden/>
              </w:rPr>
              <w:t>169</w:t>
            </w:r>
            <w:r w:rsidR="00273FA4">
              <w:rPr>
                <w:noProof/>
                <w:webHidden/>
              </w:rPr>
              <w:fldChar w:fldCharType="end"/>
            </w:r>
          </w:hyperlink>
        </w:p>
        <w:p w14:paraId="277A98B1" w14:textId="77777777" w:rsidR="00273FA4" w:rsidRDefault="007E072C">
          <w:pPr>
            <w:pStyle w:val="20"/>
            <w:tabs>
              <w:tab w:val="right" w:pos="9019"/>
            </w:tabs>
            <w:rPr>
              <w:rFonts w:asciiTheme="minorHAnsi" w:eastAsiaTheme="minorEastAsia" w:hAnsiTheme="minorHAnsi" w:cstheme="minorBidi"/>
              <w:noProof/>
            </w:rPr>
          </w:pPr>
          <w:hyperlink w:anchor="_Toc22639662" w:history="1">
            <w:r w:rsidR="00273FA4" w:rsidRPr="00B60BD2">
              <w:rPr>
                <w:rStyle w:val="af9"/>
                <w:rFonts w:eastAsia="Cambria"/>
                <w:b/>
                <w:noProof/>
              </w:rPr>
              <w:t>Как говорить об экономике?</w:t>
            </w:r>
            <w:r w:rsidR="00273FA4">
              <w:rPr>
                <w:noProof/>
                <w:webHidden/>
              </w:rPr>
              <w:tab/>
            </w:r>
            <w:r w:rsidR="00273FA4">
              <w:rPr>
                <w:noProof/>
                <w:webHidden/>
              </w:rPr>
              <w:fldChar w:fldCharType="begin"/>
            </w:r>
            <w:r w:rsidR="00273FA4">
              <w:rPr>
                <w:noProof/>
                <w:webHidden/>
              </w:rPr>
              <w:instrText xml:space="preserve"> PAGEREF _Toc22639662 \h </w:instrText>
            </w:r>
            <w:r w:rsidR="00273FA4">
              <w:rPr>
                <w:noProof/>
                <w:webHidden/>
              </w:rPr>
            </w:r>
            <w:r w:rsidR="00273FA4">
              <w:rPr>
                <w:noProof/>
                <w:webHidden/>
              </w:rPr>
              <w:fldChar w:fldCharType="separate"/>
            </w:r>
            <w:r w:rsidR="00273FA4">
              <w:rPr>
                <w:noProof/>
                <w:webHidden/>
              </w:rPr>
              <w:t>170</w:t>
            </w:r>
            <w:r w:rsidR="00273FA4">
              <w:rPr>
                <w:noProof/>
                <w:webHidden/>
              </w:rPr>
              <w:fldChar w:fldCharType="end"/>
            </w:r>
          </w:hyperlink>
        </w:p>
        <w:p w14:paraId="2540772C" w14:textId="77777777" w:rsidR="00273FA4" w:rsidRDefault="007E072C">
          <w:pPr>
            <w:pStyle w:val="20"/>
            <w:tabs>
              <w:tab w:val="right" w:pos="9019"/>
            </w:tabs>
            <w:rPr>
              <w:rFonts w:asciiTheme="minorHAnsi" w:eastAsiaTheme="minorEastAsia" w:hAnsiTheme="minorHAnsi" w:cstheme="minorBidi"/>
              <w:noProof/>
            </w:rPr>
          </w:pPr>
          <w:hyperlink w:anchor="_Toc22639663" w:history="1">
            <w:r w:rsidR="00273FA4" w:rsidRPr="00B60BD2">
              <w:rPr>
                <w:rStyle w:val="af9"/>
                <w:rFonts w:eastAsia="Cambria"/>
                <w:b/>
                <w:noProof/>
              </w:rPr>
              <w:t>Подходите, всем хватит!</w:t>
            </w:r>
            <w:r w:rsidR="00273FA4">
              <w:rPr>
                <w:noProof/>
                <w:webHidden/>
              </w:rPr>
              <w:tab/>
            </w:r>
            <w:r w:rsidR="00273FA4">
              <w:rPr>
                <w:noProof/>
                <w:webHidden/>
              </w:rPr>
              <w:fldChar w:fldCharType="begin"/>
            </w:r>
            <w:r w:rsidR="00273FA4">
              <w:rPr>
                <w:noProof/>
                <w:webHidden/>
              </w:rPr>
              <w:instrText xml:space="preserve"> PAGEREF _Toc22639663 \h </w:instrText>
            </w:r>
            <w:r w:rsidR="00273FA4">
              <w:rPr>
                <w:noProof/>
                <w:webHidden/>
              </w:rPr>
            </w:r>
            <w:r w:rsidR="00273FA4">
              <w:rPr>
                <w:noProof/>
                <w:webHidden/>
              </w:rPr>
              <w:fldChar w:fldCharType="separate"/>
            </w:r>
            <w:r w:rsidR="00273FA4">
              <w:rPr>
                <w:noProof/>
                <w:webHidden/>
              </w:rPr>
              <w:t>171</w:t>
            </w:r>
            <w:r w:rsidR="00273FA4">
              <w:rPr>
                <w:noProof/>
                <w:webHidden/>
              </w:rPr>
              <w:fldChar w:fldCharType="end"/>
            </w:r>
          </w:hyperlink>
        </w:p>
        <w:p w14:paraId="3528A7A8" w14:textId="77777777" w:rsidR="00273FA4" w:rsidRDefault="007E072C">
          <w:pPr>
            <w:pStyle w:val="20"/>
            <w:tabs>
              <w:tab w:val="right" w:pos="9019"/>
            </w:tabs>
            <w:rPr>
              <w:rFonts w:asciiTheme="minorHAnsi" w:eastAsiaTheme="minorEastAsia" w:hAnsiTheme="minorHAnsi" w:cstheme="minorBidi"/>
              <w:noProof/>
            </w:rPr>
          </w:pPr>
          <w:hyperlink w:anchor="_Toc22639664" w:history="1">
            <w:r w:rsidR="00273FA4" w:rsidRPr="00B60BD2">
              <w:rPr>
                <w:rStyle w:val="af9"/>
                <w:rFonts w:eastAsia="Cambria"/>
                <w:b/>
                <w:noProof/>
              </w:rPr>
              <w:t>Новая экономическая политика</w:t>
            </w:r>
            <w:r w:rsidR="00273FA4">
              <w:rPr>
                <w:noProof/>
                <w:webHidden/>
              </w:rPr>
              <w:tab/>
            </w:r>
            <w:r w:rsidR="00273FA4">
              <w:rPr>
                <w:noProof/>
                <w:webHidden/>
              </w:rPr>
              <w:fldChar w:fldCharType="begin"/>
            </w:r>
            <w:r w:rsidR="00273FA4">
              <w:rPr>
                <w:noProof/>
                <w:webHidden/>
              </w:rPr>
              <w:instrText xml:space="preserve"> PAGEREF _Toc22639664 \h </w:instrText>
            </w:r>
            <w:r w:rsidR="00273FA4">
              <w:rPr>
                <w:noProof/>
                <w:webHidden/>
              </w:rPr>
            </w:r>
            <w:r w:rsidR="00273FA4">
              <w:rPr>
                <w:noProof/>
                <w:webHidden/>
              </w:rPr>
              <w:fldChar w:fldCharType="separate"/>
            </w:r>
            <w:r w:rsidR="00273FA4">
              <w:rPr>
                <w:noProof/>
                <w:webHidden/>
              </w:rPr>
              <w:t>174</w:t>
            </w:r>
            <w:r w:rsidR="00273FA4">
              <w:rPr>
                <w:noProof/>
                <w:webHidden/>
              </w:rPr>
              <w:fldChar w:fldCharType="end"/>
            </w:r>
          </w:hyperlink>
        </w:p>
        <w:p w14:paraId="73B4953F" w14:textId="77777777" w:rsidR="00273FA4" w:rsidRDefault="007E072C">
          <w:pPr>
            <w:pStyle w:val="20"/>
            <w:tabs>
              <w:tab w:val="right" w:pos="9019"/>
            </w:tabs>
            <w:rPr>
              <w:rFonts w:asciiTheme="minorHAnsi" w:eastAsiaTheme="minorEastAsia" w:hAnsiTheme="minorHAnsi" w:cstheme="minorBidi"/>
              <w:noProof/>
            </w:rPr>
          </w:pPr>
          <w:hyperlink w:anchor="_Toc22639665" w:history="1">
            <w:r w:rsidR="00273FA4" w:rsidRPr="00B60BD2">
              <w:rPr>
                <w:rStyle w:val="af9"/>
                <w:rFonts w:eastAsia="Cambria"/>
                <w:b/>
                <w:noProof/>
              </w:rPr>
              <w:t>Люди — молекулы</w:t>
            </w:r>
            <w:r w:rsidR="00273FA4">
              <w:rPr>
                <w:noProof/>
                <w:webHidden/>
              </w:rPr>
              <w:tab/>
            </w:r>
            <w:r w:rsidR="00273FA4">
              <w:rPr>
                <w:noProof/>
                <w:webHidden/>
              </w:rPr>
              <w:fldChar w:fldCharType="begin"/>
            </w:r>
            <w:r w:rsidR="00273FA4">
              <w:rPr>
                <w:noProof/>
                <w:webHidden/>
              </w:rPr>
              <w:instrText xml:space="preserve"> PAGEREF _Toc22639665 \h </w:instrText>
            </w:r>
            <w:r w:rsidR="00273FA4">
              <w:rPr>
                <w:noProof/>
                <w:webHidden/>
              </w:rPr>
            </w:r>
            <w:r w:rsidR="00273FA4">
              <w:rPr>
                <w:noProof/>
                <w:webHidden/>
              </w:rPr>
              <w:fldChar w:fldCharType="separate"/>
            </w:r>
            <w:r w:rsidR="00273FA4">
              <w:rPr>
                <w:noProof/>
                <w:webHidden/>
              </w:rPr>
              <w:t>177</w:t>
            </w:r>
            <w:r w:rsidR="00273FA4">
              <w:rPr>
                <w:noProof/>
                <w:webHidden/>
              </w:rPr>
              <w:fldChar w:fldCharType="end"/>
            </w:r>
          </w:hyperlink>
        </w:p>
        <w:p w14:paraId="71CE7B15" w14:textId="77777777" w:rsidR="00273FA4" w:rsidRDefault="007E072C">
          <w:pPr>
            <w:pStyle w:val="20"/>
            <w:tabs>
              <w:tab w:val="right" w:pos="9019"/>
            </w:tabs>
            <w:rPr>
              <w:rFonts w:asciiTheme="minorHAnsi" w:eastAsiaTheme="minorEastAsia" w:hAnsiTheme="minorHAnsi" w:cstheme="minorBidi"/>
              <w:noProof/>
            </w:rPr>
          </w:pPr>
          <w:hyperlink w:anchor="_Toc22639666" w:history="1">
            <w:r w:rsidR="00273FA4" w:rsidRPr="00B60BD2">
              <w:rPr>
                <w:rStyle w:val="af9"/>
                <w:rFonts w:eastAsia="Cambria"/>
                <w:b/>
                <w:noProof/>
              </w:rPr>
              <w:t>Измеряем температуру у рынка</w:t>
            </w:r>
            <w:r w:rsidR="00273FA4">
              <w:rPr>
                <w:noProof/>
                <w:webHidden/>
              </w:rPr>
              <w:tab/>
            </w:r>
            <w:r w:rsidR="00273FA4">
              <w:rPr>
                <w:noProof/>
                <w:webHidden/>
              </w:rPr>
              <w:fldChar w:fldCharType="begin"/>
            </w:r>
            <w:r w:rsidR="00273FA4">
              <w:rPr>
                <w:noProof/>
                <w:webHidden/>
              </w:rPr>
              <w:instrText xml:space="preserve"> PAGEREF _Toc22639666 \h </w:instrText>
            </w:r>
            <w:r w:rsidR="00273FA4">
              <w:rPr>
                <w:noProof/>
                <w:webHidden/>
              </w:rPr>
            </w:r>
            <w:r w:rsidR="00273FA4">
              <w:rPr>
                <w:noProof/>
                <w:webHidden/>
              </w:rPr>
              <w:fldChar w:fldCharType="separate"/>
            </w:r>
            <w:r w:rsidR="00273FA4">
              <w:rPr>
                <w:noProof/>
                <w:webHidden/>
              </w:rPr>
              <w:t>180</w:t>
            </w:r>
            <w:r w:rsidR="00273FA4">
              <w:rPr>
                <w:noProof/>
                <w:webHidden/>
              </w:rPr>
              <w:fldChar w:fldCharType="end"/>
            </w:r>
          </w:hyperlink>
        </w:p>
        <w:p w14:paraId="1954D5BC" w14:textId="77777777" w:rsidR="00273FA4" w:rsidRDefault="007E072C">
          <w:pPr>
            <w:pStyle w:val="20"/>
            <w:tabs>
              <w:tab w:val="right" w:pos="9019"/>
            </w:tabs>
            <w:rPr>
              <w:rFonts w:asciiTheme="minorHAnsi" w:eastAsiaTheme="minorEastAsia" w:hAnsiTheme="minorHAnsi" w:cstheme="minorBidi"/>
              <w:noProof/>
            </w:rPr>
          </w:pPr>
          <w:hyperlink w:anchor="_Toc22639667" w:history="1">
            <w:r w:rsidR="00273FA4" w:rsidRPr="00B60BD2">
              <w:rPr>
                <w:rStyle w:val="af9"/>
                <w:rFonts w:eastAsia="Cambria"/>
                <w:b/>
                <w:noProof/>
              </w:rPr>
              <w:t>Постигаем Дао энтропии</w:t>
            </w:r>
            <w:r w:rsidR="00273FA4">
              <w:rPr>
                <w:noProof/>
                <w:webHidden/>
              </w:rPr>
              <w:tab/>
            </w:r>
            <w:r w:rsidR="00273FA4">
              <w:rPr>
                <w:noProof/>
                <w:webHidden/>
              </w:rPr>
              <w:fldChar w:fldCharType="begin"/>
            </w:r>
            <w:r w:rsidR="00273FA4">
              <w:rPr>
                <w:noProof/>
                <w:webHidden/>
              </w:rPr>
              <w:instrText xml:space="preserve"> PAGEREF _Toc22639667 \h </w:instrText>
            </w:r>
            <w:r w:rsidR="00273FA4">
              <w:rPr>
                <w:noProof/>
                <w:webHidden/>
              </w:rPr>
            </w:r>
            <w:r w:rsidR="00273FA4">
              <w:rPr>
                <w:noProof/>
                <w:webHidden/>
              </w:rPr>
              <w:fldChar w:fldCharType="separate"/>
            </w:r>
            <w:r w:rsidR="00273FA4">
              <w:rPr>
                <w:noProof/>
                <w:webHidden/>
              </w:rPr>
              <w:t>181</w:t>
            </w:r>
            <w:r w:rsidR="00273FA4">
              <w:rPr>
                <w:noProof/>
                <w:webHidden/>
              </w:rPr>
              <w:fldChar w:fldCharType="end"/>
            </w:r>
          </w:hyperlink>
        </w:p>
        <w:p w14:paraId="66983F92" w14:textId="77777777" w:rsidR="00273FA4" w:rsidRDefault="007E072C">
          <w:pPr>
            <w:pStyle w:val="20"/>
            <w:tabs>
              <w:tab w:val="right" w:pos="9019"/>
            </w:tabs>
            <w:rPr>
              <w:rFonts w:asciiTheme="minorHAnsi" w:eastAsiaTheme="minorEastAsia" w:hAnsiTheme="minorHAnsi" w:cstheme="minorBidi"/>
              <w:noProof/>
            </w:rPr>
          </w:pPr>
          <w:hyperlink w:anchor="_Toc22639668" w:history="1">
            <w:r w:rsidR="00273FA4" w:rsidRPr="00B60BD2">
              <w:rPr>
                <w:rStyle w:val="af9"/>
                <w:rFonts w:eastAsia="Cambria"/>
                <w:b/>
                <w:noProof/>
              </w:rPr>
              <w:t>Игры с энтропией</w:t>
            </w:r>
            <w:r w:rsidR="00273FA4">
              <w:rPr>
                <w:noProof/>
                <w:webHidden/>
              </w:rPr>
              <w:tab/>
            </w:r>
            <w:r w:rsidR="00273FA4">
              <w:rPr>
                <w:noProof/>
                <w:webHidden/>
              </w:rPr>
              <w:fldChar w:fldCharType="begin"/>
            </w:r>
            <w:r w:rsidR="00273FA4">
              <w:rPr>
                <w:noProof/>
                <w:webHidden/>
              </w:rPr>
              <w:instrText xml:space="preserve"> PAGEREF _Toc22639668 \h </w:instrText>
            </w:r>
            <w:r w:rsidR="00273FA4">
              <w:rPr>
                <w:noProof/>
                <w:webHidden/>
              </w:rPr>
            </w:r>
            <w:r w:rsidR="00273FA4">
              <w:rPr>
                <w:noProof/>
                <w:webHidden/>
              </w:rPr>
              <w:fldChar w:fldCharType="separate"/>
            </w:r>
            <w:r w:rsidR="00273FA4">
              <w:rPr>
                <w:noProof/>
                <w:webHidden/>
              </w:rPr>
              <w:t>187</w:t>
            </w:r>
            <w:r w:rsidR="00273FA4">
              <w:rPr>
                <w:noProof/>
                <w:webHidden/>
              </w:rPr>
              <w:fldChar w:fldCharType="end"/>
            </w:r>
          </w:hyperlink>
        </w:p>
        <w:p w14:paraId="79CBBFAB" w14:textId="77777777" w:rsidR="00273FA4" w:rsidRDefault="007E072C">
          <w:pPr>
            <w:pStyle w:val="20"/>
            <w:tabs>
              <w:tab w:val="right" w:pos="9019"/>
            </w:tabs>
            <w:rPr>
              <w:rFonts w:asciiTheme="minorHAnsi" w:eastAsiaTheme="minorEastAsia" w:hAnsiTheme="minorHAnsi" w:cstheme="minorBidi"/>
              <w:noProof/>
            </w:rPr>
          </w:pPr>
          <w:hyperlink w:anchor="_Toc22639669" w:history="1">
            <w:r w:rsidR="00273FA4" w:rsidRPr="00B60BD2">
              <w:rPr>
                <w:rStyle w:val="af9"/>
                <w:rFonts w:eastAsia="Cambria"/>
                <w:b/>
                <w:noProof/>
              </w:rPr>
              <w:t>Экономика должна быть экономной</w:t>
            </w:r>
            <w:r w:rsidR="00273FA4">
              <w:rPr>
                <w:noProof/>
                <w:webHidden/>
              </w:rPr>
              <w:tab/>
            </w:r>
            <w:r w:rsidR="00273FA4">
              <w:rPr>
                <w:noProof/>
                <w:webHidden/>
              </w:rPr>
              <w:fldChar w:fldCharType="begin"/>
            </w:r>
            <w:r w:rsidR="00273FA4">
              <w:rPr>
                <w:noProof/>
                <w:webHidden/>
              </w:rPr>
              <w:instrText xml:space="preserve"> PAGEREF _Toc22639669 \h </w:instrText>
            </w:r>
            <w:r w:rsidR="00273FA4">
              <w:rPr>
                <w:noProof/>
                <w:webHidden/>
              </w:rPr>
            </w:r>
            <w:r w:rsidR="00273FA4">
              <w:rPr>
                <w:noProof/>
                <w:webHidden/>
              </w:rPr>
              <w:fldChar w:fldCharType="separate"/>
            </w:r>
            <w:r w:rsidR="00273FA4">
              <w:rPr>
                <w:noProof/>
                <w:webHidden/>
              </w:rPr>
              <w:t>190</w:t>
            </w:r>
            <w:r w:rsidR="00273FA4">
              <w:rPr>
                <w:noProof/>
                <w:webHidden/>
              </w:rPr>
              <w:fldChar w:fldCharType="end"/>
            </w:r>
          </w:hyperlink>
        </w:p>
        <w:p w14:paraId="1884F816" w14:textId="77777777" w:rsidR="00273FA4" w:rsidRDefault="007E072C">
          <w:pPr>
            <w:pStyle w:val="10"/>
            <w:tabs>
              <w:tab w:val="right" w:pos="9019"/>
            </w:tabs>
            <w:rPr>
              <w:rFonts w:asciiTheme="minorHAnsi" w:eastAsiaTheme="minorEastAsia" w:hAnsiTheme="minorHAnsi" w:cstheme="minorBidi"/>
              <w:noProof/>
            </w:rPr>
          </w:pPr>
          <w:hyperlink w:anchor="_Toc22639670" w:history="1">
            <w:r w:rsidR="00273FA4" w:rsidRPr="00B60BD2">
              <w:rPr>
                <w:rStyle w:val="af9"/>
                <w:rFonts w:eastAsia="Cambria"/>
                <w:b/>
                <w:noProof/>
              </w:rPr>
              <w:t>Заключение</w:t>
            </w:r>
            <w:r w:rsidR="00273FA4">
              <w:rPr>
                <w:noProof/>
                <w:webHidden/>
              </w:rPr>
              <w:tab/>
            </w:r>
            <w:r w:rsidR="00273FA4">
              <w:rPr>
                <w:noProof/>
                <w:webHidden/>
              </w:rPr>
              <w:fldChar w:fldCharType="begin"/>
            </w:r>
            <w:r w:rsidR="00273FA4">
              <w:rPr>
                <w:noProof/>
                <w:webHidden/>
              </w:rPr>
              <w:instrText xml:space="preserve"> PAGEREF _Toc22639670 \h </w:instrText>
            </w:r>
            <w:r w:rsidR="00273FA4">
              <w:rPr>
                <w:noProof/>
                <w:webHidden/>
              </w:rPr>
            </w:r>
            <w:r w:rsidR="00273FA4">
              <w:rPr>
                <w:noProof/>
                <w:webHidden/>
              </w:rPr>
              <w:fldChar w:fldCharType="separate"/>
            </w:r>
            <w:r w:rsidR="00273FA4">
              <w:rPr>
                <w:noProof/>
                <w:webHidden/>
              </w:rPr>
              <w:t>196</w:t>
            </w:r>
            <w:r w:rsidR="00273FA4">
              <w:rPr>
                <w:noProof/>
                <w:webHidden/>
              </w:rPr>
              <w:fldChar w:fldCharType="end"/>
            </w:r>
          </w:hyperlink>
        </w:p>
        <w:p w14:paraId="402E2C4C" w14:textId="77777777" w:rsidR="00273FA4" w:rsidRDefault="007E072C">
          <w:pPr>
            <w:pStyle w:val="10"/>
            <w:tabs>
              <w:tab w:val="right" w:pos="9019"/>
            </w:tabs>
            <w:rPr>
              <w:rFonts w:asciiTheme="minorHAnsi" w:eastAsiaTheme="minorEastAsia" w:hAnsiTheme="minorHAnsi" w:cstheme="minorBidi"/>
              <w:noProof/>
            </w:rPr>
          </w:pPr>
          <w:hyperlink w:anchor="_Toc22639671" w:history="1">
            <w:r w:rsidR="00273FA4" w:rsidRPr="00B60BD2">
              <w:rPr>
                <w:rStyle w:val="af9"/>
                <w:noProof/>
              </w:rPr>
              <w:t>Рекомендуемая литература</w:t>
            </w:r>
            <w:r w:rsidR="00273FA4">
              <w:rPr>
                <w:noProof/>
                <w:webHidden/>
              </w:rPr>
              <w:tab/>
            </w:r>
            <w:r w:rsidR="00273FA4">
              <w:rPr>
                <w:noProof/>
                <w:webHidden/>
              </w:rPr>
              <w:fldChar w:fldCharType="begin"/>
            </w:r>
            <w:r w:rsidR="00273FA4">
              <w:rPr>
                <w:noProof/>
                <w:webHidden/>
              </w:rPr>
              <w:instrText xml:space="preserve"> PAGEREF _Toc22639671 \h </w:instrText>
            </w:r>
            <w:r w:rsidR="00273FA4">
              <w:rPr>
                <w:noProof/>
                <w:webHidden/>
              </w:rPr>
            </w:r>
            <w:r w:rsidR="00273FA4">
              <w:rPr>
                <w:noProof/>
                <w:webHidden/>
              </w:rPr>
              <w:fldChar w:fldCharType="separate"/>
            </w:r>
            <w:r w:rsidR="00273FA4">
              <w:rPr>
                <w:noProof/>
                <w:webHidden/>
              </w:rPr>
              <w:t>196</w:t>
            </w:r>
            <w:r w:rsidR="00273FA4">
              <w:rPr>
                <w:noProof/>
                <w:webHidden/>
              </w:rPr>
              <w:fldChar w:fldCharType="end"/>
            </w:r>
          </w:hyperlink>
        </w:p>
        <w:p w14:paraId="62576753" w14:textId="3D7018B7" w:rsidR="008E2D65" w:rsidRPr="0029618A" w:rsidRDefault="000E5C4A">
          <w:pPr>
            <w:tabs>
              <w:tab w:val="right" w:pos="9030"/>
            </w:tabs>
            <w:spacing w:before="200" w:after="80" w:line="240" w:lineRule="auto"/>
            <w:rPr>
              <w:b/>
              <w:color w:val="000000"/>
            </w:rPr>
          </w:pPr>
          <w:r w:rsidRPr="0029618A">
            <w:lastRenderedPageBreak/>
            <w:fldChar w:fldCharType="end"/>
          </w:r>
        </w:p>
      </w:sdtContent>
    </w:sdt>
    <w:p w14:paraId="4E23CC5E" w14:textId="77777777" w:rsidR="008E2D65" w:rsidRPr="0029618A" w:rsidRDefault="008E2D65"/>
    <w:p w14:paraId="4E641D98" w14:textId="77777777" w:rsidR="008E2D65" w:rsidRPr="0029618A" w:rsidRDefault="00662FA5">
      <w:pPr>
        <w:pStyle w:val="1"/>
        <w:spacing w:before="600" w:after="480"/>
        <w:jc w:val="center"/>
        <w:rPr>
          <w:rFonts w:eastAsia="Cambria"/>
          <w:b/>
          <w:highlight w:val="white"/>
        </w:rPr>
      </w:pPr>
      <w:bookmarkStart w:id="12" w:name="_yde2hyr23a7x" w:colFirst="0" w:colLast="0"/>
      <w:bookmarkEnd w:id="12"/>
      <w:r w:rsidRPr="0029618A">
        <w:br w:type="page"/>
      </w:r>
    </w:p>
    <w:p w14:paraId="71D03C30" w14:textId="77777777" w:rsidR="008E2D65" w:rsidRPr="0029618A" w:rsidRDefault="00662FA5">
      <w:pPr>
        <w:pStyle w:val="1"/>
        <w:spacing w:before="600" w:after="480"/>
        <w:jc w:val="center"/>
        <w:rPr>
          <w:rFonts w:eastAsia="Cambria"/>
          <w:b/>
        </w:rPr>
      </w:pPr>
      <w:bookmarkStart w:id="13" w:name="_Toc22639606"/>
      <w:r w:rsidRPr="0029618A">
        <w:rPr>
          <w:rFonts w:eastAsia="Cambria"/>
          <w:b/>
          <w:highlight w:val="white"/>
        </w:rPr>
        <w:lastRenderedPageBreak/>
        <w:t>Введение</w:t>
      </w:r>
      <w:bookmarkEnd w:id="13"/>
    </w:p>
    <w:p w14:paraId="5CA1F3D3" w14:textId="6E0BCA51" w:rsidR="008E2D65" w:rsidRPr="0029618A" w:rsidRDefault="00662FA5">
      <w:pPr>
        <w:spacing w:before="200"/>
        <w:ind w:firstLine="397"/>
        <w:jc w:val="both"/>
        <w:rPr>
          <w:rFonts w:eastAsia="Times New Roman"/>
          <w:sz w:val="24"/>
          <w:szCs w:val="24"/>
          <w:highlight w:val="white"/>
        </w:rPr>
      </w:pPr>
      <w:r w:rsidRPr="0029618A">
        <w:rPr>
          <w:rFonts w:eastAsia="Times New Roman"/>
          <w:sz w:val="24"/>
          <w:szCs w:val="24"/>
          <w:highlight w:val="white"/>
        </w:rPr>
        <w:t xml:space="preserve">В далеком 1977 году в свет вышла книга, которую быстро начали разбирать на цитаты все, кому не лень: от журналистов до </w:t>
      </w:r>
      <w:commentRangeStart w:id="14"/>
      <w:commentRangeStart w:id="15"/>
      <w:r w:rsidRPr="0029618A">
        <w:rPr>
          <w:rFonts w:eastAsia="Times New Roman"/>
          <w:sz w:val="24"/>
          <w:szCs w:val="24"/>
          <w:highlight w:val="white"/>
        </w:rPr>
        <w:t>учёных</w:t>
      </w:r>
      <w:commentRangeEnd w:id="14"/>
      <w:r w:rsidR="00C73AEC">
        <w:rPr>
          <w:rStyle w:val="af"/>
        </w:rPr>
        <w:commentReference w:id="14"/>
      </w:r>
      <w:commentRangeEnd w:id="15"/>
      <w:r w:rsidR="00273FA4">
        <w:rPr>
          <w:rStyle w:val="af"/>
        </w:rPr>
        <w:commentReference w:id="15"/>
      </w:r>
      <w:r w:rsidRPr="0029618A">
        <w:rPr>
          <w:rFonts w:eastAsia="Times New Roman"/>
          <w:sz w:val="24"/>
          <w:szCs w:val="24"/>
          <w:highlight w:val="white"/>
        </w:rPr>
        <w:t xml:space="preserve">. </w:t>
      </w:r>
      <w:commentRangeStart w:id="16"/>
      <w:r w:rsidRPr="0029618A">
        <w:rPr>
          <w:rFonts w:eastAsia="Times New Roman"/>
          <w:sz w:val="24"/>
          <w:szCs w:val="24"/>
          <w:highlight w:val="white"/>
        </w:rPr>
        <w:t>Выдержки</w:t>
      </w:r>
      <w:commentRangeEnd w:id="16"/>
      <w:r w:rsidR="000B0050">
        <w:rPr>
          <w:rStyle w:val="af"/>
        </w:rPr>
        <w:commentReference w:id="16"/>
      </w:r>
      <w:r w:rsidRPr="0029618A">
        <w:rPr>
          <w:rFonts w:eastAsia="Times New Roman"/>
          <w:sz w:val="24"/>
          <w:szCs w:val="24"/>
          <w:highlight w:val="white"/>
        </w:rPr>
        <w:t xml:space="preserve">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w:t>
      </w:r>
      <w:proofErr w:type="spellStart"/>
      <w:r w:rsidRPr="0029618A">
        <w:rPr>
          <w:rFonts w:eastAsia="Times New Roman"/>
          <w:sz w:val="24"/>
          <w:szCs w:val="24"/>
          <w:highlight w:val="white"/>
        </w:rPr>
        <w:t>Мёрфи</w:t>
      </w:r>
      <w:proofErr w:type="spellEnd"/>
      <w:r w:rsidRPr="0029618A">
        <w:rPr>
          <w:rFonts w:eastAsia="Times New Roman"/>
          <w:sz w:val="24"/>
          <w:szCs w:val="24"/>
          <w:highlight w:val="white"/>
        </w:rPr>
        <w:t xml:space="preserve"> и другие причины, почему всё идёт не так”, а написал её американский публицист Артур Блох.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любим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4C13BF31" w14:textId="14158CE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w:t>
      </w:r>
      <w:proofErr w:type="spellStart"/>
      <w:r w:rsidRPr="0029618A">
        <w:rPr>
          <w:rFonts w:eastAsia="Times New Roman"/>
          <w:sz w:val="24"/>
          <w:szCs w:val="24"/>
          <w:highlight w:val="white"/>
        </w:rPr>
        <w:t>Мерфи</w:t>
      </w:r>
      <w:proofErr w:type="spellEnd"/>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xml:space="preserve">" и законы </w:t>
      </w:r>
      <w:proofErr w:type="spellStart"/>
      <w:r w:rsidRPr="0029618A">
        <w:rPr>
          <w:rFonts w:eastAsia="Times New Roman"/>
          <w:sz w:val="24"/>
          <w:szCs w:val="24"/>
          <w:highlight w:val="white"/>
        </w:rPr>
        <w:t>Чизхолма</w:t>
      </w:r>
      <w:proofErr w:type="spellEnd"/>
      <w:r w:rsidRPr="0029618A">
        <w:rPr>
          <w:rFonts w:eastAsia="Times New Roman"/>
          <w:sz w:val="24"/>
          <w:szCs w:val="24"/>
          <w:highlight w:val="white"/>
        </w:rPr>
        <w:t xml:space="preserve">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xml:space="preserve">", и наблюдение </w:t>
      </w:r>
      <w:proofErr w:type="spellStart"/>
      <w:r w:rsidRPr="0029618A">
        <w:rPr>
          <w:rFonts w:eastAsia="Times New Roman"/>
          <w:sz w:val="24"/>
          <w:szCs w:val="24"/>
          <w:highlight w:val="white"/>
        </w:rPr>
        <w:t>Этторе</w:t>
      </w:r>
      <w:proofErr w:type="spellEnd"/>
      <w:r w:rsidRPr="0029618A">
        <w:rPr>
          <w:rFonts w:eastAsia="Times New Roman"/>
          <w:sz w:val="24"/>
          <w:szCs w:val="24"/>
          <w:highlight w:val="white"/>
        </w:rPr>
        <w:t>: "</w:t>
      </w:r>
      <w:r w:rsidRPr="0029618A">
        <w:rPr>
          <w:rFonts w:eastAsia="Times New Roman"/>
          <w:i/>
          <w:sz w:val="24"/>
          <w:szCs w:val="24"/>
          <w:highlight w:val="white"/>
        </w:rPr>
        <w:t>Соседняя очередь всегда движется быстрее.</w:t>
      </w:r>
      <w:r w:rsidRPr="0029618A">
        <w:rPr>
          <w:rFonts w:eastAsia="Times New Roman"/>
          <w:sz w:val="24"/>
          <w:szCs w:val="24"/>
          <w:highlight w:val="white"/>
        </w:rPr>
        <w:t xml:space="preserve">" Большая их часть вполне тривиальна, но согласно закону </w:t>
      </w:r>
      <w:proofErr w:type="spellStart"/>
      <w:r w:rsidRPr="0029618A">
        <w:rPr>
          <w:rFonts w:eastAsia="Times New Roman"/>
          <w:sz w:val="24"/>
          <w:szCs w:val="24"/>
          <w:highlight w:val="white"/>
        </w:rPr>
        <w:t>Муира</w:t>
      </w:r>
      <w:proofErr w:type="spellEnd"/>
      <w:r w:rsidR="005E13F8">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sidR="005E13F8">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sidR="005E13F8">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результата. Ну, а если наши рассуждения заведут нас слишком далеко, можно взять на вооружение 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2C9A96F7" w14:textId="1006D45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w:t>
      </w:r>
      <w:r w:rsidRPr="0029618A">
        <w:rPr>
          <w:rFonts w:eastAsia="Times New Roman"/>
          <w:sz w:val="24"/>
          <w:szCs w:val="24"/>
          <w:highlight w:val="white"/>
        </w:rPr>
        <w:lastRenderedPageBreak/>
        <w:t xml:space="preserve">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sidR="005E13F8">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19E453E" w14:textId="710C49F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sidR="005E13F8">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sidR="005E13F8">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6FD3283F"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w:t>
      </w:r>
      <w:bookmarkStart w:id="17" w:name="_GoBack"/>
      <w:bookmarkEnd w:id="17"/>
      <w:r w:rsidRPr="0029618A">
        <w:rPr>
          <w:rFonts w:eastAsia="Times New Roman"/>
          <w:sz w:val="24"/>
          <w:szCs w:val="24"/>
          <w:highlight w:val="white"/>
        </w:rPr>
        <w:t xml:space="preserve">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могут завести бог знает куда, но это не страшно, ведь вы знаете этот город, вы никогда в нём не заблудитесь. </w:t>
      </w:r>
    </w:p>
    <w:p w14:paraId="12BBF918" w14:textId="07969F0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sidR="005E13F8">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проспекты. Глубокое погружение в ту или иную прикладную задачу похоже на командировку, тут не до блужданий, вам важно чётко понять, на какую линию садиться и на какой остановке пересаживаться каждый день, чтобы не терять драгоценных сил и времени. Но с математикой у вас может случиться и настоящая любовь. 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sidR="005E13F8">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sidR="005E13F8">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sidR="005E13F8">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
    <w:p w14:paraId="504FB91A" w14:textId="34DD777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lastRenderedPageBreak/>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sidR="005E13F8">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ins w:id="18" w:author="Пользователь" w:date="2019-11-11T14:59:00Z">
        <w:r w:rsidR="000B0050">
          <w:rPr>
            <w:rFonts w:eastAsia="Times New Roman"/>
            <w:sz w:val="24"/>
            <w:szCs w:val="24"/>
            <w:highlight w:val="white"/>
          </w:rPr>
          <w:t>ми</w:t>
        </w:r>
      </w:ins>
      <w:del w:id="19" w:author="Пользователь" w:date="2019-11-11T14:59:00Z">
        <w:r w:rsidRPr="0029618A" w:rsidDel="000B0050">
          <w:rPr>
            <w:rFonts w:eastAsia="Times New Roman"/>
            <w:sz w:val="24"/>
            <w:szCs w:val="24"/>
            <w:highlight w:val="white"/>
          </w:rPr>
          <w:delText>х</w:delText>
        </w:r>
      </w:del>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sidR="005E13F8">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1D7CFACE" w14:textId="564EC3F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sidR="005E13F8">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sidR="005E13F8">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ins w:id="20" w:author="Пользователь" w:date="2019-11-11T15:03:00Z">
        <w:r w:rsidR="007B2D63">
          <w:rPr>
            <w:rFonts w:eastAsia="Times New Roman"/>
            <w:sz w:val="24"/>
            <w:szCs w:val="24"/>
            <w:highlight w:val="white"/>
          </w:rPr>
          <w:t>ют</w:t>
        </w:r>
      </w:ins>
      <w:del w:id="21" w:author="Пользователь" w:date="2019-11-11T15:03:00Z">
        <w:r w:rsidRPr="0029618A" w:rsidDel="007B2D63">
          <w:rPr>
            <w:rFonts w:eastAsia="Times New Roman"/>
            <w:sz w:val="24"/>
            <w:szCs w:val="24"/>
            <w:highlight w:val="white"/>
          </w:rPr>
          <w:delText>ется</w:delText>
        </w:r>
      </w:del>
      <w:r w:rsidRPr="0029618A">
        <w:rPr>
          <w:rFonts w:eastAsia="Times New Roman"/>
          <w:sz w:val="24"/>
          <w:szCs w:val="24"/>
          <w:highlight w:val="white"/>
        </w:rPr>
        <w:t xml:space="preserve"> многи</w:t>
      </w:r>
      <w:ins w:id="22" w:author="Пользователь" w:date="2019-11-11T15:03:00Z">
        <w:r w:rsidR="007B2D63">
          <w:rPr>
            <w:rFonts w:eastAsia="Times New Roman"/>
            <w:sz w:val="24"/>
            <w:szCs w:val="24"/>
            <w:highlight w:val="white"/>
          </w:rPr>
          <w:t>е</w:t>
        </w:r>
      </w:ins>
      <w:del w:id="23" w:author="Пользователь" w:date="2019-11-11T15:03:00Z">
        <w:r w:rsidRPr="0029618A" w:rsidDel="007B2D63">
          <w:rPr>
            <w:rFonts w:eastAsia="Times New Roman"/>
            <w:sz w:val="24"/>
            <w:szCs w:val="24"/>
            <w:highlight w:val="white"/>
          </w:rPr>
          <w:delText>ми</w:delText>
        </w:r>
      </w:del>
      <w:r w:rsidRPr="0029618A">
        <w:rPr>
          <w:rFonts w:eastAsia="Times New Roman"/>
          <w:sz w:val="24"/>
          <w:szCs w:val="24"/>
          <w:highlight w:val="white"/>
        </w:rPr>
        <w:t xml:space="preserve"> автор</w:t>
      </w:r>
      <w:ins w:id="24" w:author="Пользователь" w:date="2019-11-11T15:03:00Z">
        <w:r w:rsidR="007B2D63">
          <w:rPr>
            <w:rFonts w:eastAsia="Times New Roman"/>
            <w:sz w:val="24"/>
            <w:szCs w:val="24"/>
            <w:highlight w:val="white"/>
          </w:rPr>
          <w:t>ы</w:t>
        </w:r>
      </w:ins>
      <w:del w:id="25" w:author="Пользователь" w:date="2019-11-11T15:03:00Z">
        <w:r w:rsidRPr="0029618A" w:rsidDel="007B2D63">
          <w:rPr>
            <w:rFonts w:eastAsia="Times New Roman"/>
            <w:sz w:val="24"/>
            <w:szCs w:val="24"/>
            <w:highlight w:val="white"/>
          </w:rPr>
          <w:delText>ами</w:delText>
        </w:r>
      </w:del>
      <w:r w:rsidRPr="0029618A">
        <w:rPr>
          <w:rFonts w:eastAsia="Times New Roman"/>
          <w:sz w:val="24"/>
          <w:szCs w:val="24"/>
          <w:highlight w:val="white"/>
        </w:rPr>
        <w:t xml:space="preserve"> научно-популярн</w:t>
      </w:r>
      <w:r w:rsidR="005E13F8">
        <w:rPr>
          <w:rFonts w:eastAsia="Times New Roman"/>
          <w:sz w:val="24"/>
          <w:szCs w:val="24"/>
          <w:highlight w:val="white"/>
        </w:rPr>
        <w:t>ых книг</w:t>
      </w:r>
      <w:r w:rsidRPr="0029618A">
        <w:rPr>
          <w:rFonts w:eastAsia="Times New Roman"/>
          <w:sz w:val="24"/>
          <w:szCs w:val="24"/>
          <w:highlight w:val="white"/>
        </w:rPr>
        <w:t>?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неведомы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sidR="005E13F8">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sidR="00BE75D1">
        <w:rPr>
          <w:rFonts w:eastAsia="Times New Roman"/>
          <w:sz w:val="24"/>
          <w:szCs w:val="24"/>
          <w:highlight w:val="white"/>
        </w:rPr>
        <w:t>неожиданный</w:t>
      </w:r>
      <w:commentRangeStart w:id="26"/>
      <w:r w:rsidRPr="0029618A">
        <w:rPr>
          <w:rFonts w:eastAsia="Times New Roman"/>
          <w:sz w:val="24"/>
          <w:szCs w:val="24"/>
          <w:highlight w:val="white"/>
        </w:rPr>
        <w:t>,</w:t>
      </w:r>
      <w:commentRangeEnd w:id="26"/>
      <w:r w:rsidR="000B765F">
        <w:rPr>
          <w:rStyle w:val="af"/>
        </w:rPr>
        <w:commentReference w:id="26"/>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серьёзные и даже фривольные житейские интерпретации. Ведь так гораздо интереснее!</w:t>
      </w:r>
    </w:p>
    <w:p w14:paraId="5EAE7AF0" w14:textId="77777777" w:rsidR="008E2D65" w:rsidRPr="0029618A" w:rsidRDefault="00662FA5">
      <w:pPr>
        <w:pStyle w:val="1"/>
        <w:spacing w:line="288" w:lineRule="auto"/>
        <w:ind w:firstLine="397"/>
        <w:jc w:val="center"/>
        <w:rPr>
          <w:rFonts w:eastAsia="Cambria"/>
          <w:b/>
          <w:highlight w:val="white"/>
        </w:rPr>
      </w:pPr>
      <w:bookmarkStart w:id="27" w:name="_ubq0vv26cpr2" w:colFirst="0" w:colLast="0"/>
      <w:bookmarkEnd w:id="27"/>
      <w:r w:rsidRPr="0029618A">
        <w:br w:type="page"/>
      </w:r>
    </w:p>
    <w:p w14:paraId="66AF3BAD" w14:textId="77777777" w:rsidR="008E2D65" w:rsidRPr="0029618A" w:rsidRDefault="00662FA5">
      <w:pPr>
        <w:pStyle w:val="1"/>
        <w:spacing w:line="288" w:lineRule="auto"/>
        <w:ind w:firstLine="397"/>
        <w:jc w:val="center"/>
      </w:pPr>
      <w:bookmarkStart w:id="28" w:name="_Toc22639607"/>
      <w:r w:rsidRPr="0029618A">
        <w:rPr>
          <w:rFonts w:eastAsia="Cambria"/>
          <w:b/>
          <w:highlight w:val="white"/>
        </w:rPr>
        <w:lastRenderedPageBreak/>
        <w:t>Знакомимся с неприятностями</w:t>
      </w:r>
      <w:bookmarkEnd w:id="28"/>
    </w:p>
    <w:p w14:paraId="6B914AAA" w14:textId="77777777" w:rsidR="008E2D65" w:rsidRPr="0029618A" w:rsidRDefault="00662FA5">
      <w:pPr>
        <w:pStyle w:val="2"/>
        <w:spacing w:before="200" w:after="0"/>
        <w:ind w:firstLine="397"/>
        <w:jc w:val="both"/>
        <w:rPr>
          <w:rFonts w:eastAsia="Cambria"/>
          <w:b/>
          <w:color w:val="4F81BD"/>
          <w:sz w:val="26"/>
          <w:szCs w:val="26"/>
        </w:rPr>
      </w:pPr>
      <w:bookmarkStart w:id="29" w:name="_Toc22639608"/>
      <w:r w:rsidRPr="0029618A">
        <w:rPr>
          <w:rFonts w:eastAsia="Cambria"/>
          <w:b/>
          <w:color w:val="4F81BD"/>
          <w:sz w:val="26"/>
          <w:szCs w:val="26"/>
        </w:rPr>
        <w:t>Разновидности неприятностей</w:t>
      </w:r>
      <w:bookmarkEnd w:id="29"/>
    </w:p>
    <w:p w14:paraId="3FEA4E66" w14:textId="01DD1ED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Какие-то случающиеся с нами неприятности</w:t>
      </w:r>
      <w:del w:id="30" w:author="Пользователь" w:date="2019-11-11T15:04:00Z">
        <w:r w:rsidRPr="0029618A" w:rsidDel="007B2D63">
          <w:rPr>
            <w:rFonts w:eastAsia="Times New Roman"/>
            <w:sz w:val="24"/>
            <w:szCs w:val="24"/>
            <w:highlight w:val="white"/>
          </w:rPr>
          <w:delText>,</w:delText>
        </w:r>
      </w:del>
      <w:r w:rsidRPr="0029618A">
        <w:rPr>
          <w:rFonts w:eastAsia="Times New Roman"/>
          <w:sz w:val="24"/>
          <w:szCs w:val="24"/>
          <w:highlight w:val="white"/>
        </w:rPr>
        <w:t xml:space="preserve">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sidR="00FF0525">
        <w:rPr>
          <w:rFonts w:eastAsia="Times New Roman"/>
          <w:sz w:val="24"/>
          <w:szCs w:val="24"/>
          <w:highlight w:val="white"/>
        </w:rPr>
        <w:t xml:space="preserve"> случайности не играют </w:t>
      </w:r>
      <w:r w:rsidR="00786FFF">
        <w:rPr>
          <w:rFonts w:eastAsia="Times New Roman"/>
          <w:sz w:val="24"/>
          <w:szCs w:val="24"/>
          <w:highlight w:val="white"/>
        </w:rPr>
        <w:t>в их возникновении</w:t>
      </w:r>
      <w:r w:rsidR="00FF0525">
        <w:rPr>
          <w:rFonts w:eastAsia="Times New Roman"/>
          <w:sz w:val="24"/>
          <w:szCs w:val="24"/>
          <w:highlight w:val="white"/>
        </w:rPr>
        <w:t xml:space="preserve"> ключевой роли.</w:t>
      </w:r>
      <w:r w:rsidR="00FF0525">
        <w:rPr>
          <w:rStyle w:val="af"/>
        </w:rPr>
        <w:commentReference w:id="31"/>
      </w:r>
      <w:r w:rsidRPr="0029618A">
        <w:rPr>
          <w:rFonts w:eastAsia="Times New Roman"/>
          <w:sz w:val="24"/>
          <w:szCs w:val="24"/>
          <w:highlight w:val="white"/>
        </w:rPr>
        <w:t>. Например, если вам понизили зарплату на 10%, а потом извинились и повысили на 10%, то в итоге этих махинаций вы останетесь в убытке, поскольку</w:t>
      </w:r>
    </w:p>
    <w:p w14:paraId="1ACE7599" w14:textId="77777777" w:rsidR="008E2D65" w:rsidRPr="0029618A" w:rsidRDefault="00662FA5">
      <w:pPr>
        <w:ind w:firstLine="397"/>
        <w:jc w:val="center"/>
        <w:rPr>
          <w:rFonts w:eastAsia="Cambria Math"/>
          <w:sz w:val="24"/>
          <w:szCs w:val="24"/>
        </w:rPr>
      </w:pPr>
      <m:oMathPara>
        <m:oMath>
          <m:r>
            <w:rPr>
              <w:rFonts w:ascii="Cambria Math" w:eastAsia="Cambria Math" w:hAnsi="Cambria Math"/>
              <w:sz w:val="24"/>
              <w:szCs w:val="24"/>
            </w:rPr>
            <m:t>x</m:t>
          </m:r>
          <m:d>
            <m:dPr>
              <m:ctrlPr>
                <w:rPr>
                  <w:rFonts w:ascii="Cambria Math" w:eastAsia="Cambria Math" w:hAnsi="Cambria Math"/>
                  <w:sz w:val="24"/>
                  <w:szCs w:val="24"/>
                </w:rPr>
              </m:ctrlPr>
            </m:dPr>
            <m:e>
              <m:r>
                <w:rPr>
                  <w:rFonts w:ascii="Cambria Math" w:eastAsia="Cambria Math" w:hAnsi="Cambria Math"/>
                  <w:sz w:val="24"/>
                  <w:szCs w:val="24"/>
                </w:rPr>
                <m:t>1-0.1</m:t>
              </m:r>
            </m:e>
          </m:d>
          <m:d>
            <m:dPr>
              <m:ctrlPr>
                <w:rPr>
                  <w:rFonts w:ascii="Cambria Math" w:eastAsia="Cambria Math" w:hAnsi="Cambria Math"/>
                  <w:sz w:val="24"/>
                  <w:szCs w:val="24"/>
                </w:rPr>
              </m:ctrlPr>
            </m:dPr>
            <m:e>
              <m:r>
                <w:rPr>
                  <w:rFonts w:ascii="Cambria Math" w:eastAsia="Cambria Math" w:hAnsi="Cambria Math"/>
                  <w:sz w:val="24"/>
                  <w:szCs w:val="24"/>
                </w:rPr>
                <m:t>1+0.1</m:t>
              </m:r>
            </m:e>
          </m:d>
          <m:r>
            <w:rPr>
              <w:rFonts w:ascii="Cambria Math" w:eastAsia="Cambria Math" w:hAnsi="Cambria Math"/>
              <w:sz w:val="24"/>
              <w:szCs w:val="24"/>
            </w:rPr>
            <m:t>=x</m:t>
          </m:r>
          <m:d>
            <m:dPr>
              <m:ctrlPr>
                <w:rPr>
                  <w:rFonts w:ascii="Cambria Math" w:eastAsia="Cambria Math" w:hAnsi="Cambria Math"/>
                  <w:sz w:val="24"/>
                  <w:szCs w:val="24"/>
                </w:rPr>
              </m:ctrlPr>
            </m:dPr>
            <m:e>
              <m:r>
                <w:rPr>
                  <w:rFonts w:ascii="Cambria Math" w:eastAsia="Cambria Math" w:hAnsi="Cambria Math"/>
                  <w:sz w:val="24"/>
                  <w:szCs w:val="24"/>
                </w:rPr>
                <m:t>1-0.01</m:t>
              </m:r>
            </m:e>
          </m:d>
          <m:r>
            <w:rPr>
              <w:rFonts w:ascii="Cambria Math" w:eastAsia="Cambria Math" w:hAnsi="Cambria Math"/>
              <w:sz w:val="24"/>
              <w:szCs w:val="24"/>
            </w:rPr>
            <m:t>&lt;x.</m:t>
          </m:r>
        </m:oMath>
      </m:oMathPara>
    </w:p>
    <w:p w14:paraId="7D82408D" w14:textId="77777777" w:rsidR="008E2D65" w:rsidRPr="0029618A" w:rsidRDefault="00662FA5">
      <w:pPr>
        <w:spacing w:line="288" w:lineRule="auto"/>
        <w:jc w:val="both"/>
        <w:rPr>
          <w:rFonts w:eastAsia="Times New Roman"/>
          <w:sz w:val="24"/>
          <w:szCs w:val="24"/>
          <w:highlight w:val="white"/>
        </w:rPr>
      </w:pPr>
      <w:r w:rsidRPr="0029618A">
        <w:rPr>
          <w:rFonts w:eastAsia="Times New Roman"/>
          <w:sz w:val="24"/>
          <w:szCs w:val="24"/>
          <w:highlight w:val="white"/>
        </w:rPr>
        <w:t>Более того, если зарплату сначала повысят, а потом, не извинившись даже, понизят на те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08F3567D" w14:textId="63277F22" w:rsidR="008E2D65" w:rsidRPr="0029618A" w:rsidRDefault="00FF0525">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00786FFF">
        <w:rPr>
          <w:rStyle w:val="af"/>
        </w:rPr>
        <w:commentReference w:id="32"/>
      </w:r>
      <w:r w:rsidR="00662FA5"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w:t>
      </w:r>
      <w:r w:rsidR="00662FA5" w:rsidRPr="0029618A">
        <w:rPr>
          <w:rFonts w:eastAsia="Times New Roman"/>
          <w:sz w:val="24"/>
          <w:szCs w:val="24"/>
          <w:highlight w:val="white"/>
        </w:rPr>
        <w:t>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00662FA5" w:rsidRPr="0029618A">
        <w:rPr>
          <w:rFonts w:eastAsia="Times New Roman"/>
          <w:sz w:val="24"/>
          <w:szCs w:val="24"/>
        </w:rPr>
        <w:t>«Спонтанное образование узлов на возбуждаемой нити»</w:t>
      </w:r>
      <w:r w:rsidR="00662FA5" w:rsidRPr="0029618A">
        <w:rPr>
          <w:rFonts w:eastAsia="Times New Roman"/>
          <w:sz w:val="24"/>
          <w:szCs w:val="24"/>
          <w:vertAlign w:val="superscript"/>
        </w:rPr>
        <w:footnoteReference w:id="1"/>
      </w:r>
      <w:r w:rsidR="00662FA5"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sidR="00D86A39">
        <w:rPr>
          <w:rFonts w:eastAsia="Times New Roman"/>
          <w:sz w:val="24"/>
          <w:szCs w:val="24"/>
          <w:highlight w:val="white"/>
        </w:rPr>
        <w:t xml:space="preserve">всего </w:t>
      </w:r>
      <w:r w:rsidR="00662FA5"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7A49B739" w14:textId="27BDFB03"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пытаясь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sidR="00D86A39">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w:t>
      </w:r>
      <w:proofErr w:type="spellStart"/>
      <w:r w:rsidRPr="0029618A">
        <w:rPr>
          <w:rFonts w:eastAsia="Times New Roman"/>
          <w:sz w:val="24"/>
          <w:szCs w:val="24"/>
          <w:highlight w:val="white"/>
        </w:rPr>
        <w:t>неразвязываемый</w:t>
      </w:r>
      <w:proofErr w:type="spellEnd"/>
      <w:r w:rsidRPr="0029618A">
        <w:rPr>
          <w:rFonts w:eastAsia="Times New Roman"/>
          <w:sz w:val="24"/>
          <w:szCs w:val="24"/>
          <w:highlight w:val="white"/>
        </w:rPr>
        <w:t xml:space="preserve"> узел на нём образоваться бы не смог, ибо узлы не только не исчезают, появившись, но и не появляются, если их изначально не было. </w:t>
      </w:r>
    </w:p>
    <w:p w14:paraId="79070049" w14:textId="49FB42F9"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sidR="00D86A39">
        <w:rPr>
          <w:rFonts w:eastAsia="Times New Roman"/>
          <w:sz w:val="24"/>
          <w:szCs w:val="24"/>
          <w:highlight w:val="white"/>
        </w:rPr>
        <w:t xml:space="preserve"> </w:t>
      </w:r>
      <w:r w:rsidR="00D86A39" w:rsidRPr="0029618A">
        <w:rPr>
          <w:rFonts w:eastAsia="Times New Roman"/>
          <w:sz w:val="24"/>
          <w:szCs w:val="24"/>
          <w:highlight w:val="white"/>
        </w:rPr>
        <w:t>не интересно</w:t>
      </w:r>
      <w:r w:rsidRPr="0029618A">
        <w:rPr>
          <w:rFonts w:eastAsia="Times New Roman"/>
          <w:sz w:val="24"/>
          <w:szCs w:val="24"/>
          <w:highlight w:val="white"/>
        </w:rPr>
        <w:t>,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1CA2F705" w14:textId="77777777" w:rsidR="008E2D65" w:rsidRPr="0029618A" w:rsidRDefault="008E2D65">
      <w:pPr>
        <w:spacing w:line="288" w:lineRule="auto"/>
        <w:ind w:firstLine="397"/>
        <w:jc w:val="both"/>
        <w:rPr>
          <w:rFonts w:eastAsia="Times New Roman"/>
          <w:sz w:val="24"/>
          <w:szCs w:val="24"/>
          <w:highlight w:val="white"/>
        </w:rPr>
      </w:pPr>
    </w:p>
    <w:p w14:paraId="32EB3017" w14:textId="77777777" w:rsidR="008E2D65" w:rsidRPr="0029618A" w:rsidRDefault="00662FA5">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5D065DB8" wp14:editId="58464185">
            <wp:extent cx="3686175" cy="680226"/>
            <wp:effectExtent l="0" t="0" r="0"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cstate="print"/>
                    <a:srcRect/>
                    <a:stretch>
                      <a:fillRect/>
                    </a:stretch>
                  </pic:blipFill>
                  <pic:spPr>
                    <a:xfrm>
                      <a:off x="0" y="0"/>
                      <a:ext cx="3686175" cy="680226"/>
                    </a:xfrm>
                    <a:prstGeom prst="rect">
                      <a:avLst/>
                    </a:prstGeom>
                    <a:ln/>
                  </pic:spPr>
                </pic:pic>
              </a:graphicData>
            </a:graphic>
          </wp:inline>
        </w:drawing>
      </w:r>
    </w:p>
    <w:p w14:paraId="03A0C1D1" w14:textId="77777777" w:rsidR="008E2D65" w:rsidRPr="0029618A" w:rsidRDefault="008E2D65">
      <w:pPr>
        <w:spacing w:line="288" w:lineRule="auto"/>
        <w:ind w:firstLine="397"/>
        <w:jc w:val="both"/>
        <w:rPr>
          <w:rFonts w:eastAsia="Times New Roman"/>
          <w:sz w:val="24"/>
          <w:szCs w:val="24"/>
          <w:highlight w:val="white"/>
        </w:rPr>
      </w:pPr>
    </w:p>
    <w:p w14:paraId="49383223" w14:textId="77777777" w:rsidR="008E2D65" w:rsidRPr="0029618A" w:rsidRDefault="00662FA5">
      <w:pPr>
        <w:spacing w:line="288" w:lineRule="auto"/>
        <w:ind w:firstLine="397"/>
        <w:jc w:val="center"/>
        <w:rPr>
          <w:rFonts w:eastAsia="Times New Roman"/>
          <w:sz w:val="24"/>
          <w:szCs w:val="24"/>
          <w:highlight w:val="white"/>
        </w:rPr>
      </w:pPr>
      <w:r w:rsidRPr="0029618A">
        <w:rPr>
          <w:rFonts w:eastAsia="Times New Roman"/>
          <w:i/>
          <w:sz w:val="24"/>
          <w:szCs w:val="24"/>
          <w:highlight w:val="white"/>
        </w:rPr>
        <w:t xml:space="preserve">Примеры сложения петель разных знаков </w:t>
      </w:r>
    </w:p>
    <w:p w14:paraId="0BE83FEF" w14:textId="77777777" w:rsidR="008E2D65" w:rsidRPr="0029618A" w:rsidRDefault="008E2D65">
      <w:pPr>
        <w:spacing w:line="288" w:lineRule="auto"/>
        <w:ind w:firstLine="397"/>
        <w:jc w:val="both"/>
        <w:rPr>
          <w:rFonts w:eastAsia="Times New Roman"/>
          <w:sz w:val="24"/>
          <w:szCs w:val="24"/>
          <w:highlight w:val="white"/>
        </w:rPr>
      </w:pPr>
    </w:p>
    <w:p w14:paraId="67E977C8" w14:textId="417A55B2"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Попробуйте мысленно нанизать на шнурок несколько таких петель разных знаков и вычислите результат и его знак. Таком образом, чтобы наушники не запутывались</w:t>
      </w:r>
      <w:r w:rsidR="00D86A39">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sidR="00D86A39">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sidR="00D86A39">
        <w:rPr>
          <w:rFonts w:eastAsia="Times New Roman"/>
          <w:sz w:val="24"/>
          <w:szCs w:val="24"/>
          <w:highlight w:val="white"/>
        </w:rPr>
        <w:t>этом</w:t>
      </w:r>
      <w:r w:rsidR="00D86A39" w:rsidRPr="0029618A">
        <w:rPr>
          <w:rFonts w:eastAsia="Times New Roman"/>
          <w:sz w:val="24"/>
          <w:szCs w:val="24"/>
          <w:highlight w:val="white"/>
        </w:rPr>
        <w:t xml:space="preserve"> </w:t>
      </w:r>
      <w:r w:rsidRPr="0029618A">
        <w:rPr>
          <w:rFonts w:eastAsia="Times New Roman"/>
          <w:sz w:val="24"/>
          <w:szCs w:val="24"/>
          <w:highlight w:val="white"/>
        </w:rPr>
        <w:t>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02A52A32" w14:textId="77777777" w:rsidR="008E2D65" w:rsidRPr="0029618A" w:rsidRDefault="008E2D65">
      <w:pPr>
        <w:ind w:firstLine="397"/>
        <w:rPr>
          <w:rFonts w:eastAsia="Times New Roman"/>
          <w:sz w:val="24"/>
          <w:szCs w:val="24"/>
        </w:rPr>
      </w:pPr>
    </w:p>
    <w:p w14:paraId="15508148"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1A4C77D1" wp14:editId="029D4101">
            <wp:extent cx="3090863" cy="1730267"/>
            <wp:effectExtent l="0" t="0" r="0" b="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1" cstate="print"/>
                    <a:srcRect/>
                    <a:stretch>
                      <a:fillRect/>
                    </a:stretch>
                  </pic:blipFill>
                  <pic:spPr>
                    <a:xfrm>
                      <a:off x="0" y="0"/>
                      <a:ext cx="3090863" cy="1730267"/>
                    </a:xfrm>
                    <a:prstGeom prst="rect">
                      <a:avLst/>
                    </a:prstGeom>
                    <a:ln/>
                  </pic:spPr>
                </pic:pic>
              </a:graphicData>
            </a:graphic>
          </wp:inline>
        </w:drawing>
      </w:r>
    </w:p>
    <w:p w14:paraId="4C7C54B7"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sidRPr="0029618A">
        <w:rPr>
          <w:rFonts w:eastAsia="Times New Roman"/>
          <w:i/>
          <w:sz w:val="24"/>
          <w:szCs w:val="24"/>
          <w:highlight w:val="white"/>
        </w:rPr>
        <w:t>мудру</w:t>
      </w:r>
      <w:proofErr w:type="spellEnd"/>
      <w:r w:rsidRPr="0029618A">
        <w:rPr>
          <w:rFonts w:eastAsia="Times New Roman"/>
          <w:i/>
          <w:sz w:val="24"/>
          <w:szCs w:val="24"/>
          <w:highlight w:val="white"/>
        </w:rPr>
        <w:t xml:space="preserve"> любви.</w:t>
      </w:r>
    </w:p>
    <w:p w14:paraId="58CACBBE" w14:textId="43E27E3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sidR="00D86A39">
        <w:rPr>
          <w:rFonts w:eastAsia="Times New Roman"/>
          <w:sz w:val="24"/>
          <w:szCs w:val="24"/>
          <w:highlight w:val="white"/>
        </w:rPr>
        <w:t>(</w:t>
      </w:r>
      <w:r w:rsidRPr="0029618A">
        <w:rPr>
          <w:rFonts w:eastAsia="Times New Roman"/>
          <w:sz w:val="24"/>
          <w:szCs w:val="24"/>
          <w:highlight w:val="white"/>
        </w:rPr>
        <w:t>«</w:t>
      </w:r>
      <w:r w:rsidR="00D86A39">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sidR="00D86A39">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подсчёт показывает, что при равной вероятности отыскать ключи для всех </w:t>
      </w:r>
      <w:r w:rsidRPr="0029618A">
        <w:rPr>
          <w:rFonts w:eastAsia="Times New Roman"/>
          <w:sz w:val="24"/>
          <w:szCs w:val="24"/>
          <w:highlight w:val="white"/>
        </w:rPr>
        <w:lastRenderedPageBreak/>
        <w:t xml:space="preserve">карманов последний ничем не отличается от прочих. Впрочем, этот закон можно трактовать разве что как забавный </w:t>
      </w:r>
      <w:r w:rsidR="00786FFF">
        <w:rPr>
          <w:rFonts w:eastAsia="Times New Roman"/>
          <w:sz w:val="24"/>
          <w:szCs w:val="24"/>
          <w:highlight w:val="white"/>
        </w:rPr>
        <w:t>трюизм</w:t>
      </w:r>
      <w:r w:rsidRPr="0029618A">
        <w:rPr>
          <w:rFonts w:eastAsia="Times New Roman"/>
          <w:sz w:val="24"/>
          <w:szCs w:val="24"/>
          <w:highlight w:val="white"/>
        </w:rPr>
        <w:t xml:space="preserve">: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w:t>
      </w:r>
      <w:proofErr w:type="gramStart"/>
      <w:r w:rsidRPr="0029618A">
        <w:rPr>
          <w:rFonts w:eastAsia="Times New Roman"/>
          <w:sz w:val="24"/>
          <w:szCs w:val="24"/>
          <w:highlight w:val="white"/>
        </w:rPr>
        <w:t>есть</w:t>
      </w:r>
      <w:proofErr w:type="gramEnd"/>
      <w:r w:rsidRPr="0029618A">
        <w:rPr>
          <w:rFonts w:eastAsia="Times New Roman"/>
          <w:sz w:val="24"/>
          <w:szCs w:val="24"/>
          <w:highlight w:val="white"/>
        </w:rPr>
        <w:t xml:space="preserve">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76F71B00"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w:t>
      </w:r>
      <w:proofErr w:type="spellStart"/>
      <w:r w:rsidRPr="0029618A">
        <w:rPr>
          <w:rFonts w:eastAsia="Times New Roman"/>
          <w:sz w:val="24"/>
          <w:szCs w:val="24"/>
          <w:highlight w:val="white"/>
        </w:rPr>
        <w:t>Вертерн</w:t>
      </w:r>
      <w:r w:rsidRPr="0029618A">
        <w:rPr>
          <w:rFonts w:eastAsia="Times New Roman"/>
          <w:sz w:val="24"/>
          <w:szCs w:val="24"/>
        </w:rPr>
        <w:t>а</w:t>
      </w:r>
      <w:proofErr w:type="spellEnd"/>
      <w:r w:rsidRPr="0029618A">
        <w:rPr>
          <w:rFonts w:eastAsia="Times New Roman"/>
          <w:sz w:val="24"/>
          <w:szCs w:val="24"/>
        </w:rPr>
        <w:t xml:space="preserve">: </w:t>
      </w:r>
      <w:r w:rsidRPr="0029618A">
        <w:rPr>
          <w:rFonts w:eastAsia="Times New Roman"/>
          <w:i/>
          <w:sz w:val="24"/>
          <w:szCs w:val="24"/>
        </w:rPr>
        <w:t>«Предположение — мать любой неразберихи»</w:t>
      </w:r>
      <w:r w:rsidRPr="0029618A">
        <w:rPr>
          <w:rFonts w:eastAsia="Times New Roman"/>
          <w:sz w:val="24"/>
          <w:szCs w:val="24"/>
        </w:rPr>
        <w:t>, и все наши предположения и даже строгие выводы постараемся, где это возможно, проверить с помощью имитационного моделирования.</w:t>
      </w:r>
    </w:p>
    <w:p w14:paraId="00D3CD2F" w14:textId="03201B77" w:rsidR="008E2D65" w:rsidRPr="0029618A" w:rsidRDefault="00662FA5">
      <w:pPr>
        <w:pStyle w:val="2"/>
        <w:spacing w:line="288" w:lineRule="auto"/>
        <w:ind w:firstLine="397"/>
        <w:jc w:val="both"/>
        <w:rPr>
          <w:rFonts w:eastAsia="Times New Roman"/>
          <w:b/>
          <w:sz w:val="34"/>
          <w:szCs w:val="34"/>
        </w:rPr>
      </w:pPr>
      <w:bookmarkStart w:id="33" w:name="_Toc22639609"/>
      <w:r w:rsidRPr="0029618A">
        <w:rPr>
          <w:rFonts w:eastAsia="Cambria"/>
          <w:b/>
          <w:color w:val="4F81BD"/>
          <w:sz w:val="26"/>
          <w:szCs w:val="26"/>
        </w:rPr>
        <w:t>А при</w:t>
      </w:r>
      <w:r w:rsidR="00DF4658">
        <w:rPr>
          <w:rFonts w:eastAsia="Cambria"/>
          <w:b/>
          <w:color w:val="4F81BD"/>
          <w:sz w:val="26"/>
          <w:szCs w:val="26"/>
        </w:rPr>
        <w:t xml:space="preserve"> </w:t>
      </w:r>
      <w:r w:rsidRPr="0029618A">
        <w:rPr>
          <w:rFonts w:eastAsia="Cambria"/>
          <w:b/>
          <w:color w:val="4F81BD"/>
          <w:sz w:val="26"/>
          <w:szCs w:val="26"/>
        </w:rPr>
        <w:t>чём тут математика?</w:t>
      </w:r>
      <w:bookmarkEnd w:id="33"/>
    </w:p>
    <w:p w14:paraId="5873330E" w14:textId="56933C19"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Петли, наушники, законы подлости, неприятности… при</w:t>
      </w:r>
      <w:r w:rsidR="00DF4658">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567A75A7" w14:textId="69756538"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33007D9B" w14:textId="6310CA30"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sidR="00DF4658">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w:t>
      </w:r>
      <w:r w:rsidR="00786FFF" w:rsidRPr="0029618A">
        <w:rPr>
          <w:rFonts w:eastAsia="Times New Roman"/>
          <w:sz w:val="24"/>
          <w:szCs w:val="24"/>
          <w:highlight w:val="white"/>
        </w:rPr>
        <w:t>похож</w:t>
      </w:r>
      <w:r w:rsidR="00786FFF">
        <w:rPr>
          <w:rFonts w:eastAsia="Times New Roman"/>
          <w:sz w:val="24"/>
          <w:szCs w:val="24"/>
          <w:highlight w:val="white"/>
        </w:rPr>
        <w:t>им</w:t>
      </w:r>
      <w:r w:rsidR="00786FFF" w:rsidRPr="0029618A">
        <w:rPr>
          <w:rFonts w:eastAsia="Times New Roman"/>
          <w:sz w:val="24"/>
          <w:szCs w:val="24"/>
          <w:highlight w:val="white"/>
        </w:rPr>
        <w:t xml:space="preserve"> </w:t>
      </w:r>
      <w:r w:rsidRPr="0029618A">
        <w:rPr>
          <w:rFonts w:eastAsia="Times New Roman"/>
          <w:sz w:val="24"/>
          <w:szCs w:val="24"/>
          <w:highlight w:val="white"/>
        </w:rPr>
        <w:t>на школьный образ математики! Но вот что важно</w:t>
      </w:r>
      <w:r w:rsidR="00DF4658">
        <w:rPr>
          <w:rFonts w:eastAsia="Times New Roman"/>
          <w:sz w:val="24"/>
          <w:szCs w:val="24"/>
          <w:highlight w:val="white"/>
        </w:rPr>
        <w:t>:</w:t>
      </w:r>
      <w:r w:rsidRPr="0029618A">
        <w:rPr>
          <w:rFonts w:eastAsia="Times New Roman"/>
          <w:sz w:val="24"/>
          <w:szCs w:val="24"/>
          <w:highlight w:val="white"/>
        </w:rPr>
        <w:t xml:space="preserve"> эта колоссальная разница не говорит о том, что есть какая-то одна «простая» математика и другая «сложная». Математику часто называют языком, и как на </w:t>
      </w:r>
      <w:r w:rsidRPr="0029618A">
        <w:rPr>
          <w:rFonts w:eastAsia="Times New Roman"/>
          <w:sz w:val="24"/>
          <w:szCs w:val="24"/>
          <w:highlight w:val="white"/>
        </w:rPr>
        <w:lastRenderedPageBreak/>
        <w:t xml:space="preserve">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sidR="00DF4658">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 Не нужно думать при этом, что числа и отрезки</w:t>
      </w:r>
      <w:r w:rsidR="00DF4658">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34DF7967" w14:textId="41C45960"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привычного им понятия количества. Переход от количества к шагам помогает понять, что числа годятся для моделирования движений на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sidR="00DF4658">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sidR="00DF4658">
        <w:rPr>
          <w:rFonts w:eastAsia="Times New Roman"/>
          <w:sz w:val="24"/>
          <w:szCs w:val="24"/>
          <w:highlight w:val="white"/>
        </w:rPr>
        <w:t xml:space="preserve"> </w:t>
      </w:r>
      <w:del w:id="34" w:author="Пользователь" w:date="2019-11-11T15:13:00Z">
        <w:r w:rsidR="00DF4658" w:rsidDel="003A17EA">
          <w:rPr>
            <w:rFonts w:eastAsia="Times New Roman"/>
            <w:sz w:val="24"/>
            <w:szCs w:val="24"/>
            <w:highlight w:val="white"/>
          </w:rPr>
          <w:delText>-</w:delText>
        </w:r>
      </w:del>
      <w:ins w:id="35" w:author="Пользователь" w:date="2019-11-11T15:13:00Z">
        <w:r w:rsidR="003A17EA">
          <w:rPr>
            <w:rFonts w:eastAsia="Times New Roman"/>
            <w:sz w:val="24"/>
            <w:szCs w:val="24"/>
            <w:highlight w:val="white"/>
          </w:rPr>
          <w:t>–</w:t>
        </w:r>
      </w:ins>
      <w:r w:rsidRPr="0029618A">
        <w:rPr>
          <w:rFonts w:eastAsia="Times New Roman"/>
          <w:sz w:val="24"/>
          <w:szCs w:val="24"/>
          <w:highlight w:val="white"/>
        </w:rPr>
        <w:t xml:space="preserve"> то есть ориентированный отрезок</w:t>
      </w:r>
      <w:r w:rsidR="00DF4658">
        <w:rPr>
          <w:rFonts w:eastAsia="Times New Roman"/>
          <w:sz w:val="24"/>
          <w:szCs w:val="24"/>
          <w:highlight w:val="white"/>
        </w:rPr>
        <w:t xml:space="preserve"> –</w:t>
      </w:r>
      <w:r w:rsidRPr="0029618A">
        <w:rPr>
          <w:rFonts w:eastAsia="Times New Roman"/>
          <w:sz w:val="24"/>
          <w:szCs w:val="24"/>
          <w:highlight w:val="white"/>
        </w:rPr>
        <w:t xml:space="preserve"> </w:t>
      </w:r>
      <w:r w:rsidR="00DF4658">
        <w:rPr>
          <w:rFonts w:eastAsia="Times New Roman"/>
          <w:sz w:val="24"/>
          <w:szCs w:val="24"/>
          <w:highlight w:val="white"/>
        </w:rPr>
        <w:t>в качестве</w:t>
      </w:r>
      <w:r w:rsidR="00DF4658" w:rsidRPr="0029618A">
        <w:rPr>
          <w:rFonts w:eastAsia="Times New Roman"/>
          <w:sz w:val="24"/>
          <w:szCs w:val="24"/>
          <w:highlight w:val="white"/>
        </w:rPr>
        <w:t xml:space="preserve"> </w:t>
      </w:r>
      <w:r w:rsidRPr="0029618A">
        <w:rPr>
          <w:rFonts w:eastAsia="Times New Roman"/>
          <w:sz w:val="24"/>
          <w:szCs w:val="24"/>
          <w:highlight w:val="white"/>
        </w:rPr>
        <w:t>модел</w:t>
      </w:r>
      <w:r w:rsidR="00DF4658">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И что самое важное, если мне удастся придумать, как однозначно сопоставлять скорости предметов стрелкам на бумаге, </w:t>
      </w:r>
      <w:del w:id="36" w:author="Пользователь" w:date="2019-11-11T15:15:00Z">
        <w:r w:rsidRPr="0029618A" w:rsidDel="0020617D">
          <w:rPr>
            <w:rFonts w:eastAsia="Times New Roman"/>
            <w:sz w:val="24"/>
            <w:szCs w:val="24"/>
            <w:highlight w:val="white"/>
          </w:rPr>
          <w:delText>и если</w:delText>
        </w:r>
      </w:del>
      <w:ins w:id="37" w:author="Пользователь" w:date="2019-11-11T15:15:00Z">
        <w:r w:rsidR="0020617D">
          <w:rPr>
            <w:rFonts w:eastAsia="Times New Roman"/>
            <w:sz w:val="24"/>
            <w:szCs w:val="24"/>
            <w:highlight w:val="white"/>
          </w:rPr>
          <w:t>причем</w:t>
        </w:r>
      </w:ins>
      <w:r w:rsidRPr="0029618A">
        <w:rPr>
          <w:rFonts w:eastAsia="Times New Roman"/>
          <w:sz w:val="24"/>
          <w:szCs w:val="24"/>
          <w:highlight w:val="white"/>
        </w:rPr>
        <w:t xml:space="preserve"> окажется, что</w:t>
      </w:r>
      <w:ins w:id="38" w:author="Пользователь" w:date="2019-11-11T15:15:00Z">
        <w:r w:rsidR="0020617D">
          <w:rPr>
            <w:rFonts w:eastAsia="Times New Roman"/>
            <w:sz w:val="24"/>
            <w:szCs w:val="24"/>
            <w:highlight w:val="white"/>
          </w:rPr>
          <w:t xml:space="preserve"> если</w:t>
        </w:r>
      </w:ins>
      <w:r w:rsidRPr="0029618A">
        <w:rPr>
          <w:rFonts w:eastAsia="Times New Roman"/>
          <w:sz w:val="24"/>
          <w:szCs w:val="24"/>
          <w:highlight w:val="white"/>
        </w:rPr>
        <w:t xml:space="preserve">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oMath>
      <w:r w:rsidRPr="0029618A">
        <w:rPr>
          <w:rFonts w:eastAsia="Times New Roman"/>
          <w:sz w:val="24"/>
          <w:szCs w:val="24"/>
          <w:highlight w:val="white"/>
        </w:rPr>
        <w:t xml:space="preserve"> соответствует стрелка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а скорости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 стрелка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то сумме скоростей </w:t>
      </w:r>
      <m:oMath>
        <m:r>
          <w:rPr>
            <w:rFonts w:ascii="Cambria Math" w:eastAsia="Times New Roman" w:hAnsi="Cambria Math"/>
            <w:sz w:val="24"/>
            <w:szCs w:val="24"/>
            <w:highlight w:val="white"/>
          </w:rPr>
          <m:t>3</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r>
          <w:rPr>
            <w:rFonts w:ascii="Cambria Math" w:eastAsia="Times New Roman" w:hAnsi="Cambria Math"/>
            <w:sz w:val="24"/>
            <w:szCs w:val="24"/>
            <w:highlight w:val="white"/>
          </w:rPr>
          <m:t>+</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будет соответствовать стрелка </w:t>
      </w:r>
      <m:oMath>
        <m:r>
          <w:rPr>
            <w:rFonts w:ascii="Cambria Math" w:eastAsia="Times New Roman" w:hAnsi="Cambria Math"/>
            <w:sz w:val="24"/>
            <w:szCs w:val="24"/>
            <w:highlight w:val="white"/>
          </w:rPr>
          <m:t>3a+b</m:t>
        </m:r>
      </m:oMath>
      <w:r w:rsidRPr="0029618A">
        <w:rPr>
          <w:rFonts w:eastAsia="Times New Roman"/>
          <w:sz w:val="24"/>
          <w:szCs w:val="24"/>
          <w:highlight w:val="white"/>
        </w:rPr>
        <w:t xml:space="preserve"> и никакая </w:t>
      </w:r>
      <w:commentRangeStart w:id="39"/>
      <w:commentRangeStart w:id="40"/>
      <w:r w:rsidRPr="0029618A">
        <w:rPr>
          <w:rFonts w:eastAsia="Times New Roman"/>
          <w:sz w:val="24"/>
          <w:szCs w:val="24"/>
          <w:highlight w:val="white"/>
        </w:rPr>
        <w:t>иная</w:t>
      </w:r>
      <w:commentRangeEnd w:id="39"/>
      <w:r w:rsidR="001D1427">
        <w:rPr>
          <w:rStyle w:val="af"/>
        </w:rPr>
        <w:commentReference w:id="39"/>
      </w:r>
      <w:commentRangeEnd w:id="40"/>
      <w:r w:rsidR="00F53BCA">
        <w:rPr>
          <w:rStyle w:val="af"/>
        </w:rPr>
        <w:commentReference w:id="40"/>
      </w:r>
      <w:r w:rsidRPr="0029618A">
        <w:rPr>
          <w:rFonts w:eastAsia="Times New Roman"/>
          <w:sz w:val="24"/>
          <w:szCs w:val="24"/>
          <w:highlight w:val="white"/>
        </w:rPr>
        <w:t xml:space="preserve"> </w:t>
      </w:r>
      <w:r w:rsidR="00786FFF">
        <w:rPr>
          <w:rFonts w:eastAsia="Times New Roman"/>
          <w:sz w:val="24"/>
          <w:szCs w:val="24"/>
          <w:highlight w:val="white"/>
        </w:rPr>
        <w:t xml:space="preserve"> – то это уже </w:t>
      </w:r>
      <w:ins w:id="41" w:author="Пользователь" w:date="2019-11-11T15:12:00Z">
        <w:r w:rsidR="003A17EA">
          <w:rPr>
            <w:rFonts w:eastAsia="Times New Roman"/>
            <w:sz w:val="24"/>
            <w:szCs w:val="24"/>
            <w:highlight w:val="white"/>
          </w:rPr>
          <w:t xml:space="preserve">будет </w:t>
        </w:r>
      </w:ins>
      <w:r w:rsidRPr="0029618A">
        <w:rPr>
          <w:rFonts w:eastAsia="Times New Roman"/>
          <w:sz w:val="24"/>
          <w:szCs w:val="24"/>
          <w:highlight w:val="white"/>
        </w:rPr>
        <w:t>свойство</w:t>
      </w:r>
      <w:r w:rsidR="00786FFF">
        <w:rPr>
          <w:rFonts w:eastAsia="Times New Roman"/>
          <w:sz w:val="24"/>
          <w:szCs w:val="24"/>
          <w:highlight w:val="white"/>
        </w:rPr>
        <w:t>м</w:t>
      </w:r>
      <w:r w:rsidRPr="0029618A">
        <w:rPr>
          <w:rFonts w:eastAsia="Times New Roman"/>
          <w:sz w:val="24"/>
          <w:szCs w:val="24"/>
          <w:highlight w:val="white"/>
        </w:rPr>
        <w:t>, позволяющ</w:t>
      </w:r>
      <w:r w:rsidR="00786FFF">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 бумаге. </w:t>
      </w:r>
    </w:p>
    <w:p w14:paraId="7C4132F1" w14:textId="3EEDD3D1"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sidR="001D1427">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sidR="00F53BCA">
        <w:rPr>
          <w:rStyle w:val="af"/>
        </w:rPr>
        <w:commentReference w:id="42"/>
      </w:r>
      <w:del w:id="43" w:author="Пользователь" w:date="2019-11-11T15:16:00Z">
        <w:r w:rsidR="00CE511D" w:rsidDel="0020617D">
          <w:rPr>
            <w:rFonts w:eastAsia="Times New Roman"/>
            <w:sz w:val="24"/>
            <w:szCs w:val="24"/>
            <w:highlight w:val="white"/>
          </w:rPr>
          <w:delText xml:space="preserve"> </w:delText>
        </w:r>
      </w:del>
      <w:r w:rsidR="00CE511D">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Изучая свойства этих пространств (</w:t>
      </w:r>
      <w:r w:rsidRPr="0029618A">
        <w:rPr>
          <w:rFonts w:eastAsia="Times New Roman"/>
          <w:i/>
          <w:sz w:val="24"/>
          <w:szCs w:val="24"/>
          <w:highlight w:val="white"/>
        </w:rPr>
        <w:t>изучая</w:t>
      </w:r>
      <w:r w:rsidRPr="0029618A">
        <w:rPr>
          <w:rFonts w:eastAsia="Times New Roman"/>
          <w:sz w:val="24"/>
          <w:szCs w:val="24"/>
          <w:highlight w:val="white"/>
        </w:rPr>
        <w:t xml:space="preserve">, а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sidR="00BB1CCD">
        <w:rPr>
          <w:rFonts w:eastAsia="Times New Roman"/>
          <w:sz w:val="24"/>
          <w:szCs w:val="24"/>
          <w:highlight w:val="white"/>
        </w:rPr>
        <w:t>математики</w:t>
      </w:r>
      <w:r w:rsidR="00BB1CCD" w:rsidRPr="0029618A">
        <w:rPr>
          <w:rFonts w:eastAsia="Times New Roman"/>
          <w:sz w:val="24"/>
          <w:szCs w:val="24"/>
          <w:highlight w:val="white"/>
        </w:rPr>
        <w:t xml:space="preserve"> </w:t>
      </w:r>
      <w:r w:rsidRPr="0029618A">
        <w:rPr>
          <w:rFonts w:eastAsia="Times New Roman"/>
          <w:sz w:val="24"/>
          <w:szCs w:val="24"/>
          <w:highlight w:val="white"/>
        </w:rPr>
        <w:t xml:space="preserve">выработали единый язык, который называется </w:t>
      </w:r>
      <w:r w:rsidRPr="0029618A">
        <w:rPr>
          <w:rFonts w:eastAsia="Times New Roman"/>
          <w:i/>
          <w:sz w:val="24"/>
          <w:szCs w:val="24"/>
          <w:highlight w:val="white"/>
        </w:rPr>
        <w:t xml:space="preserve">линейной </w:t>
      </w:r>
      <w:commentRangeStart w:id="44"/>
      <w:commentRangeStart w:id="45"/>
      <w:r w:rsidRPr="0029618A">
        <w:rPr>
          <w:rFonts w:eastAsia="Times New Roman"/>
          <w:i/>
          <w:sz w:val="24"/>
          <w:szCs w:val="24"/>
          <w:highlight w:val="white"/>
        </w:rPr>
        <w:t>алгеброй</w:t>
      </w:r>
      <w:commentRangeEnd w:id="44"/>
      <w:r w:rsidR="00BB1CCD">
        <w:rPr>
          <w:rStyle w:val="af"/>
        </w:rPr>
        <w:commentReference w:id="44"/>
      </w:r>
      <w:commentRangeEnd w:id="45"/>
      <w:r w:rsidR="00CE511D">
        <w:rPr>
          <w:rStyle w:val="af"/>
        </w:rPr>
        <w:commentReference w:id="45"/>
      </w:r>
      <w:r w:rsidRPr="0029618A">
        <w:rPr>
          <w:rFonts w:eastAsia="Times New Roman"/>
          <w:sz w:val="24"/>
          <w:szCs w:val="24"/>
          <w:highlight w:val="white"/>
        </w:rPr>
        <w:t xml:space="preserve">,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w:t>
      </w:r>
      <w:r w:rsidRPr="0029618A">
        <w:rPr>
          <w:rFonts w:eastAsia="Times New Roman"/>
          <w:sz w:val="24"/>
          <w:szCs w:val="24"/>
          <w:highlight w:val="white"/>
        </w:rPr>
        <w:lastRenderedPageBreak/>
        <w:t>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6C4C2F2D" w14:textId="3512B11F"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r w:rsidRPr="0029618A">
        <w:rPr>
          <w:rFonts w:eastAsia="Times New Roman"/>
          <w:sz w:val="24"/>
          <w:szCs w:val="24"/>
          <w:highlight w:val="white"/>
        </w:rPr>
        <w:t xml:space="preserve"> </w:t>
      </w:r>
      <w:r w:rsidR="00BB1CCD">
        <w:rPr>
          <w:rFonts w:eastAsia="Times New Roman"/>
          <w:sz w:val="24"/>
          <w:szCs w:val="24"/>
          <w:highlight w:val="white"/>
        </w:rPr>
        <w:t>В</w:t>
      </w:r>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41BAB347"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2"/>
      </w:r>
      <w:r w:rsidRPr="0029618A">
        <w:rPr>
          <w:rFonts w:eastAsia="Times New Roman"/>
          <w:sz w:val="24"/>
          <w:szCs w:val="24"/>
          <w:highlight w:val="white"/>
        </w:rPr>
        <w:t xml:space="preserve">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некую операцию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которая будет удовлетворять следующим четырём свойствам: </w:t>
      </w:r>
    </w:p>
    <w:p w14:paraId="327C9438" w14:textId="6A1B011F" w:rsidR="008E2D65" w:rsidRPr="0029618A" w:rsidRDefault="00662FA5">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из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w:t>
      </w:r>
      <w:r w:rsidR="0014664A">
        <w:rPr>
          <w:rFonts w:eastAsia="Times New Roman"/>
          <w:sz w:val="24"/>
          <w:szCs w:val="24"/>
          <w:highlight w:val="white"/>
        </w:rPr>
        <w:t xml:space="preserve">результат </w:t>
      </w:r>
      <w:r w:rsidRPr="0029618A">
        <w:rPr>
          <w:rFonts w:eastAsia="Times New Roman"/>
          <w:sz w:val="24"/>
          <w:szCs w:val="24"/>
          <w:highlight w:val="white"/>
        </w:rPr>
        <w:t>операци</w:t>
      </w:r>
      <w:r w:rsidR="0014664A">
        <w:rPr>
          <w:rFonts w:eastAsia="Times New Roman"/>
          <w:sz w:val="24"/>
          <w:szCs w:val="24"/>
          <w:highlight w:val="white"/>
        </w:rPr>
        <w:t>и</w:t>
      </w:r>
      <w:r w:rsidRPr="0029618A">
        <w:rPr>
          <w:rFonts w:eastAsia="Times New Roman"/>
          <w:sz w:val="24"/>
          <w:szCs w:val="24"/>
          <w:highlight w:val="white"/>
        </w:rPr>
        <w:t xml:space="preserve"> </w:t>
      </w:r>
      <m:oMath>
        <m:r>
          <w:rPr>
            <w:rFonts w:ascii="Cambria Math" w:eastAsia="Times New Roman" w:hAnsi="Cambria Math"/>
            <w:sz w:val="24"/>
            <w:szCs w:val="24"/>
            <w:highlight w:val="white"/>
          </w:rPr>
          <m:t>+</m:t>
        </m:r>
      </m:oMath>
      <w:r w:rsidRPr="0029618A">
        <w:rPr>
          <w:rFonts w:eastAsia="Times New Roman"/>
          <w:sz w:val="24"/>
          <w:szCs w:val="24"/>
          <w:highlight w:val="white"/>
        </w:rPr>
        <w:t xml:space="preserve"> всегда </w:t>
      </w:r>
      <w:commentRangeStart w:id="46"/>
      <w:r w:rsidR="0014664A">
        <w:rPr>
          <w:rFonts w:eastAsia="Times New Roman"/>
          <w:sz w:val="24"/>
          <w:szCs w:val="24"/>
          <w:highlight w:val="white"/>
        </w:rPr>
        <w:t>будет</w:t>
      </w:r>
      <w:commentRangeEnd w:id="46"/>
      <w:r w:rsidR="00F53BCA">
        <w:rPr>
          <w:rStyle w:val="af"/>
        </w:rPr>
        <w:commentReference w:id="46"/>
      </w:r>
      <w:r w:rsidR="0014664A">
        <w:rPr>
          <w:rFonts w:eastAsia="Times New Roman"/>
          <w:sz w:val="24"/>
          <w:szCs w:val="24"/>
          <w:highlight w:val="white"/>
        </w:rPr>
        <w:t xml:space="preserve"> </w:t>
      </w:r>
      <w:r w:rsidRPr="0029618A">
        <w:rPr>
          <w:rFonts w:eastAsia="Times New Roman"/>
          <w:sz w:val="24"/>
          <w:szCs w:val="24"/>
          <w:highlight w:val="white"/>
        </w:rPr>
        <w:t>элемент</w:t>
      </w:r>
      <w:r w:rsidR="0014664A">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704EF19F" w14:textId="3A609048" w:rsidR="008E2D65" w:rsidRPr="0029618A" w:rsidRDefault="00662FA5">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xml:space="preserve">: для любых </w:t>
      </w:r>
      <w:commentRangeStart w:id="47"/>
      <m:oMath>
        <m:r>
          <w:rPr>
            <w:rFonts w:ascii="Cambria Math" w:eastAsia="Times New Roman" w:hAnsi="Cambria Math"/>
            <w:sz w:val="24"/>
            <w:szCs w:val="24"/>
            <w:highlight w:val="white"/>
          </w:rPr>
          <m:t>a, b, c</m:t>
        </m:r>
      </m:oMath>
      <w:r w:rsidRPr="0029618A">
        <w:rPr>
          <w:rFonts w:eastAsia="Times New Roman"/>
          <w:sz w:val="24"/>
          <w:szCs w:val="24"/>
          <w:highlight w:val="white"/>
        </w:rPr>
        <w:t xml:space="preserve"> </w:t>
      </w:r>
      <w:commentRangeEnd w:id="47"/>
      <w:r w:rsidR="00D2002C">
        <w:rPr>
          <w:rStyle w:val="af"/>
        </w:rPr>
        <w:commentReference w:id="47"/>
      </w:r>
      <w:r w:rsidRPr="0029618A">
        <w:rPr>
          <w:rFonts w:eastAsia="Times New Roman"/>
          <w:sz w:val="24"/>
          <w:szCs w:val="24"/>
          <w:highlight w:val="white"/>
        </w:rPr>
        <w:t xml:space="preserve">из множества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верно</w:t>
      </w:r>
      <w:ins w:id="48" w:author="Пользователь" w:date="2019-11-11T15:17:00Z">
        <w:r w:rsidR="0020617D">
          <w:rPr>
            <w:rFonts w:eastAsia="Times New Roman"/>
            <w:sz w:val="24"/>
            <w:szCs w:val="24"/>
            <w:highlight w:val="white"/>
          </w:rPr>
          <w:t>,</w:t>
        </w:r>
      </w:ins>
      <w:r w:rsidRPr="0029618A">
        <w:rPr>
          <w:rFonts w:eastAsia="Times New Roman"/>
          <w:sz w:val="24"/>
          <w:szCs w:val="24"/>
          <w:highlight w:val="white"/>
        </w:rPr>
        <w:t xml:space="preserve"> что </w:t>
      </w:r>
      <m:oMath>
        <m:r>
          <w:rPr>
            <w:rFonts w:ascii="Cambria Math" w:eastAsia="Times New Roman" w:hAnsi="Cambria Math"/>
            <w:sz w:val="24"/>
            <w:szCs w:val="24"/>
            <w:highlight w:val="white"/>
          </w:rPr>
          <m:t>(a+b)+c = a+(b+c)</m:t>
        </m:r>
      </m:oMath>
      <w:r w:rsidRPr="0029618A">
        <w:rPr>
          <w:rFonts w:eastAsia="Times New Roman"/>
          <w:sz w:val="24"/>
          <w:szCs w:val="24"/>
          <w:highlight w:val="white"/>
        </w:rPr>
        <w:t>.</w:t>
      </w:r>
    </w:p>
    <w:p w14:paraId="1F985354" w14:textId="159DED10" w:rsidR="008E2D65" w:rsidRPr="0029618A" w:rsidRDefault="00662FA5">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xml:space="preserve">: в </w:t>
      </w:r>
      <m:oMath>
        <m:r>
          <w:rPr>
            <w:rFonts w:ascii="Cambria Math" w:eastAsia="Times New Roman" w:hAnsi="Cambria Math"/>
            <w:sz w:val="24"/>
            <w:szCs w:val="24"/>
            <w:highlight w:val="white"/>
          </w:rPr>
          <m:t xml:space="preserve">A </m:t>
        </m:r>
      </m:oMath>
      <w:r w:rsidRPr="0029618A">
        <w:rPr>
          <w:rFonts w:eastAsia="Times New Roman"/>
          <w:sz w:val="24"/>
          <w:szCs w:val="24"/>
          <w:highlight w:val="white"/>
        </w:rPr>
        <w:t xml:space="preserve">существует единственный элемент </w:t>
      </w:r>
      <m:oMath>
        <m:r>
          <w:rPr>
            <w:rFonts w:ascii="Cambria Math" w:eastAsia="Times New Roman" w:hAnsi="Cambria Math"/>
            <w:sz w:val="24"/>
            <w:szCs w:val="24"/>
            <w:highlight w:val="white"/>
          </w:rPr>
          <m:t>0</m:t>
        </m:r>
      </m:oMath>
      <w:r w:rsidRPr="0029618A">
        <w:rPr>
          <w:rFonts w:eastAsia="Times New Roman"/>
          <w:sz w:val="24"/>
          <w:szCs w:val="24"/>
          <w:highlight w:val="white"/>
        </w:rPr>
        <w:t xml:space="preserve">, такой что </w:t>
      </w:r>
      <m:oMath>
        <m:r>
          <w:rPr>
            <w:rFonts w:ascii="Cambria Math" w:eastAsia="Times New Roman" w:hAnsi="Cambria Math"/>
            <w:sz w:val="24"/>
            <w:szCs w:val="24"/>
            <w:highlight w:val="white"/>
          </w:rPr>
          <m:t>0+a=a+0=a</m:t>
        </m:r>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из </w:t>
      </w:r>
      <m:oMath>
        <m:r>
          <w:rPr>
            <w:rFonts w:ascii="Cambria Math" w:eastAsia="Times New Roman" w:hAnsi="Cambria Math"/>
            <w:sz w:val="24"/>
            <w:szCs w:val="24"/>
            <w:highlight w:val="white"/>
          </w:rPr>
          <m:t>A</m:t>
        </m:r>
      </m:oMath>
      <w:r w:rsidRPr="0029618A">
        <w:rPr>
          <w:rFonts w:eastAsia="Times New Roman"/>
          <w:sz w:val="24"/>
          <w:szCs w:val="24"/>
          <w:highlight w:val="white"/>
        </w:rPr>
        <w:t>.</w:t>
      </w:r>
    </w:p>
    <w:p w14:paraId="31C18D04" w14:textId="77777777" w:rsidR="008E2D65" w:rsidRPr="0029618A" w:rsidRDefault="00662FA5">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xml:space="preserve">: для каждого элемента </w:t>
      </w:r>
      <m:oMath>
        <m:r>
          <w:rPr>
            <w:rFonts w:ascii="Cambria Math" w:eastAsia="Times New Roman" w:hAnsi="Cambria Math"/>
            <w:sz w:val="24"/>
            <w:szCs w:val="24"/>
            <w:highlight w:val="white"/>
          </w:rPr>
          <m:t>a</m:t>
        </m:r>
      </m:oMath>
      <w:del w:id="49" w:author="Пользователь" w:date="2019-11-11T15:17:00Z">
        <w:r w:rsidRPr="0029618A" w:rsidDel="0020617D">
          <w:rPr>
            <w:rFonts w:eastAsia="Times New Roman"/>
            <w:sz w:val="24"/>
            <w:szCs w:val="24"/>
            <w:highlight w:val="white"/>
          </w:rPr>
          <w:delText>,</w:delText>
        </w:r>
      </w:del>
      <w:r w:rsidRPr="0029618A">
        <w:rPr>
          <w:rFonts w:eastAsia="Times New Roman"/>
          <w:sz w:val="24"/>
          <w:szCs w:val="24"/>
          <w:highlight w:val="white"/>
        </w:rPr>
        <w:t xml:space="preserve"> в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существует единственный обратный ему элемент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такой, что </w:t>
      </w:r>
      <m:oMath>
        <m:r>
          <w:rPr>
            <w:rFonts w:ascii="Cambria Math" w:eastAsia="Times New Roman" w:hAnsi="Cambria Math"/>
            <w:sz w:val="24"/>
            <w:szCs w:val="24"/>
            <w:highlight w:val="white"/>
          </w:rPr>
          <m:t>a+(-a)=0</m:t>
        </m:r>
      </m:oMath>
      <w:r w:rsidRPr="0029618A">
        <w:rPr>
          <w:rFonts w:eastAsia="Times New Roman"/>
          <w:sz w:val="24"/>
          <w:szCs w:val="24"/>
          <w:highlight w:val="white"/>
        </w:rPr>
        <w:t xml:space="preserve">. </w:t>
      </w:r>
    </w:p>
    <w:p w14:paraId="694BA193" w14:textId="77777777" w:rsidR="008E2D65" w:rsidRPr="0029618A" w:rsidRDefault="00662FA5">
      <w:pPr>
        <w:spacing w:line="288" w:lineRule="auto"/>
        <w:ind w:firstLine="425"/>
        <w:jc w:val="both"/>
        <w:rPr>
          <w:rFonts w:eastAsia="Times New Roman"/>
          <w:sz w:val="24"/>
          <w:szCs w:val="24"/>
          <w:highlight w:val="white"/>
        </w:rPr>
      </w:pPr>
      <w:r w:rsidRPr="0029618A">
        <w:rPr>
          <w:rFonts w:eastAsia="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14:paraId="15827D6A"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14:paraId="4A120C65"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31726412" w14:textId="77777777" w:rsidR="008E2D65" w:rsidRPr="0029618A" w:rsidRDefault="00662FA5">
      <w:pPr>
        <w:pStyle w:val="2"/>
        <w:spacing w:before="200" w:after="0"/>
        <w:ind w:firstLine="397"/>
        <w:jc w:val="both"/>
        <w:rPr>
          <w:rFonts w:eastAsia="Cambria"/>
          <w:b/>
          <w:color w:val="4F81BD"/>
          <w:sz w:val="26"/>
          <w:szCs w:val="26"/>
        </w:rPr>
      </w:pPr>
      <w:bookmarkStart w:id="50" w:name="_Toc22639610"/>
      <w:r w:rsidRPr="0029618A">
        <w:rPr>
          <w:rFonts w:eastAsia="Cambria"/>
          <w:b/>
          <w:color w:val="4F81BD"/>
          <w:sz w:val="26"/>
          <w:szCs w:val="26"/>
        </w:rPr>
        <w:lastRenderedPageBreak/>
        <w:t>Закон велосипедиста</w:t>
      </w:r>
      <w:bookmarkEnd w:id="50"/>
    </w:p>
    <w:p w14:paraId="0C75D72A"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обмозговывал в седле, вертя их мысленно и </w:t>
      </w:r>
      <w:proofErr w:type="gramStart"/>
      <w:r w:rsidRPr="0029618A">
        <w:rPr>
          <w:rFonts w:eastAsia="Times New Roman"/>
          <w:sz w:val="24"/>
          <w:szCs w:val="24"/>
          <w:highlight w:val="white"/>
        </w:rPr>
        <w:t>так</w:t>
      </w:r>
      <w:proofErr w:type="gramEnd"/>
      <w:r w:rsidRPr="0029618A">
        <w:rPr>
          <w:rFonts w:eastAsia="Times New Roman"/>
          <w:sz w:val="24"/>
          <w:szCs w:val="24"/>
          <w:highlight w:val="white"/>
        </w:rPr>
        <w:t xml:space="preserve">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ощущение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1FCC2AD2"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7693757B" w14:textId="273C28B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w:t>
      </w:r>
      <w:del w:id="51" w:author="Пользователь" w:date="2019-11-12T13:35:00Z">
        <w:r w:rsidRPr="0029618A" w:rsidDel="00643F1A">
          <w:rPr>
            <w:rFonts w:eastAsia="Times New Roman"/>
            <w:sz w:val="24"/>
            <w:szCs w:val="24"/>
          </w:rPr>
          <w:delText xml:space="preserve"> </w:delText>
        </w:r>
        <w:commentRangeStart w:id="52"/>
        <w:commentRangeStart w:id="53"/>
        <w:r w:rsidRPr="0029618A" w:rsidDel="00643F1A">
          <w:rPr>
            <w:rFonts w:eastAsia="Times New Roman"/>
            <w:sz w:val="24"/>
            <w:szCs w:val="24"/>
          </w:rPr>
          <w:delText>радиальный</w:delText>
        </w:r>
      </w:del>
      <w:commentRangeEnd w:id="52"/>
      <w:r w:rsidR="00402C9D">
        <w:rPr>
          <w:rStyle w:val="af"/>
        </w:rPr>
        <w:commentReference w:id="52"/>
      </w:r>
      <w:commentRangeEnd w:id="53"/>
      <w:r w:rsidR="0014664A">
        <w:rPr>
          <w:rStyle w:val="af"/>
        </w:rPr>
        <w:commentReference w:id="53"/>
      </w:r>
      <w:r w:rsidRPr="0029618A">
        <w:rPr>
          <w:rFonts w:eastAsia="Times New Roman"/>
          <w:sz w:val="24"/>
          <w:szCs w:val="24"/>
        </w:rPr>
        <w:t xml:space="preserve"> </w:t>
      </w:r>
      <w:commentRangeStart w:id="54"/>
      <w:r w:rsidRPr="0029618A">
        <w:rPr>
          <w:rFonts w:eastAsia="Times New Roman"/>
          <w:sz w:val="24"/>
          <w:szCs w:val="24"/>
        </w:rPr>
        <w:t>маршрут</w:t>
      </w:r>
      <w:commentRangeEnd w:id="54"/>
      <w:r w:rsidR="0020617D">
        <w:rPr>
          <w:rStyle w:val="af"/>
        </w:rPr>
        <w:commentReference w:id="54"/>
      </w:r>
      <w:r w:rsidRPr="0029618A">
        <w:rPr>
          <w:rFonts w:eastAsia="Times New Roman"/>
          <w:sz w:val="24"/>
          <w:szCs w:val="24"/>
        </w:rPr>
        <w:t xml:space="preserve">, в котором прямой и обратный пути совпадают. </w:t>
      </w:r>
    </w:p>
    <w:p w14:paraId="120EDC8F" w14:textId="50B410C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w:t>
      </w:r>
      <w:proofErr w:type="spellStart"/>
      <w:r w:rsidRPr="0029618A">
        <w:rPr>
          <w:rFonts w:eastAsia="Times New Roman"/>
          <w:sz w:val="24"/>
          <w:szCs w:val="24"/>
        </w:rPr>
        <w:t>Авачи</w:t>
      </w:r>
      <w:proofErr w:type="spellEnd"/>
      <w:r w:rsidRPr="0029618A">
        <w:rPr>
          <w:rFonts w:eastAsia="Times New Roman"/>
          <w:sz w:val="24"/>
          <w:szCs w:val="24"/>
        </w:rPr>
        <w:t xml:space="preserve">, горок почти не окажется, но в моём распоряжении остаются встречный и попутный ветер </w:t>
      </w:r>
      <w:r w:rsidR="00402C9D">
        <w:rPr>
          <w:rFonts w:eastAsia="Times New Roman"/>
          <w:sz w:val="24"/>
          <w:szCs w:val="24"/>
        </w:rPr>
        <w:t>или</w:t>
      </w:r>
      <w:r w:rsidR="00402C9D" w:rsidRPr="0029618A">
        <w:rPr>
          <w:rFonts w:eastAsia="Times New Roman"/>
          <w:sz w:val="24"/>
          <w:szCs w:val="24"/>
        </w:rPr>
        <w:t xml:space="preserve"> </w:t>
      </w:r>
      <w:r w:rsidRPr="0029618A">
        <w:rPr>
          <w:rFonts w:eastAsia="Times New Roman"/>
          <w:sz w:val="24"/>
          <w:szCs w:val="24"/>
        </w:rPr>
        <w:t>участки с плохой дорогой, которые также способны отнять значительную часть времени путешествия.</w:t>
      </w:r>
    </w:p>
    <w:p w14:paraId="5F300A9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Давайте взглянем на закон велосипедиста с несколько иной точки зрения. Если я сделаю множество фотографий-селфи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увы,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w:t>
      </w:r>
      <w:r w:rsidRPr="0029618A">
        <w:rPr>
          <w:rFonts w:eastAsia="Times New Roman"/>
          <w:sz w:val="24"/>
          <w:szCs w:val="24"/>
        </w:rPr>
        <w:lastRenderedPageBreak/>
        <w:t>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5112A52F" w14:textId="77777777" w:rsidR="008E2D65" w:rsidRPr="0029618A" w:rsidRDefault="00662FA5">
      <w:pPr>
        <w:pStyle w:val="2"/>
        <w:spacing w:before="200" w:after="0"/>
        <w:ind w:firstLine="397"/>
        <w:jc w:val="both"/>
        <w:rPr>
          <w:rFonts w:eastAsia="Cambria"/>
          <w:b/>
          <w:color w:val="4F81BD"/>
          <w:sz w:val="26"/>
          <w:szCs w:val="26"/>
        </w:rPr>
      </w:pPr>
      <w:bookmarkStart w:id="55" w:name="_Toc22639611"/>
      <w:r w:rsidRPr="0029618A">
        <w:rPr>
          <w:rFonts w:eastAsia="Cambria"/>
          <w:b/>
          <w:color w:val="4F81BD"/>
          <w:sz w:val="26"/>
          <w:szCs w:val="26"/>
        </w:rPr>
        <w:t>Измеряем уровень подлости</w:t>
      </w:r>
      <w:bookmarkEnd w:id="55"/>
    </w:p>
    <w:p w14:paraId="5357D89C" w14:textId="6BF576D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3"/>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6C1DBF06"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65D3800E" wp14:editId="7DE477DE">
            <wp:extent cx="3187700" cy="3013710"/>
            <wp:effectExtent l="0" t="0" r="0" b="0"/>
            <wp:docPr id="10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 cstate="print"/>
                    <a:srcRect/>
                    <a:stretch>
                      <a:fillRect/>
                    </a:stretch>
                  </pic:blipFill>
                  <pic:spPr>
                    <a:xfrm>
                      <a:off x="0" y="0"/>
                      <a:ext cx="3187700" cy="3013710"/>
                    </a:xfrm>
                    <a:prstGeom prst="rect">
                      <a:avLst/>
                    </a:prstGeom>
                    <a:ln/>
                  </pic:spPr>
                </pic:pic>
              </a:graphicData>
            </a:graphic>
          </wp:inline>
        </w:drawing>
      </w:r>
    </w:p>
    <w:p w14:paraId="4C3627AA"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в долях от общего пути и времени.</w:t>
      </w:r>
    </w:p>
    <w:p w14:paraId="549C808B"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14:paraId="12FC41E5" w14:textId="4674081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sidR="00402C9D">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sidR="00402C9D">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7278A928"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lastRenderedPageBreak/>
        <w:drawing>
          <wp:inline distT="0" distB="0" distL="0" distR="0" wp14:anchorId="40D78E3D" wp14:editId="2878871D">
            <wp:extent cx="3095625" cy="2939466"/>
            <wp:effectExtent l="0" t="0" r="0" b="0"/>
            <wp:docPr id="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cstate="print"/>
                    <a:srcRect/>
                    <a:stretch>
                      <a:fillRect/>
                    </a:stretch>
                  </pic:blipFill>
                  <pic:spPr>
                    <a:xfrm>
                      <a:off x="0" y="0"/>
                      <a:ext cx="3095625" cy="2939466"/>
                    </a:xfrm>
                    <a:prstGeom prst="rect">
                      <a:avLst/>
                    </a:prstGeom>
                    <a:ln/>
                  </pic:spPr>
                </pic:pic>
              </a:graphicData>
            </a:graphic>
          </wp:inline>
        </w:drawing>
      </w:r>
    </w:p>
    <w:p w14:paraId="19FE61DD"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Диаграмма перемещения велосипедиста для более сложного маршрута.</w:t>
      </w:r>
    </w:p>
    <w:p w14:paraId="4EFD185A" w14:textId="27619A7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sidR="00402C9D">
        <w:rPr>
          <w:rFonts w:eastAsia="Times New Roman"/>
          <w:sz w:val="24"/>
          <w:szCs w:val="24"/>
        </w:rPr>
        <w:t>ем</w:t>
      </w:r>
      <w:r w:rsidRPr="0029618A">
        <w:rPr>
          <w:rFonts w:eastAsia="Times New Roman"/>
          <w:sz w:val="24"/>
          <w:szCs w:val="24"/>
        </w:rPr>
        <w:t xml:space="preserve"> в него точный математический смысл. 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
    <w:p w14:paraId="5E9C0FF5"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32E42BEB" wp14:editId="76759BAD">
            <wp:extent cx="3074035" cy="2910205"/>
            <wp:effectExtent l="0" t="0" r="0" b="0"/>
            <wp:docPr id="1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4" cstate="print"/>
                    <a:srcRect/>
                    <a:stretch>
                      <a:fillRect/>
                    </a:stretch>
                  </pic:blipFill>
                  <pic:spPr>
                    <a:xfrm>
                      <a:off x="0" y="0"/>
                      <a:ext cx="3074035" cy="2910205"/>
                    </a:xfrm>
                    <a:prstGeom prst="rect">
                      <a:avLst/>
                    </a:prstGeom>
                    <a:ln/>
                  </pic:spPr>
                </pic:pic>
              </a:graphicData>
            </a:graphic>
          </wp:inline>
        </w:drawing>
      </w:r>
    </w:p>
    <w:p w14:paraId="241D0CFC"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lastRenderedPageBreak/>
        <w:t>Диаграмма перемещения велосипедиста для распределения скоростей.</w:t>
      </w:r>
    </w:p>
    <w:p w14:paraId="0987F75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4029802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w:t>
      </w:r>
      <w:proofErr w:type="spellStart"/>
      <w:r w:rsidRPr="0029618A">
        <w:rPr>
          <w:rFonts w:eastAsia="Times New Roman"/>
          <w:sz w:val="24"/>
          <w:szCs w:val="24"/>
        </w:rPr>
        <w:t>XX</w:t>
      </w:r>
      <w:proofErr w:type="spellEnd"/>
      <w:r w:rsidRPr="0029618A">
        <w:rPr>
          <w:rFonts w:eastAsia="Times New Roman"/>
          <w:sz w:val="24"/>
          <w:szCs w:val="24"/>
        </w:rPr>
        <w:t xml:space="preserve"> века у </w:t>
      </w:r>
      <w:proofErr w:type="spellStart"/>
      <w:r w:rsidRPr="0029618A">
        <w:rPr>
          <w:rFonts w:eastAsia="Times New Roman"/>
          <w:sz w:val="24"/>
          <w:szCs w:val="24"/>
        </w:rPr>
        <w:t>эконометристов</w:t>
      </w:r>
      <w:proofErr w:type="spellEnd"/>
      <w:r w:rsidRPr="0029618A">
        <w:rPr>
          <w:rFonts w:eastAsia="Times New Roman"/>
          <w:sz w:val="24"/>
          <w:szCs w:val="24"/>
        </w:rPr>
        <w:t xml:space="preserve">,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1325478F" w14:textId="3063F88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sidR="008107D9">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w:t>
      </w:r>
      <w:r w:rsidR="00DD5BCE">
        <w:rPr>
          <w:rFonts w:eastAsia="Times New Roman"/>
          <w:sz w:val="24"/>
          <w:szCs w:val="24"/>
        </w:rPr>
        <w:t>поделить все значения, отмеченные по</w:t>
      </w:r>
      <w:r w:rsidR="00DD5BCE" w:rsidRPr="0029618A">
        <w:rPr>
          <w:rFonts w:eastAsia="Times New Roman"/>
          <w:sz w:val="24"/>
          <w:szCs w:val="24"/>
        </w:rPr>
        <w:t xml:space="preserve"> </w:t>
      </w:r>
      <w:r w:rsidRPr="0029618A">
        <w:rPr>
          <w:rFonts w:eastAsia="Times New Roman"/>
          <w:sz w:val="24"/>
          <w:szCs w:val="24"/>
        </w:rPr>
        <w:t>ос</w:t>
      </w:r>
      <w:r w:rsidR="00DD5BCE">
        <w:rPr>
          <w:rFonts w:eastAsia="Times New Roman"/>
          <w:sz w:val="24"/>
          <w:szCs w:val="24"/>
        </w:rPr>
        <w:t>и</w:t>
      </w:r>
      <w:r w:rsidRPr="0029618A">
        <w:rPr>
          <w:rFonts w:eastAsia="Times New Roman"/>
          <w:sz w:val="24"/>
          <w:szCs w:val="24"/>
        </w:rPr>
        <w:t xml:space="preserve"> X на </w:t>
      </w:r>
      <w:commentRangeStart w:id="56"/>
      <w:r w:rsidRPr="0029618A">
        <w:rPr>
          <w:rFonts w:eastAsia="Times New Roman"/>
          <w:sz w:val="24"/>
          <w:szCs w:val="24"/>
        </w:rPr>
        <w:t>численность</w:t>
      </w:r>
      <w:commentRangeEnd w:id="56"/>
      <w:r w:rsidR="008107D9">
        <w:rPr>
          <w:rStyle w:val="af"/>
        </w:rPr>
        <w:commentReference w:id="56"/>
      </w:r>
      <w:r w:rsidRPr="0029618A">
        <w:rPr>
          <w:rFonts w:eastAsia="Times New Roman"/>
          <w:sz w:val="24"/>
          <w:szCs w:val="24"/>
        </w:rPr>
        <w:t xml:space="preserve"> популяции, а</w:t>
      </w:r>
      <w:r w:rsidR="00DD5BCE">
        <w:rPr>
          <w:rFonts w:eastAsia="Times New Roman"/>
          <w:sz w:val="24"/>
          <w:szCs w:val="24"/>
        </w:rPr>
        <w:t xml:space="preserve"> по</w:t>
      </w:r>
      <w:r w:rsidRPr="0029618A">
        <w:rPr>
          <w:rFonts w:eastAsia="Times New Roman"/>
          <w:sz w:val="24"/>
          <w:szCs w:val="24"/>
        </w:rPr>
        <w:t xml:space="preserve"> ос</w:t>
      </w:r>
      <w:r w:rsidR="00DD5BCE">
        <w:rPr>
          <w:rFonts w:eastAsia="Times New Roman"/>
          <w:sz w:val="24"/>
          <w:szCs w:val="24"/>
        </w:rPr>
        <w:t>и</w:t>
      </w:r>
      <w:r w:rsidRPr="0029618A">
        <w:rPr>
          <w:rFonts w:eastAsia="Times New Roman"/>
          <w:sz w:val="24"/>
          <w:szCs w:val="24"/>
        </w:rPr>
        <w:t xml:space="preserve"> Y — на общее её благосостояние, перейдя от конкретных чисел к долям или </w:t>
      </w:r>
      <w:commentRangeStart w:id="57"/>
      <w:r w:rsidRPr="0029618A">
        <w:rPr>
          <w:rFonts w:eastAsia="Times New Roman"/>
          <w:sz w:val="24"/>
          <w:szCs w:val="24"/>
        </w:rPr>
        <w:t>процентам</w:t>
      </w:r>
      <w:commentRangeEnd w:id="57"/>
      <w:r w:rsidR="004D144A">
        <w:rPr>
          <w:rStyle w:val="af"/>
        </w:rPr>
        <w:commentReference w:id="57"/>
      </w:r>
      <w:r w:rsidRPr="0029618A">
        <w:rPr>
          <w:rFonts w:eastAsia="Times New Roman"/>
          <w:sz w:val="24"/>
          <w:szCs w:val="24"/>
        </w:rPr>
        <w:t xml:space="preserve">. Получится кривая, носящая имя американского экономиста Макса Отто Лоренца. Когда мы строили график перемещения велосипедиста по </w:t>
      </w:r>
      <w:r w:rsidR="00DD5BCE">
        <w:rPr>
          <w:rFonts w:eastAsia="Times New Roman"/>
          <w:sz w:val="24"/>
          <w:szCs w:val="24"/>
        </w:rPr>
        <w:t xml:space="preserve">простой треугольной </w:t>
      </w:r>
      <w:commentRangeStart w:id="58"/>
      <w:r w:rsidRPr="0029618A">
        <w:rPr>
          <w:rFonts w:eastAsia="Times New Roman"/>
          <w:sz w:val="24"/>
          <w:szCs w:val="24"/>
        </w:rPr>
        <w:t>горке</w:t>
      </w:r>
      <w:commentRangeEnd w:id="58"/>
      <w:r w:rsidR="004D144A">
        <w:rPr>
          <w:rStyle w:val="af"/>
        </w:rPr>
        <w:commentReference w:id="58"/>
      </w:r>
      <w:r w:rsidRPr="0029618A">
        <w:rPr>
          <w:rFonts w:eastAsia="Times New Roman"/>
          <w:sz w:val="24"/>
          <w:szCs w:val="24"/>
        </w:rPr>
        <w:t>, 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1836FD10" w14:textId="77777777" w:rsidR="008E2D65" w:rsidRPr="0029618A" w:rsidRDefault="008E2D65">
      <w:pPr>
        <w:ind w:firstLine="397"/>
        <w:rPr>
          <w:rFonts w:eastAsia="Times New Roman"/>
          <w:sz w:val="24"/>
          <w:szCs w:val="24"/>
        </w:rPr>
      </w:pPr>
    </w:p>
    <w:p w14:paraId="10970690"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18E23CBA" wp14:editId="3A406F3B">
            <wp:extent cx="3701415" cy="2439035"/>
            <wp:effectExtent l="0" t="0" r="0" b="0"/>
            <wp:docPr id="15" name="image7.png" descr="https://habrastorage.org/webt/fq/cs/jz/fqcsjzzebwxkwytqxws-0cejgq8.png"/>
            <wp:cNvGraphicFramePr/>
            <a:graphic xmlns:a="http://schemas.openxmlformats.org/drawingml/2006/main">
              <a:graphicData uri="http://schemas.openxmlformats.org/drawingml/2006/picture">
                <pic:pic xmlns:pic="http://schemas.openxmlformats.org/drawingml/2006/picture">
                  <pic:nvPicPr>
                    <pic:cNvPr id="0" name="image7.png" descr="https://habrastorage.org/webt/fq/cs/jz/fqcsjzzebwxkwytqxws-0cejgq8.png"/>
                    <pic:cNvPicPr preferRelativeResize="0"/>
                  </pic:nvPicPr>
                  <pic:blipFill>
                    <a:blip r:embed="rId15" cstate="print"/>
                    <a:srcRect/>
                    <a:stretch>
                      <a:fillRect/>
                    </a:stretch>
                  </pic:blipFill>
                  <pic:spPr>
                    <a:xfrm>
                      <a:off x="0" y="0"/>
                      <a:ext cx="3701415" cy="2439035"/>
                    </a:xfrm>
                    <a:prstGeom prst="rect">
                      <a:avLst/>
                    </a:prstGeom>
                    <a:ln/>
                  </pic:spPr>
                </pic:pic>
              </a:graphicData>
            </a:graphic>
          </wp:inline>
        </w:drawing>
      </w:r>
    </w:p>
    <w:p w14:paraId="0CE37B30"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Распределение скорости велосипедиста по пройденному пути.</w:t>
      </w:r>
    </w:p>
    <w:p w14:paraId="0DF98EBF" w14:textId="4C21334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Конечно же, не всякий график перемещения можно воспринимать как кривую Лоренца. Перед тем</w:t>
      </w:r>
      <w:r w:rsidR="008107D9">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со вклада малых значений, заканчивая самыми большими. Результатом должна явиться всюду вогнутая кривая, которая проходит ниже диагонали</w:t>
      </w:r>
      <w:r w:rsidR="008107D9">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она в нашем случае соответствует постоянной (средней) скорости на всём пути или гистограмме с одним</w:t>
      </w:r>
      <w:r w:rsidR="008107D9">
        <w:rPr>
          <w:rFonts w:eastAsia="Times New Roman"/>
          <w:sz w:val="24"/>
          <w:szCs w:val="24"/>
        </w:rPr>
        <w:t>-</w:t>
      </w:r>
      <w:r w:rsidRPr="0029618A">
        <w:rPr>
          <w:rFonts w:eastAsia="Times New Roman"/>
          <w:sz w:val="24"/>
          <w:szCs w:val="24"/>
        </w:rPr>
        <w:t xml:space="preserve">единственным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sidR="008107D9">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39E5F29B" w14:textId="76D6416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Площадь </w:t>
      </w:r>
      <w:proofErr w:type="gramStart"/>
      <w:r w:rsidRPr="0029618A">
        <w:rPr>
          <w:rFonts w:eastAsia="Times New Roman"/>
          <w:sz w:val="24"/>
          <w:szCs w:val="24"/>
        </w:rPr>
        <w:t>под кривой Лоренца</w:t>
      </w:r>
      <w:proofErr w:type="gramEnd"/>
      <w:r w:rsidRPr="0029618A">
        <w:rPr>
          <w:rFonts w:eastAsia="Times New Roman"/>
          <w:sz w:val="24"/>
          <w:szCs w:val="24"/>
        </w:rPr>
        <w:t xml:space="preserve">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w:t>
      </w:r>
      <w:commentRangeStart w:id="59"/>
      <w:r w:rsidRPr="0029618A">
        <w:rPr>
          <w:rFonts w:eastAsia="Times New Roman"/>
          <w:sz w:val="24"/>
          <w:szCs w:val="24"/>
        </w:rPr>
        <w:t>диаграмме</w:t>
      </w:r>
      <w:commentRangeEnd w:id="59"/>
      <w:r w:rsidR="008107D9">
        <w:rPr>
          <w:rStyle w:val="af"/>
        </w:rPr>
        <w:commentReference w:id="59"/>
      </w:r>
      <w:r w:rsidRPr="0029618A">
        <w:rPr>
          <w:rFonts w:eastAsia="Times New Roman"/>
          <w:sz w:val="24"/>
          <w:szCs w:val="24"/>
        </w:rPr>
        <w:t xml:space="preserve">)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w:t>
      </w:r>
      <w:del w:id="60" w:author="Пользователь" w:date="2019-11-11T23:58:00Z">
        <w:r w:rsidR="00FA39FD" w:rsidDel="00D87448">
          <w:rPr>
            <w:rFonts w:eastAsia="Times New Roman"/>
            <w:sz w:val="24"/>
            <w:szCs w:val="24"/>
          </w:rPr>
          <w:delText xml:space="preserve"> </w:delText>
        </w:r>
      </w:del>
      <w:r w:rsidR="00FA39FD">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sidR="008107D9">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4598E725" w14:textId="3ECDBF8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совершенно несравнимые вещи. Это одновременно и заманчиво, и опасно. Нужно отдавать себе отчёт в том, что формальные индексы и </w:t>
      </w:r>
      <w:r w:rsidR="00FA39FD">
        <w:rPr>
          <w:rFonts w:eastAsia="Times New Roman"/>
          <w:sz w:val="24"/>
          <w:szCs w:val="24"/>
        </w:rPr>
        <w:t>числовые показатели</w:t>
      </w:r>
      <w:r w:rsidR="00FA39FD"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стран и распределение времени, затрачиваемого на преодоление пути, с точки зрения отличия от некоторого варианта, которое сочли бы справедливым. Покуда мы ведём фривольные и подчас хулиганские разговоры о законах подлости, пожалуй, это </w:t>
      </w:r>
      <w:r w:rsidRPr="0029618A">
        <w:rPr>
          <w:rFonts w:eastAsia="Times New Roman"/>
          <w:sz w:val="24"/>
          <w:szCs w:val="24"/>
        </w:rPr>
        <w:lastRenderedPageBreak/>
        <w:t xml:space="preserve">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15E8512F"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0C7F2A48" w14:textId="77777777" w:rsidR="008E2D65" w:rsidRPr="0029618A" w:rsidRDefault="00662FA5">
      <w:pPr>
        <w:pStyle w:val="2"/>
        <w:spacing w:before="200" w:after="0"/>
        <w:ind w:firstLine="397"/>
        <w:jc w:val="both"/>
        <w:rPr>
          <w:rFonts w:eastAsia="Cambria"/>
          <w:b/>
          <w:color w:val="4F81BD"/>
          <w:sz w:val="26"/>
          <w:szCs w:val="26"/>
        </w:rPr>
      </w:pPr>
      <w:bookmarkStart w:id="61" w:name="_Toc22639612"/>
      <w:r w:rsidRPr="0029618A">
        <w:rPr>
          <w:rFonts w:eastAsia="Cambria"/>
          <w:b/>
          <w:color w:val="4F81BD"/>
          <w:sz w:val="26"/>
          <w:szCs w:val="26"/>
        </w:rPr>
        <w:t>От закона велосипедиста к парадоксу инспекции</w:t>
      </w:r>
      <w:bookmarkEnd w:id="61"/>
    </w:p>
    <w:p w14:paraId="0585B419" w14:textId="6A2AC06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дурацкая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sidR="00685779">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w:t>
      </w:r>
      <w:r w:rsidR="00685779">
        <w:rPr>
          <w:rFonts w:eastAsia="Times New Roman"/>
          <w:sz w:val="24"/>
          <w:szCs w:val="24"/>
        </w:rPr>
        <w:t xml:space="preserve">около </w:t>
      </w:r>
      <w:commentRangeStart w:id="62"/>
      <w:r w:rsidRPr="0029618A">
        <w:rPr>
          <w:rFonts w:eastAsia="Times New Roman"/>
          <w:sz w:val="24"/>
          <w:szCs w:val="24"/>
        </w:rPr>
        <w:t>0</w:t>
      </w:r>
      <w:commentRangeEnd w:id="62"/>
      <w:r w:rsidR="00F53BCA">
        <w:rPr>
          <w:rStyle w:val="af"/>
        </w:rPr>
        <w:commentReference w:id="62"/>
      </w:r>
      <w:r w:rsidRPr="0029618A">
        <w:rPr>
          <w:rFonts w:eastAsia="Times New Roman"/>
          <w:sz w:val="24"/>
          <w:szCs w:val="24"/>
        </w:rPr>
        <w:t xml:space="preserve">.6, как для распределения богатства во всем мире. </w:t>
      </w:r>
    </w:p>
    <w:p w14:paraId="755ACF70"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w:t>
      </w:r>
      <w:proofErr w:type="spellStart"/>
      <w:r w:rsidRPr="0029618A">
        <w:rPr>
          <w:rFonts w:eastAsia="Times New Roman"/>
          <w:sz w:val="24"/>
          <w:szCs w:val="24"/>
        </w:rPr>
        <w:t>Блохом</w:t>
      </w:r>
      <w:proofErr w:type="spellEnd"/>
      <w:r w:rsidRPr="0029618A">
        <w:rPr>
          <w:rFonts w:eastAsia="Times New Roman"/>
          <w:sz w:val="24"/>
          <w:szCs w:val="24"/>
        </w:rPr>
        <w:t xml:space="preserve">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37D4E9E8"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пустыми.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xml:space="preserve">, то они тоже начнут жаловаться, но, как ни странно, на </w:t>
      </w:r>
      <w:proofErr w:type="spellStart"/>
      <w:r w:rsidRPr="0029618A">
        <w:rPr>
          <w:rFonts w:eastAsia="Times New Roman"/>
          <w:sz w:val="24"/>
          <w:szCs w:val="24"/>
        </w:rPr>
        <w:t>незаполненность</w:t>
      </w:r>
      <w:proofErr w:type="spellEnd"/>
      <w:r w:rsidRPr="0029618A">
        <w:rPr>
          <w:rFonts w:eastAsia="Times New Roman"/>
          <w:sz w:val="24"/>
          <w:szCs w:val="24"/>
        </w:rPr>
        <w:t xml:space="preserve">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7E1E4A9C" w14:textId="0619952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sidR="00307848">
        <w:rPr>
          <w:rFonts w:eastAsia="Times New Roman"/>
          <w:sz w:val="24"/>
          <w:szCs w:val="24"/>
        </w:rPr>
        <w:t>весьма</w:t>
      </w:r>
      <w:r w:rsidR="00307848" w:rsidRPr="0029618A">
        <w:rPr>
          <w:rFonts w:eastAsia="Times New Roman"/>
          <w:sz w:val="24"/>
          <w:szCs w:val="24"/>
        </w:rPr>
        <w:t xml:space="preserve"> </w:t>
      </w:r>
      <w:r w:rsidRPr="0029618A">
        <w:rPr>
          <w:rFonts w:eastAsia="Times New Roman"/>
          <w:sz w:val="24"/>
          <w:szCs w:val="24"/>
        </w:rPr>
        <w:t>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6B214100" w14:textId="77777777" w:rsidR="008E2D65" w:rsidRPr="0029618A" w:rsidRDefault="008E2D65">
      <w:pPr>
        <w:ind w:firstLine="397"/>
        <w:rPr>
          <w:rFonts w:eastAsia="Times New Roman"/>
          <w:sz w:val="24"/>
          <w:szCs w:val="24"/>
        </w:rPr>
      </w:pPr>
    </w:p>
    <w:p w14:paraId="75C7806D" w14:textId="77777777" w:rsidR="008E2D65" w:rsidRPr="0029618A" w:rsidRDefault="00662FA5">
      <w:pPr>
        <w:spacing w:before="120" w:after="120"/>
        <w:rPr>
          <w:i/>
          <w:color w:val="222222"/>
          <w:sz w:val="24"/>
          <w:szCs w:val="24"/>
        </w:rPr>
      </w:pPr>
      <w:r w:rsidRPr="0029618A">
        <w:rPr>
          <w:rFonts w:eastAsia="Times New Roman"/>
          <w:i/>
          <w:noProof/>
          <w:sz w:val="24"/>
          <w:szCs w:val="24"/>
        </w:rPr>
        <w:drawing>
          <wp:inline distT="0" distB="0" distL="0" distR="0" wp14:anchorId="54F80519" wp14:editId="49E861AE">
            <wp:extent cx="5692850" cy="2498725"/>
            <wp:effectExtent l="0" t="0" r="0"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16" cstate="print"/>
                    <a:srcRect/>
                    <a:stretch>
                      <a:fillRect/>
                    </a:stretch>
                  </pic:blipFill>
                  <pic:spPr>
                    <a:xfrm>
                      <a:off x="0" y="0"/>
                      <a:ext cx="5692850" cy="2498725"/>
                    </a:xfrm>
                    <a:prstGeom prst="rect">
                      <a:avLst/>
                    </a:prstGeom>
                    <a:ln/>
                  </pic:spPr>
                </pic:pic>
              </a:graphicData>
            </a:graphic>
          </wp:inline>
        </w:drawing>
      </w:r>
    </w:p>
    <w:p w14:paraId="0196D74D" w14:textId="787FA383" w:rsidR="008E2D65" w:rsidRPr="0029618A" w:rsidRDefault="00662FA5">
      <w:pPr>
        <w:keepLines/>
        <w:spacing w:before="120" w:after="240"/>
        <w:ind w:left="567" w:right="567"/>
        <w:jc w:val="both"/>
        <w:rPr>
          <w:i/>
          <w:color w:val="222222"/>
          <w:sz w:val="24"/>
          <w:szCs w:val="24"/>
          <w:highlight w:val="white"/>
        </w:rPr>
      </w:pPr>
      <w:r w:rsidRPr="0029618A">
        <w:rPr>
          <w:rFonts w:eastAsia="Times New Roman"/>
          <w:i/>
          <w:sz w:val="24"/>
          <w:szCs w:val="24"/>
        </w:rPr>
        <w:t xml:space="preserve">Статистика по автобусам говорит, что </w:t>
      </w:r>
      <w:ins w:id="63" w:author="Пользователь" w:date="2019-11-12T00:03:00Z">
        <w:r w:rsidR="00D87448">
          <w:rPr>
            <w:rFonts w:eastAsia="Times New Roman"/>
            <w:i/>
            <w:sz w:val="24"/>
            <w:szCs w:val="24"/>
          </w:rPr>
          <w:t xml:space="preserve">в </w:t>
        </w:r>
      </w:ins>
      <w:r w:rsidRPr="0029618A">
        <w:rPr>
          <w:rFonts w:eastAsia="Times New Roman"/>
          <w:i/>
          <w:sz w:val="24"/>
          <w:szCs w:val="24"/>
        </w:rPr>
        <w:t xml:space="preserve">75% </w:t>
      </w:r>
      <w:del w:id="64" w:author="Пользователь" w:date="2019-11-12T00:03:00Z">
        <w:r w:rsidRPr="0029618A" w:rsidDel="00D87448">
          <w:rPr>
            <w:rFonts w:eastAsia="Times New Roman"/>
            <w:i/>
            <w:sz w:val="24"/>
            <w:szCs w:val="24"/>
          </w:rPr>
          <w:delText xml:space="preserve">из </w:delText>
        </w:r>
      </w:del>
      <w:r w:rsidR="00685779">
        <w:rPr>
          <w:rFonts w:eastAsia="Times New Roman"/>
          <w:i/>
          <w:sz w:val="24"/>
          <w:szCs w:val="24"/>
        </w:rPr>
        <w:t xml:space="preserve">машин </w:t>
      </w:r>
      <w:ins w:id="65" w:author="Пользователь" w:date="2019-11-12T00:03:00Z">
        <w:r w:rsidR="00D87448">
          <w:rPr>
            <w:rFonts w:eastAsia="Times New Roman"/>
            <w:i/>
            <w:sz w:val="24"/>
            <w:szCs w:val="24"/>
          </w:rPr>
          <w:t>есть</w:t>
        </w:r>
      </w:ins>
      <w:r w:rsidRPr="0029618A">
        <w:rPr>
          <w:rFonts w:eastAsia="Times New Roman"/>
          <w:i/>
          <w:sz w:val="24"/>
          <w:szCs w:val="24"/>
        </w:rPr>
        <w:t xml:space="preserve"> свободн</w:t>
      </w:r>
      <w:ins w:id="66" w:author="Пользователь" w:date="2019-11-12T00:03:00Z">
        <w:r w:rsidR="00D87448">
          <w:rPr>
            <w:rFonts w:eastAsia="Times New Roman"/>
            <w:i/>
            <w:sz w:val="24"/>
            <w:szCs w:val="24"/>
          </w:rPr>
          <w:t>ые места</w:t>
        </w:r>
      </w:ins>
      <w:del w:id="67" w:author="Пользователь" w:date="2019-11-12T00:03:00Z">
        <w:r w:rsidRPr="0029618A" w:rsidDel="00D87448">
          <w:rPr>
            <w:rFonts w:eastAsia="Times New Roman"/>
            <w:i/>
            <w:sz w:val="24"/>
            <w:szCs w:val="24"/>
          </w:rPr>
          <w:delText>а</w:delText>
        </w:r>
      </w:del>
      <w:ins w:id="68" w:author="Пользователь" w:date="2019-11-12T00:03:00Z">
        <w:r w:rsidR="00D87448">
          <w:rPr>
            <w:rFonts w:eastAsia="Times New Roman"/>
            <w:i/>
            <w:sz w:val="24"/>
            <w:szCs w:val="24"/>
          </w:rPr>
          <w:t>, то есть они ездят</w:t>
        </w:r>
      </w:ins>
      <w:del w:id="69" w:author="Пользователь" w:date="2019-11-12T00:03:00Z">
        <w:r w:rsidRPr="0029618A" w:rsidDel="00D87448">
          <w:rPr>
            <w:rFonts w:eastAsia="Times New Roman"/>
            <w:i/>
            <w:sz w:val="24"/>
            <w:szCs w:val="24"/>
          </w:rPr>
          <w:delText xml:space="preserve"> и езди</w:delText>
        </w:r>
        <w:r w:rsidR="00685779" w:rsidDel="00D87448">
          <w:rPr>
            <w:rFonts w:eastAsia="Times New Roman"/>
            <w:i/>
            <w:sz w:val="24"/>
            <w:szCs w:val="24"/>
          </w:rPr>
          <w:delText xml:space="preserve">т если не </w:delText>
        </w:r>
        <w:commentRangeStart w:id="70"/>
        <w:r w:rsidRPr="0029618A" w:rsidDel="00D87448">
          <w:rPr>
            <w:rFonts w:eastAsia="Times New Roman"/>
            <w:i/>
            <w:sz w:val="24"/>
            <w:szCs w:val="24"/>
          </w:rPr>
          <w:delText>впустую</w:delText>
        </w:r>
      </w:del>
      <w:commentRangeEnd w:id="70"/>
      <w:r w:rsidR="00ED4A1A">
        <w:rPr>
          <w:rStyle w:val="af"/>
        </w:rPr>
        <w:commentReference w:id="70"/>
      </w:r>
      <w:del w:id="71" w:author="Пользователь" w:date="2019-11-12T00:03:00Z">
        <w:r w:rsidR="00685779" w:rsidDel="00D87448">
          <w:rPr>
            <w:rFonts w:eastAsia="Times New Roman"/>
            <w:i/>
            <w:sz w:val="24"/>
            <w:szCs w:val="24"/>
          </w:rPr>
          <w:delText>, то уж точно</w:delText>
        </w:r>
      </w:del>
      <w:r w:rsidR="00685779">
        <w:rPr>
          <w:rFonts w:eastAsia="Times New Roman"/>
          <w:i/>
          <w:sz w:val="24"/>
          <w:szCs w:val="24"/>
        </w:rPr>
        <w:t xml:space="preserve"> не</w:t>
      </w:r>
      <w:ins w:id="72" w:author="Пользователь" w:date="2019-11-12T00:04:00Z">
        <w:r w:rsidR="00D87448">
          <w:rPr>
            <w:rFonts w:eastAsia="Times New Roman"/>
            <w:i/>
            <w:sz w:val="24"/>
            <w:szCs w:val="24"/>
          </w:rPr>
          <w:t xml:space="preserve"> в полной мере</w:t>
        </w:r>
      </w:ins>
      <w:r w:rsidR="00685779">
        <w:rPr>
          <w:rFonts w:eastAsia="Times New Roman"/>
          <w:i/>
          <w:sz w:val="24"/>
          <w:szCs w:val="24"/>
        </w:rPr>
        <w:t xml:space="preserve"> эф</w:t>
      </w:r>
      <w:ins w:id="73" w:author="Пользователь" w:date="2019-11-12T00:02:00Z">
        <w:r w:rsidR="00D87448">
          <w:rPr>
            <w:rFonts w:eastAsia="Times New Roman"/>
            <w:i/>
            <w:sz w:val="24"/>
            <w:szCs w:val="24"/>
          </w:rPr>
          <w:t>ф</w:t>
        </w:r>
      </w:ins>
      <w:r w:rsidR="00685779">
        <w:rPr>
          <w:rFonts w:eastAsia="Times New Roman"/>
          <w:i/>
          <w:sz w:val="24"/>
          <w:szCs w:val="24"/>
        </w:rPr>
        <w:t>ективно</w:t>
      </w:r>
      <w:r w:rsidRPr="0029618A">
        <w:rPr>
          <w:rFonts w:eastAsia="Times New Roman"/>
          <w:i/>
          <w:sz w:val="24"/>
          <w:szCs w:val="24"/>
        </w:rPr>
        <w:t>. В то же время</w:t>
      </w:r>
      <w:del w:id="74" w:author="Пользователь" w:date="2019-11-12T00:03:00Z">
        <w:r w:rsidR="00685779" w:rsidDel="00D87448">
          <w:rPr>
            <w:rFonts w:eastAsia="Times New Roman"/>
            <w:i/>
            <w:sz w:val="24"/>
            <w:szCs w:val="24"/>
          </w:rPr>
          <w:delText>,</w:delText>
        </w:r>
      </w:del>
      <w:r w:rsidRPr="0029618A">
        <w:rPr>
          <w:rFonts w:eastAsia="Times New Roman"/>
          <w:i/>
          <w:sz w:val="24"/>
          <w:szCs w:val="24"/>
        </w:rPr>
        <w:t xml:space="preserve"> опрос пассажиров обнаружит, что</w:t>
      </w:r>
      <w:r w:rsidR="00176E19">
        <w:rPr>
          <w:rFonts w:eastAsia="Times New Roman"/>
          <w:i/>
          <w:sz w:val="24"/>
          <w:szCs w:val="24"/>
        </w:rPr>
        <w:t xml:space="preserve"> 61%</w:t>
      </w:r>
      <w:r w:rsidRPr="0029618A">
        <w:rPr>
          <w:rFonts w:eastAsia="Times New Roman"/>
          <w:i/>
          <w:sz w:val="24"/>
          <w:szCs w:val="24"/>
        </w:rPr>
        <w:t xml:space="preserve">  </w:t>
      </w:r>
      <w:commentRangeStart w:id="75"/>
      <w:r w:rsidRPr="0029618A">
        <w:rPr>
          <w:rFonts w:eastAsia="Times New Roman"/>
          <w:i/>
          <w:sz w:val="24"/>
          <w:szCs w:val="24"/>
        </w:rPr>
        <w:t>пассажиров</w:t>
      </w:r>
      <w:commentRangeEnd w:id="75"/>
      <w:r w:rsidR="00F53BCA">
        <w:rPr>
          <w:rStyle w:val="af"/>
        </w:rPr>
        <w:commentReference w:id="75"/>
      </w:r>
      <w:r w:rsidRPr="0029618A">
        <w:rPr>
          <w:rFonts w:eastAsia="Times New Roman"/>
          <w:i/>
          <w:sz w:val="24"/>
          <w:szCs w:val="24"/>
        </w:rPr>
        <w:t>, проехавших в этот день, оказались в переполненном транспорте и остались недовольны.</w:t>
      </w:r>
    </w:p>
    <w:p w14:paraId="12CE68A3" w14:textId="4AAD05E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1390E985" w14:textId="77777777" w:rsidR="008E2D65" w:rsidRPr="0029618A" w:rsidRDefault="008E2D65">
      <w:pPr>
        <w:spacing w:line="288" w:lineRule="auto"/>
        <w:ind w:firstLine="397"/>
        <w:jc w:val="both"/>
        <w:rPr>
          <w:rFonts w:eastAsia="Times New Roman"/>
          <w:sz w:val="24"/>
          <w:szCs w:val="24"/>
        </w:rPr>
      </w:pPr>
    </w:p>
    <w:tbl>
      <w:tblPr>
        <w:tblStyle w:val="a7"/>
        <w:tblW w:w="8075" w:type="dxa"/>
        <w:jc w:val="center"/>
        <w:tblInd w:w="0"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7C39FE" w:rsidRPr="0029618A" w14:paraId="6927677C" w14:textId="77777777" w:rsidTr="00BB52AF">
        <w:trPr>
          <w:jc w:val="center"/>
        </w:trPr>
        <w:tc>
          <w:tcPr>
            <w:tcW w:w="3277" w:type="dxa"/>
            <w:tcBorders>
              <w:top w:val="single" w:sz="4" w:space="0" w:color="000000"/>
              <w:left w:val="single" w:sz="4" w:space="0" w:color="000000"/>
              <w:bottom w:val="single" w:sz="4" w:space="0" w:color="000000"/>
            </w:tcBorders>
            <w:shd w:val="clear" w:color="auto" w:fill="auto"/>
          </w:tcPr>
          <w:p w14:paraId="395B4A0D" w14:textId="77777777" w:rsidR="008E2D65" w:rsidRPr="0029618A" w:rsidRDefault="00662FA5">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7E34B5CA" w14:textId="77777777" w:rsidR="008E2D65" w:rsidRPr="0029618A" w:rsidRDefault="00662FA5">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472EFF78" w14:textId="77777777" w:rsidR="008E2D65" w:rsidRPr="0029618A" w:rsidRDefault="00662FA5">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710B6673" w14:textId="77777777" w:rsidR="008E2D65" w:rsidRPr="0029618A" w:rsidRDefault="00662FA5">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5D662B08" w14:textId="77777777" w:rsidR="008E2D65" w:rsidRPr="0029618A" w:rsidRDefault="00662FA5">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338DC96B" w14:textId="77777777" w:rsidR="008E2D65" w:rsidRPr="0029618A" w:rsidRDefault="00662FA5">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6174DCD8" w14:textId="77777777" w:rsidR="008E2D65" w:rsidRPr="0029618A" w:rsidRDefault="00662FA5">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5B49358A" w14:textId="77777777" w:rsidR="008E2D65" w:rsidRPr="0029618A" w:rsidRDefault="00662FA5">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2297DEA1" w14:textId="77777777" w:rsidR="008E2D65" w:rsidRPr="0029618A" w:rsidRDefault="00662FA5">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374484C1" w14:textId="77777777" w:rsidR="008E2D65" w:rsidRPr="0029618A" w:rsidRDefault="00662FA5">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AA5B7C7" w14:textId="77777777" w:rsidR="008E2D65" w:rsidRPr="0029618A" w:rsidRDefault="00662FA5">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2883B11" w14:textId="77777777" w:rsidR="008E2D65" w:rsidRPr="0029618A" w:rsidRDefault="00662FA5">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F4EB29F" w14:textId="77777777" w:rsidR="008E2D65" w:rsidRPr="0029618A" w:rsidRDefault="00662FA5">
            <w:pPr>
              <w:jc w:val="center"/>
              <w:rPr>
                <w:rFonts w:eastAsia="Times New Roman"/>
              </w:rPr>
            </w:pPr>
            <w:r w:rsidRPr="0029618A">
              <w:rPr>
                <w:rFonts w:eastAsia="Times New Roman"/>
              </w:rPr>
              <w:t>12</w:t>
            </w:r>
          </w:p>
        </w:tc>
      </w:tr>
      <w:tr w:rsidR="007C39FE" w:rsidRPr="0029618A" w14:paraId="26DDAAE8" w14:textId="77777777" w:rsidTr="00BB52AF">
        <w:trPr>
          <w:jc w:val="center"/>
        </w:trPr>
        <w:tc>
          <w:tcPr>
            <w:tcW w:w="3277" w:type="dxa"/>
            <w:tcBorders>
              <w:top w:val="single" w:sz="4" w:space="0" w:color="000000"/>
              <w:left w:val="single" w:sz="4" w:space="0" w:color="000000"/>
              <w:bottom w:val="single" w:sz="4" w:space="0" w:color="000000"/>
            </w:tcBorders>
            <w:shd w:val="clear" w:color="auto" w:fill="auto"/>
          </w:tcPr>
          <w:p w14:paraId="27B9E534" w14:textId="77777777" w:rsidR="008E2D65" w:rsidRPr="0029618A" w:rsidRDefault="00662FA5">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219AB79C" w14:textId="77777777" w:rsidR="008E2D65" w:rsidRPr="0029618A" w:rsidRDefault="00662FA5">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4782AC98" w14:textId="77777777" w:rsidR="008E2D65" w:rsidRPr="0029618A" w:rsidRDefault="00662FA5">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7B2423A6" w14:textId="77777777" w:rsidR="008E2D65" w:rsidRPr="0029618A" w:rsidRDefault="00662FA5">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34788EBE" w14:textId="77777777" w:rsidR="008E2D65" w:rsidRPr="0029618A" w:rsidRDefault="00662FA5">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1008D72F" w14:textId="77777777" w:rsidR="008E2D65" w:rsidRPr="0029618A" w:rsidRDefault="00662FA5">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3E33D67A" w14:textId="77777777" w:rsidR="008E2D65" w:rsidRPr="0029618A" w:rsidRDefault="00662FA5">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65B7ED32" w14:textId="77777777" w:rsidR="008E2D65" w:rsidRPr="0029618A" w:rsidRDefault="00662FA5">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5C138010" w14:textId="77777777" w:rsidR="008E2D65" w:rsidRPr="0029618A" w:rsidRDefault="00662FA5">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7324CB0A" w14:textId="77777777" w:rsidR="008E2D65" w:rsidRPr="0029618A" w:rsidRDefault="00662FA5">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658E27AE" w14:textId="77777777" w:rsidR="008E2D65" w:rsidRPr="0029618A" w:rsidRDefault="00662FA5">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19953187" w14:textId="77777777" w:rsidR="008E2D65" w:rsidRPr="0029618A" w:rsidRDefault="00662FA5">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0B99D06D" w14:textId="77777777" w:rsidR="008E2D65" w:rsidRPr="0029618A" w:rsidRDefault="00662FA5">
            <w:pPr>
              <w:jc w:val="center"/>
              <w:rPr>
                <w:rFonts w:eastAsia="Times New Roman"/>
              </w:rPr>
            </w:pPr>
            <w:r w:rsidRPr="0029618A">
              <w:rPr>
                <w:rFonts w:eastAsia="Times New Roman"/>
              </w:rPr>
              <w:t>54</w:t>
            </w:r>
          </w:p>
        </w:tc>
      </w:tr>
      <w:tr w:rsidR="007C39FE" w:rsidRPr="0029618A" w14:paraId="3D2778DF" w14:textId="77777777" w:rsidTr="00BB52AF">
        <w:trPr>
          <w:jc w:val="center"/>
        </w:trPr>
        <w:tc>
          <w:tcPr>
            <w:tcW w:w="3277" w:type="dxa"/>
            <w:tcBorders>
              <w:top w:val="single" w:sz="4" w:space="0" w:color="000000"/>
              <w:left w:val="single" w:sz="4" w:space="0" w:color="000000"/>
              <w:bottom w:val="single" w:sz="4" w:space="0" w:color="000000"/>
            </w:tcBorders>
            <w:shd w:val="clear" w:color="auto" w:fill="auto"/>
          </w:tcPr>
          <w:p w14:paraId="20F260CC" w14:textId="77777777" w:rsidR="008E2D65" w:rsidRPr="0029618A" w:rsidRDefault="00662FA5">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0D7835C6" w14:textId="77777777" w:rsidR="008E2D65" w:rsidRPr="0029618A" w:rsidRDefault="00662FA5">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57B3A13B" w14:textId="77777777" w:rsidR="008E2D65" w:rsidRPr="0029618A" w:rsidRDefault="00662FA5">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13D2608" w14:textId="77777777" w:rsidR="008E2D65" w:rsidRPr="0029618A" w:rsidRDefault="00662FA5">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41E8D354" w14:textId="77777777" w:rsidR="008E2D65" w:rsidRPr="0029618A" w:rsidRDefault="00662FA5">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1C000FDD" w14:textId="77777777" w:rsidR="008E2D65" w:rsidRPr="0029618A" w:rsidRDefault="00662FA5">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496D5CAA" w14:textId="77777777" w:rsidR="008E2D65" w:rsidRPr="0029618A" w:rsidRDefault="00662FA5">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0388B543" w14:textId="77777777" w:rsidR="008E2D65" w:rsidRPr="0029618A" w:rsidRDefault="00662FA5">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2E9E741A" w14:textId="77777777" w:rsidR="008E2D65" w:rsidRPr="0029618A" w:rsidRDefault="00662FA5">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0FD8DC18" w14:textId="77777777" w:rsidR="008E2D65" w:rsidRPr="0029618A" w:rsidRDefault="00662FA5">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0D80459C" w14:textId="77777777" w:rsidR="008E2D65" w:rsidRPr="0029618A" w:rsidRDefault="00662FA5">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0CFB30B1" w14:textId="77777777" w:rsidR="008E2D65" w:rsidRPr="0029618A" w:rsidRDefault="00662FA5">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B87A090" w14:textId="77777777" w:rsidR="008E2D65" w:rsidRPr="0029618A" w:rsidRDefault="00662FA5">
            <w:pPr>
              <w:jc w:val="center"/>
              <w:rPr>
                <w:rFonts w:eastAsia="Times New Roman"/>
              </w:rPr>
            </w:pPr>
            <w:r w:rsidRPr="0029618A">
              <w:rPr>
                <w:rFonts w:eastAsia="Times New Roman"/>
              </w:rPr>
              <w:t>12</w:t>
            </w:r>
          </w:p>
        </w:tc>
      </w:tr>
    </w:tbl>
    <w:p w14:paraId="2E54E492" w14:textId="77777777" w:rsidR="008E2D65" w:rsidRPr="0029618A" w:rsidRDefault="008E2D65">
      <w:pPr>
        <w:spacing w:line="288" w:lineRule="auto"/>
        <w:ind w:firstLine="397"/>
        <w:jc w:val="both"/>
        <w:rPr>
          <w:rFonts w:eastAsia="Times New Roman"/>
          <w:sz w:val="24"/>
          <w:szCs w:val="24"/>
        </w:rPr>
      </w:pPr>
    </w:p>
    <w:p w14:paraId="09D17B8D"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447D80C7" w14:textId="77777777" w:rsidR="008E2D65" w:rsidRPr="0029618A" w:rsidRDefault="00662FA5">
      <w:pPr>
        <w:spacing w:before="120" w:after="120"/>
        <w:ind w:firstLine="397"/>
        <w:jc w:val="center"/>
        <w:rPr>
          <w:rFonts w:eastAsia="Times New Roman"/>
          <w:i/>
          <w:sz w:val="24"/>
          <w:szCs w:val="24"/>
        </w:rPr>
      </w:pPr>
      <w:r w:rsidRPr="0029618A">
        <w:rPr>
          <w:rFonts w:eastAsia="Times New Roman"/>
          <w:i/>
          <w:noProof/>
          <w:sz w:val="24"/>
          <w:szCs w:val="24"/>
        </w:rPr>
        <w:lastRenderedPageBreak/>
        <w:drawing>
          <wp:inline distT="0" distB="0" distL="0" distR="0" wp14:anchorId="72F822A1" wp14:editId="34557333">
            <wp:extent cx="3344863" cy="3108149"/>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cstate="print"/>
                    <a:srcRect/>
                    <a:stretch>
                      <a:fillRect/>
                    </a:stretch>
                  </pic:blipFill>
                  <pic:spPr>
                    <a:xfrm>
                      <a:off x="0" y="0"/>
                      <a:ext cx="3344863" cy="3108149"/>
                    </a:xfrm>
                    <a:prstGeom prst="rect">
                      <a:avLst/>
                    </a:prstGeom>
                    <a:ln/>
                  </pic:spPr>
                </pic:pic>
              </a:graphicData>
            </a:graphic>
          </wp:inline>
        </w:drawing>
      </w:r>
    </w:p>
    <w:p w14:paraId="1DC220BF" w14:textId="47CD3D06"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w:t>
      </w:r>
      <w:commentRangeStart w:id="76"/>
      <w:commentRangeStart w:id="77"/>
      <w:r w:rsidRPr="0029618A">
        <w:rPr>
          <w:rFonts w:eastAsia="Times New Roman"/>
          <w:i/>
          <w:sz w:val="24"/>
          <w:szCs w:val="24"/>
        </w:rPr>
        <w:t>2</w:t>
      </w:r>
      <w:r w:rsidR="00F53BCA">
        <w:rPr>
          <w:rFonts w:eastAsia="Times New Roman"/>
          <w:i/>
          <w:sz w:val="24"/>
          <w:szCs w:val="24"/>
        </w:rPr>
        <w:t>5</w:t>
      </w:r>
      <w:commentRangeEnd w:id="76"/>
      <w:r w:rsidR="007C39FE">
        <w:rPr>
          <w:rStyle w:val="af"/>
        </w:rPr>
        <w:commentReference w:id="76"/>
      </w:r>
      <w:commentRangeEnd w:id="77"/>
      <w:r w:rsidR="00F53BCA">
        <w:rPr>
          <w:rStyle w:val="af"/>
        </w:rPr>
        <w:commentReference w:id="77"/>
      </w:r>
      <w:r w:rsidRPr="0029618A">
        <w:rPr>
          <w:rFonts w:eastAsia="Times New Roman"/>
          <w:i/>
          <w:sz w:val="24"/>
          <w:szCs w:val="24"/>
        </w:rPr>
        <w:t>% перегруженных автобусов приходится половина всех пассажиров.</w:t>
      </w:r>
    </w:p>
    <w:p w14:paraId="3B6EF9A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2B6D6E31" w14:textId="733BB5A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sidR="007C39FE">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14:paraId="20290972" w14:textId="77777777" w:rsidR="008E2D65" w:rsidRPr="0029618A" w:rsidRDefault="008E2D65">
      <w:pPr>
        <w:ind w:firstLine="397"/>
        <w:rPr>
          <w:rFonts w:eastAsia="Times New Roman"/>
          <w:sz w:val="24"/>
          <w:szCs w:val="24"/>
        </w:rPr>
      </w:pPr>
    </w:p>
    <w:p w14:paraId="615C245E" w14:textId="6E6C8EF2" w:rsidR="008E2D65" w:rsidRPr="0029618A" w:rsidRDefault="00C91695" w:rsidP="00C91695">
      <w:pPr>
        <w:spacing w:before="120" w:after="120"/>
        <w:rPr>
          <w:i/>
          <w:color w:val="222222"/>
          <w:sz w:val="24"/>
          <w:szCs w:val="24"/>
        </w:rPr>
      </w:pPr>
      <w:r>
        <w:rPr>
          <w:rFonts w:eastAsia="Times New Roman"/>
          <w:i/>
          <w:noProof/>
          <w:sz w:val="24"/>
          <w:szCs w:val="24"/>
        </w:rPr>
        <w:lastRenderedPageBreak/>
        <w:drawing>
          <wp:inline distT="0" distB="0" distL="0" distR="0" wp14:anchorId="3AA9E6A3" wp14:editId="53030141">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26EC0EB4"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48FCE017" w14:textId="021C788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Парадокс инспекции может проявиться в своей </w:t>
      </w:r>
      <w:r w:rsidR="00F53BCA">
        <w:rPr>
          <w:rFonts w:eastAsia="Times New Roman"/>
          <w:sz w:val="24"/>
          <w:szCs w:val="24"/>
        </w:rPr>
        <w:t xml:space="preserve">крайней форме </w:t>
      </w:r>
      <w:del w:id="78" w:author="Пользователь" w:date="2019-11-12T00:05:00Z">
        <w:r w:rsidR="00F53BCA" w:rsidRPr="0029618A" w:rsidDel="00D87448">
          <w:rPr>
            <w:rFonts w:eastAsia="Times New Roman"/>
            <w:sz w:val="24"/>
            <w:szCs w:val="24"/>
          </w:rPr>
          <w:delText xml:space="preserve"> </w:delText>
        </w:r>
      </w:del>
      <w:r w:rsidRPr="0029618A">
        <w:rPr>
          <w:rFonts w:eastAsia="Times New Roman"/>
          <w:sz w:val="24"/>
          <w:szCs w:val="24"/>
        </w:rPr>
        <w:t xml:space="preserve">в </w:t>
      </w:r>
      <w:commentRangeStart w:id="79"/>
      <w:r w:rsidRPr="0029618A">
        <w:rPr>
          <w:rFonts w:eastAsia="Times New Roman"/>
          <w:sz w:val="24"/>
          <w:szCs w:val="24"/>
        </w:rPr>
        <w:t>случае</w:t>
      </w:r>
      <w:commentRangeEnd w:id="79"/>
      <w:r w:rsidR="00D10DE0">
        <w:rPr>
          <w:rStyle w:val="af"/>
        </w:rPr>
        <w:commentReference w:id="79"/>
      </w:r>
      <w:r w:rsidRPr="0029618A">
        <w:rPr>
          <w:rFonts w:eastAsia="Times New Roman"/>
          <w:sz w:val="24"/>
          <w:szCs w:val="24"/>
        </w:rPr>
        <w:t>, если в группах, помещённых в наш теоретический мешок, есть не просто редкие элементы, а элементы</w:t>
      </w:r>
      <w:r w:rsidR="00D10DE0">
        <w:rPr>
          <w:rFonts w:eastAsia="Times New Roman"/>
          <w:sz w:val="24"/>
          <w:szCs w:val="24"/>
        </w:rPr>
        <w:t>,</w:t>
      </w:r>
      <w:r w:rsidRPr="0029618A">
        <w:rPr>
          <w:rFonts w:eastAsia="Times New Roman"/>
          <w:sz w:val="24"/>
          <w:szCs w:val="24"/>
        </w:rPr>
        <w:t xml:space="preserve"> не</w:t>
      </w:r>
      <w:r w:rsidR="00D10DE0">
        <w:rPr>
          <w:rFonts w:eastAsia="Times New Roman"/>
          <w:sz w:val="24"/>
          <w:szCs w:val="24"/>
        </w:rPr>
        <w:t xml:space="preserve"> </w:t>
      </w:r>
      <w:r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Pr="0029618A">
        <w:rPr>
          <w:rFonts w:eastAsia="Times New Roman"/>
          <w:i/>
          <w:color w:val="205968"/>
          <w:sz w:val="24"/>
          <w:szCs w:val="24"/>
          <w:highlight w:val="white"/>
        </w:rPr>
        <w:t>систематической ошибкой выжившего</w:t>
      </w:r>
      <w:r w:rsidRPr="0029618A">
        <w:rPr>
          <w:rFonts w:eastAsia="Times New Roman"/>
          <w:sz w:val="24"/>
          <w:szCs w:val="24"/>
        </w:rPr>
        <w:t xml:space="preserve">. </w:t>
      </w:r>
    </w:p>
    <w:p w14:paraId="282D9DE3" w14:textId="1680378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sidR="00CE073C">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увы, мы не узнаем ничего. Эти элементы из мешка мы не достанем, и в статистику они не попадут, так что мы получим существенно искажённую картину.</w:t>
      </w:r>
    </w:p>
    <w:p w14:paraId="790EC489" w14:textId="3956605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Об этом явлении часто рассказывают в различных </w:t>
      </w:r>
      <w:proofErr w:type="spellStart"/>
      <w:r w:rsidRPr="0029618A">
        <w:rPr>
          <w:rFonts w:eastAsia="Times New Roman"/>
          <w:sz w:val="24"/>
          <w:szCs w:val="24"/>
        </w:rPr>
        <w:t>демотивирующих</w:t>
      </w:r>
      <w:proofErr w:type="spellEnd"/>
      <w:r w:rsidRPr="0029618A">
        <w:rPr>
          <w:rFonts w:eastAsia="Times New Roman"/>
          <w:sz w:val="24"/>
          <w:szCs w:val="24"/>
        </w:rPr>
        <w:t xml:space="preserve">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w:t>
      </w:r>
      <w:proofErr w:type="gramStart"/>
      <w:r w:rsidRPr="0029618A">
        <w:rPr>
          <w:rFonts w:eastAsia="Times New Roman"/>
          <w:sz w:val="24"/>
          <w:szCs w:val="24"/>
        </w:rPr>
        <w:t>подлости это</w:t>
      </w:r>
      <w:proofErr w:type="gramEnd"/>
      <w:r w:rsidRPr="0029618A">
        <w:rPr>
          <w:rFonts w:eastAsia="Times New Roman"/>
          <w:sz w:val="24"/>
          <w:szCs w:val="24"/>
        </w:rPr>
        <w:t xml:space="preserve">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расхожему мнению о статистике как о нечестном манипулировании фактическими данными среди людей</w:t>
      </w:r>
      <w:r w:rsidR="00CE073C">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w:t>
      </w:r>
      <w:proofErr w:type="gramStart"/>
      <w:r w:rsidRPr="0029618A">
        <w:rPr>
          <w:rFonts w:eastAsia="Times New Roman"/>
          <w:sz w:val="24"/>
          <w:szCs w:val="24"/>
        </w:rPr>
        <w:t>работе</w:t>
      </w:r>
      <w:proofErr w:type="gramEnd"/>
      <w:r w:rsidRPr="0029618A">
        <w:rPr>
          <w:rFonts w:eastAsia="Times New Roman"/>
          <w:sz w:val="24"/>
          <w:szCs w:val="24"/>
        </w:rPr>
        <w:t xml:space="preserve">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w:t>
      </w:r>
      <w:proofErr w:type="spellStart"/>
      <w:r w:rsidRPr="0029618A">
        <w:rPr>
          <w:rFonts w:eastAsia="Times New Roman"/>
          <w:color w:val="00000A"/>
          <w:sz w:val="24"/>
          <w:szCs w:val="24"/>
          <w:highlight w:val="white"/>
        </w:rPr>
        <w:t>Джордана</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Элленберга</w:t>
      </w:r>
      <w:proofErr w:type="spellEnd"/>
      <w:r w:rsidRPr="0029618A">
        <w:rPr>
          <w:rFonts w:eastAsia="Times New Roman"/>
          <w:color w:val="00000A"/>
          <w:sz w:val="24"/>
          <w:szCs w:val="24"/>
          <w:highlight w:val="white"/>
        </w:rPr>
        <w:t xml:space="preserve"> «Как не ошибаться. Сила математического мышления», содержащая множество ярких примеров того, как статистические данные и числа вообще могут быть до забавного неверно поданы и интерпретированы.</w:t>
      </w:r>
    </w:p>
    <w:p w14:paraId="4696A904" w14:textId="436E6433" w:rsidR="008E2D65" w:rsidRPr="0029618A" w:rsidRDefault="00662FA5">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sidR="00CE073C">
        <w:rPr>
          <w:rFonts w:eastAsia="Times New Roman"/>
          <w:sz w:val="24"/>
          <w:szCs w:val="24"/>
        </w:rPr>
        <w:t>яв</w:t>
      </w:r>
      <w:r w:rsidRPr="0029618A">
        <w:rPr>
          <w:rFonts w:eastAsia="Times New Roman"/>
          <w:sz w:val="24"/>
          <w:szCs w:val="24"/>
        </w:rPr>
        <w:t>, что это не козни судьбы, а простейшая математика, с которой бороться смысла нет, можно научиться получать удовольствие и от затяжных подъёмов, и от нудных, но неизбежных этапов работы</w:t>
      </w:r>
      <w:r w:rsidR="00CE073C">
        <w:rPr>
          <w:rFonts w:eastAsia="Times New Roman"/>
          <w:sz w:val="24"/>
          <w:szCs w:val="24"/>
        </w:rPr>
        <w:t xml:space="preserve"> –</w:t>
      </w:r>
      <w:r w:rsidRPr="0029618A">
        <w:rPr>
          <w:rFonts w:eastAsia="Times New Roman"/>
          <w:sz w:val="24"/>
          <w:szCs w:val="24"/>
        </w:rPr>
        <w:t xml:space="preserve"> хотя бы решая в уме задачки или медитируя. </w:t>
      </w:r>
      <w:proofErr w:type="spellStart"/>
      <w:r w:rsidRPr="0029618A">
        <w:rPr>
          <w:rFonts w:eastAsia="Times New Roman"/>
          <w:sz w:val="24"/>
          <w:szCs w:val="24"/>
        </w:rPr>
        <w:t>Даосы</w:t>
      </w:r>
      <w:proofErr w:type="spellEnd"/>
      <w:r w:rsidRPr="0029618A">
        <w:rPr>
          <w:rFonts w:eastAsia="Times New Roman"/>
          <w:sz w:val="24"/>
          <w:szCs w:val="24"/>
        </w:rPr>
        <w:t xml:space="preserve">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14:paraId="1CDED200" w14:textId="77777777" w:rsidR="008E2D65" w:rsidRPr="0029618A" w:rsidRDefault="00662FA5">
      <w:pPr>
        <w:pStyle w:val="1"/>
        <w:spacing w:before="600" w:after="480"/>
        <w:jc w:val="center"/>
        <w:rPr>
          <w:rFonts w:eastAsia="Cambria"/>
          <w:b/>
          <w:color w:val="00000A"/>
          <w:highlight w:val="white"/>
        </w:rPr>
      </w:pPr>
      <w:bookmarkStart w:id="80" w:name="_Toc22639613"/>
      <w:r w:rsidRPr="0029618A">
        <w:rPr>
          <w:rFonts w:eastAsia="Cambria"/>
          <w:b/>
          <w:color w:val="00000A"/>
          <w:highlight w:val="white"/>
        </w:rPr>
        <w:t>Знакомимся со случайностями и с вероятностями</w:t>
      </w:r>
      <w:bookmarkEnd w:id="80"/>
    </w:p>
    <w:p w14:paraId="2B2B11C8"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2E55FFF2"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t>Бутерброд всегда падает маслом вниз.</w:t>
      </w:r>
    </w:p>
    <w:p w14:paraId="3448BC09" w14:textId="0098754A"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w:t>
      </w:r>
      <w:r w:rsidRPr="0029618A">
        <w:rPr>
          <w:rFonts w:eastAsia="Times New Roman"/>
          <w:color w:val="00000A"/>
          <w:sz w:val="24"/>
          <w:szCs w:val="24"/>
          <w:highlight w:val="white"/>
        </w:rPr>
        <w:lastRenderedPageBreak/>
        <w:t xml:space="preserve">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sidR="00051DA4">
        <w:rPr>
          <w:rFonts w:eastAsia="Times New Roman"/>
          <w:color w:val="00000A"/>
          <w:sz w:val="24"/>
          <w:szCs w:val="24"/>
          <w:highlight w:val="white"/>
        </w:rPr>
        <w:t>кусок хлеба</w:t>
      </w:r>
      <w:r w:rsidR="00051DA4"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оказался без масла </w:t>
      </w:r>
      <w:commentRangeStart w:id="81"/>
      <w:r w:rsidRPr="0029618A">
        <w:rPr>
          <w:rFonts w:eastAsia="Times New Roman"/>
          <w:color w:val="00000A"/>
          <w:sz w:val="24"/>
          <w:szCs w:val="24"/>
          <w:highlight w:val="white"/>
        </w:rPr>
        <w:t>вовсе</w:t>
      </w:r>
      <w:commentRangeEnd w:id="81"/>
      <w:r w:rsidR="00051DA4">
        <w:rPr>
          <w:rStyle w:val="af"/>
        </w:rPr>
        <w:commentReference w:id="81"/>
      </w:r>
      <w:r w:rsidRPr="0029618A">
        <w:rPr>
          <w:rFonts w:eastAsia="Times New Roman"/>
          <w:color w:val="00000A"/>
          <w:sz w:val="24"/>
          <w:szCs w:val="24"/>
          <w:highlight w:val="white"/>
        </w:rPr>
        <w:t xml:space="preserve">, </w:t>
      </w:r>
      <w:commentRangeStart w:id="82"/>
      <w:r w:rsidRPr="0029618A">
        <w:rPr>
          <w:rFonts w:eastAsia="Times New Roman"/>
          <w:color w:val="00000A"/>
          <w:sz w:val="24"/>
          <w:szCs w:val="24"/>
          <w:highlight w:val="white"/>
        </w:rPr>
        <w:t>так</w:t>
      </w:r>
      <w:commentRangeEnd w:id="82"/>
      <w:r w:rsidR="00B619C7">
        <w:rPr>
          <w:rStyle w:val="af"/>
        </w:rPr>
        <w:commentReference w:id="82"/>
      </w:r>
      <w:r w:rsidRPr="0029618A">
        <w:rPr>
          <w:rFonts w:eastAsia="Times New Roman"/>
          <w:color w:val="00000A"/>
          <w:sz w:val="24"/>
          <w:szCs w:val="24"/>
          <w:highlight w:val="white"/>
        </w:rPr>
        <w:t xml:space="preserve"> и говорить не о чем, понятно же, что закон шуточный! </w:t>
      </w:r>
    </w:p>
    <w:p w14:paraId="656265EE" w14:textId="3BC05C0E"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r w:rsidR="00051DA4">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sidR="00051DA4">
        <w:rPr>
          <w:rFonts w:eastAsia="Times New Roman"/>
          <w:color w:val="00000A"/>
          <w:sz w:val="24"/>
          <w:szCs w:val="24"/>
          <w:highlight w:val="white"/>
        </w:rPr>
        <w:t>в</w:t>
      </w:r>
      <w:proofErr w:type="gramEnd"/>
      <w:r w:rsidR="00051DA4">
        <w:rPr>
          <w:rFonts w:eastAsia="Times New Roman"/>
          <w:color w:val="00000A"/>
          <w:sz w:val="24"/>
          <w:szCs w:val="24"/>
          <w:highlight w:val="white"/>
        </w:rPr>
        <w:t xml:space="preserve"> </w:t>
      </w:r>
      <w:r w:rsidRPr="0029618A">
        <w:rPr>
          <w:rFonts w:eastAsia="Times New Roman"/>
          <w:color w:val="00000A"/>
          <w:sz w:val="24"/>
          <w:szCs w:val="24"/>
          <w:highlight w:val="white"/>
        </w:rPr>
        <w:t>принцип</w:t>
      </w:r>
      <w:r w:rsidR="00051DA4">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вернёмся к бутербродам и посвятим им целую главу, в которой очень внимательно изучим их падение, но пока присмотримся к самой, наверное, простой вероятностной системе — к монетке.</w:t>
      </w:r>
    </w:p>
    <w:p w14:paraId="0AED524D" w14:textId="5D985B1B"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sidR="00051DA4">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sidR="00051DA4">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4D7B0A98" w14:textId="4FCA6DD4"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w:t>
      </w:r>
      <w:r w:rsidRPr="0029618A">
        <w:rPr>
          <w:rFonts w:eastAsia="Times New Roman"/>
          <w:color w:val="00000A"/>
          <w:sz w:val="24"/>
          <w:szCs w:val="24"/>
          <w:highlight w:val="white"/>
        </w:rPr>
        <w:lastRenderedPageBreak/>
        <w:t xml:space="preserve">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w:t>
      </w:r>
      <w:proofErr w:type="spellStart"/>
      <w:r w:rsidRPr="0029618A">
        <w:rPr>
          <w:rFonts w:eastAsia="Times New Roman"/>
          <w:color w:val="00000A"/>
          <w:sz w:val="24"/>
          <w:szCs w:val="24"/>
          <w:highlight w:val="white"/>
        </w:rPr>
        <w:t>XXI</w:t>
      </w:r>
      <w:proofErr w:type="spellEnd"/>
      <w:r w:rsidRPr="0029618A">
        <w:rPr>
          <w:rFonts w:eastAsia="Times New Roman"/>
          <w:color w:val="00000A"/>
          <w:sz w:val="24"/>
          <w:szCs w:val="24"/>
          <w:highlight w:val="white"/>
        </w:rPr>
        <w:t xml:space="preserve"> веке вынуждена уживаться с квантовой механикой, с её неустранимой, как нам сейчас кажется, стохастичностью (случайностью). </w:t>
      </w:r>
    </w:p>
    <w:p w14:paraId="04525305" w14:textId="23E4405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6547AC93" w14:textId="77777777" w:rsidR="008E2D65" w:rsidRPr="0029618A" w:rsidRDefault="00662FA5">
      <w:pPr>
        <w:pStyle w:val="2"/>
        <w:spacing w:before="200" w:after="0"/>
        <w:ind w:firstLine="397"/>
        <w:jc w:val="both"/>
        <w:rPr>
          <w:rFonts w:eastAsia="Cambria"/>
          <w:b/>
          <w:color w:val="4F81BD"/>
          <w:sz w:val="26"/>
          <w:szCs w:val="26"/>
        </w:rPr>
      </w:pPr>
      <w:bookmarkStart w:id="83" w:name="_Toc22639614"/>
      <w:r w:rsidRPr="0029618A">
        <w:rPr>
          <w:rFonts w:eastAsia="Cambria"/>
          <w:b/>
          <w:color w:val="4F81BD"/>
          <w:sz w:val="26"/>
          <w:szCs w:val="26"/>
        </w:rPr>
        <w:t>Что мы имеем в виду, говоря о вероятности?</w:t>
      </w:r>
      <w:bookmarkEnd w:id="83"/>
    </w:p>
    <w:p w14:paraId="09B4615E" w14:textId="21BAD478"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w:t>
      </w:r>
      <w:proofErr w:type="spellStart"/>
      <w:r w:rsidRPr="0029618A">
        <w:rPr>
          <w:rFonts w:eastAsia="Times New Roman"/>
          <w:color w:val="00000A"/>
          <w:sz w:val="24"/>
          <w:szCs w:val="24"/>
          <w:highlight w:val="white"/>
        </w:rPr>
        <w:t>Келлером</w:t>
      </w:r>
      <w:proofErr w:type="spellEnd"/>
      <w:r w:rsidRPr="0029618A">
        <w:rPr>
          <w:rFonts w:eastAsia="Times New Roman"/>
          <w:color w:val="00000A"/>
          <w:sz w:val="24"/>
          <w:szCs w:val="24"/>
          <w:highlight w:val="white"/>
          <w:vertAlign w:val="superscript"/>
        </w:rPr>
        <w:footnoteReference w:id="4"/>
      </w:r>
      <w:r w:rsidR="00553307">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 </w:t>
      </w:r>
      <m:oMath>
        <m:r>
          <w:rPr>
            <w:rFonts w:ascii="Cambria Math" w:eastAsia="Cambria Math" w:hAnsi="Cambria Math"/>
            <w:color w:val="00000A"/>
            <w:sz w:val="24"/>
            <w:szCs w:val="24"/>
          </w:rPr>
          <m:t>t</m:t>
        </m:r>
      </m:oMath>
      <w:r w:rsidRPr="0029618A">
        <w:rPr>
          <w:rFonts w:eastAsia="Times New Roman"/>
          <w:color w:val="00000A"/>
          <w:sz w:val="24"/>
          <w:szCs w:val="24"/>
          <w:highlight w:val="white"/>
        </w:rPr>
        <w:t> и от угловой скорости </w:t>
      </w:r>
      <m:oMath>
        <m:r>
          <w:rPr>
            <w:rFonts w:ascii="Cambria Math" w:hAnsi="Cambria Math"/>
          </w:rPr>
          <m:t>ω</m:t>
        </m:r>
      </m:oMath>
      <w:r w:rsidRPr="0029618A">
        <w:rPr>
          <w:rFonts w:eastAsia="Times New Roman"/>
          <w:color w:val="00000A"/>
          <w:sz w:val="24"/>
          <w:szCs w:val="24"/>
          <w:highlight w:val="white"/>
        </w:rPr>
        <w:t>. Если измерять угловую скорость в оборотах за единицу времени, то число оборотов, совершаемое монетой, выражается предельно просто: </w:t>
      </w:r>
      <m:oMath>
        <m:r>
          <w:rPr>
            <w:rFonts w:ascii="Cambria Math" w:eastAsia="Cambria Math" w:hAnsi="Cambria Math"/>
            <w:color w:val="00000A"/>
            <w:sz w:val="24"/>
            <w:szCs w:val="24"/>
          </w:rPr>
          <m:t>n=tω</m:t>
        </m:r>
      </m:oMath>
      <w:r w:rsidRPr="0029618A">
        <w:rPr>
          <w:rFonts w:eastAsia="Times New Roman"/>
          <w:color w:val="00000A"/>
          <w:sz w:val="24"/>
          <w:szCs w:val="24"/>
          <w:highlight w:val="white"/>
        </w:rPr>
        <w:t xml:space="preserve">. Эта зависимость задаёт линии равного числа оборотов в координатах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t,ω</m:t>
            </m:r>
          </m:e>
        </m:d>
      </m:oMath>
      <w:r w:rsidRPr="0029618A">
        <w:rPr>
          <w:rFonts w:eastAsia="Times New Roman"/>
          <w:color w:val="00000A"/>
          <w:sz w:val="24"/>
          <w:szCs w:val="24"/>
          <w:highlight w:val="white"/>
        </w:rPr>
        <w:t>, а они, в свою очередь, ограничивают облас</w:t>
      </w:r>
      <w:proofErr w:type="spellStart"/>
      <w:r w:rsidRPr="0029618A">
        <w:rPr>
          <w:rFonts w:eastAsia="Times New Roman"/>
          <w:color w:val="00000A"/>
          <w:sz w:val="24"/>
          <w:szCs w:val="24"/>
          <w:highlight w:val="white"/>
        </w:rPr>
        <w:t>ти</w:t>
      </w:r>
      <w:proofErr w:type="spellEnd"/>
      <w:r w:rsidRPr="0029618A">
        <w:rPr>
          <w:rFonts w:eastAsia="Times New Roman"/>
          <w:color w:val="00000A"/>
          <w:sz w:val="24"/>
          <w:szCs w:val="24"/>
          <w:highlight w:val="white"/>
        </w:rPr>
        <w:t>,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6807FE15" w14:textId="77777777" w:rsidR="008E2D65" w:rsidRPr="0029618A" w:rsidRDefault="00662FA5">
      <w:pPr>
        <w:keepNext/>
        <w:spacing w:before="240" w:after="120"/>
        <w:jc w:val="center"/>
        <w:rPr>
          <w:i/>
          <w:color w:val="222222"/>
          <w:sz w:val="24"/>
          <w:szCs w:val="24"/>
        </w:rPr>
      </w:pPr>
      <w:r w:rsidRPr="0029618A">
        <w:rPr>
          <w:rFonts w:eastAsia="Times New Roman"/>
          <w:i/>
          <w:noProof/>
          <w:color w:val="00000A"/>
          <w:sz w:val="24"/>
          <w:szCs w:val="24"/>
        </w:rPr>
        <w:lastRenderedPageBreak/>
        <w:drawing>
          <wp:inline distT="0" distB="0" distL="0" distR="0" wp14:anchorId="340CFEAC" wp14:editId="7192DF94">
            <wp:extent cx="3462802" cy="3222804"/>
            <wp:effectExtent l="0" t="0" r="0" b="0"/>
            <wp:docPr id="19" name="image12.png" descr="https://habrastorage.org/webt/2u/am/t-/2uamt-kpskdnr1qg0nkmsyywjyw.png"/>
            <wp:cNvGraphicFramePr/>
            <a:graphic xmlns:a="http://schemas.openxmlformats.org/drawingml/2006/main">
              <a:graphicData uri="http://schemas.openxmlformats.org/drawingml/2006/picture">
                <pic:pic xmlns:pic="http://schemas.openxmlformats.org/drawingml/2006/picture">
                  <pic:nvPicPr>
                    <pic:cNvPr id="0" name="image12.png" descr="https://habrastorage.org/webt/2u/am/t-/2uamt-kpskdnr1qg0nkmsyywjyw.png"/>
                    <pic:cNvPicPr preferRelativeResize="0"/>
                  </pic:nvPicPr>
                  <pic:blipFill>
                    <a:blip r:embed="rId19" cstate="print"/>
                    <a:srcRect/>
                    <a:stretch>
                      <a:fillRect/>
                    </a:stretch>
                  </pic:blipFill>
                  <pic:spPr>
                    <a:xfrm>
                      <a:off x="0" y="0"/>
                      <a:ext cx="3462802" cy="3222804"/>
                    </a:xfrm>
                    <a:prstGeom prst="rect">
                      <a:avLst/>
                    </a:prstGeom>
                    <a:ln/>
                  </pic:spPr>
                </pic:pic>
              </a:graphicData>
            </a:graphic>
          </wp:inline>
        </w:drawing>
      </w:r>
    </w:p>
    <w:p w14:paraId="15AB488B" w14:textId="77777777" w:rsidR="008E2D65" w:rsidRPr="0029618A" w:rsidRDefault="00662FA5">
      <w:pPr>
        <w:keepLines/>
        <w:spacing w:before="120" w:after="240"/>
        <w:ind w:left="567" w:right="567"/>
        <w:jc w:val="both"/>
        <w:rPr>
          <w:rFonts w:eastAsia="Times New Roman"/>
          <w:color w:val="00000A"/>
          <w:sz w:val="24"/>
          <w:szCs w:val="24"/>
          <w:highlight w:val="white"/>
        </w:rPr>
      </w:pPr>
      <w:r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670AB8F6" w14:textId="1DFE163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Если попадаем в белую полоску, то выпадет та же сторона, что была сверху при подбрасывании, если в оранжевую — обратная.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оранжевую.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решки?</w:t>
      </w:r>
    </w:p>
    <w:p w14:paraId="2166A59D"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14:paraId="79EC2F41" w14:textId="776E3E15"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sidR="00602305">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(абстрактными </w:t>
      </w:r>
      <w:r w:rsidRPr="0029618A">
        <w:rPr>
          <w:rFonts w:eastAsia="Times New Roman"/>
          <w:color w:val="00000A"/>
          <w:sz w:val="24"/>
          <w:szCs w:val="24"/>
          <w:highlight w:val="white"/>
        </w:rPr>
        <w:lastRenderedPageBreak/>
        <w:t xml:space="preserve">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sidR="00602305">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74DDCBCB" w14:textId="154F4B6C"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sidR="00602305">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sidR="00602305">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del w:id="84" w:author="Пользователь" w:date="2019-11-12T00:48:00Z">
        <w:r w:rsidRPr="0029618A" w:rsidDel="00191AD5">
          <w:rPr>
            <w:rFonts w:eastAsia="Times New Roman"/>
            <w:color w:val="00000A"/>
            <w:sz w:val="24"/>
            <w:szCs w:val="24"/>
            <w:highlight w:val="white"/>
          </w:rPr>
          <w:delText>Знакомыми каждому примерами мер являются </w:delText>
        </w:r>
        <w:r w:rsidRPr="0029618A" w:rsidDel="00191AD5">
          <w:rPr>
            <w:rFonts w:eastAsia="Times New Roman"/>
            <w:i/>
            <w:color w:val="00000A"/>
            <w:sz w:val="24"/>
            <w:szCs w:val="24"/>
          </w:rPr>
          <w:delText>количества</w:delText>
        </w:r>
        <w:r w:rsidRPr="0029618A" w:rsidDel="00191AD5">
          <w:rPr>
            <w:rFonts w:eastAsia="Times New Roman"/>
            <w:color w:val="00000A"/>
            <w:sz w:val="24"/>
            <w:szCs w:val="24"/>
            <w:highlight w:val="white"/>
          </w:rPr>
          <w:delText> (количество яблок в мешке, например), а также </w:delText>
        </w:r>
        <w:r w:rsidRPr="0029618A" w:rsidDel="00191AD5">
          <w:rPr>
            <w:rFonts w:eastAsia="Times New Roman"/>
            <w:i/>
            <w:color w:val="00000A"/>
            <w:sz w:val="24"/>
            <w:szCs w:val="24"/>
          </w:rPr>
          <w:delText>длины</w:delText>
        </w:r>
        <w:r w:rsidRPr="0029618A" w:rsidDel="00191AD5">
          <w:rPr>
            <w:rFonts w:eastAsia="Times New Roman"/>
            <w:color w:val="00000A"/>
            <w:sz w:val="24"/>
            <w:szCs w:val="24"/>
            <w:highlight w:val="white"/>
          </w:rPr>
          <w:delText>, </w:delText>
        </w:r>
        <w:r w:rsidRPr="0029618A" w:rsidDel="00191AD5">
          <w:rPr>
            <w:rFonts w:eastAsia="Times New Roman"/>
            <w:i/>
            <w:color w:val="00000A"/>
            <w:sz w:val="24"/>
            <w:szCs w:val="24"/>
          </w:rPr>
          <w:delText>площади</w:delText>
        </w:r>
        <w:r w:rsidRPr="0029618A" w:rsidDel="00191AD5">
          <w:rPr>
            <w:rFonts w:eastAsia="Times New Roman"/>
            <w:color w:val="00000A"/>
            <w:sz w:val="24"/>
            <w:szCs w:val="24"/>
            <w:highlight w:val="white"/>
          </w:rPr>
          <w:delText>, </w:delText>
        </w:r>
        <w:r w:rsidRPr="0029618A" w:rsidDel="00191AD5">
          <w:rPr>
            <w:rFonts w:eastAsia="Times New Roman"/>
            <w:i/>
            <w:color w:val="00000A"/>
            <w:sz w:val="24"/>
            <w:szCs w:val="24"/>
          </w:rPr>
          <w:delText>объёмы фигур</w:delText>
        </w:r>
        <w:r w:rsidRPr="0029618A" w:rsidDel="00191AD5">
          <w:rPr>
            <w:rFonts w:eastAsia="Times New Roman"/>
            <w:color w:val="00000A"/>
            <w:sz w:val="24"/>
            <w:szCs w:val="24"/>
            <w:highlight w:val="white"/>
          </w:rPr>
          <w:delText>.</w:delText>
        </w:r>
      </w:del>
    </w:p>
    <w:p w14:paraId="7BE01C42" w14:textId="0D263441"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sidR="00602305">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xml:space="preserve">. Эта теория родилась на рубеже </w:t>
      </w:r>
      <w:proofErr w:type="spellStart"/>
      <w:r w:rsidRPr="0029618A">
        <w:rPr>
          <w:rFonts w:eastAsia="Times New Roman"/>
          <w:color w:val="00000A"/>
          <w:sz w:val="24"/>
          <w:szCs w:val="24"/>
          <w:highlight w:val="white"/>
        </w:rPr>
        <w:t>XIX</w:t>
      </w:r>
      <w:proofErr w:type="spellEnd"/>
      <w:r w:rsidRPr="0029618A">
        <w:rPr>
          <w:rFonts w:eastAsia="Times New Roman"/>
          <w:color w:val="00000A"/>
          <w:sz w:val="24"/>
          <w:szCs w:val="24"/>
          <w:highlight w:val="white"/>
        </w:rPr>
        <w:t xml:space="preserve"> — </w:t>
      </w:r>
      <w:proofErr w:type="spellStart"/>
      <w:r w:rsidRPr="0029618A">
        <w:rPr>
          <w:rFonts w:eastAsia="Times New Roman"/>
          <w:color w:val="00000A"/>
          <w:sz w:val="24"/>
          <w:szCs w:val="24"/>
          <w:highlight w:val="white"/>
        </w:rPr>
        <w:t>XX</w:t>
      </w:r>
      <w:proofErr w:type="spellEnd"/>
      <w:r w:rsidRPr="0029618A">
        <w:rPr>
          <w:rFonts w:eastAsia="Times New Roman"/>
          <w:color w:val="00000A"/>
          <w:sz w:val="24"/>
          <w:szCs w:val="24"/>
          <w:highlight w:val="white"/>
        </w:rPr>
        <w:t xml:space="preserve">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5FA9175F" w14:textId="20B51A9C" w:rsidR="008E2D65" w:rsidRPr="00EA377C" w:rsidRDefault="00662FA5">
      <w:pPr>
        <w:spacing w:line="288" w:lineRule="auto"/>
        <w:ind w:firstLine="397"/>
        <w:jc w:val="both"/>
        <w:rPr>
          <w:ins w:id="85" w:author="Пользователь" w:date="2019-11-12T00:30:00Z"/>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w:t>
      </w:r>
      <w:commentRangeStart w:id="86"/>
      <w:r w:rsidRPr="00EA377C">
        <w:rPr>
          <w:rFonts w:eastAsia="Times New Roman"/>
          <w:color w:val="00000A"/>
          <w:sz w:val="24"/>
          <w:szCs w:val="24"/>
          <w:highlight w:val="white"/>
        </w:rPr>
        <w:t>математики</w:t>
      </w:r>
      <w:commentRangeEnd w:id="86"/>
      <w:r w:rsidR="00EA377C" w:rsidRPr="00EA377C">
        <w:rPr>
          <w:rStyle w:val="af"/>
        </w:rPr>
        <w:commentReference w:id="86"/>
      </w:r>
      <w:r w:rsidRPr="00EA377C">
        <w:rPr>
          <w:rFonts w:eastAsia="Times New Roman"/>
          <w:color w:val="00000A"/>
          <w:sz w:val="24"/>
          <w:szCs w:val="24"/>
          <w:highlight w:val="white"/>
        </w:rPr>
        <w:t xml:space="preserve">. </w:t>
      </w:r>
      <w:del w:id="87" w:author="Пользователь" w:date="2019-11-12T00:31:00Z">
        <w:r w:rsidRPr="00EA377C" w:rsidDel="00EA377C">
          <w:rPr>
            <w:rFonts w:eastAsia="Times New Roman"/>
            <w:color w:val="00000A"/>
            <w:sz w:val="24"/>
            <w:szCs w:val="24"/>
            <w:highlight w:val="white"/>
          </w:rPr>
          <w:delText xml:space="preserve">Для начала перечислим основные свойства любых мер. Для того чтобы лучше себе их представить, можно использовать вместо слова «мера» слова «количество», «длина» </w:delText>
        </w:r>
        <w:r w:rsidR="00602305" w:rsidRPr="00EA377C" w:rsidDel="00EA377C">
          <w:rPr>
            <w:rFonts w:eastAsia="Times New Roman"/>
            <w:color w:val="00000A"/>
            <w:sz w:val="24"/>
            <w:szCs w:val="24"/>
            <w:highlight w:val="white"/>
          </w:rPr>
          <w:delText xml:space="preserve">или </w:delText>
        </w:r>
        <w:r w:rsidRPr="00EA377C" w:rsidDel="00EA377C">
          <w:rPr>
            <w:rFonts w:eastAsia="Times New Roman"/>
            <w:color w:val="00000A"/>
            <w:sz w:val="24"/>
            <w:szCs w:val="24"/>
            <w:highlight w:val="white"/>
          </w:rPr>
          <w:delText>«</w:delText>
        </w:r>
        <w:r w:rsidR="00B619C7" w:rsidRPr="00EA377C" w:rsidDel="00EA377C">
          <w:rPr>
            <w:rFonts w:eastAsia="Times New Roman"/>
            <w:color w:val="00000A"/>
            <w:sz w:val="24"/>
            <w:szCs w:val="24"/>
            <w:highlight w:val="white"/>
          </w:rPr>
          <w:delText>объём</w:delText>
        </w:r>
        <w:r w:rsidRPr="00EA377C" w:rsidDel="00EA377C">
          <w:rPr>
            <w:rFonts w:eastAsia="Times New Roman"/>
            <w:color w:val="00000A"/>
            <w:sz w:val="24"/>
            <w:szCs w:val="24"/>
            <w:highlight w:val="white"/>
          </w:rPr>
          <w:delText>».</w:delText>
        </w:r>
      </w:del>
    </w:p>
    <w:p w14:paraId="7E054B1D" w14:textId="77777777" w:rsidR="009C5209" w:rsidRDefault="009C5209">
      <w:pPr>
        <w:spacing w:line="288" w:lineRule="auto"/>
        <w:ind w:firstLine="397"/>
        <w:jc w:val="both"/>
        <w:rPr>
          <w:ins w:id="88" w:author="Пользователь" w:date="2019-11-12T13:03:00Z"/>
          <w:rFonts w:eastAsia="Times New Roman"/>
          <w:color w:val="00000A"/>
          <w:sz w:val="24"/>
          <w:szCs w:val="24"/>
          <w:highlight w:val="white"/>
        </w:rPr>
      </w:pPr>
    </w:p>
    <w:p w14:paraId="1DBA85E0" w14:textId="77777777" w:rsidR="00055903" w:rsidRDefault="00EA377C">
      <w:pPr>
        <w:spacing w:line="288" w:lineRule="auto"/>
        <w:ind w:firstLine="397"/>
        <w:jc w:val="both"/>
        <w:rPr>
          <w:ins w:id="89" w:author="Пользователь" w:date="2019-11-12T13:16:00Z"/>
          <w:rFonts w:eastAsia="Times New Roman"/>
          <w:color w:val="00000A"/>
          <w:sz w:val="24"/>
          <w:szCs w:val="24"/>
          <w:highlight w:val="white"/>
        </w:rPr>
      </w:pPr>
      <w:ins w:id="90" w:author="Пользователь" w:date="2019-11-12T00:31:00Z">
        <w:r w:rsidRPr="00091C05">
          <w:rPr>
            <w:rFonts w:eastAsia="Times New Roman"/>
            <w:color w:val="00000A"/>
            <w:sz w:val="24"/>
            <w:szCs w:val="24"/>
            <w:highlight w:val="white"/>
          </w:rPr>
          <w:t xml:space="preserve">Пусть </w:t>
        </w:r>
        <w:r w:rsidRPr="00B62B91">
          <w:rPr>
            <w:rFonts w:eastAsia="Times New Roman"/>
            <w:color w:val="00000A"/>
            <w:sz w:val="24"/>
            <w:szCs w:val="24"/>
            <w:highlight w:val="white"/>
          </w:rPr>
          <w:t xml:space="preserve">имеется </w:t>
        </w:r>
        <w:r w:rsidRPr="00385147">
          <w:rPr>
            <w:rFonts w:eastAsia="Times New Roman"/>
            <w:color w:val="00000A"/>
            <w:sz w:val="24"/>
            <w:szCs w:val="24"/>
            <w:highlight w:val="white"/>
          </w:rPr>
          <w:t xml:space="preserve">множество </w:t>
        </w:r>
        <w:r w:rsidRPr="00385147">
          <w:rPr>
            <w:rFonts w:eastAsia="Times New Roman"/>
            <w:color w:val="00000A"/>
            <w:sz w:val="24"/>
            <w:szCs w:val="24"/>
            <w:highlight w:val="white"/>
            <w:lang w:val="en-US"/>
          </w:rPr>
          <w:t>X</w:t>
        </w:r>
      </w:ins>
      <w:ins w:id="91" w:author="Пользователь" w:date="2019-11-12T12:25:00Z">
        <w:r w:rsidR="00091C05" w:rsidRPr="00A67D92">
          <w:rPr>
            <w:rFonts w:eastAsia="Times New Roman"/>
            <w:color w:val="00000A"/>
            <w:sz w:val="24"/>
            <w:szCs w:val="24"/>
            <w:highlight w:val="white"/>
          </w:rPr>
          <w:t xml:space="preserve">. </w:t>
        </w:r>
      </w:ins>
    </w:p>
    <w:p w14:paraId="54D2FFC3" w14:textId="49D57A1D" w:rsidR="00091C05" w:rsidRPr="00055903" w:rsidRDefault="00091C05">
      <w:pPr>
        <w:spacing w:line="288" w:lineRule="auto"/>
        <w:ind w:firstLine="397"/>
        <w:jc w:val="both"/>
        <w:rPr>
          <w:ins w:id="92" w:author="Пользователь" w:date="2019-11-12T12:24:00Z"/>
          <w:rFonts w:eastAsia="Times New Roman"/>
          <w:color w:val="00000A"/>
          <w:sz w:val="24"/>
          <w:szCs w:val="24"/>
          <w:highlight w:val="white"/>
        </w:rPr>
      </w:pPr>
      <w:ins w:id="93" w:author="Пользователь" w:date="2019-11-12T12:25:00Z">
        <w:r w:rsidRPr="00A67D92">
          <w:rPr>
            <w:rFonts w:eastAsia="Times New Roman"/>
            <w:color w:val="00000A"/>
            <w:sz w:val="24"/>
            <w:szCs w:val="24"/>
            <w:highlight w:val="white"/>
          </w:rPr>
          <w:t>Набор</w:t>
        </w:r>
      </w:ins>
      <w:ins w:id="94" w:author="Пользователь" w:date="2019-11-12T00:31:00Z">
        <w:r w:rsidR="00EA377C" w:rsidRPr="00A67D92">
          <w:rPr>
            <w:rFonts w:eastAsia="Times New Roman"/>
            <w:color w:val="00000A"/>
            <w:sz w:val="24"/>
            <w:szCs w:val="24"/>
            <w:highlight w:val="white"/>
          </w:rPr>
          <w:t xml:space="preserve"> </w:t>
        </w:r>
      </w:ins>
      <w:ins w:id="95" w:author="Пользователь" w:date="2019-11-12T12:55:00Z">
        <w:r w:rsidR="00A32789" w:rsidRPr="00A67D92">
          <w:rPr>
            <w:rFonts w:eastAsia="Times New Roman"/>
            <w:color w:val="00000A"/>
            <w:sz w:val="24"/>
            <w:szCs w:val="24"/>
            <w:highlight w:val="white"/>
          </w:rPr>
          <w:t xml:space="preserve">его </w:t>
        </w:r>
      </w:ins>
      <w:ins w:id="96" w:author="Пользователь" w:date="2019-11-12T00:31:00Z">
        <w:r w:rsidR="00EA377C" w:rsidRPr="00A67D92">
          <w:rPr>
            <w:rFonts w:eastAsia="Times New Roman"/>
            <w:color w:val="00000A"/>
            <w:sz w:val="24"/>
            <w:szCs w:val="24"/>
            <w:highlight w:val="white"/>
          </w:rPr>
          <w:t>подмножеств</w:t>
        </w:r>
      </w:ins>
      <w:ins w:id="97" w:author="Пользователь" w:date="2019-11-12T12:25:00Z">
        <w:r w:rsidRPr="00A67D92">
          <w:rPr>
            <w:rFonts w:eastAsia="Times New Roman"/>
            <w:color w:val="00000A"/>
            <w:sz w:val="24"/>
            <w:szCs w:val="24"/>
            <w:highlight w:val="white"/>
          </w:rPr>
          <w:t xml:space="preserve"> </w:t>
        </w:r>
      </w:ins>
      <w:ins w:id="98" w:author="Пользователь" w:date="2019-11-12T12:30:00Z">
        <w:r w:rsidRPr="00385147">
          <w:rPr>
            <w:rFonts w:ascii="Cambria Math" w:eastAsia="Times New Roman" w:hAnsi="Cambria Math" w:cs="Cambria Math"/>
            <w:color w:val="00000A"/>
            <w:sz w:val="24"/>
            <w:szCs w:val="24"/>
            <w:highlight w:val="white"/>
            <w:rPrChange w:id="99" w:author="Пользователь" w:date="2019-11-12T13:05:00Z">
              <w:rPr>
                <w:rFonts w:ascii="Times New Roman" w:eastAsia="Times New Roman" w:hAnsi="Times New Roman" w:cs="Times New Roman"/>
                <w:color w:val="00000A"/>
                <w:sz w:val="24"/>
                <w:szCs w:val="24"/>
                <w:highlight w:val="white"/>
              </w:rPr>
            </w:rPrChange>
          </w:rPr>
          <w:t>ℱ</w:t>
        </w:r>
        <w:r w:rsidRPr="00385147">
          <w:rPr>
            <w:rFonts w:eastAsia="Times New Roman"/>
            <w:color w:val="00000A"/>
            <w:sz w:val="24"/>
            <w:szCs w:val="24"/>
            <w:highlight w:val="white"/>
            <w:rPrChange w:id="100" w:author="Пользователь" w:date="2019-11-12T13:05:00Z">
              <w:rPr>
                <w:rFonts w:ascii="Times New Roman" w:eastAsia="Times New Roman" w:hAnsi="Times New Roman" w:cs="Times New Roman"/>
                <w:color w:val="00000A"/>
                <w:sz w:val="24"/>
                <w:szCs w:val="24"/>
                <w:highlight w:val="white"/>
              </w:rPr>
            </w:rPrChange>
          </w:rPr>
          <w:t xml:space="preserve"> </w:t>
        </w:r>
      </w:ins>
      <w:ins w:id="101" w:author="Пользователь" w:date="2019-11-12T12:25:00Z">
        <w:r w:rsidRPr="00385147">
          <w:rPr>
            <w:rFonts w:eastAsia="Times New Roman"/>
            <w:color w:val="00000A"/>
            <w:sz w:val="24"/>
            <w:szCs w:val="24"/>
            <w:highlight w:val="white"/>
          </w:rPr>
          <w:t>называется алгеброй</w:t>
        </w:r>
      </w:ins>
      <w:ins w:id="102" w:author="Пользователь" w:date="2019-11-12T12:26:00Z">
        <w:r w:rsidRPr="00385147">
          <w:rPr>
            <w:rFonts w:eastAsia="Times New Roman"/>
            <w:color w:val="00000A"/>
            <w:sz w:val="24"/>
            <w:szCs w:val="24"/>
            <w:highlight w:val="white"/>
          </w:rPr>
          <w:t xml:space="preserve">, </w:t>
        </w:r>
        <w:r w:rsidRPr="00D61FAD">
          <w:rPr>
            <w:rFonts w:eastAsia="Times New Roman"/>
            <w:color w:val="00000A"/>
            <w:sz w:val="24"/>
            <w:szCs w:val="24"/>
            <w:highlight w:val="white"/>
          </w:rPr>
          <w:t xml:space="preserve">если для </w:t>
        </w:r>
      </w:ins>
      <w:ins w:id="103" w:author="Пользователь" w:date="2019-11-12T13:04:00Z">
        <w:r w:rsidR="009C5209" w:rsidRPr="00D61FAD">
          <w:rPr>
            <w:rFonts w:ascii="Cambria Math" w:eastAsia="Times New Roman" w:hAnsi="Cambria Math" w:cs="Cambria Math"/>
            <w:color w:val="00000A"/>
            <w:sz w:val="24"/>
            <w:szCs w:val="24"/>
            <w:highlight w:val="white"/>
          </w:rPr>
          <w:t>ℱ</w:t>
        </w:r>
        <w:r w:rsidR="009C5209" w:rsidRPr="00D61FAD">
          <w:rPr>
            <w:rFonts w:eastAsia="Times New Roman"/>
            <w:color w:val="00000A"/>
            <w:sz w:val="24"/>
            <w:szCs w:val="24"/>
            <w:highlight w:val="white"/>
          </w:rPr>
          <w:t xml:space="preserve"> </w:t>
        </w:r>
      </w:ins>
      <w:ins w:id="104" w:author="Пользователь" w:date="2019-11-12T12:26:00Z">
        <w:r w:rsidRPr="00D61FAD">
          <w:rPr>
            <w:rFonts w:eastAsia="Times New Roman"/>
            <w:color w:val="00000A"/>
            <w:sz w:val="24"/>
            <w:szCs w:val="24"/>
            <w:highlight w:val="white"/>
          </w:rPr>
          <w:t>верно:</w:t>
        </w:r>
      </w:ins>
      <w:ins w:id="105" w:author="Пользователь" w:date="2019-11-12T12:25:00Z">
        <w:r w:rsidRPr="00D61FAD">
          <w:rPr>
            <w:rFonts w:eastAsia="Times New Roman"/>
            <w:color w:val="00000A"/>
            <w:sz w:val="24"/>
            <w:szCs w:val="24"/>
            <w:highlight w:val="white"/>
          </w:rPr>
          <w:t xml:space="preserve">  </w:t>
        </w:r>
      </w:ins>
    </w:p>
    <w:p w14:paraId="7EBCD73F" w14:textId="56BAC180" w:rsidR="00091C05" w:rsidRPr="00385147" w:rsidRDefault="00091C05">
      <w:pPr>
        <w:spacing w:line="288" w:lineRule="auto"/>
        <w:ind w:firstLine="397"/>
        <w:jc w:val="both"/>
        <w:rPr>
          <w:ins w:id="106" w:author="Пользователь" w:date="2019-11-12T12:31:00Z"/>
          <w:rFonts w:eastAsia="Times New Roman"/>
          <w:color w:val="00000A"/>
          <w:sz w:val="24"/>
          <w:szCs w:val="24"/>
          <w:highlight w:val="white"/>
          <w:rPrChange w:id="107" w:author="Пользователь" w:date="2019-11-12T13:05:00Z">
            <w:rPr>
              <w:ins w:id="108" w:author="Пользователь" w:date="2019-11-12T12:31:00Z"/>
              <w:rFonts w:ascii="Times New Roman" w:eastAsia="Times New Roman" w:hAnsi="Times New Roman" w:cs="Times New Roman"/>
              <w:color w:val="00000A"/>
              <w:sz w:val="24"/>
              <w:szCs w:val="24"/>
              <w:highlight w:val="white"/>
            </w:rPr>
          </w:rPrChange>
        </w:rPr>
      </w:pPr>
      <w:ins w:id="109" w:author="Пользователь" w:date="2019-11-12T12:26:00Z">
        <w:r w:rsidRPr="00055903">
          <w:rPr>
            <w:rFonts w:eastAsia="Times New Roman"/>
            <w:color w:val="00000A"/>
            <w:sz w:val="24"/>
            <w:szCs w:val="24"/>
            <w:highlight w:val="white"/>
          </w:rPr>
          <w:t xml:space="preserve">1) </w:t>
        </w:r>
      </w:ins>
      <w:ins w:id="110" w:author="Пользователь" w:date="2019-11-12T12:35:00Z">
        <w:r w:rsidR="00B62B91" w:rsidRPr="00055903">
          <w:rPr>
            <w:rFonts w:eastAsia="Times New Roman"/>
            <w:color w:val="00000A"/>
            <w:sz w:val="24"/>
            <w:szCs w:val="24"/>
            <w:highlight w:val="white"/>
          </w:rPr>
          <w:t xml:space="preserve">Пустое множество принадлежит </w:t>
        </w:r>
        <w:r w:rsidR="00B62B91" w:rsidRPr="00055903">
          <w:rPr>
            <w:rFonts w:ascii="Cambria Math" w:eastAsia="Times New Roman" w:hAnsi="Cambria Math" w:cs="Cambria Math"/>
            <w:color w:val="00000A"/>
            <w:sz w:val="24"/>
            <w:szCs w:val="24"/>
            <w:highlight w:val="white"/>
          </w:rPr>
          <w:t>ℱ</w:t>
        </w:r>
        <w:r w:rsidR="00B62B91" w:rsidRPr="00385147">
          <w:rPr>
            <w:rFonts w:eastAsia="Times New Roman"/>
            <w:color w:val="00000A"/>
            <w:sz w:val="24"/>
            <w:szCs w:val="24"/>
            <w:highlight w:val="white"/>
            <w:rPrChange w:id="111" w:author="Пользователь" w:date="2019-11-12T13:05:00Z">
              <w:rPr>
                <w:rFonts w:ascii="Cambria Math" w:eastAsia="Times New Roman" w:hAnsi="Cambria Math" w:cs="Cambria Math"/>
                <w:color w:val="00000A"/>
                <w:sz w:val="24"/>
                <w:szCs w:val="24"/>
                <w:highlight w:val="white"/>
              </w:rPr>
            </w:rPrChange>
          </w:rPr>
          <w:t>:</w:t>
        </w:r>
        <w:r w:rsidR="00B62B91" w:rsidRPr="00385147">
          <w:rPr>
            <w:rFonts w:eastAsia="Times New Roman"/>
            <w:color w:val="00000A"/>
            <w:sz w:val="24"/>
            <w:szCs w:val="24"/>
            <w:highlight w:val="white"/>
          </w:rPr>
          <w:t xml:space="preserve"> </w:t>
        </w:r>
      </w:ins>
      <w:ins w:id="112" w:author="Пользователь" w:date="2019-11-12T12:26:00Z">
        <w:r w:rsidRPr="00385147">
          <w:rPr>
            <w:rFonts w:eastAsia="Times New Roman"/>
            <w:color w:val="00000A"/>
            <w:sz w:val="24"/>
            <w:szCs w:val="24"/>
            <w:highlight w:val="white"/>
          </w:rPr>
          <w:t>Ø</w:t>
        </w:r>
        <w:r w:rsidRPr="00A67D92">
          <w:rPr>
            <w:rFonts w:eastAsia="Times New Roman"/>
            <w:color w:val="00000A"/>
            <w:sz w:val="24"/>
            <w:szCs w:val="24"/>
            <w:highlight w:val="white"/>
          </w:rPr>
          <w:t xml:space="preserve"> </w:t>
        </w:r>
      </w:ins>
      <w:ins w:id="113" w:author="Пользователь" w:date="2019-11-12T12:27:00Z">
        <w:r w:rsidRPr="00385147">
          <w:rPr>
            <w:rFonts w:eastAsia="Times New Roman"/>
            <w:color w:val="00000A"/>
            <w:sz w:val="24"/>
            <w:szCs w:val="24"/>
            <w:highlight w:val="white"/>
          </w:rPr>
          <w:sym w:font="Symbol" w:char="F0CE"/>
        </w:r>
      </w:ins>
      <w:ins w:id="114" w:author="Пользователь" w:date="2019-11-12T12:31:00Z">
        <w:r w:rsidRPr="00385147">
          <w:rPr>
            <w:rFonts w:eastAsia="Times New Roman"/>
            <w:color w:val="00000A"/>
            <w:sz w:val="24"/>
            <w:szCs w:val="24"/>
            <w:highlight w:val="white"/>
            <w:rPrChange w:id="115" w:author="Пользователь" w:date="2019-11-12T13:05:00Z">
              <w:rPr>
                <w:rFonts w:ascii="Times New Roman" w:eastAsia="Times New Roman" w:hAnsi="Times New Roman" w:cs="Times New Roman"/>
                <w:color w:val="00000A"/>
                <w:sz w:val="24"/>
                <w:szCs w:val="24"/>
                <w:highlight w:val="white"/>
              </w:rPr>
            </w:rPrChange>
          </w:rPr>
          <w:t xml:space="preserve"> </w:t>
        </w:r>
        <w:r w:rsidRPr="00385147">
          <w:rPr>
            <w:rFonts w:ascii="Cambria Math" w:eastAsia="Times New Roman" w:hAnsi="Cambria Math" w:cs="Cambria Math"/>
            <w:color w:val="00000A"/>
            <w:sz w:val="24"/>
            <w:szCs w:val="24"/>
            <w:highlight w:val="white"/>
            <w:rPrChange w:id="116" w:author="Пользователь" w:date="2019-11-12T13:05:00Z">
              <w:rPr>
                <w:rFonts w:ascii="Times New Roman" w:eastAsia="Times New Roman" w:hAnsi="Times New Roman" w:cs="Times New Roman"/>
                <w:color w:val="00000A"/>
                <w:sz w:val="24"/>
                <w:szCs w:val="24"/>
                <w:highlight w:val="white"/>
              </w:rPr>
            </w:rPrChange>
          </w:rPr>
          <w:t>ℱ</w:t>
        </w:r>
        <w:r w:rsidRPr="00385147">
          <w:rPr>
            <w:rFonts w:eastAsia="Times New Roman"/>
            <w:color w:val="00000A"/>
            <w:sz w:val="24"/>
            <w:szCs w:val="24"/>
            <w:highlight w:val="white"/>
            <w:rPrChange w:id="117" w:author="Пользователь" w:date="2019-11-12T13:05:00Z">
              <w:rPr>
                <w:rFonts w:ascii="Times New Roman" w:eastAsia="Times New Roman" w:hAnsi="Times New Roman" w:cs="Times New Roman"/>
                <w:color w:val="00000A"/>
                <w:sz w:val="24"/>
                <w:szCs w:val="24"/>
                <w:highlight w:val="white"/>
              </w:rPr>
            </w:rPrChange>
          </w:rPr>
          <w:t>.</w:t>
        </w:r>
      </w:ins>
    </w:p>
    <w:p w14:paraId="019D9579" w14:textId="532DFDEF" w:rsidR="00091C05" w:rsidRPr="00385147" w:rsidRDefault="00091C05">
      <w:pPr>
        <w:spacing w:line="288" w:lineRule="auto"/>
        <w:ind w:firstLine="397"/>
        <w:jc w:val="both"/>
        <w:rPr>
          <w:ins w:id="118" w:author="Пользователь" w:date="2019-11-12T12:31:00Z"/>
          <w:rFonts w:eastAsia="Times New Roman"/>
          <w:color w:val="00000A"/>
          <w:sz w:val="24"/>
          <w:szCs w:val="24"/>
          <w:highlight w:val="white"/>
          <w:rPrChange w:id="119" w:author="Пользователь" w:date="2019-11-12T13:05:00Z">
            <w:rPr>
              <w:ins w:id="120" w:author="Пользователь" w:date="2019-11-12T12:31:00Z"/>
              <w:rFonts w:ascii="Cambria Math" w:eastAsia="Times New Roman" w:hAnsi="Cambria Math" w:cs="Cambria Math"/>
              <w:color w:val="00000A"/>
              <w:sz w:val="24"/>
              <w:szCs w:val="24"/>
              <w:highlight w:val="white"/>
            </w:rPr>
          </w:rPrChange>
        </w:rPr>
      </w:pPr>
      <w:ins w:id="121" w:author="Пользователь" w:date="2019-11-12T12:31:00Z">
        <w:r w:rsidRPr="00385147">
          <w:rPr>
            <w:rFonts w:eastAsia="Times New Roman"/>
            <w:color w:val="00000A"/>
            <w:sz w:val="24"/>
            <w:szCs w:val="24"/>
            <w:highlight w:val="white"/>
          </w:rPr>
          <w:t xml:space="preserve">2) Если множество </w:t>
        </w:r>
        <w:r w:rsidRPr="00A67D92">
          <w:rPr>
            <w:rFonts w:eastAsia="Times New Roman"/>
            <w:color w:val="00000A"/>
            <w:sz w:val="24"/>
            <w:szCs w:val="24"/>
            <w:highlight w:val="white"/>
          </w:rPr>
          <w:t xml:space="preserve">А </w:t>
        </w:r>
        <w:r w:rsidRPr="00385147">
          <w:rPr>
            <w:rFonts w:eastAsia="Times New Roman"/>
            <w:color w:val="00000A"/>
            <w:sz w:val="24"/>
            <w:szCs w:val="24"/>
            <w:highlight w:val="white"/>
          </w:rPr>
          <w:sym w:font="Symbol" w:char="F0CE"/>
        </w:r>
        <w:r w:rsidRPr="00385147">
          <w:rPr>
            <w:rFonts w:eastAsia="Times New Roman"/>
            <w:color w:val="00000A"/>
            <w:sz w:val="24"/>
            <w:szCs w:val="24"/>
            <w:highlight w:val="white"/>
            <w:rPrChange w:id="122" w:author="Пользователь" w:date="2019-11-12T13:05:00Z">
              <w:rPr>
                <w:rFonts w:ascii="Times New Roman" w:eastAsia="Times New Roman" w:hAnsi="Times New Roman" w:cs="Times New Roman"/>
                <w:color w:val="00000A"/>
                <w:sz w:val="24"/>
                <w:szCs w:val="24"/>
                <w:highlight w:val="white"/>
              </w:rPr>
            </w:rPrChange>
          </w:rPr>
          <w:t xml:space="preserve"> </w:t>
        </w:r>
        <w:r w:rsidRPr="00385147">
          <w:rPr>
            <w:rFonts w:ascii="Cambria Math" w:eastAsia="Times New Roman" w:hAnsi="Cambria Math" w:cs="Cambria Math"/>
            <w:color w:val="00000A"/>
            <w:sz w:val="24"/>
            <w:szCs w:val="24"/>
            <w:highlight w:val="white"/>
            <w:rPrChange w:id="123" w:author="Пользователь" w:date="2019-11-12T13:05:00Z">
              <w:rPr>
                <w:rFonts w:ascii="Times New Roman" w:eastAsia="Times New Roman" w:hAnsi="Times New Roman" w:cs="Times New Roman"/>
                <w:color w:val="00000A"/>
                <w:sz w:val="24"/>
                <w:szCs w:val="24"/>
                <w:highlight w:val="white"/>
              </w:rPr>
            </w:rPrChange>
          </w:rPr>
          <w:t>ℱ</w:t>
        </w:r>
        <w:r w:rsidRPr="00385147">
          <w:rPr>
            <w:rFonts w:eastAsia="Times New Roman"/>
            <w:color w:val="00000A"/>
            <w:sz w:val="24"/>
            <w:szCs w:val="24"/>
            <w:highlight w:val="white"/>
            <w:rPrChange w:id="124" w:author="Пользователь" w:date="2019-11-12T13:05:00Z">
              <w:rPr>
                <w:rFonts w:ascii="Times New Roman" w:eastAsia="Times New Roman" w:hAnsi="Times New Roman" w:cs="Times New Roman"/>
                <w:color w:val="00000A"/>
                <w:sz w:val="24"/>
                <w:szCs w:val="24"/>
                <w:highlight w:val="white"/>
              </w:rPr>
            </w:rPrChange>
          </w:rPr>
          <w:t xml:space="preserve">, то и его дополнение </w:t>
        </w:r>
        <w:r w:rsidRPr="00385147">
          <w:rPr>
            <w:rFonts w:eastAsia="Times New Roman"/>
            <w:color w:val="00000A"/>
            <w:sz w:val="24"/>
            <w:szCs w:val="24"/>
            <w:highlight w:val="white"/>
            <w:lang w:val="en-US"/>
            <w:rPrChange w:id="125" w:author="Пользователь" w:date="2019-11-12T13:05:00Z">
              <w:rPr>
                <w:rFonts w:ascii="Times New Roman" w:eastAsia="Times New Roman" w:hAnsi="Times New Roman" w:cs="Times New Roman"/>
                <w:color w:val="00000A"/>
                <w:sz w:val="24"/>
                <w:szCs w:val="24"/>
                <w:highlight w:val="white"/>
                <w:lang w:val="en-US"/>
              </w:rPr>
            </w:rPrChange>
          </w:rPr>
          <w:t>X</w:t>
        </w:r>
      </w:ins>
      <w:ins w:id="126" w:author="Пользователь" w:date="2019-11-12T12:32:00Z">
        <w:r w:rsidR="00B62B91" w:rsidRPr="00385147">
          <w:rPr>
            <w:rFonts w:eastAsia="Times New Roman"/>
            <w:color w:val="00000A"/>
            <w:sz w:val="24"/>
            <w:szCs w:val="24"/>
            <w:highlight w:val="white"/>
          </w:rPr>
          <w:t xml:space="preserve"> </w:t>
        </w:r>
      </w:ins>
      <w:ins w:id="127" w:author="Пользователь" w:date="2019-11-12T12:31:00Z">
        <w:r w:rsidRPr="00385147">
          <w:rPr>
            <w:rFonts w:eastAsia="Times New Roman"/>
            <w:color w:val="00000A"/>
            <w:sz w:val="24"/>
            <w:szCs w:val="24"/>
            <w:highlight w:val="white"/>
            <w:rPrChange w:id="128" w:author="Пользователь" w:date="2019-11-12T13:05:00Z">
              <w:rPr>
                <w:rFonts w:ascii="Times New Roman" w:eastAsia="Times New Roman" w:hAnsi="Times New Roman" w:cs="Times New Roman"/>
                <w:color w:val="00000A"/>
                <w:sz w:val="24"/>
                <w:szCs w:val="24"/>
                <w:highlight w:val="white"/>
                <w:lang w:val="en-US"/>
              </w:rPr>
            </w:rPrChange>
          </w:rPr>
          <w:t>\</w:t>
        </w:r>
      </w:ins>
      <w:ins w:id="129" w:author="Пользователь" w:date="2019-11-12T12:32:00Z">
        <w:r w:rsidR="00B62B91" w:rsidRPr="00385147">
          <w:rPr>
            <w:rFonts w:eastAsia="Times New Roman"/>
            <w:color w:val="00000A"/>
            <w:sz w:val="24"/>
            <w:szCs w:val="24"/>
            <w:highlight w:val="white"/>
          </w:rPr>
          <w:t xml:space="preserve"> </w:t>
        </w:r>
      </w:ins>
      <w:ins w:id="130" w:author="Пользователь" w:date="2019-11-12T12:31:00Z">
        <w:r w:rsidRPr="00385147">
          <w:rPr>
            <w:rFonts w:eastAsia="Times New Roman"/>
            <w:color w:val="00000A"/>
            <w:sz w:val="24"/>
            <w:szCs w:val="24"/>
            <w:highlight w:val="white"/>
            <w:lang w:val="en-US"/>
            <w:rPrChange w:id="131" w:author="Пользователь" w:date="2019-11-12T13:05:00Z">
              <w:rPr>
                <w:rFonts w:ascii="Times New Roman" w:eastAsia="Times New Roman" w:hAnsi="Times New Roman" w:cs="Times New Roman"/>
                <w:color w:val="00000A"/>
                <w:sz w:val="24"/>
                <w:szCs w:val="24"/>
                <w:highlight w:val="white"/>
                <w:lang w:val="en-US"/>
              </w:rPr>
            </w:rPrChange>
          </w:rPr>
          <w:t>A</w:t>
        </w:r>
        <w:r w:rsidRPr="00385147">
          <w:rPr>
            <w:rFonts w:eastAsia="Times New Roman"/>
            <w:color w:val="00000A"/>
            <w:sz w:val="24"/>
            <w:szCs w:val="24"/>
            <w:highlight w:val="white"/>
            <w:rPrChange w:id="132" w:author="Пользователь" w:date="2019-11-12T13:05:00Z">
              <w:rPr>
                <w:rFonts w:ascii="Times New Roman" w:eastAsia="Times New Roman" w:hAnsi="Times New Roman" w:cs="Times New Roman"/>
                <w:color w:val="00000A"/>
                <w:sz w:val="24"/>
                <w:szCs w:val="24"/>
                <w:highlight w:val="white"/>
                <w:lang w:val="en-US"/>
              </w:rPr>
            </w:rPrChange>
          </w:rPr>
          <w:t xml:space="preserve"> </w:t>
        </w:r>
        <w:r w:rsidRPr="00385147">
          <w:rPr>
            <w:rFonts w:eastAsia="Times New Roman"/>
            <w:color w:val="00000A"/>
            <w:sz w:val="24"/>
            <w:szCs w:val="24"/>
            <w:highlight w:val="white"/>
          </w:rPr>
          <w:sym w:font="Symbol" w:char="F0CE"/>
        </w:r>
        <w:r w:rsidRPr="00385147">
          <w:rPr>
            <w:rFonts w:eastAsia="Times New Roman"/>
            <w:color w:val="00000A"/>
            <w:sz w:val="24"/>
            <w:szCs w:val="24"/>
            <w:highlight w:val="white"/>
            <w:rPrChange w:id="133" w:author="Пользователь" w:date="2019-11-12T13:05:00Z">
              <w:rPr>
                <w:rFonts w:ascii="Times New Roman" w:eastAsia="Times New Roman" w:hAnsi="Times New Roman" w:cs="Times New Roman"/>
                <w:color w:val="00000A"/>
                <w:sz w:val="24"/>
                <w:szCs w:val="24"/>
                <w:highlight w:val="white"/>
              </w:rPr>
            </w:rPrChange>
          </w:rPr>
          <w:t xml:space="preserve"> </w:t>
        </w:r>
        <w:r w:rsidRPr="00385147">
          <w:rPr>
            <w:rFonts w:ascii="Cambria Math" w:eastAsia="Times New Roman" w:hAnsi="Cambria Math" w:cs="Cambria Math"/>
            <w:color w:val="00000A"/>
            <w:sz w:val="24"/>
            <w:szCs w:val="24"/>
            <w:highlight w:val="white"/>
            <w:rPrChange w:id="134" w:author="Пользователь" w:date="2019-11-12T13:05:00Z">
              <w:rPr>
                <w:rFonts w:ascii="Times New Roman" w:eastAsia="Times New Roman" w:hAnsi="Times New Roman" w:cs="Times New Roman"/>
                <w:color w:val="00000A"/>
                <w:sz w:val="24"/>
                <w:szCs w:val="24"/>
                <w:highlight w:val="white"/>
              </w:rPr>
            </w:rPrChange>
          </w:rPr>
          <w:t>ℱ</w:t>
        </w:r>
        <w:r w:rsidRPr="00385147">
          <w:rPr>
            <w:rFonts w:eastAsia="Times New Roman"/>
            <w:color w:val="00000A"/>
            <w:sz w:val="24"/>
            <w:szCs w:val="24"/>
            <w:highlight w:val="white"/>
            <w:rPrChange w:id="135" w:author="Пользователь" w:date="2019-11-12T13:05:00Z">
              <w:rPr>
                <w:rFonts w:ascii="Cambria Math" w:eastAsia="Times New Roman" w:hAnsi="Cambria Math" w:cs="Cambria Math"/>
                <w:color w:val="00000A"/>
                <w:sz w:val="24"/>
                <w:szCs w:val="24"/>
                <w:highlight w:val="white"/>
              </w:rPr>
            </w:rPrChange>
          </w:rPr>
          <w:t>.</w:t>
        </w:r>
      </w:ins>
    </w:p>
    <w:p w14:paraId="1D4190AA" w14:textId="5B869745" w:rsidR="00091C05" w:rsidRPr="00385147" w:rsidRDefault="00091C05">
      <w:pPr>
        <w:spacing w:line="288" w:lineRule="auto"/>
        <w:ind w:firstLine="397"/>
        <w:jc w:val="both"/>
        <w:rPr>
          <w:ins w:id="136" w:author="Пользователь" w:date="2019-11-12T13:04:00Z"/>
          <w:rFonts w:eastAsia="Times New Roman"/>
          <w:color w:val="00000A"/>
          <w:sz w:val="24"/>
          <w:szCs w:val="24"/>
          <w:highlight w:val="white"/>
          <w:rPrChange w:id="137" w:author="Пользователь" w:date="2019-11-12T13:05:00Z">
            <w:rPr>
              <w:ins w:id="138" w:author="Пользователь" w:date="2019-11-12T13:04:00Z"/>
              <w:rFonts w:ascii="Cambria Math" w:eastAsia="Times New Roman" w:hAnsi="Cambria Math" w:cs="Cambria Math"/>
              <w:color w:val="00000A"/>
              <w:sz w:val="24"/>
              <w:szCs w:val="24"/>
              <w:highlight w:val="white"/>
            </w:rPr>
          </w:rPrChange>
        </w:rPr>
      </w:pPr>
      <w:ins w:id="139" w:author="Пользователь" w:date="2019-11-12T12:32:00Z">
        <w:r w:rsidRPr="00385147">
          <w:rPr>
            <w:rFonts w:eastAsia="Times New Roman"/>
            <w:color w:val="00000A"/>
            <w:sz w:val="24"/>
            <w:szCs w:val="24"/>
            <w:highlight w:val="white"/>
            <w:rPrChange w:id="140" w:author="Пользователь" w:date="2019-11-12T13:05:00Z">
              <w:rPr>
                <w:rFonts w:ascii="Cambria Math" w:eastAsia="Times New Roman" w:hAnsi="Cambria Math" w:cs="Cambria Math"/>
                <w:color w:val="00000A"/>
                <w:sz w:val="24"/>
                <w:szCs w:val="24"/>
                <w:highlight w:val="white"/>
              </w:rPr>
            </w:rPrChange>
          </w:rPr>
          <w:t xml:space="preserve">3) </w:t>
        </w:r>
        <w:r w:rsidRPr="00385147">
          <w:rPr>
            <w:rFonts w:eastAsia="Times New Roman"/>
            <w:color w:val="00000A"/>
            <w:sz w:val="24"/>
            <w:szCs w:val="24"/>
            <w:highlight w:val="white"/>
          </w:rPr>
          <w:t xml:space="preserve">Если </w:t>
        </w:r>
        <w:r w:rsidRPr="00385147">
          <w:rPr>
            <w:rFonts w:eastAsia="Times New Roman"/>
            <w:color w:val="00000A"/>
            <w:sz w:val="24"/>
            <w:szCs w:val="24"/>
            <w:highlight w:val="white"/>
            <w:lang w:val="en-US"/>
          </w:rPr>
          <w:t>A</w:t>
        </w:r>
        <w:r w:rsidRPr="00A67D92">
          <w:rPr>
            <w:rFonts w:eastAsia="Times New Roman"/>
            <w:color w:val="00000A"/>
            <w:sz w:val="24"/>
            <w:szCs w:val="24"/>
            <w:highlight w:val="white"/>
          </w:rPr>
          <w:t xml:space="preserve"> и </w:t>
        </w:r>
        <w:r w:rsidRPr="00A67D92">
          <w:rPr>
            <w:rFonts w:eastAsia="Times New Roman"/>
            <w:color w:val="00000A"/>
            <w:sz w:val="24"/>
            <w:szCs w:val="24"/>
            <w:highlight w:val="white"/>
            <w:lang w:val="en-US"/>
          </w:rPr>
          <w:t>B</w:t>
        </w:r>
        <w:r w:rsidRPr="00A67D92">
          <w:rPr>
            <w:rFonts w:eastAsia="Times New Roman"/>
            <w:color w:val="00000A"/>
            <w:sz w:val="24"/>
            <w:szCs w:val="24"/>
            <w:highlight w:val="white"/>
          </w:rPr>
          <w:t xml:space="preserve"> </w:t>
        </w:r>
        <w:r w:rsidRPr="00385147">
          <w:rPr>
            <w:rFonts w:eastAsia="Times New Roman"/>
            <w:color w:val="00000A"/>
            <w:sz w:val="24"/>
            <w:szCs w:val="24"/>
            <w:highlight w:val="white"/>
          </w:rPr>
          <w:sym w:font="Symbol" w:char="F0CE"/>
        </w:r>
        <w:r w:rsidRPr="00385147">
          <w:rPr>
            <w:rFonts w:eastAsia="Times New Roman"/>
            <w:color w:val="00000A"/>
            <w:sz w:val="24"/>
            <w:szCs w:val="24"/>
            <w:highlight w:val="white"/>
          </w:rPr>
          <w:t xml:space="preserve"> </w:t>
        </w:r>
        <w:r w:rsidRPr="00385147">
          <w:rPr>
            <w:rFonts w:ascii="Cambria Math" w:eastAsia="Times New Roman" w:hAnsi="Cambria Math" w:cs="Cambria Math"/>
            <w:color w:val="00000A"/>
            <w:sz w:val="24"/>
            <w:szCs w:val="24"/>
            <w:highlight w:val="white"/>
          </w:rPr>
          <w:t>ℱ</w:t>
        </w:r>
        <w:r w:rsidRPr="00A67D92">
          <w:rPr>
            <w:rFonts w:eastAsia="Times New Roman"/>
            <w:color w:val="00000A"/>
            <w:sz w:val="24"/>
            <w:szCs w:val="24"/>
            <w:highlight w:val="white"/>
          </w:rPr>
          <w:t>, то и</w:t>
        </w:r>
      </w:ins>
      <w:ins w:id="141" w:author="Пользователь" w:date="2019-11-12T12:33:00Z">
        <w:r w:rsidR="00B62B91" w:rsidRPr="00A67D92">
          <w:rPr>
            <w:rFonts w:eastAsia="Times New Roman"/>
            <w:color w:val="00000A"/>
            <w:sz w:val="24"/>
            <w:szCs w:val="24"/>
            <w:highlight w:val="white"/>
          </w:rPr>
          <w:t>х объединение</w:t>
        </w:r>
      </w:ins>
      <w:ins w:id="142" w:author="Пользователь" w:date="2019-11-12T12:32:00Z">
        <w:r w:rsidRPr="00A67D92">
          <w:rPr>
            <w:rFonts w:eastAsia="Times New Roman"/>
            <w:color w:val="00000A"/>
            <w:sz w:val="24"/>
            <w:szCs w:val="24"/>
            <w:highlight w:val="white"/>
          </w:rPr>
          <w:t xml:space="preserve"> </w:t>
        </w:r>
      </w:ins>
      <w:ins w:id="143" w:author="Пользователь" w:date="2019-11-12T12:33:00Z">
        <w:r w:rsidR="00B62B91" w:rsidRPr="00A67D92">
          <w:rPr>
            <w:rFonts w:eastAsia="Times New Roman"/>
            <w:color w:val="00000A"/>
            <w:sz w:val="24"/>
            <w:szCs w:val="24"/>
            <w:highlight w:val="white"/>
          </w:rPr>
          <w:t xml:space="preserve">А U В </w:t>
        </w:r>
      </w:ins>
      <w:ins w:id="144" w:author="Пользователь" w:date="2019-11-12T12:32:00Z">
        <w:r w:rsidRPr="00385147">
          <w:rPr>
            <w:rFonts w:eastAsia="Times New Roman"/>
            <w:color w:val="00000A"/>
            <w:sz w:val="24"/>
            <w:szCs w:val="24"/>
            <w:highlight w:val="white"/>
          </w:rPr>
          <w:sym w:font="Symbol" w:char="F0CE"/>
        </w:r>
        <w:r w:rsidRPr="00385147">
          <w:rPr>
            <w:rFonts w:eastAsia="Times New Roman"/>
            <w:color w:val="00000A"/>
            <w:sz w:val="24"/>
            <w:szCs w:val="24"/>
            <w:highlight w:val="white"/>
          </w:rPr>
          <w:t xml:space="preserve"> </w:t>
        </w:r>
        <w:r w:rsidRPr="00385147">
          <w:rPr>
            <w:rFonts w:ascii="Cambria Math" w:eastAsia="Times New Roman" w:hAnsi="Cambria Math" w:cs="Cambria Math"/>
            <w:color w:val="00000A"/>
            <w:sz w:val="24"/>
            <w:szCs w:val="24"/>
            <w:highlight w:val="white"/>
          </w:rPr>
          <w:t>ℱ</w:t>
        </w:r>
      </w:ins>
      <w:ins w:id="145" w:author="Пользователь" w:date="2019-11-12T12:33:00Z">
        <w:r w:rsidR="00B62B91" w:rsidRPr="00385147">
          <w:rPr>
            <w:rFonts w:eastAsia="Times New Roman"/>
            <w:color w:val="00000A"/>
            <w:sz w:val="24"/>
            <w:szCs w:val="24"/>
            <w:highlight w:val="white"/>
            <w:rPrChange w:id="146" w:author="Пользователь" w:date="2019-11-12T13:05:00Z">
              <w:rPr>
                <w:rFonts w:ascii="Cambria Math" w:eastAsia="Times New Roman" w:hAnsi="Cambria Math" w:cs="Cambria Math"/>
                <w:color w:val="00000A"/>
                <w:sz w:val="24"/>
                <w:szCs w:val="24"/>
                <w:highlight w:val="white"/>
              </w:rPr>
            </w:rPrChange>
          </w:rPr>
          <w:t>.</w:t>
        </w:r>
      </w:ins>
    </w:p>
    <w:p w14:paraId="556610B1" w14:textId="46779205" w:rsidR="00385147" w:rsidRPr="00385147" w:rsidRDefault="00CB7A5E">
      <w:pPr>
        <w:spacing w:line="288" w:lineRule="auto"/>
        <w:ind w:firstLine="397"/>
        <w:jc w:val="both"/>
        <w:rPr>
          <w:ins w:id="147" w:author="Пользователь" w:date="2019-11-12T12:24:00Z"/>
          <w:rFonts w:eastAsia="Times New Roman"/>
          <w:color w:val="00000A"/>
          <w:sz w:val="24"/>
          <w:szCs w:val="24"/>
          <w:highlight w:val="white"/>
        </w:rPr>
      </w:pPr>
      <w:ins w:id="148" w:author="Пользователь" w:date="2019-11-12T13:20:00Z">
        <w:r>
          <w:rPr>
            <w:rFonts w:eastAsia="Times New Roman"/>
            <w:color w:val="00000A"/>
            <w:sz w:val="24"/>
            <w:szCs w:val="24"/>
            <w:highlight w:val="white"/>
          </w:rPr>
          <w:t>Из этого определения</w:t>
        </w:r>
      </w:ins>
      <w:ins w:id="149" w:author="Пользователь" w:date="2019-11-12T13:04:00Z">
        <w:r w:rsidR="00385147" w:rsidRPr="00385147">
          <w:rPr>
            <w:rFonts w:eastAsia="Times New Roman"/>
            <w:color w:val="00000A"/>
            <w:sz w:val="24"/>
            <w:szCs w:val="24"/>
            <w:highlight w:val="white"/>
          </w:rPr>
          <w:t xml:space="preserve"> следует, что пересечение множеств</w:t>
        </w:r>
      </w:ins>
      <w:ins w:id="150" w:author="Пользователь" w:date="2019-11-12T13:16:00Z">
        <w:r w:rsidR="00055903">
          <w:rPr>
            <w:rFonts w:eastAsia="Times New Roman"/>
            <w:color w:val="00000A"/>
            <w:sz w:val="24"/>
            <w:szCs w:val="24"/>
            <w:highlight w:val="white"/>
          </w:rPr>
          <w:t xml:space="preserve"> А и </w:t>
        </w:r>
        <w:proofErr w:type="gramStart"/>
        <w:r w:rsidR="00055903">
          <w:rPr>
            <w:rFonts w:eastAsia="Times New Roman"/>
            <w:color w:val="00000A"/>
            <w:sz w:val="24"/>
            <w:szCs w:val="24"/>
            <w:highlight w:val="white"/>
          </w:rPr>
          <w:t>В принадлежит</w:t>
        </w:r>
      </w:ins>
      <w:proofErr w:type="gramEnd"/>
      <w:ins w:id="151" w:author="Пользователь" w:date="2019-11-12T13:04:00Z">
        <w:r w:rsidR="00385147" w:rsidRPr="00A67D92">
          <w:rPr>
            <w:rFonts w:eastAsia="Times New Roman"/>
            <w:color w:val="00000A"/>
            <w:sz w:val="24"/>
            <w:szCs w:val="24"/>
            <w:highlight w:val="white"/>
          </w:rPr>
          <w:t xml:space="preserve"> </w:t>
        </w:r>
        <w:r w:rsidR="00385147" w:rsidRPr="00A67D92">
          <w:rPr>
            <w:rFonts w:ascii="Cambria Math" w:eastAsia="Times New Roman" w:hAnsi="Cambria Math" w:cs="Cambria Math"/>
            <w:color w:val="00000A"/>
            <w:sz w:val="24"/>
            <w:szCs w:val="24"/>
            <w:highlight w:val="white"/>
          </w:rPr>
          <w:t>ℱ</w:t>
        </w:r>
      </w:ins>
      <w:ins w:id="152" w:author="Пользователь" w:date="2019-11-12T13:07:00Z">
        <w:r w:rsidR="00A67D92" w:rsidRPr="00A67D92">
          <w:rPr>
            <w:rFonts w:eastAsia="Times New Roman"/>
            <w:color w:val="00000A"/>
            <w:sz w:val="24"/>
            <w:szCs w:val="24"/>
            <w:highlight w:val="white"/>
          </w:rPr>
          <w:t>, а также</w:t>
        </w:r>
      </w:ins>
      <w:ins w:id="153" w:author="Пользователь" w:date="2019-11-12T13:08:00Z">
        <w:r w:rsidR="00A67D92">
          <w:rPr>
            <w:rFonts w:eastAsia="Times New Roman"/>
            <w:color w:val="00000A"/>
            <w:sz w:val="24"/>
            <w:szCs w:val="24"/>
            <w:highlight w:val="white"/>
          </w:rPr>
          <w:t xml:space="preserve"> то, что объединение или пересечение любого конечного числа множеств принадлежит </w:t>
        </w:r>
        <w:r w:rsidR="00A67D92" w:rsidRPr="00A67D92">
          <w:rPr>
            <w:rFonts w:ascii="Cambria Math" w:eastAsia="Times New Roman" w:hAnsi="Cambria Math" w:cs="Cambria Math"/>
            <w:color w:val="00000A"/>
            <w:sz w:val="24"/>
            <w:szCs w:val="24"/>
            <w:highlight w:val="white"/>
          </w:rPr>
          <w:t>ℱ</w:t>
        </w:r>
      </w:ins>
      <w:ins w:id="154" w:author="Пользователь" w:date="2019-11-12T13:05:00Z">
        <w:r w:rsidR="00385147" w:rsidRPr="00A67D92">
          <w:rPr>
            <w:rFonts w:eastAsia="Times New Roman"/>
            <w:color w:val="00000A"/>
            <w:sz w:val="24"/>
            <w:szCs w:val="24"/>
            <w:highlight w:val="white"/>
            <w:rPrChange w:id="155" w:author="Пользователь" w:date="2019-11-12T13:07:00Z">
              <w:rPr>
                <w:rFonts w:ascii="Cambria Math" w:eastAsia="Times New Roman" w:hAnsi="Cambria Math" w:cs="Cambria Math"/>
                <w:color w:val="00000A"/>
                <w:sz w:val="24"/>
                <w:szCs w:val="24"/>
                <w:highlight w:val="white"/>
              </w:rPr>
            </w:rPrChange>
          </w:rPr>
          <w:t>.</w:t>
        </w:r>
      </w:ins>
      <w:ins w:id="156" w:author="Пользователь" w:date="2019-11-12T13:07:00Z">
        <w:r w:rsidR="00A67D92">
          <w:rPr>
            <w:rFonts w:eastAsia="Times New Roman"/>
            <w:color w:val="00000A"/>
            <w:sz w:val="24"/>
            <w:szCs w:val="24"/>
            <w:highlight w:val="white"/>
          </w:rPr>
          <w:t xml:space="preserve"> </w:t>
        </w:r>
      </w:ins>
      <w:ins w:id="157" w:author="Пользователь" w:date="2019-11-12T13:09:00Z">
        <w:r w:rsidR="00A67D92">
          <w:rPr>
            <w:rFonts w:eastAsia="Times New Roman"/>
            <w:color w:val="00000A"/>
            <w:sz w:val="24"/>
            <w:szCs w:val="24"/>
            <w:highlight w:val="white"/>
          </w:rPr>
          <w:t>Говорят, что алгебра замкнута относительно конечного объединения и перес</w:t>
        </w:r>
      </w:ins>
      <w:ins w:id="158" w:author="Пользователь" w:date="2019-11-12T13:10:00Z">
        <w:r w:rsidR="00A67D92">
          <w:rPr>
            <w:rFonts w:eastAsia="Times New Roman"/>
            <w:color w:val="00000A"/>
            <w:sz w:val="24"/>
            <w:szCs w:val="24"/>
            <w:highlight w:val="white"/>
          </w:rPr>
          <w:t>еч</w:t>
        </w:r>
      </w:ins>
      <w:ins w:id="159" w:author="Пользователь" w:date="2019-11-12T13:09:00Z">
        <w:r w:rsidR="00A67D92">
          <w:rPr>
            <w:rFonts w:eastAsia="Times New Roman"/>
            <w:color w:val="00000A"/>
            <w:sz w:val="24"/>
            <w:szCs w:val="24"/>
            <w:highlight w:val="white"/>
          </w:rPr>
          <w:t>ения.</w:t>
        </w:r>
      </w:ins>
    </w:p>
    <w:p w14:paraId="6217FA21" w14:textId="77777777" w:rsidR="00B62B91" w:rsidRDefault="00B62B91">
      <w:pPr>
        <w:spacing w:line="288" w:lineRule="auto"/>
        <w:ind w:firstLine="397"/>
        <w:jc w:val="both"/>
        <w:rPr>
          <w:ins w:id="160" w:author="Пользователь" w:date="2019-11-12T12:36:00Z"/>
          <w:rFonts w:eastAsia="Times New Roman"/>
          <w:color w:val="00000A"/>
          <w:sz w:val="24"/>
          <w:szCs w:val="24"/>
          <w:highlight w:val="white"/>
        </w:rPr>
      </w:pPr>
    </w:p>
    <w:p w14:paraId="12E8601E" w14:textId="220700A0" w:rsidR="00A67D92" w:rsidRDefault="00B62B91">
      <w:pPr>
        <w:spacing w:line="288" w:lineRule="auto"/>
        <w:ind w:firstLine="397"/>
        <w:jc w:val="both"/>
        <w:rPr>
          <w:ins w:id="161" w:author="Пользователь" w:date="2019-11-12T13:09:00Z"/>
          <w:rFonts w:ascii="Cambria Math" w:eastAsia="Times New Roman" w:hAnsi="Cambria Math" w:cs="Cambria Math"/>
          <w:color w:val="00000A"/>
          <w:sz w:val="24"/>
          <w:szCs w:val="24"/>
          <w:highlight w:val="white"/>
        </w:rPr>
      </w:pPr>
      <w:ins w:id="162" w:author="Пользователь" w:date="2019-11-12T12:36:00Z">
        <w:r>
          <w:rPr>
            <w:rFonts w:eastAsia="Times New Roman"/>
            <w:color w:val="00000A"/>
            <w:sz w:val="24"/>
            <w:szCs w:val="24"/>
            <w:highlight w:val="white"/>
          </w:rPr>
          <w:t xml:space="preserve">Набор </w:t>
        </w:r>
      </w:ins>
      <w:ins w:id="163" w:author="Пользователь" w:date="2019-11-12T12:37:00Z">
        <w:r w:rsidRPr="00B62B91">
          <w:rPr>
            <w:rFonts w:eastAsia="Times New Roman"/>
            <w:color w:val="00000A"/>
            <w:sz w:val="24"/>
            <w:szCs w:val="24"/>
            <w:highlight w:val="white"/>
          </w:rPr>
          <w:t xml:space="preserve">подмножеств </w:t>
        </w:r>
        <w:r w:rsidRPr="00F70312">
          <w:rPr>
            <w:rFonts w:ascii="Cambria Math" w:eastAsia="Times New Roman" w:hAnsi="Cambria Math" w:cs="Cambria Math"/>
            <w:color w:val="00000A"/>
            <w:sz w:val="24"/>
            <w:szCs w:val="24"/>
            <w:highlight w:val="white"/>
          </w:rPr>
          <w:t>ℱ</w:t>
        </w:r>
        <w:r w:rsidRPr="00F70312">
          <w:rPr>
            <w:rFonts w:eastAsia="Times New Roman"/>
            <w:color w:val="00000A"/>
            <w:sz w:val="24"/>
            <w:szCs w:val="24"/>
            <w:highlight w:val="white"/>
          </w:rPr>
          <w:t xml:space="preserve"> </w:t>
        </w:r>
        <w:r w:rsidRPr="00091C05">
          <w:rPr>
            <w:rFonts w:eastAsia="Times New Roman"/>
            <w:color w:val="00000A"/>
            <w:sz w:val="24"/>
            <w:szCs w:val="24"/>
            <w:highlight w:val="white"/>
          </w:rPr>
          <w:t xml:space="preserve">называется </w:t>
        </w:r>
        <w:r>
          <w:rPr>
            <w:rFonts w:eastAsia="Times New Roman"/>
            <w:color w:val="00000A"/>
            <w:sz w:val="24"/>
            <w:szCs w:val="24"/>
            <w:highlight w:val="white"/>
          </w:rPr>
          <w:t>сигма-</w:t>
        </w:r>
        <w:r w:rsidRPr="00091C05">
          <w:rPr>
            <w:rFonts w:eastAsia="Times New Roman"/>
            <w:color w:val="00000A"/>
            <w:sz w:val="24"/>
            <w:szCs w:val="24"/>
            <w:highlight w:val="white"/>
          </w:rPr>
          <w:t xml:space="preserve">алгеброй, </w:t>
        </w:r>
        <w:r w:rsidRPr="00F70312">
          <w:rPr>
            <w:rFonts w:eastAsia="Times New Roman"/>
            <w:color w:val="00000A"/>
            <w:sz w:val="24"/>
            <w:szCs w:val="24"/>
            <w:highlight w:val="white"/>
          </w:rPr>
          <w:t xml:space="preserve">если </w:t>
        </w:r>
        <w:r>
          <w:rPr>
            <w:rFonts w:eastAsia="Times New Roman"/>
            <w:color w:val="00000A"/>
            <w:sz w:val="24"/>
            <w:szCs w:val="24"/>
            <w:highlight w:val="white"/>
          </w:rPr>
          <w:t xml:space="preserve">вместо 3) </w:t>
        </w:r>
      </w:ins>
      <w:ins w:id="164" w:author="Пользователь" w:date="2019-11-12T12:34:00Z">
        <w:r w:rsidRPr="00A32789">
          <w:rPr>
            <w:rFonts w:eastAsia="Times New Roman"/>
            <w:color w:val="00000A"/>
            <w:sz w:val="24"/>
            <w:szCs w:val="24"/>
            <w:highlight w:val="white"/>
          </w:rPr>
          <w:t>потребовать</w:t>
        </w:r>
      </w:ins>
      <w:ins w:id="165" w:author="Пользователь" w:date="2019-11-12T13:20:00Z">
        <w:r w:rsidR="00CB7A5E">
          <w:rPr>
            <w:rFonts w:eastAsia="Times New Roman"/>
            <w:color w:val="00000A"/>
            <w:sz w:val="24"/>
            <w:szCs w:val="24"/>
            <w:highlight w:val="white"/>
          </w:rPr>
          <w:t xml:space="preserve"> более сильное условие:</w:t>
        </w:r>
      </w:ins>
      <w:ins w:id="166" w:author="Пользователь" w:date="2019-11-12T12:34:00Z">
        <w:r w:rsidRPr="00A32789">
          <w:rPr>
            <w:rFonts w:eastAsia="Times New Roman"/>
            <w:color w:val="00000A"/>
            <w:sz w:val="24"/>
            <w:szCs w:val="24"/>
            <w:highlight w:val="white"/>
          </w:rPr>
          <w:t xml:space="preserve"> чтобы объединение счетного числа </w:t>
        </w:r>
      </w:ins>
      <w:ins w:id="167" w:author="Пользователь" w:date="2019-11-12T13:06:00Z">
        <w:r w:rsidR="00A67D92">
          <w:rPr>
            <w:rFonts w:eastAsia="Times New Roman"/>
            <w:color w:val="00000A"/>
            <w:sz w:val="24"/>
            <w:szCs w:val="24"/>
            <w:highlight w:val="white"/>
          </w:rPr>
          <w:t>множеств</w:t>
        </w:r>
      </w:ins>
      <w:ins w:id="168" w:author="Пользователь" w:date="2019-11-12T12:34:00Z">
        <w:r w:rsidRPr="00A32789">
          <w:rPr>
            <w:rFonts w:eastAsia="Times New Roman"/>
            <w:color w:val="00000A"/>
            <w:sz w:val="24"/>
            <w:szCs w:val="24"/>
            <w:highlight w:val="white"/>
          </w:rPr>
          <w:t xml:space="preserve"> </w:t>
        </w:r>
      </w:ins>
      <m:oMath>
        <m:sSub>
          <m:sSubPr>
            <m:ctrlPr>
              <w:ins w:id="169" w:author="Пользователь" w:date="2019-11-12T13:19:00Z">
                <w:rPr>
                  <w:rFonts w:ascii="Cambria Math" w:hAnsi="Cambria Math"/>
                  <w:i/>
                  <w:sz w:val="24"/>
                  <w:szCs w:val="24"/>
                </w:rPr>
              </w:ins>
            </m:ctrlPr>
          </m:sSubPr>
          <m:e>
            <m:r>
              <w:ins w:id="170" w:author="Пользователь" w:date="2019-11-12T13:19:00Z">
                <w:rPr>
                  <w:rFonts w:ascii="Cambria Math" w:hAnsi="Cambria Math"/>
                  <w:sz w:val="24"/>
                  <w:szCs w:val="24"/>
                </w:rPr>
                <m:t>A</m:t>
              </w:ins>
            </m:r>
          </m:e>
          <m:sub>
            <m:r>
              <w:ins w:id="171" w:author="Пользователь" w:date="2019-11-12T13:19:00Z">
                <w:rPr>
                  <w:rFonts w:ascii="Cambria Math" w:hAnsi="Cambria Math"/>
                  <w:sz w:val="24"/>
                  <w:szCs w:val="24"/>
                </w:rPr>
                <m:t>i</m:t>
              </w:ins>
            </m:r>
          </m:sub>
        </m:sSub>
      </m:oMath>
      <w:ins w:id="172" w:author="Пользователь" w:date="2019-11-12T12:58:00Z">
        <w:r w:rsidR="00A32789" w:rsidRPr="00A32789">
          <w:rPr>
            <w:rFonts w:eastAsia="Times New Roman"/>
            <w:color w:val="00000A"/>
            <w:sz w:val="24"/>
            <w:szCs w:val="24"/>
            <w:highlight w:val="white"/>
            <w:rPrChange w:id="173" w:author="Пользователь" w:date="2019-11-12T12:59:00Z">
              <w:rPr>
                <w:rFonts w:eastAsia="Times New Roman"/>
                <w:color w:val="00000A"/>
                <w:sz w:val="24"/>
                <w:szCs w:val="24"/>
                <w:highlight w:val="white"/>
                <w:lang w:val="en-US"/>
              </w:rPr>
            </w:rPrChange>
          </w:rPr>
          <w:t xml:space="preserve"> </w:t>
        </w:r>
      </w:ins>
      <w:ins w:id="174" w:author="Пользователь" w:date="2019-11-12T12:34:00Z">
        <w:r w:rsidRPr="00A32789">
          <w:rPr>
            <w:rFonts w:eastAsia="Times New Roman"/>
            <w:color w:val="00000A"/>
            <w:sz w:val="24"/>
            <w:szCs w:val="24"/>
            <w:highlight w:val="white"/>
          </w:rPr>
          <w:t>принадлежало</w:t>
        </w:r>
      </w:ins>
      <w:ins w:id="175" w:author="Пользователь" w:date="2019-11-12T12:35:00Z">
        <w:r w:rsidRPr="00A32789">
          <w:rPr>
            <w:rFonts w:eastAsia="Times New Roman"/>
            <w:color w:val="00000A"/>
            <w:sz w:val="24"/>
            <w:szCs w:val="24"/>
            <w:highlight w:val="white"/>
            <w:rPrChange w:id="176" w:author="Пользователь" w:date="2019-11-12T12:59:00Z">
              <w:rPr>
                <w:rFonts w:ascii="Cambria Math" w:eastAsia="Times New Roman" w:hAnsi="Cambria Math" w:cs="Cambria Math"/>
                <w:color w:val="00000A"/>
                <w:sz w:val="24"/>
                <w:szCs w:val="24"/>
                <w:highlight w:val="white"/>
              </w:rPr>
            </w:rPrChange>
          </w:rPr>
          <w:t xml:space="preserve"> </w:t>
        </w:r>
        <w:r w:rsidRPr="00A32789">
          <w:rPr>
            <w:rFonts w:ascii="Cambria Math" w:eastAsia="Times New Roman" w:hAnsi="Cambria Math" w:cs="Cambria Math"/>
            <w:color w:val="00000A"/>
            <w:sz w:val="24"/>
            <w:szCs w:val="24"/>
            <w:highlight w:val="white"/>
          </w:rPr>
          <w:t>ℱ</w:t>
        </w:r>
        <w:r w:rsidR="00A32789" w:rsidRPr="00A32789">
          <w:rPr>
            <w:rFonts w:eastAsia="Times New Roman"/>
            <w:color w:val="00000A"/>
            <w:sz w:val="24"/>
            <w:szCs w:val="24"/>
            <w:highlight w:val="white"/>
            <w:rPrChange w:id="177" w:author="Пользователь" w:date="2019-11-12T12:59:00Z">
              <w:rPr>
                <w:rFonts w:ascii="Cambria Math" w:eastAsia="Times New Roman" w:hAnsi="Cambria Math" w:cs="Cambria Math"/>
                <w:color w:val="00000A"/>
                <w:sz w:val="24"/>
                <w:szCs w:val="24"/>
                <w:highlight w:val="white"/>
              </w:rPr>
            </w:rPrChange>
          </w:rPr>
          <w:t>: если</w:t>
        </w:r>
      </w:ins>
      <w:ins w:id="178" w:author="Пользователь" w:date="2019-11-12T13:00:00Z">
        <w:r w:rsidR="00A32789">
          <w:rPr>
            <w:rFonts w:eastAsia="Times New Roman"/>
            <w:color w:val="00000A"/>
            <w:sz w:val="24"/>
            <w:szCs w:val="24"/>
            <w:highlight w:val="white"/>
          </w:rPr>
          <w:t xml:space="preserve">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oMath>
        <w:r w:rsidR="00A32789" w:rsidRPr="00091C05">
          <w:rPr>
            <w:rFonts w:eastAsia="Times New Roman"/>
            <w:color w:val="00000A"/>
            <w:sz w:val="24"/>
            <w:szCs w:val="24"/>
            <w:highlight w:val="white"/>
          </w:rPr>
          <w:sym w:font="Symbol" w:char="F0CE"/>
        </w:r>
        <w:r w:rsidR="00A32789" w:rsidRPr="00091C05">
          <w:rPr>
            <w:rFonts w:eastAsia="Times New Roman"/>
            <w:color w:val="00000A"/>
            <w:sz w:val="24"/>
            <w:szCs w:val="24"/>
            <w:highlight w:val="white"/>
          </w:rPr>
          <w:t xml:space="preserve"> </w:t>
        </w:r>
        <w:r w:rsidR="00A32789" w:rsidRPr="00091C05">
          <w:rPr>
            <w:rFonts w:ascii="Cambria Math" w:eastAsia="Times New Roman" w:hAnsi="Cambria Math" w:cs="Cambria Math"/>
            <w:color w:val="00000A"/>
            <w:sz w:val="24"/>
            <w:szCs w:val="24"/>
            <w:highlight w:val="white"/>
          </w:rPr>
          <w:t>ℱ</w:t>
        </w:r>
        <w:r w:rsidR="00A32789">
          <w:rPr>
            <w:rFonts w:eastAsia="Times New Roman"/>
            <w:color w:val="00000A"/>
            <w:sz w:val="24"/>
            <w:szCs w:val="24"/>
            <w:highlight w:val="white"/>
          </w:rPr>
          <w:t>, то</w:t>
        </w:r>
      </w:ins>
      <w:ins w:id="179" w:author="Пользователь" w:date="2019-11-12T12:35:00Z">
        <w:r w:rsidR="00A32789" w:rsidRPr="00A32789">
          <w:rPr>
            <w:rFonts w:eastAsia="Times New Roman"/>
            <w:color w:val="00000A"/>
            <w:sz w:val="24"/>
            <w:szCs w:val="24"/>
            <w:highlight w:val="white"/>
            <w:rPrChange w:id="180" w:author="Пользователь" w:date="2019-11-12T12:59:00Z">
              <w:rPr>
                <w:rFonts w:ascii="Cambria Math" w:eastAsia="Times New Roman" w:hAnsi="Cambria Math" w:cs="Cambria Math"/>
                <w:color w:val="00000A"/>
                <w:sz w:val="24"/>
                <w:szCs w:val="24"/>
                <w:highlight w:val="white"/>
              </w:rPr>
            </w:rPrChange>
          </w:rPr>
          <w:t xml:space="preserve"> </w:t>
        </w:r>
      </w:ins>
      <m:oMath>
        <m:nary>
          <m:naryPr>
            <m:chr m:val="⋃"/>
            <m:limLoc m:val="undOvr"/>
            <m:supHide m:val="1"/>
            <m:ctrlPr>
              <w:ins w:id="181" w:author="Пользователь" w:date="2019-11-12T12:59:00Z">
                <w:rPr>
                  <w:rFonts w:ascii="Cambria Math" w:hAnsi="Cambria Math"/>
                  <w:i/>
                  <w:sz w:val="24"/>
                  <w:szCs w:val="24"/>
                </w:rPr>
              </w:ins>
            </m:ctrlPr>
          </m:naryPr>
          <m:sub>
            <m:r>
              <w:ins w:id="182" w:author="Пользователь" w:date="2019-11-12T12:59:00Z">
                <w:rPr>
                  <w:rFonts w:ascii="Cambria Math" w:hAnsi="Cambria Math"/>
                  <w:sz w:val="24"/>
                  <w:szCs w:val="24"/>
                  <w:lang w:val="en-US"/>
                </w:rPr>
                <m:t>i</m:t>
              </w:ins>
            </m:r>
          </m:sub>
          <m:sup/>
          <m:e>
            <m:sSub>
              <m:sSubPr>
                <m:ctrlPr>
                  <w:ins w:id="183" w:author="Пользователь" w:date="2019-11-12T12:59:00Z">
                    <w:rPr>
                      <w:rFonts w:ascii="Cambria Math" w:hAnsi="Cambria Math"/>
                      <w:i/>
                      <w:sz w:val="24"/>
                      <w:szCs w:val="24"/>
                    </w:rPr>
                  </w:ins>
                </m:ctrlPr>
              </m:sSubPr>
              <m:e>
                <m:r>
                  <w:ins w:id="184" w:author="Пользователь" w:date="2019-11-12T12:59:00Z">
                    <w:rPr>
                      <w:rFonts w:ascii="Cambria Math" w:hAnsi="Cambria Math"/>
                      <w:sz w:val="24"/>
                      <w:szCs w:val="24"/>
                    </w:rPr>
                    <m:t>A</m:t>
                  </w:ins>
                </m:r>
              </m:e>
              <m:sub>
                <m:r>
                  <w:ins w:id="185" w:author="Пользователь" w:date="2019-11-12T12:59:00Z">
                    <w:rPr>
                      <w:rFonts w:ascii="Cambria Math" w:hAnsi="Cambria Math"/>
                      <w:sz w:val="24"/>
                      <w:szCs w:val="24"/>
                    </w:rPr>
                    <m:t>i</m:t>
                  </w:ins>
                </m:r>
              </m:sub>
            </m:sSub>
          </m:e>
        </m:nary>
      </m:oMath>
      <w:ins w:id="186" w:author="Пользователь" w:date="2019-11-12T13:00:00Z">
        <w:r w:rsidR="00A32789" w:rsidRPr="00091C05">
          <w:rPr>
            <w:rFonts w:eastAsia="Times New Roman"/>
            <w:color w:val="00000A"/>
            <w:sz w:val="24"/>
            <w:szCs w:val="24"/>
            <w:highlight w:val="white"/>
          </w:rPr>
          <w:sym w:font="Symbol" w:char="F0CE"/>
        </w:r>
        <w:r w:rsidR="00A32789" w:rsidRPr="00091C05">
          <w:rPr>
            <w:rFonts w:eastAsia="Times New Roman"/>
            <w:color w:val="00000A"/>
            <w:sz w:val="24"/>
            <w:szCs w:val="24"/>
            <w:highlight w:val="white"/>
          </w:rPr>
          <w:t xml:space="preserve"> </w:t>
        </w:r>
        <w:r w:rsidR="00A32789" w:rsidRPr="00091C05">
          <w:rPr>
            <w:rFonts w:ascii="Cambria Math" w:eastAsia="Times New Roman" w:hAnsi="Cambria Math" w:cs="Cambria Math"/>
            <w:color w:val="00000A"/>
            <w:sz w:val="24"/>
            <w:szCs w:val="24"/>
            <w:highlight w:val="white"/>
          </w:rPr>
          <w:t>ℱ</w:t>
        </w:r>
        <w:r w:rsidR="00A32789">
          <w:rPr>
            <w:rFonts w:ascii="Cambria Math" w:eastAsia="Times New Roman" w:hAnsi="Cambria Math" w:cs="Cambria Math"/>
            <w:color w:val="00000A"/>
            <w:sz w:val="24"/>
            <w:szCs w:val="24"/>
            <w:highlight w:val="white"/>
          </w:rPr>
          <w:t>.</w:t>
        </w:r>
      </w:ins>
      <w:ins w:id="187" w:author="Пользователь" w:date="2019-11-12T13:05:00Z">
        <w:r w:rsidR="00A67D92">
          <w:rPr>
            <w:rFonts w:ascii="Cambria Math" w:eastAsia="Times New Roman" w:hAnsi="Cambria Math" w:cs="Cambria Math"/>
            <w:color w:val="00000A"/>
            <w:sz w:val="24"/>
            <w:szCs w:val="24"/>
            <w:highlight w:val="white"/>
          </w:rPr>
          <w:t xml:space="preserve"> </w:t>
        </w:r>
      </w:ins>
    </w:p>
    <w:p w14:paraId="69E19751" w14:textId="3C09ED0A" w:rsidR="00091C05" w:rsidRPr="00A32789" w:rsidRDefault="00CB7A5E">
      <w:pPr>
        <w:spacing w:line="288" w:lineRule="auto"/>
        <w:ind w:firstLine="397"/>
        <w:jc w:val="both"/>
        <w:rPr>
          <w:ins w:id="188" w:author="Пользователь" w:date="2019-11-12T12:33:00Z"/>
          <w:rFonts w:eastAsia="Times New Roman"/>
          <w:color w:val="00000A"/>
          <w:sz w:val="24"/>
          <w:szCs w:val="24"/>
          <w:highlight w:val="white"/>
        </w:rPr>
      </w:pPr>
      <w:ins w:id="189" w:author="Пользователь" w:date="2019-11-12T13:20:00Z">
        <w:r>
          <w:rPr>
            <w:rFonts w:eastAsia="Times New Roman"/>
            <w:color w:val="00000A"/>
            <w:sz w:val="24"/>
            <w:szCs w:val="24"/>
            <w:highlight w:val="white"/>
          </w:rPr>
          <w:lastRenderedPageBreak/>
          <w:t>Из этого определения</w:t>
        </w:r>
        <w:r w:rsidRPr="00385147">
          <w:rPr>
            <w:rFonts w:eastAsia="Times New Roman"/>
            <w:color w:val="00000A"/>
            <w:sz w:val="24"/>
            <w:szCs w:val="24"/>
            <w:highlight w:val="white"/>
          </w:rPr>
          <w:t xml:space="preserve"> </w:t>
        </w:r>
      </w:ins>
      <w:ins w:id="190" w:author="Пользователь" w:date="2019-11-12T13:05:00Z">
        <w:r w:rsidR="00A67D92" w:rsidRPr="00385147">
          <w:rPr>
            <w:rFonts w:eastAsia="Times New Roman"/>
            <w:color w:val="00000A"/>
            <w:sz w:val="24"/>
            <w:szCs w:val="24"/>
            <w:highlight w:val="white"/>
          </w:rPr>
          <w:t xml:space="preserve">следует, что и пересечение </w:t>
        </w:r>
      </w:ins>
      <w:ins w:id="191" w:author="Пользователь" w:date="2019-11-12T13:06:00Z">
        <w:r w:rsidR="00A67D92">
          <w:rPr>
            <w:rFonts w:eastAsia="Times New Roman"/>
            <w:color w:val="00000A"/>
            <w:sz w:val="24"/>
            <w:szCs w:val="24"/>
            <w:highlight w:val="white"/>
          </w:rPr>
          <w:t xml:space="preserve">счетного числа </w:t>
        </w:r>
      </w:ins>
      <w:ins w:id="192" w:author="Пользователь" w:date="2019-11-12T13:05:00Z">
        <w:r w:rsidR="00A67D92" w:rsidRPr="00385147">
          <w:rPr>
            <w:rFonts w:eastAsia="Times New Roman"/>
            <w:color w:val="00000A"/>
            <w:sz w:val="24"/>
            <w:szCs w:val="24"/>
            <w:highlight w:val="white"/>
          </w:rPr>
          <w:t xml:space="preserve">множеств </w:t>
        </w:r>
      </w:ins>
      <w:ins w:id="193" w:author="Пользователь" w:date="2019-11-12T13:07:00Z">
        <w:r w:rsidR="00A67D92">
          <w:rPr>
            <w:rFonts w:eastAsia="Times New Roman"/>
            <w:color w:val="00000A"/>
            <w:sz w:val="24"/>
            <w:szCs w:val="24"/>
            <w:highlight w:val="white"/>
          </w:rPr>
          <w:t>принадлежит</w:t>
        </w:r>
      </w:ins>
      <w:ins w:id="194" w:author="Пользователь" w:date="2019-11-12T13:05:00Z">
        <w:r w:rsidR="00A67D92" w:rsidRPr="00385147">
          <w:rPr>
            <w:rFonts w:eastAsia="Times New Roman"/>
            <w:color w:val="00000A"/>
            <w:sz w:val="24"/>
            <w:szCs w:val="24"/>
            <w:highlight w:val="white"/>
          </w:rPr>
          <w:t xml:space="preserve"> </w:t>
        </w:r>
        <w:r w:rsidR="00A67D92" w:rsidRPr="00A67D92">
          <w:rPr>
            <w:rFonts w:ascii="Cambria Math" w:eastAsia="Times New Roman" w:hAnsi="Cambria Math" w:cs="Cambria Math"/>
            <w:color w:val="00000A"/>
            <w:sz w:val="24"/>
            <w:szCs w:val="24"/>
            <w:highlight w:val="white"/>
          </w:rPr>
          <w:t>ℱ</w:t>
        </w:r>
      </w:ins>
      <w:ins w:id="195" w:author="Пользователь" w:date="2019-11-12T13:07:00Z">
        <w:r w:rsidR="00A67D92" w:rsidRPr="00A67D92">
          <w:rPr>
            <w:rFonts w:eastAsia="Times New Roman"/>
            <w:color w:val="00000A"/>
            <w:sz w:val="24"/>
            <w:szCs w:val="24"/>
            <w:highlight w:val="white"/>
            <w:rPrChange w:id="196" w:author="Пользователь" w:date="2019-11-12T13:10:00Z">
              <w:rPr>
                <w:rFonts w:ascii="Cambria Math" w:eastAsia="Times New Roman" w:hAnsi="Cambria Math" w:cs="Cambria Math"/>
                <w:color w:val="00000A"/>
                <w:sz w:val="24"/>
                <w:szCs w:val="24"/>
                <w:highlight w:val="white"/>
              </w:rPr>
            </w:rPrChange>
          </w:rPr>
          <w:t>.</w:t>
        </w:r>
      </w:ins>
      <w:ins w:id="197" w:author="Пользователь" w:date="2019-11-12T13:09:00Z">
        <w:r w:rsidR="00A67D92" w:rsidRPr="00A67D92">
          <w:rPr>
            <w:rFonts w:eastAsia="Times New Roman"/>
            <w:color w:val="00000A"/>
            <w:sz w:val="24"/>
            <w:szCs w:val="24"/>
            <w:highlight w:val="white"/>
            <w:rPrChange w:id="198" w:author="Пользователь" w:date="2019-11-12T13:10:00Z">
              <w:rPr>
                <w:rFonts w:ascii="Cambria Math" w:eastAsia="Times New Roman" w:hAnsi="Cambria Math" w:cs="Cambria Math"/>
                <w:color w:val="00000A"/>
                <w:sz w:val="24"/>
                <w:szCs w:val="24"/>
                <w:highlight w:val="white"/>
              </w:rPr>
            </w:rPrChange>
          </w:rPr>
          <w:t xml:space="preserve"> </w:t>
        </w:r>
      </w:ins>
      <w:ins w:id="199" w:author="Пользователь" w:date="2019-11-12T13:10:00Z">
        <w:r w:rsidR="00A67D92" w:rsidRPr="00A67D92">
          <w:rPr>
            <w:rFonts w:eastAsia="Times New Roman"/>
            <w:color w:val="00000A"/>
            <w:sz w:val="24"/>
            <w:szCs w:val="24"/>
            <w:highlight w:val="white"/>
            <w:rPrChange w:id="200" w:author="Пользователь" w:date="2019-11-12T13:10:00Z">
              <w:rPr>
                <w:rFonts w:ascii="Cambria Math" w:eastAsia="Times New Roman" w:hAnsi="Cambria Math" w:cs="Cambria Math"/>
                <w:color w:val="00000A"/>
                <w:sz w:val="24"/>
                <w:szCs w:val="24"/>
                <w:highlight w:val="white"/>
              </w:rPr>
            </w:rPrChange>
          </w:rPr>
          <w:t>Иными словами, с</w:t>
        </w:r>
      </w:ins>
      <w:ins w:id="201" w:author="Пользователь" w:date="2019-11-12T13:09:00Z">
        <w:r w:rsidR="00A67D92" w:rsidRPr="00A67D92">
          <w:rPr>
            <w:rFonts w:eastAsia="Times New Roman"/>
            <w:color w:val="00000A"/>
            <w:sz w:val="24"/>
            <w:szCs w:val="24"/>
            <w:highlight w:val="white"/>
            <w:rPrChange w:id="202" w:author="Пользователь" w:date="2019-11-12T13:10:00Z">
              <w:rPr>
                <w:rFonts w:ascii="Cambria Math" w:eastAsia="Times New Roman" w:hAnsi="Cambria Math" w:cs="Cambria Math"/>
                <w:color w:val="00000A"/>
                <w:sz w:val="24"/>
                <w:szCs w:val="24"/>
                <w:highlight w:val="white"/>
              </w:rPr>
            </w:rPrChange>
          </w:rPr>
          <w:t xml:space="preserve">игма-алгебра замкнута относительно </w:t>
        </w:r>
      </w:ins>
      <w:ins w:id="203" w:author="Пользователь" w:date="2019-11-12T13:10:00Z">
        <w:r w:rsidR="00A67D92" w:rsidRPr="00A67D92">
          <w:rPr>
            <w:rFonts w:eastAsia="Times New Roman"/>
            <w:color w:val="00000A"/>
            <w:sz w:val="24"/>
            <w:szCs w:val="24"/>
            <w:highlight w:val="white"/>
            <w:rPrChange w:id="204" w:author="Пользователь" w:date="2019-11-12T13:10:00Z">
              <w:rPr>
                <w:rFonts w:ascii="Cambria Math" w:eastAsia="Times New Roman" w:hAnsi="Cambria Math" w:cs="Cambria Math"/>
                <w:color w:val="00000A"/>
                <w:sz w:val="24"/>
                <w:szCs w:val="24"/>
                <w:highlight w:val="white"/>
              </w:rPr>
            </w:rPrChange>
          </w:rPr>
          <w:t>счетного объединения и пересечения.</w:t>
        </w:r>
      </w:ins>
    </w:p>
    <w:p w14:paraId="32D305D8" w14:textId="5FE4AC9D" w:rsidR="00B62B91" w:rsidRPr="00B62B91" w:rsidRDefault="00B62B91">
      <w:pPr>
        <w:spacing w:line="288" w:lineRule="auto"/>
        <w:ind w:firstLine="397"/>
        <w:jc w:val="both"/>
        <w:rPr>
          <w:ins w:id="205" w:author="Пользователь" w:date="2019-11-12T12:22:00Z"/>
          <w:rFonts w:eastAsia="Times New Roman"/>
          <w:color w:val="00000A"/>
          <w:sz w:val="24"/>
          <w:szCs w:val="24"/>
          <w:highlight w:val="white"/>
        </w:rPr>
      </w:pPr>
    </w:p>
    <w:p w14:paraId="3713485C" w14:textId="75D1CE03" w:rsidR="00EA377C" w:rsidRPr="00191AD5" w:rsidRDefault="00D61FAD">
      <w:pPr>
        <w:spacing w:line="288" w:lineRule="auto"/>
        <w:ind w:firstLine="397"/>
        <w:jc w:val="both"/>
        <w:rPr>
          <w:ins w:id="206" w:author="Пользователь" w:date="2019-11-12T00:34:00Z"/>
          <w:rFonts w:eastAsia="Times New Roman"/>
          <w:color w:val="00000A"/>
          <w:sz w:val="24"/>
          <w:szCs w:val="24"/>
          <w:highlight w:val="white"/>
        </w:rPr>
      </w:pPr>
      <w:ins w:id="207" w:author="Пользователь" w:date="2019-11-12T13:14:00Z">
        <w:r>
          <w:rPr>
            <w:rFonts w:eastAsia="Times New Roman"/>
            <w:color w:val="00000A"/>
            <w:sz w:val="24"/>
            <w:szCs w:val="24"/>
            <w:highlight w:val="white"/>
          </w:rPr>
          <w:t xml:space="preserve">Пусть </w:t>
        </w:r>
        <w:r w:rsidRPr="00F70312">
          <w:rPr>
            <w:rFonts w:ascii="Cambria Math" w:eastAsia="Times New Roman" w:hAnsi="Cambria Math" w:cs="Cambria Math"/>
            <w:color w:val="00000A"/>
            <w:sz w:val="24"/>
            <w:szCs w:val="24"/>
            <w:highlight w:val="white"/>
          </w:rPr>
          <w:t>ℱ</w:t>
        </w:r>
        <w:r>
          <w:rPr>
            <w:rFonts w:eastAsia="Times New Roman"/>
            <w:color w:val="00000A"/>
            <w:sz w:val="24"/>
            <w:szCs w:val="24"/>
            <w:highlight w:val="white"/>
          </w:rPr>
          <w:t xml:space="preserve"> - это алгебра множеств. </w:t>
        </w:r>
      </w:ins>
      <w:ins w:id="208" w:author="Пользователь" w:date="2019-11-12T00:32:00Z">
        <w:r w:rsidR="00EA377C" w:rsidRPr="00091C05">
          <w:rPr>
            <w:rFonts w:eastAsia="Times New Roman"/>
            <w:color w:val="00000A"/>
            <w:sz w:val="24"/>
            <w:szCs w:val="24"/>
            <w:highlight w:val="white"/>
          </w:rPr>
          <w:t>Функция</w:t>
        </w:r>
      </w:ins>
      <w:ins w:id="209" w:author="Пользователь" w:date="2019-11-12T00:34:00Z">
        <w:r w:rsidR="00EA377C" w:rsidRPr="00EA377C">
          <w:rPr>
            <w:rFonts w:eastAsia="Times New Roman"/>
            <w:color w:val="00000A"/>
            <w:sz w:val="24"/>
            <w:szCs w:val="24"/>
            <w:highlight w:val="white"/>
          </w:rPr>
          <w:t xml:space="preserve"> </w:t>
        </w:r>
        <w:r w:rsidR="00EA377C" w:rsidRPr="00EA377C">
          <w:rPr>
            <w:rFonts w:eastAsia="Times New Roman"/>
            <w:color w:val="00000A"/>
            <w:sz w:val="24"/>
            <w:szCs w:val="24"/>
            <w:highlight w:val="white"/>
            <w:rPrChange w:id="210" w:author="Пользователь" w:date="2019-11-12T00:37:00Z">
              <w:rPr>
                <w:rFonts w:ascii="Times New Roman" w:eastAsia="Times New Roman" w:hAnsi="Times New Roman" w:cs="Times New Roman"/>
                <w:color w:val="00000A"/>
                <w:sz w:val="24"/>
                <w:szCs w:val="24"/>
                <w:highlight w:val="white"/>
              </w:rPr>
            </w:rPrChange>
          </w:rPr>
          <w:t>μ</w:t>
        </w:r>
      </w:ins>
      <w:ins w:id="211" w:author="Пользователь" w:date="2019-11-12T00:32:00Z">
        <w:r w:rsidR="00EA377C" w:rsidRPr="00EA377C">
          <w:rPr>
            <w:rFonts w:eastAsia="Times New Roman"/>
            <w:color w:val="00000A"/>
            <w:sz w:val="24"/>
            <w:szCs w:val="24"/>
            <w:highlight w:val="white"/>
          </w:rPr>
          <w:t xml:space="preserve">, </w:t>
        </w:r>
      </w:ins>
      <w:ins w:id="212" w:author="Пользователь" w:date="2019-11-12T13:02:00Z">
        <w:r w:rsidR="00EB0CF8">
          <w:rPr>
            <w:rFonts w:eastAsia="Times New Roman"/>
            <w:color w:val="00000A"/>
            <w:sz w:val="24"/>
            <w:szCs w:val="24"/>
            <w:highlight w:val="white"/>
          </w:rPr>
          <w:t xml:space="preserve">сопоставляющая любому </w:t>
        </w:r>
      </w:ins>
      <w:ins w:id="213" w:author="Пользователь" w:date="2019-11-12T00:32:00Z">
        <w:r w:rsidR="00EA377C" w:rsidRPr="00EA377C">
          <w:rPr>
            <w:rFonts w:eastAsia="Times New Roman"/>
            <w:color w:val="00000A"/>
            <w:sz w:val="24"/>
            <w:szCs w:val="24"/>
            <w:highlight w:val="white"/>
          </w:rPr>
          <w:t>множеству А</w:t>
        </w:r>
      </w:ins>
      <w:ins w:id="214" w:author="Пользователь" w:date="2019-11-12T13:02:00Z">
        <w:r w:rsidR="00EB0CF8">
          <w:rPr>
            <w:rFonts w:eastAsia="Times New Roman"/>
            <w:color w:val="00000A"/>
            <w:sz w:val="24"/>
            <w:szCs w:val="24"/>
            <w:highlight w:val="white"/>
          </w:rPr>
          <w:t xml:space="preserve"> </w:t>
        </w:r>
        <w:r w:rsidR="00EB0CF8" w:rsidRPr="00091C05">
          <w:rPr>
            <w:rFonts w:eastAsia="Times New Roman"/>
            <w:color w:val="00000A"/>
            <w:sz w:val="24"/>
            <w:szCs w:val="24"/>
            <w:highlight w:val="white"/>
          </w:rPr>
          <w:sym w:font="Symbol" w:char="F0CE"/>
        </w:r>
        <w:r w:rsidR="00EB0CF8" w:rsidRPr="00F70312">
          <w:rPr>
            <w:rFonts w:eastAsia="Times New Roman"/>
            <w:color w:val="00000A"/>
            <w:sz w:val="24"/>
            <w:szCs w:val="24"/>
            <w:highlight w:val="white"/>
          </w:rPr>
          <w:t xml:space="preserve"> </w:t>
        </w:r>
        <w:r w:rsidR="00EB0CF8" w:rsidRPr="00F70312">
          <w:rPr>
            <w:rFonts w:ascii="Cambria Math" w:eastAsia="Times New Roman" w:hAnsi="Cambria Math" w:cs="Cambria Math"/>
            <w:color w:val="00000A"/>
            <w:sz w:val="24"/>
            <w:szCs w:val="24"/>
            <w:highlight w:val="white"/>
          </w:rPr>
          <w:t>ℱ</w:t>
        </w:r>
      </w:ins>
      <w:ins w:id="215" w:author="Пользователь" w:date="2019-11-12T00:32:00Z">
        <w:r w:rsidR="00EA377C" w:rsidRPr="00EA377C">
          <w:rPr>
            <w:rFonts w:eastAsia="Times New Roman"/>
            <w:color w:val="00000A"/>
            <w:sz w:val="24"/>
            <w:szCs w:val="24"/>
            <w:highlight w:val="white"/>
          </w:rPr>
          <w:t xml:space="preserve"> какое-нибудь </w:t>
        </w:r>
        <w:r w:rsidR="00EA377C" w:rsidRPr="00191AD5">
          <w:rPr>
            <w:rFonts w:eastAsia="Times New Roman"/>
            <w:color w:val="00000A"/>
            <w:sz w:val="24"/>
            <w:szCs w:val="24"/>
            <w:highlight w:val="white"/>
          </w:rPr>
          <w:t>неотрицательное число</w:t>
        </w:r>
      </w:ins>
      <w:ins w:id="216" w:author="Пользователь" w:date="2019-11-12T00:34:00Z">
        <w:r w:rsidR="00EA377C" w:rsidRPr="00191AD5">
          <w:rPr>
            <w:rFonts w:eastAsia="Times New Roman"/>
            <w:color w:val="00000A"/>
            <w:sz w:val="24"/>
            <w:szCs w:val="24"/>
            <w:highlight w:val="white"/>
          </w:rPr>
          <w:t>, называется мерой, если</w:t>
        </w:r>
      </w:ins>
      <w:ins w:id="217" w:author="Пользователь" w:date="2019-11-12T00:33:00Z">
        <w:r w:rsidR="00EA377C" w:rsidRPr="00191AD5">
          <w:rPr>
            <w:rFonts w:eastAsia="Times New Roman"/>
            <w:color w:val="00000A"/>
            <w:sz w:val="24"/>
            <w:szCs w:val="24"/>
            <w:highlight w:val="white"/>
          </w:rPr>
          <w:t xml:space="preserve"> </w:t>
        </w:r>
      </w:ins>
    </w:p>
    <w:p w14:paraId="650EDCA2" w14:textId="67A8103E" w:rsidR="00EA377C" w:rsidRPr="00EA377C" w:rsidRDefault="00EA377C">
      <w:pPr>
        <w:spacing w:line="288" w:lineRule="auto"/>
        <w:ind w:firstLine="397"/>
        <w:jc w:val="both"/>
        <w:rPr>
          <w:ins w:id="218" w:author="Пользователь" w:date="2019-11-12T00:34:00Z"/>
          <w:rFonts w:eastAsia="Times New Roman"/>
          <w:color w:val="00000A"/>
          <w:sz w:val="24"/>
          <w:szCs w:val="24"/>
          <w:highlight w:val="white"/>
          <w:rPrChange w:id="219" w:author="Пользователь" w:date="2019-11-12T00:37:00Z">
            <w:rPr>
              <w:ins w:id="220" w:author="Пользователь" w:date="2019-11-12T00:34:00Z"/>
              <w:rFonts w:ascii="Times New Roman" w:eastAsia="Times New Roman" w:hAnsi="Times New Roman" w:cs="Times New Roman"/>
              <w:color w:val="00000A"/>
              <w:sz w:val="24"/>
              <w:szCs w:val="24"/>
              <w:highlight w:val="white"/>
              <w:lang w:val="en-US"/>
            </w:rPr>
          </w:rPrChange>
        </w:rPr>
      </w:pPr>
      <w:ins w:id="221" w:author="Пользователь" w:date="2019-11-12T00:34:00Z">
        <w:r w:rsidRPr="00EA377C">
          <w:rPr>
            <w:rFonts w:eastAsia="Times New Roman"/>
            <w:color w:val="00000A"/>
            <w:sz w:val="24"/>
            <w:szCs w:val="24"/>
            <w:highlight w:val="white"/>
            <w:rPrChange w:id="222" w:author="Пользователь" w:date="2019-11-12T00:37:00Z">
              <w:rPr>
                <w:rFonts w:eastAsia="Times New Roman"/>
                <w:color w:val="00000A"/>
                <w:sz w:val="24"/>
                <w:szCs w:val="24"/>
                <w:highlight w:val="white"/>
                <w:lang w:val="en-US"/>
              </w:rPr>
            </w:rPrChange>
          </w:rPr>
          <w:t xml:space="preserve">1) </w:t>
        </w:r>
      </w:ins>
      <w:ins w:id="223" w:author="Пользователь" w:date="2019-11-12T00:35:00Z">
        <w:r>
          <w:rPr>
            <w:rFonts w:eastAsia="Times New Roman"/>
            <w:color w:val="00000A"/>
            <w:sz w:val="24"/>
            <w:szCs w:val="24"/>
            <w:highlight w:val="white"/>
          </w:rPr>
          <w:t>М</w:t>
        </w:r>
        <w:r w:rsidRPr="00EA377C">
          <w:rPr>
            <w:rFonts w:eastAsia="Times New Roman"/>
            <w:color w:val="00000A"/>
            <w:sz w:val="24"/>
            <w:szCs w:val="24"/>
            <w:highlight w:val="white"/>
          </w:rPr>
          <w:t xml:space="preserve">ера пустого множества равна 0: </w:t>
        </w:r>
      </w:ins>
      <w:ins w:id="224" w:author="Пользователь" w:date="2019-11-12T00:34:00Z">
        <w:r w:rsidRPr="00EA377C">
          <w:rPr>
            <w:rFonts w:eastAsia="Times New Roman"/>
            <w:color w:val="00000A"/>
            <w:sz w:val="24"/>
            <w:szCs w:val="24"/>
            <w:highlight w:val="white"/>
            <w:rPrChange w:id="225" w:author="Пользователь" w:date="2019-11-12T00:37:00Z">
              <w:rPr>
                <w:rFonts w:ascii="Times New Roman" w:eastAsia="Times New Roman" w:hAnsi="Times New Roman" w:cs="Times New Roman"/>
                <w:color w:val="00000A"/>
                <w:sz w:val="24"/>
                <w:szCs w:val="24"/>
                <w:highlight w:val="white"/>
              </w:rPr>
            </w:rPrChange>
          </w:rPr>
          <w:t>μ</w:t>
        </w:r>
        <w:r w:rsidRPr="00EA377C">
          <w:rPr>
            <w:rFonts w:eastAsia="Times New Roman"/>
            <w:color w:val="00000A"/>
            <w:sz w:val="24"/>
            <w:szCs w:val="24"/>
            <w:highlight w:val="white"/>
            <w:rPrChange w:id="226" w:author="Пользователь" w:date="2019-11-12T00:37:00Z">
              <w:rPr>
                <w:rFonts w:ascii="Times New Roman" w:eastAsia="Times New Roman" w:hAnsi="Times New Roman" w:cs="Times New Roman"/>
                <w:color w:val="00000A"/>
                <w:sz w:val="24"/>
                <w:szCs w:val="24"/>
                <w:highlight w:val="white"/>
                <w:lang w:val="en-US"/>
              </w:rPr>
            </w:rPrChange>
          </w:rPr>
          <w:t>(Ø)</w:t>
        </w:r>
        <w:r w:rsidRPr="00EA377C">
          <w:rPr>
            <w:rFonts w:eastAsia="Times New Roman"/>
            <w:color w:val="00000A"/>
            <w:sz w:val="24"/>
            <w:szCs w:val="24"/>
            <w:highlight w:val="white"/>
          </w:rPr>
          <w:t>=0.</w:t>
        </w:r>
      </w:ins>
    </w:p>
    <w:p w14:paraId="32F0BC89" w14:textId="044D94F1" w:rsidR="00EA377C" w:rsidRDefault="00EA377C">
      <w:pPr>
        <w:spacing w:line="288" w:lineRule="auto"/>
        <w:ind w:firstLine="397"/>
        <w:jc w:val="both"/>
        <w:rPr>
          <w:ins w:id="227" w:author="Пользователь" w:date="2019-11-12T01:07:00Z"/>
          <w:rFonts w:eastAsia="Times New Roman"/>
          <w:color w:val="00000A"/>
          <w:sz w:val="24"/>
          <w:szCs w:val="24"/>
          <w:highlight w:val="white"/>
        </w:rPr>
      </w:pPr>
      <w:ins w:id="228" w:author="Пользователь" w:date="2019-11-12T00:34:00Z">
        <w:r w:rsidRPr="00EA377C">
          <w:rPr>
            <w:rFonts w:eastAsia="Times New Roman"/>
            <w:color w:val="00000A"/>
            <w:sz w:val="24"/>
            <w:szCs w:val="24"/>
            <w:highlight w:val="white"/>
            <w:rPrChange w:id="229" w:author="Пользователь" w:date="2019-11-12T00:37:00Z">
              <w:rPr>
                <w:rFonts w:ascii="Times New Roman" w:eastAsia="Times New Roman" w:hAnsi="Times New Roman" w:cs="Times New Roman"/>
                <w:color w:val="00000A"/>
                <w:sz w:val="24"/>
                <w:szCs w:val="24"/>
                <w:highlight w:val="white"/>
                <w:lang w:val="en-US"/>
              </w:rPr>
            </w:rPrChange>
          </w:rPr>
          <w:t xml:space="preserve">2) </w:t>
        </w:r>
      </w:ins>
      <w:ins w:id="230" w:author="Пользователь" w:date="2019-11-12T00:35:00Z">
        <w:r w:rsidRPr="00EA377C">
          <w:rPr>
            <w:rFonts w:eastAsia="Times New Roman"/>
            <w:color w:val="00000A"/>
            <w:sz w:val="24"/>
            <w:szCs w:val="24"/>
            <w:highlight w:val="white"/>
          </w:rPr>
          <w:t>Д</w:t>
        </w:r>
        <w:r w:rsidRPr="00EA377C">
          <w:rPr>
            <w:rFonts w:eastAsia="Times New Roman"/>
            <w:color w:val="00000A"/>
            <w:sz w:val="24"/>
            <w:szCs w:val="24"/>
            <w:highlight w:val="white"/>
            <w:rPrChange w:id="231" w:author="Пользователь" w:date="2019-11-12T00:37:00Z">
              <w:rPr>
                <w:rFonts w:ascii="Times New Roman" w:eastAsia="Times New Roman" w:hAnsi="Times New Roman" w:cs="Times New Roman"/>
                <w:color w:val="00000A"/>
                <w:sz w:val="24"/>
                <w:szCs w:val="24"/>
                <w:highlight w:val="white"/>
              </w:rPr>
            </w:rPrChange>
          </w:rPr>
          <w:t>ля любых</w:t>
        </w:r>
        <w:r w:rsidRPr="00EA377C">
          <w:rPr>
            <w:rFonts w:eastAsia="Times New Roman"/>
            <w:color w:val="00000A"/>
            <w:sz w:val="24"/>
            <w:szCs w:val="24"/>
            <w:highlight w:val="white"/>
          </w:rPr>
          <w:t xml:space="preserve"> непересекающихся множеств А</w:t>
        </w:r>
      </w:ins>
      <w:ins w:id="232" w:author="Пользователь" w:date="2019-11-12T13:03:00Z">
        <w:r w:rsidR="00EB0CF8">
          <w:rPr>
            <w:rFonts w:eastAsia="Times New Roman"/>
            <w:color w:val="00000A"/>
            <w:sz w:val="24"/>
            <w:szCs w:val="24"/>
            <w:highlight w:val="white"/>
          </w:rPr>
          <w:t>,</w:t>
        </w:r>
      </w:ins>
      <w:ins w:id="233" w:author="Пользователь" w:date="2019-11-12T00:35:00Z">
        <w:r w:rsidRPr="00EA377C">
          <w:rPr>
            <w:rFonts w:eastAsia="Times New Roman"/>
            <w:color w:val="00000A"/>
            <w:sz w:val="24"/>
            <w:szCs w:val="24"/>
            <w:highlight w:val="white"/>
          </w:rPr>
          <w:t xml:space="preserve"> В</w:t>
        </w:r>
      </w:ins>
      <w:ins w:id="234" w:author="Пользователь" w:date="2019-11-12T13:03:00Z">
        <w:r w:rsidR="00EB0CF8">
          <w:rPr>
            <w:rFonts w:eastAsia="Times New Roman"/>
            <w:color w:val="00000A"/>
            <w:sz w:val="24"/>
            <w:szCs w:val="24"/>
            <w:highlight w:val="white"/>
          </w:rPr>
          <w:t xml:space="preserve"> </w:t>
        </w:r>
        <w:r w:rsidR="00EB0CF8" w:rsidRPr="00091C05">
          <w:rPr>
            <w:rFonts w:eastAsia="Times New Roman"/>
            <w:color w:val="00000A"/>
            <w:sz w:val="24"/>
            <w:szCs w:val="24"/>
            <w:highlight w:val="white"/>
          </w:rPr>
          <w:sym w:font="Symbol" w:char="F0CE"/>
        </w:r>
        <w:r w:rsidR="00EB0CF8" w:rsidRPr="00F70312">
          <w:rPr>
            <w:rFonts w:eastAsia="Times New Roman"/>
            <w:color w:val="00000A"/>
            <w:sz w:val="24"/>
            <w:szCs w:val="24"/>
            <w:highlight w:val="white"/>
          </w:rPr>
          <w:t xml:space="preserve"> </w:t>
        </w:r>
        <w:r w:rsidR="00EB0CF8" w:rsidRPr="00F70312">
          <w:rPr>
            <w:rFonts w:ascii="Cambria Math" w:eastAsia="Times New Roman" w:hAnsi="Cambria Math" w:cs="Cambria Math"/>
            <w:color w:val="00000A"/>
            <w:sz w:val="24"/>
            <w:szCs w:val="24"/>
            <w:highlight w:val="white"/>
          </w:rPr>
          <w:t>ℱ</w:t>
        </w:r>
        <w:r w:rsidR="00EB0CF8">
          <w:rPr>
            <w:rFonts w:eastAsia="Times New Roman"/>
            <w:color w:val="00000A"/>
            <w:sz w:val="24"/>
            <w:szCs w:val="24"/>
            <w:highlight w:val="white"/>
          </w:rPr>
          <w:t>,</w:t>
        </w:r>
      </w:ins>
      <w:ins w:id="235" w:author="Пользователь" w:date="2019-11-12T00:35:00Z">
        <w:r w:rsidRPr="00EA377C">
          <w:rPr>
            <w:rFonts w:eastAsia="Times New Roman"/>
            <w:color w:val="00000A"/>
            <w:sz w:val="24"/>
            <w:szCs w:val="24"/>
            <w:highlight w:val="white"/>
          </w:rPr>
          <w:t xml:space="preserve"> то есть </w:t>
        </w:r>
      </w:ins>
      <w:ins w:id="236" w:author="Пользователь" w:date="2019-11-12T00:36:00Z">
        <w:r w:rsidRPr="00EA377C">
          <w:rPr>
            <w:rFonts w:eastAsia="Times New Roman"/>
            <w:color w:val="00000A"/>
            <w:sz w:val="24"/>
            <w:szCs w:val="24"/>
            <w:highlight w:val="white"/>
            <w:lang w:val="en-US"/>
          </w:rPr>
          <w:t>A</w:t>
        </w:r>
        <w:r w:rsidRPr="00EA377C">
          <w:rPr>
            <w:rFonts w:eastAsia="Times New Roman"/>
            <w:color w:val="00000A"/>
            <w:sz w:val="24"/>
            <w:szCs w:val="24"/>
            <w:highlight w:val="white"/>
            <w:rPrChange w:id="237" w:author="Пользователь" w:date="2019-11-12T00:37:00Z">
              <w:rPr>
                <w:rFonts w:eastAsia="Times New Roman"/>
                <w:color w:val="00000A"/>
                <w:sz w:val="24"/>
                <w:szCs w:val="24"/>
                <w:highlight w:val="white"/>
                <w:lang w:val="en-US"/>
              </w:rPr>
            </w:rPrChange>
          </w:rPr>
          <w:t xml:space="preserve"> </w:t>
        </w:r>
        <w:r w:rsidRPr="00EA377C">
          <w:rPr>
            <w:rFonts w:eastAsia="Times New Roman"/>
            <w:color w:val="00000A"/>
            <w:sz w:val="24"/>
            <w:szCs w:val="24"/>
            <w:highlight w:val="white"/>
            <w:rPrChange w:id="238" w:author="Пользователь" w:date="2019-11-12T00:37:00Z">
              <w:rPr>
                <w:rFonts w:ascii="Times New Roman" w:eastAsia="Times New Roman" w:hAnsi="Times New Roman" w:cs="Times New Roman"/>
                <w:color w:val="00000A"/>
                <w:sz w:val="24"/>
                <w:szCs w:val="24"/>
                <w:highlight w:val="white"/>
              </w:rPr>
            </w:rPrChange>
          </w:rPr>
          <w:t>∩</w:t>
        </w:r>
        <w:r w:rsidRPr="00EA377C">
          <w:rPr>
            <w:rFonts w:eastAsia="Times New Roman"/>
            <w:color w:val="00000A"/>
            <w:sz w:val="24"/>
            <w:szCs w:val="24"/>
            <w:highlight w:val="white"/>
            <w:rPrChange w:id="239" w:author="Пользователь" w:date="2019-11-12T00:37:00Z">
              <w:rPr>
                <w:rFonts w:ascii="Times New Roman" w:eastAsia="Times New Roman" w:hAnsi="Times New Roman" w:cs="Times New Roman"/>
                <w:color w:val="00000A"/>
                <w:sz w:val="24"/>
                <w:szCs w:val="24"/>
                <w:highlight w:val="white"/>
                <w:lang w:val="en-US"/>
              </w:rPr>
            </w:rPrChange>
          </w:rPr>
          <w:t xml:space="preserve"> </w:t>
        </w:r>
        <w:r w:rsidRPr="00EA377C">
          <w:rPr>
            <w:rFonts w:eastAsia="Times New Roman"/>
            <w:color w:val="00000A"/>
            <w:sz w:val="24"/>
            <w:szCs w:val="24"/>
            <w:highlight w:val="white"/>
            <w:lang w:val="en-US"/>
            <w:rPrChange w:id="240" w:author="Пользователь" w:date="2019-11-12T00:37:00Z">
              <w:rPr>
                <w:rFonts w:ascii="Times New Roman" w:eastAsia="Times New Roman" w:hAnsi="Times New Roman" w:cs="Times New Roman"/>
                <w:color w:val="00000A"/>
                <w:sz w:val="24"/>
                <w:szCs w:val="24"/>
                <w:highlight w:val="white"/>
                <w:lang w:val="en-US"/>
              </w:rPr>
            </w:rPrChange>
          </w:rPr>
          <w:t>B</w:t>
        </w:r>
        <w:r w:rsidRPr="00EA377C">
          <w:rPr>
            <w:rFonts w:eastAsia="Times New Roman"/>
            <w:color w:val="00000A"/>
            <w:sz w:val="24"/>
            <w:szCs w:val="24"/>
            <w:highlight w:val="white"/>
            <w:rPrChange w:id="241" w:author="Пользователь" w:date="2019-11-12T00:37:00Z">
              <w:rPr>
                <w:rFonts w:ascii="Times New Roman" w:eastAsia="Times New Roman" w:hAnsi="Times New Roman" w:cs="Times New Roman"/>
                <w:color w:val="00000A"/>
                <w:sz w:val="24"/>
                <w:szCs w:val="24"/>
                <w:highlight w:val="white"/>
                <w:lang w:val="en-US"/>
              </w:rPr>
            </w:rPrChange>
          </w:rPr>
          <w:t xml:space="preserve"> = </w:t>
        </w:r>
      </w:ins>
      <w:ins w:id="242" w:author="Пользователь" w:date="2019-11-12T00:37:00Z">
        <w:r w:rsidRPr="00EA377C">
          <w:rPr>
            <w:rFonts w:eastAsia="Times New Roman"/>
            <w:color w:val="00000A"/>
            <w:sz w:val="24"/>
            <w:szCs w:val="24"/>
            <w:highlight w:val="white"/>
          </w:rPr>
          <w:t>Ø</w:t>
        </w:r>
        <w:r>
          <w:rPr>
            <w:rFonts w:eastAsia="Times New Roman"/>
            <w:color w:val="00000A"/>
            <w:sz w:val="24"/>
            <w:szCs w:val="24"/>
            <w:highlight w:val="white"/>
          </w:rPr>
          <w:t xml:space="preserve">, верно </w:t>
        </w:r>
        <w:r w:rsidRPr="00F70312">
          <w:rPr>
            <w:rFonts w:eastAsia="Times New Roman"/>
            <w:color w:val="00000A"/>
            <w:sz w:val="24"/>
            <w:szCs w:val="24"/>
            <w:highlight w:val="white"/>
          </w:rPr>
          <w:t>μ</w:t>
        </w:r>
        <w:r>
          <w:rPr>
            <w:rFonts w:eastAsia="Times New Roman"/>
            <w:color w:val="00000A"/>
            <w:sz w:val="24"/>
            <w:szCs w:val="24"/>
            <w:highlight w:val="white"/>
          </w:rPr>
          <w:t>(А U В) =</w:t>
        </w:r>
        <w:r w:rsidRPr="00EA377C">
          <w:rPr>
            <w:rFonts w:eastAsia="Times New Roman"/>
            <w:color w:val="00000A"/>
            <w:sz w:val="24"/>
            <w:szCs w:val="24"/>
            <w:highlight w:val="white"/>
          </w:rPr>
          <w:t xml:space="preserve"> </w:t>
        </w:r>
        <w:r w:rsidRPr="00F70312">
          <w:rPr>
            <w:rFonts w:eastAsia="Times New Roman"/>
            <w:color w:val="00000A"/>
            <w:sz w:val="24"/>
            <w:szCs w:val="24"/>
            <w:highlight w:val="white"/>
          </w:rPr>
          <w:t>μ</w:t>
        </w:r>
        <w:r>
          <w:rPr>
            <w:rFonts w:eastAsia="Times New Roman"/>
            <w:color w:val="00000A"/>
            <w:sz w:val="24"/>
            <w:szCs w:val="24"/>
            <w:highlight w:val="white"/>
          </w:rPr>
          <w:t>(А) +</w:t>
        </w:r>
        <w:r w:rsidRPr="00EA377C">
          <w:rPr>
            <w:rFonts w:eastAsia="Times New Roman"/>
            <w:color w:val="00000A"/>
            <w:sz w:val="24"/>
            <w:szCs w:val="24"/>
            <w:highlight w:val="white"/>
          </w:rPr>
          <w:t xml:space="preserve"> </w:t>
        </w:r>
        <w:r w:rsidRPr="00F70312">
          <w:rPr>
            <w:rFonts w:eastAsia="Times New Roman"/>
            <w:color w:val="00000A"/>
            <w:sz w:val="24"/>
            <w:szCs w:val="24"/>
            <w:highlight w:val="white"/>
          </w:rPr>
          <w:t>μ</w:t>
        </w:r>
        <w:r>
          <w:rPr>
            <w:rFonts w:eastAsia="Times New Roman"/>
            <w:color w:val="00000A"/>
            <w:sz w:val="24"/>
            <w:szCs w:val="24"/>
            <w:highlight w:val="white"/>
          </w:rPr>
          <w:t>(В)</w:t>
        </w:r>
      </w:ins>
      <w:ins w:id="243" w:author="Пользователь" w:date="2019-11-12T00:38:00Z">
        <w:r>
          <w:rPr>
            <w:rFonts w:eastAsia="Times New Roman"/>
            <w:color w:val="00000A"/>
            <w:sz w:val="24"/>
            <w:szCs w:val="24"/>
            <w:highlight w:val="white"/>
          </w:rPr>
          <w:t xml:space="preserve">. Такое свойство называется </w:t>
        </w:r>
        <w:proofErr w:type="spellStart"/>
        <w:r>
          <w:rPr>
            <w:rFonts w:eastAsia="Times New Roman"/>
            <w:color w:val="00000A"/>
            <w:sz w:val="24"/>
            <w:szCs w:val="24"/>
            <w:highlight w:val="white"/>
          </w:rPr>
          <w:t>аддитивностью</w:t>
        </w:r>
        <w:proofErr w:type="spellEnd"/>
        <w:r>
          <w:rPr>
            <w:rFonts w:eastAsia="Times New Roman"/>
            <w:color w:val="00000A"/>
            <w:sz w:val="24"/>
            <w:szCs w:val="24"/>
            <w:highlight w:val="white"/>
          </w:rPr>
          <w:t>.</w:t>
        </w:r>
      </w:ins>
    </w:p>
    <w:p w14:paraId="51C62006" w14:textId="77777777" w:rsidR="00D61FAD" w:rsidRDefault="00D61FAD">
      <w:pPr>
        <w:spacing w:line="288" w:lineRule="auto"/>
        <w:ind w:firstLine="397"/>
        <w:jc w:val="both"/>
        <w:rPr>
          <w:ins w:id="244" w:author="Пользователь" w:date="2019-11-12T13:14:00Z"/>
          <w:rFonts w:eastAsia="Times New Roman"/>
          <w:color w:val="00000A"/>
          <w:sz w:val="24"/>
          <w:szCs w:val="24"/>
          <w:highlight w:val="white"/>
        </w:rPr>
      </w:pPr>
    </w:p>
    <w:p w14:paraId="389A2A47" w14:textId="780D68F7" w:rsidR="00694CDB" w:rsidRDefault="00694CDB">
      <w:pPr>
        <w:spacing w:line="288" w:lineRule="auto"/>
        <w:ind w:firstLine="397"/>
        <w:jc w:val="both"/>
        <w:rPr>
          <w:ins w:id="245" w:author="Пользователь" w:date="2019-11-12T00:38:00Z"/>
          <w:rFonts w:eastAsia="Times New Roman"/>
          <w:color w:val="00000A"/>
          <w:sz w:val="24"/>
          <w:szCs w:val="24"/>
          <w:highlight w:val="white"/>
        </w:rPr>
      </w:pPr>
      <w:ins w:id="246" w:author="Пользователь" w:date="2019-11-12T01:07:00Z">
        <w:r>
          <w:rPr>
            <w:rFonts w:eastAsia="Times New Roman"/>
            <w:color w:val="00000A"/>
            <w:sz w:val="24"/>
            <w:szCs w:val="24"/>
            <w:highlight w:val="white"/>
          </w:rPr>
          <w:t>Если</w:t>
        </w:r>
      </w:ins>
      <w:ins w:id="247" w:author="Пользователь" w:date="2019-11-12T13:14:00Z">
        <w:r w:rsidR="00D61FAD">
          <w:rPr>
            <w:rFonts w:eastAsia="Times New Roman"/>
            <w:color w:val="00000A"/>
            <w:sz w:val="24"/>
            <w:szCs w:val="24"/>
            <w:highlight w:val="white"/>
          </w:rPr>
          <w:t xml:space="preserve"> же взять</w:t>
        </w:r>
      </w:ins>
      <w:ins w:id="248" w:author="Пользователь" w:date="2019-11-12T01:07:00Z">
        <w:r>
          <w:rPr>
            <w:rFonts w:eastAsia="Times New Roman"/>
            <w:color w:val="00000A"/>
            <w:sz w:val="24"/>
            <w:szCs w:val="24"/>
            <w:highlight w:val="white"/>
          </w:rPr>
          <w:t xml:space="preserve"> </w:t>
        </w:r>
      </w:ins>
      <w:ins w:id="249" w:author="Пользователь" w:date="2019-11-12T13:14:00Z">
        <w:r w:rsidR="00D61FAD" w:rsidRPr="00F70312">
          <w:rPr>
            <w:rFonts w:ascii="Cambria Math" w:eastAsia="Times New Roman" w:hAnsi="Cambria Math" w:cs="Cambria Math"/>
            <w:color w:val="00000A"/>
            <w:sz w:val="24"/>
            <w:szCs w:val="24"/>
            <w:highlight w:val="white"/>
          </w:rPr>
          <w:t>ℱ</w:t>
        </w:r>
        <w:r w:rsidR="00D61FAD">
          <w:rPr>
            <w:rFonts w:eastAsia="Times New Roman"/>
            <w:color w:val="00000A"/>
            <w:sz w:val="24"/>
            <w:szCs w:val="24"/>
            <w:highlight w:val="white"/>
          </w:rPr>
          <w:t xml:space="preserve"> - сигма-алгебру, и </w:t>
        </w:r>
      </w:ins>
      <w:ins w:id="250" w:author="Пользователь" w:date="2019-11-12T01:07:00Z">
        <w:r>
          <w:rPr>
            <w:rFonts w:eastAsia="Times New Roman"/>
            <w:color w:val="00000A"/>
            <w:sz w:val="24"/>
            <w:szCs w:val="24"/>
            <w:highlight w:val="white"/>
          </w:rPr>
          <w:t xml:space="preserve">во </w:t>
        </w:r>
        <w:r w:rsidRPr="00694CDB">
          <w:rPr>
            <w:rFonts w:eastAsia="Times New Roman"/>
            <w:color w:val="00000A"/>
            <w:sz w:val="24"/>
            <w:szCs w:val="24"/>
            <w:highlight w:val="white"/>
          </w:rPr>
          <w:t>втором</w:t>
        </w:r>
      </w:ins>
      <w:ins w:id="251" w:author="Пользователь" w:date="2019-11-12T01:08:00Z">
        <w:r>
          <w:rPr>
            <w:rFonts w:eastAsia="Times New Roman"/>
            <w:color w:val="00000A"/>
            <w:sz w:val="24"/>
            <w:szCs w:val="24"/>
            <w:highlight w:val="white"/>
          </w:rPr>
          <w:t xml:space="preserve"> условии взять счетное количество </w:t>
        </w:r>
      </w:ins>
      <w:ins w:id="252" w:author="Пользователь" w:date="2019-11-12T01:09:00Z">
        <w:r>
          <w:rPr>
            <w:rFonts w:eastAsia="Times New Roman"/>
            <w:color w:val="00000A"/>
            <w:sz w:val="24"/>
            <w:szCs w:val="24"/>
            <w:highlight w:val="white"/>
          </w:rPr>
          <w:t xml:space="preserve">непересекающихся </w:t>
        </w:r>
      </w:ins>
      <w:ins w:id="253" w:author="Пользователь" w:date="2019-11-12T01:08:00Z">
        <w:r>
          <w:rPr>
            <w:rFonts w:eastAsia="Times New Roman"/>
            <w:color w:val="00000A"/>
            <w:sz w:val="24"/>
            <w:szCs w:val="24"/>
            <w:highlight w:val="white"/>
          </w:rPr>
          <w:t xml:space="preserve">множеств, то </w:t>
        </w:r>
      </w:ins>
      <w:ins w:id="254" w:author="Пользователь" w:date="2019-11-12T01:09:00Z">
        <w:r>
          <w:rPr>
            <w:rFonts w:eastAsia="Times New Roman"/>
            <w:color w:val="00000A"/>
            <w:sz w:val="24"/>
            <w:szCs w:val="24"/>
          </w:rPr>
          <w:t>получи</w:t>
        </w:r>
      </w:ins>
      <w:ins w:id="255" w:author="Пользователь" w:date="2019-11-12T13:15:00Z">
        <w:r w:rsidR="00EB207C">
          <w:rPr>
            <w:rFonts w:eastAsia="Times New Roman"/>
            <w:color w:val="00000A"/>
            <w:sz w:val="24"/>
            <w:szCs w:val="24"/>
          </w:rPr>
          <w:t>тся</w:t>
        </w:r>
      </w:ins>
      <w:ins w:id="256" w:author="Пользователь" w:date="2019-11-12T01:10:00Z">
        <w:r>
          <w:rPr>
            <w:rFonts w:eastAsia="Times New Roman"/>
            <w:color w:val="00000A"/>
            <w:sz w:val="24"/>
            <w:szCs w:val="24"/>
          </w:rPr>
          <w:t xml:space="preserve"> </w:t>
        </w:r>
      </w:ins>
      <w:ins w:id="257" w:author="Пользователь" w:date="2019-11-12T01:11:00Z">
        <w:r w:rsidR="00FD6DC4">
          <w:rPr>
            <w:rFonts w:eastAsia="Times New Roman"/>
            <w:color w:val="00000A"/>
            <w:sz w:val="24"/>
            <w:szCs w:val="24"/>
          </w:rPr>
          <w:t>более сильное условие</w:t>
        </w:r>
      </w:ins>
      <w:ins w:id="258" w:author="Пользователь" w:date="2019-11-12T01:09:00Z">
        <w:r>
          <w:rPr>
            <w:rFonts w:eastAsia="Times New Roman"/>
            <w:color w:val="00000A"/>
            <w:sz w:val="24"/>
            <w:szCs w:val="24"/>
          </w:rPr>
          <w:t xml:space="preserve"> </w:t>
        </w:r>
        <m:oMath>
          <m:r>
            <w:rPr>
              <w:rFonts w:ascii="Cambria Math" w:hAnsi="Cambria Math"/>
              <w:sz w:val="24"/>
              <w:szCs w:val="24"/>
              <w:lang w:val="en-US"/>
            </w:rPr>
            <m:t>μ</m:t>
          </m:r>
        </m:oMath>
      </w:ins>
      <m:oMath>
        <m:r>
          <w:ins w:id="259" w:author="Пользователь" w:date="2019-11-12T01:08:00Z">
            <w:rPr>
              <w:rFonts w:ascii="Cambria Math" w:hAnsi="Cambria Math"/>
              <w:sz w:val="24"/>
              <w:szCs w:val="24"/>
            </w:rPr>
            <m:t>(</m:t>
          </w:ins>
        </m:r>
        <m:nary>
          <m:naryPr>
            <m:chr m:val="⋃"/>
            <m:limLoc m:val="undOvr"/>
            <m:supHide m:val="1"/>
            <m:ctrlPr>
              <w:ins w:id="260" w:author="Пользователь" w:date="2019-11-12T01:08:00Z">
                <w:rPr>
                  <w:rFonts w:ascii="Cambria Math" w:hAnsi="Cambria Math"/>
                  <w:i/>
                  <w:sz w:val="24"/>
                  <w:szCs w:val="24"/>
                </w:rPr>
              </w:ins>
            </m:ctrlPr>
          </m:naryPr>
          <m:sub>
            <m:r>
              <w:ins w:id="261" w:author="Пользователь" w:date="2019-11-12T01:08:00Z">
                <w:rPr>
                  <w:rFonts w:ascii="Cambria Math" w:hAnsi="Cambria Math"/>
                  <w:sz w:val="24"/>
                  <w:szCs w:val="24"/>
                  <w:lang w:val="en-US"/>
                </w:rPr>
                <m:t>i</m:t>
              </w:ins>
            </m:r>
          </m:sub>
          <m:sup/>
          <m:e>
            <m:sSub>
              <m:sSubPr>
                <m:ctrlPr>
                  <w:ins w:id="262" w:author="Пользователь" w:date="2019-11-12T01:08:00Z">
                    <w:rPr>
                      <w:rFonts w:ascii="Cambria Math" w:hAnsi="Cambria Math"/>
                      <w:i/>
                      <w:sz w:val="24"/>
                      <w:szCs w:val="24"/>
                    </w:rPr>
                  </w:ins>
                </m:ctrlPr>
              </m:sSubPr>
              <m:e>
                <m:r>
                  <w:ins w:id="263" w:author="Пользователь" w:date="2019-11-12T01:08:00Z">
                    <w:rPr>
                      <w:rFonts w:ascii="Cambria Math" w:hAnsi="Cambria Math"/>
                      <w:sz w:val="24"/>
                      <w:szCs w:val="24"/>
                    </w:rPr>
                    <m:t>A</m:t>
                  </w:ins>
                </m:r>
              </m:e>
              <m:sub>
                <m:r>
                  <w:ins w:id="264" w:author="Пользователь" w:date="2019-11-12T01:08:00Z">
                    <w:rPr>
                      <w:rFonts w:ascii="Cambria Math" w:hAnsi="Cambria Math"/>
                      <w:sz w:val="24"/>
                      <w:szCs w:val="24"/>
                    </w:rPr>
                    <m:t>i</m:t>
                  </w:ins>
                </m:r>
              </m:sub>
            </m:sSub>
            <m:r>
              <w:ins w:id="265" w:author="Пользователь" w:date="2019-11-12T01:08:00Z">
                <w:rPr>
                  <w:rFonts w:ascii="Cambria Math" w:hAnsi="Cambria Math"/>
                  <w:sz w:val="24"/>
                  <w:szCs w:val="24"/>
                </w:rPr>
                <m:t xml:space="preserve">)= </m:t>
              </w:ins>
            </m:r>
            <m:nary>
              <m:naryPr>
                <m:chr m:val="∑"/>
                <m:limLoc m:val="undOvr"/>
                <m:supHide m:val="1"/>
                <m:ctrlPr>
                  <w:ins w:id="266" w:author="Пользователь" w:date="2019-11-12T01:08:00Z">
                    <w:rPr>
                      <w:rFonts w:ascii="Cambria Math" w:hAnsi="Cambria Math"/>
                      <w:i/>
                      <w:sz w:val="24"/>
                      <w:szCs w:val="24"/>
                    </w:rPr>
                  </w:ins>
                </m:ctrlPr>
              </m:naryPr>
              <m:sub>
                <m:r>
                  <w:ins w:id="267" w:author="Пользователь" w:date="2019-11-12T01:08:00Z">
                    <w:rPr>
                      <w:rFonts w:ascii="Cambria Math" w:hAnsi="Cambria Math"/>
                      <w:sz w:val="24"/>
                      <w:szCs w:val="24"/>
                    </w:rPr>
                    <m:t>i</m:t>
                  </w:ins>
                </m:r>
              </m:sub>
              <m:sup/>
              <m:e>
                <m:r>
                  <w:ins w:id="268" w:author="Пользователь" w:date="2019-11-12T01:09:00Z">
                    <w:rPr>
                      <w:rFonts w:ascii="Cambria Math" w:hAnsi="Cambria Math"/>
                      <w:sz w:val="24"/>
                      <w:szCs w:val="24"/>
                      <w:lang w:val="en-US"/>
                    </w:rPr>
                    <m:t>μ</m:t>
                  </w:ins>
                </m:r>
                <m:d>
                  <m:dPr>
                    <m:ctrlPr>
                      <w:ins w:id="269" w:author="Пользователь" w:date="2019-11-12T01:08:00Z">
                        <w:rPr>
                          <w:rFonts w:ascii="Cambria Math" w:hAnsi="Cambria Math"/>
                          <w:i/>
                          <w:sz w:val="24"/>
                          <w:szCs w:val="24"/>
                        </w:rPr>
                      </w:ins>
                    </m:ctrlPr>
                  </m:dPr>
                  <m:e>
                    <m:sSub>
                      <m:sSubPr>
                        <m:ctrlPr>
                          <w:ins w:id="270" w:author="Пользователь" w:date="2019-11-12T01:08:00Z">
                            <w:rPr>
                              <w:rFonts w:ascii="Cambria Math" w:hAnsi="Cambria Math"/>
                              <w:i/>
                              <w:sz w:val="24"/>
                              <w:szCs w:val="24"/>
                            </w:rPr>
                          </w:ins>
                        </m:ctrlPr>
                      </m:sSubPr>
                      <m:e>
                        <m:r>
                          <w:ins w:id="271" w:author="Пользователь" w:date="2019-11-12T01:08:00Z">
                            <w:rPr>
                              <w:rFonts w:ascii="Cambria Math" w:hAnsi="Cambria Math"/>
                              <w:sz w:val="24"/>
                              <w:szCs w:val="24"/>
                            </w:rPr>
                            <m:t>A</m:t>
                          </w:ins>
                        </m:r>
                      </m:e>
                      <m:sub>
                        <m:r>
                          <w:ins w:id="272" w:author="Пользователь" w:date="2019-11-12T01:08:00Z">
                            <w:rPr>
                              <w:rFonts w:ascii="Cambria Math" w:hAnsi="Cambria Math"/>
                              <w:sz w:val="24"/>
                              <w:szCs w:val="24"/>
                            </w:rPr>
                            <m:t>i</m:t>
                          </w:ins>
                        </m:r>
                      </m:sub>
                    </m:sSub>
                  </m:e>
                </m:d>
              </m:e>
            </m:nary>
          </m:e>
        </m:nary>
      </m:oMath>
      <w:ins w:id="273" w:author="Пользователь" w:date="2019-11-12T01:10:00Z">
        <w:r>
          <w:rPr>
            <w:rFonts w:eastAsia="Times New Roman"/>
            <w:sz w:val="24"/>
            <w:szCs w:val="24"/>
          </w:rPr>
          <w:t>, которое называется сигма-аддитивностью.</w:t>
        </w:r>
      </w:ins>
      <w:ins w:id="274" w:author="Пользователь" w:date="2019-11-12T01:11:00Z">
        <w:r w:rsidR="00FD6DC4">
          <w:rPr>
            <w:rFonts w:eastAsia="Times New Roman"/>
            <w:sz w:val="24"/>
            <w:szCs w:val="24"/>
          </w:rPr>
          <w:t xml:space="preserve"> Такая мера называется сигма-аддитивной.</w:t>
        </w:r>
      </w:ins>
    </w:p>
    <w:p w14:paraId="6F437A0A" w14:textId="77777777" w:rsidR="002324DA" w:rsidRDefault="002324DA">
      <w:pPr>
        <w:spacing w:line="288" w:lineRule="auto"/>
        <w:ind w:firstLine="397"/>
        <w:jc w:val="both"/>
        <w:rPr>
          <w:ins w:id="275" w:author="Пользователь" w:date="2019-11-12T00:45:00Z"/>
          <w:rFonts w:eastAsia="Times New Roman"/>
          <w:color w:val="00000A"/>
          <w:sz w:val="24"/>
          <w:szCs w:val="24"/>
          <w:highlight w:val="white"/>
        </w:rPr>
      </w:pPr>
    </w:p>
    <w:p w14:paraId="2F3E2386" w14:textId="4B7554D0" w:rsidR="00EA377C" w:rsidRDefault="00EA377C">
      <w:pPr>
        <w:spacing w:line="288" w:lineRule="auto"/>
        <w:ind w:firstLine="397"/>
        <w:jc w:val="both"/>
        <w:rPr>
          <w:ins w:id="276" w:author="Пользователь" w:date="2019-11-12T00:38:00Z"/>
          <w:rFonts w:eastAsia="Times New Roman"/>
          <w:color w:val="00000A"/>
          <w:sz w:val="24"/>
          <w:szCs w:val="24"/>
          <w:highlight w:val="white"/>
        </w:rPr>
      </w:pPr>
      <w:ins w:id="277" w:author="Пользователь" w:date="2019-11-12T00:38:00Z">
        <w:r>
          <w:rPr>
            <w:rFonts w:eastAsia="Times New Roman"/>
            <w:color w:val="00000A"/>
            <w:sz w:val="24"/>
            <w:szCs w:val="24"/>
            <w:highlight w:val="white"/>
          </w:rPr>
          <w:t xml:space="preserve">Из определения </w:t>
        </w:r>
      </w:ins>
      <w:ins w:id="278" w:author="Пользователь" w:date="2019-11-12T00:42:00Z">
        <w:r w:rsidR="00DC73EB">
          <w:rPr>
            <w:rFonts w:eastAsia="Times New Roman"/>
            <w:color w:val="00000A"/>
            <w:sz w:val="24"/>
            <w:szCs w:val="24"/>
            <w:highlight w:val="white"/>
          </w:rPr>
          <w:t xml:space="preserve">меры </w:t>
        </w:r>
      </w:ins>
      <w:ins w:id="279" w:author="Пользователь" w:date="2019-11-12T00:38:00Z">
        <w:r>
          <w:rPr>
            <w:rFonts w:eastAsia="Times New Roman"/>
            <w:color w:val="00000A"/>
            <w:sz w:val="24"/>
            <w:szCs w:val="24"/>
            <w:highlight w:val="white"/>
          </w:rPr>
          <w:t>следуют такие свойства</w:t>
        </w:r>
        <w:r w:rsidR="007C2469">
          <w:rPr>
            <w:rFonts w:eastAsia="Times New Roman"/>
            <w:color w:val="00000A"/>
            <w:sz w:val="24"/>
            <w:szCs w:val="24"/>
            <w:highlight w:val="white"/>
          </w:rPr>
          <w:t>:</w:t>
        </w:r>
      </w:ins>
    </w:p>
    <w:p w14:paraId="5E9303D6" w14:textId="2E3C4B1B" w:rsidR="007C2469" w:rsidRDefault="007C2469">
      <w:pPr>
        <w:spacing w:line="288" w:lineRule="auto"/>
        <w:ind w:firstLine="397"/>
        <w:jc w:val="both"/>
        <w:rPr>
          <w:ins w:id="280" w:author="Пользователь" w:date="2019-11-12T00:43:00Z"/>
          <w:rFonts w:eastAsia="Times New Roman"/>
          <w:color w:val="00000A"/>
          <w:sz w:val="24"/>
          <w:szCs w:val="24"/>
          <w:highlight w:val="white"/>
        </w:rPr>
      </w:pPr>
      <w:ins w:id="281" w:author="Пользователь" w:date="2019-11-12T00:40:00Z">
        <w:r>
          <w:rPr>
            <w:rFonts w:eastAsia="Times New Roman"/>
            <w:color w:val="00000A"/>
            <w:sz w:val="24"/>
            <w:szCs w:val="24"/>
            <w:highlight w:val="white"/>
          </w:rPr>
          <w:t xml:space="preserve">Если </w:t>
        </w:r>
        <w:r>
          <w:rPr>
            <w:rFonts w:eastAsia="Times New Roman"/>
            <w:color w:val="00000A"/>
            <w:sz w:val="24"/>
            <w:szCs w:val="24"/>
            <w:highlight w:val="white"/>
            <w:lang w:val="en-US"/>
          </w:rPr>
          <w:t>A</w:t>
        </w:r>
        <w:r>
          <w:rPr>
            <w:rFonts w:eastAsia="Times New Roman"/>
            <w:color w:val="00000A"/>
            <w:sz w:val="24"/>
            <w:szCs w:val="24"/>
            <w:highlight w:val="white"/>
          </w:rPr>
          <w:t xml:space="preserve"> включается в </w:t>
        </w:r>
        <w:r>
          <w:rPr>
            <w:rFonts w:eastAsia="Times New Roman"/>
            <w:color w:val="00000A"/>
            <w:sz w:val="24"/>
            <w:szCs w:val="24"/>
            <w:highlight w:val="white"/>
            <w:lang w:val="en-US"/>
          </w:rPr>
          <w:t>B</w:t>
        </w:r>
        <w:r>
          <w:rPr>
            <w:rFonts w:eastAsia="Times New Roman"/>
            <w:color w:val="00000A"/>
            <w:sz w:val="24"/>
            <w:szCs w:val="24"/>
            <w:highlight w:val="white"/>
          </w:rPr>
          <w:t xml:space="preserve">, то мера </w:t>
        </w:r>
      </w:ins>
      <w:ins w:id="282" w:author="Пользователь" w:date="2019-11-12T00:45:00Z">
        <w:r w:rsidR="00191AD5">
          <w:rPr>
            <w:rFonts w:eastAsia="Times New Roman"/>
            <w:color w:val="00000A"/>
            <w:sz w:val="24"/>
            <w:szCs w:val="24"/>
            <w:highlight w:val="white"/>
          </w:rPr>
          <w:t xml:space="preserve">А </w:t>
        </w:r>
      </w:ins>
      <w:ins w:id="283" w:author="Пользователь" w:date="2019-11-12T00:40:00Z">
        <w:r>
          <w:rPr>
            <w:rFonts w:eastAsia="Times New Roman"/>
            <w:color w:val="00000A"/>
            <w:sz w:val="24"/>
            <w:szCs w:val="24"/>
            <w:highlight w:val="white"/>
          </w:rPr>
          <w:t>не больше</w:t>
        </w:r>
      </w:ins>
      <w:ins w:id="284" w:author="Пользователь" w:date="2019-11-12T00:45:00Z">
        <w:r w:rsidR="00191AD5">
          <w:rPr>
            <w:rFonts w:eastAsia="Times New Roman"/>
            <w:color w:val="00000A"/>
            <w:sz w:val="24"/>
            <w:szCs w:val="24"/>
            <w:highlight w:val="white"/>
          </w:rPr>
          <w:t>, чем у В</w:t>
        </w:r>
      </w:ins>
      <w:ins w:id="285" w:author="Пользователь" w:date="2019-11-12T00:40:00Z">
        <w:r>
          <w:rPr>
            <w:rFonts w:eastAsia="Times New Roman"/>
            <w:color w:val="00000A"/>
            <w:sz w:val="24"/>
            <w:szCs w:val="24"/>
            <w:highlight w:val="white"/>
          </w:rPr>
          <w:t xml:space="preserve">: </w:t>
        </w:r>
      </w:ins>
      <w:ins w:id="286" w:author="Пользователь" w:date="2019-11-12T00:42:00Z">
        <w:r w:rsidR="00DC73EB">
          <w:rPr>
            <w:rFonts w:eastAsia="Times New Roman"/>
            <w:color w:val="00000A"/>
            <w:sz w:val="24"/>
            <w:szCs w:val="24"/>
            <w:highlight w:val="white"/>
          </w:rPr>
          <w:t xml:space="preserve">если А </w:t>
        </w:r>
        <w:r>
          <w:rPr>
            <w:rFonts w:eastAsia="Times New Roman"/>
            <w:color w:val="00000A"/>
            <w:sz w:val="24"/>
            <w:szCs w:val="24"/>
            <w:highlight w:val="white"/>
          </w:rPr>
          <w:sym w:font="Symbol" w:char="F0CD"/>
        </w:r>
        <w:r w:rsidR="00DC73EB">
          <w:rPr>
            <w:rFonts w:eastAsia="Times New Roman"/>
            <w:color w:val="00000A"/>
            <w:sz w:val="24"/>
            <w:szCs w:val="24"/>
            <w:highlight w:val="white"/>
          </w:rPr>
          <w:t xml:space="preserve"> В, то </w:t>
        </w:r>
        <w:r w:rsidR="00DC73EB" w:rsidRPr="00F70312">
          <w:rPr>
            <w:rFonts w:eastAsia="Times New Roman"/>
            <w:color w:val="00000A"/>
            <w:sz w:val="24"/>
            <w:szCs w:val="24"/>
            <w:highlight w:val="white"/>
          </w:rPr>
          <w:t>μ</w:t>
        </w:r>
        <w:r w:rsidR="00DC73EB">
          <w:rPr>
            <w:rFonts w:eastAsia="Times New Roman"/>
            <w:color w:val="00000A"/>
            <w:sz w:val="24"/>
            <w:szCs w:val="24"/>
            <w:highlight w:val="white"/>
          </w:rPr>
          <w:t xml:space="preserve">(А) ≤ </w:t>
        </w:r>
        <w:r w:rsidR="00DC73EB" w:rsidRPr="00F70312">
          <w:rPr>
            <w:rFonts w:eastAsia="Times New Roman"/>
            <w:color w:val="00000A"/>
            <w:sz w:val="24"/>
            <w:szCs w:val="24"/>
            <w:highlight w:val="white"/>
          </w:rPr>
          <w:t>μ</w:t>
        </w:r>
        <w:r w:rsidR="00DC73EB">
          <w:rPr>
            <w:rFonts w:eastAsia="Times New Roman"/>
            <w:color w:val="00000A"/>
            <w:sz w:val="24"/>
            <w:szCs w:val="24"/>
            <w:highlight w:val="white"/>
          </w:rPr>
          <w:t>(В).</w:t>
        </w:r>
      </w:ins>
    </w:p>
    <w:p w14:paraId="1308EF84" w14:textId="6DC42AAD" w:rsidR="002324DA" w:rsidRPr="002324DA" w:rsidRDefault="002324DA">
      <w:pPr>
        <w:spacing w:line="288" w:lineRule="auto"/>
        <w:ind w:firstLine="397"/>
        <w:jc w:val="both"/>
        <w:rPr>
          <w:ins w:id="287" w:author="Пользователь" w:date="2019-11-12T00:42:00Z"/>
          <w:rFonts w:eastAsia="Times New Roman"/>
          <w:color w:val="00000A"/>
          <w:sz w:val="24"/>
          <w:szCs w:val="24"/>
          <w:highlight w:val="white"/>
        </w:rPr>
      </w:pPr>
      <w:ins w:id="288" w:author="Пользователь" w:date="2019-11-12T00:44:00Z">
        <w:r>
          <w:rPr>
            <w:rFonts w:eastAsia="Times New Roman"/>
            <w:color w:val="00000A"/>
            <w:sz w:val="24"/>
            <w:szCs w:val="24"/>
            <w:highlight w:val="white"/>
          </w:rPr>
          <w:t xml:space="preserve">Если </w:t>
        </w:r>
        <w:r>
          <w:rPr>
            <w:rFonts w:eastAsia="Times New Roman"/>
            <w:color w:val="00000A"/>
            <w:sz w:val="24"/>
            <w:szCs w:val="24"/>
            <w:highlight w:val="white"/>
            <w:lang w:val="en-US"/>
          </w:rPr>
          <w:t>A</w:t>
        </w:r>
        <w:r>
          <w:rPr>
            <w:rFonts w:eastAsia="Times New Roman"/>
            <w:color w:val="00000A"/>
            <w:sz w:val="24"/>
            <w:szCs w:val="24"/>
            <w:highlight w:val="white"/>
          </w:rPr>
          <w:t xml:space="preserve"> включается в </w:t>
        </w:r>
        <w:r>
          <w:rPr>
            <w:rFonts w:eastAsia="Times New Roman"/>
            <w:color w:val="00000A"/>
            <w:sz w:val="24"/>
            <w:szCs w:val="24"/>
            <w:highlight w:val="white"/>
            <w:lang w:val="en-US"/>
          </w:rPr>
          <w:t>B</w:t>
        </w:r>
        <w:r>
          <w:rPr>
            <w:rFonts w:eastAsia="Times New Roman"/>
            <w:color w:val="00000A"/>
            <w:sz w:val="24"/>
            <w:szCs w:val="24"/>
            <w:highlight w:val="white"/>
          </w:rPr>
          <w:t xml:space="preserve">, то мера разности множеств равна разности мер: если А </w:t>
        </w:r>
        <w:r>
          <w:rPr>
            <w:rFonts w:eastAsia="Times New Roman"/>
            <w:color w:val="00000A"/>
            <w:sz w:val="24"/>
            <w:szCs w:val="24"/>
            <w:highlight w:val="white"/>
          </w:rPr>
          <w:sym w:font="Symbol" w:char="F0CD"/>
        </w:r>
        <w:r>
          <w:rPr>
            <w:rFonts w:eastAsia="Times New Roman"/>
            <w:color w:val="00000A"/>
            <w:sz w:val="24"/>
            <w:szCs w:val="24"/>
            <w:highlight w:val="white"/>
          </w:rPr>
          <w:t xml:space="preserve"> В, то </w:t>
        </w:r>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B</w:t>
        </w:r>
        <w:r w:rsidRPr="002324DA">
          <w:rPr>
            <w:rFonts w:eastAsia="Times New Roman"/>
            <w:color w:val="00000A"/>
            <w:sz w:val="24"/>
            <w:szCs w:val="24"/>
            <w:highlight w:val="white"/>
            <w:rPrChange w:id="289" w:author="Пользователь" w:date="2019-11-12T00:44:00Z">
              <w:rPr>
                <w:rFonts w:eastAsia="Times New Roman"/>
                <w:color w:val="00000A"/>
                <w:sz w:val="24"/>
                <w:szCs w:val="24"/>
                <w:highlight w:val="white"/>
                <w:lang w:val="en-US"/>
              </w:rPr>
            </w:rPrChange>
          </w:rPr>
          <w:t>\</w:t>
        </w:r>
        <w:r>
          <w:rPr>
            <w:rFonts w:eastAsia="Times New Roman"/>
            <w:color w:val="00000A"/>
            <w:sz w:val="24"/>
            <w:szCs w:val="24"/>
            <w:highlight w:val="white"/>
            <w:lang w:val="en-US"/>
          </w:rPr>
          <w:t>A</w:t>
        </w:r>
        <w:r>
          <w:rPr>
            <w:rFonts w:eastAsia="Times New Roman"/>
            <w:color w:val="00000A"/>
            <w:sz w:val="24"/>
            <w:szCs w:val="24"/>
            <w:highlight w:val="white"/>
          </w:rPr>
          <w:t>)</w:t>
        </w:r>
        <w:r w:rsidRPr="002324DA">
          <w:rPr>
            <w:rFonts w:eastAsia="Times New Roman"/>
            <w:color w:val="00000A"/>
            <w:sz w:val="24"/>
            <w:szCs w:val="24"/>
            <w:highlight w:val="white"/>
            <w:rPrChange w:id="290" w:author="Пользователь" w:date="2019-11-12T00:44:00Z">
              <w:rPr>
                <w:rFonts w:eastAsia="Times New Roman"/>
                <w:color w:val="00000A"/>
                <w:sz w:val="24"/>
                <w:szCs w:val="24"/>
                <w:highlight w:val="white"/>
                <w:lang w:val="en-US"/>
              </w:rPr>
            </w:rPrChange>
          </w:rPr>
          <w:t>=</w:t>
        </w:r>
        <w:r w:rsidRPr="002324DA">
          <w:rPr>
            <w:rFonts w:eastAsia="Times New Roman"/>
            <w:color w:val="00000A"/>
            <w:sz w:val="24"/>
            <w:szCs w:val="24"/>
            <w:highlight w:val="white"/>
          </w:rPr>
          <w:t xml:space="preserve"> </w:t>
        </w:r>
        <w:r w:rsidRPr="00F70312">
          <w:rPr>
            <w:rFonts w:eastAsia="Times New Roman"/>
            <w:color w:val="00000A"/>
            <w:sz w:val="24"/>
            <w:szCs w:val="24"/>
            <w:highlight w:val="white"/>
          </w:rPr>
          <w:t>μ</w:t>
        </w:r>
        <w:r>
          <w:rPr>
            <w:rFonts w:eastAsia="Times New Roman"/>
            <w:color w:val="00000A"/>
            <w:sz w:val="24"/>
            <w:szCs w:val="24"/>
            <w:highlight w:val="white"/>
          </w:rPr>
          <w:t xml:space="preserve">(В) - </w:t>
        </w:r>
        <w:r w:rsidRPr="00F70312">
          <w:rPr>
            <w:rFonts w:eastAsia="Times New Roman"/>
            <w:color w:val="00000A"/>
            <w:sz w:val="24"/>
            <w:szCs w:val="24"/>
            <w:highlight w:val="white"/>
          </w:rPr>
          <w:t>μ</w:t>
        </w:r>
        <w:r>
          <w:rPr>
            <w:rFonts w:eastAsia="Times New Roman"/>
            <w:color w:val="00000A"/>
            <w:sz w:val="24"/>
            <w:szCs w:val="24"/>
            <w:highlight w:val="white"/>
          </w:rPr>
          <w:t>(А).</w:t>
        </w:r>
      </w:ins>
    </w:p>
    <w:p w14:paraId="36D1AB24" w14:textId="39711741" w:rsidR="00DC73EB" w:rsidRDefault="00DC73EB">
      <w:pPr>
        <w:spacing w:line="288" w:lineRule="auto"/>
        <w:ind w:firstLine="397"/>
        <w:jc w:val="both"/>
        <w:rPr>
          <w:ins w:id="291" w:author="Пользователь" w:date="2019-11-12T00:42:00Z"/>
          <w:rFonts w:eastAsia="Times New Roman"/>
          <w:color w:val="00000A"/>
          <w:sz w:val="24"/>
          <w:szCs w:val="24"/>
          <w:highlight w:val="white"/>
        </w:rPr>
      </w:pPr>
      <w:ins w:id="292" w:author="Пользователь" w:date="2019-11-12T00:43:00Z">
        <w:r>
          <w:rPr>
            <w:rFonts w:eastAsia="Times New Roman"/>
            <w:color w:val="00000A"/>
            <w:sz w:val="24"/>
            <w:szCs w:val="24"/>
            <w:highlight w:val="white"/>
          </w:rPr>
          <w:t xml:space="preserve">Для любых А и В верно </w:t>
        </w:r>
        <w:proofErr w:type="gramStart"/>
        <w:r w:rsidRPr="00F70312">
          <w:rPr>
            <w:rFonts w:eastAsia="Times New Roman"/>
            <w:color w:val="00000A"/>
            <w:sz w:val="24"/>
            <w:szCs w:val="24"/>
            <w:highlight w:val="white"/>
          </w:rPr>
          <w:t>μ</w:t>
        </w:r>
        <w:r>
          <w:rPr>
            <w:rFonts w:eastAsia="Times New Roman"/>
            <w:color w:val="00000A"/>
            <w:sz w:val="24"/>
            <w:szCs w:val="24"/>
            <w:highlight w:val="white"/>
          </w:rPr>
          <w:t>(</w:t>
        </w:r>
        <w:proofErr w:type="gramEnd"/>
        <w:r>
          <w:rPr>
            <w:rFonts w:eastAsia="Times New Roman"/>
            <w:color w:val="00000A"/>
            <w:sz w:val="24"/>
            <w:szCs w:val="24"/>
            <w:highlight w:val="white"/>
          </w:rPr>
          <w:t>А U В) =</w:t>
        </w:r>
        <w:r w:rsidRPr="00EA377C">
          <w:rPr>
            <w:rFonts w:eastAsia="Times New Roman"/>
            <w:color w:val="00000A"/>
            <w:sz w:val="24"/>
            <w:szCs w:val="24"/>
            <w:highlight w:val="white"/>
          </w:rPr>
          <w:t xml:space="preserve"> </w:t>
        </w:r>
        <w:r w:rsidRPr="00F70312">
          <w:rPr>
            <w:rFonts w:eastAsia="Times New Roman"/>
            <w:color w:val="00000A"/>
            <w:sz w:val="24"/>
            <w:szCs w:val="24"/>
            <w:highlight w:val="white"/>
          </w:rPr>
          <w:t>μ</w:t>
        </w:r>
        <w:r>
          <w:rPr>
            <w:rFonts w:eastAsia="Times New Roman"/>
            <w:color w:val="00000A"/>
            <w:sz w:val="24"/>
            <w:szCs w:val="24"/>
            <w:highlight w:val="white"/>
          </w:rPr>
          <w:t>(А) +</w:t>
        </w:r>
        <w:r w:rsidRPr="00EA377C">
          <w:rPr>
            <w:rFonts w:eastAsia="Times New Roman"/>
            <w:color w:val="00000A"/>
            <w:sz w:val="24"/>
            <w:szCs w:val="24"/>
            <w:highlight w:val="white"/>
          </w:rPr>
          <w:t xml:space="preserve"> </w:t>
        </w:r>
        <w:r w:rsidRPr="00F70312">
          <w:rPr>
            <w:rFonts w:eastAsia="Times New Roman"/>
            <w:color w:val="00000A"/>
            <w:sz w:val="24"/>
            <w:szCs w:val="24"/>
            <w:highlight w:val="white"/>
          </w:rPr>
          <w:t>μ</w:t>
        </w:r>
        <w:r>
          <w:rPr>
            <w:rFonts w:eastAsia="Times New Roman"/>
            <w:color w:val="00000A"/>
            <w:sz w:val="24"/>
            <w:szCs w:val="24"/>
            <w:highlight w:val="white"/>
          </w:rPr>
          <w:t xml:space="preserve">(В) - </w:t>
        </w:r>
        <w:r w:rsidRPr="00F70312">
          <w:rPr>
            <w:rFonts w:eastAsia="Times New Roman"/>
            <w:color w:val="00000A"/>
            <w:sz w:val="24"/>
            <w:szCs w:val="24"/>
            <w:highlight w:val="white"/>
          </w:rPr>
          <w:t>μ</w:t>
        </w:r>
        <w:r>
          <w:rPr>
            <w:rFonts w:eastAsia="Times New Roman"/>
            <w:color w:val="00000A"/>
            <w:sz w:val="24"/>
            <w:szCs w:val="24"/>
            <w:highlight w:val="white"/>
          </w:rPr>
          <w:t>(</w:t>
        </w:r>
        <w:r w:rsidRPr="00EA377C">
          <w:rPr>
            <w:rFonts w:eastAsia="Times New Roman"/>
            <w:color w:val="00000A"/>
            <w:sz w:val="24"/>
            <w:szCs w:val="24"/>
            <w:highlight w:val="white"/>
            <w:lang w:val="en-US"/>
          </w:rPr>
          <w:t>A</w:t>
        </w:r>
        <w:r w:rsidRPr="00F70312">
          <w:rPr>
            <w:rFonts w:eastAsia="Times New Roman"/>
            <w:color w:val="00000A"/>
            <w:sz w:val="24"/>
            <w:szCs w:val="24"/>
            <w:highlight w:val="white"/>
          </w:rPr>
          <w:t xml:space="preserve"> ∩ </w:t>
        </w:r>
        <w:r w:rsidRPr="00F70312">
          <w:rPr>
            <w:rFonts w:eastAsia="Times New Roman"/>
            <w:color w:val="00000A"/>
            <w:sz w:val="24"/>
            <w:szCs w:val="24"/>
            <w:highlight w:val="white"/>
            <w:lang w:val="en-US"/>
          </w:rPr>
          <w:t>B</w:t>
        </w:r>
        <w:r>
          <w:rPr>
            <w:rFonts w:eastAsia="Times New Roman"/>
            <w:color w:val="00000A"/>
            <w:sz w:val="24"/>
            <w:szCs w:val="24"/>
            <w:highlight w:val="white"/>
          </w:rPr>
          <w:t>).</w:t>
        </w:r>
      </w:ins>
    </w:p>
    <w:p w14:paraId="69CD58AF" w14:textId="77777777" w:rsidR="00DC73EB" w:rsidRPr="007C2469" w:rsidRDefault="00DC73EB">
      <w:pPr>
        <w:spacing w:line="288" w:lineRule="auto"/>
        <w:ind w:firstLine="397"/>
        <w:jc w:val="both"/>
        <w:rPr>
          <w:rFonts w:eastAsia="Times New Roman"/>
          <w:color w:val="00000A"/>
          <w:sz w:val="24"/>
          <w:szCs w:val="24"/>
          <w:highlight w:val="white"/>
        </w:rPr>
      </w:pPr>
    </w:p>
    <w:p w14:paraId="74F27A0A" w14:textId="77777777" w:rsidR="008E2D65" w:rsidRPr="00191AD5" w:rsidRDefault="00662FA5">
      <w:pPr>
        <w:spacing w:before="240" w:line="300" w:lineRule="auto"/>
        <w:ind w:left="397" w:right="397"/>
        <w:rPr>
          <w:rFonts w:eastAsia="Times New Roman"/>
          <w:strike/>
          <w:color w:val="1F497D"/>
          <w:sz w:val="24"/>
          <w:szCs w:val="24"/>
          <w:rPrChange w:id="293" w:author="Пользователь" w:date="2019-11-12T00:46:00Z">
            <w:rPr>
              <w:rFonts w:eastAsia="Times New Roman"/>
              <w:color w:val="1F497D"/>
              <w:sz w:val="24"/>
              <w:szCs w:val="24"/>
            </w:rPr>
          </w:rPrChange>
        </w:rPr>
      </w:pPr>
      <w:r w:rsidRPr="00191AD5">
        <w:rPr>
          <w:rFonts w:eastAsia="Times New Roman"/>
          <w:strike/>
          <w:color w:val="1F497D"/>
          <w:sz w:val="24"/>
          <w:szCs w:val="24"/>
          <w:rPrChange w:id="294" w:author="Пользователь" w:date="2019-11-12T00:46:00Z">
            <w:rPr>
              <w:rFonts w:eastAsia="Times New Roman"/>
              <w:color w:val="1F497D"/>
              <w:sz w:val="24"/>
              <w:szCs w:val="24"/>
            </w:rPr>
          </w:rPrChange>
        </w:rPr>
        <w:t>1. Мера пустого множества равна нулю.</w:t>
      </w:r>
    </w:p>
    <w:p w14:paraId="1540CC5E" w14:textId="346FD3B8" w:rsidR="008E2D65" w:rsidRPr="00191AD5" w:rsidDel="00D87448" w:rsidRDefault="00662FA5">
      <w:pPr>
        <w:spacing w:line="300" w:lineRule="auto"/>
        <w:ind w:left="397" w:right="397"/>
        <w:rPr>
          <w:del w:id="295" w:author="Пользователь" w:date="2019-11-12T00:08:00Z"/>
          <w:rFonts w:eastAsia="Times New Roman"/>
          <w:strike/>
          <w:color w:val="1F497D"/>
          <w:sz w:val="24"/>
          <w:szCs w:val="24"/>
          <w:rPrChange w:id="296" w:author="Пользователь" w:date="2019-11-12T00:46:00Z">
            <w:rPr>
              <w:del w:id="297" w:author="Пользователь" w:date="2019-11-12T00:08:00Z"/>
              <w:rFonts w:eastAsia="Times New Roman"/>
              <w:color w:val="1F497D"/>
              <w:sz w:val="24"/>
              <w:szCs w:val="24"/>
            </w:rPr>
          </w:rPrChange>
        </w:rPr>
      </w:pPr>
      <w:del w:id="298" w:author="Пользователь" w:date="2019-11-12T00:08:00Z">
        <w:r w:rsidRPr="00191AD5" w:rsidDel="00D87448">
          <w:rPr>
            <w:rFonts w:eastAsia="Times New Roman"/>
            <w:strike/>
            <w:color w:val="1F497D"/>
            <w:sz w:val="24"/>
            <w:szCs w:val="24"/>
            <w:rPrChange w:id="299" w:author="Пользователь" w:date="2019-11-12T00:46:00Z">
              <w:rPr>
                <w:rFonts w:eastAsia="Times New Roman"/>
                <w:color w:val="1F497D"/>
                <w:sz w:val="24"/>
                <w:szCs w:val="24"/>
              </w:rPr>
            </w:rPrChange>
          </w:rPr>
          <w:delText xml:space="preserve">2. </w:delText>
        </w:r>
      </w:del>
    </w:p>
    <w:p w14:paraId="71ECFA00" w14:textId="21242869" w:rsidR="008E2D65" w:rsidRPr="00191AD5" w:rsidRDefault="00B619C7">
      <w:pPr>
        <w:spacing w:line="300" w:lineRule="auto"/>
        <w:ind w:left="397" w:right="397"/>
        <w:rPr>
          <w:rFonts w:eastAsia="Times New Roman"/>
          <w:strike/>
          <w:color w:val="1F497D"/>
          <w:sz w:val="24"/>
          <w:szCs w:val="24"/>
          <w:rPrChange w:id="300" w:author="Пользователь" w:date="2019-11-12T00:46:00Z">
            <w:rPr>
              <w:rFonts w:eastAsia="Times New Roman"/>
              <w:color w:val="1F497D"/>
              <w:sz w:val="24"/>
              <w:szCs w:val="24"/>
            </w:rPr>
          </w:rPrChange>
        </w:rPr>
      </w:pPr>
      <w:r w:rsidRPr="00191AD5">
        <w:rPr>
          <w:rFonts w:eastAsia="Times New Roman"/>
          <w:strike/>
          <w:color w:val="1F497D"/>
          <w:sz w:val="24"/>
          <w:szCs w:val="24"/>
          <w:rPrChange w:id="301" w:author="Пользователь" w:date="2019-11-12T00:46:00Z">
            <w:rPr>
              <w:rFonts w:eastAsia="Times New Roman"/>
              <w:color w:val="1F497D"/>
              <w:sz w:val="24"/>
              <w:szCs w:val="24"/>
            </w:rPr>
          </w:rPrChange>
        </w:rPr>
        <w:t>2</w:t>
      </w:r>
      <w:r w:rsidR="00662FA5" w:rsidRPr="00191AD5">
        <w:rPr>
          <w:rFonts w:eastAsia="Times New Roman"/>
          <w:strike/>
          <w:color w:val="1F497D"/>
          <w:sz w:val="24"/>
          <w:szCs w:val="24"/>
          <w:rPrChange w:id="302" w:author="Пользователь" w:date="2019-11-12T00:46:00Z">
            <w:rPr>
              <w:rFonts w:eastAsia="Times New Roman"/>
              <w:color w:val="1F497D"/>
              <w:sz w:val="24"/>
              <w:szCs w:val="24"/>
            </w:rPr>
          </w:rPrChange>
        </w:rPr>
        <w:t>. Мера подмножества не превышает меры множества.</w:t>
      </w:r>
    </w:p>
    <w:p w14:paraId="2B3FD99F" w14:textId="3974F549" w:rsidR="008E2D65" w:rsidRPr="00191AD5" w:rsidRDefault="00B619C7">
      <w:pPr>
        <w:spacing w:line="300" w:lineRule="auto"/>
        <w:ind w:left="397" w:right="397"/>
        <w:rPr>
          <w:rFonts w:eastAsia="Times New Roman"/>
          <w:strike/>
          <w:color w:val="1F497D"/>
          <w:sz w:val="24"/>
          <w:szCs w:val="24"/>
          <w:rPrChange w:id="303" w:author="Пользователь" w:date="2019-11-12T00:46:00Z">
            <w:rPr>
              <w:rFonts w:eastAsia="Times New Roman"/>
              <w:color w:val="1F497D"/>
              <w:sz w:val="24"/>
              <w:szCs w:val="24"/>
            </w:rPr>
          </w:rPrChange>
        </w:rPr>
      </w:pPr>
      <w:r w:rsidRPr="00191AD5">
        <w:rPr>
          <w:rFonts w:eastAsia="Times New Roman"/>
          <w:strike/>
          <w:color w:val="1F497D"/>
          <w:sz w:val="24"/>
          <w:szCs w:val="24"/>
          <w:rPrChange w:id="304" w:author="Пользователь" w:date="2019-11-12T00:46:00Z">
            <w:rPr>
              <w:rFonts w:eastAsia="Times New Roman"/>
              <w:color w:val="1F497D"/>
              <w:sz w:val="24"/>
              <w:szCs w:val="24"/>
            </w:rPr>
          </w:rPrChange>
        </w:rPr>
        <w:t>3</w:t>
      </w:r>
      <w:r w:rsidR="00662FA5" w:rsidRPr="00191AD5">
        <w:rPr>
          <w:rFonts w:eastAsia="Times New Roman"/>
          <w:strike/>
          <w:color w:val="1F497D"/>
          <w:sz w:val="24"/>
          <w:szCs w:val="24"/>
          <w:rPrChange w:id="305" w:author="Пользователь" w:date="2019-11-12T00:46:00Z">
            <w:rPr>
              <w:rFonts w:eastAsia="Times New Roman"/>
              <w:color w:val="1F497D"/>
              <w:sz w:val="24"/>
              <w:szCs w:val="24"/>
            </w:rPr>
          </w:rPrChange>
        </w:rPr>
        <w:t xml:space="preserve">. Мера объединения двух </w:t>
      </w:r>
      <w:r w:rsidR="001830DD" w:rsidRPr="00191AD5">
        <w:rPr>
          <w:rFonts w:eastAsia="Times New Roman"/>
          <w:strike/>
          <w:color w:val="1F497D"/>
          <w:sz w:val="24"/>
          <w:szCs w:val="24"/>
          <w:rPrChange w:id="306" w:author="Пользователь" w:date="2019-11-12T00:46:00Z">
            <w:rPr>
              <w:rFonts w:eastAsia="Times New Roman"/>
              <w:color w:val="1F497D"/>
              <w:sz w:val="24"/>
              <w:szCs w:val="24"/>
            </w:rPr>
          </w:rPrChange>
        </w:rPr>
        <w:t xml:space="preserve">непересекающихся </w:t>
      </w:r>
      <w:r w:rsidR="00662FA5" w:rsidRPr="00191AD5">
        <w:rPr>
          <w:rFonts w:eastAsia="Times New Roman"/>
          <w:strike/>
          <w:color w:val="1F497D"/>
          <w:sz w:val="24"/>
          <w:szCs w:val="24"/>
          <w:rPrChange w:id="307" w:author="Пользователь" w:date="2019-11-12T00:46:00Z">
            <w:rPr>
              <w:rFonts w:eastAsia="Times New Roman"/>
              <w:color w:val="1F497D"/>
              <w:sz w:val="24"/>
              <w:szCs w:val="24"/>
            </w:rPr>
          </w:rPrChange>
        </w:rPr>
        <w:t>множеств равна сумме мер этих множеств (</w:t>
      </w:r>
      <w:commentRangeStart w:id="308"/>
      <w:proofErr w:type="spellStart"/>
      <w:r w:rsidR="00662FA5" w:rsidRPr="00191AD5">
        <w:rPr>
          <w:rFonts w:eastAsia="Times New Roman"/>
          <w:strike/>
          <w:color w:val="1F497D"/>
          <w:sz w:val="24"/>
          <w:szCs w:val="24"/>
          <w:rPrChange w:id="309" w:author="Пользователь" w:date="2019-11-12T00:46:00Z">
            <w:rPr>
              <w:rFonts w:eastAsia="Times New Roman"/>
              <w:color w:val="1F497D"/>
              <w:sz w:val="24"/>
              <w:szCs w:val="24"/>
            </w:rPr>
          </w:rPrChange>
        </w:rPr>
        <w:t>аддитивность</w:t>
      </w:r>
      <w:commentRangeEnd w:id="308"/>
      <w:proofErr w:type="spellEnd"/>
      <w:r w:rsidR="00602305" w:rsidRPr="00191AD5">
        <w:rPr>
          <w:rStyle w:val="af"/>
          <w:strike/>
          <w:rPrChange w:id="310" w:author="Пользователь" w:date="2019-11-12T00:46:00Z">
            <w:rPr>
              <w:rStyle w:val="af"/>
            </w:rPr>
          </w:rPrChange>
        </w:rPr>
        <w:commentReference w:id="308"/>
      </w:r>
      <w:r w:rsidR="00662FA5" w:rsidRPr="00191AD5">
        <w:rPr>
          <w:rFonts w:eastAsia="Times New Roman"/>
          <w:strike/>
          <w:color w:val="1F497D"/>
          <w:sz w:val="24"/>
          <w:szCs w:val="24"/>
          <w:rPrChange w:id="311" w:author="Пользователь" w:date="2019-11-12T00:46:00Z">
            <w:rPr>
              <w:rFonts w:eastAsia="Times New Roman"/>
              <w:color w:val="1F497D"/>
              <w:sz w:val="24"/>
              <w:szCs w:val="24"/>
            </w:rPr>
          </w:rPrChange>
        </w:rPr>
        <w:t>).</w:t>
      </w:r>
    </w:p>
    <w:p w14:paraId="4B8C79E9" w14:textId="56F2BB79" w:rsidR="008E2D65" w:rsidRPr="00191AD5" w:rsidRDefault="00B619C7">
      <w:pPr>
        <w:spacing w:after="240" w:line="300" w:lineRule="auto"/>
        <w:ind w:left="397" w:right="397"/>
        <w:rPr>
          <w:strike/>
          <w:color w:val="222222"/>
          <w:sz w:val="24"/>
          <w:szCs w:val="24"/>
          <w:rPrChange w:id="312" w:author="Пользователь" w:date="2019-11-12T00:46:00Z">
            <w:rPr>
              <w:color w:val="222222"/>
              <w:sz w:val="24"/>
              <w:szCs w:val="24"/>
            </w:rPr>
          </w:rPrChange>
        </w:rPr>
      </w:pPr>
      <w:r w:rsidRPr="00191AD5">
        <w:rPr>
          <w:rFonts w:eastAsia="Times New Roman"/>
          <w:strike/>
          <w:color w:val="1F497D"/>
          <w:sz w:val="24"/>
          <w:szCs w:val="24"/>
          <w:rPrChange w:id="313" w:author="Пользователь" w:date="2019-11-12T00:46:00Z">
            <w:rPr>
              <w:rFonts w:eastAsia="Times New Roman"/>
              <w:color w:val="1F497D"/>
              <w:sz w:val="24"/>
              <w:szCs w:val="24"/>
            </w:rPr>
          </w:rPrChange>
        </w:rPr>
        <w:t>4</w:t>
      </w:r>
      <w:r w:rsidR="00662FA5" w:rsidRPr="00191AD5">
        <w:rPr>
          <w:rFonts w:eastAsia="Times New Roman"/>
          <w:strike/>
          <w:color w:val="1F497D"/>
          <w:sz w:val="24"/>
          <w:szCs w:val="24"/>
          <w:rPrChange w:id="314" w:author="Пользователь" w:date="2019-11-12T00:46:00Z">
            <w:rPr>
              <w:rFonts w:eastAsia="Times New Roman"/>
              <w:color w:val="1F497D"/>
              <w:sz w:val="24"/>
              <w:szCs w:val="24"/>
            </w:rPr>
          </w:rPrChange>
        </w:rPr>
        <w:t>. Мера дополнения подмножества равна разности мер всего множества и меры подмножества.</w:t>
      </w:r>
    </w:p>
    <w:p w14:paraId="56C4AEAE" w14:textId="77777777" w:rsidR="00191AD5" w:rsidRDefault="00191AD5">
      <w:pPr>
        <w:spacing w:line="288" w:lineRule="auto"/>
        <w:ind w:firstLine="397"/>
        <w:jc w:val="both"/>
        <w:rPr>
          <w:ins w:id="315" w:author="Пользователь" w:date="2019-11-12T00:48:00Z"/>
          <w:rFonts w:eastAsia="Times New Roman"/>
          <w:color w:val="00000A"/>
          <w:sz w:val="24"/>
          <w:szCs w:val="24"/>
          <w:highlight w:val="white"/>
        </w:rPr>
      </w:pPr>
      <w:ins w:id="316" w:author="Пользователь" w:date="2019-11-12T00:48:00Z">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ins>
    </w:p>
    <w:p w14:paraId="5BF97F40" w14:textId="58FDB5ED" w:rsidR="00191AD5" w:rsidRDefault="00191AD5">
      <w:pPr>
        <w:spacing w:line="288" w:lineRule="auto"/>
        <w:ind w:firstLine="397"/>
        <w:jc w:val="both"/>
        <w:rPr>
          <w:ins w:id="317" w:author="Пользователь" w:date="2019-11-12T00:47:00Z"/>
          <w:rFonts w:eastAsia="Times New Roman"/>
          <w:color w:val="00000A"/>
          <w:sz w:val="24"/>
          <w:szCs w:val="24"/>
          <w:highlight w:val="white"/>
        </w:rPr>
      </w:pPr>
      <w:ins w:id="318" w:author="Пользователь" w:date="2019-11-12T00:49:00Z">
        <w:r>
          <w:rPr>
            <w:rFonts w:eastAsia="Times New Roman"/>
            <w:color w:val="00000A"/>
            <w:sz w:val="24"/>
            <w:szCs w:val="24"/>
            <w:highlight w:val="white"/>
          </w:rPr>
          <w:t xml:space="preserve">Количество элементов – это </w:t>
        </w:r>
      </w:ins>
      <w:ins w:id="319" w:author="Пользователь" w:date="2019-11-12T00:50:00Z">
        <w:r>
          <w:rPr>
            <w:rFonts w:eastAsia="Times New Roman"/>
            <w:color w:val="00000A"/>
            <w:sz w:val="24"/>
            <w:szCs w:val="24"/>
            <w:highlight w:val="white"/>
          </w:rPr>
          <w:t xml:space="preserve">так называемая </w:t>
        </w:r>
      </w:ins>
      <w:ins w:id="320" w:author="Пользователь" w:date="2019-11-12T00:49:00Z">
        <w:r>
          <w:rPr>
            <w:rFonts w:eastAsia="Times New Roman"/>
            <w:color w:val="00000A"/>
            <w:sz w:val="24"/>
            <w:szCs w:val="24"/>
            <w:highlight w:val="white"/>
          </w:rPr>
          <w:t>с</w:t>
        </w:r>
      </w:ins>
      <w:ins w:id="321" w:author="Пользователь" w:date="2019-11-12T00:46:00Z">
        <w:r>
          <w:rPr>
            <w:rFonts w:eastAsia="Times New Roman"/>
            <w:color w:val="00000A"/>
            <w:sz w:val="24"/>
            <w:szCs w:val="24"/>
            <w:highlight w:val="white"/>
          </w:rPr>
          <w:t xml:space="preserve">читающая мера. Каждому подмножеству </w:t>
        </w:r>
      </w:ins>
      <w:ins w:id="322" w:author="Пользователь" w:date="2019-11-12T00:47:00Z">
        <w:r>
          <w:rPr>
            <w:rFonts w:eastAsia="Times New Roman"/>
            <w:color w:val="00000A"/>
            <w:sz w:val="24"/>
            <w:szCs w:val="24"/>
            <w:highlight w:val="white"/>
          </w:rPr>
          <w:t xml:space="preserve">А </w:t>
        </w:r>
      </w:ins>
      <w:ins w:id="323" w:author="Пользователь" w:date="2019-11-12T00:46:00Z">
        <w:r>
          <w:rPr>
            <w:rFonts w:eastAsia="Times New Roman"/>
            <w:color w:val="00000A"/>
            <w:sz w:val="24"/>
            <w:szCs w:val="24"/>
            <w:highlight w:val="white"/>
          </w:rPr>
          <w:t>поставим в соответствие количество элементов в нем</w:t>
        </w:r>
      </w:ins>
      <w:ins w:id="324" w:author="Пользователь" w:date="2019-11-12T00:47:00Z">
        <w:r>
          <w:rPr>
            <w:rFonts w:eastAsia="Times New Roman"/>
            <w:color w:val="00000A"/>
            <w:sz w:val="24"/>
            <w:szCs w:val="24"/>
            <w:highlight w:val="white"/>
          </w:rPr>
          <w:t xml:space="preserve">: </w:t>
        </w:r>
      </w:ins>
      <w:ins w:id="325" w:author="Пользователь" w:date="2019-11-12T00:50:00Z">
        <w:r>
          <w:rPr>
            <w:rFonts w:eastAsia="Times New Roman"/>
            <w:color w:val="00000A"/>
            <w:sz w:val="24"/>
            <w:szCs w:val="24"/>
            <w:highlight w:val="white"/>
          </w:rPr>
          <w:t xml:space="preserve">для конечных </w:t>
        </w:r>
        <w:proofErr w:type="gramStart"/>
        <w:r>
          <w:rPr>
            <w:rFonts w:eastAsia="Times New Roman"/>
            <w:color w:val="00000A"/>
            <w:sz w:val="24"/>
            <w:szCs w:val="24"/>
            <w:highlight w:val="white"/>
          </w:rPr>
          <w:t>А</w:t>
        </w:r>
        <w:proofErr w:type="gramEnd"/>
        <w:r>
          <w:rPr>
            <w:rFonts w:eastAsia="Times New Roman"/>
            <w:color w:val="00000A"/>
            <w:sz w:val="24"/>
            <w:szCs w:val="24"/>
            <w:highlight w:val="white"/>
          </w:rPr>
          <w:t xml:space="preserve"> </w:t>
        </w:r>
      </w:ins>
      <w:ins w:id="326" w:author="Пользователь" w:date="2019-11-12T00:56:00Z">
        <w:r w:rsidR="00496565">
          <w:rPr>
            <w:rFonts w:eastAsia="Times New Roman"/>
            <w:color w:val="00000A"/>
            <w:sz w:val="24"/>
            <w:szCs w:val="24"/>
            <w:highlight w:val="white"/>
          </w:rPr>
          <w:t>положим</w:t>
        </w:r>
      </w:ins>
      <w:ins w:id="327" w:author="Пользователь" w:date="2019-11-12T00:50:00Z">
        <w:r>
          <w:rPr>
            <w:rFonts w:eastAsia="Times New Roman"/>
            <w:color w:val="00000A"/>
            <w:sz w:val="24"/>
            <w:szCs w:val="24"/>
            <w:highlight w:val="white"/>
          </w:rPr>
          <w:t xml:space="preserve"> </w:t>
        </w:r>
      </w:ins>
      <w:ins w:id="328" w:author="Пользователь" w:date="2019-11-12T00:47:00Z">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w:t>
        </w:r>
        <w:r w:rsidRPr="00191AD5">
          <w:rPr>
            <w:rFonts w:eastAsia="Times New Roman"/>
            <w:color w:val="00000A"/>
            <w:sz w:val="24"/>
            <w:szCs w:val="24"/>
            <w:highlight w:val="white"/>
            <w:rPrChange w:id="329" w:author="Пользователь" w:date="2019-11-12T00:47:00Z">
              <w:rPr>
                <w:rFonts w:eastAsia="Times New Roman"/>
                <w:color w:val="00000A"/>
                <w:sz w:val="24"/>
                <w:szCs w:val="24"/>
                <w:highlight w:val="white"/>
                <w:lang w:val="en-US"/>
              </w:rPr>
            </w:rPrChange>
          </w:rPr>
          <w:t xml:space="preserve"> = |</w:t>
        </w:r>
        <w:r>
          <w:rPr>
            <w:rFonts w:eastAsia="Times New Roman"/>
            <w:color w:val="00000A"/>
            <w:sz w:val="24"/>
            <w:szCs w:val="24"/>
            <w:highlight w:val="white"/>
            <w:lang w:val="en-US"/>
          </w:rPr>
          <w:t>A</w:t>
        </w:r>
        <w:r w:rsidRPr="00191AD5">
          <w:rPr>
            <w:rFonts w:eastAsia="Times New Roman"/>
            <w:color w:val="00000A"/>
            <w:sz w:val="24"/>
            <w:szCs w:val="24"/>
            <w:highlight w:val="white"/>
            <w:rPrChange w:id="330" w:author="Пользователь" w:date="2019-11-12T00:47:00Z">
              <w:rPr>
                <w:rFonts w:eastAsia="Times New Roman"/>
                <w:color w:val="00000A"/>
                <w:sz w:val="24"/>
                <w:szCs w:val="24"/>
                <w:highlight w:val="white"/>
                <w:lang w:val="en-US"/>
              </w:rPr>
            </w:rPrChange>
          </w:rPr>
          <w:t>|</w:t>
        </w:r>
      </w:ins>
      <w:ins w:id="331" w:author="Пользователь" w:date="2019-11-12T00:46:00Z">
        <w:r>
          <w:rPr>
            <w:rFonts w:eastAsia="Times New Roman"/>
            <w:color w:val="00000A"/>
            <w:sz w:val="24"/>
            <w:szCs w:val="24"/>
            <w:highlight w:val="white"/>
          </w:rPr>
          <w:t xml:space="preserve">, а для бесконечных А </w:t>
        </w:r>
      </w:ins>
      <w:ins w:id="332" w:author="Пользователь" w:date="2019-11-12T00:56:00Z">
        <w:r w:rsidR="00496565">
          <w:rPr>
            <w:rFonts w:eastAsia="Times New Roman"/>
            <w:color w:val="00000A"/>
            <w:sz w:val="24"/>
            <w:szCs w:val="24"/>
            <w:highlight w:val="white"/>
          </w:rPr>
          <w:t xml:space="preserve">положим </w:t>
        </w:r>
      </w:ins>
      <w:ins w:id="333" w:author="Пользователь" w:date="2019-11-12T00:51:00Z">
        <w:r w:rsidRPr="00F70312">
          <w:rPr>
            <w:rFonts w:eastAsia="Times New Roman"/>
            <w:color w:val="00000A"/>
            <w:sz w:val="24"/>
            <w:szCs w:val="24"/>
            <w:highlight w:val="white"/>
          </w:rPr>
          <w:t>μ</w:t>
        </w:r>
        <w:r>
          <w:rPr>
            <w:rFonts w:eastAsia="Times New Roman"/>
            <w:color w:val="00000A"/>
            <w:sz w:val="24"/>
            <w:szCs w:val="24"/>
            <w:highlight w:val="white"/>
          </w:rPr>
          <w:t>(</w:t>
        </w:r>
        <w:r>
          <w:rPr>
            <w:rFonts w:eastAsia="Times New Roman"/>
            <w:color w:val="00000A"/>
            <w:sz w:val="24"/>
            <w:szCs w:val="24"/>
            <w:highlight w:val="white"/>
            <w:lang w:val="en-US"/>
          </w:rPr>
          <w:t>A</w:t>
        </w:r>
        <w:r>
          <w:rPr>
            <w:rFonts w:eastAsia="Times New Roman"/>
            <w:color w:val="00000A"/>
            <w:sz w:val="24"/>
            <w:szCs w:val="24"/>
            <w:highlight w:val="white"/>
          </w:rPr>
          <w:t xml:space="preserve">) = </w:t>
        </w:r>
        <w:r>
          <w:rPr>
            <w:rFonts w:ascii="Times New Roman" w:eastAsia="Times New Roman" w:hAnsi="Times New Roman" w:cs="Times New Roman"/>
            <w:color w:val="00000A"/>
            <w:sz w:val="24"/>
            <w:szCs w:val="24"/>
            <w:highlight w:val="white"/>
          </w:rPr>
          <w:t>∞</w:t>
        </w:r>
        <w:r>
          <w:rPr>
            <w:rFonts w:eastAsia="Times New Roman"/>
            <w:color w:val="00000A"/>
            <w:sz w:val="24"/>
            <w:szCs w:val="24"/>
            <w:highlight w:val="white"/>
          </w:rPr>
          <w:t>.</w:t>
        </w:r>
      </w:ins>
      <w:ins w:id="334" w:author="Пользователь" w:date="2019-11-12T13:12:00Z">
        <w:r w:rsidR="008D68EF">
          <w:rPr>
            <w:rFonts w:eastAsia="Times New Roman"/>
            <w:color w:val="00000A"/>
            <w:sz w:val="24"/>
            <w:szCs w:val="24"/>
            <w:highlight w:val="white"/>
          </w:rPr>
          <w:t xml:space="preserve"> </w:t>
        </w:r>
      </w:ins>
    </w:p>
    <w:p w14:paraId="505BBDB8" w14:textId="00015A14" w:rsidR="00191AD5" w:rsidRDefault="00191AD5">
      <w:pPr>
        <w:spacing w:line="288" w:lineRule="auto"/>
        <w:ind w:firstLine="397"/>
        <w:jc w:val="both"/>
        <w:rPr>
          <w:ins w:id="335" w:author="Пользователь" w:date="2019-11-12T00:46:00Z"/>
          <w:rFonts w:eastAsia="Times New Roman"/>
          <w:color w:val="00000A"/>
          <w:sz w:val="24"/>
          <w:szCs w:val="24"/>
          <w:highlight w:val="white"/>
        </w:rPr>
      </w:pPr>
      <w:ins w:id="336" w:author="Пользователь" w:date="2019-11-12T00:48:00Z">
        <w:r>
          <w:rPr>
            <w:rFonts w:eastAsia="Times New Roman"/>
            <w:color w:val="00000A"/>
            <w:sz w:val="24"/>
            <w:szCs w:val="24"/>
            <w:highlight w:val="white"/>
          </w:rPr>
          <w:t>Д</w:t>
        </w:r>
        <w:r w:rsidR="00496565">
          <w:rPr>
            <w:rFonts w:eastAsia="Times New Roman"/>
            <w:color w:val="00000A"/>
            <w:sz w:val="24"/>
            <w:szCs w:val="24"/>
            <w:highlight w:val="white"/>
          </w:rPr>
          <w:t xml:space="preserve">лина на прямой, </w:t>
        </w:r>
        <w:r>
          <w:rPr>
            <w:rFonts w:eastAsia="Times New Roman"/>
            <w:color w:val="00000A"/>
            <w:sz w:val="24"/>
            <w:szCs w:val="24"/>
            <w:highlight w:val="white"/>
          </w:rPr>
          <w:t>площадь на плоскости</w:t>
        </w:r>
      </w:ins>
      <w:ins w:id="337" w:author="Пользователь" w:date="2019-11-12T00:56:00Z">
        <w:r w:rsidR="00496565">
          <w:rPr>
            <w:rFonts w:eastAsia="Times New Roman"/>
            <w:color w:val="00000A"/>
            <w:sz w:val="24"/>
            <w:szCs w:val="24"/>
            <w:highlight w:val="white"/>
          </w:rPr>
          <w:t>, объем в пространстве</w:t>
        </w:r>
      </w:ins>
      <w:ins w:id="338" w:author="Пользователь" w:date="2019-11-12T00:48:00Z">
        <w:r>
          <w:rPr>
            <w:rFonts w:eastAsia="Times New Roman"/>
            <w:color w:val="00000A"/>
            <w:sz w:val="24"/>
            <w:szCs w:val="24"/>
            <w:highlight w:val="white"/>
          </w:rPr>
          <w:t xml:space="preserve"> </w:t>
        </w:r>
      </w:ins>
      <w:ins w:id="339" w:author="Пользователь" w:date="2019-11-12T00:50:00Z">
        <w:r>
          <w:rPr>
            <w:rFonts w:eastAsia="Times New Roman"/>
            <w:color w:val="00000A"/>
            <w:sz w:val="24"/>
            <w:szCs w:val="24"/>
            <w:highlight w:val="white"/>
          </w:rPr>
          <w:t>–</w:t>
        </w:r>
      </w:ins>
      <w:ins w:id="340" w:author="Пользователь" w:date="2019-11-12T00:48:00Z">
        <w:r>
          <w:rPr>
            <w:rFonts w:eastAsia="Times New Roman"/>
            <w:color w:val="00000A"/>
            <w:sz w:val="24"/>
            <w:szCs w:val="24"/>
            <w:highlight w:val="white"/>
          </w:rPr>
          <w:t xml:space="preserve"> это </w:t>
        </w:r>
      </w:ins>
      <w:ins w:id="341" w:author="Пользователь" w:date="2019-11-12T00:50:00Z">
        <w:r>
          <w:rPr>
            <w:rFonts w:eastAsia="Times New Roman"/>
            <w:color w:val="00000A"/>
            <w:sz w:val="24"/>
            <w:szCs w:val="24"/>
            <w:highlight w:val="white"/>
          </w:rPr>
          <w:t xml:space="preserve">тоже мера. </w:t>
        </w:r>
      </w:ins>
      <w:ins w:id="342" w:author="Пользователь" w:date="2019-11-12T13:12:00Z">
        <w:r w:rsidR="008D68EF">
          <w:rPr>
            <w:rFonts w:eastAsia="Times New Roman"/>
            <w:color w:val="00000A"/>
            <w:sz w:val="24"/>
            <w:szCs w:val="24"/>
            <w:highlight w:val="white"/>
          </w:rPr>
          <w:t>В</w:t>
        </w:r>
      </w:ins>
      <w:ins w:id="343" w:author="Пользователь" w:date="2019-11-12T00:57:00Z">
        <w:r w:rsidR="00496565">
          <w:rPr>
            <w:rFonts w:eastAsia="Times New Roman"/>
            <w:color w:val="00000A"/>
            <w:sz w:val="24"/>
            <w:szCs w:val="24"/>
            <w:highlight w:val="white"/>
          </w:rPr>
          <w:t xml:space="preserve">о всех случаях </w:t>
        </w:r>
      </w:ins>
      <w:ins w:id="344" w:author="Пользователь" w:date="2019-11-12T00:56:00Z">
        <w:r w:rsidR="00496565">
          <w:rPr>
            <w:rFonts w:eastAsia="Times New Roman"/>
            <w:color w:val="00000A"/>
            <w:sz w:val="24"/>
            <w:szCs w:val="24"/>
            <w:highlight w:val="white"/>
          </w:rPr>
          <w:t>у</w:t>
        </w:r>
      </w:ins>
      <w:ins w:id="345" w:author="Пользователь" w:date="2019-11-12T00:57:00Z">
        <w:r w:rsidR="00496565">
          <w:rPr>
            <w:rFonts w:eastAsia="Times New Roman"/>
            <w:color w:val="00000A"/>
            <w:sz w:val="24"/>
            <w:szCs w:val="24"/>
            <w:highlight w:val="white"/>
          </w:rPr>
          <w:t>с</w:t>
        </w:r>
      </w:ins>
      <w:ins w:id="346" w:author="Пользователь" w:date="2019-11-12T00:56:00Z">
        <w:r w:rsidR="00496565">
          <w:rPr>
            <w:rFonts w:eastAsia="Times New Roman"/>
            <w:color w:val="00000A"/>
            <w:sz w:val="24"/>
            <w:szCs w:val="24"/>
            <w:highlight w:val="white"/>
          </w:rPr>
          <w:t>лови</w:t>
        </w:r>
      </w:ins>
      <w:ins w:id="347" w:author="Пользователь" w:date="2019-11-12T00:57:00Z">
        <w:r w:rsidR="00496565">
          <w:rPr>
            <w:rFonts w:eastAsia="Times New Roman"/>
            <w:color w:val="00000A"/>
            <w:sz w:val="24"/>
            <w:szCs w:val="24"/>
            <w:highlight w:val="white"/>
          </w:rPr>
          <w:t>е</w:t>
        </w:r>
      </w:ins>
      <w:ins w:id="348" w:author="Пользователь" w:date="2019-11-12T00:56:00Z">
        <w:r w:rsidR="00496565">
          <w:rPr>
            <w:rFonts w:eastAsia="Times New Roman"/>
            <w:color w:val="00000A"/>
            <w:sz w:val="24"/>
            <w:szCs w:val="24"/>
            <w:highlight w:val="white"/>
          </w:rPr>
          <w:t xml:space="preserve"> </w:t>
        </w:r>
        <w:proofErr w:type="spellStart"/>
        <w:r w:rsidR="00496565">
          <w:rPr>
            <w:rFonts w:eastAsia="Times New Roman"/>
            <w:color w:val="00000A"/>
            <w:sz w:val="24"/>
            <w:szCs w:val="24"/>
            <w:highlight w:val="white"/>
          </w:rPr>
          <w:t>аддитивности</w:t>
        </w:r>
      </w:ins>
      <w:proofErr w:type="spellEnd"/>
      <w:ins w:id="349" w:author="Пользователь" w:date="2019-11-12T00:57:00Z">
        <w:r w:rsidR="00496565">
          <w:rPr>
            <w:rFonts w:eastAsia="Times New Roman"/>
            <w:color w:val="00000A"/>
            <w:sz w:val="24"/>
            <w:szCs w:val="24"/>
            <w:highlight w:val="white"/>
          </w:rPr>
          <w:t xml:space="preserve"> выполняется.</w:t>
        </w:r>
      </w:ins>
    </w:p>
    <w:p w14:paraId="672DAE9E" w14:textId="6B2B0125" w:rsidR="008E2D65" w:rsidRPr="0029618A" w:rsidDel="00496565" w:rsidRDefault="00662FA5">
      <w:pPr>
        <w:spacing w:line="288" w:lineRule="auto"/>
        <w:ind w:firstLine="397"/>
        <w:jc w:val="both"/>
        <w:rPr>
          <w:del w:id="350" w:author="Пользователь" w:date="2019-11-12T00:54:00Z"/>
          <w:rFonts w:eastAsia="Times New Roman"/>
          <w:color w:val="00000A"/>
          <w:sz w:val="24"/>
          <w:szCs w:val="24"/>
          <w:highlight w:val="white"/>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del w:id="351" w:author="Пользователь" w:date="2019-11-12T00:54:00Z">
        <w:r w:rsidRPr="0029618A" w:rsidDel="00496565">
          <w:rPr>
            <w:rFonts w:eastAsia="Times New Roman"/>
            <w:color w:val="00000A"/>
            <w:sz w:val="24"/>
            <w:szCs w:val="24"/>
            <w:highlight w:val="white"/>
          </w:rPr>
          <w:delText xml:space="preserve">Более того, возраст — это количество прожитых лет, и, по идее, должен быть мерой. Но возраст двух людей нельзя определить как сумму их возрастов, и когда Борис Гребенщиков, математик по образованию, пел: “Нам тридцать пять на двоих, мы не спускаем друг с друга глаз...”, он, вероятно, имел в виду что-то </w:delText>
        </w:r>
        <w:commentRangeStart w:id="352"/>
        <w:r w:rsidRPr="0029618A" w:rsidDel="00496565">
          <w:rPr>
            <w:rFonts w:eastAsia="Times New Roman"/>
            <w:color w:val="00000A"/>
            <w:sz w:val="24"/>
            <w:szCs w:val="24"/>
            <w:highlight w:val="white"/>
          </w:rPr>
          <w:delText>фигуральное</w:delText>
        </w:r>
        <w:commentRangeEnd w:id="352"/>
        <w:r w:rsidR="00F02114" w:rsidDel="00496565">
          <w:rPr>
            <w:rStyle w:val="af"/>
          </w:rPr>
          <w:commentReference w:id="352"/>
        </w:r>
        <w:r w:rsidRPr="0029618A" w:rsidDel="00496565">
          <w:rPr>
            <w:rFonts w:eastAsia="Times New Roman"/>
            <w:color w:val="00000A"/>
            <w:sz w:val="24"/>
            <w:szCs w:val="24"/>
            <w:highlight w:val="white"/>
          </w:rPr>
          <w:delText xml:space="preserve">. </w:delText>
        </w:r>
        <w:r w:rsidR="00E71D75" w:rsidDel="00496565">
          <w:rPr>
            <w:rFonts w:eastAsia="Times New Roman"/>
            <w:color w:val="00000A"/>
            <w:sz w:val="24"/>
            <w:szCs w:val="24"/>
            <w:highlight w:val="white"/>
          </w:rPr>
          <w:delText>М</w:delText>
        </w:r>
        <w:r w:rsidR="00B619C7" w:rsidDel="00496565">
          <w:rPr>
            <w:rFonts w:eastAsia="Times New Roman"/>
            <w:color w:val="00000A"/>
            <w:sz w:val="24"/>
            <w:szCs w:val="24"/>
            <w:highlight w:val="white"/>
          </w:rPr>
          <w:delText xml:space="preserve">олодые люди из песни </w:delText>
        </w:r>
        <w:r w:rsidR="00E71D75" w:rsidDel="00496565">
          <w:rPr>
            <w:rFonts w:eastAsia="Times New Roman"/>
            <w:color w:val="00000A"/>
            <w:sz w:val="24"/>
            <w:szCs w:val="24"/>
            <w:highlight w:val="white"/>
          </w:rPr>
          <w:delText xml:space="preserve">могли </w:delText>
        </w:r>
        <w:r w:rsidR="00B619C7" w:rsidDel="00496565">
          <w:rPr>
            <w:rFonts w:eastAsia="Times New Roman"/>
            <w:color w:val="00000A"/>
            <w:sz w:val="24"/>
            <w:szCs w:val="24"/>
            <w:highlight w:val="white"/>
          </w:rPr>
          <w:delText>прожи</w:delText>
        </w:r>
        <w:r w:rsidR="00E71D75" w:rsidDel="00496565">
          <w:rPr>
            <w:rFonts w:eastAsia="Times New Roman"/>
            <w:color w:val="00000A"/>
            <w:sz w:val="24"/>
            <w:szCs w:val="24"/>
            <w:highlight w:val="white"/>
          </w:rPr>
          <w:delText xml:space="preserve">ть 17 и 18 лет, но </w:delText>
        </w:r>
        <w:r w:rsidR="001830DD" w:rsidDel="00496565">
          <w:rPr>
            <w:rFonts w:eastAsia="Times New Roman"/>
            <w:color w:val="00000A"/>
            <w:sz w:val="24"/>
            <w:szCs w:val="24"/>
            <w:highlight w:val="white"/>
          </w:rPr>
          <w:delText xml:space="preserve">те </w:delText>
        </w:r>
        <w:r w:rsidR="00B619C7" w:rsidDel="00496565">
          <w:rPr>
            <w:rFonts w:eastAsia="Times New Roman"/>
            <w:color w:val="00000A"/>
            <w:sz w:val="24"/>
            <w:szCs w:val="24"/>
            <w:highlight w:val="white"/>
          </w:rPr>
          <w:delText>17 лет</w:delText>
        </w:r>
        <w:r w:rsidR="001830DD" w:rsidDel="00496565">
          <w:rPr>
            <w:rFonts w:eastAsia="Times New Roman"/>
            <w:color w:val="00000A"/>
            <w:sz w:val="24"/>
            <w:szCs w:val="24"/>
            <w:highlight w:val="white"/>
          </w:rPr>
          <w:delText>, которые они прожили одновременно,</w:delText>
        </w:r>
        <w:r w:rsidR="00E71D75" w:rsidDel="00496565">
          <w:rPr>
            <w:rFonts w:eastAsia="Times New Roman"/>
            <w:color w:val="00000A"/>
            <w:sz w:val="24"/>
            <w:szCs w:val="24"/>
            <w:highlight w:val="white"/>
          </w:rPr>
          <w:delText xml:space="preserve"> не увеличивают время их </w:delText>
        </w:r>
        <w:commentRangeStart w:id="353"/>
        <w:r w:rsidR="00E71D75" w:rsidDel="00496565">
          <w:rPr>
            <w:rFonts w:eastAsia="Times New Roman"/>
            <w:color w:val="00000A"/>
            <w:sz w:val="24"/>
            <w:szCs w:val="24"/>
            <w:highlight w:val="white"/>
          </w:rPr>
          <w:delText>жизни</w:delText>
        </w:r>
        <w:commentRangeEnd w:id="353"/>
        <w:r w:rsidR="00E71D75" w:rsidDel="00496565">
          <w:rPr>
            <w:rStyle w:val="af"/>
          </w:rPr>
          <w:commentReference w:id="353"/>
        </w:r>
        <w:r w:rsidR="00E71D75" w:rsidDel="00496565">
          <w:rPr>
            <w:rFonts w:eastAsia="Times New Roman"/>
            <w:color w:val="00000A"/>
            <w:sz w:val="24"/>
            <w:szCs w:val="24"/>
            <w:highlight w:val="white"/>
          </w:rPr>
          <w:delText>.</w:delText>
        </w:r>
        <w:r w:rsidR="00B619C7" w:rsidDel="00496565">
          <w:rPr>
            <w:rFonts w:eastAsia="Times New Roman"/>
            <w:color w:val="00000A"/>
            <w:sz w:val="24"/>
            <w:szCs w:val="24"/>
            <w:highlight w:val="white"/>
          </w:rPr>
          <w:delText xml:space="preserve"> </w:delText>
        </w:r>
      </w:del>
    </w:p>
    <w:p w14:paraId="5E90CE78" w14:textId="2CF95A95" w:rsidR="008E2D65" w:rsidRPr="0029618A" w:rsidRDefault="00496565">
      <w:pPr>
        <w:spacing w:line="288" w:lineRule="auto"/>
        <w:ind w:firstLine="397"/>
        <w:jc w:val="both"/>
        <w:rPr>
          <w:color w:val="333333"/>
          <w:sz w:val="39"/>
          <w:szCs w:val="39"/>
        </w:rPr>
      </w:pPr>
      <w:ins w:id="354" w:author="Пользователь" w:date="2019-11-12T00:54:00Z">
        <w:r>
          <w:rPr>
            <w:rFonts w:eastAsia="Times New Roman"/>
            <w:color w:val="00000A"/>
            <w:sz w:val="24"/>
            <w:szCs w:val="24"/>
            <w:highlight w:val="white"/>
          </w:rPr>
          <w:t xml:space="preserve">Но </w:t>
        </w:r>
      </w:ins>
      <w:ins w:id="355" w:author="Пользователь" w:date="2019-11-12T00:55:00Z">
        <w:r>
          <w:rPr>
            <w:rFonts w:eastAsia="Times New Roman"/>
            <w:color w:val="00000A"/>
            <w:sz w:val="24"/>
            <w:szCs w:val="24"/>
            <w:highlight w:val="white"/>
          </w:rPr>
          <w:t>возраст</w:t>
        </w:r>
      </w:ins>
      <w:ins w:id="356" w:author="Пользователь" w:date="2019-11-12T00:54:00Z">
        <w:r>
          <w:rPr>
            <w:rFonts w:eastAsia="Times New Roman"/>
            <w:color w:val="00000A"/>
            <w:sz w:val="24"/>
            <w:szCs w:val="24"/>
            <w:highlight w:val="white"/>
          </w:rPr>
          <w:t xml:space="preserve"> не подходит под определение </w:t>
        </w:r>
      </w:ins>
      <w:ins w:id="357" w:author="Пользователь" w:date="2019-11-12T00:55:00Z">
        <w:r>
          <w:rPr>
            <w:rFonts w:eastAsia="Times New Roman"/>
            <w:color w:val="00000A"/>
            <w:sz w:val="24"/>
            <w:szCs w:val="24"/>
            <w:highlight w:val="white"/>
          </w:rPr>
          <w:t>меры. П</w:t>
        </w:r>
      </w:ins>
      <w:del w:id="358" w:author="Пользователь" w:date="2019-11-12T00:54:00Z">
        <w:r w:rsidR="00662FA5" w:rsidRPr="0029618A" w:rsidDel="00496565">
          <w:rPr>
            <w:rFonts w:eastAsia="Times New Roman"/>
            <w:color w:val="00000A"/>
            <w:sz w:val="24"/>
            <w:szCs w:val="24"/>
            <w:highlight w:val="white"/>
          </w:rPr>
          <w:delText>П</w:delText>
        </w:r>
      </w:del>
      <w:r w:rsidR="00662FA5" w:rsidRPr="0029618A">
        <w:rPr>
          <w:rFonts w:eastAsia="Times New Roman"/>
          <w:color w:val="00000A"/>
          <w:sz w:val="24"/>
          <w:szCs w:val="24"/>
          <w:highlight w:val="white"/>
        </w:rPr>
        <w:t>редположение о том, что возраст может быть мерой</w:t>
      </w:r>
      <w:r w:rsidR="00D86E80">
        <w:rPr>
          <w:rFonts w:eastAsia="Times New Roman"/>
          <w:color w:val="00000A"/>
          <w:sz w:val="24"/>
          <w:szCs w:val="24"/>
          <w:highlight w:val="white"/>
        </w:rPr>
        <w:t>,</w:t>
      </w:r>
      <w:r w:rsidR="00662FA5"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w:t>
      </w:r>
      <w:r w:rsidR="00662FA5" w:rsidRPr="0029618A">
        <w:rPr>
          <w:rFonts w:eastAsia="Times New Roman"/>
          <w:color w:val="00000A"/>
          <w:sz w:val="24"/>
          <w:szCs w:val="24"/>
          <w:highlight w:val="white"/>
        </w:rPr>
        <w:lastRenderedPageBreak/>
        <w:t xml:space="preserve">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w:t>
      </w:r>
      <w:proofErr w:type="spellStart"/>
      <w:r w:rsidR="00662FA5" w:rsidRPr="0029618A">
        <w:rPr>
          <w:rFonts w:eastAsia="Times New Roman"/>
          <w:color w:val="00000A"/>
          <w:sz w:val="24"/>
          <w:szCs w:val="24"/>
          <w:highlight w:val="white"/>
        </w:rPr>
        <w:t>аддитивности</w:t>
      </w:r>
      <w:proofErr w:type="spellEnd"/>
      <w:r w:rsidR="00662FA5" w:rsidRPr="0029618A">
        <w:rPr>
          <w:rFonts w:eastAsia="Times New Roman"/>
          <w:color w:val="00000A"/>
          <w:sz w:val="24"/>
          <w:szCs w:val="24"/>
          <w:highlight w:val="white"/>
        </w:rPr>
        <w:t>,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r w:rsidR="001830DD">
        <w:rPr>
          <w:rFonts w:eastAsia="Times New Roman"/>
          <w:color w:val="00000A"/>
          <w:sz w:val="24"/>
          <w:szCs w:val="24"/>
          <w:highlight w:val="white"/>
        </w:rPr>
        <w:t>ь</w:t>
      </w:r>
      <w:r w:rsidR="00662FA5"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sidR="00A20D00">
        <w:rPr>
          <w:rFonts w:eastAsia="Times New Roman"/>
          <w:color w:val="00000A"/>
          <w:sz w:val="24"/>
          <w:szCs w:val="24"/>
          <w:highlight w:val="white"/>
        </w:rPr>
        <w:t>,</w:t>
      </w:r>
      <w:r w:rsidR="00662FA5"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00662FA5" w:rsidRPr="0029618A">
        <w:rPr>
          <w:rFonts w:eastAsia="Times New Roman"/>
          <w:b/>
          <w:color w:val="0F243E"/>
          <w:sz w:val="24"/>
          <w:szCs w:val="24"/>
        </w:rPr>
        <w:t>закон новшества</w:t>
      </w:r>
      <w:r w:rsidR="00662FA5" w:rsidRPr="0029618A">
        <w:rPr>
          <w:rFonts w:eastAsia="Times New Roman"/>
          <w:color w:val="00000A"/>
          <w:sz w:val="24"/>
          <w:szCs w:val="24"/>
          <w:highlight w:val="white"/>
        </w:rPr>
        <w:t>:</w:t>
      </w:r>
    </w:p>
    <w:p w14:paraId="744DC116"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65F54D9E" w14:textId="5ACB14BB" w:rsidR="008E2D65" w:rsidRPr="0029618A" w:rsidRDefault="00662FA5">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sidR="00E71D75">
        <w:rPr>
          <w:rFonts w:eastAsia="Times New Roman"/>
          <w:color w:val="00000A"/>
          <w:sz w:val="24"/>
          <w:szCs w:val="24"/>
          <w:highlight w:val="white"/>
        </w:rPr>
        <w:t xml:space="preserve"> (</w:t>
      </w:r>
      <w:commentRangeStart w:id="359"/>
      <w:r w:rsidR="00E71D75">
        <w:rPr>
          <w:rFonts w:eastAsia="Times New Roman"/>
          <w:color w:val="00000A"/>
          <w:sz w:val="24"/>
          <w:szCs w:val="24"/>
          <w:highlight w:val="white"/>
        </w:rPr>
        <w:t>амплитуда</w:t>
      </w:r>
      <w:commentRangeEnd w:id="359"/>
      <w:r w:rsidR="00C47966">
        <w:rPr>
          <w:rStyle w:val="af"/>
        </w:rPr>
        <w:commentReference w:id="359"/>
      </w:r>
      <w:r w:rsidR="00E71D75">
        <w:rPr>
          <w:rFonts w:eastAsia="Times New Roman"/>
          <w:color w:val="00000A"/>
          <w:sz w:val="24"/>
          <w:szCs w:val="24"/>
          <w:highlight w:val="white"/>
        </w:rPr>
        <w:t>)</w:t>
      </w:r>
      <w:r w:rsidRPr="0029618A">
        <w:rPr>
          <w:rFonts w:eastAsia="Times New Roman"/>
          <w:color w:val="00000A"/>
          <w:sz w:val="24"/>
          <w:szCs w:val="24"/>
          <w:highlight w:val="white"/>
        </w:rPr>
        <w:t xml:space="preserve"> </w:t>
      </w:r>
      <w:commentRangeStart w:id="360"/>
      <w:r w:rsidRPr="0029618A">
        <w:rPr>
          <w:rFonts w:eastAsia="Times New Roman"/>
          <w:color w:val="00000A"/>
          <w:sz w:val="24"/>
          <w:szCs w:val="24"/>
          <w:highlight w:val="white"/>
        </w:rPr>
        <w:t>крика</w:t>
      </w:r>
      <w:commentRangeEnd w:id="360"/>
      <w:r w:rsidR="00FA19EC">
        <w:rPr>
          <w:rStyle w:val="af"/>
        </w:rPr>
        <w:commentReference w:id="360"/>
      </w:r>
      <w:r w:rsidRPr="0029618A">
        <w:rPr>
          <w:rFonts w:eastAsia="Times New Roman"/>
          <w:color w:val="00000A"/>
          <w:sz w:val="24"/>
          <w:szCs w:val="24"/>
          <w:highlight w:val="white"/>
        </w:rPr>
        <w:t xml:space="preserve"> — хоть и не всегда легко измеримые вещи, но тоже могут служить мерой на множестве людей.</w:t>
      </w:r>
    </w:p>
    <w:p w14:paraId="0EAFA482" w14:textId="30061591" w:rsidR="008E2D65" w:rsidRPr="0029618A" w:rsidRDefault="00662FA5">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377B14D1" w14:textId="3DDE4D28" w:rsidR="00BC0A17" w:rsidRPr="004726C3" w:rsidRDefault="00662FA5" w:rsidP="00BC0A17">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sidR="00EB2C52">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w:t>
      </w:r>
      <w:proofErr w:type="gramStart"/>
      <w:r w:rsidRPr="0029618A">
        <w:rPr>
          <w:rFonts w:eastAsia="Times New Roman"/>
          <w:i/>
          <w:color w:val="00000A"/>
          <w:sz w:val="24"/>
          <w:szCs w:val="24"/>
          <w:highlight w:val="white"/>
        </w:rPr>
        <w:t>Узнай</w:t>
      </w:r>
      <w:proofErr w:type="gramEnd"/>
      <w:r w:rsidRPr="0029618A">
        <w:rPr>
          <w:rFonts w:eastAsia="Times New Roman"/>
          <w:i/>
          <w:color w:val="00000A"/>
          <w:sz w:val="24"/>
          <w:szCs w:val="24"/>
          <w:highlight w:val="white"/>
        </w:rPr>
        <w:t xml:space="preserve"> как!» </w:t>
      </w:r>
      <w:r w:rsidRPr="0029618A">
        <w:rPr>
          <w:rFonts w:eastAsia="Times New Roman"/>
          <w:color w:val="00000A"/>
          <w:sz w:val="24"/>
          <w:szCs w:val="24"/>
          <w:highlight w:val="white"/>
        </w:rPr>
        <w:t>является спамом, составляет 82%</w:t>
      </w:r>
      <w:r w:rsidR="00EB2C52">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w:t>
      </w:r>
      <w:r w:rsidRPr="0029618A">
        <w:rPr>
          <w:rFonts w:eastAsia="Times New Roman"/>
          <w:color w:val="00000A"/>
          <w:sz w:val="24"/>
          <w:szCs w:val="24"/>
          <w:highlight w:val="white"/>
        </w:rPr>
        <w:lastRenderedPageBreak/>
        <w:t xml:space="preserve">здесь неясно, можно ли дать частотное толкование такого прогноза. В главе, посвящённой пуассоновским процессам, мы разберёмся с этим примером, а </w:t>
      </w:r>
      <w:commentRangeStart w:id="361"/>
      <w:r w:rsidRPr="0029618A">
        <w:rPr>
          <w:rFonts w:eastAsia="Times New Roman"/>
          <w:color w:val="00000A"/>
          <w:sz w:val="24"/>
          <w:szCs w:val="24"/>
          <w:highlight w:val="white"/>
        </w:rPr>
        <w:t xml:space="preserve">сейчас дадим определение </w:t>
      </w:r>
      <w:commentRangeStart w:id="362"/>
      <w:r w:rsidRPr="0029618A">
        <w:rPr>
          <w:rFonts w:eastAsia="Times New Roman"/>
          <w:color w:val="00000A"/>
          <w:sz w:val="24"/>
          <w:szCs w:val="24"/>
          <w:highlight w:val="white"/>
        </w:rPr>
        <w:t>вероятности</w:t>
      </w:r>
      <w:commentRangeEnd w:id="361"/>
      <w:r w:rsidR="00E96B5D">
        <w:rPr>
          <w:rStyle w:val="af"/>
        </w:rPr>
        <w:commentReference w:id="361"/>
      </w:r>
      <w:commentRangeEnd w:id="362"/>
      <w:r w:rsidR="00BC0A17">
        <w:rPr>
          <w:rStyle w:val="af"/>
        </w:rPr>
        <w:commentReference w:id="362"/>
      </w:r>
      <w:r w:rsidRPr="0029618A">
        <w:rPr>
          <w:rFonts w:eastAsia="Times New Roman"/>
          <w:color w:val="00000A"/>
          <w:sz w:val="24"/>
          <w:szCs w:val="24"/>
          <w:highlight w:val="white"/>
        </w:rPr>
        <w:t xml:space="preserve">, данное замечательным русским математиком Андреем Николаевичем Колмогоровым в 30-е годы </w:t>
      </w:r>
      <w:proofErr w:type="spellStart"/>
      <w:r w:rsidRPr="0029618A">
        <w:rPr>
          <w:rFonts w:eastAsia="Times New Roman"/>
          <w:color w:val="00000A"/>
          <w:sz w:val="24"/>
          <w:szCs w:val="24"/>
          <w:highlight w:val="white"/>
        </w:rPr>
        <w:t>XX</w:t>
      </w:r>
      <w:proofErr w:type="spellEnd"/>
      <w:r w:rsidRPr="0029618A">
        <w:rPr>
          <w:rFonts w:eastAsia="Times New Roman"/>
          <w:color w:val="00000A"/>
          <w:sz w:val="24"/>
          <w:szCs w:val="24"/>
          <w:highlight w:val="white"/>
        </w:rPr>
        <w:t xml:space="preserve"> века. </w:t>
      </w:r>
      <w:r w:rsidR="00BC0A17">
        <w:rPr>
          <w:rFonts w:eastAsia="Times New Roman"/>
          <w:color w:val="00000A"/>
          <w:sz w:val="24"/>
          <w:szCs w:val="24"/>
          <w:highlight w:val="white"/>
        </w:rPr>
        <w:t xml:space="preserve">Точное определение вероятности </w:t>
      </w:r>
      <w:r w:rsidR="00BC0A17" w:rsidRPr="0029618A">
        <w:rPr>
          <w:rFonts w:eastAsia="Times New Roman"/>
          <w:color w:val="00000A"/>
          <w:sz w:val="24"/>
          <w:szCs w:val="24"/>
          <w:highlight w:val="white"/>
        </w:rPr>
        <w:t>может показаться</w:t>
      </w:r>
      <w:r w:rsidR="00BC0A17">
        <w:rPr>
          <w:rFonts w:eastAsia="Times New Roman"/>
          <w:color w:val="00000A"/>
          <w:sz w:val="24"/>
          <w:szCs w:val="24"/>
          <w:highlight w:val="white"/>
        </w:rPr>
        <w:t xml:space="preserve"> далёким от интуитивного представления и чересчур сложным. Но интуиция -- это неважный помощник в рассуждениях на такую абстрактную тему, как вероятность. Сформулированное А.</w:t>
      </w:r>
      <w:del w:id="363" w:author="Пользователь" w:date="2019-11-12T00:59:00Z">
        <w:r w:rsidR="00BC0A17" w:rsidDel="003F6D5B">
          <w:rPr>
            <w:rFonts w:eastAsia="Times New Roman"/>
            <w:color w:val="00000A"/>
            <w:sz w:val="24"/>
            <w:szCs w:val="24"/>
            <w:highlight w:val="white"/>
          </w:rPr>
          <w:delText xml:space="preserve"> </w:delText>
        </w:r>
      </w:del>
      <w:ins w:id="364" w:author="Пользователь" w:date="2019-11-12T00:59:00Z">
        <w:r w:rsidR="003F6D5B">
          <w:rPr>
            <w:rFonts w:eastAsia="Times New Roman"/>
            <w:color w:val="00000A"/>
            <w:sz w:val="24"/>
            <w:szCs w:val="24"/>
            <w:highlight w:val="white"/>
          </w:rPr>
          <w:t> </w:t>
        </w:r>
      </w:ins>
      <w:r w:rsidR="00BC0A17">
        <w:rPr>
          <w:rFonts w:eastAsia="Times New Roman"/>
          <w:color w:val="00000A"/>
          <w:sz w:val="24"/>
          <w:szCs w:val="24"/>
          <w:highlight w:val="white"/>
        </w:rPr>
        <w:t>Н.</w:t>
      </w:r>
      <w:del w:id="365" w:author="Пользователь" w:date="2019-11-12T00:59:00Z">
        <w:r w:rsidR="00BC0A17" w:rsidDel="003F6D5B">
          <w:rPr>
            <w:rFonts w:eastAsia="Times New Roman"/>
            <w:color w:val="00000A"/>
            <w:sz w:val="24"/>
            <w:szCs w:val="24"/>
            <w:highlight w:val="white"/>
          </w:rPr>
          <w:delText xml:space="preserve"> </w:delText>
        </w:r>
      </w:del>
      <w:ins w:id="366" w:author="Пользователь" w:date="2019-11-12T00:59:00Z">
        <w:r w:rsidR="003F6D5B">
          <w:rPr>
            <w:rFonts w:eastAsia="Times New Roman"/>
            <w:color w:val="00000A"/>
            <w:sz w:val="24"/>
            <w:szCs w:val="24"/>
            <w:highlight w:val="white"/>
          </w:rPr>
          <w:t> </w:t>
        </w:r>
      </w:ins>
      <w:r w:rsidR="00BC0A17">
        <w:rPr>
          <w:rFonts w:eastAsia="Times New Roman"/>
          <w:color w:val="00000A"/>
          <w:sz w:val="24"/>
          <w:szCs w:val="24"/>
          <w:highlight w:val="white"/>
        </w:rPr>
        <w:t xml:space="preserve">Колмогоровым определение является надёжным и универсальным инструментом, </w:t>
      </w:r>
      <w:r w:rsidR="00BC0A17" w:rsidRPr="0029618A">
        <w:rPr>
          <w:rFonts w:eastAsia="Times New Roman"/>
          <w:color w:val="00000A"/>
          <w:sz w:val="24"/>
          <w:szCs w:val="24"/>
          <w:highlight w:val="white"/>
        </w:rPr>
        <w:t>применим</w:t>
      </w:r>
      <w:r w:rsidR="00BC0A17">
        <w:rPr>
          <w:rFonts w:eastAsia="Times New Roman"/>
          <w:color w:val="00000A"/>
          <w:sz w:val="24"/>
          <w:szCs w:val="24"/>
          <w:highlight w:val="white"/>
        </w:rPr>
        <w:t>ым</w:t>
      </w:r>
      <w:r w:rsidR="00BC0A17" w:rsidRPr="0029618A">
        <w:rPr>
          <w:rFonts w:eastAsia="Times New Roman"/>
          <w:color w:val="00000A"/>
          <w:sz w:val="24"/>
          <w:szCs w:val="24"/>
          <w:highlight w:val="white"/>
        </w:rPr>
        <w:t xml:space="preserve"> к очень широкому кругу задач.</w:t>
      </w:r>
      <w:r w:rsidR="00BC0A17">
        <w:rPr>
          <w:rFonts w:eastAsia="Times New Roman"/>
          <w:color w:val="00000A"/>
          <w:sz w:val="24"/>
          <w:szCs w:val="24"/>
        </w:rPr>
        <w:t xml:space="preserve"> В последующих главах мы будем неоднократно обращаться к нему, вырабатывая таким образом правильную интуицию у читателя.</w:t>
      </w:r>
    </w:p>
    <w:p w14:paraId="07DA7503" w14:textId="77777777" w:rsidR="00BC0A17" w:rsidRDefault="00BC0A17" w:rsidP="00BC0A17">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62C7BAD2" w14:textId="79F73C66" w:rsidR="00BC0A17" w:rsidRDefault="00BC0A17" w:rsidP="00BC0A17">
      <w:pPr>
        <w:spacing w:line="288" w:lineRule="auto"/>
        <w:ind w:firstLine="397"/>
        <w:jc w:val="both"/>
        <w:rPr>
          <w:ins w:id="367" w:author="Пользователь" w:date="2019-11-12T13:29:00Z"/>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w:t>
      </w:r>
      <w:proofErr w:type="gramStart"/>
      <w:r>
        <w:rPr>
          <w:rFonts w:eastAsia="Times New Roman"/>
          <w:color w:val="00000A"/>
          <w:sz w:val="24"/>
          <w:szCs w:val="24"/>
        </w:rPr>
        <w:t>Например</w:t>
      </w:r>
      <w:proofErr w:type="gramEnd"/>
      <w:r>
        <w:rPr>
          <w:rFonts w:eastAsia="Times New Roman"/>
          <w:color w:val="00000A"/>
          <w:sz w:val="24"/>
          <w:szCs w:val="24"/>
        </w:rPr>
        <w:t xml:space="preserve">: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1CD51675" w14:textId="4CBDE049" w:rsidR="00CB7A5E" w:rsidRDefault="00CB7A5E" w:rsidP="00BC0A17">
      <w:pPr>
        <w:spacing w:line="288" w:lineRule="auto"/>
        <w:ind w:firstLine="397"/>
        <w:jc w:val="both"/>
        <w:rPr>
          <w:rFonts w:eastAsia="Times New Roman"/>
          <w:color w:val="00000A"/>
          <w:sz w:val="24"/>
          <w:szCs w:val="24"/>
        </w:rPr>
      </w:pPr>
      <w:ins w:id="368" w:author="Пользователь" w:date="2019-11-12T13:29:00Z">
        <w:r>
          <w:rPr>
            <w:rFonts w:eastAsia="Times New Roman"/>
            <w:color w:val="00000A"/>
            <w:sz w:val="24"/>
            <w:szCs w:val="24"/>
          </w:rPr>
          <w:t>Множество всех таких событий называют пространством элементарных событий.</w:t>
        </w:r>
      </w:ins>
    </w:p>
    <w:p w14:paraId="2356F61D" w14:textId="3E43D2DF" w:rsidR="00BC0A17" w:rsidRPr="00EC2AC6" w:rsidDel="00CB7A5E" w:rsidRDefault="00BC0A17" w:rsidP="00BC0A17">
      <w:pPr>
        <w:spacing w:line="288" w:lineRule="auto"/>
        <w:ind w:firstLine="397"/>
        <w:jc w:val="both"/>
        <w:rPr>
          <w:del w:id="369" w:author="Пользователь" w:date="2019-11-12T13:23:00Z"/>
          <w:rFonts w:eastAsia="Times New Roman"/>
          <w:color w:val="00000A"/>
          <w:sz w:val="24"/>
          <w:szCs w:val="24"/>
        </w:rPr>
      </w:pPr>
      <w:del w:id="370" w:author="Пользователь" w:date="2019-11-12T13:23:00Z">
        <w:r w:rsidRPr="00BC0A17" w:rsidDel="00CB7A5E">
          <w:rPr>
            <w:rFonts w:eastAsia="Times New Roman"/>
            <w:i/>
            <w:color w:val="00000A"/>
            <w:sz w:val="24"/>
            <w:szCs w:val="24"/>
          </w:rPr>
          <w:delText>Сигма-алгебра</w:delText>
        </w:r>
        <w:r w:rsidDel="00CB7A5E">
          <w:rPr>
            <w:rFonts w:eastAsia="Times New Roman"/>
            <w:color w:val="00000A"/>
            <w:sz w:val="24"/>
            <w:szCs w:val="24"/>
          </w:rPr>
          <w:delText xml:space="preserve"> – семейство подмножеств некоторого множества, которое можно получить операциями объединения и пересечения. Например, для множества элементарных событий, соответствующих результатам выпадения монеты </w:delText>
        </w:r>
        <w:r w:rsidRPr="00423E44" w:rsidDel="00CB7A5E">
          <w:rPr>
            <w:rFonts w:eastAsia="Times New Roman"/>
            <w:color w:val="00000A"/>
            <w:sz w:val="24"/>
            <w:szCs w:val="24"/>
          </w:rPr>
          <w:delText>{</w:delText>
        </w:r>
        <w:r w:rsidDel="00CB7A5E">
          <w:rPr>
            <w:rFonts w:eastAsia="Times New Roman"/>
            <w:color w:val="00000A"/>
            <w:sz w:val="24"/>
            <w:szCs w:val="24"/>
          </w:rPr>
          <w:delText>О (орёл), Р (решка)</w:delText>
        </w:r>
        <w:r w:rsidRPr="00423E44" w:rsidDel="00CB7A5E">
          <w:rPr>
            <w:rFonts w:eastAsia="Times New Roman"/>
            <w:color w:val="00000A"/>
            <w:sz w:val="24"/>
            <w:szCs w:val="24"/>
          </w:rPr>
          <w:delText xml:space="preserve">}, </w:delText>
        </w:r>
        <w:r w:rsidDel="00CB7A5E">
          <w:rPr>
            <w:rFonts w:eastAsia="Times New Roman"/>
            <w:color w:val="00000A"/>
            <w:sz w:val="24"/>
            <w:szCs w:val="24"/>
          </w:rPr>
          <w:delText xml:space="preserve">сигма-алгеброй будет такая совокупность </w:delText>
        </w:r>
        <w:r w:rsidRPr="004726C3" w:rsidDel="00CB7A5E">
          <w:rPr>
            <w:rFonts w:eastAsia="Times New Roman"/>
            <w:color w:val="00000A"/>
            <w:sz w:val="24"/>
            <w:szCs w:val="24"/>
          </w:rPr>
          <w:delText>{</w:delText>
        </w:r>
        <w:r w:rsidDel="00CB7A5E">
          <w:rPr>
            <w:rFonts w:eastAsia="Times New Roman"/>
            <w:color w:val="00000A"/>
            <w:sz w:val="24"/>
            <w:szCs w:val="24"/>
          </w:rPr>
          <w:sym w:font="Symbol" w:char="F0C6"/>
        </w:r>
        <w:r w:rsidDel="00CB7A5E">
          <w:rPr>
            <w:rFonts w:eastAsia="Times New Roman"/>
            <w:color w:val="00000A"/>
            <w:sz w:val="24"/>
            <w:szCs w:val="24"/>
          </w:rPr>
          <w:delText xml:space="preserve">, </w:delText>
        </w:r>
        <w:r w:rsidRPr="00423E44" w:rsidDel="00CB7A5E">
          <w:rPr>
            <w:rFonts w:eastAsia="Times New Roman"/>
            <w:color w:val="00000A"/>
            <w:sz w:val="24"/>
            <w:szCs w:val="24"/>
          </w:rPr>
          <w:delText>{</w:delText>
        </w:r>
        <w:r w:rsidDel="00CB7A5E">
          <w:rPr>
            <w:rFonts w:eastAsia="Times New Roman"/>
            <w:color w:val="00000A"/>
            <w:sz w:val="24"/>
            <w:szCs w:val="24"/>
          </w:rPr>
          <w:delText>О</w:delText>
        </w:r>
        <w:r w:rsidRPr="00423E44" w:rsidDel="00CB7A5E">
          <w:rPr>
            <w:rFonts w:eastAsia="Times New Roman"/>
            <w:color w:val="00000A"/>
            <w:sz w:val="24"/>
            <w:szCs w:val="24"/>
          </w:rPr>
          <w:delText>},{</w:delText>
        </w:r>
        <w:r w:rsidDel="00CB7A5E">
          <w:rPr>
            <w:rFonts w:eastAsia="Times New Roman"/>
            <w:color w:val="00000A"/>
            <w:sz w:val="24"/>
            <w:szCs w:val="24"/>
          </w:rPr>
          <w:delText>Р</w:delText>
        </w:r>
        <w:r w:rsidRPr="00423E44" w:rsidDel="00CB7A5E">
          <w:rPr>
            <w:rFonts w:eastAsia="Times New Roman"/>
            <w:color w:val="00000A"/>
            <w:sz w:val="24"/>
            <w:szCs w:val="24"/>
          </w:rPr>
          <w:delText>},{</w:delText>
        </w:r>
        <w:r w:rsidDel="00CB7A5E">
          <w:rPr>
            <w:rFonts w:eastAsia="Times New Roman"/>
            <w:color w:val="00000A"/>
            <w:sz w:val="24"/>
            <w:szCs w:val="24"/>
          </w:rPr>
          <w:delText>О,Р</w:delText>
        </w:r>
        <w:r w:rsidRPr="00423E44" w:rsidDel="00CB7A5E">
          <w:rPr>
            <w:rFonts w:eastAsia="Times New Roman"/>
            <w:color w:val="00000A"/>
            <w:sz w:val="24"/>
            <w:szCs w:val="24"/>
          </w:rPr>
          <w:delText>}}</w:delText>
        </w:r>
        <w:r w:rsidDel="00CB7A5E">
          <w:rPr>
            <w:rFonts w:eastAsia="Times New Roman"/>
            <w:color w:val="00000A"/>
            <w:sz w:val="24"/>
            <w:szCs w:val="24"/>
          </w:rPr>
          <w:delText>. Она включает в себя невозможное событие -- отсутствие какого-либо результата (</w:delText>
        </w:r>
        <w:r w:rsidDel="00CB7A5E">
          <w:rPr>
            <w:rFonts w:eastAsia="Times New Roman"/>
            <w:color w:val="00000A"/>
            <w:sz w:val="24"/>
            <w:szCs w:val="24"/>
          </w:rPr>
          <w:sym w:font="Symbol" w:char="F0C6"/>
        </w:r>
        <w:r w:rsidDel="00CB7A5E">
          <w:rPr>
            <w:rFonts w:eastAsia="Times New Roman"/>
            <w:color w:val="00000A"/>
            <w:sz w:val="24"/>
            <w:szCs w:val="24"/>
          </w:rPr>
          <w:delText>), а также тривиальное -- получение какого-либо из возможных результатов (</w:delText>
        </w:r>
        <w:r w:rsidRPr="00423E44" w:rsidDel="00CB7A5E">
          <w:rPr>
            <w:rFonts w:eastAsia="Times New Roman"/>
            <w:color w:val="00000A"/>
            <w:sz w:val="24"/>
            <w:szCs w:val="24"/>
          </w:rPr>
          <w:delText>{</w:delText>
        </w:r>
        <w:r w:rsidDel="00CB7A5E">
          <w:rPr>
            <w:rFonts w:eastAsia="Times New Roman"/>
            <w:color w:val="00000A"/>
            <w:sz w:val="24"/>
            <w:szCs w:val="24"/>
          </w:rPr>
          <w:delText>О,Р</w:delText>
        </w:r>
        <w:r w:rsidRPr="00423E44" w:rsidDel="00CB7A5E">
          <w:rPr>
            <w:rFonts w:eastAsia="Times New Roman"/>
            <w:color w:val="00000A"/>
            <w:sz w:val="24"/>
            <w:szCs w:val="24"/>
          </w:rPr>
          <w:delText>}</w:delText>
        </w:r>
        <w:r w:rsidDel="00CB7A5E">
          <w:rPr>
            <w:rFonts w:eastAsia="Times New Roman"/>
            <w:color w:val="00000A"/>
            <w:sz w:val="24"/>
            <w:szCs w:val="24"/>
          </w:rPr>
          <w:delText xml:space="preserve">), то есть, всё множество элементарных событий. </w:delText>
        </w:r>
      </w:del>
    </w:p>
    <w:p w14:paraId="5A2C789F" w14:textId="4AFD90A6" w:rsidR="00BC0A17" w:rsidRDefault="00BC0A17" w:rsidP="00BC0A17">
      <w:pPr>
        <w:spacing w:line="288" w:lineRule="auto"/>
        <w:ind w:firstLine="397"/>
        <w:jc w:val="both"/>
        <w:rPr>
          <w:rFonts w:eastAsia="Times New Roman"/>
          <w:color w:val="00000A"/>
          <w:sz w:val="24"/>
          <w:szCs w:val="24"/>
        </w:rPr>
      </w:pPr>
      <w:del w:id="371" w:author="Пользователь" w:date="2019-11-12T13:23:00Z">
        <w:r w:rsidDel="00CB7A5E">
          <w:rPr>
            <w:rFonts w:eastAsia="Times New Roman"/>
            <w:color w:val="00000A"/>
            <w:sz w:val="24"/>
            <w:szCs w:val="24"/>
          </w:rPr>
          <w:delText>Такое семейство нам требуется для того, чтобы можно было определить на нём аддитивную меру, которая и будет называться вероятностью.</w:delText>
        </w:r>
      </w:del>
      <w:r>
        <w:rPr>
          <w:rFonts w:eastAsia="Times New Roman"/>
          <w:color w:val="00000A"/>
          <w:sz w:val="24"/>
          <w:szCs w:val="24"/>
        </w:rPr>
        <w:t xml:space="preserve"> </w:t>
      </w:r>
    </w:p>
    <w:p w14:paraId="771C4D8A" w14:textId="120F1738" w:rsidR="00BC0A17" w:rsidRDefault="00BC0A17" w:rsidP="00BC0A17">
      <w:pPr>
        <w:spacing w:line="288" w:lineRule="auto"/>
        <w:ind w:firstLine="397"/>
        <w:jc w:val="both"/>
        <w:rPr>
          <w:rFonts w:eastAsia="Times New Roman"/>
          <w:color w:val="00000A"/>
          <w:sz w:val="24"/>
          <w:szCs w:val="24"/>
        </w:rPr>
      </w:pPr>
      <w:del w:id="372" w:author="Пользователь" w:date="2019-11-12T13:25:00Z">
        <w:r w:rsidDel="00CB7A5E">
          <w:rPr>
            <w:rFonts w:eastAsia="Times New Roman"/>
            <w:color w:val="00000A"/>
            <w:sz w:val="24"/>
            <w:szCs w:val="24"/>
          </w:rPr>
          <w:delText>Итак,</w:delText>
        </w:r>
      </w:del>
      <w:ins w:id="373" w:author="Пользователь" w:date="2019-11-12T13:25:00Z">
        <w:r w:rsidR="00CB7A5E">
          <w:rPr>
            <w:rFonts w:eastAsia="Times New Roman"/>
            <w:color w:val="00000A"/>
            <w:sz w:val="24"/>
            <w:szCs w:val="24"/>
          </w:rPr>
          <w:t>В</w:t>
        </w:r>
      </w:ins>
      <w:del w:id="374" w:author="Пользователь" w:date="2019-11-12T13:25:00Z">
        <w:r w:rsidDel="00CB7A5E">
          <w:rPr>
            <w:rFonts w:eastAsia="Times New Roman"/>
            <w:color w:val="00000A"/>
            <w:sz w:val="24"/>
            <w:szCs w:val="24"/>
          </w:rPr>
          <w:delText xml:space="preserve"> </w:delText>
        </w:r>
        <w:r w:rsidRPr="0083710E" w:rsidDel="00CB7A5E">
          <w:rPr>
            <w:rFonts w:eastAsia="Times New Roman"/>
            <w:i/>
            <w:color w:val="00000A"/>
            <w:sz w:val="24"/>
            <w:szCs w:val="24"/>
          </w:rPr>
          <w:delText>в</w:delText>
        </w:r>
      </w:del>
      <w:r w:rsidRPr="0083710E">
        <w:rPr>
          <w:rFonts w:eastAsia="Times New Roman"/>
          <w:i/>
          <w:color w:val="00000A"/>
          <w:sz w:val="24"/>
          <w:szCs w:val="24"/>
        </w:rPr>
        <w:t>ероятностным пространством</w:t>
      </w:r>
      <w:r>
        <w:rPr>
          <w:rFonts w:eastAsia="Times New Roman"/>
          <w:color w:val="00000A"/>
          <w:sz w:val="24"/>
          <w:szCs w:val="24"/>
        </w:rPr>
        <w:t xml:space="preserve"> называется тройка, включающая в себя </w:t>
      </w:r>
      <w:del w:id="375" w:author="Пользователь" w:date="2019-11-12T13:32:00Z">
        <w:r w:rsidDel="003D7EC9">
          <w:rPr>
            <w:rFonts w:eastAsia="Times New Roman"/>
            <w:color w:val="00000A"/>
            <w:sz w:val="24"/>
            <w:szCs w:val="24"/>
          </w:rPr>
          <w:delText xml:space="preserve">множество </w:delText>
        </w:r>
      </w:del>
      <w:ins w:id="376" w:author="Пользователь" w:date="2019-11-12T13:32:00Z">
        <w:r w:rsidR="003D7EC9">
          <w:rPr>
            <w:rFonts w:eastAsia="Times New Roman"/>
            <w:color w:val="00000A"/>
            <w:sz w:val="24"/>
            <w:szCs w:val="24"/>
          </w:rPr>
          <w:t xml:space="preserve">пространство </w:t>
        </w:r>
      </w:ins>
      <w:r>
        <w:rPr>
          <w:rFonts w:eastAsia="Times New Roman"/>
          <w:color w:val="00000A"/>
          <w:sz w:val="24"/>
          <w:szCs w:val="24"/>
        </w:rPr>
        <w:t xml:space="preserve">элементарных событий </w:t>
      </w:r>
      <w:r>
        <w:rPr>
          <w:rFonts w:eastAsia="Times New Roman"/>
          <w:color w:val="00000A"/>
          <w:sz w:val="24"/>
          <w:szCs w:val="24"/>
        </w:rPr>
        <w:sym w:font="Symbol" w:char="F057"/>
      </w:r>
      <w:r>
        <w:rPr>
          <w:rFonts w:eastAsia="Times New Roman"/>
          <w:color w:val="00000A"/>
          <w:sz w:val="24"/>
          <w:szCs w:val="24"/>
        </w:rPr>
        <w:t xml:space="preserve">, сигма-алгебру </w:t>
      </w:r>
      <w:del w:id="377" w:author="Пользователь" w:date="2019-11-12T13:24:00Z">
        <w:r w:rsidDel="00CB7A5E">
          <w:rPr>
            <w:rFonts w:eastAsia="Times New Roman"/>
            <w:color w:val="00000A"/>
            <w:sz w:val="24"/>
            <w:szCs w:val="24"/>
          </w:rPr>
          <w:delText xml:space="preserve">для </w:delText>
        </w:r>
      </w:del>
      <w:ins w:id="378" w:author="Пользователь" w:date="2019-11-12T13:24:00Z">
        <w:r w:rsidR="00CB7A5E">
          <w:rPr>
            <w:rFonts w:eastAsia="Times New Roman"/>
            <w:color w:val="00000A"/>
            <w:sz w:val="24"/>
            <w:szCs w:val="24"/>
          </w:rPr>
          <w:t xml:space="preserve">его </w:t>
        </w:r>
      </w:ins>
      <w:del w:id="379" w:author="Пользователь" w:date="2019-11-12T13:24:00Z">
        <w:r w:rsidDel="00CB7A5E">
          <w:rPr>
            <w:rFonts w:eastAsia="Times New Roman"/>
            <w:color w:val="00000A"/>
            <w:sz w:val="24"/>
            <w:szCs w:val="24"/>
          </w:rPr>
          <w:delText xml:space="preserve">его </w:delText>
        </w:r>
      </w:del>
      <w:r>
        <w:rPr>
          <w:rFonts w:eastAsia="Times New Roman"/>
          <w:color w:val="00000A"/>
          <w:sz w:val="24"/>
          <w:szCs w:val="24"/>
        </w:rPr>
        <w:t xml:space="preserve">подмножеств </w:t>
      </w:r>
      <w:ins w:id="380" w:author="Пользователь" w:date="2019-11-12T13:24:00Z">
        <w:r w:rsidR="00CB7A5E">
          <w:rPr>
            <w:rFonts w:ascii="Times New Roman" w:eastAsia="Times New Roman" w:hAnsi="Times New Roman" w:cs="Times New Roman"/>
            <w:color w:val="00000A"/>
            <w:sz w:val="24"/>
            <w:szCs w:val="24"/>
          </w:rPr>
          <w:t>ℱ</w:t>
        </w:r>
      </w:ins>
      <w:del w:id="381" w:author="Пользователь" w:date="2019-11-12T13:24:00Z">
        <w:r w:rsidDel="00CB7A5E">
          <w:rPr>
            <w:rFonts w:eastAsia="Times New Roman"/>
            <w:color w:val="00000A"/>
            <w:sz w:val="24"/>
            <w:szCs w:val="24"/>
            <w:lang w:val="en-US"/>
          </w:rPr>
          <w:delText>F</w:delText>
        </w:r>
      </w:del>
      <w:r>
        <w:rPr>
          <w:rFonts w:eastAsia="Times New Roman"/>
          <w:color w:val="00000A"/>
          <w:sz w:val="24"/>
          <w:szCs w:val="24"/>
        </w:rPr>
        <w:t xml:space="preserve"> и функцию </w:t>
      </w:r>
      <w:r>
        <w:rPr>
          <w:rFonts w:eastAsia="Times New Roman"/>
          <w:color w:val="00000A"/>
          <w:sz w:val="24"/>
          <w:szCs w:val="24"/>
          <w:lang w:val="en-US"/>
        </w:rPr>
        <w:t>P</w:t>
      </w:r>
      <w:r>
        <w:rPr>
          <w:rFonts w:eastAsia="Times New Roman"/>
          <w:color w:val="00000A"/>
          <w:sz w:val="24"/>
          <w:szCs w:val="24"/>
        </w:rPr>
        <w:t xml:space="preserve">, называемую </w:t>
      </w:r>
      <w:r w:rsidRPr="00AA2E41">
        <w:rPr>
          <w:rFonts w:eastAsia="Times New Roman"/>
          <w:i/>
          <w:color w:val="00000A"/>
          <w:sz w:val="24"/>
          <w:szCs w:val="24"/>
        </w:rPr>
        <w:t>вероятностью</w:t>
      </w:r>
      <w:r>
        <w:rPr>
          <w:rFonts w:eastAsia="Times New Roman"/>
          <w:color w:val="00000A"/>
          <w:sz w:val="24"/>
          <w:szCs w:val="24"/>
        </w:rPr>
        <w:t>, которая каждому элементу</w:t>
      </w:r>
      <w:r w:rsidRPr="004726C3">
        <w:rPr>
          <w:rFonts w:eastAsia="Times New Roman"/>
          <w:color w:val="00000A"/>
          <w:sz w:val="24"/>
          <w:szCs w:val="24"/>
        </w:rPr>
        <w:t xml:space="preserve"> </w:t>
      </w:r>
      <w:r>
        <w:rPr>
          <w:rFonts w:eastAsia="Times New Roman"/>
          <w:color w:val="00000A"/>
          <w:sz w:val="24"/>
          <w:szCs w:val="24"/>
        </w:rPr>
        <w:t xml:space="preserve">из </w:t>
      </w:r>
      <w:ins w:id="382" w:author="Пользователь" w:date="2019-11-12T13:25:00Z">
        <w:r w:rsidR="00CB7A5E">
          <w:rPr>
            <w:rFonts w:ascii="Times New Roman" w:eastAsia="Times New Roman" w:hAnsi="Times New Roman" w:cs="Times New Roman"/>
            <w:color w:val="00000A"/>
            <w:sz w:val="24"/>
            <w:szCs w:val="24"/>
          </w:rPr>
          <w:t>ℱ</w:t>
        </w:r>
      </w:ins>
      <w:del w:id="383" w:author="Пользователь" w:date="2019-11-12T13:25:00Z">
        <w:r w:rsidDel="00CB7A5E">
          <w:rPr>
            <w:rFonts w:eastAsia="Times New Roman"/>
            <w:color w:val="00000A"/>
            <w:sz w:val="24"/>
            <w:szCs w:val="24"/>
            <w:lang w:val="en-US"/>
          </w:rPr>
          <w:delText>F</w:delText>
        </w:r>
      </w:del>
      <w:r>
        <w:rPr>
          <w:rFonts w:eastAsia="Times New Roman"/>
          <w:color w:val="00000A"/>
          <w:sz w:val="24"/>
          <w:szCs w:val="24"/>
        </w:rPr>
        <w:t xml:space="preserve"> ставит в соответствие неотрицательное число</w:t>
      </w:r>
      <w:ins w:id="384" w:author="Пользователь" w:date="2019-11-12T13:33:00Z">
        <w:r w:rsidR="003D7EC9">
          <w:rPr>
            <w:rFonts w:eastAsia="Times New Roman"/>
            <w:color w:val="00000A"/>
            <w:sz w:val="24"/>
            <w:szCs w:val="24"/>
          </w:rPr>
          <w:t>, причем</w:t>
        </w:r>
      </w:ins>
      <w:del w:id="385" w:author="Пользователь" w:date="2019-11-12T13:33:00Z">
        <w:r w:rsidDel="003D7EC9">
          <w:rPr>
            <w:rFonts w:eastAsia="Times New Roman"/>
            <w:color w:val="00000A"/>
            <w:sz w:val="24"/>
            <w:szCs w:val="24"/>
          </w:rPr>
          <w:delText>, такое, что</w:delText>
        </w:r>
      </w:del>
      <w:r>
        <w:rPr>
          <w:rFonts w:eastAsia="Times New Roman"/>
          <w:color w:val="00000A"/>
          <w:sz w:val="24"/>
          <w:szCs w:val="24"/>
        </w:rPr>
        <w:t xml:space="preserve"> </w:t>
      </w:r>
    </w:p>
    <w:p w14:paraId="13D7A8E9" w14:textId="77777777" w:rsidR="00BC0A17" w:rsidRPr="004726C3" w:rsidRDefault="00BC0A17" w:rsidP="00BC0A17">
      <w:pPr>
        <w:pStyle w:val="afe"/>
        <w:numPr>
          <w:ilvl w:val="0"/>
          <w:numId w:val="2"/>
        </w:numPr>
        <w:spacing w:line="288" w:lineRule="auto"/>
        <w:ind w:firstLine="397"/>
        <w:jc w:val="both"/>
        <w:rPr>
          <w:rFonts w:eastAsia="Times New Roman"/>
          <w:color w:val="00000A"/>
          <w:sz w:val="24"/>
          <w:szCs w:val="24"/>
        </w:rPr>
      </w:pPr>
      <w:r w:rsidRPr="001830DD">
        <w:rPr>
          <w:rFonts w:eastAsia="Times New Roman"/>
          <w:color w:val="00000A"/>
          <w:sz w:val="24"/>
          <w:szCs w:val="24"/>
          <w:lang w:val="en-US"/>
        </w:rPr>
        <w:t>P(</w:t>
      </w:r>
      <w:r>
        <w:rPr>
          <w:rFonts w:eastAsia="Times New Roman"/>
          <w:color w:val="00000A"/>
          <w:sz w:val="24"/>
          <w:szCs w:val="24"/>
        </w:rPr>
        <w:sym w:font="Symbol" w:char="F0C6"/>
      </w:r>
      <w:r w:rsidRPr="001830DD">
        <w:rPr>
          <w:rFonts w:eastAsia="Times New Roman"/>
          <w:color w:val="00000A"/>
          <w:sz w:val="24"/>
          <w:szCs w:val="24"/>
          <w:lang w:val="en-US"/>
        </w:rPr>
        <w:t>) = 0</w:t>
      </w:r>
      <w:r>
        <w:rPr>
          <w:rFonts w:eastAsia="Times New Roman"/>
          <w:color w:val="00000A"/>
          <w:sz w:val="24"/>
          <w:szCs w:val="24"/>
          <w:lang w:val="en-US"/>
        </w:rPr>
        <w:t>,</w:t>
      </w:r>
    </w:p>
    <w:p w14:paraId="5377BD33" w14:textId="77777777" w:rsidR="00BC0A17" w:rsidRPr="004726C3" w:rsidRDefault="00BC0A17" w:rsidP="00BC0A17">
      <w:pPr>
        <w:pStyle w:val="afe"/>
        <w:numPr>
          <w:ilvl w:val="0"/>
          <w:numId w:val="2"/>
        </w:numPr>
        <w:spacing w:line="288" w:lineRule="auto"/>
        <w:ind w:firstLine="397"/>
        <w:jc w:val="both"/>
        <w:rPr>
          <w:rFonts w:eastAsia="Times New Roman"/>
          <w:color w:val="00000A"/>
          <w:sz w:val="24"/>
          <w:szCs w:val="24"/>
        </w:rPr>
      </w:pPr>
      <w:r>
        <w:rPr>
          <w:rFonts w:eastAsia="Times New Roman"/>
          <w:color w:val="00000A"/>
          <w:sz w:val="24"/>
          <w:szCs w:val="24"/>
          <w:lang w:val="en-US"/>
        </w:rPr>
        <w:t>P(</w:t>
      </w:r>
      <w:r>
        <w:rPr>
          <w:rFonts w:eastAsia="Times New Roman"/>
          <w:color w:val="00000A"/>
          <w:sz w:val="24"/>
          <w:szCs w:val="24"/>
        </w:rPr>
        <w:sym w:font="Symbol" w:char="F057"/>
      </w:r>
      <w:r>
        <w:rPr>
          <w:rFonts w:eastAsia="Times New Roman"/>
          <w:color w:val="00000A"/>
          <w:sz w:val="24"/>
          <w:szCs w:val="24"/>
          <w:lang w:val="en-US"/>
        </w:rPr>
        <w:t>) = 1,</w:t>
      </w:r>
    </w:p>
    <w:p w14:paraId="33A21D1A" w14:textId="390B24B5" w:rsidR="00BC0A17" w:rsidRPr="00C85326" w:rsidRDefault="00BC0A17" w:rsidP="00BC0A17">
      <w:pPr>
        <w:pStyle w:val="afe"/>
        <w:numPr>
          <w:ilvl w:val="0"/>
          <w:numId w:val="2"/>
        </w:numPr>
        <w:spacing w:line="288" w:lineRule="auto"/>
        <w:ind w:firstLine="397"/>
        <w:jc w:val="both"/>
        <w:rPr>
          <w:rFonts w:eastAsia="Times New Roman"/>
          <w:color w:val="00000A"/>
          <w:sz w:val="24"/>
          <w:szCs w:val="24"/>
        </w:rPr>
      </w:pPr>
      <w:r w:rsidRPr="004726C3">
        <w:rPr>
          <w:rFonts w:eastAsia="Times New Roman"/>
          <w:color w:val="00000A"/>
          <w:sz w:val="24"/>
          <w:szCs w:val="24"/>
        </w:rPr>
        <w:t xml:space="preserve">Функция </w:t>
      </w:r>
      <w:r w:rsidRPr="004726C3">
        <w:rPr>
          <w:rFonts w:eastAsia="Times New Roman"/>
          <w:color w:val="00000A"/>
          <w:sz w:val="24"/>
          <w:szCs w:val="24"/>
          <w:lang w:val="en-US"/>
        </w:rPr>
        <w:t>P</w:t>
      </w:r>
      <w:r>
        <w:rPr>
          <w:rFonts w:eastAsia="Times New Roman"/>
          <w:color w:val="00000A"/>
          <w:sz w:val="24"/>
          <w:szCs w:val="24"/>
        </w:rPr>
        <w:t xml:space="preserve"> является сигма-аддитивной</w:t>
      </w:r>
      <w:ins w:id="386" w:author="Пользователь" w:date="2019-11-12T13:27:00Z">
        <w:r w:rsidR="00CB7A5E">
          <w:rPr>
            <w:rFonts w:eastAsia="Times New Roman"/>
            <w:color w:val="00000A"/>
            <w:sz w:val="24"/>
            <w:szCs w:val="24"/>
          </w:rPr>
          <w:t>, то есть</w:t>
        </w:r>
      </w:ins>
      <w:del w:id="387" w:author="Пользователь" w:date="2019-11-12T13:27:00Z">
        <w:r w:rsidDel="00CB7A5E">
          <w:rPr>
            <w:rFonts w:eastAsia="Times New Roman"/>
            <w:color w:val="00000A"/>
            <w:sz w:val="24"/>
            <w:szCs w:val="24"/>
          </w:rPr>
          <w:delText>. Это значит, что</w:delText>
        </w:r>
      </w:del>
      <w:r w:rsidRPr="004726C3">
        <w:rPr>
          <w:rFonts w:eastAsia="Times New Roman"/>
          <w:color w:val="00000A"/>
          <w:sz w:val="24"/>
          <w:szCs w:val="24"/>
        </w:rPr>
        <w:t xml:space="preserve"> </w:t>
      </w:r>
      <w:r w:rsidRPr="004726C3">
        <w:rPr>
          <w:sz w:val="24"/>
          <w:szCs w:val="24"/>
        </w:rPr>
        <w:t>вероятность счетного объединения непересекающихся событий равна сумме их вероятностей</w:t>
      </w:r>
      <w:r>
        <w:rPr>
          <w:sz w:val="24"/>
          <w:szCs w:val="24"/>
        </w:rPr>
        <w:t xml:space="preserve">: </w:t>
      </w:r>
      <m:oMath>
        <m:r>
          <w:rPr>
            <w:rFonts w:ascii="Cambria Math" w:hAnsi="Cambria Math"/>
            <w:sz w:val="24"/>
            <w:szCs w:val="24"/>
          </w:rPr>
          <m:t>P(</m:t>
        </m:r>
        <m:nary>
          <m:naryPr>
            <m:chr m:val="⋃"/>
            <m:limLoc m:val="undOvr"/>
            <m:supHide m:val="1"/>
            <m:ctrlPr>
              <w:rPr>
                <w:rFonts w:ascii="Cambria Math" w:hAnsi="Cambria Math"/>
                <w:i/>
                <w:sz w:val="24"/>
                <w:szCs w:val="24"/>
              </w:rPr>
            </m:ctrlPr>
          </m:naryPr>
          <m:sub>
            <m:r>
              <w:rPr>
                <w:rFonts w:ascii="Cambria Math" w:hAnsi="Cambria Math"/>
                <w:sz w:val="24"/>
                <w:szCs w:val="24"/>
                <w:lang w:val="en-US"/>
              </w:rPr>
              <m:t>i</m:t>
            </m:r>
          </m:sub>
          <m:sup/>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r>
              <w:rPr>
                <w:rFonts w:ascii="Cambria Math" w:hAnsi="Cambria Math"/>
                <w:sz w:val="24"/>
                <w:szCs w:val="24"/>
              </w:rPr>
              <m:t xml:space="preserve">)= </m:t>
            </m:r>
            <m:nary>
              <m:naryPr>
                <m:chr m:val="∑"/>
                <m:limLoc m:val="undOvr"/>
                <m:supHide m:val="1"/>
                <m:ctrlPr>
                  <w:rPr>
                    <w:rFonts w:ascii="Cambria Math" w:hAnsi="Cambria Math"/>
                    <w:i/>
                    <w:sz w:val="24"/>
                    <w:szCs w:val="24"/>
                  </w:rPr>
                </m:ctrlPr>
              </m:naryPr>
              <m:sub>
                <m:r>
                  <w:rPr>
                    <w:rFonts w:ascii="Cambria Math" w:hAnsi="Cambria Math"/>
                    <w:sz w:val="24"/>
                    <w:szCs w:val="24"/>
                  </w:rPr>
                  <m:t>i</m:t>
                </m:r>
              </m:sub>
              <m:sup/>
              <m:e>
                <m:r>
                  <w:rPr>
                    <w:rFonts w:ascii="Cambria Math" w:hAnsi="Cambria Math"/>
                    <w:sz w:val="24"/>
                    <w:szCs w:val="24"/>
                  </w:rPr>
                  <m:t>P</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m:t>
                        </m:r>
                      </m:sub>
                    </m:sSub>
                  </m:e>
                </m:d>
              </m:e>
            </m:nary>
          </m:e>
        </m:nary>
        <m:r>
          <w:rPr>
            <w:rFonts w:ascii="Cambria Math" w:hAnsi="Cambria Math"/>
            <w:sz w:val="24"/>
            <w:szCs w:val="24"/>
          </w:rPr>
          <m:t>.</m:t>
        </m:r>
      </m:oMath>
    </w:p>
    <w:p w14:paraId="432D1C9A" w14:textId="65580EE0" w:rsidR="00694CDB" w:rsidRPr="00CB7A5E" w:rsidRDefault="00694CDB" w:rsidP="00BC0A17">
      <w:pPr>
        <w:spacing w:line="288" w:lineRule="auto"/>
        <w:ind w:firstLine="397"/>
        <w:jc w:val="both"/>
        <w:rPr>
          <w:ins w:id="388" w:author="Пользователь" w:date="2019-11-12T01:11:00Z"/>
          <w:rFonts w:eastAsia="Times New Roman"/>
          <w:color w:val="00000A"/>
          <w:sz w:val="24"/>
          <w:szCs w:val="24"/>
        </w:rPr>
      </w:pPr>
      <w:ins w:id="389" w:author="Пользователь" w:date="2019-11-12T01:06:00Z">
        <w:r>
          <w:rPr>
            <w:rFonts w:eastAsia="Times New Roman"/>
            <w:color w:val="00000A"/>
            <w:sz w:val="24"/>
            <w:szCs w:val="24"/>
          </w:rPr>
          <w:t xml:space="preserve">Как видите, </w:t>
        </w:r>
        <w:r w:rsidRPr="00CB7A5E">
          <w:rPr>
            <w:rFonts w:eastAsia="Times New Roman"/>
            <w:color w:val="00000A"/>
            <w:sz w:val="24"/>
            <w:szCs w:val="24"/>
          </w:rPr>
          <w:t xml:space="preserve">вероятность – это просто сигма-аддитивная мера на пространстве </w:t>
        </w:r>
      </w:ins>
      <w:ins w:id="390" w:author="Пользователь" w:date="2019-11-12T13:26:00Z">
        <w:r w:rsidR="00CB7A5E" w:rsidRPr="00B42775">
          <w:rPr>
            <w:rFonts w:eastAsia="Times New Roman"/>
            <w:color w:val="00000A"/>
            <w:sz w:val="24"/>
            <w:szCs w:val="24"/>
          </w:rPr>
          <w:t>элементарных событий, имеющем меру</w:t>
        </w:r>
      </w:ins>
      <w:ins w:id="391" w:author="Пользователь" w:date="2019-11-12T01:06:00Z">
        <w:r w:rsidRPr="00CB7A5E">
          <w:rPr>
            <w:rFonts w:eastAsia="Times New Roman"/>
            <w:color w:val="00000A"/>
            <w:sz w:val="24"/>
            <w:szCs w:val="24"/>
          </w:rPr>
          <w:t xml:space="preserve"> 1. </w:t>
        </w:r>
      </w:ins>
      <w:ins w:id="392" w:author="Пользователь" w:date="2019-11-12T01:11:00Z">
        <w:r w:rsidR="004C3EBF" w:rsidRPr="00CB7A5E">
          <w:rPr>
            <w:rFonts w:eastAsia="Times New Roman"/>
            <w:color w:val="00000A"/>
            <w:sz w:val="24"/>
            <w:szCs w:val="24"/>
          </w:rPr>
          <w:t xml:space="preserve">Соответственно, </w:t>
        </w:r>
      </w:ins>
      <w:ins w:id="393" w:author="Пользователь" w:date="2019-11-12T01:12:00Z">
        <w:r w:rsidR="004C3EBF" w:rsidRPr="00CB7A5E">
          <w:rPr>
            <w:rFonts w:eastAsia="Times New Roman"/>
            <w:color w:val="00000A"/>
            <w:sz w:val="24"/>
            <w:szCs w:val="24"/>
          </w:rPr>
          <w:t xml:space="preserve">описанные выше свойства </w:t>
        </w:r>
      </w:ins>
      <w:ins w:id="394" w:author="Пользователь" w:date="2019-11-12T01:15:00Z">
        <w:r w:rsidR="001136CA" w:rsidRPr="00CB7A5E">
          <w:rPr>
            <w:rFonts w:eastAsia="Times New Roman"/>
            <w:color w:val="00000A"/>
            <w:sz w:val="24"/>
            <w:szCs w:val="24"/>
          </w:rPr>
          <w:t xml:space="preserve">меры </w:t>
        </w:r>
      </w:ins>
      <w:ins w:id="395" w:author="Пользователь" w:date="2019-11-12T13:26:00Z">
        <w:r w:rsidR="00CB7A5E" w:rsidRPr="00CB7A5E">
          <w:rPr>
            <w:rFonts w:eastAsia="Times New Roman"/>
            <w:color w:val="00000A"/>
            <w:sz w:val="24"/>
            <w:szCs w:val="24"/>
          </w:rPr>
          <w:t xml:space="preserve">на языке вероятностей </w:t>
        </w:r>
      </w:ins>
      <w:ins w:id="396" w:author="Пользователь" w:date="2019-11-12T01:12:00Z">
        <w:r w:rsidR="004C3EBF" w:rsidRPr="00CB7A5E">
          <w:rPr>
            <w:rFonts w:eastAsia="Times New Roman"/>
            <w:color w:val="00000A"/>
            <w:sz w:val="24"/>
            <w:szCs w:val="24"/>
          </w:rPr>
          <w:t xml:space="preserve">примут </w:t>
        </w:r>
      </w:ins>
      <w:ins w:id="397" w:author="Пользователь" w:date="2019-11-12T13:26:00Z">
        <w:r w:rsidR="00CB7A5E" w:rsidRPr="00CB7A5E">
          <w:rPr>
            <w:rFonts w:eastAsia="Times New Roman"/>
            <w:color w:val="00000A"/>
            <w:sz w:val="24"/>
            <w:szCs w:val="24"/>
          </w:rPr>
          <w:t>следующий</w:t>
        </w:r>
      </w:ins>
      <w:ins w:id="398" w:author="Пользователь" w:date="2019-11-12T01:12:00Z">
        <w:r w:rsidR="004C3EBF" w:rsidRPr="00CB7A5E">
          <w:rPr>
            <w:rFonts w:eastAsia="Times New Roman"/>
            <w:color w:val="00000A"/>
            <w:sz w:val="24"/>
            <w:szCs w:val="24"/>
          </w:rPr>
          <w:t xml:space="preserve"> вид</w:t>
        </w:r>
        <w:r w:rsidR="00CB7A5E" w:rsidRPr="00CB7A5E">
          <w:rPr>
            <w:rFonts w:eastAsia="Times New Roman"/>
            <w:color w:val="00000A"/>
            <w:sz w:val="24"/>
            <w:szCs w:val="24"/>
          </w:rPr>
          <w:t>.</w:t>
        </w:r>
      </w:ins>
    </w:p>
    <w:p w14:paraId="3BC31B62" w14:textId="3B1EC3BE" w:rsidR="00FD6DC4" w:rsidRPr="00CB7A5E" w:rsidRDefault="00FD6DC4" w:rsidP="00FD6DC4">
      <w:pPr>
        <w:spacing w:line="288" w:lineRule="auto"/>
        <w:ind w:firstLine="397"/>
        <w:jc w:val="both"/>
        <w:rPr>
          <w:ins w:id="399" w:author="Пользователь" w:date="2019-11-12T01:11:00Z"/>
          <w:rFonts w:eastAsia="Times New Roman"/>
          <w:color w:val="00000A"/>
          <w:sz w:val="24"/>
          <w:szCs w:val="24"/>
          <w:highlight w:val="white"/>
        </w:rPr>
      </w:pPr>
      <w:ins w:id="400" w:author="Пользователь" w:date="2019-11-12T01:11:00Z">
        <w:r w:rsidRPr="00CB7A5E">
          <w:rPr>
            <w:rFonts w:eastAsia="Times New Roman"/>
            <w:color w:val="00000A"/>
            <w:sz w:val="24"/>
            <w:szCs w:val="24"/>
            <w:highlight w:val="white"/>
          </w:rPr>
          <w:t xml:space="preserve">Если </w:t>
        </w:r>
      </w:ins>
      <w:ins w:id="401" w:author="Пользователь" w:date="2019-11-12T01:13:00Z">
        <w:r w:rsidR="004C3EBF" w:rsidRPr="00CB7A5E">
          <w:rPr>
            <w:rFonts w:eastAsia="Times New Roman"/>
            <w:color w:val="00000A"/>
            <w:sz w:val="24"/>
            <w:szCs w:val="24"/>
            <w:highlight w:val="white"/>
          </w:rPr>
          <w:t>из события А следует событие В,</w:t>
        </w:r>
      </w:ins>
      <w:ins w:id="402" w:author="Пользователь" w:date="2019-11-12T01:11:00Z">
        <w:r w:rsidRPr="00CB7A5E">
          <w:rPr>
            <w:rFonts w:eastAsia="Times New Roman"/>
            <w:color w:val="00000A"/>
            <w:sz w:val="24"/>
            <w:szCs w:val="24"/>
            <w:highlight w:val="white"/>
          </w:rPr>
          <w:t xml:space="preserve"> то </w:t>
        </w:r>
      </w:ins>
      <w:ins w:id="403" w:author="Пользователь" w:date="2019-11-12T01:13:00Z">
        <w:r w:rsidR="004C3EBF" w:rsidRPr="00CB7A5E">
          <w:rPr>
            <w:rFonts w:eastAsia="Times New Roman"/>
            <w:color w:val="00000A"/>
            <w:sz w:val="24"/>
            <w:szCs w:val="24"/>
            <w:highlight w:val="white"/>
          </w:rPr>
          <w:t>вероятность</w:t>
        </w:r>
      </w:ins>
      <w:ins w:id="404" w:author="Пользователь" w:date="2019-11-12T01:11:00Z">
        <w:r w:rsidRPr="00CB7A5E">
          <w:rPr>
            <w:rFonts w:eastAsia="Times New Roman"/>
            <w:color w:val="00000A"/>
            <w:sz w:val="24"/>
            <w:szCs w:val="24"/>
            <w:highlight w:val="white"/>
          </w:rPr>
          <w:t xml:space="preserve"> А не больше, чем </w:t>
        </w:r>
      </w:ins>
      <w:ins w:id="405" w:author="Пользователь" w:date="2019-11-12T01:13:00Z">
        <w:r w:rsidR="004C3EBF" w:rsidRPr="00CB7A5E">
          <w:rPr>
            <w:rFonts w:eastAsia="Times New Roman"/>
            <w:color w:val="00000A"/>
            <w:sz w:val="24"/>
            <w:szCs w:val="24"/>
            <w:highlight w:val="white"/>
          </w:rPr>
          <w:t>вероятность</w:t>
        </w:r>
      </w:ins>
      <w:ins w:id="406" w:author="Пользователь" w:date="2019-11-12T01:11:00Z">
        <w:r w:rsidRPr="00CB7A5E">
          <w:rPr>
            <w:rFonts w:eastAsia="Times New Roman"/>
            <w:color w:val="00000A"/>
            <w:sz w:val="24"/>
            <w:szCs w:val="24"/>
            <w:highlight w:val="white"/>
          </w:rPr>
          <w:t xml:space="preserve"> В: если А </w:t>
        </w:r>
        <w:r w:rsidRPr="00CB7A5E">
          <w:rPr>
            <w:rFonts w:eastAsia="Times New Roman"/>
            <w:color w:val="00000A"/>
            <w:sz w:val="24"/>
            <w:szCs w:val="24"/>
            <w:highlight w:val="white"/>
          </w:rPr>
          <w:sym w:font="Symbol" w:char="F0CD"/>
        </w:r>
        <w:r w:rsidRPr="00CB7A5E">
          <w:rPr>
            <w:rFonts w:eastAsia="Times New Roman"/>
            <w:color w:val="00000A"/>
            <w:sz w:val="24"/>
            <w:szCs w:val="24"/>
            <w:highlight w:val="white"/>
          </w:rPr>
          <w:t xml:space="preserve"> В, то </w:t>
        </w:r>
      </w:ins>
      <w:ins w:id="407" w:author="Пользователь" w:date="2019-11-12T01:13:00Z">
        <w:r w:rsidR="004C3EBF" w:rsidRPr="00CB7A5E">
          <w:rPr>
            <w:rFonts w:eastAsia="Times New Roman"/>
            <w:color w:val="00000A"/>
            <w:sz w:val="24"/>
            <w:szCs w:val="24"/>
            <w:highlight w:val="white"/>
            <w:lang w:val="en-US"/>
          </w:rPr>
          <w:t>P</w:t>
        </w:r>
      </w:ins>
      <w:ins w:id="408" w:author="Пользователь" w:date="2019-11-12T01:11:00Z">
        <w:r w:rsidRPr="00CB7A5E">
          <w:rPr>
            <w:rFonts w:eastAsia="Times New Roman"/>
            <w:color w:val="00000A"/>
            <w:sz w:val="24"/>
            <w:szCs w:val="24"/>
            <w:highlight w:val="white"/>
          </w:rPr>
          <w:t xml:space="preserve">(А) ≤ </w:t>
        </w:r>
        <w:r w:rsidR="004C3EBF" w:rsidRPr="00CB7A5E">
          <w:rPr>
            <w:rFonts w:eastAsia="Times New Roman"/>
            <w:color w:val="00000A"/>
            <w:sz w:val="24"/>
            <w:szCs w:val="24"/>
            <w:highlight w:val="white"/>
          </w:rPr>
          <w:t>P</w:t>
        </w:r>
        <w:r w:rsidRPr="00CB7A5E">
          <w:rPr>
            <w:rFonts w:eastAsia="Times New Roman"/>
            <w:color w:val="00000A"/>
            <w:sz w:val="24"/>
            <w:szCs w:val="24"/>
            <w:highlight w:val="white"/>
          </w:rPr>
          <w:t>(В).</w:t>
        </w:r>
      </w:ins>
    </w:p>
    <w:p w14:paraId="46FE4050" w14:textId="61FAB06D" w:rsidR="00FD6DC4" w:rsidRPr="00CB7A5E" w:rsidRDefault="00FD6DC4" w:rsidP="00FD6DC4">
      <w:pPr>
        <w:spacing w:line="288" w:lineRule="auto"/>
        <w:ind w:firstLine="397"/>
        <w:jc w:val="both"/>
        <w:rPr>
          <w:ins w:id="409" w:author="Пользователь" w:date="2019-11-12T01:11:00Z"/>
          <w:rFonts w:eastAsia="Times New Roman"/>
          <w:color w:val="00000A"/>
          <w:sz w:val="24"/>
          <w:szCs w:val="24"/>
          <w:highlight w:val="white"/>
        </w:rPr>
      </w:pPr>
      <w:ins w:id="410" w:author="Пользователь" w:date="2019-11-12T01:11:00Z">
        <w:r w:rsidRPr="00B42775">
          <w:rPr>
            <w:rFonts w:eastAsia="Times New Roman"/>
            <w:color w:val="00000A"/>
            <w:sz w:val="24"/>
            <w:szCs w:val="24"/>
            <w:highlight w:val="white"/>
          </w:rPr>
          <w:t xml:space="preserve">Если </w:t>
        </w:r>
      </w:ins>
      <w:ins w:id="411" w:author="Пользователь" w:date="2019-11-12T01:14:00Z">
        <w:r w:rsidR="004C3EBF" w:rsidRPr="00CB7A5E">
          <w:rPr>
            <w:rFonts w:eastAsia="Times New Roman"/>
            <w:color w:val="00000A"/>
            <w:sz w:val="24"/>
            <w:szCs w:val="24"/>
            <w:highlight w:val="white"/>
          </w:rPr>
          <w:t>из события А следует событие В</w:t>
        </w:r>
      </w:ins>
      <w:ins w:id="412" w:author="Пользователь" w:date="2019-11-12T01:11:00Z">
        <w:r w:rsidRPr="00CB7A5E">
          <w:rPr>
            <w:rFonts w:eastAsia="Times New Roman"/>
            <w:color w:val="00000A"/>
            <w:sz w:val="24"/>
            <w:szCs w:val="24"/>
            <w:highlight w:val="white"/>
          </w:rPr>
          <w:t xml:space="preserve">, то </w:t>
        </w:r>
      </w:ins>
      <w:ins w:id="413" w:author="Пользователь" w:date="2019-11-12T01:14:00Z">
        <w:r w:rsidR="004C3EBF" w:rsidRPr="00CB7A5E">
          <w:rPr>
            <w:rFonts w:eastAsia="Times New Roman"/>
            <w:color w:val="00000A"/>
            <w:sz w:val="24"/>
            <w:szCs w:val="24"/>
            <w:highlight w:val="white"/>
          </w:rPr>
          <w:t>вероятность того, что наступит В, но не наступит А,</w:t>
        </w:r>
      </w:ins>
      <w:ins w:id="414" w:author="Пользователь" w:date="2019-11-12T01:11:00Z">
        <w:r w:rsidRPr="00CB7A5E">
          <w:rPr>
            <w:rFonts w:eastAsia="Times New Roman"/>
            <w:color w:val="00000A"/>
            <w:sz w:val="24"/>
            <w:szCs w:val="24"/>
            <w:highlight w:val="white"/>
          </w:rPr>
          <w:t xml:space="preserve"> равна разности</w:t>
        </w:r>
      </w:ins>
      <w:ins w:id="415" w:author="Пользователь" w:date="2019-11-12T01:15:00Z">
        <w:r w:rsidR="004C3EBF" w:rsidRPr="00CB7A5E">
          <w:rPr>
            <w:rFonts w:eastAsia="Times New Roman"/>
            <w:color w:val="00000A"/>
            <w:sz w:val="24"/>
            <w:szCs w:val="24"/>
            <w:highlight w:val="white"/>
          </w:rPr>
          <w:t xml:space="preserve"> вероятностей</w:t>
        </w:r>
      </w:ins>
      <w:ins w:id="416" w:author="Пользователь" w:date="2019-11-12T01:11:00Z">
        <w:r w:rsidRPr="00CB7A5E">
          <w:rPr>
            <w:rFonts w:eastAsia="Times New Roman"/>
            <w:color w:val="00000A"/>
            <w:sz w:val="24"/>
            <w:szCs w:val="24"/>
            <w:highlight w:val="white"/>
          </w:rPr>
          <w:t>: если А</w:t>
        </w:r>
      </w:ins>
      <w:ins w:id="417" w:author="Пользователь" w:date="2019-11-12T13:53:00Z">
        <w:r w:rsidR="00F1267B">
          <w:rPr>
            <w:rFonts w:eastAsia="Times New Roman"/>
            <w:color w:val="00000A"/>
            <w:sz w:val="24"/>
            <w:szCs w:val="24"/>
            <w:highlight w:val="white"/>
          </w:rPr>
          <w:t> </w:t>
        </w:r>
      </w:ins>
      <w:ins w:id="418" w:author="Пользователь" w:date="2019-11-12T01:11:00Z">
        <w:r w:rsidRPr="00CB7A5E">
          <w:rPr>
            <w:rFonts w:eastAsia="Times New Roman"/>
            <w:color w:val="00000A"/>
            <w:sz w:val="24"/>
            <w:szCs w:val="24"/>
            <w:highlight w:val="white"/>
          </w:rPr>
          <w:sym w:font="Symbol" w:char="F0CD"/>
        </w:r>
      </w:ins>
      <w:ins w:id="419" w:author="Пользователь" w:date="2019-11-12T13:53:00Z">
        <w:r w:rsidR="00F1267B">
          <w:rPr>
            <w:rFonts w:eastAsia="Times New Roman"/>
            <w:color w:val="00000A"/>
            <w:sz w:val="24"/>
            <w:szCs w:val="24"/>
            <w:highlight w:val="white"/>
          </w:rPr>
          <w:t> </w:t>
        </w:r>
      </w:ins>
      <w:ins w:id="420" w:author="Пользователь" w:date="2019-11-12T01:11:00Z">
        <w:r w:rsidRPr="00CB7A5E">
          <w:rPr>
            <w:rFonts w:eastAsia="Times New Roman"/>
            <w:color w:val="00000A"/>
            <w:sz w:val="24"/>
            <w:szCs w:val="24"/>
            <w:highlight w:val="white"/>
          </w:rPr>
          <w:t xml:space="preserve">В, то </w:t>
        </w:r>
      </w:ins>
      <w:ins w:id="421" w:author="Пользователь" w:date="2019-11-12T01:15:00Z">
        <w:r w:rsidR="004C3EBF" w:rsidRPr="00CB7A5E">
          <w:rPr>
            <w:rFonts w:eastAsia="Times New Roman"/>
            <w:color w:val="00000A"/>
            <w:sz w:val="24"/>
            <w:szCs w:val="24"/>
            <w:highlight w:val="white"/>
            <w:lang w:val="en-US"/>
          </w:rPr>
          <w:t>P</w:t>
        </w:r>
      </w:ins>
      <w:ins w:id="422" w:author="Пользователь" w:date="2019-11-12T01:11:00Z">
        <w:r w:rsidRPr="00CB7A5E">
          <w:rPr>
            <w:rFonts w:eastAsia="Times New Roman"/>
            <w:color w:val="00000A"/>
            <w:sz w:val="24"/>
            <w:szCs w:val="24"/>
            <w:highlight w:val="white"/>
          </w:rPr>
          <w:t>(</w:t>
        </w:r>
        <w:r w:rsidRPr="00CB7A5E">
          <w:rPr>
            <w:rFonts w:eastAsia="Times New Roman"/>
            <w:color w:val="00000A"/>
            <w:sz w:val="24"/>
            <w:szCs w:val="24"/>
            <w:highlight w:val="white"/>
            <w:lang w:val="en-US"/>
          </w:rPr>
          <w:t>B</w:t>
        </w:r>
      </w:ins>
      <w:ins w:id="423" w:author="Пользователь" w:date="2019-11-12T01:15:00Z">
        <w:r w:rsidR="004C3EBF" w:rsidRPr="00CB7A5E">
          <w:rPr>
            <w:rFonts w:eastAsia="Times New Roman"/>
            <w:color w:val="00000A"/>
            <w:sz w:val="24"/>
            <w:szCs w:val="24"/>
            <w:highlight w:val="white"/>
            <w:rPrChange w:id="424" w:author="Пользователь" w:date="2019-11-12T13:27:00Z">
              <w:rPr>
                <w:rFonts w:eastAsia="Times New Roman"/>
                <w:color w:val="00000A"/>
                <w:sz w:val="24"/>
                <w:szCs w:val="24"/>
                <w:highlight w:val="white"/>
                <w:lang w:val="en-US"/>
              </w:rPr>
            </w:rPrChange>
          </w:rPr>
          <w:t>\</w:t>
        </w:r>
      </w:ins>
      <w:ins w:id="425" w:author="Пользователь" w:date="2019-11-12T01:11:00Z">
        <w:r w:rsidRPr="00CB7A5E">
          <w:rPr>
            <w:rFonts w:eastAsia="Times New Roman"/>
            <w:color w:val="00000A"/>
            <w:sz w:val="24"/>
            <w:szCs w:val="24"/>
            <w:highlight w:val="white"/>
            <w:lang w:val="en-US"/>
          </w:rPr>
          <w:t>A</w:t>
        </w:r>
        <w:r w:rsidRPr="00CB7A5E">
          <w:rPr>
            <w:rFonts w:eastAsia="Times New Roman"/>
            <w:color w:val="00000A"/>
            <w:sz w:val="24"/>
            <w:szCs w:val="24"/>
            <w:highlight w:val="white"/>
          </w:rPr>
          <w:t>)</w:t>
        </w:r>
      </w:ins>
      <w:ins w:id="426" w:author="Пользователь" w:date="2019-11-12T13:50:00Z">
        <w:r w:rsidR="0074611C">
          <w:rPr>
            <w:rFonts w:eastAsia="Times New Roman"/>
            <w:color w:val="00000A"/>
            <w:sz w:val="24"/>
            <w:szCs w:val="24"/>
            <w:highlight w:val="white"/>
          </w:rPr>
          <w:t> </w:t>
        </w:r>
      </w:ins>
      <w:ins w:id="427" w:author="Пользователь" w:date="2019-11-12T01:11:00Z">
        <w:r w:rsidRPr="00CB7A5E">
          <w:rPr>
            <w:rFonts w:eastAsia="Times New Roman"/>
            <w:color w:val="00000A"/>
            <w:sz w:val="24"/>
            <w:szCs w:val="24"/>
            <w:highlight w:val="white"/>
          </w:rPr>
          <w:t>=</w:t>
        </w:r>
      </w:ins>
      <w:ins w:id="428" w:author="Пользователь" w:date="2019-11-12T13:50:00Z">
        <w:r w:rsidR="0074611C">
          <w:rPr>
            <w:rFonts w:eastAsia="Times New Roman"/>
            <w:color w:val="00000A"/>
            <w:sz w:val="24"/>
            <w:szCs w:val="24"/>
            <w:highlight w:val="white"/>
          </w:rPr>
          <w:t> </w:t>
        </w:r>
      </w:ins>
      <w:ins w:id="429" w:author="Пользователь" w:date="2019-11-12T01:11:00Z">
        <w:r w:rsidR="004C3EBF" w:rsidRPr="00CB7A5E">
          <w:rPr>
            <w:rFonts w:eastAsia="Times New Roman"/>
            <w:color w:val="00000A"/>
            <w:sz w:val="24"/>
            <w:szCs w:val="24"/>
            <w:highlight w:val="white"/>
          </w:rPr>
          <w:t>P</w:t>
        </w:r>
        <w:r w:rsidRPr="00CB7A5E">
          <w:rPr>
            <w:rFonts w:eastAsia="Times New Roman"/>
            <w:color w:val="00000A"/>
            <w:sz w:val="24"/>
            <w:szCs w:val="24"/>
            <w:highlight w:val="white"/>
          </w:rPr>
          <w:t>(В)</w:t>
        </w:r>
      </w:ins>
      <w:ins w:id="430" w:author="Пользователь" w:date="2019-11-12T13:50:00Z">
        <w:r w:rsidR="0074611C">
          <w:rPr>
            <w:rFonts w:eastAsia="Times New Roman"/>
            <w:color w:val="00000A"/>
            <w:sz w:val="24"/>
            <w:szCs w:val="24"/>
            <w:highlight w:val="white"/>
          </w:rPr>
          <w:t> </w:t>
        </w:r>
      </w:ins>
      <w:ins w:id="431" w:author="Пользователь" w:date="2019-11-12T01:11:00Z">
        <w:r w:rsidRPr="00CB7A5E">
          <w:rPr>
            <w:rFonts w:eastAsia="Times New Roman"/>
            <w:color w:val="00000A"/>
            <w:sz w:val="24"/>
            <w:szCs w:val="24"/>
            <w:highlight w:val="white"/>
          </w:rPr>
          <w:t>-</w:t>
        </w:r>
      </w:ins>
      <w:ins w:id="432" w:author="Пользователь" w:date="2019-11-12T13:50:00Z">
        <w:r w:rsidR="0074611C">
          <w:rPr>
            <w:rFonts w:eastAsia="Times New Roman"/>
            <w:color w:val="00000A"/>
            <w:sz w:val="24"/>
            <w:szCs w:val="24"/>
            <w:highlight w:val="white"/>
          </w:rPr>
          <w:t> </w:t>
        </w:r>
      </w:ins>
      <w:ins w:id="433" w:author="Пользователь" w:date="2019-11-12T01:11:00Z">
        <w:r w:rsidR="004C3EBF" w:rsidRPr="00CB7A5E">
          <w:rPr>
            <w:rFonts w:eastAsia="Times New Roman"/>
            <w:color w:val="00000A"/>
            <w:sz w:val="24"/>
            <w:szCs w:val="24"/>
            <w:highlight w:val="white"/>
          </w:rPr>
          <w:t>P</w:t>
        </w:r>
        <w:r w:rsidRPr="00CB7A5E">
          <w:rPr>
            <w:rFonts w:eastAsia="Times New Roman"/>
            <w:color w:val="00000A"/>
            <w:sz w:val="24"/>
            <w:szCs w:val="24"/>
            <w:highlight w:val="white"/>
          </w:rPr>
          <w:t>(А).</w:t>
        </w:r>
      </w:ins>
      <w:ins w:id="434" w:author="Пользователь" w:date="2019-11-12T01:16:00Z">
        <w:r w:rsidR="001136CA" w:rsidRPr="00CB7A5E">
          <w:rPr>
            <w:rFonts w:eastAsia="Times New Roman"/>
            <w:color w:val="00000A"/>
            <w:sz w:val="24"/>
            <w:szCs w:val="24"/>
            <w:highlight w:val="white"/>
          </w:rPr>
          <w:t xml:space="preserve"> В частности, если </w:t>
        </w:r>
        <w:r w:rsidR="001136CA" w:rsidRPr="00CB7A5E">
          <w:rPr>
            <w:rFonts w:eastAsia="Times New Roman"/>
            <w:color w:val="00000A"/>
            <w:sz w:val="24"/>
            <w:szCs w:val="24"/>
            <w:highlight w:val="white"/>
            <w:lang w:val="en-US"/>
          </w:rPr>
          <w:t>B</w:t>
        </w:r>
      </w:ins>
      <w:ins w:id="435" w:author="Пользователь" w:date="2019-11-12T13:50:00Z">
        <w:r w:rsidR="0074611C">
          <w:rPr>
            <w:rFonts w:eastAsia="Times New Roman"/>
            <w:color w:val="00000A"/>
            <w:sz w:val="24"/>
            <w:szCs w:val="24"/>
            <w:highlight w:val="white"/>
          </w:rPr>
          <w:t> </w:t>
        </w:r>
      </w:ins>
      <w:ins w:id="436" w:author="Пользователь" w:date="2019-11-12T01:16:00Z">
        <w:r w:rsidR="001136CA" w:rsidRPr="00CB7A5E">
          <w:rPr>
            <w:rFonts w:eastAsia="Times New Roman"/>
            <w:color w:val="00000A"/>
            <w:sz w:val="24"/>
            <w:szCs w:val="24"/>
            <w:highlight w:val="white"/>
            <w:rPrChange w:id="437" w:author="Пользователь" w:date="2019-11-12T13:27:00Z">
              <w:rPr>
                <w:rFonts w:eastAsia="Times New Roman"/>
                <w:color w:val="00000A"/>
                <w:sz w:val="24"/>
                <w:szCs w:val="24"/>
                <w:highlight w:val="white"/>
                <w:lang w:val="en-US"/>
              </w:rPr>
            </w:rPrChange>
          </w:rPr>
          <w:t>=</w:t>
        </w:r>
      </w:ins>
      <w:ins w:id="438" w:author="Пользователь" w:date="2019-11-12T13:50:00Z">
        <w:r w:rsidR="0074611C">
          <w:rPr>
            <w:rFonts w:eastAsia="Times New Roman"/>
            <w:color w:val="00000A"/>
            <w:sz w:val="24"/>
            <w:szCs w:val="24"/>
          </w:rPr>
          <w:t> </w:t>
        </w:r>
      </w:ins>
      <w:ins w:id="439" w:author="Пользователь" w:date="2019-11-12T01:16:00Z">
        <w:r w:rsidR="001136CA" w:rsidRPr="00CB7A5E">
          <w:rPr>
            <w:rFonts w:eastAsia="Times New Roman"/>
            <w:color w:val="00000A"/>
            <w:sz w:val="24"/>
            <w:szCs w:val="24"/>
          </w:rPr>
          <w:sym w:font="Symbol" w:char="F057"/>
        </w:r>
        <w:r w:rsidR="001136CA" w:rsidRPr="00CB7A5E">
          <w:rPr>
            <w:rFonts w:eastAsia="Times New Roman"/>
            <w:color w:val="00000A"/>
            <w:sz w:val="24"/>
            <w:szCs w:val="24"/>
          </w:rPr>
          <w:t>, то получаем формулу для вероятности противоположного</w:t>
        </w:r>
        <w:r w:rsidR="001136CA" w:rsidRPr="0074611C">
          <w:rPr>
            <w:rFonts w:eastAsia="Times New Roman"/>
            <w:color w:val="00000A"/>
            <w:sz w:val="24"/>
            <w:szCs w:val="24"/>
          </w:rPr>
          <w:t xml:space="preserve"> события</w:t>
        </w:r>
      </w:ins>
      <w:ins w:id="440" w:author="Пользователь" w:date="2019-11-12T01:18:00Z">
        <w:r w:rsidR="001136CA" w:rsidRPr="0074611C">
          <w:rPr>
            <w:rFonts w:eastAsia="Times New Roman"/>
            <w:color w:val="00000A"/>
            <w:sz w:val="24"/>
            <w:szCs w:val="24"/>
          </w:rPr>
          <w:t xml:space="preserve">. Если событие, означающее, что </w:t>
        </w:r>
      </w:ins>
      <w:ins w:id="441" w:author="Пользователь" w:date="2019-11-12T01:19:00Z">
        <w:r w:rsidR="001136CA" w:rsidRPr="0074611C">
          <w:rPr>
            <w:rFonts w:eastAsia="Times New Roman"/>
            <w:color w:val="00000A"/>
            <w:sz w:val="24"/>
            <w:szCs w:val="24"/>
          </w:rPr>
          <w:t xml:space="preserve">событие </w:t>
        </w:r>
      </w:ins>
      <w:ins w:id="442" w:author="Пользователь" w:date="2019-11-12T01:18:00Z">
        <w:r w:rsidR="001136CA" w:rsidRPr="0074611C">
          <w:rPr>
            <w:rFonts w:eastAsia="Times New Roman"/>
            <w:color w:val="00000A"/>
            <w:sz w:val="24"/>
            <w:szCs w:val="24"/>
          </w:rPr>
          <w:t>А не произошло, обозначи</w:t>
        </w:r>
      </w:ins>
      <w:ins w:id="443" w:author="Пользователь" w:date="2019-11-12T01:19:00Z">
        <w:r w:rsidR="001136CA" w:rsidRPr="0074611C">
          <w:rPr>
            <w:rFonts w:eastAsia="Times New Roman"/>
            <w:color w:val="00000A"/>
            <w:sz w:val="24"/>
            <w:szCs w:val="24"/>
          </w:rPr>
          <w:t>ть</w:t>
        </w:r>
      </w:ins>
      <w:ins w:id="444" w:author="Пользователь" w:date="2019-11-12T01:18:00Z">
        <w:r w:rsidR="001136CA" w:rsidRPr="0074611C">
          <w:rPr>
            <w:rFonts w:eastAsia="Times New Roman"/>
            <w:color w:val="00000A"/>
            <w:sz w:val="24"/>
            <w:szCs w:val="24"/>
          </w:rPr>
          <w:t xml:space="preserve"> </w:t>
        </w:r>
      </w:ins>
      <w:ins w:id="445" w:author="Пользователь" w:date="2019-11-12T01:17:00Z">
        <w:r w:rsidR="001136CA" w:rsidRPr="00CB7A5E">
          <w:rPr>
            <w:rFonts w:eastAsia="Times New Roman"/>
            <w:color w:val="00000A"/>
            <w:sz w:val="24"/>
            <w:szCs w:val="24"/>
            <w:rPrChange w:id="446" w:author="Пользователь" w:date="2019-11-12T13:27:00Z">
              <w:rPr>
                <w:rFonts w:ascii="Times New Roman" w:eastAsia="Times New Roman" w:hAnsi="Times New Roman" w:cs="Times New Roman"/>
                <w:color w:val="00000A"/>
                <w:sz w:val="24"/>
                <w:szCs w:val="24"/>
              </w:rPr>
            </w:rPrChange>
          </w:rPr>
          <w:t>Ā</w:t>
        </w:r>
      </w:ins>
      <w:ins w:id="447" w:author="Пользователь" w:date="2019-11-12T01:18:00Z">
        <w:r w:rsidR="001136CA" w:rsidRPr="00CB7A5E">
          <w:rPr>
            <w:rFonts w:eastAsia="Times New Roman"/>
            <w:color w:val="00000A"/>
            <w:sz w:val="24"/>
            <w:szCs w:val="24"/>
            <w:rPrChange w:id="448" w:author="Пользователь" w:date="2019-11-12T13:27:00Z">
              <w:rPr>
                <w:rFonts w:ascii="Times New Roman" w:eastAsia="Times New Roman" w:hAnsi="Times New Roman" w:cs="Times New Roman"/>
                <w:color w:val="00000A"/>
                <w:sz w:val="24"/>
                <w:szCs w:val="24"/>
              </w:rPr>
            </w:rPrChange>
          </w:rPr>
          <w:t xml:space="preserve">, то </w:t>
        </w:r>
      </w:ins>
      <w:ins w:id="449" w:author="Пользователь" w:date="2019-11-12T01:17:00Z">
        <w:r w:rsidR="001136CA" w:rsidRPr="00CB7A5E">
          <w:rPr>
            <w:rFonts w:eastAsia="Times New Roman"/>
            <w:color w:val="00000A"/>
            <w:sz w:val="24"/>
            <w:szCs w:val="24"/>
            <w:lang w:val="en-US"/>
          </w:rPr>
          <w:t>P</w:t>
        </w:r>
        <w:r w:rsidR="001136CA" w:rsidRPr="00CB7A5E">
          <w:rPr>
            <w:rFonts w:eastAsia="Times New Roman"/>
            <w:color w:val="00000A"/>
            <w:sz w:val="24"/>
            <w:szCs w:val="24"/>
            <w:rPrChange w:id="450" w:author="Пользователь" w:date="2019-11-12T13:27:00Z">
              <w:rPr>
                <w:rFonts w:eastAsia="Times New Roman"/>
                <w:color w:val="00000A"/>
                <w:sz w:val="24"/>
                <w:szCs w:val="24"/>
                <w:lang w:val="en-US"/>
              </w:rPr>
            </w:rPrChange>
          </w:rPr>
          <w:t>(</w:t>
        </w:r>
      </w:ins>
      <w:ins w:id="451" w:author="Пользователь" w:date="2019-11-12T01:18:00Z">
        <w:r w:rsidR="001136CA" w:rsidRPr="00CB7A5E">
          <w:rPr>
            <w:rFonts w:eastAsia="Times New Roman"/>
            <w:color w:val="00000A"/>
            <w:sz w:val="24"/>
            <w:szCs w:val="24"/>
            <w:rPrChange w:id="452" w:author="Пользователь" w:date="2019-11-12T13:27:00Z">
              <w:rPr>
                <w:rFonts w:ascii="Times New Roman" w:eastAsia="Times New Roman" w:hAnsi="Times New Roman" w:cs="Times New Roman"/>
                <w:color w:val="00000A"/>
                <w:sz w:val="24"/>
                <w:szCs w:val="24"/>
              </w:rPr>
            </w:rPrChange>
          </w:rPr>
          <w:t>Ā</w:t>
        </w:r>
        <w:r w:rsidR="001136CA" w:rsidRPr="00CB7A5E">
          <w:rPr>
            <w:rFonts w:eastAsia="Times New Roman"/>
            <w:color w:val="00000A"/>
            <w:sz w:val="24"/>
            <w:szCs w:val="24"/>
          </w:rPr>
          <w:t>)</w:t>
        </w:r>
      </w:ins>
      <w:ins w:id="453" w:author="Пользователь" w:date="2019-11-12T01:17:00Z">
        <w:r w:rsidR="001136CA" w:rsidRPr="00CB7A5E">
          <w:rPr>
            <w:rFonts w:eastAsia="Times New Roman"/>
            <w:color w:val="00000A"/>
            <w:sz w:val="24"/>
            <w:szCs w:val="24"/>
          </w:rPr>
          <w:t xml:space="preserve"> = 1 – </w:t>
        </w:r>
        <w:r w:rsidR="001136CA" w:rsidRPr="00CB7A5E">
          <w:rPr>
            <w:rFonts w:eastAsia="Times New Roman"/>
            <w:color w:val="00000A"/>
            <w:sz w:val="24"/>
            <w:szCs w:val="24"/>
            <w:lang w:val="en-US"/>
          </w:rPr>
          <w:t>P</w:t>
        </w:r>
        <w:r w:rsidR="001136CA" w:rsidRPr="00CB7A5E">
          <w:rPr>
            <w:rFonts w:eastAsia="Times New Roman"/>
            <w:color w:val="00000A"/>
            <w:sz w:val="24"/>
            <w:szCs w:val="24"/>
            <w:rPrChange w:id="454" w:author="Пользователь" w:date="2019-11-12T13:27:00Z">
              <w:rPr>
                <w:rFonts w:eastAsia="Times New Roman"/>
                <w:color w:val="00000A"/>
                <w:sz w:val="24"/>
                <w:szCs w:val="24"/>
                <w:lang w:val="en-US"/>
              </w:rPr>
            </w:rPrChange>
          </w:rPr>
          <w:t>(</w:t>
        </w:r>
        <w:r w:rsidR="001136CA" w:rsidRPr="00CB7A5E">
          <w:rPr>
            <w:rFonts w:eastAsia="Times New Roman"/>
            <w:color w:val="00000A"/>
            <w:sz w:val="24"/>
            <w:szCs w:val="24"/>
            <w:lang w:val="en-US"/>
          </w:rPr>
          <w:t>A</w:t>
        </w:r>
        <w:r w:rsidR="001136CA" w:rsidRPr="00CB7A5E">
          <w:rPr>
            <w:rFonts w:eastAsia="Times New Roman"/>
            <w:color w:val="00000A"/>
            <w:sz w:val="24"/>
            <w:szCs w:val="24"/>
            <w:rPrChange w:id="455" w:author="Пользователь" w:date="2019-11-12T13:27:00Z">
              <w:rPr>
                <w:rFonts w:eastAsia="Times New Roman"/>
                <w:color w:val="00000A"/>
                <w:sz w:val="24"/>
                <w:szCs w:val="24"/>
                <w:lang w:val="en-US"/>
              </w:rPr>
            </w:rPrChange>
          </w:rPr>
          <w:t>)</w:t>
        </w:r>
        <w:r w:rsidR="001136CA" w:rsidRPr="00CB7A5E">
          <w:rPr>
            <w:rFonts w:eastAsia="Times New Roman"/>
            <w:color w:val="00000A"/>
            <w:sz w:val="24"/>
            <w:szCs w:val="24"/>
          </w:rPr>
          <w:t xml:space="preserve">. </w:t>
        </w:r>
      </w:ins>
    </w:p>
    <w:p w14:paraId="22F6225E" w14:textId="518B9636" w:rsidR="00FD6DC4" w:rsidRPr="00EA3AD4" w:rsidRDefault="00FD6DC4" w:rsidP="00FD6DC4">
      <w:pPr>
        <w:spacing w:line="288" w:lineRule="auto"/>
        <w:ind w:firstLine="397"/>
        <w:jc w:val="both"/>
        <w:rPr>
          <w:ins w:id="456" w:author="Пользователь" w:date="2019-11-12T01:11:00Z"/>
          <w:rFonts w:eastAsia="Times New Roman"/>
          <w:color w:val="00000A"/>
          <w:sz w:val="24"/>
          <w:szCs w:val="24"/>
          <w:highlight w:val="white"/>
        </w:rPr>
      </w:pPr>
      <w:ins w:id="457" w:author="Пользователь" w:date="2019-11-12T01:11:00Z">
        <w:r w:rsidRPr="00EA3AD4">
          <w:rPr>
            <w:rFonts w:eastAsia="Times New Roman"/>
            <w:color w:val="00000A"/>
            <w:sz w:val="24"/>
            <w:szCs w:val="24"/>
            <w:highlight w:val="white"/>
          </w:rPr>
          <w:t xml:space="preserve">Для любых А и В верно </w:t>
        </w:r>
      </w:ins>
      <w:proofErr w:type="gramStart"/>
      <w:ins w:id="458" w:author="Пользователь" w:date="2019-11-12T01:15:00Z">
        <w:r w:rsidR="004C3EBF" w:rsidRPr="00EA3AD4">
          <w:rPr>
            <w:rFonts w:eastAsia="Times New Roman"/>
            <w:color w:val="00000A"/>
            <w:sz w:val="24"/>
            <w:szCs w:val="24"/>
            <w:highlight w:val="white"/>
            <w:lang w:val="en-US"/>
          </w:rPr>
          <w:t>P</w:t>
        </w:r>
      </w:ins>
      <w:ins w:id="459" w:author="Пользователь" w:date="2019-11-12T01:11:00Z">
        <w:r w:rsidRPr="00EA3AD4">
          <w:rPr>
            <w:rFonts w:eastAsia="Times New Roman"/>
            <w:color w:val="00000A"/>
            <w:sz w:val="24"/>
            <w:szCs w:val="24"/>
            <w:highlight w:val="white"/>
          </w:rPr>
          <w:t>(</w:t>
        </w:r>
        <w:proofErr w:type="gramEnd"/>
        <w:r w:rsidRPr="00EA3AD4">
          <w:rPr>
            <w:rFonts w:eastAsia="Times New Roman"/>
            <w:color w:val="00000A"/>
            <w:sz w:val="24"/>
            <w:szCs w:val="24"/>
            <w:highlight w:val="white"/>
          </w:rPr>
          <w:t xml:space="preserve">А U В) = </w:t>
        </w:r>
        <w:r w:rsidR="004C3EBF" w:rsidRPr="00EA3AD4">
          <w:rPr>
            <w:rFonts w:eastAsia="Times New Roman"/>
            <w:color w:val="00000A"/>
            <w:sz w:val="24"/>
            <w:szCs w:val="24"/>
            <w:highlight w:val="white"/>
          </w:rPr>
          <w:t>P</w:t>
        </w:r>
        <w:r w:rsidR="00EA3AD4">
          <w:rPr>
            <w:rFonts w:eastAsia="Times New Roman"/>
            <w:color w:val="00000A"/>
            <w:sz w:val="24"/>
            <w:szCs w:val="24"/>
            <w:highlight w:val="white"/>
          </w:rPr>
          <w:t>(А) </w:t>
        </w:r>
        <w:r w:rsidRPr="00EA3AD4">
          <w:rPr>
            <w:rFonts w:eastAsia="Times New Roman"/>
            <w:color w:val="00000A"/>
            <w:sz w:val="24"/>
            <w:szCs w:val="24"/>
            <w:highlight w:val="white"/>
          </w:rPr>
          <w:t>+</w:t>
        </w:r>
        <w:r w:rsidR="00EA3AD4">
          <w:rPr>
            <w:rFonts w:eastAsia="Times New Roman"/>
            <w:color w:val="00000A"/>
            <w:sz w:val="24"/>
            <w:szCs w:val="24"/>
            <w:highlight w:val="white"/>
          </w:rPr>
          <w:t> </w:t>
        </w:r>
        <w:r w:rsidR="004C3EBF" w:rsidRPr="00EA3AD4">
          <w:rPr>
            <w:rFonts w:eastAsia="Times New Roman"/>
            <w:color w:val="00000A"/>
            <w:sz w:val="24"/>
            <w:szCs w:val="24"/>
            <w:highlight w:val="white"/>
          </w:rPr>
          <w:t>P</w:t>
        </w:r>
        <w:r w:rsidRPr="00EA3AD4">
          <w:rPr>
            <w:rFonts w:eastAsia="Times New Roman"/>
            <w:color w:val="00000A"/>
            <w:sz w:val="24"/>
            <w:szCs w:val="24"/>
            <w:highlight w:val="white"/>
          </w:rPr>
          <w:t>(В)</w:t>
        </w:r>
      </w:ins>
      <w:ins w:id="460" w:author="Пользователь" w:date="2019-11-12T13:52:00Z">
        <w:r w:rsidR="00EA3AD4">
          <w:rPr>
            <w:rFonts w:eastAsia="Times New Roman"/>
            <w:color w:val="00000A"/>
            <w:sz w:val="24"/>
            <w:szCs w:val="24"/>
            <w:highlight w:val="white"/>
          </w:rPr>
          <w:t> </w:t>
        </w:r>
      </w:ins>
      <w:ins w:id="461" w:author="Пользователь" w:date="2019-11-12T13:51:00Z">
        <w:r w:rsidR="00EA3AD4">
          <w:rPr>
            <w:rFonts w:eastAsia="Times New Roman"/>
            <w:color w:val="00000A"/>
            <w:sz w:val="24"/>
            <w:szCs w:val="24"/>
            <w:highlight w:val="white"/>
          </w:rPr>
          <w:t>–</w:t>
        </w:r>
      </w:ins>
      <w:ins w:id="462" w:author="Пользователь" w:date="2019-11-12T01:11:00Z">
        <w:r w:rsidR="00EA3AD4">
          <w:rPr>
            <w:rFonts w:eastAsia="Times New Roman"/>
            <w:color w:val="00000A"/>
            <w:sz w:val="24"/>
            <w:szCs w:val="24"/>
            <w:highlight w:val="white"/>
          </w:rPr>
          <w:t> </w:t>
        </w:r>
        <w:r w:rsidR="004C3EBF" w:rsidRPr="00EA3AD4">
          <w:rPr>
            <w:rFonts w:eastAsia="Times New Roman"/>
            <w:color w:val="00000A"/>
            <w:sz w:val="24"/>
            <w:szCs w:val="24"/>
            <w:highlight w:val="white"/>
          </w:rPr>
          <w:t>P</w:t>
        </w:r>
        <w:r w:rsidRPr="00EA3AD4">
          <w:rPr>
            <w:rFonts w:eastAsia="Times New Roman"/>
            <w:color w:val="00000A"/>
            <w:sz w:val="24"/>
            <w:szCs w:val="24"/>
            <w:highlight w:val="white"/>
          </w:rPr>
          <w:t>(</w:t>
        </w:r>
        <w:r w:rsidRPr="00EA3AD4">
          <w:rPr>
            <w:rFonts w:eastAsia="Times New Roman"/>
            <w:color w:val="00000A"/>
            <w:sz w:val="24"/>
            <w:szCs w:val="24"/>
            <w:highlight w:val="white"/>
            <w:lang w:val="en-US"/>
          </w:rPr>
          <w:t>A</w:t>
        </w:r>
        <w:r w:rsidRPr="00EA3AD4">
          <w:rPr>
            <w:rFonts w:eastAsia="Times New Roman"/>
            <w:color w:val="00000A"/>
            <w:sz w:val="24"/>
            <w:szCs w:val="24"/>
            <w:highlight w:val="white"/>
          </w:rPr>
          <w:t xml:space="preserve"> ∩ </w:t>
        </w:r>
        <w:r w:rsidRPr="00EA3AD4">
          <w:rPr>
            <w:rFonts w:eastAsia="Times New Roman"/>
            <w:color w:val="00000A"/>
            <w:sz w:val="24"/>
            <w:szCs w:val="24"/>
            <w:highlight w:val="white"/>
            <w:lang w:val="en-US"/>
          </w:rPr>
          <w:t>B</w:t>
        </w:r>
        <w:r w:rsidRPr="00EA3AD4">
          <w:rPr>
            <w:rFonts w:eastAsia="Times New Roman"/>
            <w:color w:val="00000A"/>
            <w:sz w:val="24"/>
            <w:szCs w:val="24"/>
            <w:highlight w:val="white"/>
          </w:rPr>
          <w:t>).</w:t>
        </w:r>
      </w:ins>
    </w:p>
    <w:p w14:paraId="031F62CC" w14:textId="77777777" w:rsidR="00FD6DC4" w:rsidRPr="00B42775" w:rsidRDefault="00FD6DC4" w:rsidP="00BC0A17">
      <w:pPr>
        <w:spacing w:line="288" w:lineRule="auto"/>
        <w:ind w:firstLine="397"/>
        <w:jc w:val="both"/>
        <w:rPr>
          <w:ins w:id="463" w:author="Пользователь" w:date="2019-11-12T01:06:00Z"/>
          <w:rFonts w:eastAsia="Times New Roman"/>
          <w:color w:val="00000A"/>
          <w:sz w:val="24"/>
          <w:szCs w:val="24"/>
        </w:rPr>
      </w:pPr>
    </w:p>
    <w:p w14:paraId="5E531BEC" w14:textId="77777777" w:rsidR="00694CDB" w:rsidRPr="00E5367F" w:rsidRDefault="00694CDB" w:rsidP="00BC0A17">
      <w:pPr>
        <w:spacing w:line="288" w:lineRule="auto"/>
        <w:ind w:firstLine="397"/>
        <w:jc w:val="both"/>
        <w:rPr>
          <w:ins w:id="464" w:author="Пользователь" w:date="2019-11-12T01:06:00Z"/>
          <w:rFonts w:eastAsia="Times New Roman"/>
          <w:strike/>
          <w:color w:val="00000A"/>
          <w:sz w:val="24"/>
          <w:szCs w:val="24"/>
          <w:rPrChange w:id="465" w:author="Пользователь" w:date="2019-11-12T01:19:00Z">
            <w:rPr>
              <w:ins w:id="466" w:author="Пользователь" w:date="2019-11-12T01:06:00Z"/>
              <w:rFonts w:eastAsia="Times New Roman"/>
              <w:color w:val="00000A"/>
              <w:sz w:val="24"/>
              <w:szCs w:val="24"/>
            </w:rPr>
          </w:rPrChange>
        </w:rPr>
      </w:pPr>
    </w:p>
    <w:p w14:paraId="2D29CBC5" w14:textId="1821A8BD" w:rsidR="00BC0A17" w:rsidRPr="00E5367F" w:rsidRDefault="00BC0A17" w:rsidP="00BC0A17">
      <w:pPr>
        <w:spacing w:line="288" w:lineRule="auto"/>
        <w:ind w:firstLine="397"/>
        <w:jc w:val="both"/>
        <w:rPr>
          <w:ins w:id="467" w:author="Пользователь" w:date="2019-11-12T01:04:00Z"/>
          <w:rFonts w:eastAsia="Times New Roman"/>
          <w:strike/>
          <w:color w:val="00000A"/>
          <w:sz w:val="24"/>
          <w:szCs w:val="24"/>
          <w:rPrChange w:id="468" w:author="Пользователь" w:date="2019-11-12T01:19:00Z">
            <w:rPr>
              <w:ins w:id="469" w:author="Пользователь" w:date="2019-11-12T01:04:00Z"/>
              <w:rFonts w:eastAsia="Times New Roman"/>
              <w:color w:val="00000A"/>
              <w:sz w:val="24"/>
              <w:szCs w:val="24"/>
            </w:rPr>
          </w:rPrChange>
        </w:rPr>
      </w:pPr>
      <w:r w:rsidRPr="00E5367F">
        <w:rPr>
          <w:rFonts w:eastAsia="Times New Roman"/>
          <w:strike/>
          <w:color w:val="00000A"/>
          <w:sz w:val="24"/>
          <w:szCs w:val="24"/>
          <w:rPrChange w:id="470" w:author="Пользователь" w:date="2019-11-12T01:19:00Z">
            <w:rPr>
              <w:rFonts w:eastAsia="Times New Roman"/>
              <w:color w:val="00000A"/>
              <w:sz w:val="24"/>
              <w:szCs w:val="24"/>
            </w:rPr>
          </w:rPrChange>
        </w:rPr>
        <w:t>Такое определение приводит к тому, что свойства мер (количеств, объёмов и т.д.), которые мы перечисляли раньше, можно переложить на свойства вероятностей:</w:t>
      </w:r>
    </w:p>
    <w:p w14:paraId="3A409FAB" w14:textId="77777777" w:rsidR="00694CDB" w:rsidRPr="00E5367F" w:rsidRDefault="00694CDB" w:rsidP="00BC0A17">
      <w:pPr>
        <w:spacing w:line="288" w:lineRule="auto"/>
        <w:ind w:firstLine="397"/>
        <w:jc w:val="both"/>
        <w:rPr>
          <w:rFonts w:eastAsia="Times New Roman"/>
          <w:strike/>
          <w:color w:val="00000A"/>
          <w:sz w:val="24"/>
          <w:szCs w:val="24"/>
          <w:rPrChange w:id="471" w:author="Пользователь" w:date="2019-11-12T01:19:00Z">
            <w:rPr>
              <w:rFonts w:eastAsia="Times New Roman"/>
              <w:color w:val="00000A"/>
              <w:sz w:val="24"/>
              <w:szCs w:val="24"/>
            </w:rPr>
          </w:rPrChange>
        </w:rPr>
      </w:pPr>
    </w:p>
    <w:p w14:paraId="065906F0" w14:textId="77777777" w:rsidR="008E2D65" w:rsidRPr="00E5367F" w:rsidRDefault="00662FA5">
      <w:pPr>
        <w:spacing w:before="240" w:line="300" w:lineRule="auto"/>
        <w:ind w:left="397" w:right="397"/>
        <w:rPr>
          <w:rFonts w:eastAsia="Times New Roman"/>
          <w:strike/>
          <w:color w:val="1F497D"/>
          <w:sz w:val="24"/>
          <w:szCs w:val="24"/>
          <w:rPrChange w:id="472" w:author="Пользователь" w:date="2019-11-12T01:19:00Z">
            <w:rPr>
              <w:rFonts w:eastAsia="Times New Roman"/>
              <w:color w:val="1F497D"/>
              <w:sz w:val="24"/>
              <w:szCs w:val="24"/>
            </w:rPr>
          </w:rPrChange>
        </w:rPr>
      </w:pPr>
      <w:r w:rsidRPr="00E5367F">
        <w:rPr>
          <w:rFonts w:eastAsia="Times New Roman"/>
          <w:strike/>
          <w:color w:val="1F497D"/>
          <w:sz w:val="24"/>
          <w:szCs w:val="24"/>
          <w:rPrChange w:id="473" w:author="Пользователь" w:date="2019-11-12T01:19:00Z">
            <w:rPr>
              <w:rFonts w:eastAsia="Times New Roman"/>
              <w:color w:val="1F497D"/>
              <w:sz w:val="24"/>
              <w:szCs w:val="24"/>
            </w:rPr>
          </w:rPrChange>
        </w:rPr>
        <w:t>1. Вероятность невозможного события равна нулю.</w:t>
      </w:r>
    </w:p>
    <w:p w14:paraId="206BD119" w14:textId="77777777" w:rsidR="008E2D65" w:rsidRPr="00E5367F" w:rsidRDefault="00662FA5">
      <w:pPr>
        <w:spacing w:line="300" w:lineRule="auto"/>
        <w:ind w:left="397" w:right="397"/>
        <w:rPr>
          <w:rFonts w:eastAsia="Times New Roman"/>
          <w:strike/>
          <w:color w:val="1F497D"/>
          <w:sz w:val="24"/>
          <w:szCs w:val="24"/>
          <w:rPrChange w:id="474" w:author="Пользователь" w:date="2019-11-12T01:19:00Z">
            <w:rPr>
              <w:rFonts w:eastAsia="Times New Roman"/>
              <w:color w:val="1F497D"/>
              <w:sz w:val="24"/>
              <w:szCs w:val="24"/>
            </w:rPr>
          </w:rPrChange>
        </w:rPr>
      </w:pPr>
      <w:r w:rsidRPr="00E5367F">
        <w:rPr>
          <w:rFonts w:eastAsia="Times New Roman"/>
          <w:strike/>
          <w:color w:val="1F497D"/>
          <w:sz w:val="24"/>
          <w:szCs w:val="24"/>
          <w:rPrChange w:id="475" w:author="Пользователь" w:date="2019-11-12T01:19:00Z">
            <w:rPr>
              <w:rFonts w:eastAsia="Times New Roman"/>
              <w:color w:val="1F497D"/>
              <w:sz w:val="24"/>
              <w:szCs w:val="24"/>
            </w:rPr>
          </w:rPrChange>
        </w:rPr>
        <w:t>2. Вероятность всего вероятностного пространства равна единице. </w:t>
      </w:r>
    </w:p>
    <w:p w14:paraId="6341707D" w14:textId="77777777" w:rsidR="008E2D65" w:rsidRPr="00E5367F" w:rsidRDefault="00662FA5">
      <w:pPr>
        <w:spacing w:line="300" w:lineRule="auto"/>
        <w:ind w:left="397" w:right="397"/>
        <w:rPr>
          <w:rFonts w:eastAsia="Times New Roman"/>
          <w:strike/>
          <w:color w:val="1F497D"/>
          <w:sz w:val="24"/>
          <w:szCs w:val="24"/>
          <w:rPrChange w:id="476" w:author="Пользователь" w:date="2019-11-12T01:19:00Z">
            <w:rPr>
              <w:rFonts w:eastAsia="Times New Roman"/>
              <w:color w:val="1F497D"/>
              <w:sz w:val="24"/>
              <w:szCs w:val="24"/>
            </w:rPr>
          </w:rPrChange>
        </w:rPr>
      </w:pPr>
      <w:r w:rsidRPr="00E5367F">
        <w:rPr>
          <w:rFonts w:eastAsia="Times New Roman"/>
          <w:strike/>
          <w:color w:val="1F497D"/>
          <w:sz w:val="24"/>
          <w:szCs w:val="24"/>
          <w:rPrChange w:id="477" w:author="Пользователь" w:date="2019-11-12T01:19:00Z">
            <w:rPr>
              <w:rFonts w:eastAsia="Times New Roman"/>
              <w:color w:val="1F497D"/>
              <w:sz w:val="24"/>
              <w:szCs w:val="24"/>
            </w:rPr>
          </w:rPrChange>
        </w:rPr>
        <w:t>3. Если одно событие влечёт за собой также и другое, то вероятность второго не превышает вероятности первого</w:t>
      </w:r>
      <w:commentRangeStart w:id="478"/>
      <w:commentRangeStart w:id="479"/>
      <w:r w:rsidRPr="00E5367F">
        <w:rPr>
          <w:rFonts w:eastAsia="Times New Roman"/>
          <w:strike/>
          <w:color w:val="1F497D"/>
          <w:sz w:val="24"/>
          <w:szCs w:val="24"/>
          <w:rPrChange w:id="480" w:author="Пользователь" w:date="2019-11-12T01:19:00Z">
            <w:rPr>
              <w:rFonts w:eastAsia="Times New Roman"/>
              <w:color w:val="1F497D"/>
              <w:sz w:val="24"/>
              <w:szCs w:val="24"/>
            </w:rPr>
          </w:rPrChange>
        </w:rPr>
        <w:t>.</w:t>
      </w:r>
      <w:r w:rsidRPr="00E5367F">
        <w:rPr>
          <w:rFonts w:eastAsia="Times New Roman"/>
          <w:strike/>
          <w:color w:val="1F497D"/>
          <w:sz w:val="24"/>
          <w:szCs w:val="24"/>
          <w:vertAlign w:val="superscript"/>
          <w:rPrChange w:id="481" w:author="Пользователь" w:date="2019-11-12T01:19:00Z">
            <w:rPr>
              <w:rFonts w:eastAsia="Times New Roman"/>
              <w:color w:val="1F497D"/>
              <w:sz w:val="24"/>
              <w:szCs w:val="24"/>
              <w:vertAlign w:val="superscript"/>
            </w:rPr>
          </w:rPrChange>
        </w:rPr>
        <w:footnoteReference w:id="5"/>
      </w:r>
      <w:commentRangeEnd w:id="478"/>
      <w:r w:rsidR="00EB2C52" w:rsidRPr="00E5367F">
        <w:rPr>
          <w:rStyle w:val="af"/>
          <w:strike/>
          <w:rPrChange w:id="490" w:author="Пользователь" w:date="2019-11-12T01:19:00Z">
            <w:rPr>
              <w:rStyle w:val="af"/>
            </w:rPr>
          </w:rPrChange>
        </w:rPr>
        <w:commentReference w:id="478"/>
      </w:r>
      <w:commentRangeEnd w:id="479"/>
      <w:r w:rsidR="00BC0A17" w:rsidRPr="00E5367F">
        <w:rPr>
          <w:rStyle w:val="af"/>
          <w:strike/>
          <w:rPrChange w:id="491" w:author="Пользователь" w:date="2019-11-12T01:19:00Z">
            <w:rPr>
              <w:rStyle w:val="af"/>
            </w:rPr>
          </w:rPrChange>
        </w:rPr>
        <w:commentReference w:id="479"/>
      </w:r>
      <w:r w:rsidRPr="00E5367F">
        <w:rPr>
          <w:rFonts w:eastAsia="Times New Roman"/>
          <w:strike/>
          <w:color w:val="1F497D"/>
          <w:sz w:val="24"/>
          <w:szCs w:val="24"/>
          <w:rPrChange w:id="492" w:author="Пользователь" w:date="2019-11-12T01:19:00Z">
            <w:rPr>
              <w:rFonts w:eastAsia="Times New Roman"/>
              <w:color w:val="1F497D"/>
              <w:sz w:val="24"/>
              <w:szCs w:val="24"/>
            </w:rPr>
          </w:rPrChange>
        </w:rPr>
        <w:t xml:space="preserve"> </w:t>
      </w:r>
    </w:p>
    <w:p w14:paraId="60856564" w14:textId="31470278" w:rsidR="008E2D65" w:rsidRPr="00E5367F" w:rsidRDefault="00662FA5">
      <w:pPr>
        <w:spacing w:line="300" w:lineRule="auto"/>
        <w:ind w:left="397" w:right="397"/>
        <w:rPr>
          <w:rFonts w:eastAsia="Times New Roman"/>
          <w:strike/>
          <w:color w:val="1F497D"/>
          <w:sz w:val="24"/>
          <w:szCs w:val="24"/>
          <w:rPrChange w:id="493" w:author="Пользователь" w:date="2019-11-12T01:19:00Z">
            <w:rPr>
              <w:rFonts w:eastAsia="Times New Roman"/>
              <w:color w:val="1F497D"/>
              <w:sz w:val="24"/>
              <w:szCs w:val="24"/>
            </w:rPr>
          </w:rPrChange>
        </w:rPr>
      </w:pPr>
      <w:r w:rsidRPr="00E5367F">
        <w:rPr>
          <w:rFonts w:eastAsia="Times New Roman"/>
          <w:strike/>
          <w:color w:val="1F497D"/>
          <w:sz w:val="24"/>
          <w:szCs w:val="24"/>
          <w:rPrChange w:id="494" w:author="Пользователь" w:date="2019-11-12T01:19:00Z">
            <w:rPr>
              <w:rFonts w:eastAsia="Times New Roman"/>
              <w:color w:val="1F497D"/>
              <w:sz w:val="24"/>
              <w:szCs w:val="24"/>
            </w:rPr>
          </w:rPrChange>
        </w:rPr>
        <w:t>4. Вероятность наступления хотя бы одного из двух</w:t>
      </w:r>
      <w:r w:rsidR="00BC0A17" w:rsidRPr="00E5367F">
        <w:rPr>
          <w:rFonts w:eastAsia="Times New Roman"/>
          <w:strike/>
          <w:color w:val="1F497D"/>
          <w:sz w:val="24"/>
          <w:szCs w:val="24"/>
          <w:rPrChange w:id="495" w:author="Пользователь" w:date="2019-11-12T01:19:00Z">
            <w:rPr>
              <w:rFonts w:eastAsia="Times New Roman"/>
              <w:color w:val="1F497D"/>
              <w:sz w:val="24"/>
              <w:szCs w:val="24"/>
            </w:rPr>
          </w:rPrChange>
        </w:rPr>
        <w:t xml:space="preserve"> несовместных </w:t>
      </w:r>
      <w:r w:rsidRPr="00E5367F">
        <w:rPr>
          <w:rFonts w:eastAsia="Times New Roman"/>
          <w:strike/>
          <w:color w:val="1F497D"/>
          <w:sz w:val="24"/>
          <w:szCs w:val="24"/>
          <w:rPrChange w:id="496" w:author="Пользователь" w:date="2019-11-12T01:19:00Z">
            <w:rPr>
              <w:rFonts w:eastAsia="Times New Roman"/>
              <w:color w:val="1F497D"/>
              <w:sz w:val="24"/>
              <w:szCs w:val="24"/>
            </w:rPr>
          </w:rPrChange>
        </w:rPr>
        <w:t>событий</w:t>
      </w:r>
      <w:r w:rsidR="00BC0A17" w:rsidRPr="00E5367F">
        <w:rPr>
          <w:rFonts w:eastAsia="Times New Roman"/>
          <w:strike/>
          <w:color w:val="1F497D"/>
          <w:sz w:val="24"/>
          <w:szCs w:val="24"/>
          <w:rPrChange w:id="497" w:author="Пользователь" w:date="2019-11-12T01:19:00Z">
            <w:rPr>
              <w:rFonts w:eastAsia="Times New Roman"/>
              <w:color w:val="1F497D"/>
              <w:sz w:val="24"/>
              <w:szCs w:val="24"/>
            </w:rPr>
          </w:rPrChange>
        </w:rPr>
        <w:t xml:space="preserve"> (соответствующих  непересекающимся элементам сигма-алгебры) </w:t>
      </w:r>
      <w:r w:rsidRPr="00E5367F">
        <w:rPr>
          <w:rFonts w:eastAsia="Times New Roman"/>
          <w:strike/>
          <w:color w:val="1F497D"/>
          <w:sz w:val="24"/>
          <w:szCs w:val="24"/>
          <w:rPrChange w:id="498" w:author="Пользователь" w:date="2019-11-12T01:19:00Z">
            <w:rPr>
              <w:rFonts w:eastAsia="Times New Roman"/>
              <w:color w:val="1F497D"/>
              <w:sz w:val="24"/>
              <w:szCs w:val="24"/>
            </w:rPr>
          </w:rPrChange>
        </w:rPr>
        <w:t xml:space="preserve"> равна сумме вероятностей каждого из </w:t>
      </w:r>
      <w:r w:rsidR="00BC0A17" w:rsidRPr="00E5367F">
        <w:rPr>
          <w:rFonts w:eastAsia="Times New Roman"/>
          <w:strike/>
          <w:color w:val="1F497D"/>
          <w:sz w:val="24"/>
          <w:szCs w:val="24"/>
          <w:rPrChange w:id="499" w:author="Пользователь" w:date="2019-11-12T01:19:00Z">
            <w:rPr>
              <w:rFonts w:eastAsia="Times New Roman"/>
              <w:color w:val="1F497D"/>
              <w:sz w:val="24"/>
              <w:szCs w:val="24"/>
            </w:rPr>
          </w:rPrChange>
        </w:rPr>
        <w:t>них</w:t>
      </w:r>
      <w:r w:rsidR="00BC0A17" w:rsidRPr="00E5367F">
        <w:rPr>
          <w:rStyle w:val="af"/>
          <w:strike/>
          <w:rPrChange w:id="500" w:author="Пользователь" w:date="2019-11-12T01:19:00Z">
            <w:rPr>
              <w:rStyle w:val="af"/>
            </w:rPr>
          </w:rPrChange>
        </w:rPr>
        <w:commentReference w:id="501"/>
      </w:r>
      <w:r w:rsidRPr="00E5367F">
        <w:rPr>
          <w:rFonts w:eastAsia="Times New Roman"/>
          <w:strike/>
          <w:color w:val="1F497D"/>
          <w:sz w:val="24"/>
          <w:szCs w:val="24"/>
          <w:rPrChange w:id="502" w:author="Пользователь" w:date="2019-11-12T01:19:00Z">
            <w:rPr>
              <w:rFonts w:eastAsia="Times New Roman"/>
              <w:color w:val="1F497D"/>
              <w:sz w:val="24"/>
              <w:szCs w:val="24"/>
            </w:rPr>
          </w:rPrChange>
        </w:rPr>
        <w:t>.</w:t>
      </w:r>
    </w:p>
    <w:p w14:paraId="788FA270" w14:textId="77777777" w:rsidR="008E2D65" w:rsidRPr="00E5367F" w:rsidRDefault="00662FA5">
      <w:pPr>
        <w:spacing w:after="240" w:line="300" w:lineRule="auto"/>
        <w:ind w:left="397" w:right="397"/>
        <w:rPr>
          <w:strike/>
          <w:color w:val="222222"/>
          <w:sz w:val="24"/>
          <w:szCs w:val="24"/>
          <w:rPrChange w:id="503" w:author="Пользователь" w:date="2019-11-12T01:19:00Z">
            <w:rPr>
              <w:color w:val="222222"/>
              <w:sz w:val="24"/>
              <w:szCs w:val="24"/>
            </w:rPr>
          </w:rPrChange>
        </w:rPr>
      </w:pPr>
      <w:r w:rsidRPr="00E5367F">
        <w:rPr>
          <w:rFonts w:eastAsia="Times New Roman"/>
          <w:strike/>
          <w:color w:val="1F497D"/>
          <w:sz w:val="24"/>
          <w:szCs w:val="24"/>
          <w:rPrChange w:id="504" w:author="Пользователь" w:date="2019-11-12T01:19:00Z">
            <w:rPr>
              <w:rFonts w:eastAsia="Times New Roman"/>
              <w:color w:val="1F497D"/>
              <w:sz w:val="24"/>
              <w:szCs w:val="24"/>
            </w:rPr>
          </w:rPrChange>
        </w:rPr>
        <w:t xml:space="preserve">5. Вероятность </w:t>
      </w:r>
      <w:proofErr w:type="spellStart"/>
      <w:r w:rsidRPr="00E5367F">
        <w:rPr>
          <w:rFonts w:eastAsia="Times New Roman"/>
          <w:strike/>
          <w:color w:val="1F497D"/>
          <w:sz w:val="24"/>
          <w:szCs w:val="24"/>
          <w:rPrChange w:id="505" w:author="Пользователь" w:date="2019-11-12T01:19:00Z">
            <w:rPr>
              <w:rFonts w:eastAsia="Times New Roman"/>
              <w:color w:val="1F497D"/>
              <w:sz w:val="24"/>
              <w:szCs w:val="24"/>
            </w:rPr>
          </w:rPrChange>
        </w:rPr>
        <w:t>ненаступления</w:t>
      </w:r>
      <w:proofErr w:type="spellEnd"/>
      <w:r w:rsidRPr="00E5367F">
        <w:rPr>
          <w:rFonts w:eastAsia="Times New Roman"/>
          <w:strike/>
          <w:color w:val="1F497D"/>
          <w:sz w:val="24"/>
          <w:szCs w:val="24"/>
          <w:rPrChange w:id="506" w:author="Пользователь" w:date="2019-11-12T01:19:00Z">
            <w:rPr>
              <w:rFonts w:eastAsia="Times New Roman"/>
              <w:color w:val="1F497D"/>
              <w:sz w:val="24"/>
              <w:szCs w:val="24"/>
            </w:rPr>
          </w:rPrChange>
        </w:rPr>
        <w:t xml:space="preserve"> события равна один минус вероятность наступления события.</w:t>
      </w:r>
    </w:p>
    <w:p w14:paraId="7D826F5B" w14:textId="0290F225" w:rsidR="00CB7A5E" w:rsidRPr="00EC2AC6" w:rsidRDefault="00643F1A" w:rsidP="00CB7A5E">
      <w:pPr>
        <w:spacing w:line="288" w:lineRule="auto"/>
        <w:ind w:firstLine="397"/>
        <w:jc w:val="both"/>
        <w:rPr>
          <w:ins w:id="507" w:author="Пользователь" w:date="2019-11-12T13:23:00Z"/>
          <w:rFonts w:eastAsia="Times New Roman"/>
          <w:color w:val="00000A"/>
          <w:sz w:val="24"/>
          <w:szCs w:val="24"/>
        </w:rPr>
      </w:pPr>
      <w:ins w:id="508" w:author="Пользователь" w:date="2019-11-12T13:36:00Z">
        <w:r>
          <w:rPr>
            <w:rFonts w:eastAsia="Times New Roman"/>
            <w:color w:val="00000A"/>
            <w:sz w:val="24"/>
            <w:szCs w:val="24"/>
          </w:rPr>
          <w:t>Рассмотрим простейший пример вероятностного пространства. Пусть мы бросаем монету, то есть в нашем эксперименте есть всего два исхода</w:t>
        </w:r>
      </w:ins>
      <w:ins w:id="509" w:author="Пользователь" w:date="2019-11-12T13:38:00Z">
        <w:r>
          <w:rPr>
            <w:rFonts w:eastAsia="Times New Roman"/>
            <w:color w:val="00000A"/>
            <w:sz w:val="24"/>
            <w:szCs w:val="24"/>
          </w:rPr>
          <w:t>, и</w:t>
        </w:r>
      </w:ins>
      <w:ins w:id="510" w:author="Пользователь" w:date="2019-11-12T13:36:00Z">
        <w:r>
          <w:rPr>
            <w:rFonts w:eastAsia="Times New Roman"/>
            <w:color w:val="00000A"/>
            <w:sz w:val="24"/>
            <w:szCs w:val="24"/>
          </w:rPr>
          <w:t xml:space="preserve"> </w:t>
        </w:r>
      </w:ins>
      <w:ins w:id="511" w:author="Пользователь" w:date="2019-11-12T13:37:00Z">
        <w:r>
          <w:rPr>
            <w:rFonts w:eastAsia="Times New Roman"/>
            <w:color w:val="00000A"/>
            <w:sz w:val="24"/>
            <w:szCs w:val="24"/>
          </w:rPr>
          <w:sym w:font="Symbol" w:char="F057"/>
        </w:r>
      </w:ins>
      <w:ins w:id="512" w:author="Пользователь" w:date="2019-11-12T13:38:00Z">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Р (решка)</w:t>
        </w:r>
        <w:r w:rsidRPr="00423E44">
          <w:rPr>
            <w:rFonts w:eastAsia="Times New Roman"/>
            <w:color w:val="00000A"/>
            <w:sz w:val="24"/>
            <w:szCs w:val="24"/>
          </w:rPr>
          <w:t>}</w:t>
        </w:r>
        <w:r>
          <w:rPr>
            <w:rFonts w:eastAsia="Times New Roman"/>
            <w:color w:val="00000A"/>
            <w:sz w:val="24"/>
            <w:szCs w:val="24"/>
          </w:rPr>
          <w:t xml:space="preserve">. </w:t>
        </w:r>
      </w:ins>
      <w:ins w:id="513" w:author="Пользователь" w:date="2019-11-12T13:39:00Z">
        <w:r>
          <w:rPr>
            <w:rFonts w:eastAsia="Times New Roman"/>
            <w:color w:val="00000A"/>
            <w:sz w:val="24"/>
            <w:szCs w:val="24"/>
          </w:rPr>
          <w:t>Сигма</w:t>
        </w:r>
      </w:ins>
      <w:ins w:id="514" w:author="Пользователь" w:date="2019-11-12T13:23:00Z">
        <w:r w:rsidR="00CB7A5E">
          <w:rPr>
            <w:rFonts w:eastAsia="Times New Roman"/>
            <w:color w:val="00000A"/>
            <w:sz w:val="24"/>
            <w:szCs w:val="24"/>
          </w:rPr>
          <w:t>-алгебр</w:t>
        </w:r>
      </w:ins>
      <w:ins w:id="515" w:author="Пользователь" w:date="2019-11-12T13:39:00Z">
        <w:r>
          <w:rPr>
            <w:rFonts w:eastAsia="Times New Roman"/>
            <w:color w:val="00000A"/>
            <w:sz w:val="24"/>
            <w:szCs w:val="24"/>
          </w:rPr>
          <w:t xml:space="preserve">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w:t>
        </w:r>
      </w:ins>
      <w:ins w:id="516" w:author="Пользователь" w:date="2019-11-12T13:46:00Z">
        <w:r w:rsidR="003A7658">
          <w:rPr>
            <w:rFonts w:eastAsia="Times New Roman"/>
            <w:color w:val="00000A"/>
            <w:sz w:val="24"/>
            <w:szCs w:val="24"/>
          </w:rPr>
          <w:t xml:space="preserve">и </w:t>
        </w:r>
      </w:ins>
      <w:ins w:id="517" w:author="Пользователь" w:date="2019-11-12T13:39:00Z">
        <w:r>
          <w:rPr>
            <w:rFonts w:eastAsia="Times New Roman"/>
            <w:color w:val="00000A"/>
            <w:sz w:val="24"/>
            <w:szCs w:val="24"/>
          </w:rPr>
          <w:t xml:space="preserve">в </w:t>
        </w:r>
      </w:ins>
      <w:ins w:id="518" w:author="Пользователь" w:date="2019-11-12T13:46:00Z">
        <w:r w:rsidR="003A7658">
          <w:rPr>
            <w:rFonts w:eastAsia="Times New Roman"/>
            <w:color w:val="00000A"/>
            <w:sz w:val="24"/>
            <w:szCs w:val="24"/>
          </w:rPr>
          <w:t>ней</w:t>
        </w:r>
      </w:ins>
      <w:ins w:id="519" w:author="Пользователь" w:date="2019-11-12T13:39:00Z">
        <w:r>
          <w:rPr>
            <w:rFonts w:eastAsia="Times New Roman"/>
            <w:color w:val="00000A"/>
            <w:sz w:val="24"/>
            <w:szCs w:val="24"/>
          </w:rPr>
          <w:t xml:space="preserve"> всего четыре элемента:</w:t>
        </w:r>
      </w:ins>
      <w:ins w:id="520" w:author="Пользователь" w:date="2019-11-12T13:23:00Z">
        <w:r w:rsidR="00CB7A5E">
          <w:rPr>
            <w:rFonts w:eastAsia="Times New Roman"/>
            <w:color w:val="00000A"/>
            <w:sz w:val="24"/>
            <w:szCs w:val="24"/>
          </w:rPr>
          <w:t xml:space="preserve"> </w:t>
        </w:r>
        <w:r w:rsidR="00CB7A5E" w:rsidRPr="004726C3">
          <w:rPr>
            <w:rFonts w:eastAsia="Times New Roman"/>
            <w:color w:val="00000A"/>
            <w:sz w:val="24"/>
            <w:szCs w:val="24"/>
          </w:rPr>
          <w:t>{</w:t>
        </w:r>
        <w:r w:rsidR="00CB7A5E">
          <w:rPr>
            <w:rFonts w:eastAsia="Times New Roman"/>
            <w:color w:val="00000A"/>
            <w:sz w:val="24"/>
            <w:szCs w:val="24"/>
          </w:rPr>
          <w:sym w:font="Symbol" w:char="F0C6"/>
        </w:r>
        <w:r w:rsidR="00CB7A5E">
          <w:rPr>
            <w:rFonts w:eastAsia="Times New Roman"/>
            <w:color w:val="00000A"/>
            <w:sz w:val="24"/>
            <w:szCs w:val="24"/>
          </w:rPr>
          <w:t xml:space="preserve">, </w:t>
        </w:r>
        <w:r w:rsidR="00CB7A5E" w:rsidRPr="00423E44">
          <w:rPr>
            <w:rFonts w:eastAsia="Times New Roman"/>
            <w:color w:val="00000A"/>
            <w:sz w:val="24"/>
            <w:szCs w:val="24"/>
          </w:rPr>
          <w:t>{</w:t>
        </w:r>
        <w:r w:rsidR="00CB7A5E">
          <w:rPr>
            <w:rFonts w:eastAsia="Times New Roman"/>
            <w:color w:val="00000A"/>
            <w:sz w:val="24"/>
            <w:szCs w:val="24"/>
          </w:rPr>
          <w:t>О</w:t>
        </w:r>
        <w:r w:rsidR="00CB7A5E" w:rsidRPr="00423E44">
          <w:rPr>
            <w:rFonts w:eastAsia="Times New Roman"/>
            <w:color w:val="00000A"/>
            <w:sz w:val="24"/>
            <w:szCs w:val="24"/>
          </w:rPr>
          <w:t>},</w:t>
        </w:r>
      </w:ins>
      <w:ins w:id="521" w:author="Пользователь" w:date="2019-11-12T13:39:00Z">
        <w:r>
          <w:rPr>
            <w:rFonts w:eastAsia="Times New Roman"/>
            <w:color w:val="00000A"/>
            <w:sz w:val="24"/>
            <w:szCs w:val="24"/>
          </w:rPr>
          <w:t xml:space="preserve"> </w:t>
        </w:r>
      </w:ins>
      <w:ins w:id="522" w:author="Пользователь" w:date="2019-11-12T13:23:00Z">
        <w:r w:rsidR="00CB7A5E" w:rsidRPr="00423E44">
          <w:rPr>
            <w:rFonts w:eastAsia="Times New Roman"/>
            <w:color w:val="00000A"/>
            <w:sz w:val="24"/>
            <w:szCs w:val="24"/>
          </w:rPr>
          <w:t>{</w:t>
        </w:r>
        <w:r w:rsidR="00CB7A5E">
          <w:rPr>
            <w:rFonts w:eastAsia="Times New Roman"/>
            <w:color w:val="00000A"/>
            <w:sz w:val="24"/>
            <w:szCs w:val="24"/>
          </w:rPr>
          <w:t>Р</w:t>
        </w:r>
        <w:r w:rsidR="00CB7A5E" w:rsidRPr="00423E44">
          <w:rPr>
            <w:rFonts w:eastAsia="Times New Roman"/>
            <w:color w:val="00000A"/>
            <w:sz w:val="24"/>
            <w:szCs w:val="24"/>
          </w:rPr>
          <w:t>},</w:t>
        </w:r>
      </w:ins>
      <w:ins w:id="523" w:author="Пользователь" w:date="2019-11-12T13:39:00Z">
        <w:r>
          <w:rPr>
            <w:rFonts w:eastAsia="Times New Roman"/>
            <w:color w:val="00000A"/>
            <w:sz w:val="24"/>
            <w:szCs w:val="24"/>
          </w:rPr>
          <w:t xml:space="preserve"> </w:t>
        </w:r>
      </w:ins>
      <w:ins w:id="524" w:author="Пользователь" w:date="2019-11-12T13:23:00Z">
        <w:r w:rsidR="00CB7A5E" w:rsidRPr="00423E44">
          <w:rPr>
            <w:rFonts w:eastAsia="Times New Roman"/>
            <w:color w:val="00000A"/>
            <w:sz w:val="24"/>
            <w:szCs w:val="24"/>
          </w:rPr>
          <w:t>{</w:t>
        </w:r>
        <w:r w:rsidR="00CB7A5E">
          <w:rPr>
            <w:rFonts w:eastAsia="Times New Roman"/>
            <w:color w:val="00000A"/>
            <w:sz w:val="24"/>
            <w:szCs w:val="24"/>
          </w:rPr>
          <w:t>О,</w:t>
        </w:r>
      </w:ins>
      <w:ins w:id="525" w:author="Пользователь" w:date="2019-11-12T13:40:00Z">
        <w:r>
          <w:rPr>
            <w:rFonts w:eastAsia="Times New Roman"/>
            <w:color w:val="00000A"/>
            <w:sz w:val="24"/>
            <w:szCs w:val="24"/>
          </w:rPr>
          <w:t> </w:t>
        </w:r>
      </w:ins>
      <w:ins w:id="526" w:author="Пользователь" w:date="2019-11-12T13:23:00Z">
        <w:r w:rsidR="00CB7A5E">
          <w:rPr>
            <w:rFonts w:eastAsia="Times New Roman"/>
            <w:color w:val="00000A"/>
            <w:sz w:val="24"/>
            <w:szCs w:val="24"/>
          </w:rPr>
          <w:t>Р</w:t>
        </w:r>
        <w:r w:rsidR="00CB7A5E" w:rsidRPr="00423E44">
          <w:rPr>
            <w:rFonts w:eastAsia="Times New Roman"/>
            <w:color w:val="00000A"/>
            <w:sz w:val="24"/>
            <w:szCs w:val="24"/>
          </w:rPr>
          <w:t>}}</w:t>
        </w:r>
        <w:r w:rsidR="00CB7A5E">
          <w:rPr>
            <w:rFonts w:eastAsia="Times New Roman"/>
            <w:color w:val="00000A"/>
            <w:sz w:val="24"/>
            <w:szCs w:val="24"/>
          </w:rPr>
          <w:t xml:space="preserve">. Она включает в себя невозможное событие </w:t>
        </w:r>
      </w:ins>
      <w:ins w:id="527" w:author="Пользователь" w:date="2019-11-12T13:40:00Z">
        <w:r>
          <w:rPr>
            <w:rFonts w:eastAsia="Times New Roman"/>
            <w:color w:val="00000A"/>
            <w:sz w:val="24"/>
            <w:szCs w:val="24"/>
          </w:rPr>
          <w:t>–</w:t>
        </w:r>
      </w:ins>
      <w:ins w:id="528" w:author="Пользователь" w:date="2019-11-12T13:23:00Z">
        <w:r w:rsidR="00CB7A5E">
          <w:rPr>
            <w:rFonts w:eastAsia="Times New Roman"/>
            <w:color w:val="00000A"/>
            <w:sz w:val="24"/>
            <w:szCs w:val="24"/>
          </w:rPr>
          <w:t xml:space="preserve"> отсутствие какого-либо результата (</w:t>
        </w:r>
        <w:r w:rsidR="00CB7A5E">
          <w:rPr>
            <w:rFonts w:eastAsia="Times New Roman"/>
            <w:color w:val="00000A"/>
            <w:sz w:val="24"/>
            <w:szCs w:val="24"/>
          </w:rPr>
          <w:sym w:font="Symbol" w:char="F0C6"/>
        </w:r>
        <w:r w:rsidR="00CB7A5E">
          <w:rPr>
            <w:rFonts w:eastAsia="Times New Roman"/>
            <w:color w:val="00000A"/>
            <w:sz w:val="24"/>
            <w:szCs w:val="24"/>
          </w:rPr>
          <w:t xml:space="preserve">), а также тривиальное </w:t>
        </w:r>
      </w:ins>
      <w:ins w:id="529" w:author="Пользователь" w:date="2019-11-12T13:40:00Z">
        <w:r>
          <w:rPr>
            <w:rFonts w:eastAsia="Times New Roman"/>
            <w:color w:val="00000A"/>
            <w:sz w:val="24"/>
            <w:szCs w:val="24"/>
          </w:rPr>
          <w:t>–</w:t>
        </w:r>
      </w:ins>
      <w:ins w:id="530" w:author="Пользователь" w:date="2019-11-12T13:23:00Z">
        <w:r w:rsidR="00CB7A5E">
          <w:rPr>
            <w:rFonts w:eastAsia="Times New Roman"/>
            <w:color w:val="00000A"/>
            <w:sz w:val="24"/>
            <w:szCs w:val="24"/>
          </w:rPr>
          <w:t xml:space="preserve"> получение какого-либо из возможных результатов </w:t>
        </w:r>
        <w:r w:rsidR="00CB7A5E" w:rsidRPr="00423E44">
          <w:rPr>
            <w:rFonts w:eastAsia="Times New Roman"/>
            <w:color w:val="00000A"/>
            <w:sz w:val="24"/>
            <w:szCs w:val="24"/>
          </w:rPr>
          <w:t>{</w:t>
        </w:r>
        <w:r w:rsidR="00CB7A5E">
          <w:rPr>
            <w:rFonts w:eastAsia="Times New Roman"/>
            <w:color w:val="00000A"/>
            <w:sz w:val="24"/>
            <w:szCs w:val="24"/>
          </w:rPr>
          <w:t>О,</w:t>
        </w:r>
      </w:ins>
      <w:ins w:id="531" w:author="Пользователь" w:date="2019-11-12T13:41:00Z">
        <w:r w:rsidR="001B6046">
          <w:rPr>
            <w:rFonts w:eastAsia="Times New Roman"/>
            <w:color w:val="00000A"/>
            <w:sz w:val="24"/>
            <w:szCs w:val="24"/>
          </w:rPr>
          <w:t> </w:t>
        </w:r>
      </w:ins>
      <w:ins w:id="532" w:author="Пользователь" w:date="2019-11-12T13:23:00Z">
        <w:r w:rsidR="00CB7A5E">
          <w:rPr>
            <w:rFonts w:eastAsia="Times New Roman"/>
            <w:color w:val="00000A"/>
            <w:sz w:val="24"/>
            <w:szCs w:val="24"/>
          </w:rPr>
          <w:t>Р</w:t>
        </w:r>
        <w:r w:rsidR="00CB7A5E" w:rsidRPr="00423E44">
          <w:rPr>
            <w:rFonts w:eastAsia="Times New Roman"/>
            <w:color w:val="00000A"/>
            <w:sz w:val="24"/>
            <w:szCs w:val="24"/>
          </w:rPr>
          <w:t>}</w:t>
        </w:r>
        <w:r w:rsidR="00CB7A5E">
          <w:rPr>
            <w:rFonts w:eastAsia="Times New Roman"/>
            <w:color w:val="00000A"/>
            <w:sz w:val="24"/>
            <w:szCs w:val="24"/>
          </w:rPr>
          <w:t xml:space="preserve">, то есть всё множество элементарных событий. </w:t>
        </w:r>
      </w:ins>
    </w:p>
    <w:p w14:paraId="4DC53481" w14:textId="309A8310" w:rsidR="00CB7A5E" w:rsidRPr="001B6046" w:rsidRDefault="001B6046" w:rsidP="00CB7A5E">
      <w:pPr>
        <w:spacing w:line="288" w:lineRule="auto"/>
        <w:ind w:firstLine="397"/>
        <w:jc w:val="both"/>
        <w:rPr>
          <w:ins w:id="533" w:author="Пользователь" w:date="2019-11-12T13:23:00Z"/>
          <w:rFonts w:eastAsia="Times New Roman"/>
          <w:color w:val="00000A"/>
          <w:sz w:val="24"/>
          <w:szCs w:val="24"/>
        </w:rPr>
      </w:pPr>
      <w:ins w:id="534" w:author="Пользователь" w:date="2019-11-12T13:41:00Z">
        <w:r>
          <w:rPr>
            <w:rFonts w:eastAsia="Times New Roman"/>
            <w:color w:val="00000A"/>
            <w:sz w:val="24"/>
            <w:szCs w:val="24"/>
          </w:rPr>
          <w:t xml:space="preserve">Если монета честная, то </w:t>
        </w:r>
      </w:ins>
      <w:ins w:id="535" w:author="Пользователь" w:date="2019-11-12T13:47:00Z">
        <w:r w:rsidR="003A7658">
          <w:rPr>
            <w:rFonts w:eastAsia="Times New Roman"/>
            <w:color w:val="00000A"/>
            <w:sz w:val="24"/>
            <w:szCs w:val="24"/>
          </w:rPr>
          <w:t>зададим</w:t>
        </w:r>
      </w:ins>
      <w:ins w:id="536" w:author="Пользователь" w:date="2019-11-12T13:42:00Z">
        <w:r>
          <w:rPr>
            <w:rFonts w:eastAsia="Times New Roman"/>
            <w:color w:val="00000A"/>
            <w:sz w:val="24"/>
            <w:szCs w:val="24"/>
          </w:rPr>
          <w:t xml:space="preserve"> так</w:t>
        </w:r>
      </w:ins>
      <w:ins w:id="537" w:author="Пользователь" w:date="2019-11-12T13:47:00Z">
        <w:r w:rsidR="003A7658">
          <w:rPr>
            <w:rFonts w:eastAsia="Times New Roman"/>
            <w:color w:val="00000A"/>
            <w:sz w:val="24"/>
            <w:szCs w:val="24"/>
          </w:rPr>
          <w:t>ую</w:t>
        </w:r>
      </w:ins>
      <w:ins w:id="538" w:author="Пользователь" w:date="2019-11-12T13:42:00Z">
        <w:r>
          <w:rPr>
            <w:rFonts w:eastAsia="Times New Roman"/>
            <w:color w:val="00000A"/>
            <w:sz w:val="24"/>
            <w:szCs w:val="24"/>
          </w:rPr>
          <w:t xml:space="preserve"> вероятность: </w:t>
        </w:r>
        <w:r>
          <w:rPr>
            <w:rFonts w:eastAsia="Times New Roman"/>
            <w:color w:val="00000A"/>
            <w:sz w:val="24"/>
            <w:szCs w:val="24"/>
            <w:lang w:val="en-US"/>
          </w:rPr>
          <w:t>P</w:t>
        </w:r>
        <w:r w:rsidRPr="001B6046">
          <w:rPr>
            <w:rFonts w:eastAsia="Times New Roman"/>
            <w:color w:val="00000A"/>
            <w:sz w:val="24"/>
            <w:szCs w:val="24"/>
            <w:rPrChange w:id="539" w:author="Пользователь" w:date="2019-11-12T13:42:00Z">
              <w:rPr>
                <w:rFonts w:eastAsia="Times New Roman"/>
                <w:color w:val="00000A"/>
                <w:sz w:val="24"/>
                <w:szCs w:val="24"/>
                <w:lang w:val="en-US"/>
              </w:rPr>
            </w:rPrChange>
          </w:rPr>
          <w:t>(</w:t>
        </w:r>
        <w:r>
          <w:rPr>
            <w:rFonts w:eastAsia="Times New Roman"/>
            <w:color w:val="00000A"/>
            <w:sz w:val="24"/>
            <w:szCs w:val="24"/>
          </w:rPr>
          <w:t>О)</w:t>
        </w:r>
      </w:ins>
      <w:ins w:id="540" w:author="Пользователь" w:date="2019-11-12T13:45:00Z">
        <w:r>
          <w:rPr>
            <w:rFonts w:eastAsia="Times New Roman"/>
            <w:color w:val="00000A"/>
            <w:sz w:val="24"/>
            <w:szCs w:val="24"/>
          </w:rPr>
          <w:t> </w:t>
        </w:r>
      </w:ins>
      <w:ins w:id="541" w:author="Пользователь" w:date="2019-11-12T13:42:00Z">
        <w:r>
          <w:rPr>
            <w:rFonts w:eastAsia="Times New Roman"/>
            <w:color w:val="00000A"/>
            <w:sz w:val="24"/>
            <w:szCs w:val="24"/>
          </w:rPr>
          <w:t>=</w:t>
        </w:r>
      </w:ins>
      <w:ins w:id="542" w:author="Пользователь" w:date="2019-11-12T13:45:00Z">
        <w:r>
          <w:rPr>
            <w:rFonts w:eastAsia="Times New Roman"/>
            <w:color w:val="00000A"/>
            <w:sz w:val="24"/>
            <w:szCs w:val="24"/>
          </w:rPr>
          <w:t> </w:t>
        </w:r>
      </w:ins>
      <w:ins w:id="543" w:author="Пользователь" w:date="2019-11-12T13:43:00Z">
        <w:r>
          <w:rPr>
            <w:rFonts w:eastAsia="Times New Roman"/>
            <w:color w:val="00000A"/>
            <w:sz w:val="24"/>
            <w:szCs w:val="24"/>
          </w:rPr>
          <w:t xml:space="preserve">0,5,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Р)</w:t>
        </w:r>
      </w:ins>
      <w:ins w:id="544" w:author="Пользователь" w:date="2019-11-12T13:45:00Z">
        <w:r>
          <w:rPr>
            <w:rFonts w:eastAsia="Times New Roman"/>
            <w:color w:val="00000A"/>
            <w:sz w:val="24"/>
            <w:szCs w:val="24"/>
          </w:rPr>
          <w:t> </w:t>
        </w:r>
      </w:ins>
      <w:ins w:id="545" w:author="Пользователь" w:date="2019-11-12T13:43:00Z">
        <w:r>
          <w:rPr>
            <w:rFonts w:eastAsia="Times New Roman"/>
            <w:color w:val="00000A"/>
            <w:sz w:val="24"/>
            <w:szCs w:val="24"/>
          </w:rPr>
          <w:t>=</w:t>
        </w:r>
      </w:ins>
      <w:ins w:id="546" w:author="Пользователь" w:date="2019-11-12T13:45:00Z">
        <w:r>
          <w:rPr>
            <w:rFonts w:eastAsia="Times New Roman"/>
            <w:color w:val="00000A"/>
            <w:sz w:val="24"/>
            <w:szCs w:val="24"/>
          </w:rPr>
          <w:t> </w:t>
        </w:r>
      </w:ins>
      <w:ins w:id="547" w:author="Пользователь" w:date="2019-11-12T13:43:00Z">
        <w:r>
          <w:rPr>
            <w:rFonts w:eastAsia="Times New Roman"/>
            <w:color w:val="00000A"/>
            <w:sz w:val="24"/>
            <w:szCs w:val="24"/>
          </w:rPr>
          <w:t xml:space="preserve">0,5. </w:t>
        </w:r>
      </w:ins>
      <w:ins w:id="548" w:author="Пользователь" w:date="2019-11-12T13:44:00Z">
        <w:r>
          <w:rPr>
            <w:rFonts w:eastAsia="Times New Roman"/>
            <w:color w:val="00000A"/>
            <w:sz w:val="24"/>
            <w:szCs w:val="24"/>
          </w:rPr>
          <w:t xml:space="preserve">Кроме того, </w:t>
        </w:r>
        <w:r>
          <w:rPr>
            <w:rFonts w:eastAsia="Times New Roman"/>
            <w:color w:val="00000A"/>
            <w:sz w:val="24"/>
            <w:szCs w:val="24"/>
            <w:lang w:val="en-US"/>
          </w:rPr>
          <w:t>P</w:t>
        </w:r>
        <w:r w:rsidRPr="001B6046">
          <w:rPr>
            <w:rFonts w:eastAsia="Times New Roman"/>
            <w:color w:val="00000A"/>
            <w:sz w:val="24"/>
            <w:szCs w:val="24"/>
            <w:rPrChange w:id="549" w:author="Пользователь" w:date="2019-11-12T13:44:00Z">
              <w:rPr>
                <w:rFonts w:eastAsia="Times New Roman"/>
                <w:color w:val="00000A"/>
                <w:sz w:val="24"/>
                <w:szCs w:val="24"/>
                <w:lang w:val="en-US"/>
              </w:rPr>
            </w:rPrChange>
          </w:rPr>
          <w:t>(</w:t>
        </w:r>
        <w:r>
          <w:rPr>
            <w:rFonts w:eastAsia="Times New Roman"/>
            <w:color w:val="00000A"/>
            <w:sz w:val="24"/>
            <w:szCs w:val="24"/>
          </w:rPr>
          <w:sym w:font="Symbol" w:char="F0C6"/>
        </w:r>
        <w:r w:rsidRPr="001B6046">
          <w:rPr>
            <w:rFonts w:eastAsia="Times New Roman"/>
            <w:color w:val="00000A"/>
            <w:sz w:val="24"/>
            <w:szCs w:val="24"/>
            <w:rPrChange w:id="550" w:author="Пользователь" w:date="2019-11-12T13:44:00Z">
              <w:rPr>
                <w:rFonts w:eastAsia="Times New Roman"/>
                <w:color w:val="00000A"/>
                <w:sz w:val="24"/>
                <w:szCs w:val="24"/>
                <w:lang w:val="en-US"/>
              </w:rPr>
            </w:rPrChange>
          </w:rPr>
          <w:t>)</w:t>
        </w:r>
      </w:ins>
      <w:ins w:id="551" w:author="Пользователь" w:date="2019-11-12T13:45:00Z">
        <w:r>
          <w:rPr>
            <w:rFonts w:eastAsia="Times New Roman"/>
            <w:color w:val="00000A"/>
            <w:sz w:val="24"/>
            <w:szCs w:val="24"/>
          </w:rPr>
          <w:t> </w:t>
        </w:r>
      </w:ins>
      <w:ins w:id="552" w:author="Пользователь" w:date="2019-11-12T13:44:00Z">
        <w:r>
          <w:rPr>
            <w:rFonts w:eastAsia="Times New Roman"/>
            <w:color w:val="00000A"/>
            <w:sz w:val="24"/>
            <w:szCs w:val="24"/>
          </w:rPr>
          <w:t>=</w:t>
        </w:r>
      </w:ins>
      <w:ins w:id="553" w:author="Пользователь" w:date="2019-11-12T13:45:00Z">
        <w:r>
          <w:rPr>
            <w:rFonts w:eastAsia="Times New Roman"/>
            <w:color w:val="00000A"/>
            <w:sz w:val="24"/>
            <w:szCs w:val="24"/>
          </w:rPr>
          <w:t> </w:t>
        </w:r>
      </w:ins>
      <w:ins w:id="554" w:author="Пользователь" w:date="2019-11-12T13:44:00Z">
        <w:r>
          <w:rPr>
            <w:rFonts w:eastAsia="Times New Roman"/>
            <w:color w:val="00000A"/>
            <w:sz w:val="24"/>
            <w:szCs w:val="24"/>
          </w:rPr>
          <w:t>0,</w:t>
        </w:r>
        <w:r w:rsidRPr="001B6046">
          <w:rPr>
            <w:rFonts w:eastAsia="Times New Roman"/>
            <w:color w:val="00000A"/>
            <w:sz w:val="24"/>
            <w:szCs w:val="24"/>
            <w:rPrChange w:id="555" w:author="Пользователь" w:date="2019-11-12T13:44:00Z">
              <w:rPr>
                <w:rFonts w:eastAsia="Times New Roman"/>
                <w:color w:val="00000A"/>
                <w:sz w:val="24"/>
                <w:szCs w:val="24"/>
                <w:lang w:val="en-US"/>
              </w:rPr>
            </w:rPrChange>
          </w:rPr>
          <w:t xml:space="preserve"> </w:t>
        </w:r>
        <w:r>
          <w:rPr>
            <w:rFonts w:eastAsia="Times New Roman"/>
            <w:color w:val="00000A"/>
            <w:sz w:val="24"/>
            <w:szCs w:val="24"/>
            <w:lang w:val="en-US"/>
          </w:rPr>
          <w:t>P</w:t>
        </w:r>
        <w:r>
          <w:rPr>
            <w:rFonts w:eastAsia="Times New Roman"/>
            <w:color w:val="00000A"/>
            <w:sz w:val="24"/>
            <w:szCs w:val="24"/>
          </w:rPr>
          <w:t>(</w:t>
        </w:r>
      </w:ins>
      <w:ins w:id="556" w:author="Пользователь" w:date="2019-11-12T13:45:00Z">
        <w:r>
          <w:rPr>
            <w:rFonts w:eastAsia="Times New Roman"/>
            <w:color w:val="00000A"/>
            <w:sz w:val="24"/>
            <w:szCs w:val="24"/>
          </w:rPr>
          <w:t>О, Р</w:t>
        </w:r>
      </w:ins>
      <w:ins w:id="557" w:author="Пользователь" w:date="2019-11-12T13:44:00Z">
        <w:r>
          <w:rPr>
            <w:rFonts w:eastAsia="Times New Roman"/>
            <w:color w:val="00000A"/>
            <w:sz w:val="24"/>
            <w:szCs w:val="24"/>
          </w:rPr>
          <w:t>)</w:t>
        </w:r>
      </w:ins>
      <w:ins w:id="558" w:author="Пользователь" w:date="2019-11-12T13:45:00Z">
        <w:r>
          <w:rPr>
            <w:rFonts w:eastAsia="Times New Roman"/>
            <w:color w:val="00000A"/>
            <w:sz w:val="24"/>
            <w:szCs w:val="24"/>
          </w:rPr>
          <w:t> = 1.</w:t>
        </w:r>
      </w:ins>
      <w:ins w:id="559" w:author="Пользователь" w:date="2019-11-12T13:44:00Z">
        <w:r w:rsidRPr="001B6046">
          <w:rPr>
            <w:rFonts w:eastAsia="Times New Roman"/>
            <w:color w:val="00000A"/>
            <w:sz w:val="24"/>
            <w:szCs w:val="24"/>
            <w:rPrChange w:id="560" w:author="Пользователь" w:date="2019-11-12T13:44:00Z">
              <w:rPr>
                <w:rFonts w:eastAsia="Times New Roman"/>
                <w:color w:val="00000A"/>
                <w:sz w:val="24"/>
                <w:szCs w:val="24"/>
                <w:lang w:val="en-US"/>
              </w:rPr>
            </w:rPrChange>
          </w:rPr>
          <w:t xml:space="preserve"> </w:t>
        </w:r>
        <w:r>
          <w:rPr>
            <w:rFonts w:eastAsia="Times New Roman"/>
            <w:color w:val="00000A"/>
            <w:sz w:val="24"/>
            <w:szCs w:val="24"/>
          </w:rPr>
          <w:t>Очевидно, что свойство с</w:t>
        </w:r>
      </w:ins>
      <w:ins w:id="561" w:author="Пользователь" w:date="2019-11-12T13:43:00Z">
        <w:r>
          <w:rPr>
            <w:rFonts w:eastAsia="Times New Roman"/>
            <w:color w:val="00000A"/>
            <w:sz w:val="24"/>
            <w:szCs w:val="24"/>
          </w:rPr>
          <w:t>игма-</w:t>
        </w:r>
        <w:proofErr w:type="spellStart"/>
        <w:r>
          <w:rPr>
            <w:rFonts w:eastAsia="Times New Roman"/>
            <w:color w:val="00000A"/>
            <w:sz w:val="24"/>
            <w:szCs w:val="24"/>
          </w:rPr>
          <w:t>аддитивности</w:t>
        </w:r>
        <w:proofErr w:type="spellEnd"/>
        <w:r>
          <w:rPr>
            <w:rFonts w:eastAsia="Times New Roman"/>
            <w:color w:val="00000A"/>
            <w:sz w:val="24"/>
            <w:szCs w:val="24"/>
          </w:rPr>
          <w:t xml:space="preserve"> (</w:t>
        </w:r>
      </w:ins>
      <w:ins w:id="562" w:author="Пользователь" w:date="2019-11-12T13:44:00Z">
        <w:r>
          <w:rPr>
            <w:rFonts w:eastAsia="Times New Roman"/>
            <w:color w:val="00000A"/>
            <w:sz w:val="24"/>
            <w:szCs w:val="24"/>
          </w:rPr>
          <w:t xml:space="preserve">которая в данном случае сводится к </w:t>
        </w:r>
        <w:proofErr w:type="spellStart"/>
        <w:r>
          <w:rPr>
            <w:rFonts w:eastAsia="Times New Roman"/>
            <w:color w:val="00000A"/>
            <w:sz w:val="24"/>
            <w:szCs w:val="24"/>
          </w:rPr>
          <w:t>аддитивности</w:t>
        </w:r>
      </w:ins>
      <w:proofErr w:type="spellEnd"/>
      <w:ins w:id="563" w:author="Пользователь" w:date="2019-11-12T13:43:00Z">
        <w:r>
          <w:rPr>
            <w:rFonts w:eastAsia="Times New Roman"/>
            <w:color w:val="00000A"/>
            <w:sz w:val="24"/>
            <w:szCs w:val="24"/>
          </w:rPr>
          <w:t>)</w:t>
        </w:r>
      </w:ins>
      <w:ins w:id="564" w:author="Пользователь" w:date="2019-11-12T13:44:00Z">
        <w:r>
          <w:rPr>
            <w:rFonts w:eastAsia="Times New Roman"/>
            <w:color w:val="00000A"/>
            <w:sz w:val="24"/>
            <w:szCs w:val="24"/>
          </w:rPr>
          <w:t xml:space="preserve"> выполняется.</w:t>
        </w:r>
      </w:ins>
      <w:ins w:id="565" w:author="Пользователь" w:date="2019-11-12T13:47:00Z">
        <w:r w:rsidR="003A7658">
          <w:rPr>
            <w:rFonts w:eastAsia="Times New Roman"/>
            <w:color w:val="00000A"/>
            <w:sz w:val="24"/>
            <w:szCs w:val="24"/>
          </w:rPr>
          <w:t xml:space="preserve"> Поэтому у нас получилось вероятностное пространство.</w:t>
        </w:r>
      </w:ins>
    </w:p>
    <w:p w14:paraId="17411D40" w14:textId="77777777" w:rsidR="00CB7A5E" w:rsidRDefault="00CB7A5E">
      <w:pPr>
        <w:spacing w:line="288" w:lineRule="auto"/>
        <w:ind w:firstLine="397"/>
        <w:jc w:val="both"/>
        <w:rPr>
          <w:ins w:id="566" w:author="Пользователь" w:date="2019-11-12T13:23:00Z"/>
          <w:rFonts w:eastAsia="Times New Roman"/>
          <w:color w:val="00000A"/>
          <w:sz w:val="24"/>
          <w:szCs w:val="24"/>
        </w:rPr>
      </w:pPr>
    </w:p>
    <w:p w14:paraId="39579F38" w14:textId="2C320D9D"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w:t>
      </w:r>
      <w:commentRangeStart w:id="567"/>
      <w:r w:rsidRPr="0029618A">
        <w:rPr>
          <w:rFonts w:eastAsia="Times New Roman"/>
          <w:color w:val="00000A"/>
          <w:sz w:val="24"/>
          <w:szCs w:val="24"/>
        </w:rPr>
        <w:t xml:space="preserve">конечные </w:t>
      </w:r>
      <w:r w:rsidR="00BC0A17">
        <w:rPr>
          <w:rFonts w:eastAsia="Times New Roman"/>
          <w:color w:val="00000A"/>
          <w:sz w:val="24"/>
          <w:szCs w:val="24"/>
        </w:rPr>
        <w:t xml:space="preserve">или </w:t>
      </w:r>
      <w:r w:rsidRPr="0029618A">
        <w:rPr>
          <w:rFonts w:eastAsia="Times New Roman"/>
          <w:color w:val="00000A"/>
          <w:sz w:val="24"/>
          <w:szCs w:val="24"/>
        </w:rPr>
        <w:t xml:space="preserve">счётные </w:t>
      </w:r>
      <w:commentRangeEnd w:id="567"/>
      <w:r w:rsidR="00B12490">
        <w:rPr>
          <w:rStyle w:val="af"/>
        </w:rPr>
        <w:commentReference w:id="567"/>
      </w:r>
      <w:commentRangeStart w:id="568"/>
      <w:r w:rsidRPr="0029618A">
        <w:rPr>
          <w:rFonts w:eastAsia="Times New Roman"/>
          <w:color w:val="00000A"/>
          <w:sz w:val="24"/>
          <w:szCs w:val="24"/>
        </w:rPr>
        <w:t>множества</w:t>
      </w:r>
      <w:commentRangeEnd w:id="568"/>
      <w:r w:rsidR="00BC0A17">
        <w:rPr>
          <w:rStyle w:val="af"/>
        </w:rPr>
        <w:commentReference w:id="568"/>
      </w:r>
      <w:r w:rsidRPr="0029618A">
        <w:rPr>
          <w:rFonts w:eastAsia="Times New Roman"/>
          <w:color w:val="00000A"/>
          <w:sz w:val="24"/>
          <w:szCs w:val="24"/>
        </w:rPr>
        <w:t xml:space="preserve">, в них естественной </w:t>
      </w:r>
      <w:ins w:id="569" w:author="Пользователь" w:date="2019-11-12T01:20:00Z">
        <w:r w:rsidR="00E5367F">
          <w:rPr>
            <w:rFonts w:eastAsia="Times New Roman"/>
            <w:color w:val="00000A"/>
            <w:sz w:val="24"/>
            <w:szCs w:val="24"/>
          </w:rPr>
          <w:t>(</w:t>
        </w:r>
      </w:ins>
      <w:ins w:id="570" w:author="Пользователь" w:date="2019-11-12T01:21:00Z">
        <w:r w:rsidR="00E5367F">
          <w:rPr>
            <w:rFonts w:eastAsia="Times New Roman"/>
            <w:color w:val="00000A"/>
            <w:sz w:val="24"/>
            <w:szCs w:val="24"/>
          </w:rPr>
          <w:t>считающей</w:t>
        </w:r>
      </w:ins>
      <w:ins w:id="571" w:author="Пользователь" w:date="2019-11-12T01:20:00Z">
        <w:r w:rsidR="00E5367F">
          <w:rPr>
            <w:rFonts w:eastAsia="Times New Roman"/>
            <w:color w:val="00000A"/>
            <w:sz w:val="24"/>
            <w:szCs w:val="24"/>
          </w:rPr>
          <w:t xml:space="preserve">) </w:t>
        </w:r>
      </w:ins>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sidR="00BC0A17">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sidR="00BC0A17">
        <w:rPr>
          <w:rFonts w:eastAsia="Times New Roman"/>
          <w:color w:val="00000A"/>
          <w:sz w:val="24"/>
          <w:szCs w:val="24"/>
        </w:rPr>
        <w:t>ого</w:t>
      </w:r>
      <w:r w:rsidRPr="0029618A">
        <w:rPr>
          <w:rFonts w:eastAsia="Times New Roman"/>
          <w:color w:val="00000A"/>
          <w:sz w:val="24"/>
          <w:szCs w:val="24"/>
        </w:rPr>
        <w:t xml:space="preserve"> подсчёт</w:t>
      </w:r>
      <w:r w:rsidR="00BC0A17">
        <w:rPr>
          <w:rFonts w:eastAsia="Times New Roman"/>
          <w:color w:val="00000A"/>
          <w:sz w:val="24"/>
          <w:szCs w:val="24"/>
        </w:rPr>
        <w:t>а</w:t>
      </w:r>
      <w:r w:rsidRPr="0029618A">
        <w:rPr>
          <w:rFonts w:eastAsia="Times New Roman"/>
          <w:color w:val="00000A"/>
          <w:sz w:val="24"/>
          <w:szCs w:val="24"/>
        </w:rPr>
        <w:t xml:space="preserve"> </w:t>
      </w:r>
      <w:commentRangeStart w:id="572"/>
      <w:commentRangeStart w:id="573"/>
      <w:r w:rsidRPr="0029618A">
        <w:rPr>
          <w:rFonts w:eastAsia="Times New Roman"/>
          <w:color w:val="00000A"/>
          <w:sz w:val="24"/>
          <w:szCs w:val="24"/>
        </w:rPr>
        <w:t>вариантов</w:t>
      </w:r>
      <w:commentRangeEnd w:id="572"/>
      <w:r w:rsidR="00B12490">
        <w:rPr>
          <w:rStyle w:val="af"/>
        </w:rPr>
        <w:commentReference w:id="572"/>
      </w:r>
      <w:commentRangeEnd w:id="573"/>
      <w:r w:rsidR="00BC0A17">
        <w:rPr>
          <w:rStyle w:val="af"/>
        </w:rPr>
        <w:commentReference w:id="573"/>
      </w:r>
      <w:r w:rsidRPr="0029618A">
        <w:rPr>
          <w:rFonts w:eastAsia="Times New Roman"/>
          <w:color w:val="00000A"/>
          <w:sz w:val="24"/>
          <w:szCs w:val="24"/>
        </w:rPr>
        <w:t>, знаком</w:t>
      </w:r>
      <w:r w:rsidR="00BC0A17">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w:t>
      </w:r>
      <w:r w:rsidRPr="0029618A">
        <w:rPr>
          <w:rFonts w:eastAsia="Times New Roman"/>
          <w:color w:val="00000A"/>
          <w:sz w:val="24"/>
          <w:szCs w:val="24"/>
        </w:rPr>
        <w:lastRenderedPageBreak/>
        <w:t xml:space="preserve">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ins w:id="574" w:author="Пользователь" w:date="2019-11-12T01:26:00Z">
        <w:r w:rsidR="00EE5E46">
          <w:rPr>
            <w:rFonts w:eastAsia="Times New Roman"/>
            <w:i/>
            <w:color w:val="00000A"/>
            <w:sz w:val="24"/>
            <w:szCs w:val="24"/>
          </w:rPr>
          <w:t>ы</w:t>
        </w:r>
      </w:ins>
      <w:del w:id="575" w:author="Пользователь" w:date="2019-11-12T01:26:00Z">
        <w:r w:rsidRPr="0029618A" w:rsidDel="00EE5E46">
          <w:rPr>
            <w:rFonts w:eastAsia="Times New Roman"/>
            <w:i/>
            <w:color w:val="00000A"/>
            <w:sz w:val="24"/>
            <w:szCs w:val="24"/>
          </w:rPr>
          <w:delText>е</w:delText>
        </w:r>
      </w:del>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sidR="00EB2C52">
        <w:rPr>
          <w:rFonts w:eastAsia="Times New Roman"/>
          <w:color w:val="00000A"/>
          <w:sz w:val="24"/>
          <w:szCs w:val="24"/>
        </w:rPr>
        <w:t>привести</w:t>
      </w:r>
      <w:r w:rsidR="00EB2C52" w:rsidRPr="0029618A">
        <w:rPr>
          <w:rFonts w:eastAsia="Times New Roman"/>
          <w:color w:val="00000A"/>
          <w:sz w:val="24"/>
          <w:szCs w:val="24"/>
        </w:rPr>
        <w:t xml:space="preserve"> </w:t>
      </w:r>
      <w:r w:rsidRPr="0029618A">
        <w:rPr>
          <w:rFonts w:eastAsia="Times New Roman"/>
          <w:color w:val="00000A"/>
          <w:sz w:val="24"/>
          <w:szCs w:val="24"/>
        </w:rPr>
        <w:t>к иным результатам, заранее неизвестным.</w:t>
      </w:r>
    </w:p>
    <w:p w14:paraId="6F8D40FC" w14:textId="45B20C3E" w:rsidR="008E2D65" w:rsidRPr="0029618A" w:rsidRDefault="00124A2B">
      <w:pPr>
        <w:spacing w:line="288" w:lineRule="auto"/>
        <w:ind w:firstLine="397"/>
        <w:jc w:val="both"/>
        <w:rPr>
          <w:rFonts w:eastAsia="Times New Roman"/>
          <w:color w:val="00000A"/>
          <w:sz w:val="24"/>
          <w:szCs w:val="24"/>
        </w:rPr>
      </w:pPr>
      <w:r>
        <w:rPr>
          <w:rStyle w:val="af"/>
        </w:rPr>
        <w:commentReference w:id="576"/>
      </w:r>
      <w:r w:rsidR="00662FA5" w:rsidRPr="006319B5">
        <w:rPr>
          <w:rFonts w:eastAsia="Times New Roman"/>
          <w:strike/>
          <w:color w:val="00000A"/>
          <w:sz w:val="24"/>
          <w:szCs w:val="24"/>
          <w:rPrChange w:id="577" w:author="Пользователь" w:date="2019-11-12T01:33:00Z">
            <w:rPr>
              <w:rFonts w:eastAsia="Times New Roman"/>
              <w:color w:val="00000A"/>
              <w:sz w:val="24"/>
              <w:szCs w:val="24"/>
            </w:rPr>
          </w:rPrChange>
        </w:rPr>
        <w:t xml:space="preserve">Не все свойства вероятности вытекают из её определения как </w:t>
      </w:r>
      <w:commentRangeStart w:id="578"/>
      <w:r w:rsidR="00662FA5" w:rsidRPr="006319B5">
        <w:rPr>
          <w:rFonts w:eastAsia="Times New Roman"/>
          <w:strike/>
          <w:color w:val="00000A"/>
          <w:sz w:val="24"/>
          <w:szCs w:val="24"/>
          <w:rPrChange w:id="579" w:author="Пользователь" w:date="2019-11-12T01:33:00Z">
            <w:rPr>
              <w:rFonts w:eastAsia="Times New Roman"/>
              <w:color w:val="00000A"/>
              <w:sz w:val="24"/>
              <w:szCs w:val="24"/>
            </w:rPr>
          </w:rPrChange>
        </w:rPr>
        <w:t>меры</w:t>
      </w:r>
      <w:commentRangeEnd w:id="578"/>
      <w:r w:rsidR="00EE5E46" w:rsidRPr="006319B5">
        <w:rPr>
          <w:rStyle w:val="af"/>
          <w:strike/>
          <w:rPrChange w:id="580" w:author="Пользователь" w:date="2019-11-12T01:33:00Z">
            <w:rPr>
              <w:rStyle w:val="af"/>
            </w:rPr>
          </w:rPrChange>
        </w:rPr>
        <w:commentReference w:id="578"/>
      </w:r>
      <w:r w:rsidR="00662FA5" w:rsidRPr="006319B5">
        <w:rPr>
          <w:rFonts w:eastAsia="Times New Roman"/>
          <w:strike/>
          <w:color w:val="00000A"/>
          <w:sz w:val="24"/>
          <w:szCs w:val="24"/>
          <w:rPrChange w:id="581" w:author="Пользователь" w:date="2019-11-12T01:33:00Z">
            <w:rPr>
              <w:rFonts w:eastAsia="Times New Roman"/>
              <w:color w:val="00000A"/>
              <w:sz w:val="24"/>
              <w:szCs w:val="24"/>
            </w:rPr>
          </w:rPrChange>
        </w:rPr>
        <w:t>. Очень важное поняти</w:t>
      </w:r>
      <w:r w:rsidR="00662FA5" w:rsidRPr="006319B5">
        <w:rPr>
          <w:rFonts w:eastAsia="Times New Roman"/>
          <w:strike/>
          <w:sz w:val="24"/>
          <w:szCs w:val="24"/>
          <w:rPrChange w:id="582" w:author="Пользователь" w:date="2019-11-12T01:33:00Z">
            <w:rPr>
              <w:rFonts w:eastAsia="Times New Roman"/>
              <w:sz w:val="24"/>
              <w:szCs w:val="24"/>
            </w:rPr>
          </w:rPrChange>
        </w:rPr>
        <w:t xml:space="preserve">е </w:t>
      </w:r>
      <w:r w:rsidR="00662FA5" w:rsidRPr="006319B5">
        <w:rPr>
          <w:rFonts w:eastAsia="Times New Roman"/>
          <w:i/>
          <w:strike/>
          <w:sz w:val="24"/>
          <w:szCs w:val="24"/>
          <w:highlight w:val="white"/>
          <w:rPrChange w:id="583" w:author="Пользователь" w:date="2019-11-12T01:33:00Z">
            <w:rPr>
              <w:rFonts w:eastAsia="Times New Roman"/>
              <w:i/>
              <w:sz w:val="24"/>
              <w:szCs w:val="24"/>
              <w:highlight w:val="white"/>
            </w:rPr>
          </w:rPrChange>
        </w:rPr>
        <w:t>независимости событий</w:t>
      </w:r>
      <w:r w:rsidR="00662FA5" w:rsidRPr="006319B5">
        <w:rPr>
          <w:rFonts w:eastAsia="Times New Roman"/>
          <w:strike/>
          <w:sz w:val="24"/>
          <w:szCs w:val="24"/>
          <w:rPrChange w:id="584" w:author="Пользователь" w:date="2019-11-12T01:33:00Z">
            <w:rPr>
              <w:rFonts w:eastAsia="Times New Roman"/>
              <w:sz w:val="24"/>
              <w:szCs w:val="24"/>
            </w:rPr>
          </w:rPrChange>
        </w:rPr>
        <w:t xml:space="preserve"> и способ вычисления вероятности пересечения событий вводятся через </w:t>
      </w:r>
      <w:r w:rsidR="00662FA5" w:rsidRPr="006319B5">
        <w:rPr>
          <w:rFonts w:eastAsia="Times New Roman"/>
          <w:i/>
          <w:strike/>
          <w:sz w:val="24"/>
          <w:szCs w:val="24"/>
          <w:highlight w:val="white"/>
          <w:rPrChange w:id="585" w:author="Пользователь" w:date="2019-11-12T01:33:00Z">
            <w:rPr>
              <w:rFonts w:eastAsia="Times New Roman"/>
              <w:i/>
              <w:sz w:val="24"/>
              <w:szCs w:val="24"/>
              <w:highlight w:val="white"/>
            </w:rPr>
          </w:rPrChange>
        </w:rPr>
        <w:t>условную</w:t>
      </w:r>
      <w:r w:rsidR="00662FA5" w:rsidRPr="006319B5">
        <w:rPr>
          <w:rFonts w:eastAsia="Times New Roman"/>
          <w:i/>
          <w:strike/>
          <w:sz w:val="24"/>
          <w:szCs w:val="24"/>
          <w:rPrChange w:id="586" w:author="Пользователь" w:date="2019-11-12T01:33:00Z">
            <w:rPr>
              <w:rFonts w:eastAsia="Times New Roman"/>
              <w:i/>
              <w:sz w:val="24"/>
              <w:szCs w:val="24"/>
            </w:rPr>
          </w:rPrChange>
        </w:rPr>
        <w:t xml:space="preserve"> </w:t>
      </w:r>
      <w:r w:rsidR="00662FA5" w:rsidRPr="006319B5">
        <w:rPr>
          <w:rFonts w:eastAsia="Times New Roman"/>
          <w:i/>
          <w:strike/>
          <w:sz w:val="24"/>
          <w:szCs w:val="24"/>
          <w:highlight w:val="white"/>
          <w:rPrChange w:id="587" w:author="Пользователь" w:date="2019-11-12T01:33:00Z">
            <w:rPr>
              <w:rFonts w:eastAsia="Times New Roman"/>
              <w:i/>
              <w:sz w:val="24"/>
              <w:szCs w:val="24"/>
              <w:highlight w:val="white"/>
            </w:rPr>
          </w:rPrChange>
        </w:rPr>
        <w:t>вероятность</w:t>
      </w:r>
      <w:r w:rsidRPr="006319B5">
        <w:rPr>
          <w:rFonts w:eastAsia="Times New Roman"/>
          <w:strike/>
          <w:sz w:val="24"/>
          <w:szCs w:val="24"/>
          <w:rPrChange w:id="588" w:author="Пользователь" w:date="2019-11-12T01:33:00Z">
            <w:rPr>
              <w:rFonts w:eastAsia="Times New Roman"/>
              <w:sz w:val="24"/>
              <w:szCs w:val="24"/>
            </w:rPr>
          </w:rPrChange>
        </w:rPr>
        <w:t xml:space="preserve">, которая дополняет приведённое нами определение </w:t>
      </w:r>
      <w:commentRangeStart w:id="589"/>
      <w:r w:rsidRPr="006319B5">
        <w:rPr>
          <w:rFonts w:eastAsia="Times New Roman"/>
          <w:strike/>
          <w:sz w:val="24"/>
          <w:szCs w:val="24"/>
          <w:rPrChange w:id="590" w:author="Пользователь" w:date="2019-11-12T01:33:00Z">
            <w:rPr>
              <w:rFonts w:eastAsia="Times New Roman"/>
              <w:sz w:val="24"/>
              <w:szCs w:val="24"/>
            </w:rPr>
          </w:rPrChange>
        </w:rPr>
        <w:t>вероятности</w:t>
      </w:r>
      <w:commentRangeEnd w:id="589"/>
      <w:r w:rsidR="00BE2005" w:rsidRPr="006319B5">
        <w:rPr>
          <w:rStyle w:val="af"/>
          <w:strike/>
          <w:rPrChange w:id="591" w:author="Пользователь" w:date="2019-11-12T01:33:00Z">
            <w:rPr>
              <w:rStyle w:val="af"/>
            </w:rPr>
          </w:rPrChange>
        </w:rPr>
        <w:commentReference w:id="589"/>
      </w:r>
      <w:r w:rsidRPr="006319B5">
        <w:rPr>
          <w:rFonts w:eastAsia="Times New Roman"/>
          <w:strike/>
          <w:sz w:val="24"/>
          <w:szCs w:val="24"/>
          <w:rPrChange w:id="592" w:author="Пользователь" w:date="2019-11-12T01:33:00Z">
            <w:rPr>
              <w:rFonts w:eastAsia="Times New Roman"/>
              <w:sz w:val="24"/>
              <w:szCs w:val="24"/>
            </w:rPr>
          </w:rPrChange>
        </w:rPr>
        <w:t>.</w:t>
      </w:r>
      <w:r w:rsidRPr="006319B5">
        <w:rPr>
          <w:rStyle w:val="af"/>
          <w:strike/>
          <w:rPrChange w:id="593" w:author="Пользователь" w:date="2019-11-12T01:33:00Z">
            <w:rPr>
              <w:rStyle w:val="af"/>
            </w:rPr>
          </w:rPrChange>
        </w:rPr>
        <w:commentReference w:id="594"/>
      </w:r>
      <w:r w:rsidR="00662FA5" w:rsidRPr="0029618A">
        <w:rPr>
          <w:rFonts w:eastAsia="Times New Roman"/>
          <w:color w:val="00000A"/>
          <w:sz w:val="24"/>
          <w:szCs w:val="24"/>
        </w:rPr>
        <w:t xml:space="preserve"> </w:t>
      </w:r>
      <w:ins w:id="595" w:author="Пользователь" w:date="2019-11-12T01:31:00Z">
        <w:r w:rsidR="006319B5">
          <w:rPr>
            <w:rFonts w:eastAsia="Times New Roman"/>
            <w:color w:val="00000A"/>
            <w:sz w:val="24"/>
            <w:szCs w:val="24"/>
          </w:rPr>
          <w:t>Д</w:t>
        </w:r>
      </w:ins>
      <w:ins w:id="596" w:author="Пользователь" w:date="2019-11-12T01:32:00Z">
        <w:r w:rsidR="006319B5">
          <w:rPr>
            <w:rFonts w:eastAsia="Times New Roman"/>
            <w:color w:val="00000A"/>
            <w:sz w:val="24"/>
            <w:szCs w:val="24"/>
          </w:rPr>
          <w:t>ля вероятности вводится одно</w:t>
        </w:r>
      </w:ins>
      <w:ins w:id="597" w:author="Пользователь" w:date="2019-11-12T01:31:00Z">
        <w:r w:rsidR="006319B5">
          <w:rPr>
            <w:rFonts w:eastAsia="Times New Roman"/>
            <w:color w:val="00000A"/>
            <w:sz w:val="24"/>
            <w:szCs w:val="24"/>
          </w:rPr>
          <w:t xml:space="preserve"> важнейшее понятие</w:t>
        </w:r>
      </w:ins>
      <w:ins w:id="598" w:author="Пользователь" w:date="2019-11-12T01:32:00Z">
        <w:r w:rsidR="006319B5">
          <w:rPr>
            <w:rFonts w:eastAsia="Times New Roman"/>
            <w:color w:val="00000A"/>
            <w:sz w:val="24"/>
            <w:szCs w:val="24"/>
          </w:rPr>
          <w:t>, которое нехарактерно для других мер – это независимость событий</w:t>
        </w:r>
      </w:ins>
      <w:ins w:id="599" w:author="Пользователь" w:date="2019-11-12T01:33:00Z">
        <w:r w:rsidR="00EE7220">
          <w:rPr>
            <w:rFonts w:eastAsia="Times New Roman"/>
            <w:color w:val="00000A"/>
            <w:sz w:val="24"/>
            <w:szCs w:val="24"/>
          </w:rPr>
          <w:t>. С незави</w:t>
        </w:r>
      </w:ins>
      <w:ins w:id="600" w:author="Пользователь" w:date="2019-11-12T01:34:00Z">
        <w:r w:rsidR="00EE7220">
          <w:rPr>
            <w:rFonts w:eastAsia="Times New Roman"/>
            <w:color w:val="00000A"/>
            <w:sz w:val="24"/>
            <w:szCs w:val="24"/>
          </w:rPr>
          <w:t>си</w:t>
        </w:r>
      </w:ins>
      <w:ins w:id="601" w:author="Пользователь" w:date="2019-11-12T01:33:00Z">
        <w:r w:rsidR="00EE7220">
          <w:rPr>
            <w:rFonts w:eastAsia="Times New Roman"/>
            <w:color w:val="00000A"/>
            <w:sz w:val="24"/>
            <w:szCs w:val="24"/>
          </w:rPr>
          <w:t>мостью и связанной с нею условной вероятностью</w:t>
        </w:r>
      </w:ins>
      <w:del w:id="602" w:author="Пользователь" w:date="2019-11-12T01:34:00Z">
        <w:r w:rsidR="00662FA5" w:rsidRPr="0029618A" w:rsidDel="00EE7220">
          <w:rPr>
            <w:rFonts w:eastAsia="Times New Roman"/>
            <w:color w:val="00000A"/>
            <w:sz w:val="24"/>
            <w:szCs w:val="24"/>
          </w:rPr>
          <w:delText>С условной вероятностью</w:delText>
        </w:r>
      </w:del>
      <w:r w:rsidR="00662FA5"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
    <w:p w14:paraId="1903040D" w14:textId="38AA836A"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sidR="00082E06">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sidR="00082E06">
        <w:rPr>
          <w:rStyle w:val="af"/>
        </w:rPr>
        <w:commentReference w:id="603"/>
      </w:r>
      <w:del w:id="604" w:author="Пользователь" w:date="2019-11-12T01:22:00Z">
        <w:r w:rsidRPr="0029618A" w:rsidDel="00E5367F">
          <w:rPr>
            <w:rFonts w:eastAsia="Times New Roman"/>
            <w:color w:val="00000A"/>
            <w:sz w:val="24"/>
            <w:szCs w:val="24"/>
            <w:highlight w:val="white"/>
          </w:rPr>
          <w:delText>.</w:delText>
        </w:r>
      </w:del>
      <w:r w:rsidR="00082E06">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xml:space="preserve">, </w:t>
      </w:r>
      <w:commentRangeStart w:id="605"/>
      <w:r w:rsidRPr="0029618A">
        <w:rPr>
          <w:rFonts w:eastAsia="Times New Roman"/>
          <w:color w:val="00000A"/>
          <w:sz w:val="24"/>
          <w:szCs w:val="24"/>
          <w:highlight w:val="white"/>
        </w:rPr>
        <w:t>Это</w:t>
      </w:r>
      <w:commentRangeEnd w:id="605"/>
      <w:r w:rsidR="00082E06">
        <w:rPr>
          <w:rStyle w:val="af"/>
        </w:rPr>
        <w:commentReference w:id="605"/>
      </w:r>
      <w:r w:rsidRPr="0029618A">
        <w:rPr>
          <w:rFonts w:eastAsia="Times New Roman"/>
          <w:color w:val="00000A"/>
          <w:sz w:val="24"/>
          <w:szCs w:val="24"/>
          <w:highlight w:val="white"/>
        </w:rPr>
        <w:t xml:space="preserve"> направление</w:t>
      </w:r>
      <w:r w:rsidR="00523911">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w:t>
      </w:r>
      <w:proofErr w:type="spellStart"/>
      <w:r w:rsidRPr="0029618A">
        <w:rPr>
          <w:rFonts w:eastAsia="Times New Roman"/>
          <w:color w:val="00000A"/>
          <w:sz w:val="24"/>
          <w:szCs w:val="24"/>
          <w:highlight w:val="white"/>
        </w:rPr>
        <w:t>Лотфи</w:t>
      </w:r>
      <w:proofErr w:type="spellEnd"/>
      <w:r w:rsidRPr="0029618A">
        <w:rPr>
          <w:rFonts w:eastAsia="Times New Roman"/>
          <w:color w:val="00000A"/>
          <w:sz w:val="24"/>
          <w:szCs w:val="24"/>
          <w:highlight w:val="white"/>
        </w:rPr>
        <w:t xml:space="preserve">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23BF2DFB" w14:textId="77777777" w:rsidR="008E2D65" w:rsidRPr="0029618A" w:rsidRDefault="00662FA5">
      <w:pPr>
        <w:pStyle w:val="2"/>
        <w:spacing w:before="200" w:after="0"/>
        <w:ind w:firstLine="397"/>
        <w:jc w:val="both"/>
        <w:rPr>
          <w:rFonts w:eastAsia="Cambria"/>
          <w:b/>
          <w:color w:val="4F81BD"/>
          <w:sz w:val="26"/>
          <w:szCs w:val="26"/>
        </w:rPr>
      </w:pPr>
      <w:bookmarkStart w:id="606" w:name="_Toc22639615"/>
      <w:r w:rsidRPr="0029618A">
        <w:rPr>
          <w:rFonts w:eastAsia="Cambria"/>
          <w:b/>
          <w:color w:val="4F81BD"/>
          <w:sz w:val="26"/>
          <w:szCs w:val="26"/>
        </w:rPr>
        <w:t>Возможность невероятного</w:t>
      </w:r>
      <w:bookmarkEnd w:id="606"/>
    </w:p>
    <w:p w14:paraId="7853C60E" w14:textId="4758D7CF"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но тем не менее имеющие нулевую меру. </w:t>
      </w:r>
    </w:p>
    <w:p w14:paraId="40E1F90D" w14:textId="6E22D28B" w:rsidR="008E2D65" w:rsidRPr="0029618A" w:rsidRDefault="00662FA5">
      <w:pPr>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sidR="001850EA">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xml:space="preserve">, а своеобразной гармоничностью, красотой и завораживающей глубиной, которой обладают их </w:t>
      </w:r>
      <w:commentRangeStart w:id="607"/>
      <w:commentRangeStart w:id="608"/>
      <w:r w:rsidRPr="0029618A">
        <w:rPr>
          <w:rFonts w:eastAsia="Times New Roman"/>
          <w:color w:val="00000A"/>
          <w:sz w:val="24"/>
          <w:szCs w:val="24"/>
          <w:highlight w:val="white"/>
        </w:rPr>
        <w:t>визуализации</w:t>
      </w:r>
      <w:commentRangeEnd w:id="607"/>
      <w:r w:rsidR="00206568">
        <w:rPr>
          <w:rStyle w:val="af"/>
        </w:rPr>
        <w:commentReference w:id="607"/>
      </w:r>
      <w:commentRangeEnd w:id="608"/>
      <w:r w:rsidR="001850EA">
        <w:rPr>
          <w:rStyle w:val="af"/>
        </w:rPr>
        <w:commentReference w:id="608"/>
      </w:r>
      <w:r w:rsidRPr="0029618A">
        <w:rPr>
          <w:rFonts w:eastAsia="Times New Roman"/>
          <w:color w:val="00000A"/>
          <w:sz w:val="24"/>
          <w:szCs w:val="24"/>
          <w:highlight w:val="white"/>
        </w:rPr>
        <w:t xml:space="preserve">. Треугольник </w:t>
      </w:r>
      <w:proofErr w:type="spellStart"/>
      <w:r w:rsidRPr="0029618A">
        <w:rPr>
          <w:rFonts w:eastAsia="Times New Roman"/>
          <w:color w:val="00000A"/>
          <w:sz w:val="24"/>
          <w:szCs w:val="24"/>
          <w:highlight w:val="white"/>
        </w:rPr>
        <w:t>Серпинского</w:t>
      </w:r>
      <w:proofErr w:type="spellEnd"/>
      <w:r w:rsidRPr="0029618A">
        <w:rPr>
          <w:rFonts w:eastAsia="Times New Roman"/>
          <w:color w:val="00000A"/>
          <w:sz w:val="24"/>
          <w:szCs w:val="24"/>
          <w:highlight w:val="white"/>
        </w:rPr>
        <w:t xml:space="preserve">, множество Мандельброта и тесно связанные с ним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как и многие другие математические объекты, стали визуальным символом века компьютерной графики, прежде недоступной человеку.</w:t>
      </w:r>
    </w:p>
    <w:p w14:paraId="381C4C34" w14:textId="77777777" w:rsidR="008E2D65" w:rsidRPr="0029618A" w:rsidRDefault="00662FA5">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2A981B77" wp14:editId="286270E2">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20" cstate="print"/>
                    <a:srcRect/>
                    <a:stretch>
                      <a:fillRect/>
                    </a:stretch>
                  </pic:blipFill>
                  <pic:spPr>
                    <a:xfrm>
                      <a:off x="0" y="0"/>
                      <a:ext cx="5734050" cy="3759200"/>
                    </a:xfrm>
                    <a:prstGeom prst="rect">
                      <a:avLst/>
                    </a:prstGeom>
                    <a:ln/>
                  </pic:spPr>
                </pic:pic>
              </a:graphicData>
            </a:graphic>
          </wp:inline>
        </w:drawing>
      </w:r>
    </w:p>
    <w:p w14:paraId="30A4309F" w14:textId="77777777"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Некоторые красивые объекты нулевой меры: линия на плоскости, спорадическое множество </w:t>
      </w:r>
      <w:proofErr w:type="spellStart"/>
      <w:r w:rsidRPr="0029618A">
        <w:rPr>
          <w:rFonts w:eastAsia="Times New Roman"/>
          <w:i/>
          <w:color w:val="00000A"/>
          <w:sz w:val="24"/>
          <w:szCs w:val="24"/>
        </w:rPr>
        <w:t>Жулиа</w:t>
      </w:r>
      <w:proofErr w:type="spellEnd"/>
      <w:r w:rsidRPr="0029618A">
        <w:rPr>
          <w:rFonts w:eastAsia="Times New Roman"/>
          <w:i/>
          <w:color w:val="00000A"/>
          <w:sz w:val="24"/>
          <w:szCs w:val="24"/>
        </w:rPr>
        <w:t xml:space="preserve">, фрактальная губка </w:t>
      </w:r>
      <w:proofErr w:type="spellStart"/>
      <w:r w:rsidRPr="0029618A">
        <w:rPr>
          <w:rFonts w:eastAsia="Times New Roman"/>
          <w:i/>
          <w:color w:val="00000A"/>
          <w:sz w:val="24"/>
          <w:szCs w:val="24"/>
        </w:rPr>
        <w:t>Менгера</w:t>
      </w:r>
      <w:proofErr w:type="spellEnd"/>
      <w:r w:rsidRPr="0029618A">
        <w:rPr>
          <w:rFonts w:eastAsia="Times New Roman"/>
          <w:i/>
          <w:color w:val="00000A"/>
          <w:sz w:val="24"/>
          <w:szCs w:val="24"/>
        </w:rPr>
        <w:t xml:space="preserve"> в трёхмерном пространстве.</w:t>
      </w:r>
    </w:p>
    <w:p w14:paraId="25EA136A" w14:textId="78231D4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sidR="008264A2">
        <w:rPr>
          <w:rFonts w:eastAsia="Times New Roman"/>
          <w:color w:val="00000A"/>
          <w:sz w:val="24"/>
          <w:szCs w:val="24"/>
          <w:highlight w:val="white"/>
        </w:rPr>
        <w:t>с</w:t>
      </w:r>
      <w:r w:rsidRPr="0029618A">
        <w:rPr>
          <w:rFonts w:eastAsia="Times New Roman"/>
          <w:color w:val="00000A"/>
          <w:sz w:val="24"/>
          <w:szCs w:val="24"/>
          <w:highlight w:val="white"/>
        </w:rPr>
        <w:t xml:space="preserve">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с бесконечным разрешением?</w:t>
      </w:r>
    </w:p>
    <w:p w14:paraId="1FF78035" w14:textId="574AC1BF"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Представьте себе, что вы пользуетесь программным генератором случайных чисел, который выдаёт произвольное вещественное число от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xml:space="preserve"> до </w:t>
      </w:r>
      <m:oMath>
        <m:r>
          <w:rPr>
            <w:rFonts w:ascii="Cambria Math" w:eastAsia="Cambria Math" w:hAnsi="Cambria Math"/>
            <w:color w:val="00000A"/>
            <w:sz w:val="24"/>
            <w:szCs w:val="24"/>
          </w:rPr>
          <m:t>1</m:t>
        </m:r>
      </m:oMath>
      <w:r w:rsidRPr="0029618A">
        <w:rPr>
          <w:rFonts w:eastAsia="Times New Roman"/>
          <w:color w:val="00000A"/>
          <w:sz w:val="24"/>
          <w:szCs w:val="24"/>
          <w:highlight w:val="white"/>
        </w:rPr>
        <w:t>. Какова вероятность выпадения числа </w:t>
      </w:r>
      <m:oMath>
        <m:r>
          <w:rPr>
            <w:rFonts w:ascii="Cambria Math" w:eastAsia="Cambria Math" w:hAnsi="Cambria Math"/>
            <w:color w:val="00000A"/>
            <w:sz w:val="24"/>
            <w:szCs w:val="24"/>
          </w:rPr>
          <m:t>0</m:t>
        </m:r>
      </m:oMath>
      <w:r w:rsidRPr="0029618A">
        <w:rPr>
          <w:rFonts w:eastAsia="Times New Roman"/>
          <w:color w:val="00000A"/>
          <w:sz w:val="24"/>
          <w:szCs w:val="24"/>
          <w:highlight w:val="white"/>
        </w:rPr>
        <w:t>? а числа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oMath>
      <w:r w:rsidRPr="0029618A">
        <w:rPr>
          <w:rFonts w:eastAsia="Times New Roman"/>
          <w:color w:val="00000A"/>
          <w:sz w:val="24"/>
          <w:szCs w:val="24"/>
          <w:highlight w:val="white"/>
        </w:rPr>
        <w:t> или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e</m:t>
            </m:r>
          </m:num>
          <m:den>
            <m:r>
              <w:rPr>
                <w:rFonts w:ascii="Cambria Math" w:eastAsia="Cambria Math" w:hAnsi="Cambria Math"/>
                <w:color w:val="00000A"/>
                <w:sz w:val="24"/>
                <w:szCs w:val="24"/>
              </w:rPr>
              <m:t>π</m:t>
            </m:r>
          </m:den>
        </m:f>
      </m:oMath>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w:t>
      </w:r>
      <w:r w:rsidR="001850EA">
        <w:rPr>
          <w:rFonts w:eastAsia="Times New Roman"/>
          <w:color w:val="00000A"/>
          <w:sz w:val="24"/>
          <w:szCs w:val="24"/>
          <w:highlight w:val="white"/>
        </w:rPr>
        <w:t>какое-то конкретное число</w:t>
      </w:r>
      <w:r w:rsidR="008264A2">
        <w:rPr>
          <w:rStyle w:val="af"/>
        </w:rPr>
        <w:commentReference w:id="609"/>
      </w:r>
      <w:r w:rsidRPr="0029618A">
        <w:rPr>
          <w:rFonts w:eastAsia="Times New Roman"/>
          <w:color w:val="00000A"/>
          <w:sz w:val="24"/>
          <w:szCs w:val="24"/>
        </w:rPr>
        <w:t xml:space="preserve">, </w:t>
      </w:r>
      <w:commentRangeStart w:id="610"/>
      <w:r w:rsidRPr="0029618A">
        <w:rPr>
          <w:rFonts w:eastAsia="Times New Roman"/>
          <w:color w:val="00000A"/>
          <w:sz w:val="24"/>
          <w:szCs w:val="24"/>
        </w:rPr>
        <w:t>нам</w:t>
      </w:r>
      <w:commentRangeEnd w:id="610"/>
      <w:r w:rsidR="00387D2F">
        <w:rPr>
          <w:rStyle w:val="af"/>
        </w:rPr>
        <w:commentReference w:id="610"/>
      </w:r>
      <w:r w:rsidRPr="0029618A">
        <w:rPr>
          <w:rFonts w:eastAsia="Times New Roman"/>
          <w:color w:val="00000A"/>
          <w:sz w:val="24"/>
          <w:szCs w:val="24"/>
        </w:rPr>
        <w:t xml:space="preserve">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26BF7715" w14:textId="0E07F7AB" w:rsidR="00E476D4"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r w:rsidR="000B246A">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w:t>
      </w:r>
      <w:proofErr w:type="spellStart"/>
      <w:r w:rsidRPr="0029618A">
        <w:rPr>
          <w:rFonts w:eastAsia="Times New Roman"/>
          <w:color w:val="00000A"/>
          <w:sz w:val="24"/>
          <w:szCs w:val="24"/>
          <w:highlight w:val="white"/>
        </w:rPr>
        <w:t>XIX</w:t>
      </w:r>
      <w:proofErr w:type="spellEnd"/>
      <w:r w:rsidRPr="0029618A">
        <w:rPr>
          <w:rFonts w:eastAsia="Times New Roman"/>
          <w:color w:val="00000A"/>
          <w:sz w:val="24"/>
          <w:szCs w:val="24"/>
          <w:highlight w:val="white"/>
        </w:rPr>
        <w:t xml:space="preserve"> века. </w:t>
      </w:r>
      <w:r w:rsidR="00E476D4" w:rsidRPr="0029618A">
        <w:rPr>
          <w:rFonts w:eastAsia="Times New Roman"/>
          <w:color w:val="00000A"/>
          <w:sz w:val="24"/>
          <w:szCs w:val="24"/>
          <w:highlight w:val="white"/>
        </w:rPr>
        <w:t>В таких случаях математики говорят: </w:t>
      </w:r>
      <w:del w:id="611" w:author="Пользователь" w:date="2019-11-12T13:55:00Z">
        <w:r w:rsidR="00E476D4" w:rsidRPr="0029618A" w:rsidDel="00F1267B">
          <w:rPr>
            <w:rFonts w:eastAsia="Times New Roman"/>
            <w:i/>
            <w:color w:val="00000A"/>
            <w:sz w:val="24"/>
            <w:szCs w:val="24"/>
            <w:highlight w:val="white"/>
          </w:rPr>
          <w:delText>почти наверн</w:delText>
        </w:r>
        <w:r w:rsidR="00E476D4" w:rsidDel="00F1267B">
          <w:rPr>
            <w:rFonts w:eastAsia="Times New Roman"/>
            <w:i/>
            <w:color w:val="00000A"/>
            <w:sz w:val="24"/>
            <w:szCs w:val="24"/>
            <w:highlight w:val="white"/>
          </w:rPr>
          <w:delText>ое</w:delText>
        </w:r>
      </w:del>
      <w:r w:rsidR="00E476D4" w:rsidRPr="0029618A">
        <w:rPr>
          <w:rFonts w:eastAsia="Times New Roman"/>
          <w:i/>
          <w:color w:val="00000A"/>
          <w:sz w:val="24"/>
          <w:szCs w:val="24"/>
          <w:highlight w:val="white"/>
        </w:rPr>
        <w:t xml:space="preserve"> </w:t>
      </w:r>
      <w:r w:rsidR="00E476D4">
        <w:rPr>
          <w:rFonts w:eastAsia="Times New Roman"/>
          <w:i/>
          <w:color w:val="00000A"/>
          <w:sz w:val="24"/>
          <w:szCs w:val="24"/>
          <w:highlight w:val="white"/>
        </w:rPr>
        <w:t xml:space="preserve">случайно выбранное вещественное число </w:t>
      </w:r>
      <w:ins w:id="612" w:author="Пользователь" w:date="2019-11-12T13:55:00Z">
        <w:r w:rsidR="00F1267B" w:rsidRPr="0029618A">
          <w:rPr>
            <w:rFonts w:eastAsia="Times New Roman"/>
            <w:i/>
            <w:color w:val="00000A"/>
            <w:sz w:val="24"/>
            <w:szCs w:val="24"/>
            <w:highlight w:val="white"/>
          </w:rPr>
          <w:t>почти наверн</w:t>
        </w:r>
        <w:r w:rsidR="00F1267B">
          <w:rPr>
            <w:rFonts w:eastAsia="Times New Roman"/>
            <w:i/>
            <w:color w:val="00000A"/>
            <w:sz w:val="24"/>
            <w:szCs w:val="24"/>
            <w:highlight w:val="white"/>
          </w:rPr>
          <w:t>ое</w:t>
        </w:r>
        <w:r w:rsidR="00F1267B" w:rsidRPr="0029618A">
          <w:rPr>
            <w:rFonts w:eastAsia="Times New Roman"/>
            <w:i/>
            <w:color w:val="00000A"/>
            <w:sz w:val="24"/>
            <w:szCs w:val="24"/>
            <w:highlight w:val="white"/>
          </w:rPr>
          <w:t xml:space="preserve"> </w:t>
        </w:r>
      </w:ins>
      <w:r w:rsidR="00E476D4">
        <w:rPr>
          <w:rFonts w:eastAsia="Times New Roman"/>
          <w:i/>
          <w:color w:val="00000A"/>
          <w:sz w:val="24"/>
          <w:szCs w:val="24"/>
          <w:highlight w:val="white"/>
        </w:rPr>
        <w:t>будет иррациональным</w:t>
      </w:r>
      <w:r w:rsidR="00E476D4" w:rsidRPr="0029618A">
        <w:rPr>
          <w:rFonts w:eastAsia="Times New Roman"/>
          <w:color w:val="00000A"/>
          <w:sz w:val="24"/>
          <w:szCs w:val="24"/>
          <w:highlight w:val="white"/>
        </w:rPr>
        <w:t xml:space="preserve">. </w:t>
      </w:r>
      <w:commentRangeStart w:id="613"/>
      <w:r w:rsidR="00E476D4" w:rsidRPr="0029618A">
        <w:rPr>
          <w:rFonts w:eastAsia="Times New Roman"/>
          <w:color w:val="00000A"/>
          <w:sz w:val="24"/>
          <w:szCs w:val="24"/>
          <w:highlight w:val="white"/>
        </w:rPr>
        <w:t>Как</w:t>
      </w:r>
      <w:commentRangeEnd w:id="613"/>
      <w:r w:rsidR="00E476D4">
        <w:rPr>
          <w:rStyle w:val="af"/>
        </w:rPr>
        <w:commentReference w:id="613"/>
      </w:r>
      <w:r w:rsidR="00E476D4" w:rsidRPr="0029618A">
        <w:rPr>
          <w:rFonts w:eastAsia="Times New Roman"/>
          <w:color w:val="00000A"/>
          <w:sz w:val="24"/>
          <w:szCs w:val="24"/>
          <w:highlight w:val="white"/>
        </w:rPr>
        <w:t xml:space="preserve"> бы странно </w:t>
      </w:r>
      <w:del w:id="614" w:author="Пользователь" w:date="2019-11-12T13:55:00Z">
        <w:r w:rsidR="00E476D4" w:rsidRPr="0029618A" w:rsidDel="00F1267B">
          <w:rPr>
            <w:rFonts w:eastAsia="Times New Roman"/>
            <w:color w:val="00000A"/>
            <w:sz w:val="24"/>
            <w:szCs w:val="24"/>
            <w:highlight w:val="white"/>
          </w:rPr>
          <w:delText xml:space="preserve">он </w:delText>
        </w:r>
      </w:del>
      <w:r w:rsidR="00E476D4" w:rsidRPr="0029618A">
        <w:rPr>
          <w:rFonts w:eastAsia="Times New Roman"/>
          <w:color w:val="00000A"/>
          <w:sz w:val="24"/>
          <w:szCs w:val="24"/>
          <w:highlight w:val="white"/>
        </w:rPr>
        <w:t>н</w:t>
      </w:r>
      <w:ins w:id="615" w:author="Пользователь" w:date="2019-11-12T13:55:00Z">
        <w:r w:rsidR="00F1267B">
          <w:rPr>
            <w:rFonts w:eastAsia="Times New Roman"/>
            <w:color w:val="00000A"/>
            <w:sz w:val="24"/>
            <w:szCs w:val="24"/>
            <w:highlight w:val="white"/>
          </w:rPr>
          <w:t>и</w:t>
        </w:r>
      </w:ins>
      <w:del w:id="616" w:author="Пользователь" w:date="2019-11-12T13:55:00Z">
        <w:r w:rsidR="00E476D4" w:rsidRPr="0029618A" w:rsidDel="00F1267B">
          <w:rPr>
            <w:rFonts w:eastAsia="Times New Roman"/>
            <w:color w:val="00000A"/>
            <w:sz w:val="24"/>
            <w:szCs w:val="24"/>
            <w:highlight w:val="white"/>
          </w:rPr>
          <w:delText>е</w:delText>
        </w:r>
      </w:del>
      <w:r w:rsidR="00E476D4" w:rsidRPr="0029618A">
        <w:rPr>
          <w:rFonts w:eastAsia="Times New Roman"/>
          <w:color w:val="00000A"/>
          <w:sz w:val="24"/>
          <w:szCs w:val="24"/>
          <w:highlight w:val="white"/>
        </w:rPr>
        <w:t xml:space="preserve"> звучал</w:t>
      </w:r>
      <w:ins w:id="617" w:author="Пользователь" w:date="2019-11-12T13:55:00Z">
        <w:r w:rsidR="00F1267B">
          <w:rPr>
            <w:rFonts w:eastAsia="Times New Roman"/>
            <w:color w:val="00000A"/>
            <w:sz w:val="24"/>
            <w:szCs w:val="24"/>
            <w:highlight w:val="white"/>
          </w:rPr>
          <w:t>о</w:t>
        </w:r>
      </w:ins>
      <w:r w:rsidR="00E476D4" w:rsidRPr="0029618A">
        <w:rPr>
          <w:rFonts w:eastAsia="Times New Roman"/>
          <w:color w:val="00000A"/>
          <w:sz w:val="24"/>
          <w:szCs w:val="24"/>
          <w:highlight w:val="white"/>
        </w:rPr>
        <w:t>, но «почти наверн</w:t>
      </w:r>
      <w:r w:rsidR="00E476D4">
        <w:rPr>
          <w:rFonts w:eastAsia="Times New Roman"/>
          <w:color w:val="00000A"/>
          <w:sz w:val="24"/>
          <w:szCs w:val="24"/>
          <w:highlight w:val="white"/>
        </w:rPr>
        <w:t>ое</w:t>
      </w:r>
      <w:r w:rsidR="00E476D4"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74FE3BA8" w14:textId="12CAFB60"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sidR="000B246A">
        <w:rPr>
          <w:rFonts w:eastAsia="Times New Roman"/>
          <w:color w:val="00000A"/>
          <w:sz w:val="24"/>
          <w:szCs w:val="24"/>
          <w:highlight w:val="white"/>
        </w:rPr>
        <w:t xml:space="preserve"> </w:t>
      </w:r>
      <w:r w:rsidR="000B246A" w:rsidRPr="0029618A">
        <w:rPr>
          <w:rFonts w:eastAsia="Times New Roman"/>
          <w:color w:val="00000A"/>
          <w:sz w:val="24"/>
          <w:szCs w:val="24"/>
          <w:highlight w:val="white"/>
        </w:rPr>
        <w:t>—</w:t>
      </w:r>
      <w:r w:rsidRPr="0029618A">
        <w:rPr>
          <w:rFonts w:eastAsia="Times New Roman"/>
          <w:color w:val="00000A"/>
          <w:sz w:val="24"/>
          <w:szCs w:val="24"/>
          <w:highlight w:val="white"/>
        </w:rPr>
        <w:t xml:space="preserve"> как им казалось, единственно возможные, числа, на которых строилась вся их математика</w:t>
      </w:r>
      <w:r w:rsidR="000B246A">
        <w:rPr>
          <w:rFonts w:eastAsia="Times New Roman"/>
          <w:color w:val="00000A"/>
          <w:sz w:val="24"/>
          <w:szCs w:val="24"/>
          <w:highlight w:val="white"/>
        </w:rPr>
        <w:t xml:space="preserve"> </w:t>
      </w:r>
      <w:r w:rsidR="000B246A" w:rsidRPr="0029618A">
        <w:rPr>
          <w:rFonts w:eastAsia="Times New Roman"/>
          <w:color w:val="00000A"/>
          <w:sz w:val="24"/>
          <w:szCs w:val="24"/>
          <w:highlight w:val="white"/>
        </w:rPr>
        <w:t>—</w:t>
      </w:r>
      <w:r w:rsidRPr="0029618A">
        <w:rPr>
          <w:rFonts w:eastAsia="Times New Roman"/>
          <w:color w:val="00000A"/>
          <w:sz w:val="24"/>
          <w:szCs w:val="24"/>
          <w:highlight w:val="white"/>
        </w:rPr>
        <w:t xml:space="preserve"> практически не встречаются</w:t>
      </w:r>
      <w:r w:rsidR="00387D2F">
        <w:rPr>
          <w:rFonts w:eastAsia="Times New Roman"/>
          <w:color w:val="00000A"/>
          <w:sz w:val="24"/>
          <w:szCs w:val="24"/>
          <w:highlight w:val="white"/>
        </w:rPr>
        <w:t xml:space="preserve"> на числовой оси</w:t>
      </w:r>
      <w:r w:rsidR="00387D2F">
        <w:rPr>
          <w:rStyle w:val="af"/>
        </w:rPr>
        <w:commentReference w:id="618"/>
      </w:r>
      <w:r w:rsidRPr="0029618A">
        <w:rPr>
          <w:rFonts w:eastAsia="Times New Roman"/>
          <w:color w:val="00000A"/>
          <w:sz w:val="24"/>
          <w:szCs w:val="24"/>
          <w:highlight w:val="white"/>
        </w:rPr>
        <w:t xml:space="preserve">! Вот уж точно — закон подлости! </w:t>
      </w:r>
      <w:r w:rsidR="00387D2F">
        <w:rPr>
          <w:rFonts w:eastAsia="Times New Roman"/>
          <w:color w:val="00000A"/>
          <w:sz w:val="24"/>
          <w:szCs w:val="24"/>
          <w:highlight w:val="white"/>
        </w:rPr>
        <w:t>И если в быту мы чаще всего встречаем целые числа или несложные дроби, то</w:t>
      </w:r>
      <w:r w:rsidR="00387D2F" w:rsidRPr="003B541A">
        <w:rPr>
          <w:sz w:val="24"/>
          <w:szCs w:val="24"/>
        </w:rPr>
        <w:t xml:space="preserve"> </w:t>
      </w:r>
      <w:r w:rsidR="00387D2F">
        <w:rPr>
          <w:sz w:val="24"/>
          <w:szCs w:val="24"/>
        </w:rPr>
        <w:t>даже в повседневной</w:t>
      </w:r>
      <w:r w:rsidR="00387D2F" w:rsidRPr="003B541A">
        <w:rPr>
          <w:sz w:val="24"/>
          <w:szCs w:val="24"/>
        </w:rPr>
        <w:t xml:space="preserve"> физике и</w:t>
      </w:r>
      <w:r w:rsidR="00387D2F">
        <w:rPr>
          <w:sz w:val="24"/>
          <w:szCs w:val="24"/>
        </w:rPr>
        <w:t xml:space="preserve">ли </w:t>
      </w:r>
      <w:r w:rsidR="00387D2F" w:rsidRPr="003B541A">
        <w:rPr>
          <w:sz w:val="24"/>
          <w:szCs w:val="24"/>
        </w:rPr>
        <w:t>геометрии «работает» большое количество иррациональных зависимостей</w:t>
      </w:r>
      <w:r w:rsidR="00387D2F">
        <w:rPr>
          <w:sz w:val="24"/>
          <w:szCs w:val="24"/>
        </w:rPr>
        <w:t xml:space="preserve"> (корни различных </w:t>
      </w:r>
      <w:r w:rsidR="00387D2F">
        <w:rPr>
          <w:sz w:val="24"/>
          <w:szCs w:val="24"/>
        </w:rPr>
        <w:lastRenderedPageBreak/>
        <w:t>степеней)</w:t>
      </w:r>
      <w:r w:rsidR="00387D2F" w:rsidRPr="003B541A">
        <w:rPr>
          <w:sz w:val="24"/>
          <w:szCs w:val="24"/>
        </w:rPr>
        <w:t xml:space="preserve"> и трансцендентных функций</w:t>
      </w:r>
      <w:r w:rsidR="00387D2F">
        <w:rPr>
          <w:sz w:val="24"/>
          <w:szCs w:val="24"/>
        </w:rPr>
        <w:t xml:space="preserve"> (синусы, логарифмы и т.п.)</w:t>
      </w:r>
      <w:r w:rsidR="00387D2F" w:rsidRPr="003B541A">
        <w:rPr>
          <w:sz w:val="24"/>
          <w:szCs w:val="24"/>
        </w:rPr>
        <w:t>, делающее рациональные и целые решения редкостью.</w:t>
      </w:r>
      <w:r w:rsidR="00387D2F">
        <w:rPr>
          <w:sz w:val="24"/>
          <w:szCs w:val="24"/>
        </w:rPr>
        <w:t xml:space="preserve"> </w:t>
      </w:r>
      <w:r w:rsidRPr="0029618A">
        <w:rPr>
          <w:rFonts w:eastAsia="Times New Roman"/>
          <w:color w:val="00000A"/>
          <w:sz w:val="24"/>
          <w:szCs w:val="24"/>
          <w:highlight w:val="white"/>
        </w:rPr>
        <w:t xml:space="preserve">Среди </w:t>
      </w:r>
      <w:del w:id="619" w:author="Пользователь" w:date="2019-11-12T13:59:00Z">
        <w:r w:rsidRPr="0029618A" w:rsidDel="00F1267B">
          <w:rPr>
            <w:rFonts w:eastAsia="Times New Roman"/>
            <w:color w:val="00000A"/>
            <w:sz w:val="24"/>
            <w:szCs w:val="24"/>
            <w:highlight w:val="white"/>
          </w:rPr>
          <w:delText xml:space="preserve">всех </w:delText>
        </w:r>
      </w:del>
      <w:r w:rsidRPr="0029618A">
        <w:rPr>
          <w:rFonts w:eastAsia="Times New Roman"/>
          <w:color w:val="00000A"/>
          <w:sz w:val="24"/>
          <w:szCs w:val="24"/>
          <w:highlight w:val="white"/>
        </w:rPr>
        <w:t xml:space="preserve">фундаментальных физических констант нет «фундаментально» рациональных чисел. </w:t>
      </w:r>
      <w:del w:id="620" w:author="Пользователь" w:date="2019-11-12T13:59:00Z">
        <w:r w:rsidRPr="0029618A" w:rsidDel="00F1267B">
          <w:rPr>
            <w:rFonts w:eastAsia="Times New Roman"/>
            <w:color w:val="00000A"/>
            <w:sz w:val="24"/>
            <w:szCs w:val="24"/>
            <w:highlight w:val="white"/>
          </w:rPr>
          <w:delText xml:space="preserve">Ряд </w:delText>
        </w:r>
      </w:del>
      <w:ins w:id="621" w:author="Пользователь" w:date="2019-11-12T13:59:00Z">
        <w:r w:rsidR="00F1267B">
          <w:rPr>
            <w:rFonts w:eastAsia="Times New Roman"/>
            <w:color w:val="00000A"/>
            <w:sz w:val="24"/>
            <w:szCs w:val="24"/>
            <w:highlight w:val="white"/>
          </w:rPr>
          <w:t>Некоторые</w:t>
        </w:r>
        <w:r w:rsidR="00F1267B" w:rsidRPr="0029618A">
          <w:rPr>
            <w:rFonts w:eastAsia="Times New Roman"/>
            <w:color w:val="00000A"/>
            <w:sz w:val="24"/>
            <w:szCs w:val="24"/>
            <w:highlight w:val="white"/>
          </w:rPr>
          <w:t xml:space="preserve"> </w:t>
        </w:r>
      </w:ins>
      <w:r w:rsidRPr="0029618A">
        <w:rPr>
          <w:rFonts w:eastAsia="Times New Roman"/>
          <w:color w:val="00000A"/>
          <w:sz w:val="24"/>
          <w:szCs w:val="24"/>
          <w:highlight w:val="white"/>
        </w:rPr>
        <w:t>из них</w:t>
      </w:r>
      <w:ins w:id="622" w:author="Пользователь" w:date="2019-11-12T13:59:00Z">
        <w:r w:rsidR="00F1267B">
          <w:rPr>
            <w:rFonts w:eastAsia="Times New Roman"/>
            <w:color w:val="00000A"/>
            <w:sz w:val="24"/>
            <w:szCs w:val="24"/>
            <w:highlight w:val="white"/>
          </w:rPr>
          <w:t xml:space="preserve"> –</w:t>
        </w:r>
      </w:ins>
      <w:del w:id="623" w:author="Пользователь" w:date="2019-11-12T13:59:00Z">
        <w:r w:rsidRPr="0029618A" w:rsidDel="00F1267B">
          <w:rPr>
            <w:rFonts w:eastAsia="Times New Roman"/>
            <w:color w:val="00000A"/>
            <w:sz w:val="24"/>
            <w:szCs w:val="24"/>
            <w:highlight w:val="white"/>
          </w:rPr>
          <w:delText>,</w:delText>
        </w:r>
      </w:del>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6"/>
      </w:r>
      <w:r w:rsidRPr="0029618A">
        <w:rPr>
          <w:rFonts w:eastAsia="Times New Roman"/>
          <w:color w:val="00000A"/>
          <w:sz w:val="24"/>
          <w:szCs w:val="24"/>
          <w:highlight w:val="white"/>
        </w:rPr>
        <w:t xml:space="preserve"> </w:t>
      </w:r>
      <w:ins w:id="624" w:author="Пользователь" w:date="2019-11-12T13:59:00Z">
        <w:r w:rsidR="00F1267B">
          <w:rPr>
            <w:rFonts w:eastAsia="Times New Roman"/>
            <w:color w:val="00000A"/>
            <w:sz w:val="24"/>
            <w:szCs w:val="24"/>
            <w:highlight w:val="white"/>
          </w:rPr>
          <w:t xml:space="preserve">– </w:t>
        </w:r>
      </w:ins>
      <w:r w:rsidRPr="0029618A">
        <w:rPr>
          <w:rFonts w:eastAsia="Times New Roman"/>
          <w:color w:val="00000A"/>
          <w:sz w:val="24"/>
          <w:szCs w:val="24"/>
          <w:highlight w:val="white"/>
        </w:rPr>
        <w:t>приняты рациональными или целыми по соглашению. Просто 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w:t>
      </w:r>
      <w:del w:id="625" w:author="Пользователь" w:date="2019-11-12T13:58:00Z">
        <w:r w:rsidRPr="0029618A" w:rsidDel="00F1267B">
          <w:rPr>
            <w:rFonts w:eastAsia="Times New Roman"/>
            <w:color w:val="00000A"/>
            <w:sz w:val="24"/>
            <w:szCs w:val="24"/>
            <w:highlight w:val="white"/>
          </w:rPr>
          <w:delText>,</w:delText>
        </w:r>
      </w:del>
      <w:r w:rsidRPr="0029618A">
        <w:rPr>
          <w:rFonts w:eastAsia="Times New Roman"/>
          <w:color w:val="00000A"/>
          <w:sz w:val="24"/>
          <w:szCs w:val="24"/>
          <w:highlight w:val="white"/>
        </w:rPr>
        <w:t xml:space="preserve"> в известном смысле</w:t>
      </w:r>
      <w:del w:id="626" w:author="Пользователь" w:date="2019-11-12T13:58:00Z">
        <w:r w:rsidRPr="0029618A" w:rsidDel="00F1267B">
          <w:rPr>
            <w:rFonts w:eastAsia="Times New Roman"/>
            <w:color w:val="00000A"/>
            <w:sz w:val="24"/>
            <w:szCs w:val="24"/>
            <w:highlight w:val="white"/>
          </w:rPr>
          <w:delText>,</w:delText>
        </w:r>
      </w:del>
      <w:r w:rsidRPr="0029618A">
        <w:rPr>
          <w:rFonts w:eastAsia="Times New Roman"/>
          <w:color w:val="00000A"/>
          <w:sz w:val="24"/>
          <w:szCs w:val="24"/>
          <w:highlight w:val="white"/>
        </w:rPr>
        <w:t xml:space="preserve"> </w:t>
      </w:r>
      <w:commentRangeStart w:id="627"/>
      <w:commentRangeStart w:id="628"/>
      <w:r w:rsidRPr="0029618A">
        <w:rPr>
          <w:rFonts w:eastAsia="Times New Roman"/>
          <w:color w:val="00000A"/>
          <w:sz w:val="24"/>
          <w:szCs w:val="24"/>
          <w:highlight w:val="white"/>
        </w:rPr>
        <w:t>искусственная</w:t>
      </w:r>
      <w:commentRangeEnd w:id="627"/>
      <w:r w:rsidR="00F457C8">
        <w:rPr>
          <w:rStyle w:val="af"/>
        </w:rPr>
        <w:commentReference w:id="627"/>
      </w:r>
      <w:commentRangeEnd w:id="628"/>
      <w:r w:rsidR="003B541A">
        <w:rPr>
          <w:rStyle w:val="af"/>
        </w:rPr>
        <w:commentReference w:id="628"/>
      </w:r>
      <w:r w:rsidR="003B541A">
        <w:rPr>
          <w:rFonts w:eastAsia="Times New Roman"/>
          <w:color w:val="00000A"/>
          <w:sz w:val="24"/>
          <w:szCs w:val="24"/>
          <w:highlight w:val="white"/>
        </w:rPr>
        <w:t>, принятая для удобства.</w:t>
      </w:r>
    </w:p>
    <w:p w14:paraId="34B27412" w14:textId="365B72AF" w:rsidR="00E476D4"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«решек», можете смело выразить сомнение</w:t>
      </w:r>
      <w:del w:id="629" w:author="Пользователь" w:date="2019-11-12T14:03:00Z">
        <w:r w:rsidRPr="0029618A" w:rsidDel="00E9571E">
          <w:rPr>
            <w:rFonts w:eastAsia="Times New Roman"/>
            <w:color w:val="00000A"/>
            <w:sz w:val="24"/>
            <w:szCs w:val="24"/>
            <w:highlight w:val="white"/>
          </w:rPr>
          <w:delText>,</w:delText>
        </w:r>
      </w:del>
      <w:r w:rsidRPr="0029618A">
        <w:rPr>
          <w:rFonts w:eastAsia="Times New Roman"/>
          <w:color w:val="00000A"/>
          <w:sz w:val="24"/>
          <w:szCs w:val="24"/>
          <w:highlight w:val="white"/>
        </w:rPr>
        <w:t xml:space="preserve"> </w:t>
      </w:r>
      <w:del w:id="630" w:author="Пользователь" w:date="2019-11-12T14:03:00Z">
        <w:r w:rsidRPr="0029618A" w:rsidDel="00E9571E">
          <w:rPr>
            <w:rFonts w:eastAsia="Times New Roman"/>
            <w:color w:val="00000A"/>
            <w:sz w:val="24"/>
            <w:szCs w:val="24"/>
            <w:highlight w:val="white"/>
          </w:rPr>
          <w:delText xml:space="preserve">либо </w:delText>
        </w:r>
      </w:del>
      <w:ins w:id="631" w:author="Пользователь" w:date="2019-11-12T14:03:00Z">
        <w:r w:rsidR="00E9571E">
          <w:rPr>
            <w:rFonts w:eastAsia="Times New Roman"/>
            <w:color w:val="00000A"/>
            <w:sz w:val="24"/>
            <w:szCs w:val="24"/>
            <w:highlight w:val="white"/>
          </w:rPr>
          <w:t>или</w:t>
        </w:r>
        <w:r w:rsidR="00E9571E" w:rsidRPr="0029618A">
          <w:rPr>
            <w:rFonts w:eastAsia="Times New Roman"/>
            <w:color w:val="00000A"/>
            <w:sz w:val="24"/>
            <w:szCs w:val="24"/>
            <w:highlight w:val="white"/>
          </w:rPr>
          <w:t xml:space="preserve"> </w:t>
        </w:r>
      </w:ins>
      <w:r w:rsidRPr="0029618A">
        <w:rPr>
          <w:rFonts w:eastAsia="Times New Roman"/>
          <w:color w:val="00000A"/>
          <w:sz w:val="24"/>
          <w:szCs w:val="24"/>
          <w:highlight w:val="white"/>
        </w:rPr>
        <w:t xml:space="preserve">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„решек“</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sidR="00E476D4">
        <w:rPr>
          <w:rFonts w:eastAsia="Times New Roman"/>
          <w:color w:val="00000A"/>
          <w:sz w:val="24"/>
          <w:szCs w:val="24"/>
          <w:highlight w:val="white"/>
        </w:rPr>
        <w:t xml:space="preserve">уменьшается </w:t>
      </w:r>
      <w:r w:rsidR="00E476D4" w:rsidRPr="0029618A">
        <w:rPr>
          <w:rFonts w:eastAsia="Times New Roman"/>
          <w:color w:val="00000A"/>
          <w:sz w:val="24"/>
          <w:szCs w:val="24"/>
          <w:highlight w:val="white"/>
        </w:rPr>
        <w:t xml:space="preserve"> </w:t>
      </w:r>
      <w:r w:rsidRPr="0029618A">
        <w:rPr>
          <w:rFonts w:eastAsia="Times New Roman"/>
          <w:color w:val="00000A"/>
          <w:sz w:val="24"/>
          <w:szCs w:val="24"/>
          <w:highlight w:val="white"/>
        </w:rPr>
        <w:t>с ростом числа испытаний как </w:t>
      </w:r>
      <w:r w:rsidR="003B541A">
        <w:rPr>
          <w:rFonts w:eastAsia="Times New Roman"/>
          <w:color w:val="00000A"/>
          <w:sz w:val="24"/>
          <w:szCs w:val="24"/>
        </w:rPr>
        <w:t xml:space="preserve"> </w:t>
      </w:r>
      <m:oMath>
        <m:rad>
          <m:radPr>
            <m:degHide m:val="1"/>
            <m:ctrlPr>
              <w:rPr>
                <w:rFonts w:ascii="Cambria Math" w:eastAsia="Times New Roman" w:hAnsi="Cambria Math"/>
                <w:i/>
                <w:color w:val="00000A"/>
                <w:sz w:val="24"/>
                <w:szCs w:val="24"/>
              </w:rPr>
            </m:ctrlPr>
          </m:radPr>
          <m:deg/>
          <m:e>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rPr>
                  <m:t>2</m:t>
                </m:r>
              </m:num>
              <m:den>
                <m:r>
                  <w:rPr>
                    <w:rFonts w:ascii="Cambria Math" w:eastAsia="Times New Roman" w:hAnsi="Cambria Math"/>
                    <w:color w:val="00000A"/>
                    <w:sz w:val="24"/>
                    <w:szCs w:val="24"/>
                  </w:rPr>
                  <m:t>πn</m:t>
                </m:r>
              </m:den>
            </m:f>
          </m:e>
        </m:rad>
      </m:oMath>
      <w:r w:rsidRPr="0029618A">
        <w:rPr>
          <w:rFonts w:eastAsia="Times New Roman"/>
          <w:color w:val="00000A"/>
          <w:sz w:val="24"/>
          <w:szCs w:val="24"/>
          <w:highlight w:val="white"/>
        </w:rPr>
        <w:t xml:space="preserve">. Для сотни бросаний это </w:t>
      </w:r>
      <w:r w:rsidR="00E476D4" w:rsidRPr="00E476D4">
        <w:rPr>
          <w:rFonts w:eastAsia="Times New Roman"/>
          <w:color w:val="00000A"/>
          <w:sz w:val="24"/>
          <w:szCs w:val="24"/>
          <w:highlight w:val="white"/>
        </w:rPr>
        <w:t xml:space="preserve"> </w:t>
      </w:r>
      <w:r w:rsidR="00E476D4">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sidR="00E476D4">
        <w:rPr>
          <w:rFonts w:eastAsia="Times New Roman"/>
          <w:color w:val="00000A"/>
          <w:sz w:val="24"/>
          <w:szCs w:val="24"/>
          <w:highlight w:val="white"/>
        </w:rPr>
        <w:t xml:space="preserve">в десять раз меньше </w:t>
      </w:r>
      <w:r w:rsidR="0026641B">
        <w:rPr>
          <w:rStyle w:val="af"/>
        </w:rPr>
        <w:commentReference w:id="632"/>
      </w:r>
      <w:r w:rsidRPr="0029618A">
        <w:rPr>
          <w:rFonts w:eastAsia="Times New Roman"/>
          <w:color w:val="00000A"/>
          <w:sz w:val="24"/>
          <w:szCs w:val="24"/>
          <w:highlight w:val="white"/>
        </w:rPr>
        <w:t xml:space="preserve">. </w:t>
      </w:r>
    </w:p>
    <w:p w14:paraId="58438408" w14:textId="770D8A9F"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ещё вернёмся к этим рассуждениям в одной из следующих глав, когда зададимся вопросом: насколько каждый из нас может считать себя </w:t>
      </w:r>
      <w:commentRangeStart w:id="633"/>
      <w:r w:rsidRPr="0029618A">
        <w:rPr>
          <w:rFonts w:eastAsia="Times New Roman"/>
          <w:color w:val="00000A"/>
          <w:sz w:val="24"/>
          <w:szCs w:val="24"/>
          <w:highlight w:val="white"/>
        </w:rPr>
        <w:t>нормальным</w:t>
      </w:r>
      <w:commentRangeEnd w:id="633"/>
      <w:r w:rsidR="0026641B">
        <w:rPr>
          <w:rStyle w:val="af"/>
        </w:rPr>
        <w:commentReference w:id="633"/>
      </w:r>
      <w:r w:rsidRPr="0029618A">
        <w:rPr>
          <w:rFonts w:eastAsia="Times New Roman"/>
          <w:color w:val="00000A"/>
          <w:sz w:val="24"/>
          <w:szCs w:val="24"/>
          <w:highlight w:val="white"/>
        </w:rPr>
        <w:t>.</w:t>
      </w:r>
    </w:p>
    <w:p w14:paraId="312D053E" w14:textId="77777777" w:rsidR="008E2D65" w:rsidRPr="0029618A" w:rsidRDefault="00662FA5">
      <w:pPr>
        <w:pStyle w:val="2"/>
        <w:spacing w:before="200" w:after="0"/>
        <w:ind w:firstLine="397"/>
        <w:jc w:val="both"/>
        <w:rPr>
          <w:rFonts w:eastAsia="Cambria"/>
          <w:b/>
          <w:color w:val="4F81BD"/>
          <w:sz w:val="26"/>
          <w:szCs w:val="26"/>
        </w:rPr>
      </w:pPr>
      <w:bookmarkStart w:id="634" w:name="_Toc22639616"/>
      <w:r w:rsidRPr="0029618A">
        <w:rPr>
          <w:rFonts w:eastAsia="Cambria"/>
          <w:b/>
          <w:color w:val="4F81BD"/>
          <w:sz w:val="26"/>
          <w:szCs w:val="26"/>
        </w:rPr>
        <w:t>О коварстве географических карт</w:t>
      </w:r>
      <w:bookmarkEnd w:id="634"/>
    </w:p>
    <w:p w14:paraId="272EE94D"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w:t>
      </w:r>
      <w:proofErr w:type="spellStart"/>
      <w:r w:rsidRPr="0029618A">
        <w:rPr>
          <w:rFonts w:eastAsia="Times New Roman"/>
          <w:color w:val="00000A"/>
          <w:sz w:val="24"/>
          <w:szCs w:val="24"/>
          <w:highlight w:val="white"/>
        </w:rPr>
        <w:t>колмогоровского</w:t>
      </w:r>
      <w:proofErr w:type="spellEnd"/>
      <w:r w:rsidRPr="0029618A">
        <w:rPr>
          <w:rFonts w:eastAsia="Times New Roman"/>
          <w:color w:val="00000A"/>
          <w:sz w:val="24"/>
          <w:szCs w:val="24"/>
          <w:highlight w:val="white"/>
        </w:rPr>
        <w:t xml:space="preserve"> и частотного определений. Мы раскроем загадку одного закона подлости, который не вошёл в классические книги по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но хорошо известен в кругу туристов, геологов и всех тех, кто пользуется топографическими картами:</w:t>
      </w:r>
    </w:p>
    <w:p w14:paraId="4DB8F747"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4BF3437F" w14:textId="1B7AB7E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sidR="00F51F8C">
        <w:rPr>
          <w:rFonts w:eastAsia="Times New Roman"/>
          <w:color w:val="00000A"/>
          <w:sz w:val="24"/>
          <w:szCs w:val="24"/>
          <w:highlight w:val="white"/>
        </w:rPr>
        <w:t xml:space="preserve"> </w:t>
      </w:r>
      <w:r w:rsidRPr="0029618A">
        <w:rPr>
          <w:rFonts w:eastAsia="Times New Roman"/>
          <w:color w:val="00000A"/>
          <w:sz w:val="24"/>
          <w:szCs w:val="24"/>
          <w:highlight w:val="white"/>
        </w:rPr>
        <w:t xml:space="preserve">некоторой конечной </w:t>
      </w:r>
      <w:commentRangeStart w:id="635"/>
      <w:commentRangeStart w:id="636"/>
      <w:r w:rsidRPr="0029618A">
        <w:rPr>
          <w:rFonts w:eastAsia="Times New Roman"/>
          <w:color w:val="00000A"/>
          <w:sz w:val="24"/>
          <w:szCs w:val="24"/>
          <w:highlight w:val="white"/>
        </w:rPr>
        <w:t>площади</w:t>
      </w:r>
      <w:commentRangeEnd w:id="635"/>
      <w:commentRangeEnd w:id="636"/>
      <w:r w:rsidR="00D217F9">
        <w:rPr>
          <w:rStyle w:val="af"/>
        </w:rPr>
        <w:commentReference w:id="635"/>
      </w:r>
      <w:r w:rsidR="00B66163">
        <w:rPr>
          <w:rStyle w:val="af"/>
        </w:rPr>
        <w:commentReference w:id="636"/>
      </w:r>
      <w:r w:rsidRPr="0029618A">
        <w:rPr>
          <w:rFonts w:eastAsia="Times New Roman"/>
          <w:color w:val="00000A"/>
          <w:sz w:val="24"/>
          <w:szCs w:val="24"/>
          <w:highlight w:val="white"/>
        </w:rPr>
        <w:t>.</w:t>
      </w:r>
      <w:ins w:id="637" w:author="Пользователь" w:date="2019-11-12T14:08:00Z">
        <w:r w:rsidR="00E9571E">
          <w:rPr>
            <w:rFonts w:eastAsia="Times New Roman"/>
            <w:color w:val="00000A"/>
            <w:sz w:val="24"/>
            <w:szCs w:val="24"/>
            <w:highlight w:val="white"/>
          </w:rPr>
          <w:t xml:space="preserve"> </w:t>
        </w:r>
      </w:ins>
      <w:r w:rsidRPr="0029618A">
        <w:rPr>
          <w:rFonts w:eastAsia="Times New Roman"/>
          <w:color w:val="00000A"/>
          <w:sz w:val="24"/>
          <w:szCs w:val="24"/>
          <w:highlight w:val="white"/>
        </w:rPr>
        <w:t>Пусть нам достаточно будет некоторой малой доли </w:t>
      </w:r>
      <m:oMath>
        <m:r>
          <w:rPr>
            <w:rFonts w:ascii="Cambria Math" w:hAnsi="Cambria Math"/>
          </w:rPr>
          <m:t>α</m:t>
        </m:r>
      </m:oMath>
      <w:r w:rsidRPr="0029618A">
        <w:rPr>
          <w:rFonts w:eastAsia="Times New Roman"/>
          <w:color w:val="00000A"/>
          <w:sz w:val="24"/>
          <w:szCs w:val="24"/>
          <w:highlight w:val="white"/>
        </w:rPr>
        <w:t xml:space="preserve"> от площади всей карты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xml:space="preserve">, чтобы разобраться в том, как попасть туда, куда нужно. Если то, что мы ищем, окажется недалеко от сгиба или края карты, </w:t>
      </w:r>
      <w:r w:rsidRPr="0029618A">
        <w:rPr>
          <w:rFonts w:eastAsia="Times New Roman"/>
          <w:color w:val="00000A"/>
          <w:sz w:val="24"/>
          <w:szCs w:val="24"/>
          <w:highlight w:val="white"/>
        </w:rPr>
        <w:lastRenderedPageBreak/>
        <w:t>скажем, ближе, чем какое-то критическое рассто</w:t>
      </w:r>
      <w:proofErr w:type="spellStart"/>
      <w:r w:rsidRPr="0029618A">
        <w:rPr>
          <w:rFonts w:eastAsia="Times New Roman"/>
          <w:color w:val="00000A"/>
          <w:sz w:val="24"/>
          <w:szCs w:val="24"/>
          <w:highlight w:val="white"/>
        </w:rPr>
        <w:t>яние</w:t>
      </w:r>
      <w:proofErr w:type="spellEnd"/>
      <w:r w:rsidRPr="0029618A">
        <w:rPr>
          <w:rFonts w:eastAsia="Times New Roman"/>
          <w:color w:val="00000A"/>
          <w:sz w:val="24"/>
          <w:szCs w:val="24"/>
          <w:highlight w:val="white"/>
        </w:rPr>
        <w:t> </w:t>
      </w:r>
      <m:oMath>
        <m:r>
          <w:rPr>
            <w:rFonts w:ascii="Cambria Math" w:eastAsia="Cambria Math" w:hAnsi="Cambria Math"/>
            <w:color w:val="00000A"/>
            <w:sz w:val="24"/>
            <w:szCs w:val="24"/>
          </w:rPr>
          <m:t>d</m:t>
        </m:r>
      </m:oMath>
      <w:r w:rsidRPr="0029618A">
        <w:rPr>
          <w:rFonts w:eastAsia="Times New Roman"/>
          <w:color w:val="00000A"/>
          <w:sz w:val="24"/>
          <w:szCs w:val="24"/>
          <w:highlight w:val="white"/>
        </w:rPr>
        <w:t xml:space="preserve">,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 </w:t>
      </w:r>
      <m:oMath>
        <m:r>
          <w:rPr>
            <w:rFonts w:ascii="Cambria Math" w:eastAsia="Cambria Math" w:hAnsi="Cambria Math"/>
            <w:color w:val="00000A"/>
            <w:sz w:val="24"/>
            <w:szCs w:val="24"/>
          </w:rPr>
          <m:t>α=0.5%</m:t>
        </m:r>
      </m:oMath>
      <w:r w:rsidRPr="0029618A">
        <w:rPr>
          <w:rFonts w:eastAsia="Times New Roman"/>
          <w:color w:val="00000A"/>
          <w:sz w:val="24"/>
          <w:szCs w:val="24"/>
          <w:highlight w:val="white"/>
        </w:rPr>
        <w:t xml:space="preserve"> и всего одном сгибе карты.</w:t>
      </w:r>
    </w:p>
    <w:p w14:paraId="4E713DC5" w14:textId="77777777" w:rsidR="008E2D65" w:rsidRPr="0029618A" w:rsidRDefault="00662FA5">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639160F8" wp14:editId="43DA35CF">
            <wp:extent cx="4335145" cy="3307715"/>
            <wp:effectExtent l="0" t="0" r="0" b="0"/>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1" cstate="print"/>
                    <a:srcRect/>
                    <a:stretch>
                      <a:fillRect/>
                    </a:stretch>
                  </pic:blipFill>
                  <pic:spPr>
                    <a:xfrm>
                      <a:off x="0" y="0"/>
                      <a:ext cx="4335145" cy="3307715"/>
                    </a:xfrm>
                    <a:prstGeom prst="rect">
                      <a:avLst/>
                    </a:prstGeom>
                    <a:ln/>
                  </pic:spPr>
                </pic:pic>
              </a:graphicData>
            </a:graphic>
          </wp:inline>
        </w:drawing>
      </w:r>
    </w:p>
    <w:p w14:paraId="695B9837" w14:textId="1DDFCC43" w:rsidR="008E2D65" w:rsidRPr="0029618A" w:rsidRDefault="00662FA5">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Серым выделены «нехорошие» участки. Отдельно показан участок с полупроцентной площадью для карты</w:t>
      </w:r>
      <w:r w:rsidR="00241276">
        <w:rPr>
          <w:rFonts w:eastAsia="Times New Roman"/>
          <w:i/>
          <w:color w:val="00000A"/>
          <w:sz w:val="24"/>
          <w:szCs w:val="24"/>
          <w:highlight w:val="white"/>
        </w:rPr>
        <w:t xml:space="preserve"> </w:t>
      </w:r>
      <w:r w:rsidR="00FE21D4">
        <w:rPr>
          <w:rFonts w:eastAsia="Times New Roman"/>
          <w:i/>
          <w:color w:val="00000A"/>
          <w:sz w:val="24"/>
          <w:szCs w:val="24"/>
          <w:highlight w:val="white"/>
        </w:rPr>
        <w:t xml:space="preserve">размерами </w:t>
      </w:r>
      <w:r w:rsidRPr="0029618A">
        <w:rPr>
          <w:rFonts w:eastAsia="Times New Roman"/>
          <w:i/>
          <w:color w:val="00000A"/>
          <w:sz w:val="24"/>
          <w:szCs w:val="24"/>
          <w:highlight w:val="white"/>
        </w:rPr>
        <w:t xml:space="preserve">  40</w:t>
      </w:r>
      <w:r w:rsidR="00FE21D4">
        <w:rPr>
          <w:rFonts w:eastAsia="Times New Roman"/>
          <w:i/>
          <w:color w:val="00000A"/>
          <w:sz w:val="24"/>
          <w:szCs w:val="24"/>
          <w:highlight w:val="white"/>
        </w:rPr>
        <w:t>×50</w:t>
      </w:r>
      <w:r w:rsidRPr="0029618A">
        <w:rPr>
          <w:rFonts w:eastAsia="Times New Roman"/>
          <w:i/>
          <w:color w:val="00000A"/>
          <w:sz w:val="24"/>
          <w:szCs w:val="24"/>
          <w:highlight w:val="white"/>
        </w:rPr>
        <w:t xml:space="preserve"> см, она имеет размер, слегка превышающий 3 см.</w:t>
      </w:r>
    </w:p>
    <w:p w14:paraId="79EB542A" w14:textId="5859E113"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sidR="00FE21D4">
        <w:rPr>
          <w:rFonts w:eastAsia="Times New Roman"/>
          <w:color w:val="00000A"/>
          <w:sz w:val="24"/>
          <w:szCs w:val="24"/>
          <w:highlight w:val="white"/>
        </w:rPr>
        <w:t>окрестности</w:t>
      </w:r>
      <w:r w:rsidR="00FE21D4" w:rsidRPr="0029618A">
        <w:rPr>
          <w:rFonts w:eastAsia="Times New Roman"/>
          <w:color w:val="00000A"/>
          <w:sz w:val="24"/>
          <w:szCs w:val="24"/>
          <w:highlight w:val="white"/>
        </w:rPr>
        <w:t> </w:t>
      </w:r>
      <w:r w:rsidR="00FE21D4">
        <w:rPr>
          <w:rFonts w:eastAsia="Times New Roman"/>
          <w:color w:val="00000A"/>
          <w:sz w:val="24"/>
          <w:szCs w:val="24"/>
        </w:rPr>
        <w:t xml:space="preserve">в форме квадратика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αS</m:t>
            </m:r>
          </m:e>
        </m:rad>
      </m:oMath>
      <w:r w:rsidRPr="0029618A">
        <w:rPr>
          <w:rFonts w:eastAsia="Times New Roman"/>
          <w:color w:val="00000A"/>
          <w:sz w:val="24"/>
          <w:szCs w:val="24"/>
          <w:highlight w:val="white"/>
        </w:rPr>
        <w:t>. Неприятные полоски будут иметь площадь </w:t>
      </w:r>
      <m:oMath>
        <m:r>
          <w:rPr>
            <w:rFonts w:ascii="Cambria Math" w:eastAsia="Cambria Math" w:hAnsi="Cambria Math"/>
            <w:color w:val="00000A"/>
            <w:sz w:val="24"/>
            <w:szCs w:val="24"/>
          </w:rPr>
          <m:t>d</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S</m:t>
            </m:r>
          </m:e>
        </m:rad>
        <m:r>
          <w:rPr>
            <w:rFonts w:ascii="Cambria Math" w:eastAsia="Cambria Math" w:hAnsi="Cambria Math"/>
            <w:color w:val="00000A"/>
            <w:sz w:val="24"/>
            <w:szCs w:val="24"/>
          </w:rPr>
          <m:t>=S</m:t>
        </m:r>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oMath>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w:t>
      </w:r>
      <w:proofErr w:type="spellStart"/>
      <w:r w:rsidRPr="0029618A">
        <w:rPr>
          <w:rFonts w:eastAsia="Times New Roman"/>
          <w:color w:val="00000A"/>
          <w:sz w:val="24"/>
          <w:szCs w:val="24"/>
          <w:highlight w:val="white"/>
        </w:rPr>
        <w:t>аддитивности</w:t>
      </w:r>
      <w:proofErr w:type="spellEnd"/>
      <w:r w:rsidRPr="0029618A">
        <w:rPr>
          <w:rFonts w:eastAsia="Times New Roman"/>
          <w:color w:val="00000A"/>
          <w:sz w:val="24"/>
          <w:szCs w:val="24"/>
          <w:highlight w:val="white"/>
        </w:rPr>
        <w:t xml:space="preserve"> мер и вычислим меру объединения всех полосок как сумму их площадей, за вычетом площади пересечений. При этом следует заметить, что пересекающиеся полоски формируют квадратики площадью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d</m:t>
            </m:r>
          </m:e>
          <m:sup>
            <m:r>
              <w:rPr>
                <w:rFonts w:ascii="Cambria Math" w:eastAsia="Cambria Math" w:hAnsi="Cambria Math"/>
                <w:color w:val="00000A"/>
                <w:sz w:val="24"/>
                <w:szCs w:val="24"/>
              </w:rPr>
              <m:t>2</m:t>
            </m:r>
          </m:sup>
        </m:sSup>
        <m:r>
          <w:rPr>
            <w:rFonts w:ascii="Cambria Math" w:eastAsia="Cambria Math" w:hAnsi="Cambria Math"/>
            <w:color w:val="00000A"/>
            <w:sz w:val="24"/>
            <w:szCs w:val="24"/>
          </w:rPr>
          <m:t>=αS</m:t>
        </m:r>
      </m:oMath>
      <w:r w:rsidRPr="0029618A">
        <w:rPr>
          <w:rFonts w:eastAsia="Times New Roman"/>
          <w:color w:val="00000A"/>
          <w:sz w:val="24"/>
          <w:szCs w:val="24"/>
          <w:highlight w:val="white"/>
        </w:rPr>
        <w:t>. Сложив карту так, чтобы получилось </w:t>
      </w:r>
      <m:oMath>
        <m:r>
          <w:rPr>
            <w:rFonts w:ascii="Cambria Math" w:eastAsia="Cambria Math" w:hAnsi="Cambria Math"/>
            <w:color w:val="00000A"/>
            <w:sz w:val="24"/>
            <w:szCs w:val="24"/>
          </w:rPr>
          <m:t>n</m:t>
        </m:r>
      </m:oMath>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 </w:t>
      </w:r>
      <m:oMath>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αS</m:t>
        </m:r>
      </m:oMath>
      <w:r w:rsidRPr="0029618A">
        <w:rPr>
          <w:rFonts w:eastAsia="Times New Roman"/>
          <w:color w:val="00000A"/>
          <w:sz w:val="24"/>
          <w:szCs w:val="24"/>
          <w:highlight w:val="white"/>
        </w:rPr>
        <w:t xml:space="preserve">. </w:t>
      </w:r>
      <w:r w:rsidR="00FE21D4">
        <w:rPr>
          <w:rFonts w:eastAsia="Times New Roman"/>
          <w:color w:val="00000A"/>
          <w:sz w:val="24"/>
          <w:szCs w:val="24"/>
          <w:highlight w:val="white"/>
        </w:rPr>
        <w:t>Разделив</w:t>
      </w:r>
      <w:r w:rsidR="00FE21D4"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её </w:t>
      </w:r>
      <w:r w:rsidR="00FE21D4">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sidR="00FE21D4">
        <w:rPr>
          <w:rFonts w:eastAsia="Times New Roman"/>
          <w:color w:val="00000A"/>
          <w:sz w:val="24"/>
          <w:szCs w:val="24"/>
          <w:highlight w:val="white"/>
        </w:rPr>
        <w:t>ь</w:t>
      </w:r>
      <w:r w:rsidRPr="0029618A">
        <w:rPr>
          <w:rFonts w:eastAsia="Times New Roman"/>
          <w:color w:val="00000A"/>
          <w:sz w:val="24"/>
          <w:szCs w:val="24"/>
          <w:highlight w:val="white"/>
        </w:rPr>
        <w:t xml:space="preserve"> всей </w:t>
      </w:r>
      <w:commentRangeStart w:id="638"/>
      <w:commentRangeStart w:id="639"/>
      <w:r w:rsidRPr="0029618A">
        <w:rPr>
          <w:rFonts w:eastAsia="Times New Roman"/>
          <w:color w:val="00000A"/>
          <w:sz w:val="24"/>
          <w:szCs w:val="24"/>
          <w:highlight w:val="white"/>
        </w:rPr>
        <w:t>карты</w:t>
      </w:r>
      <w:commentRangeEnd w:id="638"/>
      <w:r w:rsidR="0015716B">
        <w:rPr>
          <w:rStyle w:val="af"/>
        </w:rPr>
        <w:commentReference w:id="638"/>
      </w:r>
      <w:commentRangeEnd w:id="639"/>
      <w:r w:rsidR="00D217F9">
        <w:rPr>
          <w:rStyle w:val="af"/>
        </w:rPr>
        <w:commentReference w:id="639"/>
      </w:r>
      <w:r w:rsidRPr="0029618A">
        <w:rPr>
          <w:rFonts w:eastAsia="Times New Roman"/>
          <w:color w:val="00000A"/>
          <w:sz w:val="24"/>
          <w:szCs w:val="24"/>
          <w:highlight w:val="white"/>
        </w:rPr>
        <w:t xml:space="preserve">, получим неприятную долю общей площади, выраженную только через количество сгибов и </w:t>
      </w:r>
      <m:oMath>
        <m:r>
          <w:rPr>
            <w:rFonts w:ascii="Cambria Math" w:hAnsi="Cambria Math"/>
          </w:rPr>
          <m:t>α</m:t>
        </m:r>
      </m:oMath>
      <w:r w:rsidRPr="0029618A">
        <w:rPr>
          <w:rFonts w:eastAsia="Times New Roman"/>
          <w:color w:val="00000A"/>
          <w:sz w:val="24"/>
          <w:szCs w:val="24"/>
          <w:highlight w:val="white"/>
        </w:rPr>
        <w:t>. Отсюда получаем вероятность оказаться в этой доле при случайном выборе о</w:t>
      </w:r>
      <w:proofErr w:type="spellStart"/>
      <w:r w:rsidRPr="0029618A">
        <w:rPr>
          <w:rFonts w:eastAsia="Times New Roman"/>
          <w:color w:val="00000A"/>
          <w:sz w:val="24"/>
          <w:szCs w:val="24"/>
          <w:highlight w:val="white"/>
        </w:rPr>
        <w:t>бъекта</w:t>
      </w:r>
      <w:proofErr w:type="spellEnd"/>
      <w:r w:rsidRPr="0029618A">
        <w:rPr>
          <w:rFonts w:eastAsia="Times New Roman"/>
          <w:color w:val="00000A"/>
          <w:sz w:val="24"/>
          <w:szCs w:val="24"/>
          <w:highlight w:val="white"/>
        </w:rPr>
        <w:t>: </w:t>
      </w:r>
    </w:p>
    <w:p w14:paraId="5408B576" w14:textId="77777777" w:rsidR="008E2D65" w:rsidRPr="0029618A" w:rsidRDefault="00662FA5">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n+m+4</m:t>
            </m:r>
          </m:e>
        </m:d>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α</m:t>
            </m:r>
          </m:e>
        </m:rad>
        <m:r>
          <w:rPr>
            <w:rFonts w:ascii="Cambria Math" w:eastAsia="Cambria Math" w:hAnsi="Cambria Math"/>
            <w:color w:val="00000A"/>
            <w:sz w:val="24"/>
            <w:szCs w:val="24"/>
          </w:rPr>
          <m:t>-</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n+2</m:t>
            </m:r>
          </m:e>
        </m:d>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m+2</m:t>
            </m:r>
          </m:e>
        </m:d>
        <m:r>
          <w:rPr>
            <w:rFonts w:ascii="Cambria Math" w:eastAsia="Cambria Math" w:hAnsi="Cambria Math"/>
            <w:color w:val="00000A"/>
            <w:sz w:val="24"/>
            <w:szCs w:val="24"/>
          </w:rPr>
          <m:t>α</m:t>
        </m:r>
      </m:oMath>
      <w:r w:rsidRPr="0029618A">
        <w:rPr>
          <w:rFonts w:eastAsia="Times New Roman"/>
          <w:i/>
          <w:color w:val="00000A"/>
          <w:sz w:val="24"/>
          <w:szCs w:val="24"/>
        </w:rPr>
        <w:t>.</w:t>
      </w:r>
    </w:p>
    <w:p w14:paraId="6D26406A"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 </w:t>
      </w:r>
      <m:oMath>
        <m:r>
          <w:rPr>
            <w:rFonts w:ascii="Cambria Math" w:hAnsi="Cambria Math"/>
          </w:rPr>
          <m:t>α</m:t>
        </m:r>
      </m:oMath>
      <w:r w:rsidRPr="0029618A">
        <w:rPr>
          <w:rFonts w:eastAsia="Times New Roman"/>
          <w:color w:val="00000A"/>
          <w:sz w:val="24"/>
          <w:szCs w:val="24"/>
          <w:highlight w:val="white"/>
        </w:rPr>
        <w:t xml:space="preserve">. Например, приняв </w:t>
      </w:r>
      <m:oMath>
        <m:r>
          <w:rPr>
            <w:rFonts w:ascii="Cambria Math" w:eastAsia="Cambria Math" w:hAnsi="Cambria Math"/>
            <w:color w:val="00000A"/>
            <w:sz w:val="24"/>
            <w:szCs w:val="24"/>
            <w:highlight w:val="white"/>
          </w:rPr>
          <m:t>α=0.75%</m:t>
        </m:r>
      </m:oMath>
      <w:r w:rsidRPr="0029618A">
        <w:rPr>
          <w:rFonts w:eastAsia="Times New Roman"/>
          <w:color w:val="00000A"/>
          <w:sz w:val="24"/>
          <w:szCs w:val="24"/>
          <w:highlight w:val="white"/>
        </w:rPr>
        <w:t xml:space="preserve"> и </w:t>
      </w:r>
      <w:r w:rsidRPr="0029618A">
        <w:rPr>
          <w:rFonts w:eastAsia="Times New Roman"/>
          <w:color w:val="00000A"/>
          <w:sz w:val="24"/>
          <w:szCs w:val="24"/>
          <w:highlight w:val="white"/>
        </w:rPr>
        <w:lastRenderedPageBreak/>
        <w:t xml:space="preserve">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6F820676" w14:textId="77777777" w:rsidR="008E2D65" w:rsidRPr="0029618A" w:rsidRDefault="00662FA5">
      <w:pPr>
        <w:keepNext/>
        <w:spacing w:before="24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0EF69E45" wp14:editId="26226874">
            <wp:extent cx="3393111" cy="3197218"/>
            <wp:effectExtent l="0" t="0" r="0" b="0"/>
            <wp:docPr id="105" name="image88.png" descr="C:\tmp\podlost\ToH\html\figures\buter\9mtg_arh5sm4l_gg1lxl2kbpqqy.png"/>
            <wp:cNvGraphicFramePr/>
            <a:graphic xmlns:a="http://schemas.openxmlformats.org/drawingml/2006/main">
              <a:graphicData uri="http://schemas.openxmlformats.org/drawingml/2006/picture">
                <pic:pic xmlns:pic="http://schemas.openxmlformats.org/drawingml/2006/picture">
                  <pic:nvPicPr>
                    <pic:cNvPr id="0" name="image88.png" descr="C:\tmp\podlost\ToH\html\figures\buter\9mtg_arh5sm4l_gg1lxl2kbpqqy.png"/>
                    <pic:cNvPicPr preferRelativeResize="0"/>
                  </pic:nvPicPr>
                  <pic:blipFill>
                    <a:blip r:embed="rId22" cstate="print"/>
                    <a:srcRect/>
                    <a:stretch>
                      <a:fillRect/>
                    </a:stretch>
                  </pic:blipFill>
                  <pic:spPr>
                    <a:xfrm>
                      <a:off x="0" y="0"/>
                      <a:ext cx="3393111" cy="3197218"/>
                    </a:xfrm>
                    <a:prstGeom prst="rect">
                      <a:avLst/>
                    </a:prstGeom>
                    <a:ln/>
                  </pic:spPr>
                </pic:pic>
              </a:graphicData>
            </a:graphic>
          </wp:inline>
        </w:drawing>
      </w:r>
    </w:p>
    <w:p w14:paraId="6A3EC2B1" w14:textId="77777777" w:rsidR="008E2D65" w:rsidRPr="0029618A" w:rsidRDefault="00662FA5">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Pr="0029618A">
        <w:rPr>
          <w:rFonts w:eastAsia="Times New Roman"/>
          <w:i/>
          <w:color w:val="00000A"/>
          <w:sz w:val="24"/>
          <w:szCs w:val="24"/>
          <w:highlight w:val="white"/>
        </w:rPr>
        <w:t>.</w:t>
      </w:r>
    </w:p>
    <w:p w14:paraId="04BFFAD0" w14:textId="42F041F1" w:rsidR="008E2D65" w:rsidRPr="0029618A" w:rsidRDefault="00D217F9">
      <w:pPr>
        <w:spacing w:line="288" w:lineRule="auto"/>
        <w:ind w:firstLine="397"/>
        <w:jc w:val="both"/>
        <w:rPr>
          <w:rFonts w:eastAsia="Times New Roman"/>
          <w:color w:val="00000A"/>
          <w:sz w:val="24"/>
          <w:szCs w:val="24"/>
          <w:highlight w:val="white"/>
        </w:rPr>
      </w:pPr>
      <w:r>
        <w:rPr>
          <w:rStyle w:val="af"/>
        </w:rPr>
        <w:commentReference w:id="640"/>
      </w:r>
      <w:r w:rsidR="00662FA5"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00662FA5" w:rsidRPr="0029618A">
        <w:rPr>
          <w:rFonts w:eastAsia="Times New Roman"/>
          <w:color w:val="00000A"/>
          <w:sz w:val="24"/>
          <w:szCs w:val="24"/>
          <w:highlight w:val="white"/>
        </w:rPr>
        <w:t> при весьма незначительном </w:t>
      </w:r>
      <m:oMath>
        <m:r>
          <w:rPr>
            <w:rFonts w:ascii="Cambria Math" w:eastAsia="Cambria Math" w:hAnsi="Cambria Math"/>
            <w:color w:val="00000A"/>
            <w:sz w:val="24"/>
            <w:szCs w:val="24"/>
          </w:rPr>
          <m:t>α=0.5%</m:t>
        </m:r>
      </m:oMath>
      <w:r w:rsidR="00662FA5" w:rsidRPr="0029618A">
        <w:rPr>
          <w:rFonts w:eastAsia="Times New Roman"/>
          <w:color w:val="00000A"/>
          <w:sz w:val="24"/>
          <w:szCs w:val="24"/>
          <w:highlight w:val="white"/>
        </w:rPr>
        <w:t>.</w:t>
      </w:r>
    </w:p>
    <w:p w14:paraId="5405B05D" w14:textId="77777777" w:rsidR="008E2D65" w:rsidRPr="0029618A" w:rsidRDefault="00662FA5">
      <w:pPr>
        <w:pStyle w:val="2"/>
        <w:spacing w:before="200" w:after="0"/>
        <w:ind w:firstLine="397"/>
        <w:jc w:val="both"/>
        <w:rPr>
          <w:rFonts w:eastAsia="Times New Roman"/>
          <w:i/>
          <w:color w:val="00000A"/>
          <w:sz w:val="24"/>
          <w:szCs w:val="24"/>
          <w:highlight w:val="white"/>
        </w:rPr>
      </w:pPr>
      <w:bookmarkStart w:id="641" w:name="_Toc22639617"/>
      <w:r w:rsidRPr="0029618A">
        <w:rPr>
          <w:rFonts w:eastAsia="Cambria"/>
          <w:b/>
          <w:color w:val="4F81BD"/>
          <w:sz w:val="26"/>
          <w:szCs w:val="26"/>
        </w:rPr>
        <w:t>Проверяем честность реальной монеты</w:t>
      </w:r>
      <w:bookmarkEnd w:id="641"/>
    </w:p>
    <w:p w14:paraId="794BBF77" w14:textId="20D1FD9D"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sidR="00B66163">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w:t>
      </w:r>
      <w:proofErr w:type="spellStart"/>
      <w:r w:rsidRPr="0029618A">
        <w:rPr>
          <w:rFonts w:eastAsia="Times New Roman"/>
          <w:color w:val="00000A"/>
          <w:sz w:val="24"/>
          <w:szCs w:val="24"/>
          <w:highlight w:val="white"/>
        </w:rPr>
        <w:t>Колмогоровское</w:t>
      </w:r>
      <w:proofErr w:type="spellEnd"/>
      <w:r w:rsidRPr="0029618A">
        <w:rPr>
          <w:rFonts w:eastAsia="Times New Roman"/>
          <w:color w:val="00000A"/>
          <w:sz w:val="24"/>
          <w:szCs w:val="24"/>
          <w:highlight w:val="white"/>
        </w:rPr>
        <w:t xml:space="preserve">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 ??, отражает вероятность </w:t>
      </w:r>
      <w:r w:rsidR="00DE4A82">
        <w:rPr>
          <w:rFonts w:eastAsia="Times New Roman"/>
          <w:color w:val="00000A"/>
          <w:sz w:val="24"/>
          <w:szCs w:val="24"/>
          <w:highlight w:val="white"/>
        </w:rPr>
        <w:t xml:space="preserve">того, что монетка в результате эксперимента не поменяет </w:t>
      </w:r>
      <w:ins w:id="642" w:author="Пользователь" w:date="2019-11-12T14:09:00Z">
        <w:r w:rsidR="00E9571E">
          <w:rPr>
            <w:rFonts w:eastAsia="Times New Roman"/>
            <w:color w:val="00000A"/>
            <w:sz w:val="24"/>
            <w:szCs w:val="24"/>
            <w:highlight w:val="white"/>
          </w:rPr>
          <w:t xml:space="preserve">исходной </w:t>
        </w:r>
      </w:ins>
      <w:r w:rsidR="00DE4A82">
        <w:rPr>
          <w:rFonts w:eastAsia="Times New Roman"/>
          <w:color w:val="00000A"/>
          <w:sz w:val="24"/>
          <w:szCs w:val="24"/>
          <w:highlight w:val="white"/>
        </w:rPr>
        <w:t>ориентации</w:t>
      </w:r>
      <w:del w:id="643" w:author="Пользователь" w:date="2019-11-12T14:09:00Z">
        <w:r w:rsidR="00DE4A82" w:rsidDel="00E9571E">
          <w:rPr>
            <w:rFonts w:eastAsia="Times New Roman"/>
            <w:color w:val="00000A"/>
            <w:sz w:val="24"/>
            <w:szCs w:val="24"/>
            <w:highlight w:val="white"/>
          </w:rPr>
          <w:delText xml:space="preserve"> </w:delText>
        </w:r>
      </w:del>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sidR="009664BE">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69FD36B5" w14:textId="7B297508"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w:t>
      </w:r>
      <w:r w:rsidRPr="0029618A">
        <w:rPr>
          <w:rFonts w:eastAsia="Times New Roman"/>
          <w:color w:val="00000A"/>
          <w:sz w:val="24"/>
          <w:szCs w:val="24"/>
          <w:highlight w:val="white"/>
        </w:rPr>
        <w:lastRenderedPageBreak/>
        <w:t xml:space="preserve">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Если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равна </w:t>
      </w:r>
      <m:oMath>
        <m:r>
          <w:rPr>
            <w:rFonts w:ascii="Cambria Math" w:eastAsia="Cambria Math" w:hAnsi="Cambria Math"/>
            <w:color w:val="00000A"/>
            <w:sz w:val="24"/>
            <w:szCs w:val="24"/>
          </w:rPr>
          <m:t>S</m:t>
        </m:r>
      </m:oMath>
      <w:r w:rsidRPr="0029618A">
        <w:rPr>
          <w:rFonts w:eastAsia="Times New Roman"/>
          <w:color w:val="00000A"/>
          <w:sz w:val="24"/>
          <w:szCs w:val="24"/>
          <w:highlight w:val="white"/>
        </w:rPr>
        <w:t xml:space="preserve">, то благодаря свойству аддитивности, площадь под кривой </w:t>
      </w:r>
      <m:oMath>
        <m:r>
          <w:rPr>
            <w:rFonts w:ascii="Cambria Math" w:eastAsia="Cambria Math" w:hAnsi="Cambria Math"/>
            <w:color w:val="00000A"/>
            <w:sz w:val="24"/>
            <w:szCs w:val="24"/>
          </w:rPr>
          <m:t>ω=</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n</m:t>
            </m:r>
          </m:num>
          <m:den>
            <m:r>
              <w:rPr>
                <w:rFonts w:ascii="Cambria Math" w:eastAsia="Cambria Math" w:hAnsi="Cambria Math"/>
                <w:color w:val="00000A"/>
                <w:sz w:val="24"/>
                <w:szCs w:val="24"/>
              </w:rPr>
              <m:t>t</m:t>
            </m:r>
          </m:den>
        </m:f>
      </m:oMath>
      <w:r w:rsidRPr="0029618A">
        <w:rPr>
          <w:rFonts w:eastAsia="Times New Roman"/>
          <w:color w:val="00000A"/>
          <w:sz w:val="24"/>
          <w:szCs w:val="24"/>
          <w:highlight w:val="white"/>
        </w:rPr>
        <w:t xml:space="preserve"> будет равна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=nS</m:t>
        </m:r>
      </m:oMath>
      <w:r w:rsidRPr="0029618A">
        <w:rPr>
          <w:rFonts w:eastAsia="Times New Roman"/>
          <w:color w:val="00000A"/>
          <w:sz w:val="24"/>
          <w:szCs w:val="24"/>
          <w:highlight w:val="white"/>
        </w:rPr>
        <w:t xml:space="preserve">. В свою очередь, для отдельных полосок получаем: </w:t>
      </w:r>
      <m:oMath>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m:t>
            </m:r>
          </m:sub>
        </m:sSub>
        <m:r>
          <w:rPr>
            <w:rFonts w:ascii="Cambria Math" w:eastAsia="Cambria Math" w:hAnsi="Cambria Math"/>
            <w:color w:val="00000A"/>
            <w:sz w:val="24"/>
            <w:szCs w:val="24"/>
          </w:rPr>
          <m:t>-</m:t>
        </m:r>
        <m:sSub>
          <m:sSubPr>
            <m:ctrlPr>
              <w:rPr>
                <w:rFonts w:ascii="Cambria Math" w:eastAsia="Cambria Math" w:hAnsi="Cambria Math"/>
                <w:color w:val="00000A"/>
                <w:sz w:val="24"/>
                <w:szCs w:val="24"/>
              </w:rPr>
            </m:ctrlPr>
          </m:sSubPr>
          <m:e>
            <m:r>
              <w:rPr>
                <w:rFonts w:ascii="Cambria Math" w:eastAsia="Cambria Math" w:hAnsi="Cambria Math"/>
                <w:color w:val="00000A"/>
                <w:sz w:val="24"/>
                <w:szCs w:val="24"/>
              </w:rPr>
              <m:t>S</m:t>
            </m:r>
          </m:e>
          <m:sub>
            <m:r>
              <w:rPr>
                <w:rFonts w:ascii="Cambria Math" w:eastAsia="Cambria Math" w:hAnsi="Cambria Math"/>
                <w:color w:val="00000A"/>
                <w:sz w:val="24"/>
                <w:szCs w:val="24"/>
              </w:rPr>
              <m:t>n-1</m:t>
            </m:r>
          </m:sub>
        </m:sSub>
        <m:r>
          <w:rPr>
            <w:rFonts w:ascii="Cambria Math" w:eastAsia="Cambria Math" w:hAnsi="Cambria Math"/>
            <w:color w:val="00000A"/>
            <w:sz w:val="24"/>
            <w:szCs w:val="24"/>
          </w:rPr>
          <m:t>=nS-</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n-1</m:t>
            </m:r>
          </m:e>
        </m:d>
        <m:r>
          <w:rPr>
            <w:rFonts w:ascii="Cambria Math" w:eastAsia="Cambria Math" w:hAnsi="Cambria Math"/>
            <w:color w:val="00000A"/>
            <w:sz w:val="24"/>
            <w:szCs w:val="24"/>
          </w:rPr>
          <m:t>S=S</m:t>
        </m:r>
      </m:oMath>
      <w:r w:rsidRPr="0029618A">
        <w:rPr>
          <w:rFonts w:eastAsia="Times New Roman"/>
          <w:color w:val="00000A"/>
          <w:sz w:val="24"/>
          <w:szCs w:val="24"/>
          <w:highlight w:val="white"/>
        </w:rPr>
        <w:t xml:space="preserve">, а это значит, что разница площадей не зависит от «номера» гиперболы. </w:t>
      </w:r>
      <w:r w:rsidR="002B6B7B">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w:t>
      </w:r>
      <w:commentRangeStart w:id="644"/>
      <w:r w:rsidRPr="0029618A">
        <w:rPr>
          <w:rFonts w:eastAsia="Times New Roman"/>
          <w:color w:val="00000A"/>
          <w:sz w:val="24"/>
          <w:szCs w:val="24"/>
          <w:highlight w:val="white"/>
        </w:rPr>
        <w:t>гипербол</w:t>
      </w:r>
      <w:commentRangeEnd w:id="644"/>
      <w:r w:rsidR="00886B9B">
        <w:rPr>
          <w:rStyle w:val="af"/>
        </w:rPr>
        <w:commentReference w:id="644"/>
      </w:r>
      <w:r w:rsidRPr="0029618A">
        <w:rPr>
          <w:rFonts w:eastAsia="Times New Roman"/>
          <w:color w:val="00000A"/>
          <w:sz w:val="24"/>
          <w:szCs w:val="24"/>
          <w:highlight w:val="white"/>
        </w:rPr>
        <w:t xml:space="preserve">, тот же вывод можно сделать для любой кривой вида </w:t>
      </w:r>
      <m:oMath>
        <m:r>
          <w:rPr>
            <w:rFonts w:ascii="Cambria Math" w:eastAsia="Cambria Math" w:hAnsi="Cambria Math"/>
            <w:color w:val="00000A"/>
            <w:sz w:val="24"/>
            <w:szCs w:val="24"/>
          </w:rPr>
          <m:t>y=nf</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m:t>
            </m:r>
          </m:e>
        </m:d>
      </m:oMath>
      <w:r w:rsidRPr="0029618A">
        <w:rPr>
          <w:rFonts w:eastAsia="Times New Roman"/>
          <w:color w:val="00000A"/>
          <w:sz w:val="24"/>
          <w:szCs w:val="24"/>
          <w:highlight w:val="white"/>
        </w:rPr>
        <w:t xml:space="preserve">. А раз так, </w:t>
      </w:r>
      <w:r w:rsidR="00886B9B">
        <w:rPr>
          <w:rFonts w:eastAsia="Times New Roman"/>
          <w:color w:val="00000A"/>
          <w:sz w:val="24"/>
          <w:szCs w:val="24"/>
          <w:highlight w:val="white"/>
        </w:rPr>
        <w:t xml:space="preserve">то </w:t>
      </w:r>
      <w:r w:rsidR="00886B9B" w:rsidRPr="0029618A">
        <w:rPr>
          <w:rFonts w:eastAsia="Times New Roman"/>
          <w:color w:val="00000A"/>
          <w:sz w:val="24"/>
          <w:szCs w:val="24"/>
          <w:highlight w:val="white"/>
        </w:rPr>
        <w:t xml:space="preserve">попадания в белую </w:t>
      </w:r>
      <w:ins w:id="645" w:author="Пользователь" w:date="2019-11-12T14:11:00Z">
        <w:r w:rsidR="00E9571E" w:rsidRPr="0029618A">
          <w:rPr>
            <w:rFonts w:eastAsia="Times New Roman"/>
            <w:color w:val="00000A"/>
            <w:sz w:val="24"/>
            <w:szCs w:val="24"/>
            <w:highlight w:val="white"/>
          </w:rPr>
          <w:t xml:space="preserve">или в заштрихованную </w:t>
        </w:r>
      </w:ins>
      <w:r w:rsidR="00886B9B" w:rsidRPr="0029618A">
        <w:rPr>
          <w:rFonts w:eastAsia="Times New Roman"/>
          <w:color w:val="00000A"/>
          <w:sz w:val="24"/>
          <w:szCs w:val="24"/>
          <w:highlight w:val="white"/>
        </w:rPr>
        <w:t xml:space="preserve">часть диаграммы </w:t>
      </w:r>
      <w:del w:id="646" w:author="Пользователь" w:date="2019-11-12T14:11:00Z">
        <w:r w:rsidR="00886B9B" w:rsidRPr="0029618A" w:rsidDel="00E9571E">
          <w:rPr>
            <w:rFonts w:eastAsia="Times New Roman"/>
            <w:color w:val="00000A"/>
            <w:sz w:val="24"/>
            <w:szCs w:val="24"/>
            <w:highlight w:val="white"/>
          </w:rPr>
          <w:delText xml:space="preserve">или в заштрихованную </w:delText>
        </w:r>
      </w:del>
      <w:r w:rsidR="00886B9B" w:rsidRPr="0029618A">
        <w:rPr>
          <w:rFonts w:eastAsia="Times New Roman"/>
          <w:color w:val="00000A"/>
          <w:sz w:val="24"/>
          <w:szCs w:val="24"/>
          <w:highlight w:val="white"/>
        </w:rPr>
        <w:t xml:space="preserve">равновероятны </w:t>
      </w:r>
      <w:r w:rsidRPr="0029618A">
        <w:rPr>
          <w:rFonts w:eastAsia="Times New Roman"/>
          <w:color w:val="00000A"/>
          <w:sz w:val="24"/>
          <w:szCs w:val="24"/>
          <w:highlight w:val="white"/>
        </w:rPr>
        <w:t>для всей области определения, как и ожидается для «честной» монетки. </w:t>
      </w:r>
    </w:p>
    <w:p w14:paraId="3228AEF9"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5DCD4B8A" w14:textId="709F5F65"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sidR="00886B9B">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w:t>
      </w:r>
      <m:oMath>
        <m:r>
          <w:rPr>
            <w:rFonts w:ascii="Cambria Math" w:eastAsia="Cambria Math" w:hAnsi="Cambria Math"/>
            <w:color w:val="00000A"/>
            <w:sz w:val="24"/>
            <w:szCs w:val="24"/>
          </w:rPr>
          <m:t>20</m:t>
        </m:r>
      </m:oMath>
      <w:r w:rsidRPr="0029618A">
        <w:rPr>
          <w:rFonts w:eastAsia="Times New Roman"/>
          <w:color w:val="00000A"/>
          <w:sz w:val="24"/>
          <w:szCs w:val="24"/>
          <w:highlight w:val="white"/>
        </w:rPr>
        <w:t> до </w:t>
      </w:r>
      <m:oMath>
        <m:r>
          <w:rPr>
            <w:rFonts w:ascii="Cambria Math" w:eastAsia="Cambria Math" w:hAnsi="Cambria Math"/>
            <w:color w:val="00000A"/>
            <w:sz w:val="24"/>
            <w:szCs w:val="24"/>
          </w:rPr>
          <m:t>40</m:t>
        </m:r>
      </m:oMath>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 ??</w:t>
      </w:r>
      <w:r w:rsidR="00886B9B" w:rsidRPr="00886B9B">
        <w:rPr>
          <w:rFonts w:eastAsia="Times New Roman"/>
          <w:color w:val="00000A"/>
          <w:sz w:val="24"/>
          <w:szCs w:val="24"/>
          <w:highlight w:val="white"/>
        </w:rPr>
        <w:t xml:space="preserve"> </w:t>
      </w:r>
      <w:r w:rsidR="00886B9B" w:rsidRPr="0029618A">
        <w:rPr>
          <w:rFonts w:eastAsia="Times New Roman"/>
          <w:color w:val="00000A"/>
          <w:sz w:val="24"/>
          <w:szCs w:val="24"/>
          <w:highlight w:val="white"/>
        </w:rPr>
        <w:t>выделена прямоугольником</w:t>
      </w:r>
      <w:r w:rsidRPr="0029618A">
        <w:rPr>
          <w:rFonts w:eastAsia="Times New Roman"/>
          <w:color w:val="00000A"/>
          <w:sz w:val="24"/>
          <w:szCs w:val="24"/>
          <w:highlight w:val="white"/>
        </w:rPr>
        <w:t xml:space="preserve">. В этой области суммарная площадь белых полосок чуть больше чем оранжевых, и можно сделать вывод, что вероятность выпадения той же стороны, что была </w:t>
      </w:r>
      <w:r w:rsidR="00886B9B">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 </w:t>
      </w:r>
      <m:oMath>
        <m:r>
          <w:rPr>
            <w:rFonts w:ascii="Cambria Math" w:eastAsia="Cambria Math" w:hAnsi="Cambria Math"/>
            <w:color w:val="00000A"/>
            <w:sz w:val="24"/>
            <w:szCs w:val="24"/>
          </w:rPr>
          <m:t>50.6%</m:t>
        </m:r>
      </m:oMath>
      <w:r w:rsidRPr="0029618A">
        <w:rPr>
          <w:rFonts w:eastAsia="Times New Roman"/>
          <w:color w:val="00000A"/>
          <w:sz w:val="24"/>
          <w:szCs w:val="24"/>
          <w:highlight w:val="white"/>
        </w:rPr>
        <w:t>.</w:t>
      </w:r>
    </w:p>
    <w:p w14:paraId="27D7D91B" w14:textId="370228B1"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2007 году Перси Диаконис</w:t>
      </w:r>
      <w:del w:id="647" w:author="Пользователь" w:date="2019-11-12T14:11:00Z">
        <w:r w:rsidRPr="0029618A" w:rsidDel="00E9571E">
          <w:rPr>
            <w:rFonts w:eastAsia="Times New Roman"/>
            <w:color w:val="00000A"/>
            <w:sz w:val="24"/>
            <w:szCs w:val="24"/>
            <w:highlight w:val="white"/>
          </w:rPr>
          <w:delText>а</w:delText>
        </w:r>
      </w:del>
      <w:r w:rsidRPr="0029618A">
        <w:rPr>
          <w:rFonts w:eastAsia="Times New Roman"/>
          <w:color w:val="00000A"/>
          <w:sz w:val="24"/>
          <w:szCs w:val="24"/>
          <w:highlight w:val="white"/>
        </w:rPr>
        <w:t xml:space="preserve"> с </w:t>
      </w:r>
      <w:commentRangeStart w:id="648"/>
      <w:r w:rsidRPr="0029618A">
        <w:rPr>
          <w:rFonts w:eastAsia="Times New Roman"/>
          <w:color w:val="00000A"/>
          <w:sz w:val="24"/>
          <w:szCs w:val="24"/>
          <w:highlight w:val="white"/>
        </w:rPr>
        <w:t>соавторами</w:t>
      </w:r>
      <w:commentRangeEnd w:id="648"/>
      <w:r w:rsidR="00886B9B">
        <w:rPr>
          <w:rStyle w:val="af"/>
        </w:rPr>
        <w:commentReference w:id="648"/>
      </w:r>
      <w:r w:rsidRPr="0029618A">
        <w:rPr>
          <w:rFonts w:eastAsia="Times New Roman"/>
          <w:color w:val="00000A"/>
          <w:sz w:val="24"/>
          <w:szCs w:val="24"/>
          <w:highlight w:val="white"/>
        </w:rPr>
        <w:t xml:space="preserve"> </w:t>
      </w:r>
      <w:r w:rsidRPr="0029618A">
        <w:rPr>
          <w:rFonts w:eastAsia="Times New Roman"/>
          <w:color w:val="00000A"/>
          <w:sz w:val="24"/>
          <w:szCs w:val="24"/>
        </w:rPr>
        <w:t>опубликовал</w:t>
      </w:r>
      <w:ins w:id="649" w:author="Пользователь" w:date="2019-11-12T14:13:00Z">
        <w:r w:rsidR="00257CBD">
          <w:rPr>
            <w:rFonts w:eastAsia="Times New Roman"/>
            <w:color w:val="00000A"/>
            <w:sz w:val="24"/>
            <w:szCs w:val="24"/>
          </w:rPr>
          <w:t>и</w:t>
        </w:r>
      </w:ins>
      <w:del w:id="650" w:author="Пользователь" w:date="2019-11-12T14:11:00Z">
        <w:r w:rsidRPr="0029618A" w:rsidDel="00E9571E">
          <w:rPr>
            <w:rFonts w:eastAsia="Times New Roman"/>
            <w:color w:val="00000A"/>
            <w:sz w:val="24"/>
            <w:szCs w:val="24"/>
          </w:rPr>
          <w:delText>а</w:delText>
        </w:r>
      </w:del>
      <w:r w:rsidRPr="0029618A">
        <w:rPr>
          <w:rFonts w:eastAsia="Times New Roman"/>
          <w:color w:val="00000A"/>
          <w:sz w:val="24"/>
          <w:szCs w:val="24"/>
        </w:rPr>
        <w:t> </w:t>
      </w:r>
      <w:r w:rsidRPr="0029618A">
        <w:rPr>
          <w:rFonts w:eastAsia="Times New Roman"/>
          <w:color w:val="00000A"/>
          <w:sz w:val="24"/>
          <w:szCs w:val="24"/>
          <w:highlight w:val="white"/>
        </w:rPr>
        <w:t>статью, в которой даётся развёрнутый анализ процесса подбрасывания монетки. Детальное описание механики летящего и вращающегося диска, который</w:t>
      </w:r>
      <w:del w:id="651" w:author="Пользователь" w:date="2019-11-12T14:12:00Z">
        <w:r w:rsidRPr="0029618A" w:rsidDel="00E9571E">
          <w:rPr>
            <w:rFonts w:eastAsia="Times New Roman"/>
            <w:color w:val="00000A"/>
            <w:sz w:val="24"/>
            <w:szCs w:val="24"/>
            <w:highlight w:val="white"/>
          </w:rPr>
          <w:delText>,</w:delText>
        </w:r>
      </w:del>
      <w:r w:rsidRPr="0029618A">
        <w:rPr>
          <w:rFonts w:eastAsia="Times New Roman"/>
          <w:color w:val="00000A"/>
          <w:sz w:val="24"/>
          <w:szCs w:val="24"/>
          <w:highlight w:val="white"/>
        </w:rPr>
        <w:t xml:space="preserve"> не просто вращается, а ещё и </w:t>
      </w:r>
      <w:proofErr w:type="spellStart"/>
      <w:r w:rsidRPr="0029618A">
        <w:rPr>
          <w:rFonts w:eastAsia="Times New Roman"/>
          <w:color w:val="00000A"/>
          <w:sz w:val="24"/>
          <w:szCs w:val="24"/>
          <w:highlight w:val="white"/>
        </w:rPr>
        <w:t>прецессирует</w:t>
      </w:r>
      <w:proofErr w:type="spellEnd"/>
      <w:r w:rsidRPr="0029618A">
        <w:rPr>
          <w:rFonts w:eastAsia="Times New Roman"/>
          <w:color w:val="00000A"/>
          <w:sz w:val="24"/>
          <w:szCs w:val="24"/>
          <w:highlight w:val="white"/>
        </w:rPr>
        <w:t xml:space="preserve"> (</w:t>
      </w:r>
      <w:ins w:id="652" w:author="Пользователь" w:date="2019-11-12T14:12:00Z">
        <w:r w:rsidR="00E9571E">
          <w:rPr>
            <w:rFonts w:eastAsia="Times New Roman"/>
            <w:color w:val="00000A"/>
            <w:sz w:val="24"/>
            <w:szCs w:val="24"/>
            <w:highlight w:val="white"/>
          </w:rPr>
          <w:t xml:space="preserve">его </w:t>
        </w:r>
      </w:ins>
      <w:r w:rsidRPr="0029618A">
        <w:rPr>
          <w:rFonts w:eastAsia="Times New Roman"/>
          <w:color w:val="00000A"/>
          <w:sz w:val="24"/>
          <w:szCs w:val="24"/>
          <w:highlight w:val="white"/>
        </w:rPr>
        <w:t>ось вращения сама</w:t>
      </w:r>
      <w:r w:rsidR="002B6B7B">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sidR="002B6B7B">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w:t>
      </w:r>
      <w:del w:id="653" w:author="Пользователь" w:date="2019-11-12T14:12:00Z">
        <w:r w:rsidRPr="0029618A" w:rsidDel="00E9571E">
          <w:rPr>
            <w:rFonts w:eastAsia="Times New Roman"/>
            <w:color w:val="00000A"/>
            <w:sz w:val="24"/>
            <w:szCs w:val="24"/>
            <w:highlight w:val="white"/>
          </w:rPr>
          <w:delText>,</w:delText>
        </w:r>
      </w:del>
      <w:r w:rsidRPr="0029618A">
        <w:rPr>
          <w:rFonts w:eastAsia="Times New Roman"/>
          <w:color w:val="00000A"/>
          <w:sz w:val="24"/>
          <w:szCs w:val="24"/>
          <w:highlight w:val="white"/>
        </w:rPr>
        <w:t xml:space="preserve"> вероятность выпадения «орла» составляет 51%. К смыслу этого результата мы ещё вернёмся.</w:t>
      </w:r>
    </w:p>
    <w:p w14:paraId="1EB0B0D6" w14:textId="77777777" w:rsidR="008E2D65" w:rsidRPr="0029618A" w:rsidRDefault="00662FA5">
      <w:pPr>
        <w:pStyle w:val="2"/>
        <w:spacing w:before="200" w:after="0"/>
        <w:ind w:firstLine="397"/>
        <w:jc w:val="both"/>
        <w:rPr>
          <w:rFonts w:eastAsia="Cambria"/>
          <w:b/>
          <w:color w:val="4F81BD"/>
          <w:sz w:val="26"/>
          <w:szCs w:val="26"/>
        </w:rPr>
      </w:pPr>
      <w:bookmarkStart w:id="654" w:name="_Toc22639618"/>
      <w:r w:rsidRPr="0029618A">
        <w:rPr>
          <w:rFonts w:eastAsia="Cambria"/>
          <w:b/>
          <w:color w:val="4F81BD"/>
          <w:sz w:val="26"/>
          <w:szCs w:val="26"/>
        </w:rPr>
        <w:t>Откуда же берётся случайность?</w:t>
      </w:r>
      <w:bookmarkEnd w:id="654"/>
    </w:p>
    <w:p w14:paraId="7B7CB4EA" w14:textId="5F5BB826"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r w:rsidRPr="0029618A">
        <w:rPr>
          <w:rFonts w:eastAsia="Times New Roman"/>
          <w:color w:val="00000A"/>
          <w:sz w:val="24"/>
          <w:szCs w:val="24"/>
          <w:highlight w:val="white"/>
        </w:rPr>
        <w:lastRenderedPageBreak/>
        <w:t>координат-скорости.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proofErr w:type="spellStart"/>
      <w:r w:rsidRPr="0029618A">
        <w:rPr>
          <w:rFonts w:eastAsia="Times New Roman"/>
          <w:i/>
          <w:color w:val="205968"/>
          <w:sz w:val="24"/>
          <w:szCs w:val="24"/>
          <w:highlight w:val="white"/>
        </w:rPr>
        <w:t>Дюффинга</w:t>
      </w:r>
      <w:proofErr w:type="spellEnd"/>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w:t>
      </w:r>
      <w:proofErr w:type="spellStart"/>
      <w:r w:rsidRPr="0029618A">
        <w:rPr>
          <w:rFonts w:eastAsia="Times New Roman"/>
          <w:color w:val="00000A"/>
          <w:sz w:val="24"/>
          <w:szCs w:val="24"/>
          <w:highlight w:val="white"/>
        </w:rPr>
        <w:t>Янь</w:t>
      </w:r>
      <w:proofErr w:type="spellEnd"/>
      <w:r w:rsidRPr="0029618A">
        <w:rPr>
          <w:rFonts w:eastAsia="Times New Roman"/>
          <w:color w:val="00000A"/>
          <w:sz w:val="24"/>
          <w:szCs w:val="24"/>
          <w:highlight w:val="white"/>
        </w:rPr>
        <w:t>», быстро превращающаяся в узкие полоски, разделяющие области притяжения.</w:t>
      </w:r>
    </w:p>
    <w:p w14:paraId="7A357788" w14:textId="3558F281" w:rsidR="008E2D65" w:rsidRPr="0029618A" w:rsidRDefault="00662FA5">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5F25306A" wp14:editId="4F556DF7">
            <wp:extent cx="3538220" cy="3201670"/>
            <wp:effectExtent l="0" t="0" r="0" b="0"/>
            <wp:docPr id="24" name="image13.png" descr="C:\tmp\podlost\ToH\html\figures\buter\2018-12-13_19-02-54.png"/>
            <wp:cNvGraphicFramePr/>
            <a:graphic xmlns:a="http://schemas.openxmlformats.org/drawingml/2006/main">
              <a:graphicData uri="http://schemas.openxmlformats.org/drawingml/2006/picture">
                <pic:pic xmlns:pic="http://schemas.openxmlformats.org/drawingml/2006/picture">
                  <pic:nvPicPr>
                    <pic:cNvPr id="0" name="image13.png" descr="C:\tmp\podlost\ToH\html\figures\buter\2018-12-13_19-02-54.png"/>
                    <pic:cNvPicPr preferRelativeResize="0"/>
                  </pic:nvPicPr>
                  <pic:blipFill>
                    <a:blip r:embed="rId23" cstate="print"/>
                    <a:srcRect/>
                    <a:stretch>
                      <a:fillRect/>
                    </a:stretch>
                  </pic:blipFill>
                  <pic:spPr>
                    <a:xfrm>
                      <a:off x="0" y="0"/>
                      <a:ext cx="3538220" cy="3201670"/>
                    </a:xfrm>
                    <a:prstGeom prst="rect">
                      <a:avLst/>
                    </a:prstGeom>
                    <a:ln/>
                  </pic:spPr>
                </pic:pic>
              </a:graphicData>
            </a:graphic>
          </wp:inline>
        </w:drawing>
      </w:r>
    </w:p>
    <w:p w14:paraId="7037866D" w14:textId="77777777" w:rsidR="008E2D65" w:rsidRPr="0029618A" w:rsidRDefault="00662FA5">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 xml:space="preserve">Области притяжения аттракторов для одномерного маятника желаний — осциллятора </w:t>
      </w:r>
      <w:commentRangeStart w:id="655"/>
      <w:commentRangeStart w:id="656"/>
      <w:proofErr w:type="spellStart"/>
      <w:r w:rsidRPr="0029618A">
        <w:rPr>
          <w:rFonts w:eastAsia="Times New Roman"/>
          <w:i/>
          <w:color w:val="00000A"/>
          <w:sz w:val="24"/>
          <w:szCs w:val="24"/>
          <w:highlight w:val="white"/>
        </w:rPr>
        <w:t>Дюффинга</w:t>
      </w:r>
      <w:commentRangeEnd w:id="655"/>
      <w:proofErr w:type="spellEnd"/>
      <w:r w:rsidR="009C5847">
        <w:rPr>
          <w:rStyle w:val="af"/>
        </w:rPr>
        <w:commentReference w:id="655"/>
      </w:r>
      <w:commentRangeEnd w:id="656"/>
      <w:r w:rsidR="002B6B7B">
        <w:rPr>
          <w:rStyle w:val="af"/>
        </w:rPr>
        <w:commentReference w:id="656"/>
      </w:r>
      <w:r w:rsidRPr="0029618A">
        <w:rPr>
          <w:rFonts w:eastAsia="Times New Roman"/>
          <w:i/>
          <w:color w:val="00000A"/>
          <w:sz w:val="24"/>
          <w:szCs w:val="24"/>
          <w:highlight w:val="white"/>
        </w:rPr>
        <w:t>.</w:t>
      </w:r>
    </w:p>
    <w:p w14:paraId="1D2D04B4" w14:textId="4969E0A2"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631A1FAA" w14:textId="2328181D"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sidR="009C5847">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7C3DB863" w14:textId="5D9CFD24"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w:t>
      </w:r>
      <w:r w:rsidRPr="0029618A">
        <w:rPr>
          <w:rFonts w:eastAsia="Times New Roman"/>
          <w:color w:val="00000A"/>
          <w:sz w:val="24"/>
          <w:szCs w:val="24"/>
          <w:highlight w:val="white"/>
        </w:rPr>
        <w:lastRenderedPageBreak/>
        <w:t>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обладаем и никогда не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 и этого будет недостаточно. Нужно будет заглянуть каждому участнику движения в мозг и выяснить, что он намерен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sidR="00571844">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sidR="00A6183F">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sidR="009F0E95">
        <w:rPr>
          <w:rFonts w:eastAsia="Times New Roman"/>
          <w:color w:val="00000A"/>
          <w:sz w:val="24"/>
          <w:szCs w:val="24"/>
          <w:highlight w:val="white"/>
        </w:rPr>
        <w:t>ей</w:t>
      </w:r>
      <w:r w:rsidRPr="0029618A">
        <w:rPr>
          <w:rFonts w:eastAsia="Times New Roman"/>
          <w:color w:val="00000A"/>
          <w:sz w:val="24"/>
          <w:szCs w:val="24"/>
          <w:highlight w:val="white"/>
        </w:rPr>
        <w:t>.</w:t>
      </w:r>
    </w:p>
    <w:p w14:paraId="66D7A2ED" w14:textId="517D439E"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координат-скорости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14:paraId="79924CC3" w14:textId="4D97EB80"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w:t>
      </w:r>
      <w:proofErr w:type="spellStart"/>
      <w:r w:rsidRPr="0029618A">
        <w:rPr>
          <w:rFonts w:eastAsia="Times New Roman"/>
          <w:color w:val="00000A"/>
          <w:sz w:val="24"/>
          <w:szCs w:val="24"/>
          <w:highlight w:val="white"/>
        </w:rPr>
        <w:t>XX</w:t>
      </w:r>
      <w:proofErr w:type="spellEnd"/>
      <w:r w:rsidRPr="0029618A">
        <w:rPr>
          <w:rFonts w:eastAsia="Times New Roman"/>
          <w:color w:val="00000A"/>
          <w:sz w:val="24"/>
          <w:szCs w:val="24"/>
          <w:highlight w:val="white"/>
        </w:rPr>
        <w:t xml:space="preserve">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w:t>
      </w:r>
      <w:r w:rsidRPr="0029618A">
        <w:rPr>
          <w:rFonts w:eastAsia="Times New Roman"/>
          <w:color w:val="00000A"/>
          <w:sz w:val="24"/>
          <w:szCs w:val="24"/>
          <w:highlight w:val="white"/>
        </w:rPr>
        <w:lastRenderedPageBreak/>
        <w:t>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время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sidR="00A6183F">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w:t>
      </w:r>
      <w:proofErr w:type="spellStart"/>
      <w:r w:rsidRPr="0029618A">
        <w:rPr>
          <w:rFonts w:eastAsia="Times New Roman"/>
          <w:color w:val="00000A"/>
          <w:sz w:val="24"/>
          <w:szCs w:val="24"/>
          <w:highlight w:val="white"/>
        </w:rPr>
        <w:t>Дюффинга</w:t>
      </w:r>
      <w:proofErr w:type="spellEnd"/>
      <w:r w:rsidRPr="0029618A">
        <w:rPr>
          <w:rFonts w:eastAsia="Times New Roman"/>
          <w:color w:val="00000A"/>
          <w:sz w:val="24"/>
          <w:szCs w:val="24"/>
          <w:highlight w:val="white"/>
        </w:rPr>
        <w:t>),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sidR="00A6183F">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sidR="00A6183F">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8240" behindDoc="0" locked="0" layoutInCell="1" allowOverlap="1" wp14:anchorId="3439FFCB" wp14:editId="3016E524">
            <wp:simplePos x="0" y="0"/>
            <wp:positionH relativeFrom="column">
              <wp:posOffset>3208020</wp:posOffset>
            </wp:positionH>
            <wp:positionV relativeFrom="paragraph">
              <wp:posOffset>709800</wp:posOffset>
            </wp:positionV>
            <wp:extent cx="2437130" cy="2235200"/>
            <wp:effectExtent l="0" t="0" r="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4" cstate="print"/>
                    <a:srcRect/>
                    <a:stretch>
                      <a:fillRect/>
                    </a:stretch>
                  </pic:blipFill>
                  <pic:spPr>
                    <a:xfrm>
                      <a:off x="0" y="0"/>
                      <a:ext cx="2437130" cy="2235200"/>
                    </a:xfrm>
                    <a:prstGeom prst="rect">
                      <a:avLst/>
                    </a:prstGeom>
                    <a:ln/>
                  </pic:spPr>
                </pic:pic>
              </a:graphicData>
            </a:graphic>
          </wp:anchor>
        </w:drawing>
      </w:r>
    </w:p>
    <w:p w14:paraId="7C97DFE7" w14:textId="77777777" w:rsidR="008E2D65" w:rsidRPr="0029618A" w:rsidRDefault="00662FA5">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79615A1C" wp14:editId="26CAE1AE">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25" cstate="print"/>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50408D47" wp14:editId="5778B80E">
            <wp:extent cx="2146935" cy="2146935"/>
            <wp:effectExtent l="0" t="0" r="0" b="0"/>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26" cstate="print"/>
                    <a:srcRect/>
                    <a:stretch>
                      <a:fillRect/>
                    </a:stretch>
                  </pic:blipFill>
                  <pic:spPr>
                    <a:xfrm>
                      <a:off x="0" y="0"/>
                      <a:ext cx="2146935" cy="2146935"/>
                    </a:xfrm>
                    <a:prstGeom prst="rect">
                      <a:avLst/>
                    </a:prstGeom>
                    <a:ln/>
                  </pic:spPr>
                </pic:pic>
              </a:graphicData>
            </a:graphic>
          </wp:inline>
        </w:drawing>
      </w:r>
    </w:p>
    <w:p w14:paraId="6975A5EA" w14:textId="77777777" w:rsidR="008E2D65" w:rsidRPr="0029618A" w:rsidRDefault="00662FA5">
      <w:pPr>
        <w:keepLines/>
        <w:spacing w:before="120" w:after="240"/>
        <w:ind w:left="567" w:right="567"/>
        <w:jc w:val="both"/>
        <w:rPr>
          <w:rFonts w:eastAsia="Times New Roman"/>
          <w:i/>
          <w:color w:val="00000A"/>
          <w:sz w:val="24"/>
          <w:szCs w:val="24"/>
          <w:highlight w:val="white"/>
        </w:rPr>
      </w:pPr>
      <w:r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616AEBBB" w14:textId="4FCEAEAE"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sidR="00A6183F">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5DE24A16" w14:textId="5353C1EB"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sidR="00A6183F">
        <w:rPr>
          <w:rFonts w:eastAsia="Times New Roman"/>
          <w:color w:val="00000A"/>
          <w:sz w:val="24"/>
          <w:szCs w:val="24"/>
          <w:highlight w:val="white"/>
        </w:rPr>
        <w:t>использовал</w:t>
      </w:r>
      <w:r w:rsidR="00A6183F" w:rsidRPr="0029618A">
        <w:rPr>
          <w:rFonts w:eastAsia="Times New Roman"/>
          <w:color w:val="00000A"/>
          <w:sz w:val="24"/>
          <w:szCs w:val="24"/>
          <w:highlight w:val="white"/>
        </w:rPr>
        <w:t xml:space="preserve"> </w:t>
      </w:r>
      <w:r w:rsidR="00A6183F">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4D411013" w14:textId="77777777" w:rsidR="008E2D65" w:rsidRPr="0029618A" w:rsidRDefault="00662FA5">
      <w:pPr>
        <w:pStyle w:val="2"/>
        <w:spacing w:before="200" w:after="0"/>
        <w:ind w:firstLine="397"/>
        <w:jc w:val="both"/>
        <w:rPr>
          <w:rFonts w:eastAsia="Cambria"/>
          <w:b/>
          <w:color w:val="4F81BD"/>
          <w:sz w:val="26"/>
          <w:szCs w:val="26"/>
        </w:rPr>
      </w:pPr>
      <w:bookmarkStart w:id="657" w:name="_Toc22639619"/>
      <w:r w:rsidRPr="0029618A">
        <w:rPr>
          <w:rFonts w:eastAsia="Cambria"/>
          <w:b/>
          <w:color w:val="4F81BD"/>
          <w:sz w:val="26"/>
          <w:szCs w:val="26"/>
        </w:rPr>
        <w:t>От монеток к бабочкам и самой судьбе</w:t>
      </w:r>
      <w:bookmarkEnd w:id="657"/>
    </w:p>
    <w:p w14:paraId="541279D3" w14:textId="4F43278A"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w:t>
      </w:r>
      <w:r w:rsidRPr="0029618A">
        <w:rPr>
          <w:rFonts w:eastAsia="Times New Roman"/>
          <w:color w:val="00000A"/>
          <w:sz w:val="24"/>
          <w:szCs w:val="24"/>
          <w:highlight w:val="white"/>
        </w:rPr>
        <w:lastRenderedPageBreak/>
        <w:t xml:space="preserve">последствий от некоторого незначительного, на первый взгляд, события. Раздавленная исследователями прошлого бабочка в рассказе Рея </w:t>
      </w:r>
      <w:proofErr w:type="spellStart"/>
      <w:r w:rsidRPr="0029618A">
        <w:rPr>
          <w:rFonts w:eastAsia="Times New Roman"/>
          <w:color w:val="00000A"/>
          <w:sz w:val="24"/>
          <w:szCs w:val="24"/>
          <w:highlight w:val="white"/>
        </w:rPr>
        <w:t>Бредбери</w:t>
      </w:r>
      <w:proofErr w:type="spellEnd"/>
      <w:r w:rsidRPr="0029618A">
        <w:rPr>
          <w:rFonts w:eastAsia="Times New Roman"/>
          <w:color w:val="00000A"/>
          <w:sz w:val="24"/>
          <w:szCs w:val="24"/>
          <w:highlight w:val="white"/>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sidR="00A6183F">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w:t>
      </w:r>
      <w:commentRangeStart w:id="658"/>
      <w:commentRangeStart w:id="659"/>
      <w:r w:rsidRPr="0029618A">
        <w:rPr>
          <w:rFonts w:eastAsia="Times New Roman"/>
          <w:i/>
          <w:color w:val="00000A"/>
          <w:sz w:val="24"/>
          <w:szCs w:val="24"/>
        </w:rPr>
        <w:t>Техасе</w:t>
      </w:r>
      <w:commentRangeEnd w:id="658"/>
      <w:r w:rsidR="00A6183F">
        <w:rPr>
          <w:rStyle w:val="af"/>
        </w:rPr>
        <w:commentReference w:id="658"/>
      </w:r>
      <w:commentRangeEnd w:id="659"/>
      <w:r w:rsidR="00073A20">
        <w:rPr>
          <w:rStyle w:val="af"/>
        </w:rPr>
        <w:commentReference w:id="659"/>
      </w:r>
      <w:r w:rsidRPr="0029618A">
        <w:rPr>
          <w:rFonts w:eastAsia="Times New Roman"/>
          <w:i/>
          <w:color w:val="00000A"/>
          <w:sz w:val="24"/>
          <w:szCs w:val="24"/>
        </w:rPr>
        <w:t>?»</w:t>
      </w:r>
    </w:p>
    <w:p w14:paraId="63D87415" w14:textId="3EC59DC6"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sidRPr="0029618A">
        <w:rPr>
          <w:rFonts w:eastAsia="Times New Roman"/>
          <w:color w:val="00000A"/>
          <w:sz w:val="24"/>
          <w:szCs w:val="24"/>
          <w:highlight w:val="white"/>
        </w:rPr>
        <w:t>Койпера</w:t>
      </w:r>
      <w:proofErr w:type="spellEnd"/>
      <w:r w:rsidRPr="0029618A">
        <w:rPr>
          <w:rFonts w:eastAsia="Times New Roman"/>
          <w:color w:val="00000A"/>
          <w:sz w:val="24"/>
          <w:szCs w:val="24"/>
          <w:highlight w:val="white"/>
        </w:rPr>
        <w:t>, тепловое движени</w:t>
      </w:r>
      <w:r w:rsidR="00A6183F">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покуда и энергия, и информация не исчезнут в хаосе флуктуаций. Надо чётко понимать, что малые отклонения приводят к кардинальной перестройке системы</w:t>
      </w:r>
      <w:r w:rsidR="00A6183F">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sidR="00A6183F">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1EA4112" w14:textId="7EA9DB8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sidR="00785803">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sidR="00785803">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sidR="00785803">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sidR="00785803">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12CEF12F"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этой связи можно вспомнить один из законов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xml:space="preserve">, названный неким </w:t>
      </w:r>
      <w:proofErr w:type="spellStart"/>
      <w:r w:rsidRPr="0029618A">
        <w:rPr>
          <w:rFonts w:eastAsia="Times New Roman"/>
          <w:color w:val="00000A"/>
          <w:sz w:val="24"/>
          <w:szCs w:val="24"/>
          <w:highlight w:val="white"/>
        </w:rPr>
        <w:t>Дрейзеном</w:t>
      </w:r>
      <w:proofErr w:type="spellEnd"/>
      <w:r w:rsidRPr="0029618A">
        <w:rPr>
          <w:rFonts w:eastAsia="Times New Roman"/>
          <w:color w:val="00000A"/>
          <w:sz w:val="24"/>
          <w:szCs w:val="24"/>
          <w:highlight w:val="white"/>
        </w:rPr>
        <w:t>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280760E9"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Время улучшения ситуации</w:t>
      </w:r>
      <w:r w:rsidRPr="0029618A">
        <w:rPr>
          <w:rFonts w:eastAsia="Times New Roman"/>
          <w:b/>
          <w:color w:val="943734"/>
          <w:sz w:val="24"/>
          <w:szCs w:val="24"/>
        </w:rPr>
        <w:br/>
        <w:t>обратно пропорционально времени ее ухудшения.</w:t>
      </w:r>
    </w:p>
    <w:p w14:paraId="3E1D840A"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xml:space="preserve"> устойчивой системы, которую можно описать убывающим экспоненциальным законом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xml:space="preserve"> 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m:oMath>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e</m:t>
            </m:r>
          </m:e>
          <m:sup>
            <m:r>
              <w:rPr>
                <w:rFonts w:ascii="Cambria Math" w:eastAsia="Cambria Math" w:hAnsi="Cambria Math"/>
                <w:color w:val="00000A"/>
                <w:sz w:val="24"/>
                <w:szCs w:val="24"/>
              </w:rPr>
              <m:t>λt</m:t>
            </m:r>
          </m:sup>
        </m:sSup>
      </m:oMath>
      <w:r w:rsidRPr="0029618A">
        <w:rPr>
          <w:rFonts w:eastAsia="Times New Roman"/>
          <w:color w:val="00000A"/>
          <w:sz w:val="24"/>
          <w:szCs w:val="24"/>
          <w:highlight w:val="white"/>
        </w:rPr>
        <w:t>. Эти с</w:t>
      </w:r>
      <w:proofErr w:type="spellStart"/>
      <w:r w:rsidRPr="0029618A">
        <w:rPr>
          <w:rFonts w:eastAsia="Times New Roman"/>
          <w:color w:val="00000A"/>
          <w:sz w:val="24"/>
          <w:szCs w:val="24"/>
          <w:highlight w:val="white"/>
        </w:rPr>
        <w:t>корости</w:t>
      </w:r>
      <w:proofErr w:type="spellEnd"/>
      <w:r w:rsidRPr="0029618A">
        <w:rPr>
          <w:rFonts w:eastAsia="Times New Roman"/>
          <w:color w:val="00000A"/>
          <w:sz w:val="24"/>
          <w:szCs w:val="24"/>
          <w:highlight w:val="white"/>
        </w:rPr>
        <w:t xml:space="preserve">, действительно, обратно пропорциональны друг другу. </w:t>
      </w:r>
    </w:p>
    <w:p w14:paraId="0D5F52B8" w14:textId="4814AA1F"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sidR="00785803">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sidR="00785803">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sidR="00785803">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1CF52394" w14:textId="77777777" w:rsidR="008E2D65" w:rsidRPr="0029618A" w:rsidRDefault="008E2D65">
      <w:pPr>
        <w:spacing w:line="288" w:lineRule="auto"/>
        <w:ind w:firstLine="397"/>
        <w:jc w:val="both"/>
        <w:rPr>
          <w:rFonts w:eastAsia="Times New Roman"/>
          <w:color w:val="00000A"/>
          <w:sz w:val="24"/>
          <w:szCs w:val="24"/>
        </w:rPr>
      </w:pPr>
    </w:p>
    <w:p w14:paraId="0362AA3A" w14:textId="77777777" w:rsidR="008E2D65" w:rsidRPr="0029618A" w:rsidRDefault="00662FA5">
      <w:pPr>
        <w:keepNext/>
        <w:spacing w:before="24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4D39D411" wp14:editId="3E8967FE">
            <wp:extent cx="3568720" cy="3051860"/>
            <wp:effectExtent l="0" t="0" r="0" b="0"/>
            <wp:docPr id="111" name="image97.png" descr="C:\tmp\podlost\ToH\html\figures\buter\xz_fr1uqxevsvvaq9orghxxbqda.png"/>
            <wp:cNvGraphicFramePr/>
            <a:graphic xmlns:a="http://schemas.openxmlformats.org/drawingml/2006/main">
              <a:graphicData uri="http://schemas.openxmlformats.org/drawingml/2006/picture">
                <pic:pic xmlns:pic="http://schemas.openxmlformats.org/drawingml/2006/picture">
                  <pic:nvPicPr>
                    <pic:cNvPr id="0" name="image97.png" descr="C:\tmp\podlost\ToH\html\figures\buter\xz_fr1uqxevsvvaq9orghxxbqda.png"/>
                    <pic:cNvPicPr preferRelativeResize="0"/>
                  </pic:nvPicPr>
                  <pic:blipFill>
                    <a:blip r:embed="rId27" cstate="print"/>
                    <a:srcRect/>
                    <a:stretch>
                      <a:fillRect/>
                    </a:stretch>
                  </pic:blipFill>
                  <pic:spPr>
                    <a:xfrm>
                      <a:off x="0" y="0"/>
                      <a:ext cx="3568720" cy="3051860"/>
                    </a:xfrm>
                    <a:prstGeom prst="rect">
                      <a:avLst/>
                    </a:prstGeom>
                    <a:ln/>
                  </pic:spPr>
                </pic:pic>
              </a:graphicData>
            </a:graphic>
          </wp:inline>
        </w:drawing>
      </w:r>
    </w:p>
    <w:p w14:paraId="7B293527" w14:textId="77777777"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76E9214F" w14:textId="77777777" w:rsidR="008E2D65" w:rsidRPr="0029618A" w:rsidRDefault="00662FA5">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68AFD58C" w14:textId="77777777" w:rsidR="008E2D65" w:rsidRPr="0029618A" w:rsidRDefault="008E2D65">
      <w:pPr>
        <w:spacing w:line="240" w:lineRule="auto"/>
        <w:ind w:firstLine="397"/>
        <w:jc w:val="center"/>
        <w:rPr>
          <w:rFonts w:eastAsia="Times New Roman"/>
          <w:color w:val="00000A"/>
          <w:sz w:val="24"/>
          <w:szCs w:val="24"/>
        </w:rPr>
      </w:pPr>
    </w:p>
    <w:p w14:paraId="3CA053D2" w14:textId="23EA7B5B"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w:t>
      </w:r>
      <w:r w:rsidRPr="0029618A">
        <w:rPr>
          <w:rFonts w:eastAsia="Times New Roman"/>
          <w:color w:val="00000A"/>
          <w:sz w:val="24"/>
          <w:szCs w:val="24"/>
          <w:highlight w:val="white"/>
        </w:rPr>
        <w:lastRenderedPageBreak/>
        <w:t xml:space="preserve">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на сетчатке в моём глазу. Даже считать вероятность этого события нет смысла, она </w:t>
      </w:r>
      <w:r w:rsidR="00073A20">
        <w:rPr>
          <w:rFonts w:eastAsia="Times New Roman"/>
          <w:color w:val="00000A"/>
          <w:sz w:val="24"/>
          <w:szCs w:val="24"/>
          <w:highlight w:val="white"/>
        </w:rPr>
        <w:t>исчезающе мала</w:t>
      </w:r>
      <w:r w:rsidRPr="0029618A">
        <w:rPr>
          <w:rFonts w:eastAsia="Times New Roman"/>
          <w:color w:val="00000A"/>
          <w:sz w:val="24"/>
          <w:szCs w:val="24"/>
          <w:highlight w:val="white"/>
        </w:rPr>
        <w:t xml:space="preserve">, но событие случается, и я вижу мерцающий свет звезды. Теперь понятно, что это всё потому, что площадь моего носа и даже молекулы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имеют ненулевую </w:t>
      </w:r>
      <w:commentRangeStart w:id="660"/>
      <w:r w:rsidRPr="0029618A">
        <w:rPr>
          <w:rFonts w:eastAsia="Times New Roman"/>
          <w:color w:val="00000A"/>
          <w:sz w:val="24"/>
          <w:szCs w:val="24"/>
          <w:highlight w:val="white"/>
        </w:rPr>
        <w:t>меру</w:t>
      </w:r>
      <w:commentRangeEnd w:id="660"/>
      <w:r w:rsidR="003749F4">
        <w:rPr>
          <w:rStyle w:val="af"/>
        </w:rPr>
        <w:commentReference w:id="660"/>
      </w:r>
      <w:commentRangeStart w:id="661"/>
      <w:r w:rsidRPr="0029618A">
        <w:rPr>
          <w:rFonts w:eastAsia="Times New Roman"/>
          <w:color w:val="00000A"/>
          <w:sz w:val="24"/>
          <w:szCs w:val="24"/>
          <w:highlight w:val="white"/>
        </w:rPr>
        <w:t>,</w:t>
      </w:r>
      <w:commentRangeEnd w:id="661"/>
      <w:r w:rsidR="00073A20">
        <w:rPr>
          <w:rStyle w:val="af"/>
        </w:rPr>
        <w:commentReference w:id="661"/>
      </w:r>
      <w:r w:rsidRPr="0029618A">
        <w:rPr>
          <w:rFonts w:eastAsia="Times New Roman"/>
          <w:color w:val="00000A"/>
          <w:sz w:val="24"/>
          <w:szCs w:val="24"/>
          <w:highlight w:val="white"/>
        </w:rPr>
        <w:t xml:space="preserve"> но всё равно удивительно: то, что почти наверняка не должно было произойти, всё же происходит!</w:t>
      </w:r>
    </w:p>
    <w:p w14:paraId="6DBC71B5" w14:textId="758B0C8A"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sidR="00073A20">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sidR="00073A20">
        <w:rPr>
          <w:rFonts w:eastAsia="Times New Roman"/>
          <w:color w:val="00000A"/>
          <w:sz w:val="24"/>
          <w:szCs w:val="24"/>
          <w:highlight w:val="white"/>
        </w:rPr>
        <w:t xml:space="preserve">в нашей </w:t>
      </w:r>
      <w:commentRangeStart w:id="662"/>
      <w:r w:rsidRPr="0029618A">
        <w:rPr>
          <w:rFonts w:eastAsia="Times New Roman"/>
          <w:color w:val="00000A"/>
          <w:sz w:val="24"/>
          <w:szCs w:val="24"/>
          <w:highlight w:val="white"/>
        </w:rPr>
        <w:t>судьб</w:t>
      </w:r>
      <w:r w:rsidR="00073A20">
        <w:rPr>
          <w:rFonts w:eastAsia="Times New Roman"/>
          <w:color w:val="00000A"/>
          <w:sz w:val="24"/>
          <w:szCs w:val="24"/>
          <w:highlight w:val="white"/>
        </w:rPr>
        <w:t>е</w:t>
      </w:r>
      <w:commentRangeEnd w:id="662"/>
      <w:r w:rsidR="00842573">
        <w:rPr>
          <w:rStyle w:val="af"/>
        </w:rPr>
        <w:commentReference w:id="662"/>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71632576" w14:textId="77777777" w:rsidR="008E2D65" w:rsidRPr="0029618A" w:rsidRDefault="00662FA5">
      <w:pPr>
        <w:pStyle w:val="1"/>
        <w:spacing w:before="600" w:after="480"/>
        <w:jc w:val="center"/>
        <w:rPr>
          <w:rFonts w:eastAsia="Cambria"/>
          <w:b/>
        </w:rPr>
      </w:pPr>
      <w:bookmarkStart w:id="663" w:name="_Toc22639620"/>
      <w:r w:rsidRPr="0029618A">
        <w:rPr>
          <w:rFonts w:eastAsia="Cambria"/>
          <w:b/>
        </w:rPr>
        <w:t>Головокружительный полёт</w:t>
      </w:r>
      <w:r w:rsidRPr="0029618A">
        <w:rPr>
          <w:rFonts w:eastAsia="Cambria"/>
          <w:b/>
        </w:rPr>
        <w:br/>
        <w:t>бутерброда с маслом</w:t>
      </w:r>
      <w:bookmarkEnd w:id="663"/>
    </w:p>
    <w:p w14:paraId="03A111B0" w14:textId="400F449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sidR="00842573">
        <w:rPr>
          <w:rFonts w:eastAsia="Times New Roman"/>
          <w:sz w:val="24"/>
          <w:szCs w:val="24"/>
        </w:rPr>
        <w:t>такое</w:t>
      </w:r>
      <w:r w:rsidR="00842573" w:rsidRPr="0029618A">
        <w:rPr>
          <w:rFonts w:eastAsia="Times New Roman"/>
          <w:sz w:val="24"/>
          <w:szCs w:val="24"/>
        </w:rPr>
        <w:t xml:space="preserve"> </w:t>
      </w:r>
      <w:r w:rsidRPr="0029618A">
        <w:rPr>
          <w:rFonts w:eastAsia="Times New Roman"/>
          <w:sz w:val="24"/>
          <w:szCs w:val="24"/>
        </w:rPr>
        <w:t>внимани</w:t>
      </w:r>
      <w:r w:rsidR="00842573">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sidR="00842573">
        <w:rPr>
          <w:rFonts w:eastAsia="Times New Roman"/>
          <w:sz w:val="24"/>
          <w:szCs w:val="24"/>
        </w:rPr>
        <w:t xml:space="preserve">что </w:t>
      </w:r>
      <w:r w:rsidRPr="0029618A">
        <w:rPr>
          <w:rFonts w:eastAsia="Times New Roman"/>
          <w:sz w:val="24"/>
          <w:szCs w:val="24"/>
        </w:rPr>
        <w:t>за её решение даже премии дают</w:t>
      </w:r>
      <w:r w:rsidR="00842573">
        <w:rPr>
          <w:rFonts w:eastAsia="Times New Roman"/>
          <w:sz w:val="24"/>
          <w:szCs w:val="24"/>
        </w:rPr>
        <w:t xml:space="preserve"> –</w:t>
      </w:r>
      <w:r w:rsidRPr="0029618A">
        <w:rPr>
          <w:rFonts w:eastAsia="Times New Roman"/>
          <w:sz w:val="24"/>
          <w:szCs w:val="24"/>
        </w:rPr>
        <w:t xml:space="preserve"> правда, тоже несерьёзные. В </w:t>
      </w:r>
      <w:r w:rsidR="002E245B" w:rsidRPr="0029618A">
        <w:rPr>
          <w:rFonts w:eastAsia="Times New Roman"/>
          <w:sz w:val="24"/>
          <w:szCs w:val="24"/>
        </w:rPr>
        <w:t>199</w:t>
      </w:r>
      <w:r w:rsidR="002E245B">
        <w:rPr>
          <w:rFonts w:eastAsia="Times New Roman"/>
          <w:sz w:val="24"/>
          <w:szCs w:val="24"/>
        </w:rPr>
        <w:t>6</w:t>
      </w:r>
      <w:r w:rsidR="002E245B" w:rsidRPr="0029618A">
        <w:rPr>
          <w:rFonts w:eastAsia="Times New Roman"/>
          <w:sz w:val="24"/>
          <w:szCs w:val="24"/>
        </w:rPr>
        <w:t xml:space="preserve"> </w:t>
      </w:r>
      <w:r w:rsidRPr="0029618A">
        <w:rPr>
          <w:rFonts w:eastAsia="Times New Roman"/>
          <w:sz w:val="24"/>
          <w:szCs w:val="24"/>
        </w:rPr>
        <w:t xml:space="preserve">году 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получил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w:t>
      </w:r>
      <w:commentRangeStart w:id="664"/>
      <w:r w:rsidRPr="0029618A">
        <w:rPr>
          <w:rFonts w:eastAsia="Times New Roman"/>
          <w:sz w:val="24"/>
          <w:szCs w:val="24"/>
        </w:rPr>
        <w:t>премию</w:t>
      </w:r>
      <w:commentRangeEnd w:id="664"/>
      <w:r w:rsidR="002E245B">
        <w:rPr>
          <w:rStyle w:val="af"/>
        </w:rPr>
        <w:commentReference w:id="664"/>
      </w:r>
      <w:commentRangeStart w:id="665"/>
      <w:r w:rsidRPr="0029618A">
        <w:rPr>
          <w:rFonts w:eastAsia="Times New Roman"/>
          <w:sz w:val="24"/>
          <w:szCs w:val="24"/>
        </w:rPr>
        <w:t xml:space="preserve"> </w:t>
      </w:r>
      <w:commentRangeEnd w:id="665"/>
      <w:r w:rsidR="00073A20">
        <w:rPr>
          <w:rStyle w:val="af"/>
        </w:rPr>
        <w:commentReference w:id="665"/>
      </w:r>
      <w:r w:rsidRPr="0029618A">
        <w:rPr>
          <w:rFonts w:eastAsia="Times New Roman"/>
          <w:sz w:val="24"/>
          <w:szCs w:val="24"/>
        </w:rPr>
        <w:t xml:space="preserve">за работу «Падающий бутерброд,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и фундаментальные константы»</w:t>
      </w:r>
      <w:r w:rsidR="00BC6DE7">
        <w:rPr>
          <w:rStyle w:val="af8"/>
          <w:rFonts w:eastAsia="Times New Roman"/>
          <w:sz w:val="24"/>
          <w:szCs w:val="24"/>
        </w:rPr>
        <w:footnoteReference w:id="7"/>
      </w:r>
      <w:r w:rsidRPr="0029618A">
        <w:rPr>
          <w:rFonts w:eastAsia="Times New Roman"/>
          <w:sz w:val="24"/>
          <w:szCs w:val="24"/>
        </w:rPr>
        <w:t>, опубликованную в «</w:t>
      </w:r>
      <w:proofErr w:type="spellStart"/>
      <w:r w:rsidRPr="0029618A">
        <w:rPr>
          <w:rFonts w:eastAsia="Times New Roman"/>
          <w:sz w:val="24"/>
          <w:szCs w:val="24"/>
        </w:rPr>
        <w:t>European</w:t>
      </w:r>
      <w:proofErr w:type="spellEnd"/>
      <w:r w:rsidRPr="0029618A">
        <w:rPr>
          <w:rFonts w:eastAsia="Times New Roman"/>
          <w:sz w:val="24"/>
          <w:szCs w:val="24"/>
        </w:rPr>
        <w:t xml:space="preserve"> </w:t>
      </w:r>
      <w:proofErr w:type="spellStart"/>
      <w:r w:rsidRPr="0029618A">
        <w:rPr>
          <w:rFonts w:eastAsia="Times New Roman"/>
          <w:sz w:val="24"/>
          <w:szCs w:val="24"/>
        </w:rPr>
        <w:t>Journal</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Physics</w:t>
      </w:r>
      <w:proofErr w:type="spellEnd"/>
      <w:r w:rsidRPr="0029618A">
        <w:rPr>
          <w:rFonts w:eastAsia="Times New Roman"/>
          <w:sz w:val="24"/>
          <w:szCs w:val="24"/>
        </w:rPr>
        <w:t xml:space="preserve">».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вывод: на какой бы планете ни возникли антропоморфные существа, живущие в атмосфере, они будут обречены на закон </w:t>
      </w:r>
      <w:commentRangeStart w:id="668"/>
      <w:r w:rsidRPr="0029618A">
        <w:rPr>
          <w:rFonts w:eastAsia="Times New Roman"/>
          <w:sz w:val="24"/>
          <w:szCs w:val="24"/>
        </w:rPr>
        <w:t>бутерброда</w:t>
      </w:r>
      <w:commentRangeEnd w:id="668"/>
      <w:r w:rsidR="00EA3506">
        <w:rPr>
          <w:rStyle w:val="af"/>
        </w:rPr>
        <w:commentReference w:id="668"/>
      </w:r>
      <w:commentRangeStart w:id="669"/>
      <w:r w:rsidRPr="0029618A">
        <w:rPr>
          <w:rFonts w:eastAsia="Times New Roman"/>
          <w:sz w:val="24"/>
          <w:szCs w:val="24"/>
        </w:rPr>
        <w:t>.</w:t>
      </w:r>
      <w:commentRangeEnd w:id="669"/>
      <w:r w:rsidR="00BC6DE7">
        <w:rPr>
          <w:rStyle w:val="af"/>
        </w:rPr>
        <w:commentReference w:id="669"/>
      </w:r>
      <w:r w:rsidRPr="0029618A">
        <w:rPr>
          <w:rFonts w:eastAsia="Times New Roman"/>
          <w:sz w:val="24"/>
          <w:szCs w:val="24"/>
        </w:rPr>
        <w:t xml:space="preserve">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55303D1E" w14:textId="77777777" w:rsidR="008E2D65" w:rsidRPr="0029618A" w:rsidRDefault="00662FA5">
      <w:pPr>
        <w:pStyle w:val="2"/>
        <w:spacing w:before="200" w:after="0"/>
        <w:ind w:firstLine="397"/>
        <w:jc w:val="both"/>
        <w:rPr>
          <w:rFonts w:eastAsia="Cambria"/>
          <w:b/>
          <w:color w:val="4F81BD"/>
          <w:sz w:val="26"/>
          <w:szCs w:val="26"/>
        </w:rPr>
      </w:pPr>
      <w:bookmarkStart w:id="670" w:name="_Toc22639621"/>
      <w:r w:rsidRPr="0029618A">
        <w:rPr>
          <w:rFonts w:eastAsia="Cambria"/>
          <w:b/>
          <w:color w:val="4F81BD"/>
          <w:sz w:val="26"/>
          <w:szCs w:val="26"/>
        </w:rPr>
        <w:lastRenderedPageBreak/>
        <w:t>Айда кидать бутерброды в Монте-Карло!</w:t>
      </w:r>
      <w:bookmarkEnd w:id="670"/>
    </w:p>
    <w:p w14:paraId="36A579DF" w14:textId="238D5AA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sidR="00406D23">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w:t>
      </w:r>
      <w:r w:rsidR="00EA3506">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05412EEA" w14:textId="77777777" w:rsidR="008E2D65" w:rsidRPr="0029618A" w:rsidRDefault="008E2D65">
      <w:pPr>
        <w:ind w:firstLine="397"/>
        <w:rPr>
          <w:rFonts w:eastAsia="Times New Roman"/>
          <w:sz w:val="24"/>
          <w:szCs w:val="24"/>
        </w:rPr>
      </w:pPr>
    </w:p>
    <w:p w14:paraId="30B184C0" w14:textId="2E831A3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sidR="00406D23">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sidR="00406D23">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253E8701" w14:textId="747EB48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вопрос: при каких обстоятельствах выполняется закон бутерброда? Будем подавать на вход </w:t>
      </w:r>
      <w:r w:rsidRPr="0029618A">
        <w:rPr>
          <w:rFonts w:eastAsia="Times New Roman"/>
          <w:sz w:val="24"/>
          <w:szCs w:val="24"/>
        </w:rPr>
        <w:lastRenderedPageBreak/>
        <w:t>нашей динамической системы различные конкретные параметры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sidR="00571844">
        <w:rPr>
          <w:rFonts w:eastAsia="Times New Roman"/>
          <w:sz w:val="24"/>
          <w:szCs w:val="24"/>
        </w:rPr>
        <w:t xml:space="preserve"> </w:t>
      </w:r>
    </w:p>
    <w:p w14:paraId="6ACDEF40" w14:textId="14EED84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sidR="000726CF">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9606BCC" w14:textId="77777777" w:rsidR="008E2D65" w:rsidRPr="0029618A" w:rsidRDefault="00662FA5">
      <w:pPr>
        <w:spacing w:line="288" w:lineRule="auto"/>
        <w:ind w:firstLine="397"/>
        <w:jc w:val="center"/>
        <w:rPr>
          <w:rFonts w:eastAsia="Times New Roman"/>
          <w:sz w:val="24"/>
          <w:szCs w:val="24"/>
        </w:rPr>
      </w:pPr>
      <w:r w:rsidRPr="0029618A">
        <w:rPr>
          <w:rFonts w:eastAsia="Times New Roman"/>
          <w:noProof/>
          <w:sz w:val="24"/>
          <w:szCs w:val="24"/>
        </w:rPr>
        <w:drawing>
          <wp:inline distT="114300" distB="114300" distL="114300" distR="114300" wp14:anchorId="3867509E" wp14:editId="6E8C92F7">
            <wp:extent cx="3064669" cy="1934509"/>
            <wp:effectExtent l="0" t="0" r="0" b="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8" cstate="print"/>
                    <a:srcRect/>
                    <a:stretch>
                      <a:fillRect/>
                    </a:stretch>
                  </pic:blipFill>
                  <pic:spPr>
                    <a:xfrm>
                      <a:off x="0" y="0"/>
                      <a:ext cx="3064669" cy="1934509"/>
                    </a:xfrm>
                    <a:prstGeom prst="rect">
                      <a:avLst/>
                    </a:prstGeom>
                    <a:ln/>
                  </pic:spPr>
                </pic:pic>
              </a:graphicData>
            </a:graphic>
          </wp:inline>
        </w:drawing>
      </w:r>
    </w:p>
    <w:p w14:paraId="03147390" w14:textId="77777777" w:rsidR="008E2D65" w:rsidRPr="0029618A" w:rsidRDefault="00662FA5">
      <w:pPr>
        <w:spacing w:line="288" w:lineRule="auto"/>
        <w:ind w:firstLine="397"/>
        <w:jc w:val="center"/>
        <w:rPr>
          <w:rFonts w:eastAsia="Times New Roman"/>
          <w:i/>
          <w:sz w:val="24"/>
          <w:szCs w:val="24"/>
        </w:rPr>
      </w:pPr>
      <w:r w:rsidRPr="0029618A">
        <w:rPr>
          <w:rFonts w:eastAsia="Times New Roman"/>
          <w:i/>
          <w:sz w:val="24"/>
          <w:szCs w:val="24"/>
        </w:rPr>
        <w:t>Математические эксперименты с бутербродами.</w:t>
      </w:r>
    </w:p>
    <w:p w14:paraId="42A217E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5F7CDD47" w14:textId="64D3247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sidR="000726CF">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441D923" w14:textId="77777777" w:rsidR="008E2D65" w:rsidRPr="0029618A" w:rsidRDefault="00662FA5">
      <w:pPr>
        <w:pStyle w:val="2"/>
        <w:pBdr>
          <w:top w:val="nil"/>
          <w:left w:val="nil"/>
          <w:bottom w:val="nil"/>
          <w:right w:val="nil"/>
          <w:between w:val="nil"/>
        </w:pBdr>
        <w:spacing w:line="288" w:lineRule="auto"/>
        <w:ind w:firstLine="397"/>
        <w:jc w:val="both"/>
      </w:pPr>
      <w:bookmarkStart w:id="671" w:name="_Toc22639622"/>
      <w:r w:rsidRPr="0029618A">
        <w:rPr>
          <w:rFonts w:eastAsia="Cambria"/>
          <w:b/>
          <w:color w:val="4F81BD"/>
          <w:sz w:val="26"/>
          <w:szCs w:val="26"/>
        </w:rPr>
        <w:t>Как правильно говорить о случайных величинах</w:t>
      </w:r>
      <w:bookmarkEnd w:id="671"/>
    </w:p>
    <w:p w14:paraId="7D34069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4FED4710" w14:textId="04CC8FE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w:t>
      </w:r>
      <w:r w:rsidRPr="0029618A">
        <w:rPr>
          <w:rFonts w:eastAsia="Times New Roman"/>
          <w:sz w:val="24"/>
          <w:szCs w:val="24"/>
        </w:rPr>
        <w:lastRenderedPageBreak/>
        <w:t xml:space="preserve">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w:t>
      </w:r>
      <m:oMath>
        <m:r>
          <w:rPr>
            <w:rFonts w:ascii="Cambria Math" w:eastAsia="Cambria Math" w:hAnsi="Cambria Math"/>
            <w:sz w:val="24"/>
            <w:szCs w:val="24"/>
          </w:rPr>
          <m:t>{1, 2, 3, 4, 5, 6}</m:t>
        </m:r>
      </m:oMath>
      <w:r w:rsidRPr="0029618A">
        <w:rPr>
          <w:rFonts w:eastAsia="Times New Roman"/>
          <w:sz w:val="24"/>
          <w:szCs w:val="24"/>
        </w:rPr>
        <w:t xml:space="preserve">, и </w:t>
      </w:r>
      <w:r w:rsidR="008869A5">
        <w:rPr>
          <w:rFonts w:eastAsia="Times New Roman"/>
          <w:sz w:val="24"/>
          <w:szCs w:val="24"/>
        </w:rPr>
        <w:t>какое-нибудь</w:t>
      </w:r>
      <w:r w:rsidR="008869A5" w:rsidRPr="0029618A">
        <w:rPr>
          <w:rFonts w:eastAsia="Times New Roman"/>
          <w:sz w:val="24"/>
          <w:szCs w:val="24"/>
        </w:rPr>
        <w:t xml:space="preserve"> </w:t>
      </w:r>
      <w:r w:rsidRPr="0029618A">
        <w:rPr>
          <w:rFonts w:eastAsia="Times New Roman"/>
          <w:sz w:val="24"/>
          <w:szCs w:val="24"/>
        </w:rPr>
        <w:t>значение легко получить, проведя эксперимент. Однако повторный эксперимент даст иной результат —</w:t>
      </w:r>
      <w:r w:rsidR="00571844">
        <w:rPr>
          <w:rFonts w:eastAsia="Times New Roman"/>
          <w:sz w:val="24"/>
          <w:szCs w:val="24"/>
        </w:rPr>
        <w:t xml:space="preserve"> </w:t>
      </w:r>
      <w:r w:rsidRPr="0029618A">
        <w:rPr>
          <w:rFonts w:eastAsia="Times New Roman"/>
          <w:sz w:val="24"/>
          <w:szCs w:val="24"/>
        </w:rPr>
        <w:t xml:space="preserve">это явно </w:t>
      </w:r>
      <w:proofErr w:type="gramStart"/>
      <w:r w:rsidRPr="0029618A">
        <w:rPr>
          <w:rFonts w:eastAsia="Times New Roman"/>
          <w:sz w:val="24"/>
          <w:szCs w:val="24"/>
        </w:rPr>
        <w:t>не просто</w:t>
      </w:r>
      <w:proofErr w:type="gramEnd"/>
      <w:r w:rsidRPr="0029618A">
        <w:rPr>
          <w:rFonts w:eastAsia="Times New Roman"/>
          <w:sz w:val="24"/>
          <w:szCs w:val="24"/>
        </w:rPr>
        <w:t xml:space="preserve">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5CCC0ED9" w14:textId="2B87CBB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 Часто, говоря о таких случайных величинах, ограничиваются одним лишь средним значением, и мы говорим о “средне</w:t>
      </w:r>
      <w:ins w:id="672" w:author="Пользователь" w:date="2019-11-12T16:14:00Z">
        <w:r w:rsidR="00B0514E">
          <w:rPr>
            <w:rFonts w:eastAsia="Times New Roman"/>
            <w:sz w:val="24"/>
            <w:szCs w:val="24"/>
          </w:rPr>
          <w:t>й скорости в час пик</w:t>
        </w:r>
      </w:ins>
      <w:del w:id="673" w:author="Пользователь" w:date="2019-11-12T16:14:00Z">
        <w:r w:rsidRPr="0029618A" w:rsidDel="00B0514E">
          <w:rPr>
            <w:rFonts w:eastAsia="Times New Roman"/>
            <w:sz w:val="24"/>
            <w:szCs w:val="24"/>
          </w:rPr>
          <w:delText>м уровнем воды</w:delText>
        </w:r>
      </w:del>
      <w:r w:rsidRPr="0029618A">
        <w:rPr>
          <w:rFonts w:eastAsia="Times New Roman"/>
          <w:sz w:val="24"/>
          <w:szCs w:val="24"/>
        </w:rPr>
        <w:t xml:space="preserve">” или об “орбите электрона”. Но это отличный способ запутаться или даже намеренно запутать. </w:t>
      </w:r>
      <w:ins w:id="674" w:author="Пользователь" w:date="2019-11-12T16:08:00Z">
        <w:r w:rsidR="00DA3366">
          <w:rPr>
            <w:rFonts w:eastAsia="Times New Roman"/>
            <w:sz w:val="24"/>
            <w:szCs w:val="24"/>
          </w:rPr>
          <w:t>Если</w:t>
        </w:r>
      </w:ins>
      <w:ins w:id="675" w:author="Пользователь" w:date="2019-11-12T16:15:00Z">
        <w:r w:rsidR="00B0514E">
          <w:rPr>
            <w:rFonts w:eastAsia="Times New Roman"/>
            <w:sz w:val="24"/>
            <w:szCs w:val="24"/>
          </w:rPr>
          <w:t xml:space="preserve"> фраза "средняя скорость в час пик равна 15 км</w:t>
        </w:r>
        <w:r w:rsidR="00B0514E" w:rsidRPr="00B0514E">
          <w:rPr>
            <w:rFonts w:eastAsia="Times New Roman"/>
            <w:sz w:val="24"/>
            <w:szCs w:val="24"/>
            <w:rPrChange w:id="676" w:author="Пользователь" w:date="2019-11-12T16:15:00Z">
              <w:rPr>
                <w:rFonts w:eastAsia="Times New Roman"/>
                <w:sz w:val="24"/>
                <w:szCs w:val="24"/>
                <w:lang w:val="en-US"/>
              </w:rPr>
            </w:rPrChange>
          </w:rPr>
          <w:t>/</w:t>
        </w:r>
        <w:r w:rsidR="00B0514E">
          <w:rPr>
            <w:rFonts w:eastAsia="Times New Roman"/>
            <w:sz w:val="24"/>
            <w:szCs w:val="24"/>
          </w:rPr>
          <w:t xml:space="preserve">ч" дает неплохое представление о </w:t>
        </w:r>
        <w:r w:rsidR="00B0514E" w:rsidRPr="00B0514E">
          <w:rPr>
            <w:rFonts w:eastAsia="Times New Roman"/>
            <w:sz w:val="24"/>
            <w:szCs w:val="24"/>
          </w:rPr>
          <w:t>ситуации</w:t>
        </w:r>
      </w:ins>
      <w:ins w:id="677" w:author="Пользователь" w:date="2019-11-12T16:18:00Z">
        <w:r w:rsidR="00B0514E">
          <w:rPr>
            <w:rFonts w:eastAsia="Times New Roman"/>
            <w:sz w:val="24"/>
            <w:szCs w:val="24"/>
          </w:rPr>
          <w:t xml:space="preserve"> на улице</w:t>
        </w:r>
      </w:ins>
      <w:ins w:id="678" w:author="Пользователь" w:date="2019-11-12T16:19:00Z">
        <w:r w:rsidR="00B0514E">
          <w:rPr>
            <w:rFonts w:eastAsia="Times New Roman"/>
            <w:sz w:val="24"/>
            <w:szCs w:val="24"/>
          </w:rPr>
          <w:t xml:space="preserve"> в целом</w:t>
        </w:r>
      </w:ins>
      <w:ins w:id="679" w:author="Пользователь" w:date="2019-11-12T16:08:00Z">
        <w:r w:rsidR="00DA3366" w:rsidRPr="00B0514E">
          <w:rPr>
            <w:rFonts w:eastAsia="Times New Roman"/>
            <w:strike/>
            <w:sz w:val="24"/>
            <w:szCs w:val="24"/>
            <w:rPrChange w:id="680" w:author="Пользователь" w:date="2019-11-12T16:16:00Z">
              <w:rPr>
                <w:rFonts w:eastAsia="Times New Roman"/>
                <w:sz w:val="24"/>
                <w:szCs w:val="24"/>
              </w:rPr>
            </w:rPrChange>
          </w:rPr>
          <w:t xml:space="preserve"> </w:t>
        </w:r>
      </w:ins>
      <w:r w:rsidRPr="00B0514E">
        <w:rPr>
          <w:rFonts w:eastAsia="Times New Roman"/>
          <w:strike/>
          <w:sz w:val="24"/>
          <w:szCs w:val="24"/>
          <w:rPrChange w:id="681" w:author="Пользователь" w:date="2019-11-12T16:16:00Z">
            <w:rPr>
              <w:rFonts w:eastAsia="Times New Roman"/>
              <w:sz w:val="24"/>
              <w:szCs w:val="24"/>
            </w:rPr>
          </w:rPrChange>
        </w:rPr>
        <w:t xml:space="preserve">Если для </w:t>
      </w:r>
      <w:r w:rsidR="006F3D0C" w:rsidRPr="00B0514E">
        <w:rPr>
          <w:rFonts w:eastAsia="Times New Roman"/>
          <w:strike/>
          <w:sz w:val="24"/>
          <w:szCs w:val="24"/>
          <w:rPrChange w:id="682" w:author="Пользователь" w:date="2019-11-12T16:16:00Z">
            <w:rPr>
              <w:rFonts w:eastAsia="Times New Roman"/>
              <w:sz w:val="24"/>
              <w:szCs w:val="24"/>
            </w:rPr>
          </w:rPrChange>
        </w:rPr>
        <w:t xml:space="preserve">сообщения по радио об уровне воды во время половодья </w:t>
      </w:r>
      <w:r w:rsidRPr="00B0514E">
        <w:rPr>
          <w:rFonts w:eastAsia="Times New Roman"/>
          <w:strike/>
          <w:sz w:val="24"/>
          <w:szCs w:val="24"/>
          <w:rPrChange w:id="683" w:author="Пользователь" w:date="2019-11-12T16:16:00Z">
            <w:rPr>
              <w:rFonts w:eastAsia="Times New Roman"/>
              <w:sz w:val="24"/>
              <w:szCs w:val="24"/>
            </w:rPr>
          </w:rPrChange>
        </w:rPr>
        <w:t xml:space="preserve">среднего уровня воды в реке </w:t>
      </w:r>
      <w:r w:rsidR="006F3D0C" w:rsidRPr="00B0514E">
        <w:rPr>
          <w:rFonts w:eastAsia="Times New Roman"/>
          <w:strike/>
          <w:sz w:val="24"/>
          <w:szCs w:val="24"/>
          <w:rPrChange w:id="684" w:author="Пользователь" w:date="2019-11-12T16:16:00Z">
            <w:rPr>
              <w:rFonts w:eastAsia="Times New Roman"/>
              <w:sz w:val="24"/>
              <w:szCs w:val="24"/>
            </w:rPr>
          </w:rPrChange>
        </w:rPr>
        <w:t xml:space="preserve">может быть </w:t>
      </w:r>
      <w:r w:rsidRPr="00B0514E">
        <w:rPr>
          <w:rFonts w:eastAsia="Times New Roman"/>
          <w:strike/>
          <w:sz w:val="24"/>
          <w:szCs w:val="24"/>
          <w:rPrChange w:id="685" w:author="Пользователь" w:date="2019-11-12T16:16:00Z">
            <w:rPr>
              <w:rFonts w:eastAsia="Times New Roman"/>
              <w:sz w:val="24"/>
              <w:szCs w:val="24"/>
            </w:rPr>
          </w:rPrChange>
        </w:rPr>
        <w:t xml:space="preserve">вполне </w:t>
      </w:r>
      <w:commentRangeStart w:id="686"/>
      <w:r w:rsidRPr="00B0514E">
        <w:rPr>
          <w:rFonts w:eastAsia="Times New Roman"/>
          <w:strike/>
          <w:sz w:val="24"/>
          <w:szCs w:val="24"/>
          <w:rPrChange w:id="687" w:author="Пользователь" w:date="2019-11-12T16:16:00Z">
            <w:rPr>
              <w:rFonts w:eastAsia="Times New Roman"/>
              <w:sz w:val="24"/>
              <w:szCs w:val="24"/>
            </w:rPr>
          </w:rPrChange>
        </w:rPr>
        <w:t>достаточно</w:t>
      </w:r>
      <w:commentRangeEnd w:id="686"/>
      <w:r w:rsidR="008869A5" w:rsidRPr="00B0514E">
        <w:rPr>
          <w:rStyle w:val="af"/>
          <w:strike/>
          <w:rPrChange w:id="688" w:author="Пользователь" w:date="2019-11-12T16:16:00Z">
            <w:rPr>
              <w:rStyle w:val="af"/>
            </w:rPr>
          </w:rPrChange>
        </w:rPr>
        <w:commentReference w:id="686"/>
      </w:r>
      <w:commentRangeStart w:id="689"/>
      <w:r w:rsidRPr="0029618A">
        <w:rPr>
          <w:rFonts w:eastAsia="Times New Roman"/>
          <w:sz w:val="24"/>
          <w:szCs w:val="24"/>
        </w:rPr>
        <w:t>,</w:t>
      </w:r>
      <w:commentRangeEnd w:id="689"/>
      <w:r w:rsidR="006F3D0C">
        <w:rPr>
          <w:rStyle w:val="af"/>
        </w:rPr>
        <w:commentReference w:id="689"/>
      </w:r>
      <w:r w:rsidRPr="0029618A">
        <w:rPr>
          <w:rFonts w:eastAsia="Times New Roman"/>
          <w:sz w:val="24"/>
          <w:szCs w:val="24"/>
        </w:rPr>
        <w:t xml:space="preserve"> </w:t>
      </w:r>
      <w:commentRangeStart w:id="690"/>
      <w:r w:rsidRPr="0029618A">
        <w:rPr>
          <w:rFonts w:eastAsia="Times New Roman"/>
          <w:sz w:val="24"/>
          <w:szCs w:val="24"/>
        </w:rPr>
        <w:t>то</w:t>
      </w:r>
      <w:commentRangeEnd w:id="690"/>
      <w:r w:rsidR="00B0514E">
        <w:rPr>
          <w:rStyle w:val="af"/>
        </w:rPr>
        <w:commentReference w:id="690"/>
      </w:r>
      <w:r w:rsidRPr="0029618A">
        <w:rPr>
          <w:rFonts w:eastAsia="Times New Roman"/>
          <w:sz w:val="24"/>
          <w:szCs w:val="24"/>
        </w:rPr>
        <w:t xml:space="preserve"> переучивать студентов-физиков от мышления орбитами к оперированию волновыми функциями уже весьма непросто. Ну, и, наконец, какой смысл в среднем значении числа, выпадающего на игральной кости? Посчитать-то его можно, любой с этим справится: </w:t>
      </w:r>
      <m:oMath>
        <m:r>
          <w:rPr>
            <w:rFonts w:ascii="Cambria Math" w:eastAsia="Times New Roman" w:hAnsi="Cambria Math"/>
            <w:sz w:val="24"/>
            <w:szCs w:val="24"/>
          </w:rPr>
          <m:t>(1+2+3+4+5+6)/6=3.5</m:t>
        </m:r>
      </m:oMath>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1B62731A" w14:textId="515AD0C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 Может быть нужно указать два числа: среднее и дисперсию? Это уже лучше, но опять же, пример с игральной костью показывает, что это явно </w:t>
      </w:r>
      <w:proofErr w:type="gramStart"/>
      <w:r w:rsidRPr="0029618A">
        <w:rPr>
          <w:rFonts w:eastAsia="Times New Roman"/>
          <w:sz w:val="24"/>
          <w:szCs w:val="24"/>
        </w:rPr>
        <w:t>не вся</w:t>
      </w:r>
      <w:proofErr w:type="gramEnd"/>
      <w:r w:rsidRPr="0029618A">
        <w:rPr>
          <w:rFonts w:eastAsia="Times New Roman"/>
          <w:sz w:val="24"/>
          <w:szCs w:val="24"/>
        </w:rPr>
        <w:t xml:space="preserve"> информация об интересующем нас объекте. А что</w:t>
      </w:r>
      <w:r w:rsidR="003057DF">
        <w:rPr>
          <w:rFonts w:eastAsia="Times New Roman"/>
          <w:sz w:val="24"/>
          <w:szCs w:val="24"/>
        </w:rPr>
        <w:t>,</w:t>
      </w:r>
      <w:r w:rsidRPr="0029618A">
        <w:rPr>
          <w:rFonts w:eastAsia="Times New Roman"/>
          <w:sz w:val="24"/>
          <w:szCs w:val="24"/>
        </w:rPr>
        <w:t xml:space="preserve"> если случайные величины </w:t>
      </w:r>
      <w:r w:rsidR="002E5CF3">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sidR="003057DF">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sidR="003057DF">
        <w:rPr>
          <w:rFonts w:eastAsia="Times New Roman"/>
          <w:sz w:val="24"/>
          <w:szCs w:val="24"/>
        </w:rPr>
        <w:t>количества</w:t>
      </w:r>
      <w:r w:rsidR="003057DF" w:rsidRPr="0029618A">
        <w:rPr>
          <w:rFonts w:eastAsia="Times New Roman"/>
          <w:sz w:val="24"/>
          <w:szCs w:val="24"/>
        </w:rPr>
        <w:t xml:space="preserve"> </w:t>
      </w:r>
      <w:r w:rsidRPr="0029618A">
        <w:rPr>
          <w:rFonts w:eastAsia="Times New Roman"/>
          <w:sz w:val="24"/>
          <w:szCs w:val="24"/>
        </w:rPr>
        <w:t xml:space="preserve">автомобилей на улице какие-то числа будут встречаться чаще, а каких-то мы не дождёмся вовсе. </w:t>
      </w:r>
    </w:p>
    <w:p w14:paraId="2AE65EE0" w14:textId="04EDB26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sidR="00AF2390">
        <w:rPr>
          <w:rFonts w:eastAsia="Times New Roman"/>
          <w:sz w:val="24"/>
          <w:szCs w:val="24"/>
        </w:rPr>
        <w:t>ю</w:t>
      </w:r>
      <w:r w:rsidRPr="0029618A">
        <w:rPr>
          <w:rFonts w:eastAsia="Times New Roman"/>
          <w:sz w:val="24"/>
          <w:szCs w:val="24"/>
        </w:rPr>
        <w:t xml:space="preserve">тся </w:t>
      </w:r>
      <w:r w:rsidR="00AF2390" w:rsidRPr="0029618A">
        <w:rPr>
          <w:rFonts w:eastAsia="Times New Roman"/>
          <w:sz w:val="24"/>
          <w:szCs w:val="24"/>
        </w:rPr>
        <w:t>вероятност</w:t>
      </w:r>
      <w:r w:rsidR="00AF2390">
        <w:rPr>
          <w:rFonts w:eastAsia="Times New Roman"/>
          <w:sz w:val="24"/>
          <w:szCs w:val="24"/>
        </w:rPr>
        <w:t xml:space="preserve">и для </w:t>
      </w:r>
      <w:r w:rsidR="003057DF">
        <w:rPr>
          <w:rStyle w:val="af"/>
        </w:rPr>
        <w:commentReference w:id="691"/>
      </w:r>
      <w:r w:rsidR="00AF2390">
        <w:rPr>
          <w:rFonts w:eastAsia="Times New Roman"/>
          <w:sz w:val="24"/>
          <w:szCs w:val="24"/>
        </w:rPr>
        <w:t xml:space="preserve">этих </w:t>
      </w:r>
      <w:commentRangeStart w:id="692"/>
      <w:r w:rsidR="00AF2390">
        <w:rPr>
          <w:rFonts w:eastAsia="Times New Roman"/>
          <w:sz w:val="24"/>
          <w:szCs w:val="24"/>
        </w:rPr>
        <w:t>значений</w:t>
      </w:r>
      <w:commentRangeEnd w:id="692"/>
      <w:r w:rsidR="00AF2390">
        <w:rPr>
          <w:rStyle w:val="af"/>
        </w:rPr>
        <w:commentReference w:id="692"/>
      </w:r>
      <w:r w:rsidRPr="0029618A">
        <w:rPr>
          <w:rFonts w:eastAsia="Times New Roman"/>
          <w:sz w:val="24"/>
          <w:szCs w:val="24"/>
        </w:rPr>
        <w:t>.</w:t>
      </w:r>
    </w:p>
    <w:p w14:paraId="62D27437" w14:textId="64890E0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Для уровня воды в реке </w:t>
      </w:r>
      <w:ins w:id="693" w:author="Пользователь" w:date="2019-11-12T16:20:00Z">
        <w:r w:rsidR="00B0514E">
          <w:rPr>
            <w:rFonts w:eastAsia="Times New Roman"/>
            <w:sz w:val="24"/>
            <w:szCs w:val="24"/>
          </w:rPr>
          <w:t xml:space="preserve">или скорости машин </w:t>
        </w:r>
      </w:ins>
      <w:r w:rsidRPr="0029618A">
        <w:rPr>
          <w:rFonts w:eastAsia="Times New Roman"/>
          <w:sz w:val="24"/>
          <w:szCs w:val="24"/>
        </w:rPr>
        <w:t xml:space="preserve">распределение может быть выражено в виде гладкой колоколообразной </w:t>
      </w:r>
      <w:commentRangeStart w:id="694"/>
      <w:r w:rsidRPr="0029618A">
        <w:rPr>
          <w:rFonts w:eastAsia="Times New Roman"/>
          <w:sz w:val="24"/>
          <w:szCs w:val="24"/>
        </w:rPr>
        <w:t>кривой</w:t>
      </w:r>
      <w:commentRangeEnd w:id="694"/>
      <w:r w:rsidR="003057DF">
        <w:rPr>
          <w:rStyle w:val="af"/>
        </w:rPr>
        <w:commentReference w:id="694"/>
      </w:r>
      <w:commentRangeStart w:id="695"/>
      <w:r w:rsidRPr="0029618A">
        <w:rPr>
          <w:rFonts w:eastAsia="Times New Roman"/>
          <w:sz w:val="24"/>
          <w:szCs w:val="24"/>
        </w:rPr>
        <w:t>.</w:t>
      </w:r>
      <w:commentRangeEnd w:id="695"/>
      <w:r w:rsidR="0097771F">
        <w:rPr>
          <w:rStyle w:val="af"/>
        </w:rPr>
        <w:commentReference w:id="695"/>
      </w:r>
      <w:r w:rsidRPr="0029618A">
        <w:rPr>
          <w:rFonts w:eastAsia="Times New Roman"/>
          <w:sz w:val="24"/>
          <w:szCs w:val="24"/>
        </w:rPr>
        <w:t xml:space="preserve">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кости может быть таблица, показывающая вероятность выпадения каждого из возможных чисел.</w:t>
      </w:r>
    </w:p>
    <w:p w14:paraId="3EC14EB4" w14:textId="77777777" w:rsidR="008E2D65" w:rsidRPr="0029618A" w:rsidRDefault="008E2D65">
      <w:pPr>
        <w:spacing w:line="288" w:lineRule="auto"/>
        <w:ind w:firstLine="397"/>
        <w:jc w:val="both"/>
        <w:rPr>
          <w:rFonts w:eastAsia="Times New Roman"/>
          <w:sz w:val="24"/>
          <w:szCs w:val="24"/>
        </w:rPr>
      </w:pPr>
    </w:p>
    <w:p w14:paraId="18F51860" w14:textId="0DD8A878" w:rsidR="008E2D65" w:rsidRPr="0029618A" w:rsidRDefault="003645EB">
      <w:pPr>
        <w:spacing w:line="288" w:lineRule="auto"/>
        <w:jc w:val="center"/>
        <w:rPr>
          <w:rFonts w:eastAsia="Times New Roman"/>
          <w:i/>
          <w:sz w:val="24"/>
          <w:szCs w:val="24"/>
        </w:rPr>
      </w:pPr>
      <w:r>
        <w:rPr>
          <w:rFonts w:eastAsia="Times New Roman"/>
          <w:i/>
          <w:noProof/>
          <w:sz w:val="24"/>
          <w:szCs w:val="24"/>
        </w:rPr>
        <w:drawing>
          <wp:inline distT="0" distB="0" distL="0" distR="0" wp14:anchorId="0C9D413E" wp14:editId="693ABFB0">
            <wp:extent cx="5724525" cy="2590800"/>
            <wp:effectExtent l="0" t="0" r="9525" b="0"/>
            <wp:docPr id="26" name="Рисунок 26" descr="C:\tmp\podlost\ToH\work\figures\buter\2019-10-27_152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7_15203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590800"/>
                    </a:xfrm>
                    <a:prstGeom prst="rect">
                      <a:avLst/>
                    </a:prstGeom>
                    <a:noFill/>
                    <a:ln>
                      <a:noFill/>
                    </a:ln>
                  </pic:spPr>
                </pic:pic>
              </a:graphicData>
            </a:graphic>
          </wp:inline>
        </w:drawing>
      </w:r>
    </w:p>
    <w:tbl>
      <w:tblPr>
        <w:tblStyle w:val="a8"/>
        <w:tblW w:w="67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8E2D65" w:rsidRPr="0029618A" w14:paraId="12815964" w14:textId="77777777">
        <w:trPr>
          <w:jc w:val="center"/>
        </w:trPr>
        <w:tc>
          <w:tcPr>
            <w:tcW w:w="2130" w:type="dxa"/>
            <w:shd w:val="clear" w:color="auto" w:fill="auto"/>
            <w:tcMar>
              <w:top w:w="100" w:type="dxa"/>
              <w:left w:w="100" w:type="dxa"/>
              <w:bottom w:w="100" w:type="dxa"/>
              <w:right w:w="100" w:type="dxa"/>
            </w:tcMar>
          </w:tcPr>
          <w:p w14:paraId="0DB4CB35" w14:textId="77777777" w:rsidR="008E2D65" w:rsidRPr="0029618A" w:rsidRDefault="00662FA5">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6BE469CC"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34BBA422"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1D946AEB"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61D6868C"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7DF48624"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28CB18C0"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8E2D65" w:rsidRPr="0029618A" w14:paraId="387ECD8A" w14:textId="77777777">
        <w:trPr>
          <w:jc w:val="center"/>
        </w:trPr>
        <w:tc>
          <w:tcPr>
            <w:tcW w:w="2130" w:type="dxa"/>
            <w:shd w:val="clear" w:color="auto" w:fill="auto"/>
            <w:tcMar>
              <w:top w:w="100" w:type="dxa"/>
              <w:left w:w="100" w:type="dxa"/>
              <w:bottom w:w="100" w:type="dxa"/>
              <w:right w:w="100" w:type="dxa"/>
            </w:tcMar>
          </w:tcPr>
          <w:p w14:paraId="074F0A6D" w14:textId="77777777" w:rsidR="008E2D65" w:rsidRPr="0029618A" w:rsidRDefault="00662FA5">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7E4FBACE"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53BE6E6A"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4B9EC2D5"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24A5358E"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710449B2"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4C8C2BF2" w14:textId="77777777" w:rsidR="008E2D65" w:rsidRPr="0029618A" w:rsidRDefault="00662FA5">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39FECD0" w14:textId="77777777" w:rsidR="008E2D65" w:rsidRPr="0029618A" w:rsidRDefault="008E2D65">
      <w:pPr>
        <w:spacing w:line="288" w:lineRule="auto"/>
        <w:ind w:firstLine="397"/>
        <w:jc w:val="center"/>
        <w:rPr>
          <w:rFonts w:eastAsia="Times New Roman"/>
          <w:i/>
          <w:sz w:val="24"/>
          <w:szCs w:val="24"/>
        </w:rPr>
      </w:pPr>
    </w:p>
    <w:p w14:paraId="594CE4EB" w14:textId="77777777" w:rsidR="008E2D65" w:rsidRPr="0029618A" w:rsidRDefault="00662FA5">
      <w:pPr>
        <w:spacing w:line="288" w:lineRule="auto"/>
        <w:ind w:firstLine="397"/>
        <w:jc w:val="center"/>
        <w:rPr>
          <w:rFonts w:eastAsia="Times New Roman"/>
          <w:i/>
          <w:sz w:val="24"/>
          <w:szCs w:val="24"/>
        </w:rPr>
      </w:pPr>
      <w:r w:rsidRPr="0029618A">
        <w:rPr>
          <w:rFonts w:eastAsia="Times New Roman"/>
          <w:i/>
          <w:sz w:val="24"/>
          <w:szCs w:val="24"/>
        </w:rPr>
        <w:t>Примеры представления распределений различных случайных величин.</w:t>
      </w:r>
    </w:p>
    <w:p w14:paraId="75F6E0DC" w14:textId="77777777" w:rsidR="008E2D65" w:rsidRPr="0029618A" w:rsidRDefault="008E2D65">
      <w:pPr>
        <w:spacing w:line="288" w:lineRule="auto"/>
        <w:ind w:firstLine="397"/>
        <w:jc w:val="both"/>
        <w:rPr>
          <w:rFonts w:eastAsia="Times New Roman"/>
          <w:sz w:val="24"/>
          <w:szCs w:val="24"/>
        </w:rPr>
      </w:pPr>
    </w:p>
    <w:p w14:paraId="1B1D61CB" w14:textId="73ADE47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sidR="003057DF">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 xml:space="preserve">количество параметров, количество мод, энтропия, бесконечная делимость, </w:t>
      </w:r>
      <w:proofErr w:type="spellStart"/>
      <w:r w:rsidRPr="0029618A">
        <w:rPr>
          <w:rFonts w:eastAsia="Times New Roman"/>
          <w:i/>
          <w:sz w:val="24"/>
          <w:szCs w:val="24"/>
        </w:rPr>
        <w:t>аддитивность</w:t>
      </w:r>
      <w:proofErr w:type="spellEnd"/>
      <w:r w:rsidRPr="0029618A">
        <w:rPr>
          <w:rFonts w:eastAsia="Times New Roman"/>
          <w:i/>
          <w:sz w:val="24"/>
          <w:szCs w:val="24"/>
        </w:rPr>
        <w:t>, устойчивость, интегрируемость</w:t>
      </w:r>
      <w:r w:rsidRPr="0029618A">
        <w:rPr>
          <w:rFonts w:eastAsia="Times New Roman"/>
          <w:sz w:val="24"/>
          <w:szCs w:val="24"/>
        </w:rPr>
        <w:t xml:space="preserve"> и так далее.</w:t>
      </w:r>
      <w:r w:rsidR="0053143B">
        <w:rPr>
          <w:rFonts w:eastAsia="Times New Roman"/>
          <w:sz w:val="24"/>
          <w:szCs w:val="24"/>
        </w:rPr>
        <w:t xml:space="preserve"> Изучением </w:t>
      </w:r>
      <w:proofErr w:type="gramStart"/>
      <w:r w:rsidR="0053143B">
        <w:rPr>
          <w:rFonts w:eastAsia="Times New Roman"/>
          <w:sz w:val="24"/>
          <w:szCs w:val="24"/>
        </w:rPr>
        <w:t>распределений</w:t>
      </w:r>
      <w:r w:rsidRPr="0029618A">
        <w:rPr>
          <w:rFonts w:eastAsia="Times New Roman"/>
          <w:sz w:val="24"/>
          <w:szCs w:val="24"/>
        </w:rPr>
        <w:t xml:space="preserve"> </w:t>
      </w:r>
      <w:r w:rsidR="0053143B">
        <w:rPr>
          <w:rFonts w:eastAsia="Times New Roman"/>
          <w:sz w:val="24"/>
          <w:szCs w:val="24"/>
        </w:rPr>
        <w:t xml:space="preserve"> и</w:t>
      </w:r>
      <w:proofErr w:type="gramEnd"/>
      <w:r w:rsidR="0053143B">
        <w:rPr>
          <w:rFonts w:eastAsia="Times New Roman"/>
          <w:sz w:val="24"/>
          <w:szCs w:val="24"/>
        </w:rPr>
        <w:t xml:space="preserve"> их свойств занимается теория вероятностей. Но на практике часто встречается иная задача: </w:t>
      </w:r>
      <w:r w:rsidR="005C72EF">
        <w:rPr>
          <w:rFonts w:eastAsia="Times New Roman"/>
          <w:sz w:val="24"/>
          <w:szCs w:val="24"/>
        </w:rPr>
        <w:t xml:space="preserve">необходимо найти модель для </w:t>
      </w:r>
      <w:r w:rsidR="0053143B">
        <w:rPr>
          <w:rFonts w:eastAsia="Times New Roman"/>
          <w:sz w:val="24"/>
          <w:szCs w:val="24"/>
        </w:rPr>
        <w:t>случайной величин</w:t>
      </w:r>
      <w:r w:rsidR="005C72EF">
        <w:rPr>
          <w:rFonts w:eastAsia="Times New Roman"/>
          <w:sz w:val="24"/>
          <w:szCs w:val="24"/>
        </w:rPr>
        <w:t>ы, если мы не имеем полной информации о ней</w:t>
      </w:r>
      <w:r w:rsidR="0053143B">
        <w:rPr>
          <w:rFonts w:eastAsia="Times New Roman"/>
          <w:sz w:val="24"/>
          <w:szCs w:val="24"/>
        </w:rPr>
        <w:t>,</w:t>
      </w:r>
      <w:r w:rsidR="005C72EF">
        <w:rPr>
          <w:rFonts w:eastAsia="Times New Roman"/>
          <w:sz w:val="24"/>
          <w:szCs w:val="24"/>
        </w:rPr>
        <w:t xml:space="preserve"> но значения которой можем </w:t>
      </w:r>
      <w:r w:rsidR="0053143B">
        <w:rPr>
          <w:rFonts w:eastAsia="Times New Roman"/>
          <w:sz w:val="24"/>
          <w:szCs w:val="24"/>
        </w:rPr>
        <w:t>наблюдать</w:t>
      </w:r>
      <w:r w:rsidR="005C72EF">
        <w:rPr>
          <w:rFonts w:eastAsia="Times New Roman"/>
          <w:sz w:val="24"/>
          <w:szCs w:val="24"/>
        </w:rPr>
        <w:t>, проводя эксперименты</w:t>
      </w:r>
      <w:r w:rsidR="0053143B">
        <w:rPr>
          <w:rFonts w:eastAsia="Times New Roman"/>
          <w:sz w:val="24"/>
          <w:szCs w:val="24"/>
        </w:rPr>
        <w:t xml:space="preserve">. </w:t>
      </w:r>
      <w:r w:rsidR="005C72EF">
        <w:rPr>
          <w:rFonts w:eastAsia="Times New Roman"/>
          <w:sz w:val="24"/>
          <w:szCs w:val="24"/>
        </w:rPr>
        <w:t>И</w:t>
      </w:r>
      <w:r w:rsidRPr="0029618A">
        <w:rPr>
          <w:rFonts w:eastAsia="Times New Roman"/>
          <w:sz w:val="24"/>
          <w:szCs w:val="24"/>
        </w:rPr>
        <w:t>з огромного арсенала известных распределений с точно определёнными свойствами</w:t>
      </w:r>
      <w:r w:rsidR="005C72EF">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lastRenderedPageBreak/>
        <w:t>статистического анализа</w:t>
      </w:r>
      <w:r w:rsidR="00D83490">
        <w:rPr>
          <w:rFonts w:eastAsia="Times New Roman"/>
          <w:sz w:val="24"/>
          <w:szCs w:val="24"/>
        </w:rPr>
        <w:t xml:space="preserve">, </w:t>
      </w:r>
      <w:r w:rsidRPr="0029618A">
        <w:rPr>
          <w:rFonts w:eastAsia="Times New Roman"/>
          <w:sz w:val="24"/>
          <w:szCs w:val="24"/>
        </w:rPr>
        <w:t xml:space="preserve">знакомого каждому студенту, прикоснувшемуся к математической </w:t>
      </w:r>
      <w:commentRangeStart w:id="696"/>
      <w:commentRangeStart w:id="697"/>
      <w:r w:rsidRPr="0029618A">
        <w:rPr>
          <w:rFonts w:eastAsia="Times New Roman"/>
          <w:sz w:val="24"/>
          <w:szCs w:val="24"/>
        </w:rPr>
        <w:t>статистике</w:t>
      </w:r>
      <w:commentRangeEnd w:id="696"/>
      <w:r w:rsidR="00D83490">
        <w:rPr>
          <w:rStyle w:val="af"/>
        </w:rPr>
        <w:commentReference w:id="696"/>
      </w:r>
      <w:commentRangeEnd w:id="697"/>
      <w:r w:rsidR="006F6900">
        <w:rPr>
          <w:rStyle w:val="af"/>
        </w:rPr>
        <w:commentReference w:id="697"/>
      </w:r>
      <w:r w:rsidRPr="0029618A">
        <w:rPr>
          <w:rFonts w:eastAsia="Times New Roman"/>
          <w:sz w:val="24"/>
          <w:szCs w:val="24"/>
        </w:rPr>
        <w:t>.</w:t>
      </w:r>
    </w:p>
    <w:p w14:paraId="513D649D" w14:textId="01D54BE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 </w:t>
      </w:r>
      <w:r w:rsidR="005C72EF">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14:paraId="3B49B9E5" w14:textId="1BA7CBBB" w:rsidR="008E2D65" w:rsidRPr="0029618A" w:rsidRDefault="00662FA5">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sidR="00571844">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sidR="00D83490">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sidR="00D83490">
        <w:rPr>
          <w:rFonts w:eastAsia="Times New Roman"/>
          <w:sz w:val="24"/>
          <w:szCs w:val="24"/>
        </w:rPr>
        <w:t xml:space="preserve"> </w:t>
      </w:r>
      <w:commentRangeStart w:id="698"/>
      <w:r w:rsidR="00D83490">
        <w:rPr>
          <w:rFonts w:eastAsia="Times New Roman"/>
          <w:sz w:val="24"/>
          <w:szCs w:val="24"/>
        </w:rPr>
        <w:t>пятнадцать</w:t>
      </w:r>
      <w:commentRangeEnd w:id="698"/>
      <w:r w:rsidR="00205D8C">
        <w:rPr>
          <w:rStyle w:val="af"/>
        </w:rPr>
        <w:commentReference w:id="698"/>
      </w:r>
      <w:commentRangeStart w:id="699"/>
      <w:r w:rsidRPr="0029618A">
        <w:rPr>
          <w:rFonts w:eastAsia="Times New Roman"/>
          <w:sz w:val="24"/>
          <w:szCs w:val="24"/>
        </w:rPr>
        <w:t>.</w:t>
      </w:r>
      <w:commentRangeEnd w:id="699"/>
      <w:r w:rsidR="001E2C7B">
        <w:rPr>
          <w:rStyle w:val="af"/>
        </w:rPr>
        <w:commentReference w:id="699"/>
      </w:r>
      <w:r w:rsidRPr="0029618A">
        <w:rPr>
          <w:rFonts w:eastAsia="Times New Roman"/>
          <w:sz w:val="24"/>
          <w:szCs w:val="24"/>
        </w:rPr>
        <w:t xml:space="preserve"> </w:t>
      </w:r>
      <w:commentRangeStart w:id="700"/>
      <w:r w:rsidRPr="00B42775">
        <w:rPr>
          <w:rFonts w:eastAsia="Times New Roman"/>
          <w:strike/>
          <w:sz w:val="24"/>
          <w:szCs w:val="24"/>
          <w:rPrChange w:id="701" w:author="Пользователь" w:date="2019-11-12T16:23:00Z">
            <w:rPr>
              <w:rFonts w:eastAsia="Times New Roman"/>
              <w:sz w:val="24"/>
              <w:szCs w:val="24"/>
            </w:rPr>
          </w:rPrChange>
        </w:rPr>
        <w:t xml:space="preserve">Чаще всего бутерброды имеют размеры от </w:t>
      </w:r>
      <m:oMath>
        <m:r>
          <w:rPr>
            <w:rFonts w:ascii="Cambria Math" w:eastAsia="Cambria Math" w:hAnsi="Cambria Math"/>
            <w:strike/>
            <w:sz w:val="24"/>
            <w:szCs w:val="24"/>
            <w:rPrChange w:id="702" w:author="Пользователь" w:date="2019-11-12T16:23:00Z">
              <w:rPr>
                <w:rFonts w:ascii="Cambria Math" w:eastAsia="Cambria Math" w:hAnsi="Cambria Math"/>
                <w:sz w:val="24"/>
                <w:szCs w:val="24"/>
              </w:rPr>
            </w:rPrChange>
          </w:rPr>
          <m:t>6</m:t>
        </m:r>
      </m:oMath>
      <w:r w:rsidRPr="00B42775">
        <w:rPr>
          <w:rFonts w:eastAsia="Times New Roman"/>
          <w:strike/>
          <w:sz w:val="24"/>
          <w:szCs w:val="24"/>
          <w:rPrChange w:id="703" w:author="Пользователь" w:date="2019-11-12T16:23:00Z">
            <w:rPr>
              <w:rFonts w:eastAsia="Times New Roman"/>
              <w:sz w:val="24"/>
              <w:szCs w:val="24"/>
            </w:rPr>
          </w:rPrChange>
        </w:rPr>
        <w:t xml:space="preserve"> до </w:t>
      </w:r>
      <m:oMath>
        <m:r>
          <w:rPr>
            <w:rFonts w:ascii="Cambria Math" w:eastAsia="Cambria Math" w:hAnsi="Cambria Math"/>
            <w:strike/>
            <w:sz w:val="24"/>
            <w:szCs w:val="24"/>
            <w:rPrChange w:id="704" w:author="Пользователь" w:date="2019-11-12T16:23:00Z">
              <w:rPr>
                <w:rFonts w:ascii="Cambria Math" w:eastAsia="Cambria Math" w:hAnsi="Cambria Math"/>
                <w:sz w:val="24"/>
                <w:szCs w:val="24"/>
              </w:rPr>
            </w:rPrChange>
          </w:rPr>
          <m:t>10</m:t>
        </m:r>
      </m:oMath>
      <w:r w:rsidRPr="00B42775">
        <w:rPr>
          <w:rFonts w:eastAsia="Times New Roman"/>
          <w:strike/>
          <w:sz w:val="24"/>
          <w:szCs w:val="24"/>
          <w:rPrChange w:id="705" w:author="Пользователь" w:date="2019-11-12T16:23:00Z">
            <w:rPr>
              <w:rFonts w:eastAsia="Times New Roman"/>
              <w:sz w:val="24"/>
              <w:szCs w:val="24"/>
            </w:rPr>
          </w:rPrChange>
        </w:rPr>
        <w:t> см.</w:t>
      </w:r>
      <w:r w:rsidRPr="0029618A">
        <w:rPr>
          <w:rFonts w:eastAsia="Times New Roman"/>
          <w:sz w:val="24"/>
          <w:szCs w:val="24"/>
        </w:rPr>
        <w:t xml:space="preserve"> </w:t>
      </w:r>
      <w:commentRangeEnd w:id="700"/>
      <w:r w:rsidR="00B42775">
        <w:rPr>
          <w:rStyle w:val="af"/>
        </w:rPr>
        <w:commentReference w:id="700"/>
      </w:r>
      <w:r w:rsidRPr="0029618A">
        <w:rPr>
          <w:rFonts w:eastAsia="Times New Roman"/>
          <w:sz w:val="24"/>
          <w:szCs w:val="24"/>
        </w:rPr>
        <w:t xml:space="preserve">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w:t>
      </w:r>
      <w:commentRangeStart w:id="706"/>
      <w:r w:rsidRPr="0029618A">
        <w:rPr>
          <w:rFonts w:eastAsia="Times New Roman"/>
          <w:sz w:val="24"/>
          <w:szCs w:val="24"/>
        </w:rPr>
        <w:t>диапазоне</w:t>
      </w:r>
      <w:commentRangeEnd w:id="706"/>
      <w:r w:rsidR="00205D8C">
        <w:rPr>
          <w:rStyle w:val="af"/>
        </w:rPr>
        <w:commentReference w:id="706"/>
      </w:r>
      <w:commentRangeStart w:id="707"/>
      <w:r w:rsidRPr="0029618A">
        <w:rPr>
          <w:rFonts w:eastAsia="Times New Roman"/>
          <w:sz w:val="24"/>
          <w:szCs w:val="24"/>
        </w:rPr>
        <w:t>.</w:t>
      </w:r>
      <w:commentRangeEnd w:id="707"/>
      <w:r w:rsidR="001E2C7B">
        <w:rPr>
          <w:rStyle w:val="af"/>
        </w:rPr>
        <w:commentReference w:id="707"/>
      </w:r>
      <w:r w:rsidRPr="0029618A">
        <w:rPr>
          <w:rFonts w:eastAsia="Times New Roman"/>
          <w:sz w:val="24"/>
          <w:szCs w:val="24"/>
        </w:rPr>
        <w:t xml:space="preserve"> Мы запишем это таким образом:</w:t>
      </w:r>
      <w:r w:rsidRPr="0029618A">
        <w:rPr>
          <w:noProof/>
        </w:rPr>
        <w:drawing>
          <wp:anchor distT="0" distB="0" distL="114300" distR="114300" simplePos="0" relativeHeight="251659264" behindDoc="0" locked="0" layoutInCell="1" allowOverlap="1" wp14:anchorId="1C5FDC1B" wp14:editId="248BC85C">
            <wp:simplePos x="0" y="0"/>
            <wp:positionH relativeFrom="column">
              <wp:posOffset>2600325</wp:posOffset>
            </wp:positionH>
            <wp:positionV relativeFrom="paragraph">
              <wp:posOffset>1300350</wp:posOffset>
            </wp:positionV>
            <wp:extent cx="3131185" cy="2106930"/>
            <wp:effectExtent l="0" t="0" r="0" b="0"/>
            <wp:wrapSquare wrapText="bothSides" distT="0" distB="0" distL="114300" distR="114300"/>
            <wp:docPr id="71" name="image60.png" descr="C:\tmp\podlost\ToH\html\figures\buter\2018-12-12_11-51-36.png"/>
            <wp:cNvGraphicFramePr/>
            <a:graphic xmlns:a="http://schemas.openxmlformats.org/drawingml/2006/main">
              <a:graphicData uri="http://schemas.openxmlformats.org/drawingml/2006/picture">
                <pic:pic xmlns:pic="http://schemas.openxmlformats.org/drawingml/2006/picture">
                  <pic:nvPicPr>
                    <pic:cNvPr id="0" name="image60.png" descr="C:\tmp\podlost\ToH\html\figures\buter\2018-12-12_11-51-36.png"/>
                    <pic:cNvPicPr preferRelativeResize="0"/>
                  </pic:nvPicPr>
                  <pic:blipFill>
                    <a:blip r:embed="rId30" cstate="print"/>
                    <a:srcRect/>
                    <a:stretch>
                      <a:fillRect/>
                    </a:stretch>
                  </pic:blipFill>
                  <pic:spPr>
                    <a:xfrm>
                      <a:off x="0" y="0"/>
                      <a:ext cx="3131185" cy="2106930"/>
                    </a:xfrm>
                    <a:prstGeom prst="rect">
                      <a:avLst/>
                    </a:prstGeom>
                    <a:ln/>
                  </pic:spPr>
                </pic:pic>
              </a:graphicData>
            </a:graphic>
          </wp:anchor>
        </w:drawing>
      </w:r>
    </w:p>
    <w:p w14:paraId="166D5E63" w14:textId="77777777" w:rsidR="008E2D65" w:rsidRPr="0029618A" w:rsidRDefault="00662FA5">
      <w:pPr>
        <w:spacing w:line="288" w:lineRule="auto"/>
        <w:ind w:firstLine="397"/>
        <w:jc w:val="center"/>
        <w:rPr>
          <w:rFonts w:eastAsia="Times New Roman"/>
          <w:sz w:val="24"/>
          <w:szCs w:val="24"/>
        </w:rPr>
      </w:pPr>
      <m:oMathPara>
        <m:oMath>
          <m:r>
            <w:rPr>
              <w:rFonts w:ascii="Cambria Math" w:eastAsia="Times New Roman" w:hAnsi="Cambria Math"/>
              <w:sz w:val="24"/>
              <w:szCs w:val="24"/>
            </w:rPr>
            <m:t>l ∼</m:t>
          </m:r>
          <m:r>
            <w:rPr>
              <w:rFonts w:ascii="Cambria Math" w:eastAsia="Times New Roman" w:hAnsi="Cambria Math"/>
              <w:sz w:val="24"/>
              <w:szCs w:val="24"/>
              <w:u w:val="single"/>
            </w:rPr>
            <m:t>Uniform</m:t>
          </m:r>
          <m:r>
            <w:rPr>
              <w:rFonts w:ascii="Cambria Math" w:eastAsia="Times New Roman" w:hAnsi="Cambria Math"/>
              <w:sz w:val="24"/>
              <w:szCs w:val="24"/>
            </w:rPr>
            <m:t>([3,15])</m:t>
          </m:r>
        </m:oMath>
      </m:oMathPara>
    </w:p>
    <w:p w14:paraId="7CCAA76B" w14:textId="4C1A5231" w:rsidR="008E2D65" w:rsidRPr="0029618A" w:rsidRDefault="001E2C7B">
      <w:pPr>
        <w:spacing w:line="288" w:lineRule="auto"/>
        <w:jc w:val="both"/>
        <w:rPr>
          <w:rFonts w:eastAsia="Times New Roman"/>
          <w:sz w:val="24"/>
          <w:szCs w:val="24"/>
        </w:rPr>
      </w:pPr>
      <w:r w:rsidRPr="00B42775">
        <w:rPr>
          <w:sz w:val="24"/>
          <w:szCs w:val="24"/>
          <w:rPrChange w:id="708" w:author="Пользователь" w:date="2019-11-12T16:26:00Z">
            <w:rPr/>
          </w:rPrChange>
        </w:rPr>
        <w:t xml:space="preserve">В случае равномерного распределения на некотором отрезке </w:t>
      </w:r>
      <m:oMath>
        <m:r>
          <w:rPr>
            <w:rFonts w:ascii="Cambria Math" w:hAnsi="Cambria Math"/>
            <w:sz w:val="24"/>
            <w:szCs w:val="24"/>
            <w:rPrChange w:id="709" w:author="Пользователь" w:date="2019-11-12T16:26:00Z">
              <w:rPr>
                <w:rFonts w:ascii="Cambria Math" w:hAnsi="Cambria Math"/>
              </w:rPr>
            </w:rPrChange>
          </w:rPr>
          <m:t>[</m:t>
        </m:r>
        <m:r>
          <w:rPr>
            <w:rFonts w:ascii="Cambria Math" w:hAnsi="Cambria Math"/>
            <w:sz w:val="24"/>
            <w:szCs w:val="24"/>
            <w:lang w:val="en-US"/>
            <w:rPrChange w:id="710" w:author="Пользователь" w:date="2019-11-12T16:26:00Z">
              <w:rPr>
                <w:rFonts w:ascii="Cambria Math" w:hAnsi="Cambria Math"/>
                <w:lang w:val="en-US"/>
              </w:rPr>
            </w:rPrChange>
          </w:rPr>
          <m:t>a</m:t>
        </m:r>
        <m:r>
          <w:rPr>
            <w:rFonts w:ascii="Cambria Math" w:hAnsi="Cambria Math"/>
            <w:sz w:val="24"/>
            <w:szCs w:val="24"/>
            <w:rPrChange w:id="711" w:author="Пользователь" w:date="2019-11-12T16:26:00Z">
              <w:rPr>
                <w:rFonts w:ascii="Cambria Math" w:hAnsi="Cambria Math"/>
              </w:rPr>
            </w:rPrChange>
          </w:rPr>
          <m:t xml:space="preserve">, </m:t>
        </m:r>
        <m:r>
          <w:rPr>
            <w:rFonts w:ascii="Cambria Math" w:hAnsi="Cambria Math"/>
            <w:sz w:val="24"/>
            <w:szCs w:val="24"/>
            <w:lang w:val="en-US"/>
            <w:rPrChange w:id="712" w:author="Пользователь" w:date="2019-11-12T16:26:00Z">
              <w:rPr>
                <w:rFonts w:ascii="Cambria Math" w:hAnsi="Cambria Math"/>
                <w:lang w:val="en-US"/>
              </w:rPr>
            </w:rPrChange>
          </w:rPr>
          <m:t>b</m:t>
        </m:r>
        <m:r>
          <w:rPr>
            <w:rFonts w:ascii="Cambria Math" w:hAnsi="Cambria Math"/>
            <w:sz w:val="24"/>
            <w:szCs w:val="24"/>
            <w:rPrChange w:id="713" w:author="Пользователь" w:date="2019-11-12T16:26:00Z">
              <w:rPr>
                <w:rFonts w:ascii="Cambria Math" w:hAnsi="Cambria Math"/>
              </w:rPr>
            </w:rPrChange>
          </w:rPr>
          <m:t>]</m:t>
        </m:r>
      </m:oMath>
      <w:r w:rsidRPr="00B42775">
        <w:rPr>
          <w:sz w:val="24"/>
          <w:szCs w:val="24"/>
          <w:rPrChange w:id="714" w:author="Пользователь" w:date="2019-11-12T16:26:00Z">
            <w:rPr/>
          </w:rPrChange>
        </w:rPr>
        <w:t xml:space="preserve"> случайная величина имеет всюду одинаковую плотность равную </w:t>
      </w:r>
      <m:oMath>
        <m:r>
          <w:rPr>
            <w:rFonts w:ascii="Cambria Math" w:hAnsi="Cambria Math"/>
            <w:sz w:val="24"/>
            <w:szCs w:val="24"/>
            <w:rPrChange w:id="715" w:author="Пользователь" w:date="2019-11-12T16:26:00Z">
              <w:rPr>
                <w:rFonts w:ascii="Cambria Math" w:hAnsi="Cambria Math"/>
              </w:rPr>
            </w:rPrChange>
          </w:rPr>
          <m:t>1/(</m:t>
        </m:r>
        <m:r>
          <w:rPr>
            <w:rFonts w:ascii="Cambria Math" w:hAnsi="Cambria Math"/>
            <w:sz w:val="24"/>
            <w:szCs w:val="24"/>
            <w:lang w:val="en-US"/>
            <w:rPrChange w:id="716" w:author="Пользователь" w:date="2019-11-12T16:26:00Z">
              <w:rPr>
                <w:rFonts w:ascii="Cambria Math" w:hAnsi="Cambria Math"/>
                <w:lang w:val="en-US"/>
              </w:rPr>
            </w:rPrChange>
          </w:rPr>
          <m:t>b</m:t>
        </m:r>
        <m:r>
          <w:rPr>
            <w:rFonts w:ascii="Cambria Math" w:hAnsi="Cambria Math"/>
            <w:sz w:val="24"/>
            <w:szCs w:val="24"/>
            <w:rPrChange w:id="717" w:author="Пользователь" w:date="2019-11-12T16:26:00Z">
              <w:rPr>
                <w:rFonts w:ascii="Cambria Math" w:hAnsi="Cambria Math"/>
              </w:rPr>
            </w:rPrChange>
          </w:rPr>
          <m:t>-</m:t>
        </m:r>
        <m:r>
          <w:rPr>
            <w:rFonts w:ascii="Cambria Math" w:hAnsi="Cambria Math"/>
            <w:sz w:val="24"/>
            <w:szCs w:val="24"/>
            <w:lang w:val="en-US"/>
            <w:rPrChange w:id="718" w:author="Пользователь" w:date="2019-11-12T16:26:00Z">
              <w:rPr>
                <w:rFonts w:ascii="Cambria Math" w:hAnsi="Cambria Math"/>
                <w:lang w:val="en-US"/>
              </w:rPr>
            </w:rPrChange>
          </w:rPr>
          <m:t>a</m:t>
        </m:r>
        <m:r>
          <w:rPr>
            <w:rFonts w:ascii="Cambria Math" w:hAnsi="Cambria Math"/>
            <w:sz w:val="24"/>
            <w:szCs w:val="24"/>
            <w:rPrChange w:id="719" w:author="Пользователь" w:date="2019-11-12T16:26:00Z">
              <w:rPr>
                <w:rFonts w:ascii="Cambria Math" w:hAnsi="Cambria Math"/>
              </w:rPr>
            </w:rPrChange>
          </w:rPr>
          <m:t>)</m:t>
        </m:r>
      </m:oMath>
      <w:r w:rsidRPr="00B42775">
        <w:rPr>
          <w:sz w:val="24"/>
          <w:szCs w:val="24"/>
          <w:rPrChange w:id="720" w:author="Пользователь" w:date="2019-11-12T16:26:00Z">
            <w:rPr/>
          </w:rPrChange>
        </w:rPr>
        <w:t>. В этом случае</w:t>
      </w:r>
      <w:ins w:id="721" w:author="Пользователь" w:date="2019-11-12T16:26:00Z">
        <w:r w:rsidR="00E1379D">
          <w:rPr>
            <w:sz w:val="24"/>
            <w:szCs w:val="24"/>
          </w:rPr>
          <w:t xml:space="preserve"> плотность</w:t>
        </w:r>
      </w:ins>
      <w:r w:rsidRPr="00B42775">
        <w:rPr>
          <w:sz w:val="24"/>
          <w:szCs w:val="24"/>
          <w:rPrChange w:id="722" w:author="Пользователь" w:date="2019-11-12T16:26:00Z">
            <w:rPr/>
          </w:rPrChange>
        </w:rPr>
        <w:t xml:space="preserve"> распределени</w:t>
      </w:r>
      <w:ins w:id="723" w:author="Пользователь" w:date="2019-11-12T16:26:00Z">
        <w:r w:rsidR="00E1379D">
          <w:rPr>
            <w:sz w:val="24"/>
            <w:szCs w:val="24"/>
          </w:rPr>
          <w:t>я</w:t>
        </w:r>
      </w:ins>
      <w:del w:id="724" w:author="Пользователь" w:date="2019-11-12T16:26:00Z">
        <w:r w:rsidRPr="00B42775" w:rsidDel="00E1379D">
          <w:rPr>
            <w:sz w:val="24"/>
            <w:szCs w:val="24"/>
            <w:rPrChange w:id="725" w:author="Пользователь" w:date="2019-11-12T16:26:00Z">
              <w:rPr/>
            </w:rPrChange>
          </w:rPr>
          <w:delText>е</w:delText>
        </w:r>
      </w:del>
      <w:r w:rsidRPr="00B42775">
        <w:rPr>
          <w:sz w:val="24"/>
          <w:szCs w:val="24"/>
          <w:rPrChange w:id="726" w:author="Пользователь" w:date="2019-11-12T16:26:00Z">
            <w:rPr/>
          </w:rPrChange>
        </w:rPr>
        <w:t xml:space="preserve"> имеет вид прямоугольника, а вероятность попасть в какой-нибудь отрезок пропорциональна его длине. Так</w:t>
      </w:r>
      <w:r>
        <w:t xml:space="preserve">ой </w:t>
      </w:r>
      <w:r>
        <w:rPr>
          <w:rFonts w:eastAsia="Times New Roman"/>
          <w:sz w:val="24"/>
          <w:szCs w:val="24"/>
        </w:rPr>
        <w:t>в</w:t>
      </w:r>
      <w:r w:rsidR="00662FA5" w:rsidRPr="0029618A">
        <w:rPr>
          <w:rFonts w:eastAsia="Times New Roman"/>
          <w:sz w:val="24"/>
          <w:szCs w:val="24"/>
        </w:rPr>
        <w:t>ыбор не идеален</w:t>
      </w:r>
      <w:r w:rsidR="00205D8C">
        <w:rPr>
          <w:rFonts w:eastAsia="Times New Roman"/>
          <w:sz w:val="24"/>
          <w:szCs w:val="24"/>
        </w:rPr>
        <w:t>:</w:t>
      </w:r>
      <w:r w:rsidR="00662FA5" w:rsidRPr="0029618A">
        <w:rPr>
          <w:rFonts w:eastAsia="Times New Roman"/>
          <w:sz w:val="24"/>
          <w:szCs w:val="24"/>
        </w:rPr>
        <w:t xml:space="preserve"> всё же </w:t>
      </w:r>
      <w:del w:id="727" w:author="Пользователь" w:date="2019-11-12T16:25:00Z">
        <w:r w:rsidR="00662FA5" w:rsidRPr="0029618A" w:rsidDel="00B42775">
          <w:rPr>
            <w:rFonts w:eastAsia="Times New Roman"/>
            <w:sz w:val="24"/>
            <w:szCs w:val="24"/>
          </w:rPr>
          <w:delText xml:space="preserve">нормальные </w:delText>
        </w:r>
      </w:del>
      <w:ins w:id="728" w:author="Пользователь" w:date="2019-11-12T16:25:00Z">
        <w:r w:rsidR="00B42775">
          <w:rPr>
            <w:rFonts w:eastAsia="Times New Roman"/>
            <w:sz w:val="24"/>
            <w:szCs w:val="24"/>
          </w:rPr>
          <w:t>средние</w:t>
        </w:r>
        <w:r w:rsidR="00B42775" w:rsidRPr="0029618A">
          <w:rPr>
            <w:rFonts w:eastAsia="Times New Roman"/>
            <w:sz w:val="24"/>
            <w:szCs w:val="24"/>
          </w:rPr>
          <w:t xml:space="preserve"> </w:t>
        </w:r>
      </w:ins>
      <w:r w:rsidR="00662FA5" w:rsidRPr="0029618A">
        <w:rPr>
          <w:rFonts w:eastAsia="Times New Roman"/>
          <w:sz w:val="24"/>
          <w:szCs w:val="24"/>
        </w:rPr>
        <w:t>бутерброды мы встречаем чаще крошечных или гигантских. Но позже мы увидим, что это слабое место можно изящно обойти.</w:t>
      </w:r>
    </w:p>
    <w:p w14:paraId="0585C190" w14:textId="752CD0DF" w:rsidR="008E2D65" w:rsidRPr="0029618A" w:rsidRDefault="00662FA5">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sidR="001E2C7B">
        <w:rPr>
          <w:rFonts w:eastAsia="Times New Roman"/>
          <w:sz w:val="24"/>
          <w:szCs w:val="24"/>
        </w:rPr>
        <w:t xml:space="preserve">за </w:t>
      </w:r>
      <w:r w:rsidRPr="0029618A">
        <w:rPr>
          <w:rFonts w:eastAsia="Times New Roman"/>
          <w:sz w:val="24"/>
          <w:szCs w:val="24"/>
        </w:rPr>
        <w:t>кра</w:t>
      </w:r>
      <w:r w:rsidR="001E2C7B">
        <w:rPr>
          <w:rFonts w:eastAsia="Times New Roman"/>
          <w:sz w:val="24"/>
          <w:szCs w:val="24"/>
        </w:rPr>
        <w:t>й</w:t>
      </w:r>
      <w:r w:rsidRPr="0029618A">
        <w:rPr>
          <w:rFonts w:eastAsia="Times New Roman"/>
          <w:sz w:val="24"/>
          <w:szCs w:val="24"/>
        </w:rPr>
        <w:t xml:space="preserve"> </w:t>
      </w:r>
      <w:commentRangeStart w:id="729"/>
      <w:r w:rsidRPr="0029618A">
        <w:rPr>
          <w:rFonts w:eastAsia="Times New Roman"/>
          <w:sz w:val="24"/>
          <w:szCs w:val="24"/>
        </w:rPr>
        <w:t>стола</w:t>
      </w:r>
      <w:commentRangeEnd w:id="729"/>
      <w:r w:rsidR="00451CF8">
        <w:rPr>
          <w:rStyle w:val="af"/>
        </w:rPr>
        <w:commentReference w:id="729"/>
      </w:r>
      <w:commentRangeStart w:id="730"/>
      <w:r w:rsidRPr="0029618A">
        <w:rPr>
          <w:rFonts w:eastAsia="Times New Roman"/>
          <w:sz w:val="24"/>
          <w:szCs w:val="24"/>
        </w:rPr>
        <w:t>,</w:t>
      </w:r>
      <w:commentRangeEnd w:id="730"/>
      <w:r w:rsidR="001E2C7B">
        <w:rPr>
          <w:rStyle w:val="af"/>
        </w:rPr>
        <w:commentReference w:id="730"/>
      </w:r>
      <w:r w:rsidRPr="0029618A">
        <w:rPr>
          <w:rFonts w:eastAsia="Times New Roman"/>
          <w:sz w:val="24"/>
          <w:szCs w:val="24"/>
        </w:rPr>
        <w:t xml:space="preserve"> лишь бы он вообще упал.</w:t>
      </w:r>
    </w:p>
    <w:p w14:paraId="775F775E" w14:textId="77777777" w:rsidR="008E2D65" w:rsidRPr="0029618A" w:rsidRDefault="00662FA5">
      <w:pPr>
        <w:spacing w:line="288" w:lineRule="auto"/>
        <w:ind w:firstLine="397"/>
        <w:jc w:val="center"/>
        <w:rPr>
          <w:rFonts w:eastAsia="Times New Roman"/>
          <w:sz w:val="24"/>
          <w:szCs w:val="24"/>
        </w:rPr>
      </w:pPr>
      <m:oMathPara>
        <m:oMath>
          <m:r>
            <w:rPr>
              <w:rFonts w:ascii="Cambria Math" w:eastAsia="Times New Roman" w:hAnsi="Cambria Math"/>
              <w:sz w:val="24"/>
              <w:szCs w:val="24"/>
            </w:rPr>
            <m:t>dl ∼</m:t>
          </m:r>
          <m:r>
            <w:rPr>
              <w:rFonts w:ascii="Cambria Math" w:eastAsia="Times New Roman" w:hAnsi="Cambria Math"/>
              <w:sz w:val="24"/>
              <w:szCs w:val="24"/>
              <w:u w:val="single"/>
            </w:rPr>
            <m:t>Uniform</m:t>
          </m:r>
          <m:r>
            <w:rPr>
              <w:rFonts w:ascii="Cambria Math" w:eastAsia="Times New Roman" w:hAnsi="Cambria Math"/>
              <w:sz w:val="24"/>
              <w:szCs w:val="24"/>
            </w:rPr>
            <m:t>([l/2,l])</m:t>
          </m:r>
        </m:oMath>
      </m:oMathPara>
    </w:p>
    <w:p w14:paraId="24734AFC" w14:textId="2237B0D1" w:rsidR="008E2D65" w:rsidRPr="0029618A" w:rsidRDefault="00662FA5">
      <w:pPr>
        <w:spacing w:line="288" w:lineRule="auto"/>
        <w:ind w:firstLine="397"/>
        <w:jc w:val="both"/>
        <w:rPr>
          <w:rFonts w:eastAsia="Times New Roman"/>
          <w:sz w:val="24"/>
          <w:szCs w:val="24"/>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w:t>
      </w:r>
      <m:oMath>
        <m:r>
          <w:rPr>
            <w:rFonts w:ascii="Cambria Math" w:eastAsia="Cambria Math" w:hAnsi="Cambria Math"/>
            <w:sz w:val="24"/>
            <w:szCs w:val="24"/>
          </w:rPr>
          <m:t>0.01</m:t>
        </m:r>
      </m:oMath>
      <w:r w:rsidRPr="0029618A">
        <w:rPr>
          <w:rFonts w:eastAsia="Times New Roman"/>
          <w:sz w:val="24"/>
          <w:szCs w:val="24"/>
        </w:rPr>
        <w:t xml:space="preserve"> до </w:t>
      </w:r>
      <m:oMath>
        <m:r>
          <w:rPr>
            <w:rFonts w:ascii="Cambria Math" w:eastAsia="Cambria Math" w:hAnsi="Cambria Math"/>
            <w:sz w:val="24"/>
            <w:szCs w:val="24"/>
          </w:rPr>
          <m:t>0.</m:t>
        </m:r>
        <m:r>
          <m:rPr>
            <m:sty m:val="p"/>
          </m:rPr>
          <w:rPr>
            <w:rStyle w:val="af"/>
          </w:rPr>
          <w:commentReference w:id="731"/>
        </m:r>
        <m:r>
          <w:rPr>
            <w:rFonts w:ascii="Cambria Math" w:eastAsia="Cambria Math" w:hAnsi="Cambria Math"/>
            <w:sz w:val="24"/>
            <w:szCs w:val="24"/>
          </w:rPr>
          <m:t>9</m:t>
        </m:r>
      </m:oMath>
      <w:r w:rsidRPr="0029618A">
        <w:rPr>
          <w:rFonts w:eastAsia="Times New Roman"/>
          <w:sz w:val="24"/>
          <w:szCs w:val="24"/>
        </w:rPr>
        <w:t xml:space="preserve">, </w:t>
      </w:r>
      <w:commentRangeStart w:id="732"/>
      <w:r w:rsidRPr="0029618A">
        <w:rPr>
          <w:rFonts w:eastAsia="Times New Roman"/>
          <w:sz w:val="24"/>
          <w:szCs w:val="24"/>
        </w:rPr>
        <w:t>при</w:t>
      </w:r>
      <w:commentRangeEnd w:id="732"/>
      <w:r w:rsidR="00451CF8">
        <w:rPr>
          <w:rStyle w:val="af"/>
        </w:rPr>
        <w:commentReference w:id="732"/>
      </w:r>
      <w:r w:rsidRPr="0029618A">
        <w:rPr>
          <w:rFonts w:eastAsia="Times New Roman"/>
          <w:sz w:val="24"/>
          <w:szCs w:val="24"/>
        </w:rPr>
        <w:t xml:space="preserve"> этом крайние значения маловероятны, в среднем можно ожидать что-то около </w:t>
      </w:r>
      <m:oMath>
        <m:r>
          <w:rPr>
            <w:rFonts w:ascii="Cambria Math" w:eastAsia="Cambria Math" w:hAnsi="Cambria Math"/>
            <w:sz w:val="24"/>
            <w:szCs w:val="24"/>
          </w:rPr>
          <m:t>0.3</m:t>
        </m:r>
      </m:oMath>
      <w:r w:rsidRPr="0029618A">
        <w:rPr>
          <w:rFonts w:eastAsia="Times New Roman"/>
          <w:sz w:val="24"/>
          <w:szCs w:val="24"/>
        </w:rPr>
        <w:t xml:space="preserve">. </w:t>
      </w:r>
      <w:r w:rsidR="001E2C7B">
        <w:rPr>
          <w:rFonts w:eastAsia="Times New Roman"/>
          <w:sz w:val="24"/>
          <w:szCs w:val="24"/>
        </w:rPr>
        <w:t>Для моделирования неизвестного коэффициента трения н</w:t>
      </w:r>
      <w:r w:rsidRPr="0029618A">
        <w:rPr>
          <w:rFonts w:eastAsia="Times New Roman"/>
          <w:sz w:val="24"/>
          <w:szCs w:val="24"/>
        </w:rPr>
        <w:t xml:space="preserve">ам </w:t>
      </w:r>
      <w:commentRangeStart w:id="733"/>
      <w:r w:rsidRPr="0029618A">
        <w:rPr>
          <w:rFonts w:eastAsia="Times New Roman"/>
          <w:sz w:val="24"/>
          <w:szCs w:val="24"/>
        </w:rPr>
        <w:t>поможет</w:t>
      </w:r>
      <w:commentRangeEnd w:id="733"/>
      <w:r w:rsidR="00451CF8">
        <w:rPr>
          <w:rStyle w:val="af"/>
        </w:rPr>
        <w:commentReference w:id="733"/>
      </w:r>
      <w:r w:rsidRPr="0029618A">
        <w:rPr>
          <w:rFonts w:eastAsia="Times New Roman"/>
          <w:sz w:val="24"/>
          <w:szCs w:val="24"/>
        </w:rPr>
        <w:t xml:space="preserve"> </w:t>
      </w:r>
      <w:r w:rsidRPr="0029618A">
        <w:rPr>
          <w:rFonts w:eastAsia="Times New Roman"/>
          <w:sz w:val="24"/>
          <w:szCs w:val="24"/>
        </w:rPr>
        <w:lastRenderedPageBreak/>
        <w:t xml:space="preserve">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Pr="0029618A">
        <w:rPr>
          <w:noProof/>
        </w:rPr>
        <w:drawing>
          <wp:anchor distT="0" distB="0" distL="114300" distR="114300" simplePos="0" relativeHeight="251660288" behindDoc="0" locked="0" layoutInCell="1" allowOverlap="1" wp14:anchorId="21922F04" wp14:editId="00226BC6">
            <wp:simplePos x="0" y="0"/>
            <wp:positionH relativeFrom="column">
              <wp:posOffset>2784475</wp:posOffset>
            </wp:positionH>
            <wp:positionV relativeFrom="paragraph">
              <wp:posOffset>128270</wp:posOffset>
            </wp:positionV>
            <wp:extent cx="3180080" cy="2130425"/>
            <wp:effectExtent l="0" t="0" r="0" b="0"/>
            <wp:wrapSquare wrapText="bothSides" distT="0" distB="0" distL="114300" distR="114300"/>
            <wp:docPr id="41" name="image33.png" descr="C:\tmp\podlost\ToH\html\figures\buter\2018-12-12_11-44-44.png"/>
            <wp:cNvGraphicFramePr/>
            <a:graphic xmlns:a="http://schemas.openxmlformats.org/drawingml/2006/main">
              <a:graphicData uri="http://schemas.openxmlformats.org/drawingml/2006/picture">
                <pic:pic xmlns:pic="http://schemas.openxmlformats.org/drawingml/2006/picture">
                  <pic:nvPicPr>
                    <pic:cNvPr id="0" name="image33.png" descr="C:\tmp\podlost\ToH\html\figures\buter\2018-12-12_11-44-44.png"/>
                    <pic:cNvPicPr preferRelativeResize="0"/>
                  </pic:nvPicPr>
                  <pic:blipFill>
                    <a:blip r:embed="rId31" cstate="print"/>
                    <a:srcRect/>
                    <a:stretch>
                      <a:fillRect/>
                    </a:stretch>
                  </pic:blipFill>
                  <pic:spPr>
                    <a:xfrm>
                      <a:off x="0" y="0"/>
                      <a:ext cx="3180080" cy="2130425"/>
                    </a:xfrm>
                    <a:prstGeom prst="rect">
                      <a:avLst/>
                    </a:prstGeom>
                    <a:ln/>
                  </pic:spPr>
                </pic:pic>
              </a:graphicData>
            </a:graphic>
          </wp:anchor>
        </w:drawing>
      </w:r>
    </w:p>
    <w:p w14:paraId="76106682" w14:textId="77777777" w:rsidR="008E2D65" w:rsidRPr="0029618A" w:rsidRDefault="00662FA5">
      <w:pPr>
        <w:spacing w:line="288" w:lineRule="auto"/>
        <w:ind w:firstLine="397"/>
        <w:jc w:val="center"/>
        <w:rPr>
          <w:rFonts w:eastAsia="Times New Roman"/>
          <w:sz w:val="24"/>
          <w:szCs w:val="24"/>
        </w:rPr>
      </w:pPr>
      <m:oMathPara>
        <m:oMath>
          <m:r>
            <w:rPr>
              <w:rFonts w:ascii="Cambria Math" w:hAnsi="Cambria Math"/>
            </w:rPr>
            <m:t>μ</m:t>
          </m:r>
          <m:r>
            <w:rPr>
              <w:rFonts w:ascii="Cambria Math" w:eastAsia="Times New Roman" w:hAnsi="Cambria Math"/>
              <w:sz w:val="24"/>
              <w:szCs w:val="24"/>
            </w:rPr>
            <m:t xml:space="preserve"> ∼</m:t>
          </m:r>
          <m:r>
            <w:rPr>
              <w:rFonts w:ascii="Cambria Math" w:eastAsia="Times New Roman" w:hAnsi="Cambria Math"/>
              <w:sz w:val="24"/>
              <w:szCs w:val="24"/>
              <w:u w:val="single"/>
            </w:rPr>
            <m:t>Gamma</m:t>
          </m:r>
          <m:r>
            <w:rPr>
              <w:rFonts w:ascii="Cambria Math" w:eastAsia="Times New Roman" w:hAnsi="Cambria Math"/>
              <w:sz w:val="24"/>
              <w:szCs w:val="24"/>
            </w:rPr>
            <m:t>(8,25)</m:t>
          </m:r>
        </m:oMath>
      </m:oMathPara>
    </w:p>
    <w:p w14:paraId="6E397592"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2D60550E" w14:textId="6FF8E696" w:rsidR="008E2D65" w:rsidRPr="0029618A" w:rsidRDefault="004C7697">
      <w:pPr>
        <w:spacing w:line="288" w:lineRule="auto"/>
        <w:ind w:firstLine="397"/>
        <w:jc w:val="both"/>
        <w:rPr>
          <w:rFonts w:eastAsia="Times New Roman"/>
          <w:sz w:val="24"/>
          <w:szCs w:val="24"/>
        </w:rPr>
      </w:pPr>
      <w:r>
        <w:rPr>
          <w:noProof/>
        </w:rPr>
        <w:drawing>
          <wp:anchor distT="0" distB="0" distL="114300" distR="114300" simplePos="0" relativeHeight="251683840" behindDoc="0" locked="0" layoutInCell="1" allowOverlap="1" wp14:anchorId="17441A2D" wp14:editId="71197941">
            <wp:simplePos x="0" y="0"/>
            <wp:positionH relativeFrom="column">
              <wp:posOffset>2600960</wp:posOffset>
            </wp:positionH>
            <wp:positionV relativeFrom="paragraph">
              <wp:posOffset>645795</wp:posOffset>
            </wp:positionV>
            <wp:extent cx="3122930" cy="2208530"/>
            <wp:effectExtent l="0" t="0" r="1270" b="1270"/>
            <wp:wrapSquare wrapText="bothSides"/>
            <wp:docPr id="110" name="Рисунок 110" descr="C:\tmp\podlost\ToH\work\figures\buter\2019-10-29_11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buter\2019-10-29_11505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293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662FA5" w:rsidRPr="0029618A">
        <w:rPr>
          <w:rFonts w:eastAsia="Cambria"/>
          <w:b/>
          <w:i/>
          <w:color w:val="4F81BD"/>
          <w:sz w:val="24"/>
          <w:szCs w:val="24"/>
        </w:rPr>
        <w:t>Начальная скорость</w:t>
      </w:r>
      <w:r w:rsidR="00662FA5" w:rsidRPr="0029618A">
        <w:rPr>
          <w:rFonts w:eastAsia="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w:t>
      </w:r>
      <m:oMath>
        <m:r>
          <w:rPr>
            <w:rFonts w:ascii="Cambria Math" w:eastAsia="Cambria Math" w:hAnsi="Cambria Math"/>
            <w:sz w:val="24"/>
            <w:szCs w:val="24"/>
          </w:rPr>
          <m:t>0.5</m:t>
        </m:r>
      </m:oMath>
      <w:r w:rsidR="00662FA5" w:rsidRPr="0029618A">
        <w:rPr>
          <w:rFonts w:eastAsia="Times New Roman"/>
          <w:sz w:val="24"/>
          <w:szCs w:val="24"/>
        </w:rPr>
        <w:t xml:space="preserve"> м/с. Если про случайную величину известно только это, то её разумно описать </w:t>
      </w:r>
      <w:r w:rsidR="00662FA5" w:rsidRPr="0029618A">
        <w:rPr>
          <w:rFonts w:eastAsia="Times New Roman"/>
          <w:i/>
          <w:color w:val="205968"/>
          <w:sz w:val="24"/>
          <w:szCs w:val="24"/>
          <w:highlight w:val="white"/>
        </w:rPr>
        <w:t>экспоненциальным распределением</w:t>
      </w:r>
      <w:r w:rsidR="00662FA5" w:rsidRPr="0029618A">
        <w:rPr>
          <w:rFonts w:eastAsia="Times New Roman"/>
          <w:sz w:val="24"/>
          <w:szCs w:val="24"/>
        </w:rPr>
        <w:t>.</w:t>
      </w:r>
    </w:p>
    <w:p w14:paraId="63ABCD08" w14:textId="77777777" w:rsidR="008E2D65" w:rsidRPr="0029618A" w:rsidRDefault="007E072C">
      <w:pPr>
        <w:spacing w:line="288" w:lineRule="auto"/>
        <w:ind w:firstLine="397"/>
        <w:jc w:val="center"/>
        <w:rPr>
          <w:rFonts w:eastAsia="Times New Roman"/>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v</m:t>
              </m:r>
            </m:e>
            <m:sub>
              <m:r>
                <w:rPr>
                  <w:rFonts w:ascii="Cambria Math" w:eastAsia="Times New Roman" w:hAnsi="Cambria Math"/>
                  <w:sz w:val="24"/>
                  <w:szCs w:val="24"/>
                </w:rPr>
                <m:t>0</m:t>
              </m:r>
            </m:sub>
          </m:sSub>
          <m:r>
            <w:rPr>
              <w:rFonts w:ascii="Cambria Math" w:eastAsia="Times New Roman" w:hAnsi="Cambria Math"/>
              <w:sz w:val="24"/>
              <w:szCs w:val="24"/>
            </w:rPr>
            <m:t xml:space="preserve"> ∼</m:t>
          </m:r>
          <m:r>
            <w:rPr>
              <w:rFonts w:ascii="Cambria Math" w:eastAsia="Times New Roman" w:hAnsi="Cambria Math"/>
              <w:sz w:val="24"/>
              <w:szCs w:val="24"/>
              <w:u w:val="single"/>
            </w:rPr>
            <m:t>Exp</m:t>
          </m:r>
          <m:r>
            <w:rPr>
              <w:rFonts w:ascii="Cambria Math" w:eastAsia="Times New Roman" w:hAnsi="Cambria Math"/>
              <w:sz w:val="24"/>
              <w:szCs w:val="24"/>
            </w:rPr>
            <m:t>(2)</m:t>
          </m:r>
        </m:oMath>
      </m:oMathPara>
    </w:p>
    <w:p w14:paraId="50E588AB" w14:textId="74EFD45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w:t>
      </w:r>
      <w:commentRangeStart w:id="734"/>
      <w:r w:rsidRPr="0029618A">
        <w:rPr>
          <w:rFonts w:eastAsia="Times New Roman"/>
          <w:sz w:val="24"/>
          <w:szCs w:val="24"/>
        </w:rPr>
        <w:t>стола</w:t>
      </w:r>
      <w:commentRangeEnd w:id="734"/>
      <w:r w:rsidR="00451CF8">
        <w:rPr>
          <w:rStyle w:val="af"/>
        </w:rPr>
        <w:commentReference w:id="734"/>
      </w:r>
      <w:r w:rsidRPr="0029618A">
        <w:rPr>
          <w:rFonts w:eastAsia="Times New Roman"/>
          <w:sz w:val="24"/>
          <w:szCs w:val="24"/>
        </w:rPr>
        <w:t>.</w:t>
      </w:r>
      <w:r w:rsidR="001E2C7B">
        <w:rPr>
          <w:rFonts w:eastAsia="Times New Roman"/>
          <w:sz w:val="24"/>
          <w:szCs w:val="24"/>
        </w:rPr>
        <w:t xml:space="preserve"> 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 Однако </w:t>
      </w:r>
      <w:r w:rsidR="004C7697">
        <w:rPr>
          <w:rFonts w:eastAsia="Times New Roman"/>
          <w:sz w:val="24"/>
          <w:szCs w:val="24"/>
        </w:rPr>
        <w:t>вероятность наблюдать эти скорости при указанном параметре чрезвычайно мала: для скорости</w:t>
      </w:r>
      <w:ins w:id="735" w:author="Пользователь" w:date="2019-11-12T16:29:00Z">
        <w:r w:rsidR="00E1379D">
          <w:rPr>
            <w:rFonts w:eastAsia="Times New Roman"/>
            <w:sz w:val="24"/>
            <w:szCs w:val="24"/>
          </w:rPr>
          <w:t>,</w:t>
        </w:r>
      </w:ins>
      <w:r w:rsidR="004C7697">
        <w:rPr>
          <w:rFonts w:eastAsia="Times New Roman"/>
          <w:sz w:val="24"/>
          <w:szCs w:val="24"/>
        </w:rPr>
        <w:t xml:space="preserve"> превышающей 10 м/с</w:t>
      </w:r>
      <w:ins w:id="736" w:author="Пользователь" w:date="2019-11-12T16:28:00Z">
        <w:r w:rsidR="00E1379D">
          <w:rPr>
            <w:rFonts w:eastAsia="Times New Roman"/>
            <w:sz w:val="24"/>
            <w:szCs w:val="24"/>
          </w:rPr>
          <w:t>,</w:t>
        </w:r>
      </w:ins>
      <w:r w:rsidR="004C7697">
        <w:rPr>
          <w:rFonts w:eastAsia="Times New Roman"/>
          <w:sz w:val="24"/>
          <w:szCs w:val="24"/>
        </w:rPr>
        <w:t xml:space="preserve"> она равна одной миллиардной</w:t>
      </w:r>
      <w:r w:rsidR="00B56E43">
        <w:rPr>
          <w:rFonts w:eastAsia="Times New Roman"/>
          <w:sz w:val="24"/>
          <w:szCs w:val="24"/>
        </w:rPr>
        <w:t>, так что этой опасностью вполне можно пренебречь.</w:t>
      </w:r>
    </w:p>
    <w:p w14:paraId="10B8DD05" w14:textId="4D870151" w:rsidR="008E2D65" w:rsidRPr="0029618A" w:rsidRDefault="00662FA5" w:rsidP="00B56E43">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sidR="00451CF8">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1F03B49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40E99AB" wp14:editId="6F2A3579">
            <wp:extent cx="4960144" cy="2657545"/>
            <wp:effectExtent l="0" t="0" r="0" b="0"/>
            <wp:docPr id="46" name="image40.png" descr="C:\tmp\podlost\ToH\html\figures\buter\7znk29cv7cfnnbmeerouledyhma.png"/>
            <wp:cNvGraphicFramePr/>
            <a:graphic xmlns:a="http://schemas.openxmlformats.org/drawingml/2006/main">
              <a:graphicData uri="http://schemas.openxmlformats.org/drawingml/2006/picture">
                <pic:pic xmlns:pic="http://schemas.openxmlformats.org/drawingml/2006/picture">
                  <pic:nvPicPr>
                    <pic:cNvPr id="0" name="image40.png" descr="C:\tmp\podlost\ToH\html\figures\buter\7znk29cv7cfnnbmeerouledyhma.png"/>
                    <pic:cNvPicPr preferRelativeResize="0"/>
                  </pic:nvPicPr>
                  <pic:blipFill>
                    <a:blip r:embed="rId33" cstate="print"/>
                    <a:srcRect/>
                    <a:stretch>
                      <a:fillRect/>
                    </a:stretch>
                  </pic:blipFill>
                  <pic:spPr>
                    <a:xfrm>
                      <a:off x="0" y="0"/>
                      <a:ext cx="4960144" cy="2657545"/>
                    </a:xfrm>
                    <a:prstGeom prst="rect">
                      <a:avLst/>
                    </a:prstGeom>
                    <a:ln/>
                  </pic:spPr>
                </pic:pic>
              </a:graphicData>
            </a:graphic>
          </wp:inline>
        </w:drawing>
      </w:r>
    </w:p>
    <w:p w14:paraId="6C33483C"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06672807" w14:textId="7FFCAC3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sidR="00941611">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commentRangeStart w:id="737"/>
      <w:r w:rsidRPr="0029618A">
        <w:rPr>
          <w:rFonts w:eastAsia="Times New Roman"/>
          <w:sz w:val="24"/>
          <w:szCs w:val="24"/>
        </w:rPr>
        <w:t>бутербродов</w:t>
      </w:r>
      <w:commentRangeEnd w:id="737"/>
      <w:r w:rsidR="00941611">
        <w:rPr>
          <w:rStyle w:val="af"/>
        </w:rPr>
        <w:commentReference w:id="737"/>
      </w:r>
      <w:r w:rsidRPr="0029618A">
        <w:rPr>
          <w:rFonts w:eastAsia="Times New Roman"/>
          <w:sz w:val="24"/>
          <w:szCs w:val="24"/>
        </w:rPr>
        <w:t xml:space="preserve"> — вон какие шумные получились данные! Давайте увеличим число бросаний и посмотрим, что получится:</w:t>
      </w:r>
    </w:p>
    <w:p w14:paraId="3E773C55"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15242A4" wp14:editId="0BD365C6">
            <wp:extent cx="5150796" cy="2751056"/>
            <wp:effectExtent l="0" t="0" r="0" b="0"/>
            <wp:docPr id="30" name="image21.png" descr="C:\tmp\podlost\ToH\html\figures\buter\jpc1v71j7vpaqh_ek0tsoeu4kkm.png"/>
            <wp:cNvGraphicFramePr/>
            <a:graphic xmlns:a="http://schemas.openxmlformats.org/drawingml/2006/main">
              <a:graphicData uri="http://schemas.openxmlformats.org/drawingml/2006/picture">
                <pic:pic xmlns:pic="http://schemas.openxmlformats.org/drawingml/2006/picture">
                  <pic:nvPicPr>
                    <pic:cNvPr id="0" name="image21.png" descr="C:\tmp\podlost\ToH\html\figures\buter\jpc1v71j7vpaqh_ek0tsoeu4kkm.png"/>
                    <pic:cNvPicPr preferRelativeResize="0"/>
                  </pic:nvPicPr>
                  <pic:blipFill>
                    <a:blip r:embed="rId34" cstate="print"/>
                    <a:srcRect/>
                    <a:stretch>
                      <a:fillRect/>
                    </a:stretch>
                  </pic:blipFill>
                  <pic:spPr>
                    <a:xfrm>
                      <a:off x="0" y="0"/>
                      <a:ext cx="5150796" cy="2751056"/>
                    </a:xfrm>
                    <a:prstGeom prst="rect">
                      <a:avLst/>
                    </a:prstGeom>
                    <a:ln/>
                  </pic:spPr>
                </pic:pic>
              </a:graphicData>
            </a:graphic>
          </wp:inline>
        </w:drawing>
      </w:r>
    </w:p>
    <w:p w14:paraId="7F524DA9" w14:textId="1FEEA53F"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разных бутербродов</w:t>
      </w:r>
      <w:r w:rsidR="00941611">
        <w:rPr>
          <w:rFonts w:eastAsia="Times New Roman"/>
          <w:i/>
          <w:sz w:val="24"/>
          <w:szCs w:val="24"/>
        </w:rPr>
        <w:t>,</w:t>
      </w:r>
      <w:r w:rsidRPr="0029618A">
        <w:rPr>
          <w:rFonts w:eastAsia="Times New Roman"/>
          <w:i/>
          <w:sz w:val="24"/>
          <w:szCs w:val="24"/>
        </w:rPr>
        <w:t xml:space="preserve"> посчитанная для большего числа испытаний (по 500 на каждую высоту).</w:t>
      </w:r>
    </w:p>
    <w:p w14:paraId="137A42DC" w14:textId="1E8208C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Выбросов стало меньше, но ещё более отчётливо видно, что закон бутерброда </w:t>
      </w:r>
      <w:del w:id="738" w:author="Пользователь" w:date="2019-11-12T16:30:00Z">
        <w:r w:rsidR="00B56E43" w:rsidDel="00E1379D">
          <w:rPr>
            <w:rFonts w:eastAsia="Times New Roman"/>
            <w:sz w:val="24"/>
            <w:szCs w:val="24"/>
          </w:rPr>
          <w:delText xml:space="preserve"> </w:delText>
        </w:r>
      </w:del>
      <w:r w:rsidR="00B56E43">
        <w:rPr>
          <w:rFonts w:eastAsia="Times New Roman"/>
          <w:sz w:val="24"/>
          <w:szCs w:val="24"/>
        </w:rPr>
        <w:t>какой-то невыразительный</w:t>
      </w:r>
      <w:r w:rsidRPr="0029618A">
        <w:rPr>
          <w:rFonts w:eastAsia="Times New Roman"/>
          <w:sz w:val="24"/>
          <w:szCs w:val="24"/>
        </w:rPr>
        <w:t xml:space="preserve">. Отклонения от 50% </w:t>
      </w:r>
      <w:r w:rsidR="00B56E43">
        <w:rPr>
          <w:rFonts w:eastAsia="Times New Roman"/>
          <w:sz w:val="24"/>
          <w:szCs w:val="24"/>
        </w:rPr>
        <w:t xml:space="preserve">не </w:t>
      </w:r>
      <w:r w:rsidRPr="0029618A">
        <w:rPr>
          <w:rFonts w:eastAsia="Times New Roman"/>
          <w:sz w:val="24"/>
          <w:szCs w:val="24"/>
        </w:rPr>
        <w:t xml:space="preserve">настолько </w:t>
      </w:r>
      <w:commentRangeStart w:id="739"/>
      <w:r w:rsidRPr="0029618A">
        <w:rPr>
          <w:rFonts w:eastAsia="Times New Roman"/>
          <w:sz w:val="24"/>
          <w:szCs w:val="24"/>
        </w:rPr>
        <w:t>значительны</w:t>
      </w:r>
      <w:commentRangeEnd w:id="739"/>
      <w:r w:rsidR="00941611">
        <w:rPr>
          <w:rStyle w:val="af"/>
        </w:rPr>
        <w:commentReference w:id="739"/>
      </w:r>
      <w:r w:rsidRPr="0029618A">
        <w:rPr>
          <w:rFonts w:eastAsia="Times New Roman"/>
          <w:sz w:val="24"/>
          <w:szCs w:val="24"/>
        </w:rPr>
        <w:t>, чтобы стоило говорить о каком-то “законе</w:t>
      </w:r>
      <w:del w:id="740" w:author="Пользователь" w:date="2019-11-12T16:30:00Z">
        <w:r w:rsidRPr="0029618A" w:rsidDel="00E1379D">
          <w:rPr>
            <w:rFonts w:eastAsia="Times New Roman"/>
            <w:sz w:val="24"/>
            <w:szCs w:val="24"/>
          </w:rPr>
          <w:delText xml:space="preserve"> бутерброда</w:delText>
        </w:r>
      </w:del>
      <w:r w:rsidRPr="0029618A">
        <w:rPr>
          <w:rFonts w:eastAsia="Times New Roman"/>
          <w:sz w:val="24"/>
          <w:szCs w:val="24"/>
        </w:rPr>
        <w:t xml:space="preserve">”. Что же, мы готовы его </w:t>
      </w:r>
      <w:commentRangeStart w:id="741"/>
      <w:r w:rsidRPr="0029618A">
        <w:rPr>
          <w:rFonts w:eastAsia="Times New Roman"/>
          <w:sz w:val="24"/>
          <w:szCs w:val="24"/>
        </w:rPr>
        <w:t>развенчать</w:t>
      </w:r>
      <w:commentRangeEnd w:id="741"/>
      <w:r w:rsidR="00B56E43">
        <w:rPr>
          <w:rStyle w:val="af"/>
        </w:rPr>
        <w:commentReference w:id="741"/>
      </w:r>
      <w:r w:rsidRPr="0029618A">
        <w:rPr>
          <w:rFonts w:eastAsia="Times New Roman"/>
          <w:sz w:val="24"/>
          <w:szCs w:val="24"/>
        </w:rPr>
        <w:t>?</w:t>
      </w:r>
    </w:p>
    <w:p w14:paraId="5463AC2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подставляй какие попало данные и смотри, что получается. Математика честная штука: на какой попало вопрос она готова дать какой попало ответ. А вот имеет ли смысл этот ответ, сильно зависит от вопроса. Правильно ли мы выполняли наши эксперименты? </w:t>
      </w:r>
    </w:p>
    <w:p w14:paraId="0ECFC017" w14:textId="77777777" w:rsidR="008E2D65" w:rsidRPr="0029618A" w:rsidRDefault="00662FA5">
      <w:pPr>
        <w:pStyle w:val="2"/>
        <w:spacing w:before="200" w:after="0"/>
        <w:ind w:firstLine="397"/>
        <w:jc w:val="both"/>
        <w:rPr>
          <w:rFonts w:eastAsia="Cambria"/>
          <w:b/>
          <w:color w:val="4F81BD"/>
          <w:sz w:val="26"/>
          <w:szCs w:val="26"/>
        </w:rPr>
      </w:pPr>
      <w:bookmarkStart w:id="742" w:name="_Toc22639623"/>
      <w:r w:rsidRPr="0029618A">
        <w:rPr>
          <w:rFonts w:eastAsia="Cambria"/>
          <w:b/>
          <w:color w:val="4F81BD"/>
          <w:sz w:val="26"/>
          <w:szCs w:val="26"/>
        </w:rPr>
        <w:t>Как правильно задавать вопрос природе?</w:t>
      </w:r>
      <w:bookmarkEnd w:id="742"/>
    </w:p>
    <w:p w14:paraId="5308F21E" w14:textId="5E84DC8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sidR="00B56E43">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193D58D8" w14:textId="71BD672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xml:space="preserve">.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6186182E" w14:textId="2A0D376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Анализ размерности и теория подобия родились давно. Со времён лорда </w:t>
      </w:r>
      <w:commentRangeStart w:id="743"/>
      <w:r w:rsidRPr="0029618A">
        <w:rPr>
          <w:rFonts w:eastAsia="Times New Roman"/>
          <w:sz w:val="24"/>
          <w:szCs w:val="24"/>
        </w:rPr>
        <w:t>Р</w:t>
      </w:r>
      <w:r w:rsidR="00B56E43">
        <w:rPr>
          <w:rFonts w:eastAsia="Times New Roman"/>
          <w:sz w:val="24"/>
          <w:szCs w:val="24"/>
        </w:rPr>
        <w:t>э</w:t>
      </w:r>
      <w:r w:rsidRPr="0029618A">
        <w:rPr>
          <w:rFonts w:eastAsia="Times New Roman"/>
          <w:sz w:val="24"/>
          <w:szCs w:val="24"/>
        </w:rPr>
        <w:t>лея</w:t>
      </w:r>
      <w:commentRangeEnd w:id="743"/>
      <w:r w:rsidR="00225A22">
        <w:rPr>
          <w:rStyle w:val="af"/>
        </w:rPr>
        <w:commentReference w:id="743"/>
      </w:r>
      <w:r w:rsidRPr="0029618A">
        <w:rPr>
          <w:rFonts w:eastAsia="Times New Roman"/>
          <w:sz w:val="24"/>
          <w:szCs w:val="24"/>
        </w:rPr>
        <w:t xml:space="preserve">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rsidRPr="0029618A">
        <w:rPr>
          <w:rFonts w:eastAsia="Times New Roman"/>
          <w:sz w:val="24"/>
          <w:szCs w:val="24"/>
        </w:rPr>
        <w:t>Альваро</w:t>
      </w:r>
      <w:proofErr w:type="spellEnd"/>
      <w:r w:rsidRPr="0029618A">
        <w:rPr>
          <w:rFonts w:eastAsia="Times New Roman"/>
          <w:sz w:val="24"/>
          <w:szCs w:val="24"/>
        </w:rPr>
        <w:t xml:space="preserve"> </w:t>
      </w:r>
      <w:proofErr w:type="spellStart"/>
      <w:r w:rsidRPr="0029618A">
        <w:rPr>
          <w:rFonts w:eastAsia="Times New Roman"/>
          <w:sz w:val="24"/>
          <w:szCs w:val="24"/>
        </w:rPr>
        <w:t>Рапозо</w:t>
      </w:r>
      <w:proofErr w:type="spellEnd"/>
      <w:r w:rsidRPr="0029618A">
        <w:rPr>
          <w:rFonts w:eastAsia="Times New Roman"/>
          <w:sz w:val="24"/>
          <w:szCs w:val="24"/>
          <w:vertAlign w:val="superscript"/>
        </w:rPr>
        <w:footnoteReference w:id="8"/>
      </w:r>
      <w:r w:rsidRPr="0029618A">
        <w:rPr>
          <w:rFonts w:eastAsia="Times New Roman"/>
          <w:sz w:val="24"/>
          <w:szCs w:val="24"/>
        </w:rPr>
        <w:t xml:space="preserve">. </w:t>
      </w:r>
    </w:p>
    <w:p w14:paraId="705A820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Ограничения, накладываемые размерностями на физические формулы, часто воспринимаются учениками и студентами как лишняя морока, за которой </w:t>
      </w:r>
      <w:r w:rsidRPr="0029618A">
        <w:rPr>
          <w:rFonts w:eastAsia="Times New Roman"/>
          <w:sz w:val="24"/>
          <w:szCs w:val="24"/>
        </w:rPr>
        <w:lastRenderedPageBreak/>
        <w:t>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5B3A9D1B" w14:textId="0468E3A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w:t>
      </w:r>
      <m:oMath>
        <m:r>
          <w:rPr>
            <w:rFonts w:ascii="Cambria Math" w:eastAsia="Times New Roman" w:hAnsi="Cambria Math"/>
            <w:sz w:val="24"/>
            <w:szCs w:val="24"/>
          </w:rPr>
          <m:t>72</m:t>
        </m:r>
      </m:oMath>
      <w:r w:rsidRPr="0029618A">
        <w:rPr>
          <w:rFonts w:eastAsia="Times New Roman"/>
          <w:sz w:val="24"/>
          <w:szCs w:val="24"/>
        </w:rPr>
        <w:t xml:space="preserve"> км/ч можно представить числом </w:t>
      </w:r>
      <m:oMath>
        <m:r>
          <w:rPr>
            <w:rFonts w:ascii="Cambria Math" w:eastAsia="Times New Roman" w:hAnsi="Cambria Math"/>
            <w:sz w:val="24"/>
            <w:szCs w:val="24"/>
          </w:rPr>
          <m:t>72</m:t>
        </m:r>
      </m:oMath>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 </w:t>
      </w:r>
      <m:oMath>
        <m:r>
          <w:rPr>
            <w:rFonts w:ascii="Cambria Math" w:eastAsia="Times New Roman" w:hAnsi="Cambria Math"/>
            <w:sz w:val="24"/>
            <w:szCs w:val="24"/>
          </w:rPr>
          <m:t>20</m:t>
        </m:r>
      </m:oMath>
      <w:r w:rsidRPr="0029618A">
        <w:rPr>
          <w:rFonts w:eastAsia="Times New Roman"/>
          <w:sz w:val="24"/>
          <w:szCs w:val="24"/>
        </w:rPr>
        <w:t xml:space="preserve">. </w:t>
      </w:r>
      <w:commentRangeStart w:id="744"/>
      <w:commentRangeStart w:id="745"/>
      <w:r w:rsidRPr="0029618A">
        <w:rPr>
          <w:rFonts w:eastAsia="Times New Roman"/>
          <w:sz w:val="24"/>
          <w:szCs w:val="24"/>
        </w:rPr>
        <w:t>Числа</w:t>
      </w:r>
      <w:commentRangeEnd w:id="744"/>
      <w:r w:rsidR="00225A22">
        <w:rPr>
          <w:rStyle w:val="af"/>
        </w:rPr>
        <w:commentReference w:id="744"/>
      </w:r>
      <w:commentRangeEnd w:id="745"/>
      <w:r w:rsidR="00B56E43">
        <w:rPr>
          <w:rStyle w:val="af"/>
        </w:rPr>
        <w:commentReference w:id="745"/>
      </w:r>
      <w:r w:rsidRPr="0029618A">
        <w:rPr>
          <w:rFonts w:eastAsia="Times New Roman"/>
          <w:sz w:val="24"/>
          <w:szCs w:val="24"/>
        </w:rPr>
        <w:t xml:space="preserve"> разные, но величина одна, и она не зависит от нашего выбора каких-то единиц. </w:t>
      </w:r>
    </w:p>
    <w:p w14:paraId="72AA03E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7F65833F" w14:textId="6ACC2753" w:rsidR="008E2D65" w:rsidRPr="0029618A" w:rsidRDefault="00662FA5">
      <w:pPr>
        <w:ind w:firstLine="397"/>
        <w:jc w:val="both"/>
        <w:rPr>
          <w:rFonts w:eastAsia="Times New Roman"/>
          <w:sz w:val="24"/>
          <w:szCs w:val="24"/>
        </w:rPr>
      </w:pPr>
      <w:r w:rsidRPr="0029618A">
        <w:rPr>
          <w:rFonts w:eastAsia="Times New Roman"/>
          <w:sz w:val="24"/>
          <w:szCs w:val="24"/>
        </w:rPr>
        <w:t>В этой главе у нас летают бутерброды, в предыдущей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w:t>
      </w:r>
      <w:r w:rsidR="00571844">
        <w:rPr>
          <w:rFonts w:eastAsia="Times New Roman"/>
          <w:sz w:val="24"/>
          <w:szCs w:val="24"/>
        </w:rPr>
        <w:t xml:space="preserve"> </w:t>
      </w:r>
      <m:oMath>
        <m:r>
          <w:rPr>
            <w:rFonts w:ascii="Cambria Math" w:eastAsia="Cambria Math" w:hAnsi="Cambria Math"/>
            <w:sz w:val="24"/>
            <w:szCs w:val="24"/>
          </w:rPr>
          <m:t>90</m:t>
        </m:r>
      </m:oMath>
      <w:r w:rsidRPr="0029618A">
        <w:rPr>
          <w:rFonts w:eastAsia="Times New Roman"/>
          <w:sz w:val="24"/>
          <w:szCs w:val="24"/>
        </w:rPr>
        <w:t xml:space="preserve"> км/ч, у стрижа — </w:t>
      </w:r>
      <m:oMath>
        <m:r>
          <w:rPr>
            <w:rFonts w:ascii="Cambria Math" w:eastAsia="Cambria Math" w:hAnsi="Cambria Math"/>
            <w:sz w:val="24"/>
            <w:szCs w:val="24"/>
          </w:rPr>
          <m:t>140</m:t>
        </m:r>
      </m:oMath>
      <w:r w:rsidRPr="0029618A">
        <w:rPr>
          <w:rFonts w:eastAsia="Times New Roman"/>
          <w:sz w:val="24"/>
          <w:szCs w:val="24"/>
        </w:rPr>
        <w:t xml:space="preserve"> км/ч, у журавля, воробья или кряквы — </w:t>
      </w:r>
      <m:oMath>
        <m:r>
          <w:rPr>
            <w:rFonts w:ascii="Cambria Math" w:eastAsia="Cambria Math" w:hAnsi="Cambria Math"/>
            <w:sz w:val="24"/>
            <w:szCs w:val="24"/>
          </w:rPr>
          <m:t>50</m:t>
        </m:r>
      </m:oMath>
      <w:r w:rsidRPr="0029618A">
        <w:rPr>
          <w:rFonts w:eastAsia="Times New Roman"/>
          <w:sz w:val="24"/>
          <w:szCs w:val="24"/>
        </w:rPr>
        <w:t xml:space="preserve"> км/ч, у колибри — </w:t>
      </w:r>
      <m:oMath>
        <m:r>
          <w:rPr>
            <w:rFonts w:ascii="Cambria Math" w:eastAsia="Cambria Math" w:hAnsi="Cambria Math"/>
            <w:sz w:val="24"/>
            <w:szCs w:val="24"/>
          </w:rPr>
          <m:t>80</m:t>
        </m:r>
      </m:oMath>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sidR="00571844">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Можно скорости, которые могут развивать эти птицы, разделить на собственные значения и получить безразмерную скорость, показывающую на сколько длин корпуса может переместиться птица за один взмах крыльев. Вот что получается при таком сравнении:</w:t>
      </w:r>
    </w:p>
    <w:p w14:paraId="7468F44E" w14:textId="77777777" w:rsidR="008E2D65" w:rsidRPr="0029618A" w:rsidRDefault="008E2D65">
      <w:pPr>
        <w:ind w:firstLine="397"/>
        <w:rPr>
          <w:rFonts w:eastAsia="Times New Roman"/>
          <w:sz w:val="24"/>
          <w:szCs w:val="24"/>
        </w:rPr>
      </w:pPr>
    </w:p>
    <w:tbl>
      <w:tblPr>
        <w:tblStyle w:val="a9"/>
        <w:tblW w:w="8819"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8E2D65" w:rsidRPr="0029618A" w14:paraId="514198A7" w14:textId="77777777" w:rsidTr="00BB52AF">
        <w:trPr>
          <w:jc w:val="center"/>
        </w:trPr>
        <w:tc>
          <w:tcPr>
            <w:tcW w:w="3010" w:type="dxa"/>
            <w:tcBorders>
              <w:top w:val="single" w:sz="8" w:space="0" w:color="000000"/>
              <w:bottom w:val="single" w:sz="8" w:space="0" w:color="000000"/>
            </w:tcBorders>
            <w:vAlign w:val="center"/>
          </w:tcPr>
          <w:p w14:paraId="79714E3E"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0AD38EBF"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7117F05A"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3E6CAB06"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69E9E89B"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4D8D83EF"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490B4ACE"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воробей</w:t>
            </w:r>
          </w:p>
        </w:tc>
      </w:tr>
      <w:tr w:rsidR="008E2D65" w:rsidRPr="0029618A" w14:paraId="0A27C6B0" w14:textId="77777777" w:rsidTr="00BB52AF">
        <w:trPr>
          <w:jc w:val="center"/>
        </w:trPr>
        <w:tc>
          <w:tcPr>
            <w:tcW w:w="3010" w:type="dxa"/>
            <w:tcBorders>
              <w:top w:val="single" w:sz="8" w:space="0" w:color="000000"/>
            </w:tcBorders>
            <w:vAlign w:val="center"/>
          </w:tcPr>
          <w:p w14:paraId="5C8A1403"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скорость, км/ч</w:t>
            </w:r>
          </w:p>
        </w:tc>
        <w:tc>
          <w:tcPr>
            <w:tcW w:w="831" w:type="dxa"/>
            <w:tcBorders>
              <w:top w:val="single" w:sz="8" w:space="0" w:color="000000"/>
            </w:tcBorders>
            <w:tcMar>
              <w:left w:w="28" w:type="dxa"/>
              <w:right w:w="28" w:type="dxa"/>
            </w:tcMar>
            <w:vAlign w:val="center"/>
          </w:tcPr>
          <w:p w14:paraId="382E8CA9" w14:textId="77777777" w:rsidR="008E2D65" w:rsidRPr="0029618A" w:rsidRDefault="00662FA5">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6CD6F380" w14:textId="77777777" w:rsidR="008E2D65" w:rsidRPr="0029618A" w:rsidRDefault="00662FA5">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0D4879FA" w14:textId="77777777" w:rsidR="008E2D65" w:rsidRPr="0029618A" w:rsidRDefault="00662FA5">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307C24B1" w14:textId="77777777" w:rsidR="008E2D65" w:rsidRPr="0029618A" w:rsidRDefault="00662FA5">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25986EF9" w14:textId="77777777" w:rsidR="008E2D65" w:rsidRPr="0029618A" w:rsidRDefault="00662FA5">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63E603AC" w14:textId="77777777" w:rsidR="008E2D65" w:rsidRPr="0029618A" w:rsidRDefault="00662FA5">
            <w:pPr>
              <w:spacing w:line="288" w:lineRule="auto"/>
              <w:jc w:val="center"/>
              <w:rPr>
                <w:rFonts w:eastAsia="Times New Roman"/>
                <w:color w:val="000000"/>
              </w:rPr>
            </w:pPr>
            <w:r w:rsidRPr="0029618A">
              <w:rPr>
                <w:rFonts w:eastAsia="Times New Roman"/>
                <w:color w:val="000000"/>
              </w:rPr>
              <w:t>46</w:t>
            </w:r>
          </w:p>
        </w:tc>
      </w:tr>
      <w:tr w:rsidR="008E2D65" w:rsidRPr="0029618A" w14:paraId="1EF21C2E" w14:textId="77777777" w:rsidTr="00BB52AF">
        <w:trPr>
          <w:jc w:val="center"/>
        </w:trPr>
        <w:tc>
          <w:tcPr>
            <w:tcW w:w="3010" w:type="dxa"/>
            <w:vAlign w:val="center"/>
          </w:tcPr>
          <w:p w14:paraId="32FE0250"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длина тела, см</w:t>
            </w:r>
          </w:p>
        </w:tc>
        <w:tc>
          <w:tcPr>
            <w:tcW w:w="831" w:type="dxa"/>
            <w:tcMar>
              <w:left w:w="28" w:type="dxa"/>
              <w:right w:w="28" w:type="dxa"/>
            </w:tcMar>
            <w:vAlign w:val="center"/>
          </w:tcPr>
          <w:p w14:paraId="55AB8FA0" w14:textId="77777777" w:rsidR="008E2D65" w:rsidRPr="0029618A" w:rsidRDefault="00662FA5">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1B1E1CA" w14:textId="77777777" w:rsidR="008E2D65" w:rsidRPr="0029618A" w:rsidRDefault="00662FA5">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102FD51B" w14:textId="77777777" w:rsidR="008E2D65" w:rsidRPr="0029618A" w:rsidRDefault="00662FA5">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160F34AB" w14:textId="77777777" w:rsidR="008E2D65" w:rsidRPr="0029618A" w:rsidRDefault="00662FA5">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60643F03" w14:textId="77777777" w:rsidR="008E2D65" w:rsidRPr="0029618A" w:rsidRDefault="00662FA5">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00D24D74" w14:textId="77777777" w:rsidR="008E2D65" w:rsidRPr="0029618A" w:rsidRDefault="00662FA5">
            <w:pPr>
              <w:spacing w:line="288" w:lineRule="auto"/>
              <w:jc w:val="center"/>
              <w:rPr>
                <w:rFonts w:eastAsia="Times New Roman"/>
                <w:color w:val="000000"/>
              </w:rPr>
            </w:pPr>
            <w:r w:rsidRPr="0029618A">
              <w:rPr>
                <w:rFonts w:eastAsia="Times New Roman"/>
                <w:color w:val="000000"/>
              </w:rPr>
              <w:t>12</w:t>
            </w:r>
          </w:p>
        </w:tc>
      </w:tr>
      <w:tr w:rsidR="008E2D65" w:rsidRPr="0029618A" w14:paraId="39F5D575" w14:textId="77777777" w:rsidTr="00BB52AF">
        <w:trPr>
          <w:jc w:val="center"/>
        </w:trPr>
        <w:tc>
          <w:tcPr>
            <w:tcW w:w="3010" w:type="dxa"/>
            <w:vAlign w:val="center"/>
          </w:tcPr>
          <w:p w14:paraId="492FDDAA"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частота взмахов, 1/с</w:t>
            </w:r>
          </w:p>
        </w:tc>
        <w:tc>
          <w:tcPr>
            <w:tcW w:w="831" w:type="dxa"/>
            <w:tcMar>
              <w:left w:w="28" w:type="dxa"/>
              <w:right w:w="28" w:type="dxa"/>
            </w:tcMar>
            <w:vAlign w:val="center"/>
          </w:tcPr>
          <w:p w14:paraId="4C5796A4" w14:textId="77777777" w:rsidR="008E2D65" w:rsidRPr="0029618A" w:rsidRDefault="00662FA5">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573AE57F" w14:textId="77777777" w:rsidR="008E2D65" w:rsidRPr="0029618A" w:rsidRDefault="00662FA5">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098323C3" w14:textId="77777777" w:rsidR="008E2D65" w:rsidRPr="0029618A" w:rsidRDefault="00662FA5">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06FFB587" w14:textId="77777777" w:rsidR="008E2D65" w:rsidRPr="0029618A" w:rsidRDefault="00662FA5">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1AE3ACAD" w14:textId="77777777" w:rsidR="008E2D65" w:rsidRPr="0029618A" w:rsidRDefault="00662FA5">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2B6417E7" w14:textId="77777777" w:rsidR="008E2D65" w:rsidRPr="0029618A" w:rsidRDefault="00662FA5">
            <w:pPr>
              <w:spacing w:line="288" w:lineRule="auto"/>
              <w:jc w:val="center"/>
              <w:rPr>
                <w:rFonts w:eastAsia="Times New Roman"/>
                <w:color w:val="000000"/>
              </w:rPr>
            </w:pPr>
            <w:r w:rsidRPr="0029618A">
              <w:rPr>
                <w:rFonts w:eastAsia="Times New Roman"/>
                <w:color w:val="000000"/>
              </w:rPr>
              <w:t>13</w:t>
            </w:r>
          </w:p>
        </w:tc>
      </w:tr>
      <w:tr w:rsidR="008E2D65" w:rsidRPr="0029618A" w14:paraId="7BFA5127" w14:textId="77777777" w:rsidTr="00BB52AF">
        <w:trPr>
          <w:jc w:val="center"/>
        </w:trPr>
        <w:tc>
          <w:tcPr>
            <w:tcW w:w="3010" w:type="dxa"/>
            <w:vAlign w:val="center"/>
          </w:tcPr>
          <w:p w14:paraId="270AA97F"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собственная скорость, м/с</w:t>
            </w:r>
          </w:p>
        </w:tc>
        <w:tc>
          <w:tcPr>
            <w:tcW w:w="831" w:type="dxa"/>
            <w:tcMar>
              <w:left w:w="28" w:type="dxa"/>
              <w:right w:w="28" w:type="dxa"/>
            </w:tcMar>
            <w:vAlign w:val="center"/>
          </w:tcPr>
          <w:p w14:paraId="5F152542" w14:textId="77777777" w:rsidR="008E2D65" w:rsidRPr="0029618A" w:rsidRDefault="00662FA5">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494330B0" w14:textId="77777777" w:rsidR="008E2D65" w:rsidRPr="0029618A" w:rsidRDefault="00662FA5">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31AFB65E" w14:textId="77777777" w:rsidR="008E2D65" w:rsidRPr="0029618A" w:rsidRDefault="00662FA5">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3CF3F33D" w14:textId="77777777" w:rsidR="008E2D65" w:rsidRPr="0029618A" w:rsidRDefault="00662FA5">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75C742C0" w14:textId="77777777" w:rsidR="008E2D65" w:rsidRPr="0029618A" w:rsidRDefault="00662FA5">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7858A68C" w14:textId="77777777" w:rsidR="008E2D65" w:rsidRPr="0029618A" w:rsidRDefault="00662FA5">
            <w:pPr>
              <w:spacing w:line="288" w:lineRule="auto"/>
              <w:jc w:val="center"/>
              <w:rPr>
                <w:rFonts w:eastAsia="Times New Roman"/>
                <w:color w:val="000000"/>
              </w:rPr>
            </w:pPr>
            <w:r w:rsidRPr="0029618A">
              <w:rPr>
                <w:rFonts w:eastAsia="Times New Roman"/>
                <w:color w:val="000000"/>
              </w:rPr>
              <w:t>1,6</w:t>
            </w:r>
          </w:p>
        </w:tc>
      </w:tr>
      <w:tr w:rsidR="008E2D65" w:rsidRPr="0029618A" w14:paraId="77FD96BA" w14:textId="77777777" w:rsidTr="00BB52AF">
        <w:trPr>
          <w:jc w:val="center"/>
        </w:trPr>
        <w:tc>
          <w:tcPr>
            <w:tcW w:w="3010" w:type="dxa"/>
            <w:tcBorders>
              <w:bottom w:val="single" w:sz="8" w:space="0" w:color="000000"/>
            </w:tcBorders>
            <w:vAlign w:val="center"/>
          </w:tcPr>
          <w:p w14:paraId="4D082E97" w14:textId="77777777" w:rsidR="008E2D65" w:rsidRPr="0029618A" w:rsidRDefault="00662FA5">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4DF04693" w14:textId="77777777" w:rsidR="008E2D65" w:rsidRPr="0029618A" w:rsidRDefault="00662FA5">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15D04893" w14:textId="77777777" w:rsidR="008E2D65" w:rsidRPr="0029618A" w:rsidRDefault="00662FA5">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727CFAB4" w14:textId="77777777" w:rsidR="008E2D65" w:rsidRPr="0029618A" w:rsidRDefault="00662FA5">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3FAABA49" w14:textId="77777777" w:rsidR="008E2D65" w:rsidRPr="0029618A" w:rsidRDefault="00662FA5">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3B955C5" w14:textId="77777777" w:rsidR="008E2D65" w:rsidRPr="0029618A" w:rsidRDefault="00662FA5">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481C1279" w14:textId="77777777" w:rsidR="008E2D65" w:rsidRPr="0029618A" w:rsidRDefault="00662FA5">
            <w:pPr>
              <w:spacing w:line="288" w:lineRule="auto"/>
              <w:jc w:val="center"/>
              <w:rPr>
                <w:rFonts w:eastAsia="Times New Roman"/>
                <w:color w:val="000000"/>
              </w:rPr>
            </w:pPr>
            <w:r w:rsidRPr="0029618A">
              <w:rPr>
                <w:rFonts w:eastAsia="Times New Roman"/>
                <w:color w:val="000000"/>
              </w:rPr>
              <w:t>8</w:t>
            </w:r>
          </w:p>
        </w:tc>
      </w:tr>
    </w:tbl>
    <w:p w14:paraId="568C578D" w14:textId="77777777" w:rsidR="008E2D65" w:rsidRPr="0029618A" w:rsidRDefault="008E2D65">
      <w:pPr>
        <w:spacing w:line="288" w:lineRule="auto"/>
        <w:ind w:firstLine="397"/>
        <w:jc w:val="both"/>
        <w:rPr>
          <w:rFonts w:eastAsia="Times New Roman"/>
          <w:sz w:val="24"/>
          <w:szCs w:val="24"/>
        </w:rPr>
      </w:pPr>
    </w:p>
    <w:p w14:paraId="6107B155"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нет задачи лететь долго, как у голубя. Одинаковые абсолютные скорости журавля, воробья и утки </w:t>
      </w:r>
      <w:r w:rsidRPr="0029618A">
        <w:rPr>
          <w:rFonts w:eastAsia="Times New Roman"/>
          <w:sz w:val="24"/>
          <w:szCs w:val="24"/>
        </w:rPr>
        <w:lastRenderedPageBreak/>
        <w:t xml:space="preserve">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вместо абсолютных. Это позволяло нам сравнивать между собой различные явления и распределения. </w:t>
      </w:r>
    </w:p>
    <w:p w14:paraId="7F2B0668" w14:textId="21FF018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sidR="00760B4C">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 </w:t>
      </w:r>
      <m:oMath>
        <m:rad>
          <m:radPr>
            <m:degHide m:val="1"/>
            <m:ctrlPr>
              <w:rPr>
                <w:rFonts w:ascii="Cambria Math" w:eastAsia="Cambria Math" w:hAnsi="Cambria Math"/>
                <w:sz w:val="24"/>
                <w:szCs w:val="24"/>
              </w:rPr>
            </m:ctrlPr>
          </m:radPr>
          <m:deg/>
          <m:e>
            <m:r>
              <w:rPr>
                <w:rFonts w:ascii="Cambria Math" w:eastAsia="Cambria Math" w:hAnsi="Cambria Math"/>
                <w:sz w:val="24"/>
                <w:szCs w:val="24"/>
              </w:rPr>
              <m:t>l/g</m:t>
            </m:r>
          </m:e>
        </m:rad>
      </m:oMath>
      <w:r w:rsidRPr="0029618A">
        <w:rPr>
          <w:rFonts w:eastAsia="Times New Roman"/>
          <w:sz w:val="24"/>
          <w:szCs w:val="24"/>
        </w:rPr>
        <w:t xml:space="preserve">, где </w:t>
      </w:r>
      <m:oMath>
        <m:r>
          <w:rPr>
            <w:rFonts w:ascii="Cambria Math" w:eastAsia="Cambria Math" w:hAnsi="Cambria Math"/>
            <w:sz w:val="24"/>
            <w:szCs w:val="24"/>
          </w:rPr>
          <m:t>l</m:t>
        </m:r>
      </m:oMath>
      <w:r w:rsidRPr="0029618A">
        <w:rPr>
          <w:rFonts w:eastAsia="Times New Roman"/>
          <w:sz w:val="24"/>
          <w:szCs w:val="24"/>
        </w:rPr>
        <w:t xml:space="preserve"> — длина бутерброда, а </w:t>
      </w:r>
      <m:oMath>
        <m:r>
          <w:rPr>
            <w:rFonts w:ascii="Cambria Math" w:eastAsia="Cambria Math" w:hAnsi="Cambria Math"/>
            <w:sz w:val="24"/>
            <w:szCs w:val="24"/>
          </w:rPr>
          <m:t>g</m:t>
        </m:r>
      </m:oMath>
      <w:r w:rsidRPr="0029618A">
        <w:rPr>
          <w:rFonts w:eastAsia="Times New Roman"/>
          <w:sz w:val="24"/>
          <w:szCs w:val="24"/>
        </w:rPr>
        <w:t xml:space="preserve"> — ускорение свободного падения. Легко убедиться, подст</w:t>
      </w:r>
      <w:proofErr w:type="spellStart"/>
      <w:r w:rsidRPr="0029618A">
        <w:rPr>
          <w:rFonts w:eastAsia="Times New Roman"/>
          <w:sz w:val="24"/>
          <w:szCs w:val="24"/>
        </w:rPr>
        <w:t>авив</w:t>
      </w:r>
      <w:proofErr w:type="spellEnd"/>
      <w:r w:rsidRPr="0029618A">
        <w:rPr>
          <w:rFonts w:eastAsia="Times New Roman"/>
          <w:sz w:val="24"/>
          <w:szCs w:val="24"/>
        </w:rPr>
        <w:t xml:space="preserve"> какие-нибудь единицы измерения, что эта величина имеет размерность времени. Получив результат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14:paraId="30A1BFA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7F40863" wp14:editId="77F2A54A">
            <wp:extent cx="5247942" cy="3203522"/>
            <wp:effectExtent l="0" t="0" r="0" b="0"/>
            <wp:docPr id="119" name="image104.png" descr="C:\tmp\podlost\ToH\html\figures\buter\2018-12-12_20-46-42.png"/>
            <wp:cNvGraphicFramePr/>
            <a:graphic xmlns:a="http://schemas.openxmlformats.org/drawingml/2006/main">
              <a:graphicData uri="http://schemas.openxmlformats.org/drawingml/2006/picture">
                <pic:pic xmlns:pic="http://schemas.openxmlformats.org/drawingml/2006/picture">
                  <pic:nvPicPr>
                    <pic:cNvPr id="0" name="image104.png" descr="C:\tmp\podlost\ToH\html\figures\buter\2018-12-12_20-46-42.png"/>
                    <pic:cNvPicPr preferRelativeResize="0"/>
                  </pic:nvPicPr>
                  <pic:blipFill>
                    <a:blip r:embed="rId35" cstate="print"/>
                    <a:srcRect/>
                    <a:stretch>
                      <a:fillRect/>
                    </a:stretch>
                  </pic:blipFill>
                  <pic:spPr>
                    <a:xfrm>
                      <a:off x="0" y="0"/>
                      <a:ext cx="5247942" cy="3203522"/>
                    </a:xfrm>
                    <a:prstGeom prst="rect">
                      <a:avLst/>
                    </a:prstGeom>
                    <a:ln/>
                  </pic:spPr>
                </pic:pic>
              </a:graphicData>
            </a:graphic>
          </wp:inline>
        </w:drawing>
      </w:r>
    </w:p>
    <w:p w14:paraId="4841B3CB" w14:textId="644B0E19"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sidR="00B56E43">
        <w:rPr>
          <w:rFonts w:eastAsia="Times New Roman"/>
          <w:i/>
          <w:sz w:val="24"/>
          <w:szCs w:val="24"/>
        </w:rPr>
        <w:t>определённой</w:t>
      </w:r>
      <w:r w:rsidR="00B56E43" w:rsidRPr="0029618A">
        <w:rPr>
          <w:rFonts w:eastAsia="Times New Roman"/>
          <w:i/>
          <w:sz w:val="24"/>
          <w:szCs w:val="24"/>
        </w:rPr>
        <w:t xml:space="preserve"> </w:t>
      </w:r>
      <w:r w:rsidRPr="0029618A">
        <w:rPr>
          <w:rFonts w:eastAsia="Times New Roman"/>
          <w:i/>
          <w:sz w:val="24"/>
          <w:szCs w:val="24"/>
        </w:rPr>
        <w:t xml:space="preserve">в собственных единицах </w:t>
      </w:r>
      <w:commentRangeStart w:id="746"/>
      <w:r w:rsidRPr="0029618A">
        <w:rPr>
          <w:rFonts w:eastAsia="Times New Roman"/>
          <w:i/>
          <w:sz w:val="24"/>
          <w:szCs w:val="24"/>
        </w:rPr>
        <w:t>задачи</w:t>
      </w:r>
      <w:commentRangeEnd w:id="746"/>
      <w:r w:rsidR="00760B4C">
        <w:rPr>
          <w:rStyle w:val="af"/>
        </w:rPr>
        <w:commentReference w:id="746"/>
      </w:r>
      <w:r w:rsidRPr="0029618A">
        <w:rPr>
          <w:rFonts w:eastAsia="Times New Roman"/>
          <w:i/>
          <w:sz w:val="24"/>
          <w:szCs w:val="24"/>
        </w:rPr>
        <w:t>. Голубые точки соответствуют бутерброду размером 5 см, красные —10 см.</w:t>
      </w:r>
      <w:ins w:id="747" w:author="Пользователь" w:date="2019-11-12T16:32:00Z">
        <w:r w:rsidR="00E1379D">
          <w:rPr>
            <w:rFonts w:eastAsia="Times New Roman"/>
            <w:i/>
            <w:sz w:val="24"/>
            <w:szCs w:val="24"/>
          </w:rPr>
          <w:t xml:space="preserve"> </w:t>
        </w:r>
      </w:ins>
    </w:p>
    <w:p w14:paraId="1B9B5BF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оказалась скрыта интересующая нас </w:t>
      </w:r>
      <w:r w:rsidRPr="0029618A">
        <w:rPr>
          <w:rFonts w:eastAsia="Times New Roman"/>
          <w:sz w:val="24"/>
          <w:szCs w:val="24"/>
        </w:rPr>
        <w:lastRenderedPageBreak/>
        <w:t xml:space="preserve">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бутерброда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 </w:t>
      </w:r>
      <m:oMath>
        <m:r>
          <w:rPr>
            <w:rFonts w:ascii="Cambria Math" w:eastAsia="Cambria Math" w:hAnsi="Cambria Math"/>
            <w:sz w:val="24"/>
            <w:szCs w:val="24"/>
          </w:rPr>
          <m:t>1/2</m:t>
        </m:r>
      </m:oMath>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14:paraId="32232DA7" w14:textId="4DB67F60" w:rsidR="008E2D65" w:rsidRPr="0029618A" w:rsidRDefault="00662FA5">
      <w:pPr>
        <w:ind w:firstLine="397"/>
        <w:jc w:val="both"/>
        <w:rPr>
          <w:rFonts w:eastAsia="Times New Roman"/>
          <w:sz w:val="24"/>
          <w:szCs w:val="24"/>
        </w:rPr>
      </w:pPr>
      <w:proofErr w:type="spellStart"/>
      <w:r w:rsidRPr="0029618A">
        <w:rPr>
          <w:rFonts w:eastAsia="Times New Roman"/>
          <w:sz w:val="24"/>
          <w:szCs w:val="24"/>
        </w:rPr>
        <w:t>Обезразмеренные</w:t>
      </w:r>
      <w:proofErr w:type="spellEnd"/>
      <w:r w:rsidRPr="0029618A">
        <w:rPr>
          <w:rFonts w:eastAsia="Times New Roman"/>
          <w:sz w:val="24"/>
          <w:szCs w:val="24"/>
        </w:rPr>
        <w:t xml:space="preserve"> данные теперь чётко говорят в пользу нашего закона, ограничивая его, однако, определённым диапазоном высот: от </w:t>
      </w:r>
      <m:oMath>
        <m:r>
          <w:rPr>
            <w:rFonts w:ascii="Cambria Math" w:eastAsia="Cambria Math" w:hAnsi="Cambria Math"/>
            <w:sz w:val="24"/>
            <w:szCs w:val="24"/>
          </w:rPr>
          <m:t>2</m:t>
        </m:r>
      </m:oMath>
      <w:r w:rsidRPr="0029618A">
        <w:rPr>
          <w:rFonts w:eastAsia="Times New Roman"/>
          <w:sz w:val="24"/>
          <w:szCs w:val="24"/>
        </w:rPr>
        <w:t xml:space="preserve"> до </w:t>
      </w:r>
      <m:oMath>
        <m:r>
          <w:rPr>
            <w:rFonts w:ascii="Cambria Math" w:eastAsia="Times New Roman" w:hAnsi="Cambria Math"/>
            <w:sz w:val="24"/>
            <w:szCs w:val="24"/>
          </w:rPr>
          <m:t>5</m:t>
        </m:r>
      </m:oMath>
      <w:r w:rsidRPr="0029618A">
        <w:rPr>
          <w:rFonts w:eastAsia="Times New Roman"/>
          <w:sz w:val="24"/>
          <w:szCs w:val="24"/>
        </w:rPr>
        <w:t xml:space="preserve"> </w:t>
      </w:r>
      <w:commentRangeStart w:id="748"/>
      <w:commentRangeStart w:id="749"/>
      <w:r w:rsidRPr="0029618A">
        <w:rPr>
          <w:rFonts w:eastAsia="Times New Roman"/>
          <w:sz w:val="24"/>
          <w:szCs w:val="24"/>
        </w:rPr>
        <w:t>размеров</w:t>
      </w:r>
      <w:commentRangeEnd w:id="748"/>
      <w:r w:rsidR="009B2395">
        <w:rPr>
          <w:rStyle w:val="af"/>
        </w:rPr>
        <w:commentReference w:id="748"/>
      </w:r>
      <w:commentRangeEnd w:id="749"/>
      <w:r w:rsidR="00B56E43">
        <w:rPr>
          <w:rStyle w:val="af"/>
        </w:rPr>
        <w:commentReference w:id="749"/>
      </w:r>
      <w:r w:rsidRPr="0029618A">
        <w:rPr>
          <w:rFonts w:eastAsia="Times New Roman"/>
          <w:sz w:val="24"/>
          <w:szCs w:val="24"/>
        </w:rPr>
        <w:t xml:space="preserve"> бутерброда (от высоты локтя над столом до высоты руки </w:t>
      </w:r>
      <w:r w:rsidR="00B56E43">
        <w:rPr>
          <w:rFonts w:eastAsia="Times New Roman"/>
          <w:sz w:val="24"/>
          <w:szCs w:val="24"/>
        </w:rPr>
        <w:t>сидящего</w:t>
      </w:r>
      <w:r w:rsidR="00B56E43" w:rsidRPr="0029618A">
        <w:rPr>
          <w:rFonts w:eastAsia="Times New Roman"/>
          <w:sz w:val="24"/>
          <w:szCs w:val="24"/>
        </w:rPr>
        <w:t xml:space="preserve"> </w:t>
      </w:r>
      <w:commentRangeStart w:id="750"/>
      <w:commentRangeStart w:id="751"/>
      <w:r w:rsidRPr="0029618A">
        <w:rPr>
          <w:rFonts w:eastAsia="Times New Roman"/>
          <w:sz w:val="24"/>
          <w:szCs w:val="24"/>
        </w:rPr>
        <w:t>человека</w:t>
      </w:r>
      <w:commentRangeEnd w:id="750"/>
      <w:r w:rsidR="00FB6491">
        <w:rPr>
          <w:rStyle w:val="af"/>
        </w:rPr>
        <w:commentReference w:id="750"/>
      </w:r>
      <w:commentRangeEnd w:id="751"/>
      <w:r w:rsidR="00B56E43">
        <w:rPr>
          <w:rStyle w:val="af"/>
        </w:rPr>
        <w:commentReference w:id="751"/>
      </w:r>
      <w:r w:rsidRPr="0029618A">
        <w:rPr>
          <w:rFonts w:eastAsia="Times New Roman"/>
          <w:sz w:val="24"/>
          <w:szCs w:val="24"/>
        </w:rPr>
        <w:t xml:space="preserve">). За пределами этого диапазона у бутерброда повышается шанс повернуться </w:t>
      </w:r>
      <w:r w:rsidR="00B56E43">
        <w:rPr>
          <w:rFonts w:eastAsia="Times New Roman"/>
          <w:sz w:val="24"/>
          <w:szCs w:val="24"/>
        </w:rPr>
        <w:t>более выгодной для нас</w:t>
      </w:r>
      <w:r w:rsidR="00B56E43" w:rsidRPr="0029618A">
        <w:rPr>
          <w:rFonts w:eastAsia="Times New Roman"/>
          <w:sz w:val="24"/>
          <w:szCs w:val="24"/>
        </w:rPr>
        <w:t xml:space="preserve"> </w:t>
      </w:r>
      <w:commentRangeStart w:id="752"/>
      <w:r w:rsidRPr="0029618A">
        <w:rPr>
          <w:rFonts w:eastAsia="Times New Roman"/>
          <w:sz w:val="24"/>
          <w:szCs w:val="24"/>
        </w:rPr>
        <w:t>стороной</w:t>
      </w:r>
      <w:commentRangeEnd w:id="752"/>
      <w:r w:rsidR="00760B4C">
        <w:rPr>
          <w:rStyle w:val="af"/>
        </w:rPr>
        <w:commentReference w:id="752"/>
      </w:r>
      <w:r w:rsidRPr="0029618A">
        <w:rPr>
          <w:rFonts w:eastAsia="Times New Roman"/>
          <w:sz w:val="24"/>
          <w:szCs w:val="24"/>
        </w:rPr>
        <w:t xml:space="preserve"> перед падением. </w:t>
      </w:r>
    </w:p>
    <w:p w14:paraId="0A9B383D" w14:textId="0845C1E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 что</w:t>
      </w:r>
      <w:r w:rsidR="00FB6491">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sidR="00760B4C">
        <w:rPr>
          <w:rFonts w:eastAsia="Times New Roman"/>
          <w:sz w:val="24"/>
          <w:szCs w:val="24"/>
        </w:rPr>
        <w:t>,</w:t>
      </w:r>
      <w:r w:rsidRPr="0029618A">
        <w:rPr>
          <w:rFonts w:eastAsia="Times New Roman"/>
          <w:sz w:val="24"/>
          <w:szCs w:val="24"/>
        </w:rPr>
        <w:t xml:space="preserve"> какой стороной упало то, во что превратится бутерброд, и сопротивление воздуха стабилизирует падение, но чисто теоретически</w:t>
      </w:r>
      <w:r w:rsidR="00760B4C">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FC92418"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2BBF43B" wp14:editId="6F954815">
            <wp:extent cx="4951991" cy="3029217"/>
            <wp:effectExtent l="0" t="0" r="0" b="0"/>
            <wp:docPr id="60" name="image42.png" descr="C:\tmp\podlost\ToH\html\figures\buter\butterAll.png"/>
            <wp:cNvGraphicFramePr/>
            <a:graphic xmlns:a="http://schemas.openxmlformats.org/drawingml/2006/main">
              <a:graphicData uri="http://schemas.openxmlformats.org/drawingml/2006/picture">
                <pic:pic xmlns:pic="http://schemas.openxmlformats.org/drawingml/2006/picture">
                  <pic:nvPicPr>
                    <pic:cNvPr id="0" name="image42.png" descr="C:\tmp\podlost\ToH\html\figures\buter\butterAll.png"/>
                    <pic:cNvPicPr preferRelativeResize="0"/>
                  </pic:nvPicPr>
                  <pic:blipFill>
                    <a:blip r:embed="rId36" cstate="print"/>
                    <a:srcRect/>
                    <a:stretch>
                      <a:fillRect/>
                    </a:stretch>
                  </pic:blipFill>
                  <pic:spPr>
                    <a:xfrm>
                      <a:off x="0" y="0"/>
                      <a:ext cx="4951991" cy="3029217"/>
                    </a:xfrm>
                    <a:prstGeom prst="rect">
                      <a:avLst/>
                    </a:prstGeom>
                    <a:ln/>
                  </pic:spPr>
                </pic:pic>
              </a:graphicData>
            </a:graphic>
          </wp:inline>
        </w:drawing>
      </w:r>
    </w:p>
    <w:p w14:paraId="627AA5CD"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приземления маслом вниз бутерброда при падении с большой высоты.</w:t>
      </w:r>
    </w:p>
    <w:p w14:paraId="163797B2" w14:textId="77777777" w:rsidR="008E2D65" w:rsidRPr="0029618A" w:rsidRDefault="00662FA5">
      <w:pPr>
        <w:ind w:firstLine="397"/>
        <w:jc w:val="both"/>
        <w:rPr>
          <w:rFonts w:eastAsia="Times New Roman"/>
          <w:sz w:val="24"/>
          <w:szCs w:val="24"/>
        </w:rPr>
      </w:pPr>
      <w:r w:rsidRPr="0029618A">
        <w:rPr>
          <w:rFonts w:eastAsia="Times New Roman"/>
          <w:sz w:val="24"/>
          <w:szCs w:val="24"/>
        </w:rPr>
        <w:t xml:space="preserve">В целом, форму зависимости мы угадали, но любопытно, что амплитуда колебаний вероятности уменьшается, и она сходится к </w:t>
      </w:r>
      <m:oMath>
        <m:r>
          <w:rPr>
            <w:rFonts w:ascii="Cambria Math" w:eastAsia="Cambria Math" w:hAnsi="Cambria Math"/>
            <w:sz w:val="24"/>
            <w:szCs w:val="24"/>
          </w:rPr>
          <m:t>50%</m:t>
        </m:r>
      </m:oMath>
      <w:r w:rsidRPr="0029618A">
        <w:rPr>
          <w:rFonts w:eastAsia="Times New Roman"/>
          <w:sz w:val="24"/>
          <w:szCs w:val="24"/>
        </w:rPr>
        <w:t xml:space="preserve">. О чём это может </w:t>
      </w:r>
      <w:r w:rsidRPr="0029618A">
        <w:rPr>
          <w:rFonts w:eastAsia="Times New Roman"/>
          <w:sz w:val="24"/>
          <w:szCs w:val="24"/>
        </w:rPr>
        <w:lastRenderedPageBreak/>
        <w:t xml:space="preserve">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6DC3428E" w14:textId="77777777" w:rsidR="008E2D65" w:rsidRPr="0029618A" w:rsidRDefault="00662FA5">
      <w:pPr>
        <w:pStyle w:val="2"/>
        <w:spacing w:before="200" w:after="0"/>
        <w:ind w:firstLine="397"/>
        <w:jc w:val="both"/>
        <w:rPr>
          <w:rFonts w:eastAsia="Cambria"/>
          <w:b/>
          <w:color w:val="4F81BD"/>
          <w:sz w:val="26"/>
          <w:szCs w:val="26"/>
        </w:rPr>
      </w:pPr>
      <w:bookmarkStart w:id="753" w:name="_Toc22639624"/>
      <w:r w:rsidRPr="0029618A">
        <w:rPr>
          <w:rFonts w:eastAsia="Cambria"/>
          <w:b/>
          <w:color w:val="4F81BD"/>
          <w:sz w:val="26"/>
          <w:szCs w:val="26"/>
        </w:rPr>
        <w:t>Ещё немного анализа размерностей</w:t>
      </w:r>
      <w:bookmarkEnd w:id="753"/>
    </w:p>
    <w:p w14:paraId="76DD38F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1FDE8364" w14:textId="772BD47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sidR="00E9759A">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m:oMath>
        <m:r>
          <w:rPr>
            <w:rFonts w:ascii="Cambria Math" w:eastAsia="Cambria Math" w:hAnsi="Cambria Math"/>
            <w:sz w:val="24"/>
            <w:szCs w:val="24"/>
          </w:rPr>
          <m:t>l</m:t>
        </m:r>
      </m:oMath>
      <w:r w:rsidRPr="0029618A">
        <w:rPr>
          <w:rFonts w:eastAsia="Times New Roman"/>
          <w:sz w:val="24"/>
          <w:szCs w:val="24"/>
        </w:rPr>
        <w:t xml:space="preserve"> со стола высоты </w:t>
      </w:r>
      <m:oMath>
        <m:r>
          <w:rPr>
            <w:rFonts w:ascii="Cambria Math" w:eastAsia="Cambria Math" w:hAnsi="Cambria Math"/>
            <w:sz w:val="24"/>
            <w:szCs w:val="24"/>
          </w:rPr>
          <m:t>H</m:t>
        </m:r>
      </m:oMath>
      <w:r w:rsidRPr="0029618A">
        <w:rPr>
          <w:rFonts w:eastAsia="Times New Roman"/>
          <w:sz w:val="24"/>
          <w:szCs w:val="24"/>
        </w:rPr>
        <w:t xml:space="preserve"> с нулевой горизонтальной скоростью.</w:t>
      </w:r>
    </w:p>
    <w:p w14:paraId="36636753" w14:textId="77777777" w:rsidR="008E2D65" w:rsidRPr="0029618A" w:rsidRDefault="008E2D65">
      <w:pPr>
        <w:ind w:firstLine="397"/>
        <w:rPr>
          <w:rFonts w:eastAsia="Times New Roman"/>
          <w:sz w:val="24"/>
          <w:szCs w:val="24"/>
        </w:rPr>
      </w:pPr>
    </w:p>
    <w:p w14:paraId="1E7FA66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221EBF2A" w14:textId="77777777" w:rsidR="008E2D65" w:rsidRPr="0029618A" w:rsidRDefault="00662FA5">
      <w:pPr>
        <w:keepNext/>
        <w:spacing w:before="120" w:after="120"/>
        <w:ind w:left="227" w:right="227"/>
        <w:jc w:val="center"/>
        <w:rPr>
          <w:rFonts w:eastAsia="Times New Roman"/>
          <w:i/>
          <w:sz w:val="24"/>
          <w:szCs w:val="24"/>
        </w:rPr>
      </w:pPr>
      <m:oMath>
        <m:r>
          <w:rPr>
            <w:rFonts w:ascii="Cambria Math" w:hAnsi="Cambria Math"/>
          </w:rPr>
          <m:t>φ</m:t>
        </m:r>
        <m:r>
          <w:rPr>
            <w:rFonts w:ascii="Cambria Math" w:eastAsia="Cambria Math" w:hAnsi="Cambria Math"/>
            <w:sz w:val="24"/>
            <w:szCs w:val="24"/>
          </w:rPr>
          <m:t>=tω</m:t>
        </m:r>
      </m:oMath>
      <w:r w:rsidRPr="0029618A">
        <w:rPr>
          <w:rFonts w:eastAsia="Times New Roman"/>
          <w:i/>
          <w:sz w:val="24"/>
          <w:szCs w:val="24"/>
        </w:rPr>
        <w:t>.</w:t>
      </w:r>
    </w:p>
    <w:p w14:paraId="109885A1" w14:textId="6783B3F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sidR="00571844">
        <w:rPr>
          <w:rFonts w:eastAsia="Times New Roman"/>
          <w:sz w:val="24"/>
          <w:szCs w:val="24"/>
        </w:rPr>
        <w:t xml:space="preserve"> </w:t>
      </w:r>
    </w:p>
    <w:p w14:paraId="464B1D06" w14:textId="77777777" w:rsidR="008E2D65" w:rsidRPr="0029618A" w:rsidRDefault="00662FA5">
      <w:pPr>
        <w:keepNext/>
        <w:spacing w:before="120" w:after="120"/>
        <w:ind w:left="227" w:right="227"/>
        <w:jc w:val="center"/>
        <w:rPr>
          <w:rFonts w:eastAsia="Times New Roman"/>
          <w:i/>
          <w:sz w:val="24"/>
          <w:szCs w:val="24"/>
        </w:rPr>
      </w:pPr>
      <m:oMath>
        <m:r>
          <w:rPr>
            <w:rFonts w:ascii="Cambria Math" w:hAnsi="Cambria Math"/>
          </w:rPr>
          <m:t>ω</m:t>
        </m:r>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ε.</m:t>
        </m:r>
      </m:oMath>
      <w:r w:rsidRPr="0029618A">
        <w:rPr>
          <w:rFonts w:eastAsia="Times New Roman"/>
          <w:i/>
          <w:sz w:val="24"/>
          <w:szCs w:val="24"/>
        </w:rPr>
        <w:t xml:space="preserve"> </w:t>
      </w:r>
    </w:p>
    <w:p w14:paraId="4AA5371C"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3F401566" w14:textId="6D416D20" w:rsidR="008E2D65" w:rsidRPr="0029618A" w:rsidRDefault="007E072C">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0</m:t>
              </m:r>
            </m:sub>
          </m:sSub>
          <m:r>
            <w:rPr>
              <w:rFonts w:ascii="Cambria Math" w:eastAsia="Cambria Math" w:hAnsi="Cambria Math"/>
              <w:sz w:val="24"/>
              <w:szCs w:val="24"/>
            </w:rPr>
            <m:t>∝</m:t>
          </m:r>
          <m:rad>
            <m:radPr>
              <m:degHide m:val="1"/>
              <m:ctrlPr>
                <w:rPr>
                  <w:rFonts w:ascii="Cambria Math" w:eastAsia="Cambria Math" w:hAnsi="Cambria Math"/>
                  <w:i/>
                  <w:sz w:val="24"/>
                  <w:szCs w:val="24"/>
                </w:rPr>
              </m:ctrlPr>
            </m:radPr>
            <m:deg/>
            <m:e>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/g</m:t>
              </m:r>
            </m:e>
          </m:rad>
          <m:r>
            <w:rPr>
              <w:rFonts w:ascii="Cambria Math" w:eastAsia="Cambria Math" w:hAnsi="Cambria Math"/>
              <w:sz w:val="24"/>
              <w:szCs w:val="24"/>
            </w:rPr>
            <m:t>,</m:t>
          </m:r>
        </m:oMath>
      </m:oMathPara>
    </w:p>
    <w:p w14:paraId="1881B6EF" w14:textId="45E7AA75" w:rsidR="008E2D65" w:rsidRPr="0029618A" w:rsidRDefault="00B00CA7">
      <w:pPr>
        <w:spacing w:line="288" w:lineRule="auto"/>
        <w:jc w:val="both"/>
        <w:rPr>
          <w:rFonts w:eastAsia="Times New Roman"/>
          <w:sz w:val="24"/>
          <w:szCs w:val="24"/>
        </w:rPr>
      </w:pPr>
      <w:r>
        <w:rPr>
          <w:rFonts w:eastAsia="Times New Roman"/>
          <w:sz w:val="24"/>
          <w:szCs w:val="24"/>
        </w:rPr>
        <w:t>где</w:t>
      </w:r>
      <w:r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oMath>
      <w:r w:rsidR="00662FA5" w:rsidRPr="0029618A">
        <w:rPr>
          <w:rFonts w:eastAsia="Times New Roman"/>
          <w:sz w:val="24"/>
          <w:szCs w:val="24"/>
        </w:rPr>
        <w:t xml:space="preserve"> — длина </w:t>
      </w:r>
      <w:r w:rsidR="00B56E43">
        <w:rPr>
          <w:rFonts w:eastAsia="Times New Roman"/>
          <w:sz w:val="24"/>
          <w:szCs w:val="24"/>
        </w:rPr>
        <w:t xml:space="preserve">части </w:t>
      </w:r>
      <w:r w:rsidR="00662FA5" w:rsidRPr="0029618A">
        <w:rPr>
          <w:rFonts w:eastAsia="Times New Roman"/>
          <w:sz w:val="24"/>
          <w:szCs w:val="24"/>
        </w:rPr>
        <w:t>бутерброда, лежавш</w:t>
      </w:r>
      <w:r w:rsidR="00B56E43">
        <w:rPr>
          <w:rFonts w:eastAsia="Times New Roman"/>
          <w:sz w:val="24"/>
          <w:szCs w:val="24"/>
        </w:rPr>
        <w:t>ей</w:t>
      </w:r>
      <w:r w:rsidR="00662FA5" w:rsidRPr="0029618A">
        <w:rPr>
          <w:rFonts w:eastAsia="Times New Roman"/>
          <w:sz w:val="24"/>
          <w:szCs w:val="24"/>
        </w:rPr>
        <w:t xml:space="preserve"> на </w:t>
      </w:r>
      <w:commentRangeStart w:id="754"/>
      <w:r w:rsidR="00662FA5" w:rsidRPr="0029618A">
        <w:rPr>
          <w:rFonts w:eastAsia="Times New Roman"/>
          <w:sz w:val="24"/>
          <w:szCs w:val="24"/>
        </w:rPr>
        <w:t>столе</w:t>
      </w:r>
      <w:commentRangeEnd w:id="754"/>
      <w:r w:rsidR="002811E8">
        <w:rPr>
          <w:rStyle w:val="af"/>
        </w:rPr>
        <w:commentReference w:id="754"/>
      </w:r>
      <w:r w:rsidR="00662FA5" w:rsidRPr="0029618A">
        <w:rPr>
          <w:rFonts w:eastAsia="Times New Roman"/>
          <w:sz w:val="24"/>
          <w:szCs w:val="24"/>
        </w:rPr>
        <w:t xml:space="preserve">. </w:t>
      </w:r>
      <w:commentRangeStart w:id="755"/>
      <w:r w:rsidR="00662FA5" w:rsidRPr="0029618A">
        <w:rPr>
          <w:rFonts w:eastAsia="Times New Roman"/>
          <w:sz w:val="24"/>
          <w:szCs w:val="24"/>
        </w:rPr>
        <w:t xml:space="preserve">Здесь </w:t>
      </w:r>
      <w:commentRangeEnd w:id="755"/>
      <w:r w:rsidR="00AB284E">
        <w:rPr>
          <w:rStyle w:val="af"/>
        </w:rPr>
        <w:commentReference w:id="755"/>
      </w:r>
      <w:r w:rsidR="00662FA5" w:rsidRPr="0029618A">
        <w:rPr>
          <w:rFonts w:eastAsia="Times New Roman"/>
          <w:sz w:val="24"/>
          <w:szCs w:val="24"/>
        </w:rPr>
        <w:t xml:space="preserve">мы используем отношение пропорциональности, обозначенное знаком </w:t>
      </w:r>
      <m:oMath>
        <m:r>
          <w:rPr>
            <w:rFonts w:ascii="Cambria Math" w:hAnsi="Cambria Math"/>
          </w:rPr>
          <m:t>∝</m:t>
        </m:r>
      </m:oMath>
      <w:r w:rsidR="00662FA5" w:rsidRPr="0029618A">
        <w:rPr>
          <w:rFonts w:eastAsia="Times New Roman"/>
          <w:sz w:val="24"/>
          <w:szCs w:val="24"/>
        </w:rPr>
        <w:t xml:space="preserve">. Выражение </w:t>
      </w:r>
      <m:oMath>
        <m:r>
          <w:rPr>
            <w:rFonts w:ascii="Cambria Math" w:eastAsia="Cambria Math" w:hAnsi="Cambria Math"/>
            <w:sz w:val="24"/>
            <w:szCs w:val="24"/>
          </w:rPr>
          <m:t>y∝ x</m:t>
        </m:r>
      </m:oMath>
      <w:r w:rsidR="00662FA5" w:rsidRPr="0029618A">
        <w:rPr>
          <w:rFonts w:eastAsia="Times New Roman"/>
          <w:sz w:val="24"/>
          <w:szCs w:val="24"/>
        </w:rPr>
        <w:t xml:space="preserve"> можно </w:t>
      </w:r>
      <w:r>
        <w:rPr>
          <w:rFonts w:eastAsia="Times New Roman"/>
          <w:sz w:val="24"/>
          <w:szCs w:val="24"/>
        </w:rPr>
        <w:t xml:space="preserve"> переписать как </w:t>
      </w:r>
      <m:oMath>
        <m:r>
          <w:rPr>
            <w:rFonts w:ascii="Cambria Math" w:eastAsia="Cambria Math" w:hAnsi="Cambria Math"/>
            <w:sz w:val="24"/>
            <w:szCs w:val="24"/>
          </w:rPr>
          <m:t>y=Cx</m:t>
        </m:r>
      </m:oMath>
      <w:r w:rsidR="00662FA5" w:rsidRPr="0029618A">
        <w:rPr>
          <w:rFonts w:eastAsia="Times New Roman"/>
          <w:sz w:val="24"/>
          <w:szCs w:val="24"/>
        </w:rPr>
        <w:t xml:space="preserve">, где </w:t>
      </w:r>
      <m:oMath>
        <m:r>
          <w:rPr>
            <w:rFonts w:ascii="Cambria Math" w:eastAsia="Cambria Math" w:hAnsi="Cambria Math"/>
            <w:sz w:val="24"/>
            <w:szCs w:val="24"/>
          </w:rPr>
          <m:t>C</m:t>
        </m:r>
      </m:oMath>
      <w:r w:rsidR="00662FA5"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w:t>
      </w:r>
      <w:proofErr w:type="spellStart"/>
      <w:r w:rsidR="00662FA5" w:rsidRPr="0029618A">
        <w:rPr>
          <w:rFonts w:eastAsia="Times New Roman"/>
          <w:sz w:val="24"/>
          <w:szCs w:val="24"/>
        </w:rPr>
        <w:t>станту</w:t>
      </w:r>
      <w:proofErr w:type="spellEnd"/>
      <w:r w:rsidR="00662FA5" w:rsidRPr="0029618A">
        <w:rPr>
          <w:rFonts w:eastAsia="Times New Roman"/>
          <w:sz w:val="24"/>
          <w:szCs w:val="24"/>
        </w:rPr>
        <w:t>: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4353B03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4. Угловое ускорение происходит от ускорения силы тяжести и зависит от плеча, к которому сила тяжести прилагается: </w:t>
      </w:r>
    </w:p>
    <w:p w14:paraId="7C9CDD96"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ε∝</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g</m:t>
                  </m:r>
                </m:num>
                <m:den>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den>
              </m:f>
            </m:e>
          </m:rad>
          <m:r>
            <w:rPr>
              <w:rFonts w:ascii="Cambria Math" w:eastAsia="Cambria Math" w:hAnsi="Cambria Math"/>
              <w:sz w:val="24"/>
              <w:szCs w:val="24"/>
            </w:rPr>
            <m:t>.</m:t>
          </m:r>
        </m:oMath>
      </m:oMathPara>
    </w:p>
    <w:p w14:paraId="28EDC3FF" w14:textId="4EF13BA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sidR="00571844">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484D4E5"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
    <w:p w14:paraId="36E82511"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t∝</m:t>
          </m:r>
          <m:rad>
            <m:radPr>
              <m:degHide m:val="1"/>
              <m:ctrlPr>
                <w:rPr>
                  <w:rFonts w:ascii="Cambria Math" w:eastAsia="Cambria Math" w:hAnsi="Cambria Math"/>
                  <w:i/>
                  <w:sz w:val="24"/>
                  <w:szCs w:val="24"/>
                </w:rPr>
              </m:ctrlPr>
            </m:radPr>
            <m:deg/>
            <m:e>
              <m:r>
                <w:rPr>
                  <w:rFonts w:ascii="Cambria Math" w:eastAsia="Cambria Math" w:hAnsi="Cambria Math"/>
                  <w:sz w:val="24"/>
                  <w:szCs w:val="24"/>
                </w:rPr>
                <m:t>H/g</m:t>
              </m:r>
            </m:e>
          </m:rad>
          <m:r>
            <w:rPr>
              <w:rFonts w:ascii="Cambria Math" w:eastAsia="Cambria Math" w:hAnsi="Cambria Math"/>
              <w:sz w:val="24"/>
              <w:szCs w:val="24"/>
            </w:rPr>
            <m:t>.</m:t>
          </m:r>
        </m:oMath>
      </m:oMathPara>
    </w:p>
    <w:p w14:paraId="02E2C8C8"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простой результат:</w:t>
      </w:r>
    </w:p>
    <w:p w14:paraId="513D5EB2"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H</m:t>
                  </m:r>
                </m:num>
                <m:den>
                  <m:r>
                    <w:rPr>
                      <w:rFonts w:ascii="Cambria Math" w:eastAsia="Cambria Math" w:hAnsi="Cambria Math"/>
                      <w:sz w:val="24"/>
                      <w:szCs w:val="24"/>
                    </w:rPr>
                    <m:t>l</m:t>
                  </m:r>
                  <m:d>
                    <m:dPr>
                      <m:ctrlPr>
                        <w:rPr>
                          <w:rFonts w:ascii="Cambria Math" w:eastAsia="Cambria Math" w:hAnsi="Cambria Math"/>
                          <w:i/>
                          <w:sz w:val="24"/>
                          <w:szCs w:val="24"/>
                        </w:rPr>
                      </m:ctrlPr>
                    </m:dPr>
                    <m:e>
                      <m:r>
                        <w:rPr>
                          <w:rFonts w:ascii="Cambria Math" w:eastAsia="Cambria Math" w:hAnsi="Cambria Math"/>
                          <w:sz w:val="24"/>
                          <w:szCs w:val="24"/>
                        </w:rPr>
                        <m:t>l-</m:t>
                      </m:r>
                      <m:sSub>
                        <m:sSubPr>
                          <m:ctrlPr>
                            <w:rPr>
                              <w:rFonts w:ascii="Cambria Math" w:eastAsia="Cambria Math" w:hAnsi="Cambria Math"/>
                              <w:i/>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e>
                  </m:d>
                </m:den>
              </m:f>
            </m:e>
          </m:rad>
        </m:oMath>
      </m:oMathPara>
    </w:p>
    <w:p w14:paraId="3A66BBCB" w14:textId="178A4984" w:rsidR="008E2D65" w:rsidRPr="0029618A" w:rsidRDefault="00662FA5">
      <w:pPr>
        <w:rPr>
          <w:rFonts w:eastAsia="Times New Roman"/>
          <w:sz w:val="24"/>
          <w:szCs w:val="24"/>
        </w:rPr>
      </w:pPr>
      <w:r w:rsidRPr="0029618A">
        <w:rPr>
          <w:rFonts w:eastAsia="Times New Roman"/>
          <w:sz w:val="24"/>
          <w:szCs w:val="24"/>
        </w:rPr>
        <w:t>который, если измерять все длины в бутербродах, превращается в</w:t>
      </w:r>
      <w:r w:rsidR="00571844">
        <w:rPr>
          <w:rFonts w:eastAsia="Times New Roman"/>
          <w:sz w:val="24"/>
          <w:szCs w:val="24"/>
        </w:rPr>
        <w:t xml:space="preserve"> </w:t>
      </w:r>
    </w:p>
    <w:p w14:paraId="123F1F29"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φ∝</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r>
            <w:rPr>
              <w:rFonts w:ascii="Cambria Math" w:eastAsia="Cambria Math" w:hAnsi="Cambria Math"/>
              <w:sz w:val="24"/>
              <w:szCs w:val="24"/>
            </w:rPr>
            <m:t>.</m:t>
          </m:r>
        </m:oMath>
      </m:oMathPara>
    </w:p>
    <w:p w14:paraId="1A9B1527" w14:textId="2F330A3F" w:rsidR="008E2D65" w:rsidRPr="0029618A" w:rsidRDefault="00662FA5">
      <w:pPr>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l</m:t>
            </m:r>
          </m:e>
          <m:sub>
            <m:r>
              <w:rPr>
                <w:rFonts w:ascii="Cambria Math" w:eastAsia="Cambria Math" w:hAnsi="Cambria Math"/>
                <w:sz w:val="24"/>
                <w:szCs w:val="24"/>
              </w:rPr>
              <m:t>0</m:t>
            </m:r>
          </m:sub>
        </m:sSub>
        <m:r>
          <w:rPr>
            <w:rFonts w:ascii="Cambria Math" w:eastAsia="Cambria Math" w:hAnsi="Cambria Math"/>
            <w:sz w:val="24"/>
            <w:szCs w:val="24"/>
          </w:rPr>
          <m:t xml:space="preserve"> = x l</m:t>
        </m:r>
      </m:oMath>
      <w:r w:rsidRPr="0029618A">
        <w:rPr>
          <w:rFonts w:eastAsia="Times New Roman"/>
          <w:sz w:val="24"/>
          <w:szCs w:val="24"/>
        </w:rPr>
        <w:t xml:space="preserve"> и </w:t>
      </w:r>
      <m:oMath>
        <m:r>
          <w:rPr>
            <w:rFonts w:ascii="Cambria Math" w:eastAsia="Cambria Math" w:hAnsi="Cambria Math"/>
            <w:sz w:val="24"/>
            <w:szCs w:val="24"/>
          </w:rPr>
          <m:t>H = h l</m:t>
        </m:r>
      </m:oMath>
      <w:r w:rsidRPr="0029618A">
        <w:rPr>
          <w:rFonts w:eastAsia="Times New Roman"/>
          <w:sz w:val="24"/>
          <w:szCs w:val="24"/>
        </w:rPr>
        <w:t>. Что же, всё сходится —</w:t>
      </w:r>
      <w:r w:rsidR="00571844">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 </w:t>
      </w:r>
      <m:oMath>
        <m:r>
          <w:rPr>
            <w:rFonts w:ascii="Cambria Math" w:eastAsia="Cambria Math" w:hAnsi="Cambria Math"/>
            <w:sz w:val="24"/>
            <w:szCs w:val="24"/>
          </w:rPr>
          <m:t>x &gt; 0.5</m:t>
        </m:r>
      </m:oMath>
      <w:r w:rsidRPr="0029618A">
        <w:rPr>
          <w:rFonts w:eastAsia="Times New Roman"/>
          <w:sz w:val="24"/>
          <w:szCs w:val="24"/>
        </w:rPr>
        <w:t xml:space="preserve"> бутерброд не упадёт вовсе (мы рассматриваем нулевую горизонтальную скорость), так что </w:t>
      </w:r>
      <m:oMath>
        <m:r>
          <w:rPr>
            <w:rFonts w:ascii="Cambria Math" w:eastAsia="Cambria Math" w:hAnsi="Cambria Math"/>
            <w:sz w:val="24"/>
            <w:szCs w:val="24"/>
          </w:rPr>
          <m:t>0 &lt; x &lt; 0.5</m:t>
        </m:r>
      </m:oMath>
      <w:r w:rsidRPr="0029618A">
        <w:rPr>
          <w:rFonts w:eastAsia="Times New Roman"/>
          <w:sz w:val="24"/>
          <w:szCs w:val="24"/>
        </w:rPr>
        <w:t>.</w:t>
      </w:r>
    </w:p>
    <w:p w14:paraId="4A8747EB" w14:textId="541CDCB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То, какой стороной упадет бутерброд, определяется знаком синуса угла </w:t>
      </w:r>
      <m:oMath>
        <m:r>
          <w:rPr>
            <w:rFonts w:ascii="Cambria Math" w:hAnsi="Cambria Math"/>
          </w:rPr>
          <m:t>φ</m:t>
        </m:r>
      </m:oMath>
      <w:r w:rsidRPr="0029618A">
        <w:rPr>
          <w:rFonts w:eastAsia="Times New Roman"/>
          <w:sz w:val="24"/>
          <w:szCs w:val="24"/>
        </w:rPr>
        <w:t xml:space="preserve">, то есть функцией </w:t>
      </w:r>
      <m:oMath>
        <m:r>
          <w:rPr>
            <w:rFonts w:ascii="Cambria Math" w:eastAsia="Cambria Math" w:hAnsi="Cambria Math"/>
            <w:sz w:val="24"/>
            <w:szCs w:val="24"/>
          </w:rPr>
          <m:t>sign(</m:t>
        </m:r>
        <m:box>
          <m:boxPr>
            <m:opEmu m:val="1"/>
            <m:ctrlPr>
              <w:rPr>
                <w:rFonts w:ascii="Cambria Math" w:eastAsia="Cambria Math" w:hAnsi="Cambria Math"/>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φ</m:t>
        </m:r>
        <m:r>
          <w:rPr>
            <w:rFonts w:ascii="Cambria Math" w:eastAsia="Cambria Math" w:hAnsi="Cambria Math"/>
            <w:sz w:val="24"/>
            <w:szCs w:val="24"/>
          </w:rPr>
          <m:t>)</m:t>
        </m:r>
      </m:oMath>
      <w:r w:rsidRPr="0029618A">
        <w:rPr>
          <w:rFonts w:eastAsia="Times New Roman"/>
          <w:sz w:val="24"/>
          <w:szCs w:val="24"/>
        </w:rPr>
        <w:t xml:space="preserve">. Эта функция возвращает </w:t>
      </w:r>
      <m:oMath>
        <m:r>
          <w:rPr>
            <w:rFonts w:ascii="Cambria Math" w:eastAsia="Cambria Math" w:hAnsi="Cambria Math"/>
            <w:sz w:val="24"/>
            <w:szCs w:val="24"/>
          </w:rPr>
          <m:t>-1</m:t>
        </m:r>
      </m:oMath>
      <w:r w:rsidRPr="0029618A">
        <w:rPr>
          <w:rFonts w:eastAsia="Times New Roman"/>
          <w:sz w:val="24"/>
          <w:szCs w:val="24"/>
        </w:rPr>
        <w:t xml:space="preserve"> для случая «маслом вверх» и </w:t>
      </w:r>
      <m:oMath>
        <m:r>
          <w:rPr>
            <w:rFonts w:ascii="Cambria Math" w:eastAsia="Cambria Math" w:hAnsi="Cambria Math"/>
            <w:sz w:val="24"/>
            <w:szCs w:val="24"/>
          </w:rPr>
          <m:t>1</m:t>
        </m:r>
      </m:oMath>
      <w:r w:rsidRPr="0029618A">
        <w:rPr>
          <w:rFonts w:eastAsia="Times New Roman"/>
          <w:sz w:val="24"/>
          <w:szCs w:val="24"/>
        </w:rPr>
        <w:t xml:space="preserve"> для «маслом вниз». Мы можем использовать эту функцию для выражения вероятности падения детерминистического бу</w:t>
      </w:r>
      <w:proofErr w:type="spellStart"/>
      <w:r w:rsidRPr="0029618A">
        <w:rPr>
          <w:rFonts w:eastAsia="Times New Roman"/>
          <w:sz w:val="24"/>
          <w:szCs w:val="24"/>
        </w:rPr>
        <w:t>терброда</w:t>
      </w:r>
      <w:proofErr w:type="spellEnd"/>
      <w:r w:rsidRPr="0029618A">
        <w:rPr>
          <w:rFonts w:eastAsia="Times New Roman"/>
          <w:sz w:val="24"/>
          <w:szCs w:val="24"/>
        </w:rPr>
        <w:t xml:space="preserve">, если приведём её к диапазону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m:t>
        </m:r>
      </m:oMath>
      <w:r w:rsidRPr="0029618A">
        <w:rPr>
          <w:rFonts w:eastAsia="Times New Roman"/>
          <w:sz w:val="24"/>
          <w:szCs w:val="24"/>
        </w:rPr>
        <w:t>:</w:t>
      </w:r>
      <w:r w:rsidR="00571844">
        <w:rPr>
          <w:rFonts w:eastAsia="Times New Roman"/>
          <w:sz w:val="24"/>
          <w:szCs w:val="24"/>
        </w:rPr>
        <w:t xml:space="preserve"> </w:t>
      </w:r>
    </w:p>
    <w:p w14:paraId="42DED88A" w14:textId="724B48EA" w:rsidR="008E2D65" w:rsidRPr="0029618A" w:rsidRDefault="007E072C">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x,h</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φ </m:t>
                  </m:r>
                </m:e>
              </m:d>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d>
            <m:dPr>
              <m:begChr m:val="{"/>
              <m:endChr m:val="}"/>
              <m:ctrlPr>
                <w:rPr>
                  <w:rFonts w:ascii="Cambria Math" w:eastAsia="Cambria Math" w:hAnsi="Cambria Math"/>
                  <w:i/>
                  <w:sz w:val="24"/>
                  <w:szCs w:val="24"/>
                </w:rPr>
              </m:ctrlPr>
            </m:dPr>
            <m:e>
              <m:r>
                <w:rPr>
                  <w:rFonts w:ascii="Cambria Math" w:eastAsia="Cambria Math" w:hAnsi="Cambria Math"/>
                  <w:sz w:val="24"/>
                  <w:szCs w:val="24"/>
                </w:rPr>
                <m:t>1+sign</m:t>
              </m:r>
              <m:d>
                <m:dPr>
                  <m:begChr m:val="["/>
                  <m:endChr m:val="]"/>
                  <m:ctrlPr>
                    <w:rPr>
                      <w:rFonts w:ascii="Cambria Math" w:eastAsia="Times New Roman" w:hAnsi="Cambria Math"/>
                      <w:i/>
                      <w:sz w:val="24"/>
                      <w:szCs w:val="24"/>
                    </w:rPr>
                  </m:ctrlPr>
                </m:dPr>
                <m:e>
                  <m:box>
                    <m:boxPr>
                      <m:opEmu m:val="1"/>
                      <m:ctrlPr>
                        <w:rPr>
                          <w:rFonts w:ascii="Cambria Math" w:eastAsia="Cambria Math" w:hAnsi="Cambria Math"/>
                          <w:i/>
                          <w:sz w:val="24"/>
                          <w:szCs w:val="24"/>
                        </w:rPr>
                      </m:ctrlPr>
                    </m:boxPr>
                    <m:e>
                      <m:r>
                        <w:rPr>
                          <w:rFonts w:ascii="Cambria Math" w:eastAsia="Cambria Math" w:hAnsi="Cambria Math"/>
                          <w:sz w:val="24"/>
                          <w:szCs w:val="24"/>
                        </w:rPr>
                        <m:t>sin</m:t>
                      </m:r>
                    </m:e>
                  </m:box>
                  <m:r>
                    <w:rPr>
                      <w:rFonts w:ascii="Cambria Math" w:eastAsia="Times New Roman" w:hAnsi="Cambria Math"/>
                      <w:sz w:val="24"/>
                      <w:szCs w:val="24"/>
                    </w:rPr>
                    <m:t xml:space="preserve"> </m:t>
                  </m:r>
                  <m:d>
                    <m:dPr>
                      <m:ctrlPr>
                        <w:rPr>
                          <w:rFonts w:ascii="Cambria Math" w:eastAsia="Cambria Math" w:hAnsi="Cambria Math"/>
                          <w:i/>
                          <w:sz w:val="24"/>
                          <w:szCs w:val="24"/>
                        </w:rPr>
                      </m:ctrlPr>
                    </m:dPr>
                    <m:e>
                      <m:r>
                        <w:rPr>
                          <w:rFonts w:ascii="Cambria Math" w:eastAsia="Cambria Math" w:hAnsi="Cambria Math"/>
                          <w:sz w:val="24"/>
                          <w:szCs w:val="24"/>
                        </w:rPr>
                        <m:t>C</m:t>
                      </m:r>
                      <m:rad>
                        <m:radPr>
                          <m:degHide m:val="1"/>
                          <m:ctrlPr>
                            <w:rPr>
                              <w:rFonts w:ascii="Cambria Math" w:eastAsia="Cambria Math" w:hAnsi="Cambria Math"/>
                              <w:i/>
                              <w:sz w:val="24"/>
                              <w:szCs w:val="24"/>
                            </w:rPr>
                          </m:ctrlPr>
                        </m:radPr>
                        <m:deg/>
                        <m:e>
                          <m:f>
                            <m:fPr>
                              <m:ctrlPr>
                                <w:rPr>
                                  <w:rFonts w:ascii="Cambria Math" w:eastAsia="Cambria Math" w:hAnsi="Cambria Math"/>
                                  <w:i/>
                                  <w:sz w:val="24"/>
                                  <w:szCs w:val="24"/>
                                </w:rPr>
                              </m:ctrlPr>
                            </m:fPr>
                            <m:num>
                              <m:r>
                                <w:rPr>
                                  <w:rFonts w:ascii="Cambria Math" w:eastAsia="Cambria Math" w:hAnsi="Cambria Math"/>
                                  <w:sz w:val="24"/>
                                  <w:szCs w:val="24"/>
                                </w:rPr>
                                <m:t>xh</m:t>
                              </m:r>
                            </m:num>
                            <m:den>
                              <m:r>
                                <w:rPr>
                                  <w:rFonts w:ascii="Cambria Math" w:eastAsia="Cambria Math" w:hAnsi="Cambria Math"/>
                                  <w:sz w:val="24"/>
                                  <w:szCs w:val="24"/>
                                </w:rPr>
                                <m:t>1-x</m:t>
                              </m:r>
                            </m:den>
                          </m:f>
                        </m:e>
                      </m:rad>
                    </m:e>
                  </m:d>
                  <m:r>
                    <w:rPr>
                      <w:rFonts w:ascii="Cambria Math" w:eastAsia="Times New Roman" w:hAnsi="Cambria Math"/>
                      <w:sz w:val="24"/>
                      <w:szCs w:val="24"/>
                    </w:rPr>
                    <m:t xml:space="preserve"> </m:t>
                  </m:r>
                </m:e>
              </m:d>
            </m:e>
          </m:d>
          <m:r>
            <w:rPr>
              <w:rFonts w:ascii="Cambria Math" w:eastAsia="Cambria Math" w:hAnsi="Cambria Math"/>
              <w:sz w:val="24"/>
              <w:szCs w:val="24"/>
            </w:rPr>
            <m:t>,</m:t>
          </m:r>
        </m:oMath>
      </m:oMathPara>
    </w:p>
    <w:p w14:paraId="7A25FB9F" w14:textId="1BE3487E" w:rsidR="008E2D65" w:rsidRPr="0029618A" w:rsidRDefault="00662FA5">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sidR="00571844">
        <w:rPr>
          <w:rFonts w:eastAsia="Times New Roman"/>
          <w:sz w:val="24"/>
          <w:szCs w:val="24"/>
        </w:rPr>
        <w:t xml:space="preserve"> </w:t>
      </w:r>
      <w:r w:rsidRPr="0029618A">
        <w:rPr>
          <w:rFonts w:eastAsia="Times New Roman"/>
          <w:sz w:val="24"/>
          <w:szCs w:val="24"/>
        </w:rPr>
        <w:t xml:space="preserve">Коэффициент </w:t>
      </w:r>
      <m:oMath>
        <m:r>
          <w:rPr>
            <w:rFonts w:ascii="Cambria Math" w:eastAsia="Cambria Math" w:hAnsi="Cambria Math"/>
            <w:sz w:val="24"/>
            <w:szCs w:val="24"/>
          </w:rPr>
          <m:t>C</m:t>
        </m:r>
      </m:oMath>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sidR="00AB284E">
        <w:rPr>
          <w:rFonts w:eastAsia="Times New Roman"/>
          <w:sz w:val="24"/>
          <w:szCs w:val="24"/>
        </w:rPr>
        <w:t>. П</w:t>
      </w:r>
      <w:r w:rsidRPr="0029618A">
        <w:rPr>
          <w:rFonts w:eastAsia="Times New Roman"/>
          <w:sz w:val="24"/>
          <w:szCs w:val="24"/>
        </w:rPr>
        <w:t>ричём достаточно одного</w:t>
      </w:r>
      <w:r w:rsidR="00AB284E">
        <w:rPr>
          <w:rFonts w:eastAsia="Times New Roman"/>
          <w:sz w:val="24"/>
          <w:szCs w:val="24"/>
        </w:rPr>
        <w:t>-</w:t>
      </w:r>
      <w:r w:rsidRPr="0029618A">
        <w:rPr>
          <w:rFonts w:eastAsia="Times New Roman"/>
          <w:sz w:val="24"/>
          <w:szCs w:val="24"/>
        </w:rPr>
        <w:t xml:space="preserve">единственного эксперимента с измерением угла в момент падения, чтобы получить оценку этого значения! С помощью симулятора я легко выяснил, что </w:t>
      </w:r>
      <m:oMath>
        <m:r>
          <w:rPr>
            <w:rFonts w:ascii="Cambria Math" w:eastAsia="Cambria Math" w:hAnsi="Cambria Math"/>
            <w:sz w:val="24"/>
            <w:szCs w:val="24"/>
          </w:rPr>
          <m:t>C = 2.3.</m:t>
        </m:r>
      </m:oMath>
      <w:r w:rsidRPr="0029618A">
        <w:rPr>
          <w:rFonts w:eastAsia="Times New Roman"/>
          <w:sz w:val="24"/>
          <w:szCs w:val="24"/>
        </w:rPr>
        <w:t xml:space="preserve"> </w:t>
      </w:r>
    </w:p>
    <w:p w14:paraId="1E330CA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w:t>
      </w:r>
      <w:r w:rsidRPr="0029618A">
        <w:rPr>
          <w:rFonts w:eastAsia="Times New Roman"/>
          <w:sz w:val="24"/>
          <w:szCs w:val="24"/>
        </w:rPr>
        <w:lastRenderedPageBreak/>
        <w:t xml:space="preserve">упадёт маслом вниз, если </w:t>
      </w:r>
      <m:oMath>
        <m:r>
          <w:rPr>
            <w:rFonts w:ascii="Cambria Math" w:eastAsia="Cambria Math" w:hAnsi="Cambria Math"/>
            <w:sz w:val="24"/>
            <w:szCs w:val="24"/>
          </w:rPr>
          <m:t>x</m:t>
        </m:r>
      </m:oMath>
      <w:r w:rsidRPr="0029618A">
        <w:rPr>
          <w:rFonts w:eastAsia="Times New Roman"/>
          <w:sz w:val="24"/>
          <w:szCs w:val="24"/>
        </w:rPr>
        <w:t xml:space="preserve"> будет равно </w:t>
      </w:r>
      <m:oMath>
        <m:r>
          <w:rPr>
            <w:rFonts w:ascii="Cambria Math" w:eastAsia="Cambria Math" w:hAnsi="Cambria Math"/>
            <w:sz w:val="24"/>
            <w:szCs w:val="24"/>
          </w:rPr>
          <m:t>0.2</m:t>
        </m:r>
      </m:oMath>
      <w:r w:rsidRPr="0029618A">
        <w:rPr>
          <w:rFonts w:eastAsia="Cambria Math"/>
          <w:sz w:val="24"/>
          <w:szCs w:val="24"/>
        </w:rPr>
        <w:t>,</w:t>
      </w:r>
      <w:r w:rsidRPr="0029618A">
        <w:rPr>
          <w:rFonts w:eastAsia="Times New Roman"/>
          <w:sz w:val="24"/>
          <w:szCs w:val="24"/>
        </w:rPr>
        <w:t xml:space="preserve"> или </w:t>
      </w:r>
      <m:oMath>
        <m:r>
          <w:rPr>
            <w:rFonts w:ascii="Cambria Math" w:eastAsia="Cambria Math" w:hAnsi="Cambria Math"/>
            <w:sz w:val="24"/>
            <w:szCs w:val="24"/>
          </w:rPr>
          <m:t>0.4</m:t>
        </m:r>
      </m:oMath>
      <w:r w:rsidRPr="0029618A">
        <w:rPr>
          <w:rFonts w:eastAsia="Cambria Math"/>
          <w:sz w:val="24"/>
          <w:szCs w:val="24"/>
        </w:rPr>
        <w:t>,</w:t>
      </w:r>
      <w:r w:rsidRPr="0029618A">
        <w:rPr>
          <w:rFonts w:eastAsia="Times New Roman"/>
          <w:sz w:val="24"/>
          <w:szCs w:val="24"/>
        </w:rPr>
        <w:t xml:space="preserve"> </w:t>
      </w:r>
      <w:proofErr w:type="spellStart"/>
      <w:r w:rsidRPr="0029618A">
        <w:rPr>
          <w:rFonts w:eastAsia="Times New Roman"/>
          <w:sz w:val="24"/>
          <w:szCs w:val="24"/>
        </w:rPr>
        <w:t>или</w:t>
      </w:r>
      <w:proofErr w:type="spellEnd"/>
      <w:r w:rsidRPr="0029618A">
        <w:rPr>
          <w:rFonts w:eastAsia="Times New Roman"/>
          <w:sz w:val="24"/>
          <w:szCs w:val="24"/>
        </w:rPr>
        <w:t xml:space="preserve"> любому числу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Мы использовали союз «или», при этом каждый из этих случаев рассматривается нами как независимый и исключающий все прочие при проведении ко</w:t>
      </w:r>
      <w:proofErr w:type="spellStart"/>
      <w:r w:rsidRPr="0029618A">
        <w:rPr>
          <w:rFonts w:eastAsia="Times New Roman"/>
          <w:sz w:val="24"/>
          <w:szCs w:val="24"/>
        </w:rPr>
        <w:t>нкретного</w:t>
      </w:r>
      <w:proofErr w:type="spellEnd"/>
      <w:r w:rsidRPr="0029618A">
        <w:rPr>
          <w:rFonts w:eastAsia="Times New Roman"/>
          <w:sz w:val="24"/>
          <w:szCs w:val="24"/>
        </w:rPr>
        <w:t xml:space="preserve">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sz w:val="24"/>
                <w:szCs w:val="24"/>
              </w:rPr>
            </m:ctrlPr>
          </m:dPr>
          <m:e>
            <m:r>
              <w:rPr>
                <w:rFonts w:ascii="Cambria Math" w:eastAsia="Cambria Math" w:hAnsi="Cambria Math"/>
                <w:sz w:val="24"/>
                <w:szCs w:val="24"/>
              </w:rPr>
              <m:t>x,h</m:t>
            </m:r>
          </m:e>
        </m:d>
      </m:oMath>
      <w:r w:rsidRPr="0029618A">
        <w:rPr>
          <w:rFonts w:eastAsia="Times New Roman"/>
          <w:sz w:val="24"/>
          <w:szCs w:val="24"/>
        </w:rPr>
        <w:t xml:space="preserve">, для всех значений </w:t>
      </w:r>
      <m:oMath>
        <m:r>
          <w:rPr>
            <w:rFonts w:ascii="Cambria Math" w:eastAsia="Cambria Math" w:hAnsi="Cambria Math"/>
            <w:sz w:val="24"/>
            <w:szCs w:val="24"/>
          </w:rPr>
          <m:t>x</m:t>
        </m:r>
      </m:oMath>
      <w:r w:rsidRPr="0029618A">
        <w:rPr>
          <w:rFonts w:eastAsia="Times New Roman"/>
          <w:sz w:val="24"/>
          <w:szCs w:val="24"/>
        </w:rPr>
        <w:t>, умножив их предварительно на вероятность попадания в конкре</w:t>
      </w:r>
      <w:proofErr w:type="spellStart"/>
      <w:r w:rsidRPr="0029618A">
        <w:rPr>
          <w:rFonts w:eastAsia="Times New Roman"/>
          <w:sz w:val="24"/>
          <w:szCs w:val="24"/>
        </w:rPr>
        <w:t>тный</w:t>
      </w:r>
      <w:proofErr w:type="spellEnd"/>
      <w:r w:rsidRPr="0029618A">
        <w:rPr>
          <w:rFonts w:eastAsia="Times New Roman"/>
          <w:sz w:val="24"/>
          <w:szCs w:val="24"/>
        </w:rPr>
        <w:t xml:space="preserve"> диапазон значений. Разобьем отрезок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на </w:t>
      </w:r>
      <m:oMath>
        <m:r>
          <w:rPr>
            <w:rFonts w:ascii="Cambria Math" w:eastAsia="Cambria Math" w:hAnsi="Cambria Math"/>
            <w:sz w:val="24"/>
            <w:szCs w:val="24"/>
          </w:rPr>
          <m:t>n</m:t>
        </m:r>
      </m:oMath>
      <w:r w:rsidRPr="0029618A">
        <w:rPr>
          <w:rFonts w:eastAsia="Times New Roman"/>
          <w:sz w:val="24"/>
          <w:szCs w:val="24"/>
        </w:rPr>
        <w:t xml:space="preserve"> частей, и вычислим оценку вероятности в виде суммы: </w:t>
      </w:r>
    </w:p>
    <w:p w14:paraId="27785EB9" w14:textId="7FBCAA5C" w:rsidR="008E2D65" w:rsidRPr="0029618A" w:rsidRDefault="007E072C">
      <w:pPr>
        <w:ind w:firstLine="39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r>
                <w:rPr>
                  <w:rFonts w:ascii="Cambria Math" w:eastAsia="Cambria Math" w:hAnsi="Cambria Math"/>
                  <w:sz w:val="24"/>
                  <w:szCs w:val="24"/>
                </w:rPr>
                <m:t>h</m:t>
              </m:r>
            </m:e>
          </m:d>
          <m:r>
            <w:rPr>
              <w:rFonts w:ascii="Cambria Math" w:eastAsia="Cambria Math" w:hAnsi="Cambria Math"/>
              <w:sz w:val="24"/>
              <w:szCs w:val="24"/>
            </w:rPr>
            <m:t xml:space="preserve"> ≈</m:t>
          </m:r>
          <m:f>
            <m:fPr>
              <m:ctrlPr>
                <w:rPr>
                  <w:rFonts w:ascii="Cambria Math" w:eastAsia="Cambria Math" w:hAnsi="Cambria Math"/>
                  <w:i/>
                  <w:sz w:val="24"/>
                  <w:szCs w:val="24"/>
                </w:rPr>
              </m:ctrlPr>
            </m:fPr>
            <m:num>
              <m:r>
                <w:rPr>
                  <w:rFonts w:ascii="Cambria Math" w:eastAsia="Cambria Math" w:hAnsi="Cambria Math"/>
                  <w:sz w:val="24"/>
                  <w:szCs w:val="24"/>
                </w:rPr>
                <m:t>2</m:t>
              </m:r>
            </m:num>
            <m:den>
              <m:r>
                <w:rPr>
                  <w:rFonts w:ascii="Cambria Math" w:eastAsia="Cambria Math" w:hAnsi="Cambria Math"/>
                  <w:sz w:val="24"/>
                  <w:szCs w:val="24"/>
                </w:rPr>
                <m:t>n</m:t>
              </m:r>
            </m:den>
          </m:f>
          <m:r>
            <w:rPr>
              <w:rFonts w:ascii="Cambria Math" w:eastAsia="Cambria Math" w:hAnsi="Cambria Math"/>
              <w:sz w:val="24"/>
              <w:szCs w:val="24"/>
            </w:rPr>
            <m:t xml:space="preserve"> </m:t>
          </m:r>
          <m:nary>
            <m:naryPr>
              <m:chr m:val="∑"/>
              <m:ctrlPr>
                <w:rPr>
                  <w:rFonts w:ascii="Cambria Math" w:eastAsia="Cambria Math" w:hAnsi="Cambria Math"/>
                  <w:i/>
                  <w:sz w:val="24"/>
                  <w:szCs w:val="24"/>
                </w:rPr>
              </m:ctrlPr>
            </m:naryPr>
            <m:sub>
              <m:r>
                <w:rPr>
                  <w:rFonts w:ascii="Cambria Math" w:eastAsia="Cambria Math" w:hAnsi="Cambria Math"/>
                  <w:sz w:val="24"/>
                  <w:szCs w:val="24"/>
                </w:rPr>
                <m:t>i=0</m:t>
              </m:r>
            </m:sub>
            <m:sup>
              <m:r>
                <w:rPr>
                  <w:rFonts w:ascii="Cambria Math" w:eastAsia="Cambria Math" w:hAnsi="Cambria Math"/>
                  <w:sz w:val="24"/>
                  <w:szCs w:val="24"/>
                </w:rPr>
                <m:t>n</m:t>
              </m:r>
            </m:sup>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i</m:t>
                      </m:r>
                    </m:num>
                    <m:den>
                      <m:r>
                        <w:rPr>
                          <w:rFonts w:ascii="Cambria Math" w:eastAsia="Cambria Math" w:hAnsi="Cambria Math"/>
                          <w:sz w:val="24"/>
                          <w:szCs w:val="24"/>
                        </w:rPr>
                        <m:t>2n</m:t>
                      </m:r>
                    </m:den>
                  </m:f>
                  <m:r>
                    <w:rPr>
                      <w:rFonts w:ascii="Cambria Math" w:eastAsia="Cambria Math" w:hAnsi="Cambria Math"/>
                      <w:sz w:val="24"/>
                      <w:szCs w:val="24"/>
                    </w:rPr>
                    <m:t>,h</m:t>
                  </m:r>
                </m:e>
              </m:d>
            </m:e>
          </m:nary>
          <m:r>
            <w:rPr>
              <w:rFonts w:ascii="Cambria Math" w:eastAsia="Cambria Math" w:hAnsi="Cambria Math"/>
              <w:sz w:val="24"/>
              <w:szCs w:val="24"/>
            </w:rPr>
            <m:t>,</m:t>
          </m:r>
        </m:oMath>
      </m:oMathPara>
    </w:p>
    <w:p w14:paraId="4FD697B4"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здесь множитель </w:t>
      </w:r>
      <m:oMath>
        <m:r>
          <w:rPr>
            <w:rFonts w:ascii="Cambria Math" w:eastAsia="Cambria Math" w:hAnsi="Cambria Math"/>
            <w:sz w:val="24"/>
            <w:szCs w:val="24"/>
          </w:rPr>
          <m:t>2/n</m:t>
        </m:r>
      </m:oMath>
      <w:r w:rsidRPr="0029618A">
        <w:rPr>
          <w:rFonts w:eastAsia="Times New Roman"/>
          <w:sz w:val="24"/>
          <w:szCs w:val="24"/>
        </w:rPr>
        <w:t xml:space="preserve"> выражает вероятность для случайной величины </w:t>
      </w:r>
      <m:oMath>
        <m:r>
          <w:rPr>
            <w:rFonts w:ascii="Cambria Math" w:eastAsia="Cambria Math" w:hAnsi="Cambria Math"/>
            <w:sz w:val="24"/>
            <w:szCs w:val="24"/>
          </w:rPr>
          <m:t>x</m:t>
        </m:r>
      </m:oMath>
      <w:r w:rsidRPr="0029618A">
        <w:rPr>
          <w:rFonts w:eastAsia="Times New Roman"/>
          <w:sz w:val="24"/>
          <w:szCs w:val="24"/>
        </w:rPr>
        <w:t xml:space="preserve"> попасть в отрезок ширины </w:t>
      </w:r>
      <m:oMath>
        <m:r>
          <w:rPr>
            <w:rFonts w:ascii="Cambria Math" w:eastAsia="Cambria Math" w:hAnsi="Cambria Math"/>
            <w:sz w:val="24"/>
            <w:szCs w:val="24"/>
          </w:rPr>
          <m:t>1/n</m:t>
        </m:r>
      </m:oMath>
      <w:r w:rsidRPr="0029618A">
        <w:rPr>
          <w:rFonts w:eastAsia="Times New Roman"/>
          <w:sz w:val="24"/>
          <w:szCs w:val="24"/>
        </w:rPr>
        <w:t>. Вот как выглядят результаты для значительного числа разбиений (</w:t>
      </w:r>
      <m:oMath>
        <m:r>
          <w:rPr>
            <w:rFonts w:ascii="Cambria Math" w:eastAsia="Cambria Math" w:hAnsi="Cambria Math"/>
            <w:sz w:val="24"/>
            <w:szCs w:val="24"/>
          </w:rPr>
          <m:t>n=100</m:t>
        </m:r>
      </m:oMath>
      <w:r w:rsidRPr="0029618A">
        <w:rPr>
          <w:rFonts w:eastAsia="Times New Roman"/>
          <w:sz w:val="24"/>
          <w:szCs w:val="24"/>
        </w:rPr>
        <w:t>) на фоне серии численных экспериментов с нулевой горизонтальной скоростью:</w:t>
      </w:r>
    </w:p>
    <w:p w14:paraId="7686AC9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CFB46DD" wp14:editId="5EDA623A">
            <wp:extent cx="4353975" cy="2597190"/>
            <wp:effectExtent l="0" t="0" r="0" b="0"/>
            <wp:docPr id="96" name="image76.png" descr="C:\tmp\podlost\ToH\html\figures\buter\2018-12-12_20-31-57.png"/>
            <wp:cNvGraphicFramePr/>
            <a:graphic xmlns:a="http://schemas.openxmlformats.org/drawingml/2006/main">
              <a:graphicData uri="http://schemas.openxmlformats.org/drawingml/2006/picture">
                <pic:pic xmlns:pic="http://schemas.openxmlformats.org/drawingml/2006/picture">
                  <pic:nvPicPr>
                    <pic:cNvPr id="0" name="image76.png" descr="C:\tmp\podlost\ToH\html\figures\buter\2018-12-12_20-31-57.png"/>
                    <pic:cNvPicPr preferRelativeResize="0"/>
                  </pic:nvPicPr>
                  <pic:blipFill>
                    <a:blip r:embed="rId37" cstate="print"/>
                    <a:srcRect/>
                    <a:stretch>
                      <a:fillRect/>
                    </a:stretch>
                  </pic:blipFill>
                  <pic:spPr>
                    <a:xfrm>
                      <a:off x="0" y="0"/>
                      <a:ext cx="4353975" cy="2597190"/>
                    </a:xfrm>
                    <a:prstGeom prst="rect">
                      <a:avLst/>
                    </a:prstGeom>
                    <a:ln/>
                  </pic:spPr>
                </pic:pic>
              </a:graphicData>
            </a:graphic>
          </wp:inline>
        </w:drawing>
      </w:r>
    </w:p>
    <w:p w14:paraId="2797A1F4" w14:textId="03E09B3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Теоретическая и экспериментальная оценка вероятности приземления </w:t>
      </w:r>
      <w:r w:rsidR="00DD3418" w:rsidRPr="0029618A">
        <w:rPr>
          <w:rFonts w:eastAsia="Times New Roman"/>
          <w:i/>
          <w:sz w:val="24"/>
          <w:szCs w:val="24"/>
        </w:rPr>
        <w:t xml:space="preserve">бутерброда </w:t>
      </w:r>
      <w:r w:rsidRPr="0029618A">
        <w:rPr>
          <w:rFonts w:eastAsia="Times New Roman"/>
          <w:i/>
          <w:sz w:val="24"/>
          <w:szCs w:val="24"/>
        </w:rPr>
        <w:t>маслом вниз при падении с большой высоты. Начальная горизонтальная скорость в экспериментах равна нулю.</w:t>
      </w:r>
    </w:p>
    <w:p w14:paraId="7F2CCE9A" w14:textId="0DD036A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w:t>
      </w:r>
      <m:oMath>
        <m:r>
          <w:rPr>
            <w:rFonts w:ascii="Cambria Math" w:eastAsia="Cambria Math" w:hAnsi="Cambria Math"/>
            <w:sz w:val="24"/>
            <w:szCs w:val="24"/>
          </w:rPr>
          <m:t>0.5</m:t>
        </m:r>
      </m:oMath>
      <w:r w:rsidRPr="0029618A">
        <w:rPr>
          <w:rFonts w:eastAsia="Times New Roman"/>
          <w:sz w:val="24"/>
          <w:szCs w:val="24"/>
        </w:rPr>
        <w:t xml:space="preserve">, но в принципе подобный анализ можно провести и для более общего случая. </w:t>
      </w:r>
    </w:p>
    <w:p w14:paraId="74FED64A" w14:textId="4CCEF94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при увеличении </w:t>
      </w:r>
      <m:oMath>
        <m:r>
          <w:rPr>
            <w:rFonts w:ascii="Cambria Math" w:eastAsia="Cambria Math" w:hAnsi="Cambria Math"/>
            <w:sz w:val="24"/>
            <w:szCs w:val="24"/>
          </w:rPr>
          <m:t>h</m:t>
        </m:r>
      </m:oMath>
      <w:r w:rsidRPr="0029618A">
        <w:rPr>
          <w:rFonts w:eastAsia="Times New Roman"/>
          <w:sz w:val="24"/>
          <w:szCs w:val="24"/>
        </w:rPr>
        <w:t xml:space="preserve"> </w:t>
      </w:r>
      <w:r w:rsidR="00DD3418" w:rsidRPr="0029618A">
        <w:rPr>
          <w:rFonts w:eastAsia="Times New Roman"/>
          <w:sz w:val="24"/>
          <w:szCs w:val="24"/>
        </w:rPr>
        <w:t xml:space="preserve">приближается </w:t>
      </w:r>
      <w:r w:rsidRPr="0029618A">
        <w:rPr>
          <w:rFonts w:eastAsia="Times New Roman"/>
          <w:sz w:val="24"/>
          <w:szCs w:val="24"/>
        </w:rPr>
        <w:t xml:space="preserve">к значениям, близким к </w:t>
      </w:r>
      <m:oMath>
        <m:r>
          <w:rPr>
            <w:rFonts w:ascii="Cambria Math" w:eastAsia="Cambria Math" w:hAnsi="Cambria Math"/>
            <w:sz w:val="24"/>
            <w:szCs w:val="24"/>
          </w:rPr>
          <m:t>0.5</m:t>
        </m:r>
      </m:oMath>
      <w:r w:rsidRPr="0029618A">
        <w:rPr>
          <w:rFonts w:eastAsia="Times New Roman"/>
          <w:sz w:val="24"/>
          <w:szCs w:val="24"/>
        </w:rPr>
        <w:t>. И это происходит вовсе не из-за неопределённости и влияния начальных ошибок. В</w:t>
      </w:r>
      <w:proofErr w:type="spellStart"/>
      <w:r w:rsidRPr="0029618A">
        <w:rPr>
          <w:rFonts w:eastAsia="Times New Roman"/>
          <w:sz w:val="24"/>
          <w:szCs w:val="24"/>
        </w:rPr>
        <w:t>ычисления</w:t>
      </w:r>
      <w:proofErr w:type="spellEnd"/>
      <w:r w:rsidRPr="0029618A">
        <w:rPr>
          <w:rFonts w:eastAsia="Times New Roman"/>
          <w:sz w:val="24"/>
          <w:szCs w:val="24"/>
        </w:rPr>
        <w:t xml:space="preserve">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xml:space="preserve">, образуемых значениями </w:t>
      </w:r>
      <m:oMath>
        <m:r>
          <w:rPr>
            <w:rFonts w:ascii="Cambria Math" w:eastAsia="Cambria Math" w:hAnsi="Cambria Math"/>
            <w:sz w:val="24"/>
            <w:szCs w:val="24"/>
          </w:rPr>
          <m:t>x</m:t>
        </m:r>
      </m:oMath>
      <w:r w:rsidRPr="0029618A">
        <w:rPr>
          <w:rFonts w:eastAsia="Times New Roman"/>
          <w:sz w:val="24"/>
          <w:szCs w:val="24"/>
        </w:rPr>
        <w:t xml:space="preserve"> при </w:t>
      </w:r>
      <w:r w:rsidRPr="0029618A">
        <w:rPr>
          <w:rFonts w:eastAsia="Times New Roman"/>
          <w:sz w:val="24"/>
          <w:szCs w:val="24"/>
        </w:rPr>
        <w:lastRenderedPageBreak/>
        <w:t xml:space="preserve">суммировании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r>
          <w:rPr>
            <w:rFonts w:ascii="Cambria Math" w:eastAsia="Cambria Math" w:hAnsi="Cambria Math"/>
            <w:sz w:val="24"/>
            <w:szCs w:val="24"/>
          </w:rPr>
          <m:t>(x,h)</m:t>
        </m:r>
      </m:oMath>
      <w:r w:rsidRPr="0029618A">
        <w:rPr>
          <w:rFonts w:eastAsia="Times New Roman"/>
          <w:sz w:val="24"/>
          <w:szCs w:val="24"/>
        </w:rPr>
        <w:t xml:space="preserve">. Если мы забудем про несчастный бутерброд и продолжим график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m:t>
            </m:r>
          </m:sub>
        </m:sSub>
      </m:oMath>
      <w:r w:rsidRPr="0029618A">
        <w:rPr>
          <w:rFonts w:eastAsia="Times New Roman"/>
          <w:sz w:val="24"/>
          <w:szCs w:val="24"/>
        </w:rPr>
        <w:t xml:space="preserve">, то увидим, что оценка вероятности так и продолжит колебаться вблизи </w:t>
      </w:r>
      <m:oMath>
        <m:r>
          <w:rPr>
            <w:rFonts w:ascii="Cambria Math" w:eastAsia="Cambria Math" w:hAnsi="Cambria Math"/>
            <w:sz w:val="24"/>
            <w:szCs w:val="24"/>
          </w:rPr>
          <m:t>0.5</m:t>
        </m:r>
      </m:oMath>
      <w:r w:rsidRPr="0029618A">
        <w:rPr>
          <w:rFonts w:eastAsia="Times New Roman"/>
          <w:sz w:val="24"/>
          <w:szCs w:val="24"/>
        </w:rPr>
        <w:t>, постепенно стремясь к этому значению.</w:t>
      </w:r>
    </w:p>
    <w:p w14:paraId="6F6FC7E5" w14:textId="3B3DEC0A" w:rsidR="008E2D65" w:rsidRPr="0029618A" w:rsidRDefault="00662FA5">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будет ли вероятность продолжать сходится к </w:t>
      </w:r>
      <m:oMath>
        <m:r>
          <w:rPr>
            <w:rFonts w:ascii="Cambria Math" w:eastAsia="Cambria Math" w:hAnsi="Cambria Math"/>
            <w:sz w:val="24"/>
            <w:szCs w:val="24"/>
          </w:rPr>
          <m:t>0.5</m:t>
        </m:r>
      </m:oMath>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 </w:t>
      </w:r>
      <m:oMath>
        <m:r>
          <w:rPr>
            <w:rFonts w:ascii="Cambria Math" w:eastAsia="Cambria Math" w:hAnsi="Cambria Math"/>
            <w:sz w:val="24"/>
            <w:szCs w:val="24"/>
          </w:rPr>
          <m:t>x</m:t>
        </m:r>
      </m:oMath>
      <w:r w:rsidRPr="0029618A">
        <w:rPr>
          <w:rFonts w:eastAsia="Times New Roman"/>
          <w:sz w:val="24"/>
          <w:szCs w:val="24"/>
        </w:rPr>
        <w:t xml:space="preserve"> соответствует определённая частота колебаний</w:t>
      </w:r>
      <w:r w:rsidRPr="0029618A">
        <w:rPr>
          <w:rFonts w:eastAsia="Times New Roman"/>
          <w:sz w:val="24"/>
          <w:szCs w:val="24"/>
          <w:vertAlign w:val="superscript"/>
        </w:rPr>
        <w:footnoteReference w:id="9"/>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0.5</m:t>
        </m:r>
      </m:oMath>
      <w:r w:rsidRPr="0029618A">
        <w:rPr>
          <w:rFonts w:eastAsia="Times New Roman"/>
          <w:sz w:val="24"/>
          <w:szCs w:val="24"/>
        </w:rPr>
        <w:t xml:space="preserve"> будет соответствовать апериодичная функция, похожая на убывающие</w:t>
      </w:r>
      <w:r w:rsidR="00571844">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xml:space="preserve">. Больше он нам не понадобится, так </w:t>
      </w:r>
      <w:proofErr w:type="gramStart"/>
      <w:r w:rsidRPr="0029618A">
        <w:rPr>
          <w:rFonts w:eastAsia="Times New Roman"/>
          <w:sz w:val="24"/>
          <w:szCs w:val="24"/>
        </w:rPr>
        <w:t>что</w:t>
      </w:r>
      <w:proofErr w:type="gramEnd"/>
      <w:r w:rsidRPr="0029618A">
        <w:rPr>
          <w:rFonts w:eastAsia="Times New Roman"/>
          <w:sz w:val="24"/>
          <w:szCs w:val="24"/>
        </w:rPr>
        <w:t xml:space="preserve">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2E549580" w14:textId="75C3DE3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w:t>
      </w:r>
      <w:proofErr w:type="spellStart"/>
      <w:r w:rsidRPr="0029618A">
        <w:rPr>
          <w:rFonts w:eastAsia="Times New Roman"/>
          <w:sz w:val="24"/>
          <w:szCs w:val="24"/>
        </w:rPr>
        <w:t>Энрико</w:t>
      </w:r>
      <w:proofErr w:type="spellEnd"/>
      <w:r w:rsidRPr="0029618A">
        <w:rPr>
          <w:rFonts w:eastAsia="Times New Roman"/>
          <w:sz w:val="24"/>
          <w:szCs w:val="24"/>
        </w:rPr>
        <w:t xml:space="preserve"> Ферми, дедушка метода Монте-Карло (отцом считается </w:t>
      </w:r>
      <w:commentRangeStart w:id="756"/>
      <w:r w:rsidR="0083454B">
        <w:rPr>
          <w:rFonts w:eastAsia="Times New Roman"/>
          <w:sz w:val="24"/>
          <w:szCs w:val="24"/>
        </w:rPr>
        <w:t>польский</w:t>
      </w:r>
      <w:commentRangeEnd w:id="756"/>
      <w:r w:rsidR="00B00CA7">
        <w:rPr>
          <w:rStyle w:val="af"/>
        </w:rPr>
        <w:commentReference w:id="756"/>
      </w:r>
      <w:r w:rsidR="0083454B">
        <w:rPr>
          <w:rFonts w:eastAsia="Times New Roman"/>
          <w:sz w:val="24"/>
          <w:szCs w:val="24"/>
        </w:rPr>
        <w:t xml:space="preserve"> </w:t>
      </w:r>
      <w:r w:rsidRPr="0029618A">
        <w:rPr>
          <w:rFonts w:eastAsia="Times New Roman"/>
          <w:sz w:val="24"/>
          <w:szCs w:val="24"/>
        </w:rPr>
        <w:t xml:space="preserve">математик Станислав </w:t>
      </w:r>
      <w:proofErr w:type="spellStart"/>
      <w:r w:rsidRPr="0029618A">
        <w:rPr>
          <w:rFonts w:eastAsia="Times New Roman"/>
          <w:sz w:val="24"/>
          <w:szCs w:val="24"/>
        </w:rPr>
        <w:t>Улам</w:t>
      </w:r>
      <w:proofErr w:type="spellEnd"/>
      <w:r w:rsidRPr="0029618A">
        <w:rPr>
          <w:rFonts w:eastAsia="Times New Roman"/>
          <w:sz w:val="24"/>
          <w:szCs w:val="24"/>
        </w:rPr>
        <w:t xml:space="preserve">),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чем кажется! </w:t>
      </w:r>
    </w:p>
    <w:p w14:paraId="7DF82C55"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34C9BB1B" w14:textId="125D3DB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sidR="00CA50C7">
        <w:rPr>
          <w:rFonts w:eastAsia="Times New Roman"/>
          <w:sz w:val="24"/>
          <w:szCs w:val="24"/>
        </w:rPr>
        <w:t>,</w:t>
      </w:r>
      <w:r w:rsidRPr="0029618A">
        <w:rPr>
          <w:rFonts w:eastAsia="Times New Roman"/>
          <w:sz w:val="24"/>
          <w:szCs w:val="24"/>
        </w:rPr>
        <w:t xml:space="preserve"> и хрупкие дылды на планете с малой гравитацией будут </w:t>
      </w:r>
      <w:r w:rsidRPr="0029618A">
        <w:rPr>
          <w:rFonts w:eastAsia="Times New Roman"/>
          <w:sz w:val="24"/>
          <w:szCs w:val="24"/>
        </w:rPr>
        <w:lastRenderedPageBreak/>
        <w:t xml:space="preserve">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В частности, мы предполагаем у существ руки, имеющие пропорции, сходные с нашими, а это более чем </w:t>
      </w:r>
      <w:commentRangeStart w:id="757"/>
      <w:commentRangeStart w:id="758"/>
      <w:r w:rsidRPr="0029618A">
        <w:rPr>
          <w:rFonts w:eastAsia="Times New Roman"/>
          <w:sz w:val="24"/>
          <w:szCs w:val="24"/>
        </w:rPr>
        <w:t>спорно</w:t>
      </w:r>
      <w:commentRangeEnd w:id="757"/>
      <w:r w:rsidR="00CA50C7">
        <w:rPr>
          <w:rStyle w:val="af"/>
        </w:rPr>
        <w:commentReference w:id="757"/>
      </w:r>
      <w:commentRangeEnd w:id="758"/>
      <w:r w:rsidR="00B00CA7">
        <w:rPr>
          <w:rStyle w:val="af"/>
        </w:rPr>
        <w:commentReference w:id="758"/>
      </w:r>
      <w:r w:rsidRPr="0029618A">
        <w:rPr>
          <w:rFonts w:eastAsia="Times New Roman"/>
          <w:sz w:val="24"/>
          <w:szCs w:val="24"/>
        </w:rPr>
        <w:t>.</w:t>
      </w:r>
    </w:p>
    <w:p w14:paraId="3A1BC8F6" w14:textId="77777777" w:rsidR="008E2D65" w:rsidRPr="0029618A" w:rsidRDefault="00662FA5">
      <w:pPr>
        <w:pStyle w:val="2"/>
        <w:spacing w:before="200" w:after="0"/>
        <w:ind w:firstLine="397"/>
        <w:jc w:val="both"/>
        <w:rPr>
          <w:rFonts w:eastAsia="Cambria"/>
          <w:b/>
          <w:color w:val="4F81BD"/>
          <w:sz w:val="26"/>
          <w:szCs w:val="26"/>
        </w:rPr>
      </w:pPr>
      <w:bookmarkStart w:id="759" w:name="_Toc22639625"/>
      <w:r w:rsidRPr="0029618A">
        <w:rPr>
          <w:rFonts w:eastAsia="Cambria"/>
          <w:b/>
          <w:color w:val="4F81BD"/>
          <w:sz w:val="26"/>
          <w:szCs w:val="26"/>
        </w:rPr>
        <w:t>Виновато ли масло?</w:t>
      </w:r>
      <w:bookmarkEnd w:id="759"/>
    </w:p>
    <w:p w14:paraId="56F94A26"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w:t>
      </w:r>
      <w:proofErr w:type="spellStart"/>
      <w:r w:rsidRPr="0029618A">
        <w:rPr>
          <w:rFonts w:eastAsia="Times New Roman"/>
          <w:sz w:val="24"/>
          <w:szCs w:val="24"/>
        </w:rPr>
        <w:t>мерфологии</w:t>
      </w:r>
      <w:proofErr w:type="spellEnd"/>
      <w:r w:rsidRPr="0029618A">
        <w:rPr>
          <w:rFonts w:eastAsia="Times New Roman"/>
          <w:sz w:val="24"/>
          <w:szCs w:val="24"/>
        </w:rPr>
        <w:t xml:space="preserve"> известно </w:t>
      </w:r>
      <w:proofErr w:type="spellStart"/>
      <w:r w:rsidRPr="0029618A">
        <w:rPr>
          <w:rFonts w:eastAsia="Times New Roman"/>
          <w:sz w:val="24"/>
          <w:szCs w:val="24"/>
        </w:rPr>
        <w:t>нeпpaвильноe</w:t>
      </w:r>
      <w:proofErr w:type="spellEnd"/>
      <w:r w:rsidRPr="0029618A">
        <w:rPr>
          <w:rFonts w:eastAsia="Times New Roman"/>
          <w:sz w:val="24"/>
          <w:szCs w:val="24"/>
        </w:rPr>
        <w:t xml:space="preserve"> цитирование </w:t>
      </w:r>
      <w:proofErr w:type="spellStart"/>
      <w:r w:rsidRPr="0029618A">
        <w:rPr>
          <w:rFonts w:eastAsia="Times New Roman"/>
          <w:sz w:val="24"/>
          <w:szCs w:val="24"/>
        </w:rPr>
        <w:t>Гpoccмaнoм</w:t>
      </w:r>
      <w:proofErr w:type="spellEnd"/>
      <w:r w:rsidRPr="0029618A">
        <w:rPr>
          <w:rFonts w:eastAsia="Times New Roman"/>
          <w:sz w:val="24"/>
          <w:szCs w:val="24"/>
        </w:rPr>
        <w:t xml:space="preserve"> закона </w:t>
      </w:r>
      <w:proofErr w:type="spellStart"/>
      <w:r w:rsidRPr="0029618A">
        <w:rPr>
          <w:rFonts w:eastAsia="Times New Roman"/>
          <w:sz w:val="24"/>
          <w:szCs w:val="24"/>
        </w:rPr>
        <w:t>Meнкинa</w:t>
      </w:r>
      <w:proofErr w:type="spellEnd"/>
      <w:r w:rsidRPr="0029618A">
        <w:rPr>
          <w:rFonts w:eastAsia="Times New Roman"/>
          <w:sz w:val="24"/>
          <w:szCs w:val="24"/>
        </w:rPr>
        <w:t xml:space="preserve">: </w:t>
      </w:r>
    </w:p>
    <w:p w14:paraId="349E8A44" w14:textId="77777777"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14:paraId="412B3336" w14:textId="5E511BA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w:t>
      </w:r>
      <w:r w:rsidR="0045039B">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315876A9" w14:textId="2F81F1A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sidR="0045039B">
        <w:rPr>
          <w:rFonts w:eastAsia="Times New Roman"/>
          <w:sz w:val="24"/>
          <w:szCs w:val="24"/>
        </w:rPr>
        <w:t xml:space="preserve">один-два </w:t>
      </w:r>
      <w:r w:rsidRPr="0029618A">
        <w:rPr>
          <w:rFonts w:eastAsia="Times New Roman"/>
          <w:sz w:val="24"/>
          <w:szCs w:val="24"/>
        </w:rPr>
        <w:t>сантиметр</w:t>
      </w:r>
      <w:r w:rsidR="0045039B">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sidR="0045039B">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29CCF548"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36EA945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Начнём со второго процесса — с «перевешивания». Я не случайно занудно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604A7904" w14:textId="7F8F9CF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sidR="0045039B">
        <w:rPr>
          <w:rFonts w:eastAsia="Times New Roman"/>
          <w:sz w:val="24"/>
          <w:szCs w:val="24"/>
        </w:rPr>
        <w:t xml:space="preserve">вращения </w:t>
      </w:r>
      <w:r w:rsidRPr="0029618A">
        <w:rPr>
          <w:rFonts w:eastAsia="Times New Roman"/>
          <w:sz w:val="24"/>
          <w:szCs w:val="24"/>
        </w:rPr>
        <w:t>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14:paraId="2411885D"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AF73205" wp14:editId="7846D9AE">
            <wp:extent cx="3669506" cy="2184600"/>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38" cstate="print"/>
                    <a:srcRect/>
                    <a:stretch>
                      <a:fillRect/>
                    </a:stretch>
                  </pic:blipFill>
                  <pic:spPr>
                    <a:xfrm>
                      <a:off x="0" y="0"/>
                      <a:ext cx="3669506" cy="2184600"/>
                    </a:xfrm>
                    <a:prstGeom prst="rect">
                      <a:avLst/>
                    </a:prstGeom>
                    <a:ln/>
                  </pic:spPr>
                </pic:pic>
              </a:graphicData>
            </a:graphic>
          </wp:inline>
        </w:drawing>
      </w:r>
    </w:p>
    <w:p w14:paraId="4FA91F91"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Силы, приводящие воздушный шар в устойчивое положение.</w:t>
      </w:r>
    </w:p>
    <w:p w14:paraId="262CD7F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2165F3DA" w14:textId="42B7110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sidR="00571844">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sidR="001651E4">
        <w:rPr>
          <w:rFonts w:eastAsia="Times New Roman"/>
          <w:sz w:val="24"/>
          <w:szCs w:val="24"/>
        </w:rPr>
        <w:t>бутерброда</w:t>
      </w:r>
      <w:r w:rsidR="001651E4" w:rsidRPr="0029618A">
        <w:rPr>
          <w:rFonts w:eastAsia="Times New Roman"/>
          <w:sz w:val="24"/>
          <w:szCs w:val="24"/>
        </w:rPr>
        <w:t xml:space="preserve"> </w:t>
      </w:r>
      <w:r w:rsidRPr="0029618A">
        <w:rPr>
          <w:rFonts w:eastAsia="Times New Roman"/>
          <w:sz w:val="24"/>
          <w:szCs w:val="24"/>
        </w:rPr>
        <w:t xml:space="preserve">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5F48B2DB" w14:textId="66EF427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m:oMath>
        <m:r>
          <w:rPr>
            <w:rFonts w:ascii="Cambria Math" w:eastAsia="Cambria Math" w:hAnsi="Cambria Math"/>
            <w:sz w:val="24"/>
            <w:szCs w:val="24"/>
          </w:rPr>
          <m:t>l</m:t>
        </m:r>
      </m:oMath>
      <w:r w:rsidRPr="0029618A">
        <w:rPr>
          <w:rFonts w:eastAsia="Times New Roman"/>
          <w:sz w:val="24"/>
          <w:szCs w:val="24"/>
        </w:rPr>
        <w:t xml:space="preserve"> на </w:t>
      </w:r>
      <m:oMath>
        <m:rad>
          <m:radPr>
            <m:degHide m:val="1"/>
            <m:ctrlPr>
              <w:rPr>
                <w:rFonts w:ascii="Cambria Math" w:eastAsia="Cambria Math" w:hAnsi="Cambria Math"/>
                <w:sz w:val="24"/>
                <w:szCs w:val="24"/>
              </w:rPr>
            </m:ctrlPr>
          </m:radPr>
          <m:deg/>
          <m:e>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d</m:t>
                </m:r>
              </m:e>
              <m:sup>
                <m:r>
                  <w:rPr>
                    <w:rFonts w:ascii="Cambria Math" w:eastAsia="Cambria Math" w:hAnsi="Cambria Math"/>
                    <w:sz w:val="24"/>
                    <w:szCs w:val="24"/>
                  </w:rPr>
                  <m:t>2</m:t>
                </m:r>
              </m:sup>
            </m:sSup>
          </m:e>
        </m:rad>
        <m:r>
          <w:rPr>
            <w:rFonts w:ascii="Cambria Math" w:eastAsia="Cambria Math" w:hAnsi="Cambria Math"/>
            <w:sz w:val="24"/>
            <w:szCs w:val="24"/>
          </w:rPr>
          <m:t>=l</m:t>
        </m:r>
        <m:rad>
          <m:radPr>
            <m:degHide m:val="1"/>
            <m:ctrlPr>
              <w:rPr>
                <w:rFonts w:ascii="Cambria Math" w:eastAsia="Cambria Math" w:hAnsi="Cambria Math"/>
                <w:sz w:val="24"/>
                <w:szCs w:val="24"/>
              </w:rPr>
            </m:ctrlPr>
          </m:radPr>
          <m:deg/>
          <m:e>
            <m:r>
              <w:rPr>
                <w:rFonts w:ascii="Cambria Math" w:eastAsia="Cambria Math" w:hAnsi="Cambria Math"/>
                <w:sz w:val="24"/>
                <w:szCs w:val="24"/>
              </w:rPr>
              <m:t>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e>
        </m:rad>
      </m:oMath>
      <w:r w:rsidRPr="0029618A">
        <w:rPr>
          <w:rFonts w:eastAsia="Times New Roman"/>
          <w:sz w:val="24"/>
          <w:szCs w:val="24"/>
        </w:rPr>
        <w:t xml:space="preserve">, где </w:t>
      </w:r>
      <m:oMath>
        <m:r>
          <w:rPr>
            <w:rFonts w:ascii="Cambria Math" w:eastAsia="Cambria Math" w:hAnsi="Cambria Math"/>
            <w:sz w:val="24"/>
            <w:szCs w:val="24"/>
          </w:rPr>
          <m:t>δ=d/l</m:t>
        </m:r>
      </m:oMath>
      <w:r w:rsidRPr="0029618A">
        <w:rPr>
          <w:rFonts w:eastAsia="Times New Roman"/>
          <w:sz w:val="24"/>
          <w:szCs w:val="24"/>
        </w:rPr>
        <w:t xml:space="preserve"> — относительная толщина бутерброда. При небольших значениях </w:t>
      </w:r>
      <m:oMath>
        <m:r>
          <w:rPr>
            <w:rFonts w:ascii="Cambria Math" w:hAnsi="Cambria Math"/>
          </w:rPr>
          <m:t>δ</m:t>
        </m:r>
      </m:oMath>
      <w:r w:rsidRPr="0029618A">
        <w:rPr>
          <w:rFonts w:eastAsia="Times New Roman"/>
          <w:sz w:val="24"/>
          <w:szCs w:val="24"/>
        </w:rPr>
        <w:t xml:space="preserve"> это выражение </w:t>
      </w:r>
      <w:r w:rsidR="001651E4">
        <w:rPr>
          <w:rFonts w:eastAsia="Times New Roman"/>
          <w:sz w:val="24"/>
          <w:szCs w:val="24"/>
        </w:rPr>
        <w:t xml:space="preserve">приближенно равно </w:t>
      </w:r>
      <m:oMath>
        <m:r>
          <w:rPr>
            <w:rFonts w:ascii="Cambria Math" w:eastAsia="Cambria Math" w:hAnsi="Cambria Math"/>
            <w:sz w:val="24"/>
            <w:szCs w:val="24"/>
          </w:rPr>
          <m:t>l(1+</m:t>
        </m:r>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/2)</m:t>
        </m:r>
      </m:oMath>
      <w:r w:rsidRPr="0029618A">
        <w:rPr>
          <w:rFonts w:eastAsia="Times New Roman"/>
          <w:sz w:val="24"/>
          <w:szCs w:val="24"/>
        </w:rPr>
        <w:t xml:space="preserve">. Получаем, как говорят, эффект второго порядка. Для бутерброда с соотношением ширины к толщине как </w:t>
      </w:r>
      <m:oMath>
        <m:r>
          <w:rPr>
            <w:rFonts w:ascii="Cambria Math" w:eastAsia="Cambria Math" w:hAnsi="Cambria Math"/>
            <w:sz w:val="24"/>
            <w:szCs w:val="24"/>
          </w:rPr>
          <m:t>5</m:t>
        </m:r>
      </m:oMath>
      <w:r w:rsidRPr="0029618A">
        <w:rPr>
          <w:rFonts w:eastAsia="Times New Roman"/>
          <w:sz w:val="24"/>
          <w:szCs w:val="24"/>
        </w:rPr>
        <w:t xml:space="preserve"> к </w:t>
      </w:r>
      <m:oMath>
        <m:r>
          <w:rPr>
            <w:rFonts w:ascii="Cambria Math" w:eastAsia="Cambria Math" w:hAnsi="Cambria Math"/>
            <w:sz w:val="24"/>
            <w:szCs w:val="24"/>
          </w:rPr>
          <m:t>1</m:t>
        </m:r>
      </m:oMath>
      <w:r w:rsidRPr="0029618A">
        <w:rPr>
          <w:rFonts w:eastAsia="Times New Roman"/>
          <w:sz w:val="24"/>
          <w:szCs w:val="24"/>
        </w:rPr>
        <w:t xml:space="preserve"> эти относительные изменения не </w:t>
      </w:r>
      <w:r w:rsidRPr="0029618A">
        <w:rPr>
          <w:rFonts w:eastAsia="Times New Roman"/>
          <w:sz w:val="24"/>
          <w:szCs w:val="24"/>
        </w:rPr>
        <w:lastRenderedPageBreak/>
        <w:t xml:space="preserve">превышают </w:t>
      </w:r>
      <m:oMath>
        <m:r>
          <w:rPr>
            <w:rFonts w:ascii="Cambria Math" w:eastAsia="Cambria Math" w:hAnsi="Cambria Math"/>
            <w:sz w:val="24"/>
            <w:szCs w:val="24"/>
          </w:rPr>
          <m:t>2%</m:t>
        </m:r>
      </m:oMath>
      <w:r w:rsidRPr="0029618A">
        <w:rPr>
          <w:rFonts w:eastAsia="Times New Roman"/>
          <w:sz w:val="24"/>
          <w:szCs w:val="24"/>
        </w:rPr>
        <w:t xml:space="preserve">. И это максимальная верхняя граница эффекта, ведь мы </w:t>
      </w:r>
      <w:r w:rsidR="00B00CA7">
        <w:rPr>
          <w:rFonts w:eastAsia="Times New Roman"/>
          <w:sz w:val="24"/>
          <w:szCs w:val="24"/>
        </w:rPr>
        <w:t xml:space="preserve">переместили </w:t>
      </w:r>
      <w:r w:rsidRPr="0029618A">
        <w:rPr>
          <w:rFonts w:eastAsia="Times New Roman"/>
          <w:sz w:val="24"/>
          <w:szCs w:val="24"/>
        </w:rPr>
        <w:t>центр масс на</w:t>
      </w:r>
      <w:r w:rsidR="00B00CA7">
        <w:rPr>
          <w:rFonts w:eastAsia="Times New Roman"/>
          <w:sz w:val="24"/>
          <w:szCs w:val="24"/>
        </w:rPr>
        <w:t xml:space="preserve"> поверхность</w:t>
      </w:r>
      <w:r w:rsidRPr="0029618A">
        <w:rPr>
          <w:rFonts w:eastAsia="Times New Roman"/>
          <w:sz w:val="24"/>
          <w:szCs w:val="24"/>
        </w:rPr>
        <w:t xml:space="preserve"> </w:t>
      </w:r>
      <w:commentRangeStart w:id="760"/>
      <w:r w:rsidRPr="0029618A">
        <w:rPr>
          <w:rFonts w:eastAsia="Times New Roman"/>
          <w:sz w:val="24"/>
          <w:szCs w:val="24"/>
        </w:rPr>
        <w:t>бутерброда</w:t>
      </w:r>
      <w:commentRangeEnd w:id="760"/>
      <w:r w:rsidR="001651E4">
        <w:rPr>
          <w:rStyle w:val="af"/>
        </w:rPr>
        <w:commentReference w:id="760"/>
      </w:r>
      <w:r w:rsidRPr="0029618A">
        <w:rPr>
          <w:rFonts w:eastAsia="Times New Roman"/>
          <w:sz w:val="24"/>
          <w:szCs w:val="24"/>
        </w:rPr>
        <w:t>, что соответствует бесконечно плотному маслу!</w:t>
      </w:r>
    </w:p>
    <w:p w14:paraId="03027266" w14:textId="1A45E1C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sidR="00CD3C09">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sidR="00CD3C09">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sidR="00CD3C09">
        <w:rPr>
          <w:rFonts w:eastAsia="Times New Roman"/>
          <w:sz w:val="24"/>
          <w:szCs w:val="24"/>
        </w:rPr>
        <w:t>,</w:t>
      </w:r>
      <w:r w:rsidRPr="0029618A">
        <w:rPr>
          <w:rFonts w:eastAsia="Times New Roman"/>
          <w:sz w:val="24"/>
          <w:szCs w:val="24"/>
        </w:rPr>
        <w:t xml:space="preserve"> пропорциональный парусности — площади, с которой взаимодействует поток воздуха: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m:t>
        </m:r>
        <m:sSup>
          <m:sSupPr>
            <m:ctrlPr>
              <w:rPr>
                <w:rFonts w:ascii="Cambria Math" w:eastAsia="Cambria Math" w:hAnsi="Cambria Math"/>
                <w:sz w:val="24"/>
                <w:szCs w:val="24"/>
              </w:rPr>
            </m:ctrlPr>
          </m:sSupPr>
          <m:e>
            <m:r>
              <w:rPr>
                <w:rFonts w:ascii="Cambria Math" w:eastAsia="Cambria Math" w:hAnsi="Cambria Math"/>
                <w:sz w:val="24"/>
                <w:szCs w:val="24"/>
              </w:rPr>
              <m:t>l</m:t>
            </m:r>
          </m:e>
          <m:sup>
            <m:r>
              <w:rPr>
                <w:rFonts w:ascii="Cambria Math" w:eastAsia="Cambria Math" w:hAnsi="Cambria Math"/>
                <w:sz w:val="24"/>
                <w:szCs w:val="24"/>
              </w:rPr>
              <m:t>2</m:t>
            </m:r>
          </m:sup>
        </m:sSup>
      </m:oMath>
      <w:r w:rsidRPr="0029618A">
        <w:rPr>
          <w:rFonts w:eastAsia="Times New Roman"/>
          <w:sz w:val="24"/>
          <w:szCs w:val="24"/>
        </w:rPr>
        <w:t>. В вертикальном полож</w:t>
      </w:r>
      <w:proofErr w:type="spellStart"/>
      <w:r w:rsidRPr="0029618A">
        <w:rPr>
          <w:rFonts w:eastAsia="Times New Roman"/>
          <w:sz w:val="24"/>
          <w:szCs w:val="24"/>
        </w:rPr>
        <w:t>ении</w:t>
      </w:r>
      <w:proofErr w:type="spellEnd"/>
      <w:r w:rsidRPr="0029618A">
        <w:rPr>
          <w:rFonts w:eastAsia="Times New Roman"/>
          <w:sz w:val="24"/>
          <w:szCs w:val="24"/>
        </w:rPr>
        <w:t xml:space="preserve"> парусность уменьшится и, соответственно, момент будет другим: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l d</m:t>
        </m:r>
      </m:oMath>
      <w:r w:rsidRPr="0029618A">
        <w:rPr>
          <w:rFonts w:eastAsia="Times New Roman"/>
          <w:sz w:val="24"/>
          <w:szCs w:val="24"/>
        </w:rPr>
        <w:t xml:space="preserve">. Отношение этих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r>
          <w:rPr>
            <w:rFonts w:ascii="Cambria Math" w:eastAsia="Cambria Math" w:hAnsi="Cambria Math"/>
            <w:sz w:val="24"/>
            <w:szCs w:val="24"/>
          </w:rPr>
          <m:t xml:space="preserve"> ∝ δ</m:t>
        </m:r>
      </m:oMath>
      <w:r w:rsidRPr="0029618A">
        <w:rPr>
          <w:rFonts w:eastAsia="Times New Roman"/>
          <w:sz w:val="24"/>
          <w:szCs w:val="24"/>
        </w:rPr>
        <w:t>. Я написал здесь знак пропорциональности, поскольку коэффициенты сопротивления для пластинки, расположенной поперёк и вдоль потока, различ</w:t>
      </w:r>
      <w:proofErr w:type="spellStart"/>
      <w:r w:rsidRPr="0029618A">
        <w:rPr>
          <w:rFonts w:eastAsia="Times New Roman"/>
          <w:sz w:val="24"/>
          <w:szCs w:val="24"/>
        </w:rPr>
        <w:t>аются</w:t>
      </w:r>
      <w:proofErr w:type="spellEnd"/>
      <w:r w:rsidRPr="0029618A">
        <w:rPr>
          <w:rFonts w:eastAsia="Times New Roman"/>
          <w:sz w:val="24"/>
          <w:szCs w:val="24"/>
        </w:rPr>
        <w:t xml:space="preserve">,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oMath>
      <w:r w:rsidRPr="0029618A">
        <w:rPr>
          <w:rFonts w:eastAsia="Times New Roman"/>
          <w:sz w:val="24"/>
          <w:szCs w:val="24"/>
        </w:rPr>
        <w:t xml:space="preserve"> будут пропорциональны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oMath>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5119EFC1" wp14:editId="6B0FAF94">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39" cstate="print"/>
                    <a:srcRect/>
                    <a:stretch>
                      <a:fillRect/>
                    </a:stretch>
                  </pic:blipFill>
                  <pic:spPr>
                    <a:xfrm>
                      <a:off x="0" y="0"/>
                      <a:ext cx="1003935" cy="2663825"/>
                    </a:xfrm>
                    <a:prstGeom prst="rect">
                      <a:avLst/>
                    </a:prstGeom>
                    <a:ln/>
                  </pic:spPr>
                </pic:pic>
              </a:graphicData>
            </a:graphic>
          </wp:anchor>
        </w:drawing>
      </w:r>
    </w:p>
    <w:p w14:paraId="0FEB69AE" w14:textId="77777777" w:rsidR="008E2D65" w:rsidRPr="0029618A" w:rsidRDefault="007E072C">
      <w:pPr>
        <w:keepNext/>
        <w:spacing w:before="120" w:after="120"/>
        <w:ind w:left="227" w:right="227"/>
        <w:jc w:val="center"/>
        <w:rPr>
          <w:rFonts w:eastAsia="Times New Roman"/>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hAnsi="Cambria Math"/>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oMath>
      </m:oMathPara>
    </w:p>
    <w:p w14:paraId="5541FBA6" w14:textId="77777777" w:rsidR="008E2D65" w:rsidRPr="0029618A" w:rsidRDefault="00662FA5">
      <w:pPr>
        <w:spacing w:line="288" w:lineRule="auto"/>
        <w:ind w:firstLine="397"/>
        <w:jc w:val="both"/>
        <w:rPr>
          <w:rFonts w:eastAsia="Times New Roman"/>
          <w:i/>
          <w:sz w:val="24"/>
          <w:szCs w:val="24"/>
        </w:rPr>
      </w:pPr>
      <w:r w:rsidRPr="0029618A">
        <w:rPr>
          <w:rFonts w:eastAsia="Times New Roman"/>
          <w:sz w:val="24"/>
          <w:szCs w:val="24"/>
        </w:rPr>
        <w:t xml:space="preserve">При малых значениях отношения </w:t>
      </w:r>
      <m:oMath>
        <m:r>
          <w:rPr>
            <w:rFonts w:ascii="Cambria Math" w:eastAsia="Cambria Math" w:hAnsi="Cambria Math"/>
            <w:sz w:val="24"/>
            <w:szCs w:val="24"/>
          </w:rPr>
          <m:t>d/l</m:t>
        </m:r>
      </m:oMath>
      <w:r w:rsidRPr="0029618A">
        <w:rPr>
          <w:rFonts w:eastAsia="Times New Roman"/>
          <w:sz w:val="24"/>
          <w:szCs w:val="24"/>
        </w:rPr>
        <w:t xml:space="preserve"> можно воспользоваться приближением: </w:t>
      </w:r>
      <m:oMath>
        <m:sSub>
          <m:sSubPr>
            <m:ctrlPr>
              <w:rPr>
                <w:rFonts w:ascii="Cambria Math" w:eastAsia="Cambria Math" w:hAnsi="Cambria Math"/>
                <w:sz w:val="24"/>
                <w:szCs w:val="24"/>
              </w:rPr>
            </m:ctrlPr>
          </m:sSubPr>
          <m:e>
            <m:r>
              <w:rPr>
                <w:rFonts w:ascii="Cambria Math" w:hAnsi="Cambria Math"/>
              </w:rPr>
              <m:t>φ</m:t>
            </m:r>
          </m:e>
          <m:sub>
            <m:r>
              <w:rPr>
                <w:rFonts w:ascii="Cambria Math" w:eastAsia="Cambria Math" w:hAnsi="Cambria Math"/>
                <w:sz w:val="24"/>
                <w:szCs w:val="24"/>
              </w:rPr>
              <m:t>|</m:t>
            </m:r>
          </m:sub>
        </m:sSub>
        <m:r>
          <w:rPr>
            <w:rFonts w:ascii="Cambria Math" w:eastAsia="Cambria Math" w:hAnsi="Cambria Math"/>
            <w:sz w:val="24"/>
            <w:szCs w:val="24"/>
          </w:rPr>
          <m:t>≈δ</m:t>
        </m:r>
      </m:oMath>
      <w:r w:rsidRPr="0029618A">
        <w:rPr>
          <w:rFonts w:eastAsia="Times New Roman"/>
          <w:sz w:val="24"/>
          <w:szCs w:val="24"/>
        </w:rPr>
        <w:t xml:space="preserve"> (используем свойство тангенса малого угла, выполняющегося с </w:t>
      </w:r>
      <m:oMath>
        <m:r>
          <w:rPr>
            <w:rFonts w:ascii="Cambria Math" w:eastAsia="Cambria Math" w:hAnsi="Cambria Math"/>
            <w:sz w:val="24"/>
            <w:szCs w:val="24"/>
          </w:rPr>
          <m:t>10%</m:t>
        </m:r>
      </m:oMath>
      <w:r w:rsidRPr="0029618A">
        <w:rPr>
          <w:rFonts w:eastAsia="Times New Roman"/>
          <w:sz w:val="24"/>
          <w:szCs w:val="24"/>
        </w:rPr>
        <w:t xml:space="preserve"> точностью при углах меньше </w:t>
      </w:r>
      <m:oMath>
        <m:r>
          <w:rPr>
            <w:rFonts w:ascii="Cambria Math" w:eastAsia="Cambria Math" w:hAnsi="Cambria Math"/>
            <w:sz w:val="24"/>
            <w:szCs w:val="24"/>
          </w:rPr>
          <m:t>30°</m:t>
        </m:r>
      </m:oMath>
      <w:r w:rsidRPr="0029618A">
        <w:rPr>
          <w:rFonts w:eastAsia="Times New Roman"/>
          <w:sz w:val="24"/>
          <w:szCs w:val="24"/>
        </w:rPr>
        <w:t>), а значит, имеем:</w:t>
      </w:r>
    </w:p>
    <w:p w14:paraId="5F5FEC10" w14:textId="77777777" w:rsidR="008E2D65" w:rsidRPr="0029618A" w:rsidRDefault="007E072C">
      <w:pPr>
        <w:ind w:firstLine="397"/>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m:t>
                  </m:r>
                </m:sub>
              </m:sSub>
              <m:sSub>
                <m:sSubPr>
                  <m:ctrlPr>
                    <w:rPr>
                      <w:rFonts w:ascii="Cambria Math" w:eastAsia="Cambria Math" w:hAnsi="Cambria Math"/>
                      <w:i/>
                      <w:sz w:val="24"/>
                      <w:szCs w:val="24"/>
                    </w:rPr>
                  </m:ctrlPr>
                </m:sSubPr>
                <m:e>
                  <m:r>
                    <w:rPr>
                      <w:rFonts w:ascii="Cambria Math" w:eastAsia="Cambria Math" w:hAnsi="Cambria Math"/>
                      <w:sz w:val="24"/>
                      <w:szCs w:val="24"/>
                    </w:rPr>
                    <m:t>φ</m:t>
                  </m:r>
                </m:e>
                <m:sub>
                  <m:r>
                    <w:rPr>
                      <w:rFonts w:ascii="Cambria Math" w:eastAsia="Cambria Math" w:hAnsi="Cambria Math"/>
                      <w:sz w:val="24"/>
                      <w:szCs w:val="24"/>
                    </w:rPr>
                    <m:t>-</m:t>
                  </m:r>
                </m:sub>
              </m:sSub>
            </m:den>
          </m:f>
          <m:r>
            <w:rPr>
              <w:rFonts w:ascii="Cambria Math" w:eastAsia="Cambria Math" w:hAnsi="Cambria Math"/>
              <w:sz w:val="24"/>
              <w:szCs w:val="24"/>
            </w:rPr>
            <m:t xml:space="preserve"> ≈ δ</m:t>
          </m:r>
          <m:f>
            <m:fPr>
              <m:ctrlPr>
                <w:rPr>
                  <w:rFonts w:ascii="Cambria Math" w:eastAsia="Cambria Math" w:hAnsi="Cambria Math"/>
                  <w:i/>
                  <w:sz w:val="24"/>
                  <w:szCs w:val="24"/>
                </w:rPr>
              </m:ctrlPr>
            </m:fPr>
            <m:num>
              <m:r>
                <w:rPr>
                  <w:rFonts w:ascii="Cambria Math" w:eastAsia="Cambria Math" w:hAnsi="Cambria Math"/>
                  <w:sz w:val="24"/>
                  <w:szCs w:val="24"/>
                </w:rPr>
                <m:t>δ</m:t>
              </m:r>
            </m:num>
            <m:den>
              <m:f>
                <m:fPr>
                  <m:ctrlPr>
                    <w:rPr>
                      <w:rFonts w:ascii="Cambria Math" w:eastAsia="Cambria Math" w:hAnsi="Cambria Math"/>
                      <w:i/>
                      <w:sz w:val="24"/>
                      <w:szCs w:val="24"/>
                    </w:rPr>
                  </m:ctrlPr>
                </m:fPr>
                <m:num>
                  <m:r>
                    <w:rPr>
                      <w:rFonts w:ascii="Cambria Math" w:eastAsia="Cambria Math" w:hAnsi="Cambria Math"/>
                      <w:sz w:val="24"/>
                      <w:szCs w:val="24"/>
                    </w:rPr>
                    <m:t>π</m:t>
                  </m:r>
                </m:num>
                <m:den>
                  <m:r>
                    <w:rPr>
                      <w:rFonts w:ascii="Cambria Math" w:eastAsia="Cambria Math" w:hAnsi="Cambria Math"/>
                      <w:sz w:val="24"/>
                      <w:szCs w:val="24"/>
                    </w:rPr>
                    <m:t>2</m:t>
                  </m:r>
                </m:den>
              </m:f>
              <m:r>
                <w:rPr>
                  <w:rFonts w:ascii="Cambria Math" w:eastAsia="Cambria Math" w:hAnsi="Cambria Math"/>
                  <w:sz w:val="24"/>
                  <w:szCs w:val="24"/>
                </w:rPr>
                <m:t>-δ</m:t>
              </m:r>
            </m:den>
          </m:f>
          <m:r>
            <w:rPr>
              <w:rFonts w:ascii="Cambria Math" w:eastAsia="Cambria Math" w:hAnsi="Cambria Math"/>
              <w:sz w:val="24"/>
              <w:szCs w:val="24"/>
            </w:rPr>
            <m:t xml:space="preserve"> ∝ </m:t>
          </m:r>
          <m:sSup>
            <m:sSupPr>
              <m:ctrlPr>
                <w:rPr>
                  <w:rFonts w:ascii="Cambria Math" w:eastAsia="Cambria Math" w:hAnsi="Cambria Math"/>
                  <w:i/>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r>
            <w:rPr>
              <w:rFonts w:ascii="Cambria Math" w:eastAsia="Cambria Math" w:hAnsi="Cambria Math"/>
              <w:sz w:val="24"/>
              <w:szCs w:val="24"/>
            </w:rPr>
            <m:t>.</m:t>
          </m:r>
        </m:oMath>
      </m:oMathPara>
    </w:p>
    <w:p w14:paraId="7DF01D11" w14:textId="09366905" w:rsidR="008E2D65" w:rsidRPr="0029618A" w:rsidRDefault="00662FA5">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sidR="00571844">
        <w:rPr>
          <w:rFonts w:eastAsia="Times New Roman"/>
          <w:sz w:val="24"/>
          <w:szCs w:val="24"/>
        </w:rPr>
        <w:t xml:space="preserve"> </w:t>
      </w:r>
      <w:r w:rsidRPr="0029618A">
        <w:rPr>
          <w:rFonts w:eastAsia="Times New Roman"/>
          <w:sz w:val="24"/>
          <w:szCs w:val="24"/>
        </w:rPr>
        <w:t xml:space="preserve">Обычно плотность масла </w:t>
      </w:r>
      <w:r w:rsidR="00B00CA7">
        <w:rPr>
          <w:rFonts w:eastAsia="Times New Roman"/>
          <w:sz w:val="24"/>
          <w:szCs w:val="24"/>
        </w:rPr>
        <w:t xml:space="preserve"> превышает </w:t>
      </w:r>
      <w:r w:rsidRPr="0029618A">
        <w:rPr>
          <w:rFonts w:eastAsia="Times New Roman"/>
          <w:sz w:val="24"/>
          <w:szCs w:val="24"/>
        </w:rPr>
        <w:t>плотност</w:t>
      </w:r>
      <w:r w:rsidR="00B00CA7">
        <w:rPr>
          <w:rFonts w:eastAsia="Times New Roman"/>
          <w:sz w:val="24"/>
          <w:szCs w:val="24"/>
        </w:rPr>
        <w:t>ь</w:t>
      </w:r>
      <w:r w:rsidRPr="0029618A">
        <w:rPr>
          <w:rFonts w:eastAsia="Times New Roman"/>
          <w:sz w:val="24"/>
          <w:szCs w:val="24"/>
        </w:rPr>
        <w:t xml:space="preserve"> </w:t>
      </w:r>
      <w:commentRangeStart w:id="761"/>
      <w:commentRangeStart w:id="762"/>
      <w:r w:rsidRPr="0029618A">
        <w:rPr>
          <w:rFonts w:eastAsia="Times New Roman"/>
          <w:sz w:val="24"/>
          <w:szCs w:val="24"/>
        </w:rPr>
        <w:t>хлеба</w:t>
      </w:r>
      <w:commentRangeEnd w:id="761"/>
      <w:r w:rsidR="003A4B77">
        <w:rPr>
          <w:rStyle w:val="af"/>
        </w:rPr>
        <w:commentReference w:id="761"/>
      </w:r>
      <w:commentRangeEnd w:id="762"/>
      <w:r w:rsidR="00B00CA7">
        <w:rPr>
          <w:rStyle w:val="af"/>
        </w:rPr>
        <w:commentReference w:id="762"/>
      </w:r>
      <w:r w:rsidR="00B00CA7">
        <w:rPr>
          <w:rFonts w:eastAsia="Times New Roman"/>
          <w:sz w:val="24"/>
          <w:szCs w:val="24"/>
        </w:rPr>
        <w:t xml:space="preserve"> </w:t>
      </w:r>
      <w:del w:id="763" w:author="Пользователь" w:date="2019-11-12T16:39:00Z">
        <w:r w:rsidR="00B00CA7" w:rsidDel="00A0078D">
          <w:rPr>
            <w:rFonts w:eastAsia="Times New Roman"/>
            <w:sz w:val="24"/>
            <w:szCs w:val="24"/>
          </w:rPr>
          <w:delText>не более чем</w:delText>
        </w:r>
      </w:del>
      <w:ins w:id="764" w:author="Пользователь" w:date="2019-11-12T16:39:00Z">
        <w:r w:rsidR="00A0078D">
          <w:rPr>
            <w:rFonts w:eastAsia="Times New Roman"/>
            <w:sz w:val="24"/>
            <w:szCs w:val="24"/>
          </w:rPr>
          <w:t>примерно</w:t>
        </w:r>
      </w:ins>
      <w:r w:rsidR="00B00CA7">
        <w:rPr>
          <w:rFonts w:eastAsia="Times New Roman"/>
          <w:sz w:val="24"/>
          <w:szCs w:val="24"/>
        </w:rPr>
        <w:t xml:space="preserve"> </w:t>
      </w:r>
      <w:commentRangeStart w:id="765"/>
      <w:r w:rsidR="00B00CA7">
        <w:rPr>
          <w:rFonts w:eastAsia="Times New Roman"/>
          <w:sz w:val="24"/>
          <w:szCs w:val="24"/>
        </w:rPr>
        <w:t>вдвое</w:t>
      </w:r>
      <w:commentRangeEnd w:id="765"/>
      <w:r w:rsidR="00A0078D">
        <w:rPr>
          <w:rStyle w:val="af"/>
        </w:rPr>
        <w:commentReference w:id="765"/>
      </w:r>
      <w:r w:rsidR="00B00CA7">
        <w:rPr>
          <w:rFonts w:eastAsia="Times New Roman"/>
          <w:sz w:val="24"/>
          <w:szCs w:val="24"/>
        </w:rPr>
        <w:t>.</w:t>
      </w:r>
      <w:r w:rsidRPr="0029618A">
        <w:rPr>
          <w:rFonts w:eastAsia="Times New Roman"/>
          <w:sz w:val="24"/>
          <w:szCs w:val="24"/>
        </w:rPr>
        <w:t xml:space="preserve"> </w:t>
      </w:r>
      <w:r w:rsidR="00B00CA7">
        <w:rPr>
          <w:rFonts w:eastAsia="Times New Roman"/>
          <w:sz w:val="24"/>
          <w:szCs w:val="24"/>
        </w:rPr>
        <w:t>Таким образом,</w:t>
      </w:r>
      <w:r w:rsidRPr="0029618A">
        <w:rPr>
          <w:rFonts w:eastAsia="Times New Roman"/>
          <w:sz w:val="24"/>
          <w:szCs w:val="24"/>
        </w:rPr>
        <w:t xml:space="preserve"> смещение центра масс не</w:t>
      </w:r>
      <w:r w:rsidR="00B00CA7">
        <w:rPr>
          <w:rFonts w:eastAsia="Times New Roman"/>
          <w:sz w:val="24"/>
          <w:szCs w:val="24"/>
        </w:rPr>
        <w:t xml:space="preserve"> должно</w:t>
      </w:r>
      <w:r w:rsidRPr="0029618A">
        <w:rPr>
          <w:rFonts w:eastAsia="Times New Roman"/>
          <w:sz w:val="24"/>
          <w:szCs w:val="24"/>
        </w:rPr>
        <w:t xml:space="preserve"> превыша</w:t>
      </w:r>
      <w:r w:rsidR="00B00CA7">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 </w:t>
      </w:r>
      <m:oMath>
        <m:r>
          <w:rPr>
            <w:rFonts w:ascii="Cambria Math" w:eastAsia="Cambria Math" w:hAnsi="Cambria Math"/>
            <w:sz w:val="24"/>
            <w:szCs w:val="24"/>
          </w:rPr>
          <m:t>0.2%.</m:t>
        </m:r>
      </m:oMath>
      <w:r w:rsidRPr="0029618A">
        <w:rPr>
          <w:rFonts w:eastAsia="Times New Roman"/>
          <w:sz w:val="24"/>
          <w:szCs w:val="24"/>
        </w:rPr>
        <w:t xml:space="preserve"> </w:t>
      </w:r>
    </w:p>
    <w:p w14:paraId="7F980DA8" w14:textId="4F3AEE4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но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многовато анализа для этой проблемы. И вторую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за неё уже не </w:t>
      </w:r>
      <w:commentRangeStart w:id="766"/>
      <w:r w:rsidRPr="0029618A">
        <w:rPr>
          <w:rFonts w:eastAsia="Times New Roman"/>
          <w:sz w:val="24"/>
          <w:szCs w:val="24"/>
        </w:rPr>
        <w:t>дадут</w:t>
      </w:r>
      <w:commentRangeEnd w:id="766"/>
      <w:r w:rsidR="00317355">
        <w:rPr>
          <w:rStyle w:val="af"/>
        </w:rPr>
        <w:commentReference w:id="766"/>
      </w:r>
      <w:r w:rsidRPr="0029618A">
        <w:rPr>
          <w:rFonts w:eastAsia="Times New Roman"/>
          <w:sz w:val="24"/>
          <w:szCs w:val="24"/>
        </w:rPr>
        <w:t>.</w:t>
      </w:r>
    </w:p>
    <w:p w14:paraId="0750E93C" w14:textId="77777777" w:rsidR="008E2D65" w:rsidRPr="0029618A" w:rsidRDefault="00662FA5">
      <w:pPr>
        <w:keepNext/>
        <w:spacing w:before="120" w:after="120"/>
        <w:ind w:left="227" w:right="227"/>
        <w:jc w:val="center"/>
        <w:rPr>
          <w:rFonts w:eastAsia="Times New Roman"/>
          <w:i/>
          <w:sz w:val="24"/>
          <w:szCs w:val="24"/>
        </w:rPr>
      </w:pPr>
      <w:r w:rsidRPr="0029618A">
        <w:rPr>
          <w:rFonts w:eastAsia="Times New Roman"/>
          <w:i/>
          <w:sz w:val="24"/>
          <w:szCs w:val="24"/>
        </w:rPr>
        <w:t>* * *</w:t>
      </w:r>
    </w:p>
    <w:p w14:paraId="4610585F" w14:textId="743BFB53" w:rsidR="008E2D65" w:rsidRPr="0029618A" w:rsidRDefault="00662FA5">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sidR="00C13348">
        <w:rPr>
          <w:rFonts w:eastAsia="Times New Roman"/>
          <w:sz w:val="24"/>
          <w:szCs w:val="24"/>
        </w:rPr>
        <w:t>,</w:t>
      </w:r>
      <w:r w:rsidRPr="0029618A">
        <w:rPr>
          <w:rFonts w:eastAsia="Times New Roman"/>
          <w:sz w:val="24"/>
          <w:szCs w:val="24"/>
        </w:rPr>
        <w:t xml:space="preserve"> и дарит достаточно точное знание</w:t>
      </w:r>
      <w:r w:rsidR="00C13348">
        <w:rPr>
          <w:rFonts w:eastAsia="Times New Roman"/>
          <w:sz w:val="24"/>
          <w:szCs w:val="24"/>
        </w:rPr>
        <w:t xml:space="preserve"> –</w:t>
      </w:r>
      <w:r w:rsidRPr="0029618A">
        <w:rPr>
          <w:rFonts w:eastAsia="Times New Roman"/>
          <w:sz w:val="24"/>
          <w:szCs w:val="24"/>
        </w:rPr>
        <w:t xml:space="preserve">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7C1B097A" w14:textId="3C25861B" w:rsidR="008E2D65" w:rsidRPr="0029618A" w:rsidRDefault="00662FA5">
      <w:pPr>
        <w:pStyle w:val="1"/>
        <w:spacing w:before="600" w:after="480"/>
        <w:jc w:val="center"/>
        <w:rPr>
          <w:rFonts w:eastAsia="Cambria"/>
          <w:b/>
          <w:color w:val="00000A"/>
        </w:rPr>
      </w:pPr>
      <w:bookmarkStart w:id="767" w:name="_Toc22639626"/>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767"/>
    </w:p>
    <w:p w14:paraId="34478CC6" w14:textId="77777777" w:rsidR="008E2D65" w:rsidRPr="0029618A" w:rsidRDefault="00662FA5">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 xml:space="preserve">наглая ложь и </w:t>
      </w:r>
      <w:commentRangeStart w:id="768"/>
      <w:r w:rsidRPr="0029618A">
        <w:rPr>
          <w:rFonts w:eastAsia="Times New Roman"/>
          <w:i/>
          <w:color w:val="00000A"/>
          <w:sz w:val="24"/>
          <w:szCs w:val="24"/>
        </w:rPr>
        <w:t>статистика</w:t>
      </w:r>
      <w:commentRangeEnd w:id="768"/>
      <w:r w:rsidR="003863E0">
        <w:rPr>
          <w:rStyle w:val="af"/>
        </w:rPr>
        <w:commentReference w:id="768"/>
      </w:r>
      <w:r w:rsidRPr="0029618A">
        <w:rPr>
          <w:rFonts w:eastAsia="Times New Roman"/>
          <w:i/>
          <w:color w:val="00000A"/>
          <w:sz w:val="24"/>
          <w:szCs w:val="24"/>
        </w:rPr>
        <w:t>».</w:t>
      </w:r>
    </w:p>
    <w:p w14:paraId="37F060B8" w14:textId="06968378" w:rsidR="008E2D65" w:rsidRPr="0029618A" w:rsidRDefault="00662FA5">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sidR="00B00CA7">
        <w:rPr>
          <w:rStyle w:val="af8"/>
          <w:rFonts w:eastAsia="Times New Roman"/>
          <w:i/>
          <w:color w:val="00000A"/>
          <w:sz w:val="24"/>
          <w:szCs w:val="24"/>
        </w:rPr>
        <w:footnoteReference w:id="10"/>
      </w:r>
    </w:p>
    <w:p w14:paraId="1BBB560D" w14:textId="459E082B"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sidR="003863E0">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раз за разом попадая на субботу или воскресенье!</w:t>
      </w:r>
    </w:p>
    <w:p w14:paraId="7CE0F714" w14:textId="36FB8EEF"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lastRenderedPageBreak/>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1"/>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xml:space="preserve">».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w:t>
      </w:r>
      <m:oMath>
        <m:r>
          <w:rPr>
            <w:rFonts w:ascii="Cambria Math" w:eastAsia="Cambria Math" w:hAnsi="Cambria Math"/>
            <w:color w:val="00000A"/>
            <w:sz w:val="24"/>
            <w:szCs w:val="24"/>
          </w:rPr>
          <m:t>0.</m:t>
        </m:r>
        <m:sSup>
          <m:sSupPr>
            <m:ctrlPr>
              <w:rPr>
                <w:rFonts w:ascii="Cambria Math" w:eastAsia="Cambria Math" w:hAnsi="Cambria Math"/>
                <w:color w:val="00000A"/>
                <w:sz w:val="24"/>
                <w:szCs w:val="24"/>
              </w:rPr>
            </m:ctrlPr>
          </m:sSupPr>
          <m:e>
            <m:r>
              <w:rPr>
                <w:rFonts w:ascii="Cambria Math" w:eastAsia="Cambria Math" w:hAnsi="Cambria Math"/>
                <w:color w:val="00000A"/>
                <w:sz w:val="24"/>
                <w:szCs w:val="24"/>
              </w:rPr>
              <m:t>3</m:t>
            </m:r>
          </m:e>
          <m:sup>
            <m:r>
              <w:rPr>
                <w:rFonts w:ascii="Cambria Math" w:eastAsia="Cambria Math" w:hAnsi="Cambria Math"/>
                <w:color w:val="00000A"/>
                <w:sz w:val="24"/>
                <w:szCs w:val="24"/>
              </w:rPr>
              <m:t>∘</m:t>
            </m:r>
          </m:sup>
        </m:sSup>
        <m:r>
          <w:rPr>
            <w:rFonts w:ascii="Cambria Math" w:eastAsia="Cambria Math" w:hAnsi="Cambria Math"/>
            <w:color w:val="00000A"/>
            <w:sz w:val="24"/>
            <w:szCs w:val="24"/>
          </w:rPr>
          <m:t>С</m:t>
        </m:r>
      </m:oMath>
      <w:r w:rsidRPr="0029618A">
        <w:rPr>
          <w:rFonts w:eastAsia="Times New Roman"/>
          <w:color w:val="00000A"/>
          <w:sz w:val="24"/>
          <w:szCs w:val="24"/>
          <w:highlight w:val="white"/>
        </w:rPr>
        <w:t xml:space="preserve"> в 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2"/>
      </w:r>
      <w:r w:rsidRPr="0029618A">
        <w:rPr>
          <w:rFonts w:eastAsia="Times New Roman"/>
          <w:color w:val="00000A"/>
          <w:sz w:val="24"/>
          <w:szCs w:val="24"/>
          <w:highlight w:val="white"/>
        </w:rPr>
        <w:t xml:space="preserve"> и привело примерно к тем же выводам.</w:t>
      </w:r>
    </w:p>
    <w:p w14:paraId="5D73A99C" w14:textId="03917051"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393E9C84" w14:textId="77777777" w:rsidR="008E2D65" w:rsidRPr="0029618A" w:rsidRDefault="00662FA5">
      <w:pPr>
        <w:pStyle w:val="2"/>
        <w:spacing w:before="200" w:after="0"/>
        <w:ind w:firstLine="397"/>
        <w:jc w:val="both"/>
        <w:rPr>
          <w:rFonts w:eastAsia="Cambria"/>
          <w:b/>
          <w:color w:val="4F81BD"/>
          <w:sz w:val="26"/>
          <w:szCs w:val="26"/>
        </w:rPr>
      </w:pPr>
      <w:bookmarkStart w:id="769" w:name="_Toc22639627"/>
      <w:r w:rsidRPr="0029618A">
        <w:rPr>
          <w:rFonts w:eastAsia="Cambria"/>
          <w:b/>
          <w:color w:val="4F81BD"/>
          <w:sz w:val="26"/>
          <w:szCs w:val="26"/>
        </w:rPr>
        <w:t>Слово в защиту статистики</w:t>
      </w:r>
      <w:bookmarkEnd w:id="769"/>
    </w:p>
    <w:p w14:paraId="32073B70"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5A7FF61A" w14:textId="6169AB9D"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sidR="00DC65D9">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sidR="00DC65D9">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7A11290B" w14:textId="2D80221F"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Понятно, что одно наблюдение не даёт ровным счётом ничего. Два – немногим больше, чем ничего</w:t>
      </w:r>
      <w:r w:rsidR="00DC65D9">
        <w:rPr>
          <w:rFonts w:eastAsia="Times New Roman"/>
          <w:color w:val="00000A"/>
          <w:sz w:val="24"/>
          <w:szCs w:val="24"/>
        </w:rPr>
        <w:t>. С</w:t>
      </w:r>
      <w:r w:rsidRPr="0029618A">
        <w:rPr>
          <w:rFonts w:eastAsia="Times New Roman"/>
          <w:color w:val="00000A"/>
          <w:sz w:val="24"/>
          <w:szCs w:val="24"/>
        </w:rPr>
        <w:t>колько нужно наблюдений</w:t>
      </w:r>
      <w:r w:rsidR="00DC65D9">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w:t>
      </w:r>
      <w:commentRangeStart w:id="770"/>
      <w:r w:rsidRPr="0029618A">
        <w:rPr>
          <w:rFonts w:eastAsia="Times New Roman"/>
          <w:color w:val="00000A"/>
          <w:sz w:val="24"/>
          <w:szCs w:val="24"/>
        </w:rPr>
        <w:t xml:space="preserve">уверенным </w:t>
      </w:r>
      <w:r w:rsidR="002501B3">
        <w:rPr>
          <w:rFonts w:eastAsia="Times New Roman"/>
          <w:color w:val="00000A"/>
          <w:sz w:val="24"/>
          <w:szCs w:val="24"/>
        </w:rPr>
        <w:t>в</w:t>
      </w:r>
      <w:r w:rsidRPr="0029618A">
        <w:rPr>
          <w:rFonts w:eastAsia="Times New Roman"/>
          <w:color w:val="00000A"/>
          <w:sz w:val="24"/>
          <w:szCs w:val="24"/>
        </w:rPr>
        <w:t xml:space="preserve"> математическо</w:t>
      </w:r>
      <w:r w:rsidR="002501B3">
        <w:rPr>
          <w:rFonts w:eastAsia="Times New Roman"/>
          <w:color w:val="00000A"/>
          <w:sz w:val="24"/>
          <w:szCs w:val="24"/>
        </w:rPr>
        <w:t>м</w:t>
      </w:r>
      <w:r w:rsidRPr="0029618A">
        <w:rPr>
          <w:rFonts w:eastAsia="Times New Roman"/>
          <w:color w:val="00000A"/>
          <w:sz w:val="24"/>
          <w:szCs w:val="24"/>
        </w:rPr>
        <w:t xml:space="preserve"> </w:t>
      </w:r>
      <w:r w:rsidR="002501B3">
        <w:rPr>
          <w:rFonts w:eastAsia="Times New Roman"/>
          <w:color w:val="00000A"/>
          <w:sz w:val="24"/>
          <w:szCs w:val="24"/>
        </w:rPr>
        <w:t>смысле</w:t>
      </w:r>
      <w:r w:rsidRPr="0029618A">
        <w:rPr>
          <w:rFonts w:eastAsia="Times New Roman"/>
          <w:color w:val="00000A"/>
          <w:sz w:val="24"/>
          <w:szCs w:val="24"/>
        </w:rPr>
        <w:t xml:space="preserve">? </w:t>
      </w:r>
      <w:commentRangeEnd w:id="770"/>
      <w:r w:rsidR="005439D9">
        <w:rPr>
          <w:rStyle w:val="af"/>
        </w:rPr>
        <w:commentReference w:id="770"/>
      </w:r>
      <w:commentRangeStart w:id="771"/>
      <w:r w:rsidRPr="0029618A">
        <w:rPr>
          <w:rFonts w:eastAsia="Times New Roman"/>
          <w:color w:val="00000A"/>
          <w:sz w:val="24"/>
          <w:szCs w:val="24"/>
        </w:rPr>
        <w:t>И</w:t>
      </w:r>
      <w:commentRangeEnd w:id="771"/>
      <w:r w:rsidR="002501B3">
        <w:rPr>
          <w:rStyle w:val="af"/>
        </w:rPr>
        <w:commentReference w:id="771"/>
      </w:r>
      <w:r w:rsidRPr="0029618A">
        <w:rPr>
          <w:rFonts w:eastAsia="Times New Roman"/>
          <w:color w:val="00000A"/>
          <w:sz w:val="24"/>
          <w:szCs w:val="24"/>
        </w:rPr>
        <w:t xml:space="preserve">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например, область определения, среднее или дисперсия, асимметричность и т.</w:t>
      </w:r>
      <w:commentRangeStart w:id="772"/>
      <w:r w:rsidRPr="0029618A">
        <w:rPr>
          <w:rFonts w:eastAsia="Times New Roman"/>
          <w:color w:val="00000A"/>
          <w:sz w:val="24"/>
          <w:szCs w:val="24"/>
        </w:rPr>
        <w:t>д</w:t>
      </w:r>
      <w:commentRangeEnd w:id="772"/>
      <w:r w:rsidR="00DC65D9">
        <w:rPr>
          <w:rStyle w:val="af"/>
        </w:rPr>
        <w:commentReference w:id="772"/>
      </w:r>
      <w:r w:rsidRPr="0029618A">
        <w:rPr>
          <w:rFonts w:eastAsia="Times New Roman"/>
          <w:color w:val="00000A"/>
          <w:sz w:val="24"/>
          <w:szCs w:val="24"/>
        </w:rPr>
        <w:t>.</w:t>
      </w:r>
      <w:del w:id="773" w:author="Пользователь" w:date="2019-11-12T16:42:00Z">
        <w:r w:rsidRPr="0029618A" w:rsidDel="00A0078D">
          <w:rPr>
            <w:rFonts w:eastAsia="Times New Roman"/>
            <w:color w:val="00000A"/>
            <w:sz w:val="24"/>
            <w:szCs w:val="24"/>
          </w:rPr>
          <w:delText>.</w:delText>
        </w:r>
      </w:del>
      <w:r w:rsidRPr="0029618A">
        <w:rPr>
          <w:rFonts w:eastAsia="Times New Roman"/>
          <w:color w:val="00000A"/>
          <w:sz w:val="24"/>
          <w:szCs w:val="24"/>
        </w:rPr>
        <w:t xml:space="preserve"> Быть может, глядя на гистограмму, удастся угадать точную форму распределения. Это и есть основная задача математической статистики: по</w:t>
      </w:r>
      <w:r w:rsidR="002501B3">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14:paraId="7F6096E2" w14:textId="64C79B5E"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sidR="00554643">
        <w:rPr>
          <w:rFonts w:eastAsia="Times New Roman"/>
          <w:color w:val="00000A"/>
          <w:sz w:val="24"/>
          <w:szCs w:val="24"/>
        </w:rPr>
        <w:t xml:space="preserve"> – </w:t>
      </w:r>
      <w:r w:rsidRPr="0029618A">
        <w:rPr>
          <w:rFonts w:eastAsia="Times New Roman"/>
          <w:color w:val="00000A"/>
          <w:sz w:val="24"/>
          <w:szCs w:val="24"/>
        </w:rPr>
        <w:t>словом, для всех</w:t>
      </w:r>
      <w:r w:rsidR="00765F62">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на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sidR="003863E0">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3789611A" w14:textId="6768531B"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87167F">
        <w:rPr>
          <w:rFonts w:eastAsia="Times New Roman"/>
          <w:color w:val="00000A"/>
          <w:sz w:val="24"/>
          <w:szCs w:val="24"/>
          <w:rPrChange w:id="774" w:author="Пользователь" w:date="2019-11-12T17:11:00Z">
            <w:rPr>
              <w:rFonts w:eastAsia="Times New Roman"/>
              <w:color w:val="00000A"/>
              <w:sz w:val="24"/>
              <w:szCs w:val="24"/>
              <w:highlight w:val="red"/>
            </w:rPr>
          </w:rPrChange>
        </w:rPr>
        <w:t>третьей степенью</w:t>
      </w:r>
      <w:r w:rsidRPr="0029618A">
        <w:rPr>
          <w:rFonts w:eastAsia="Times New Roman"/>
          <w:color w:val="00000A"/>
          <w:sz w:val="24"/>
          <w:szCs w:val="24"/>
        </w:rPr>
        <w:t xml:space="preserve"> лжи,</w:t>
      </w:r>
      <w:r w:rsidR="00765F62">
        <w:rPr>
          <w:rFonts w:eastAsia="Times New Roman"/>
          <w:color w:val="00000A"/>
          <w:sz w:val="24"/>
          <w:szCs w:val="24"/>
        </w:rPr>
        <w:t xml:space="preserve"> </w:t>
      </w:r>
      <w:r w:rsidRPr="0029618A">
        <w:rPr>
          <w:rFonts w:eastAsia="Times New Roman"/>
          <w:color w:val="00000A"/>
          <w:sz w:val="24"/>
          <w:szCs w:val="24"/>
        </w:rPr>
        <w:t xml:space="preserve">— </w:t>
      </w:r>
      <w:r w:rsidRPr="0029618A">
        <w:rPr>
          <w:rFonts w:eastAsia="Times New Roman"/>
          <w:color w:val="00000A"/>
          <w:sz w:val="24"/>
          <w:szCs w:val="24"/>
        </w:rPr>
        <w:lastRenderedPageBreak/>
        <w:t>это единственное, чем располагают все естественные науки. Это ли не главный закон подлости мироздания! Все</w:t>
      </w:r>
      <w:del w:id="775" w:author="Пользователь" w:date="2019-11-12T17:12:00Z">
        <w:r w:rsidR="002501B3" w:rsidDel="0087167F">
          <w:rPr>
            <w:rFonts w:eastAsia="Times New Roman"/>
            <w:color w:val="00000A"/>
            <w:sz w:val="24"/>
            <w:szCs w:val="24"/>
          </w:rPr>
          <w:delText>, что мы знаем о природе</w:delText>
        </w:r>
        <w:r w:rsidRPr="0029618A" w:rsidDel="0087167F">
          <w:rPr>
            <w:rFonts w:eastAsia="Times New Roman"/>
            <w:color w:val="00000A"/>
            <w:sz w:val="24"/>
            <w:szCs w:val="24"/>
          </w:rPr>
          <w:delText>, от</w:delText>
        </w:r>
      </w:del>
      <w:r w:rsidRPr="0029618A">
        <w:rPr>
          <w:rFonts w:eastAsia="Times New Roman"/>
          <w:color w:val="00000A"/>
          <w:sz w:val="24"/>
          <w:szCs w:val="24"/>
        </w:rPr>
        <w:t xml:space="preserve"> физически</w:t>
      </w:r>
      <w:ins w:id="776" w:author="Пользователь" w:date="2019-11-12T17:12:00Z">
        <w:r w:rsidR="0087167F">
          <w:rPr>
            <w:rFonts w:eastAsia="Times New Roman"/>
            <w:color w:val="00000A"/>
            <w:sz w:val="24"/>
            <w:szCs w:val="24"/>
          </w:rPr>
          <w:t>е или экономические</w:t>
        </w:r>
      </w:ins>
      <w:del w:id="777" w:author="Пользователь" w:date="2019-11-12T17:12:00Z">
        <w:r w:rsidRPr="0029618A" w:rsidDel="0087167F">
          <w:rPr>
            <w:rFonts w:eastAsia="Times New Roman"/>
            <w:color w:val="00000A"/>
            <w:sz w:val="24"/>
            <w:szCs w:val="24"/>
          </w:rPr>
          <w:delText>х</w:delText>
        </w:r>
      </w:del>
      <w:r w:rsidR="002501B3">
        <w:rPr>
          <w:rFonts w:eastAsia="Times New Roman"/>
          <w:color w:val="00000A"/>
          <w:sz w:val="24"/>
          <w:szCs w:val="24"/>
        </w:rPr>
        <w:t xml:space="preserve"> закон</w:t>
      </w:r>
      <w:ins w:id="778" w:author="Пользователь" w:date="2019-11-12T17:12:00Z">
        <w:r w:rsidR="0087167F">
          <w:rPr>
            <w:rFonts w:eastAsia="Times New Roman"/>
            <w:color w:val="00000A"/>
            <w:sz w:val="24"/>
            <w:szCs w:val="24"/>
          </w:rPr>
          <w:t>ы</w:t>
        </w:r>
      </w:ins>
      <w:del w:id="779" w:author="Пользователь" w:date="2019-11-12T17:12:00Z">
        <w:r w:rsidR="002501B3" w:rsidDel="0087167F">
          <w:rPr>
            <w:rFonts w:eastAsia="Times New Roman"/>
            <w:color w:val="00000A"/>
            <w:sz w:val="24"/>
            <w:szCs w:val="24"/>
          </w:rPr>
          <w:delText>ов</w:delText>
        </w:r>
        <w:r w:rsidRPr="0029618A" w:rsidDel="0087167F">
          <w:rPr>
            <w:rFonts w:eastAsia="Times New Roman"/>
            <w:color w:val="00000A"/>
            <w:sz w:val="24"/>
            <w:szCs w:val="24"/>
          </w:rPr>
          <w:delText xml:space="preserve"> до </w:delText>
        </w:r>
        <w:commentRangeStart w:id="780"/>
        <w:r w:rsidRPr="0029618A" w:rsidDel="0087167F">
          <w:rPr>
            <w:rFonts w:eastAsia="Times New Roman"/>
            <w:color w:val="00000A"/>
            <w:sz w:val="24"/>
            <w:szCs w:val="24"/>
          </w:rPr>
          <w:delText>экономических</w:delText>
        </w:r>
        <w:commentRangeEnd w:id="780"/>
        <w:r w:rsidR="002501B3" w:rsidDel="0087167F">
          <w:rPr>
            <w:rFonts w:eastAsia="Times New Roman"/>
            <w:color w:val="00000A"/>
            <w:sz w:val="24"/>
            <w:szCs w:val="24"/>
          </w:rPr>
          <w:delText xml:space="preserve"> законом</w:delText>
        </w:r>
      </w:del>
      <w:del w:id="781" w:author="Пользователь" w:date="2019-11-12T17:13:00Z">
        <w:r w:rsidR="002501B3" w:rsidDel="0087167F">
          <w:rPr>
            <w:rFonts w:eastAsia="Times New Roman"/>
            <w:color w:val="00000A"/>
            <w:sz w:val="24"/>
            <w:szCs w:val="24"/>
          </w:rPr>
          <w:delText>ерностей</w:delText>
        </w:r>
      </w:del>
      <w:r w:rsidR="00772D09">
        <w:rPr>
          <w:rStyle w:val="af"/>
        </w:rPr>
        <w:commentReference w:id="780"/>
      </w:r>
      <w:commentRangeStart w:id="782"/>
      <w:del w:id="783" w:author="Пользователь" w:date="2019-11-12T17:13:00Z">
        <w:r w:rsidRPr="0029618A" w:rsidDel="0087167F">
          <w:rPr>
            <w:rFonts w:eastAsia="Times New Roman"/>
            <w:color w:val="00000A"/>
            <w:sz w:val="24"/>
            <w:szCs w:val="24"/>
          </w:rPr>
          <w:delText>,</w:delText>
        </w:r>
      </w:del>
      <w:commentRangeEnd w:id="782"/>
      <w:r w:rsidR="002501B3">
        <w:rPr>
          <w:rStyle w:val="af"/>
        </w:rPr>
        <w:commentReference w:id="782"/>
      </w:r>
      <w:r w:rsidRPr="0029618A">
        <w:rPr>
          <w:rFonts w:eastAsia="Times New Roman"/>
          <w:color w:val="00000A"/>
          <w:sz w:val="24"/>
          <w:szCs w:val="24"/>
        </w:rPr>
        <w:t xml:space="preserve"> </w:t>
      </w:r>
      <w:commentRangeStart w:id="784"/>
      <w:r w:rsidRPr="0029618A">
        <w:rPr>
          <w:rFonts w:eastAsia="Times New Roman"/>
          <w:color w:val="00000A"/>
          <w:sz w:val="24"/>
          <w:szCs w:val="24"/>
        </w:rPr>
        <w:t>строятся</w:t>
      </w:r>
      <w:commentRangeEnd w:id="784"/>
      <w:r w:rsidR="00A17F9A">
        <w:rPr>
          <w:rStyle w:val="af"/>
        </w:rPr>
        <w:commentReference w:id="784"/>
      </w:r>
      <w:r w:rsidRPr="0029618A">
        <w:rPr>
          <w:rFonts w:eastAsia="Times New Roman"/>
          <w:color w:val="00000A"/>
          <w:sz w:val="24"/>
          <w:szCs w:val="24"/>
        </w:rPr>
        <w:t xml:space="preserve">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w:t>
      </w:r>
      <w:proofErr w:type="spellStart"/>
      <w:r w:rsidRPr="0029618A">
        <w:rPr>
          <w:rFonts w:eastAsia="Times New Roman"/>
          <w:color w:val="00000A"/>
          <w:sz w:val="24"/>
          <w:szCs w:val="24"/>
        </w:rPr>
        <w:t>Браста</w:t>
      </w:r>
      <w:proofErr w:type="spellEnd"/>
      <w:r w:rsidRPr="0029618A">
        <w:rPr>
          <w:rFonts w:eastAsia="Times New Roman"/>
          <w:color w:val="00000A"/>
          <w:sz w:val="24"/>
          <w:szCs w:val="24"/>
        </w:rPr>
        <w:t xml:space="preserve"> «</w:t>
      </w:r>
      <w:proofErr w:type="spellStart"/>
      <w:r w:rsidRPr="0029618A">
        <w:rPr>
          <w:rFonts w:eastAsia="Times New Roman"/>
          <w:color w:val="00000A"/>
          <w:sz w:val="24"/>
          <w:szCs w:val="24"/>
        </w:rPr>
        <w:t>Исола</w:t>
      </w:r>
      <w:proofErr w:type="spellEnd"/>
      <w:r w:rsidRPr="0029618A">
        <w:rPr>
          <w:rFonts w:eastAsia="Times New Roman"/>
          <w:color w:val="00000A"/>
          <w:sz w:val="24"/>
          <w:szCs w:val="24"/>
        </w:rPr>
        <w:t>»: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sidR="00CA793F">
        <w:rPr>
          <w:rFonts w:eastAsia="Times New Roman"/>
          <w:color w:val="00000A"/>
          <w:sz w:val="24"/>
          <w:szCs w:val="24"/>
        </w:rPr>
        <w:t xml:space="preserve"> работу</w:t>
      </w:r>
      <w:r w:rsidRPr="0029618A">
        <w:rPr>
          <w:rFonts w:eastAsia="Times New Roman"/>
          <w:color w:val="00000A"/>
          <w:sz w:val="24"/>
          <w:szCs w:val="24"/>
        </w:rPr>
        <w:t xml:space="preserve"> сво</w:t>
      </w:r>
      <w:r w:rsidR="00CA793F">
        <w:rPr>
          <w:rFonts w:eastAsia="Times New Roman"/>
          <w:color w:val="00000A"/>
          <w:sz w:val="24"/>
          <w:szCs w:val="24"/>
        </w:rPr>
        <w:t>его</w:t>
      </w:r>
      <w:r w:rsidRPr="0029618A">
        <w:rPr>
          <w:rFonts w:eastAsia="Times New Roman"/>
          <w:color w:val="00000A"/>
          <w:sz w:val="24"/>
          <w:szCs w:val="24"/>
        </w:rPr>
        <w:t xml:space="preserve"> </w:t>
      </w:r>
      <w:commentRangeStart w:id="785"/>
      <w:commentRangeStart w:id="786"/>
      <w:r w:rsidRPr="0029618A">
        <w:rPr>
          <w:rFonts w:eastAsia="Times New Roman"/>
          <w:color w:val="00000A"/>
          <w:sz w:val="24"/>
          <w:szCs w:val="24"/>
        </w:rPr>
        <w:t>разум</w:t>
      </w:r>
      <w:commentRangeEnd w:id="785"/>
      <w:r w:rsidR="00CA793F">
        <w:rPr>
          <w:rFonts w:eastAsia="Times New Roman"/>
          <w:color w:val="00000A"/>
          <w:sz w:val="24"/>
          <w:szCs w:val="24"/>
        </w:rPr>
        <w:t>а</w:t>
      </w:r>
      <w:r w:rsidR="00B60279">
        <w:rPr>
          <w:rStyle w:val="af"/>
        </w:rPr>
        <w:commentReference w:id="785"/>
      </w:r>
      <w:commentRangeEnd w:id="786"/>
      <w:r w:rsidR="00CA793F">
        <w:rPr>
          <w:rStyle w:val="af"/>
        </w:rPr>
        <w:commentReference w:id="786"/>
      </w:r>
      <w:r w:rsidRPr="0029618A">
        <w:rPr>
          <w:rFonts w:eastAsia="Times New Roman"/>
          <w:color w:val="00000A"/>
          <w:sz w:val="24"/>
          <w:szCs w:val="24"/>
        </w:rPr>
        <w:t xml:space="preserve"> рамками строгих математических методов.</w:t>
      </w:r>
    </w:p>
    <w:p w14:paraId="2C5EE5CF" w14:textId="2E292652"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sidR="00CA793F">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w:t>
      </w:r>
      <w:commentRangeStart w:id="787"/>
      <w:r w:rsidRPr="0029618A">
        <w:rPr>
          <w:rFonts w:eastAsia="Times New Roman"/>
          <w:color w:val="00000A"/>
          <w:sz w:val="24"/>
          <w:szCs w:val="24"/>
        </w:rPr>
        <w:t>гипотез</w:t>
      </w:r>
      <w:commentRangeEnd w:id="787"/>
      <w:r w:rsidR="00BF36D0">
        <w:rPr>
          <w:rStyle w:val="af"/>
        </w:rPr>
        <w:commentReference w:id="787"/>
      </w:r>
      <w:commentRangeStart w:id="788"/>
      <w:r w:rsidRPr="0029618A">
        <w:rPr>
          <w:rFonts w:eastAsia="Times New Roman"/>
          <w:color w:val="00000A"/>
          <w:sz w:val="24"/>
          <w:szCs w:val="24"/>
        </w:rPr>
        <w:t>.</w:t>
      </w:r>
      <w:commentRangeEnd w:id="788"/>
      <w:r w:rsidR="00CA793F">
        <w:rPr>
          <w:rStyle w:val="af"/>
        </w:rPr>
        <w:commentReference w:id="788"/>
      </w:r>
      <w:r w:rsidRPr="0029618A">
        <w:rPr>
          <w:rFonts w:eastAsia="Times New Roman"/>
          <w:color w:val="00000A"/>
          <w:sz w:val="24"/>
          <w:szCs w:val="24"/>
        </w:rPr>
        <w:t xml:space="preserve">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w:t>
      </w:r>
      <w:proofErr w:type="spellStart"/>
      <w:r w:rsidRPr="0029618A">
        <w:rPr>
          <w:rFonts w:eastAsia="Times New Roman"/>
          <w:color w:val="00000A"/>
          <w:sz w:val="24"/>
          <w:szCs w:val="24"/>
        </w:rPr>
        <w:t>матстатистикой</w:t>
      </w:r>
      <w:proofErr w:type="spellEnd"/>
      <w:r w:rsidRPr="0029618A">
        <w:rPr>
          <w:rFonts w:eastAsia="Times New Roman"/>
          <w:color w:val="00000A"/>
          <w:sz w:val="24"/>
          <w:szCs w:val="24"/>
        </w:rPr>
        <w:t xml:space="preserve">, всеми этими </w:t>
      </w:r>
      <w:proofErr w:type="spellStart"/>
      <w:r w:rsidRPr="0029618A">
        <w:rPr>
          <w:rFonts w:eastAsia="Times New Roman"/>
          <w:color w:val="00000A"/>
          <w:sz w:val="24"/>
          <w:szCs w:val="24"/>
        </w:rPr>
        <w:t>QQ</w:t>
      </w:r>
      <w:proofErr w:type="spellEnd"/>
      <w:r w:rsidRPr="0029618A">
        <w:rPr>
          <w:rFonts w:eastAsia="Times New Roman"/>
          <w:color w:val="00000A"/>
          <w:sz w:val="24"/>
          <w:szCs w:val="24"/>
        </w:rPr>
        <w:t xml:space="preserve">-диаграммами, t- и F-распределениями, но </w:t>
      </w:r>
      <w:r w:rsidR="00554643">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4FA2F4FD" w14:textId="77777777" w:rsidR="008E2D65" w:rsidRPr="0029618A" w:rsidRDefault="00662FA5">
      <w:pPr>
        <w:pStyle w:val="2"/>
        <w:spacing w:before="200" w:after="0"/>
        <w:ind w:firstLine="397"/>
        <w:jc w:val="both"/>
        <w:rPr>
          <w:rFonts w:eastAsia="Cambria"/>
          <w:b/>
          <w:color w:val="4F81BD"/>
          <w:sz w:val="26"/>
          <w:szCs w:val="26"/>
          <w:highlight w:val="white"/>
        </w:rPr>
      </w:pPr>
      <w:bookmarkStart w:id="789" w:name="_Toc22639628"/>
      <w:r w:rsidRPr="0029618A">
        <w:rPr>
          <w:rFonts w:eastAsia="Cambria"/>
          <w:b/>
          <w:color w:val="4F81BD"/>
          <w:sz w:val="26"/>
          <w:szCs w:val="26"/>
          <w:highlight w:val="white"/>
        </w:rPr>
        <w:t>Как возможность ошибиться делает науку наукой</w:t>
      </w:r>
      <w:bookmarkEnd w:id="789"/>
    </w:p>
    <w:p w14:paraId="399D6FFE" w14:textId="2E037EF3" w:rsidR="008E2D65" w:rsidRPr="003F737E" w:rsidDel="00306C14" w:rsidRDefault="00662FA5">
      <w:pPr>
        <w:spacing w:line="288" w:lineRule="auto"/>
        <w:ind w:firstLine="397"/>
        <w:jc w:val="both"/>
        <w:rPr>
          <w:del w:id="790" w:author="Пользователь" w:date="2019-11-12T17:13:00Z"/>
          <w:rFonts w:eastAsia="Times New Roman"/>
          <w:strike/>
          <w:color w:val="00000A"/>
          <w:sz w:val="24"/>
          <w:szCs w:val="24"/>
          <w:highlight w:val="white"/>
        </w:rPr>
      </w:pPr>
      <w:del w:id="791" w:author="Пользователь" w:date="2019-11-12T17:13:00Z">
        <w:r w:rsidRPr="003F737E" w:rsidDel="00306C14">
          <w:rPr>
            <w:rFonts w:eastAsia="Times New Roman"/>
            <w:strike/>
            <w:color w:val="00000A"/>
            <w:sz w:val="24"/>
            <w:szCs w:val="24"/>
            <w:highlight w:val="white"/>
          </w:rPr>
          <w:delText xml:space="preserve">Основными столпами </w:delText>
        </w:r>
        <w:r w:rsidRPr="003F737E" w:rsidDel="00306C14">
          <w:rPr>
            <w:rFonts w:eastAsia="Times New Roman"/>
            <w:strike/>
            <w:color w:val="00000A"/>
            <w:sz w:val="24"/>
            <w:szCs w:val="24"/>
          </w:rPr>
          <w:delText>математической</w:delText>
        </w:r>
        <w:r w:rsidRPr="003F737E" w:rsidDel="00306C14">
          <w:rPr>
            <w:rFonts w:eastAsia="Times New Roman"/>
            <w:strike/>
            <w:color w:val="00000A"/>
            <w:sz w:val="24"/>
            <w:szCs w:val="24"/>
            <w:highlight w:val="white"/>
          </w:rPr>
          <w:delText xml:space="preserve"> статистики являются теория вероятностей, </w:delText>
        </w:r>
        <w:r w:rsidRPr="003F737E" w:rsidDel="00306C14">
          <w:rPr>
            <w:rFonts w:eastAsia="Times New Roman"/>
            <w:i/>
            <w:strike/>
            <w:color w:val="215868"/>
            <w:sz w:val="24"/>
            <w:szCs w:val="24"/>
          </w:rPr>
          <w:delText>Закон больших чисел</w:delText>
        </w:r>
        <w:r w:rsidRPr="003F737E" w:rsidDel="00306C14">
          <w:rPr>
            <w:rFonts w:eastAsia="Times New Roman"/>
            <w:i/>
            <w:strike/>
            <w:color w:val="00000A"/>
            <w:sz w:val="24"/>
            <w:szCs w:val="24"/>
            <w:highlight w:val="white"/>
          </w:rPr>
          <w:delText xml:space="preserve"> </w:delText>
        </w:r>
        <w:r w:rsidRPr="003F737E" w:rsidDel="00306C14">
          <w:rPr>
            <w:rFonts w:eastAsia="Times New Roman"/>
            <w:strike/>
            <w:color w:val="00000A"/>
            <w:sz w:val="24"/>
            <w:szCs w:val="24"/>
            <w:highlight w:val="white"/>
          </w:rPr>
          <w:delText>и </w:delText>
        </w:r>
        <w:r w:rsidRPr="003F737E" w:rsidDel="00306C14">
          <w:rPr>
            <w:rFonts w:eastAsia="Times New Roman"/>
            <w:i/>
            <w:strike/>
            <w:color w:val="215868"/>
            <w:sz w:val="24"/>
            <w:szCs w:val="24"/>
          </w:rPr>
          <w:delText xml:space="preserve">Центральная предельная </w:delText>
        </w:r>
        <w:commentRangeStart w:id="792"/>
        <w:r w:rsidRPr="003F737E" w:rsidDel="00306C14">
          <w:rPr>
            <w:rFonts w:eastAsia="Times New Roman"/>
            <w:i/>
            <w:strike/>
            <w:color w:val="215868"/>
            <w:sz w:val="24"/>
            <w:szCs w:val="24"/>
          </w:rPr>
          <w:delText>теорема</w:delText>
        </w:r>
        <w:commentRangeEnd w:id="792"/>
        <w:r w:rsidR="00554643" w:rsidRPr="003F737E" w:rsidDel="00306C14">
          <w:rPr>
            <w:rStyle w:val="af"/>
            <w:strike/>
          </w:rPr>
          <w:commentReference w:id="792"/>
        </w:r>
        <w:r w:rsidRPr="003F737E" w:rsidDel="00306C14">
          <w:rPr>
            <w:rFonts w:eastAsia="Times New Roman"/>
            <w:strike/>
            <w:color w:val="00000A"/>
            <w:sz w:val="24"/>
            <w:szCs w:val="24"/>
            <w:highlight w:val="white"/>
          </w:rPr>
          <w:delText>. </w:delText>
        </w:r>
      </w:del>
    </w:p>
    <w:p w14:paraId="2CDF789F" w14:textId="34C16A09" w:rsidR="00BF36D0" w:rsidRPr="00BF36D0" w:rsidRDefault="00BF36D0">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 xml:space="preserve">ностей, а ее столпами являются закон больших чисел и центральная предельная </w:t>
      </w:r>
      <w:commentRangeStart w:id="793"/>
      <w:r w:rsidRPr="00BF36D0">
        <w:rPr>
          <w:sz w:val="24"/>
          <w:szCs w:val="24"/>
        </w:rPr>
        <w:t>теорема</w:t>
      </w:r>
      <w:commentRangeEnd w:id="793"/>
      <w:r w:rsidR="003F737E">
        <w:rPr>
          <w:rStyle w:val="af"/>
        </w:rPr>
        <w:commentReference w:id="793"/>
      </w:r>
      <w:del w:id="794" w:author="Пользователь" w:date="2019-11-12T17:14:00Z">
        <w:r w:rsidRPr="00CD4F3A" w:rsidDel="00332AF7">
          <w:rPr>
            <w:sz w:val="24"/>
            <w:szCs w:val="24"/>
          </w:rPr>
          <w:delText>"</w:delText>
        </w:r>
      </w:del>
      <w:r w:rsidRPr="00CD4F3A">
        <w:rPr>
          <w:sz w:val="24"/>
          <w:szCs w:val="24"/>
        </w:rPr>
        <w:t>.</w:t>
      </w:r>
    </w:p>
    <w:p w14:paraId="67DE3432" w14:textId="75E30A9B" w:rsidR="008E2D65" w:rsidRPr="00BB52AF" w:rsidDel="00332AF7" w:rsidRDefault="00662FA5">
      <w:pPr>
        <w:spacing w:line="288" w:lineRule="auto"/>
        <w:ind w:firstLine="397"/>
        <w:jc w:val="both"/>
        <w:rPr>
          <w:del w:id="795" w:author="Пользователь" w:date="2019-11-12T17:14:00Z"/>
          <w:rFonts w:eastAsia="Times New Roman"/>
          <w:strike/>
          <w:color w:val="00000A"/>
          <w:sz w:val="24"/>
          <w:szCs w:val="24"/>
          <w:highlight w:val="white"/>
        </w:rPr>
      </w:pPr>
      <w:del w:id="796" w:author="Пользователь" w:date="2019-11-12T17:14:00Z">
        <w:r w:rsidRPr="00BB52AF" w:rsidDel="00332AF7">
          <w:rPr>
            <w:rFonts w:eastAsia="Times New Roman"/>
            <w:strike/>
            <w:color w:val="00000A"/>
            <w:sz w:val="24"/>
            <w:szCs w:val="24"/>
            <w:highlight w:val="white"/>
          </w:rPr>
          <w:delText xml:space="preserve">Закон больших чисел, </w:delText>
        </w:r>
        <w:commentRangeStart w:id="797"/>
        <w:r w:rsidRPr="00BB52AF" w:rsidDel="00332AF7">
          <w:rPr>
            <w:rFonts w:eastAsia="Times New Roman"/>
            <w:strike/>
            <w:color w:val="00000A"/>
            <w:sz w:val="24"/>
            <w:szCs w:val="24"/>
            <w:highlight w:val="white"/>
          </w:rPr>
          <w:delText>в вольной трактовке</w:delText>
        </w:r>
        <w:commentRangeEnd w:id="797"/>
        <w:r w:rsidR="00554643" w:rsidRPr="00BB52AF" w:rsidDel="00332AF7">
          <w:rPr>
            <w:rStyle w:val="af"/>
            <w:strike/>
          </w:rPr>
          <w:commentReference w:id="797"/>
        </w:r>
        <w:r w:rsidRPr="00BB52AF" w:rsidDel="00332AF7">
          <w:rPr>
            <w:rFonts w:eastAsia="Times New Roman"/>
            <w:strike/>
            <w:color w:val="00000A"/>
            <w:sz w:val="24"/>
            <w:szCs w:val="24"/>
            <w:highlight w:val="white"/>
          </w:rPr>
          <w:delText xml:space="preserve">, </w:delText>
        </w:r>
        <w:r w:rsidRPr="00BB52AF" w:rsidDel="00332AF7">
          <w:rPr>
            <w:rFonts w:eastAsia="Times New Roman"/>
            <w:strike/>
            <w:color w:val="00000A"/>
            <w:sz w:val="24"/>
            <w:szCs w:val="24"/>
          </w:rPr>
          <w:delText>говорит</w:delText>
        </w:r>
        <w:r w:rsidRPr="00BB52AF" w:rsidDel="00332AF7">
          <w:rPr>
            <w:rFonts w:eastAsia="Times New Roman"/>
            <w:strike/>
            <w:color w:val="00000A"/>
            <w:sz w:val="24"/>
            <w:szCs w:val="24"/>
            <w:highlight w:val="white"/>
          </w:rPr>
          <w:delText xml:space="preserve"> о том, что </w:delText>
        </w:r>
        <w:r w:rsidRPr="00BB52AF" w:rsidDel="00332AF7">
          <w:rPr>
            <w:rFonts w:eastAsia="Times New Roman"/>
            <w:i/>
            <w:strike/>
            <w:color w:val="00000A"/>
            <w:sz w:val="24"/>
            <w:szCs w:val="24"/>
            <w:highlight w:val="white"/>
          </w:rPr>
          <w:delText>большое число наблюдений случайной величины почти наверняка отражает её распределение</w:delText>
        </w:r>
        <w:r w:rsidRPr="00BB52AF" w:rsidDel="00332AF7">
          <w:rPr>
            <w:rFonts w:eastAsia="Times New Roman"/>
            <w:strike/>
            <w:color w:val="00000A"/>
            <w:sz w:val="24"/>
            <w:szCs w:val="24"/>
            <w:highlight w:val="white"/>
          </w:rPr>
          <w:delText xml:space="preserve">, так что наблюдаемые статистики: среднее, дисперсия и прочие характеристики </w:delText>
        </w:r>
        <w:r w:rsidRPr="00BB52AF" w:rsidDel="00332AF7">
          <w:rPr>
            <w:rFonts w:eastAsia="Times New Roman"/>
            <w:strike/>
            <w:color w:val="00000A"/>
            <w:sz w:val="24"/>
            <w:szCs w:val="24"/>
          </w:rPr>
          <w:delText xml:space="preserve">– </w:delText>
        </w:r>
        <w:r w:rsidRPr="00BB52AF" w:rsidDel="00332AF7">
          <w:rPr>
            <w:rFonts w:eastAsia="Times New Roman"/>
            <w:strike/>
            <w:color w:val="00000A"/>
            <w:sz w:val="24"/>
            <w:szCs w:val="24"/>
            <w:highlight w:val="white"/>
          </w:rPr>
          <w:delText>стремятся к точным значениям, соответствующим случайной величине. Иными словами, гистограмма наблюдаемых величин при бесконечном числе данных, почти наверняка стремится к тому распределению, которое мы можем считать истинным. Именно этот закон прочно связывает «бытовое» частотное толкование вероятности и теоретическое как меры на вероятностном пространстве.</w:delText>
        </w:r>
      </w:del>
    </w:p>
    <w:p w14:paraId="255B5961" w14:textId="77777777" w:rsidR="00332AF7" w:rsidRDefault="00B27F62">
      <w:pPr>
        <w:spacing w:line="288" w:lineRule="auto"/>
        <w:ind w:firstLine="397"/>
        <w:jc w:val="both"/>
        <w:rPr>
          <w:ins w:id="798" w:author="Пользователь" w:date="2019-11-12T17:14:00Z"/>
          <w:rFonts w:eastAsia="Times New Roman"/>
          <w:color w:val="00000A"/>
          <w:sz w:val="24"/>
          <w:szCs w:val="24"/>
          <w:highlight w:val="white"/>
        </w:rPr>
      </w:pPr>
      <w:del w:id="799" w:author="Пользователь" w:date="2019-11-12T17:14:00Z">
        <w:r w:rsidRPr="00BB52AF" w:rsidDel="00332AF7">
          <w:rPr>
            <w:sz w:val="24"/>
            <w:szCs w:val="24"/>
          </w:rPr>
          <w:delText>"</w:delText>
        </w:r>
      </w:del>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40E63285" w14:textId="0D66ED9D" w:rsidR="00B27F62" w:rsidRPr="00CD4F3A" w:rsidRDefault="00CD4F3A">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w:t>
      </w:r>
      <w:ins w:id="800" w:author="Пользователь" w:date="2019-11-12T17:14:00Z">
        <w:r w:rsidR="00332AF7">
          <w:rPr>
            <w:rFonts w:eastAsia="Times New Roman"/>
            <w:color w:val="00000A"/>
            <w:sz w:val="24"/>
            <w:szCs w:val="24"/>
            <w:highlight w:val="white"/>
          </w:rPr>
          <w:t xml:space="preserve"> -</w:t>
        </w:r>
      </w:ins>
      <w:del w:id="801" w:author="Пользователь" w:date="2019-11-12T17:14:00Z">
        <w:r w:rsidDel="00332AF7">
          <w:rPr>
            <w:rFonts w:eastAsia="Times New Roman"/>
            <w:color w:val="00000A"/>
            <w:sz w:val="24"/>
            <w:szCs w:val="24"/>
            <w:highlight w:val="white"/>
          </w:rPr>
          <w:delText>,</w:delText>
        </w:r>
      </w:del>
      <w:r>
        <w:rPr>
          <w:rFonts w:eastAsia="Times New Roman"/>
          <w:color w:val="00000A"/>
          <w:sz w:val="24"/>
          <w:szCs w:val="24"/>
          <w:highlight w:val="white"/>
        </w:rPr>
        <w:t xml:space="preserve"> это не </w:t>
      </w:r>
      <w:ins w:id="802" w:author="Пользователь" w:date="2019-11-12T17:14:00Z">
        <w:r w:rsidR="00332AF7">
          <w:rPr>
            <w:rFonts w:eastAsia="Times New Roman"/>
            <w:color w:val="00000A"/>
            <w:sz w:val="24"/>
            <w:szCs w:val="24"/>
            <w:highlight w:val="white"/>
          </w:rPr>
          <w:t xml:space="preserve">одно </w:t>
        </w:r>
      </w:ins>
      <w:r>
        <w:rPr>
          <w:rFonts w:eastAsia="Times New Roman"/>
          <w:color w:val="00000A"/>
          <w:sz w:val="24"/>
          <w:szCs w:val="24"/>
          <w:highlight w:val="white"/>
        </w:rPr>
        <w:t xml:space="preserve">какое-то </w:t>
      </w:r>
      <w:del w:id="803" w:author="Пользователь" w:date="2019-11-12T17:14:00Z">
        <w:r w:rsidDel="00332AF7">
          <w:rPr>
            <w:rFonts w:eastAsia="Times New Roman"/>
            <w:color w:val="00000A"/>
            <w:sz w:val="24"/>
            <w:szCs w:val="24"/>
            <w:highlight w:val="white"/>
          </w:rPr>
          <w:delText xml:space="preserve">одно </w:delText>
        </w:r>
      </w:del>
      <w:r>
        <w:rPr>
          <w:rFonts w:eastAsia="Times New Roman"/>
          <w:color w:val="00000A"/>
          <w:sz w:val="24"/>
          <w:szCs w:val="24"/>
          <w:highlight w:val="white"/>
        </w:rPr>
        <w:t>утверждение. Каждый из этих результатов представляет собой несколько различных теорем, охватывающих широкий спектр задач и различных условий</w:t>
      </w:r>
      <w:del w:id="804" w:author="Пользователь" w:date="2019-11-12T17:14:00Z">
        <w:r w:rsidDel="00332AF7">
          <w:rPr>
            <w:rFonts w:eastAsia="Times New Roman"/>
            <w:color w:val="00000A"/>
            <w:sz w:val="24"/>
            <w:szCs w:val="24"/>
            <w:highlight w:val="white"/>
          </w:rPr>
          <w:delText xml:space="preserve"> </w:delText>
        </w:r>
      </w:del>
      <w:r>
        <w:rPr>
          <w:rFonts w:eastAsia="Times New Roman"/>
          <w:color w:val="00000A"/>
          <w:sz w:val="24"/>
          <w:szCs w:val="24"/>
          <w:highlight w:val="white"/>
        </w:rPr>
        <w:t xml:space="preserve">. Мы познакомимся с их упрощёнными формулировками, </w:t>
      </w:r>
      <w:r w:rsidR="00D71C6B">
        <w:rPr>
          <w:rFonts w:eastAsia="Times New Roman"/>
          <w:color w:val="00000A"/>
          <w:sz w:val="24"/>
          <w:szCs w:val="24"/>
          <w:highlight w:val="white"/>
        </w:rPr>
        <w:t xml:space="preserve">дающими </w:t>
      </w:r>
      <w:del w:id="805" w:author="Пользователь" w:date="2019-11-12T17:14:00Z">
        <w:r w:rsidR="00D71C6B" w:rsidDel="00332AF7">
          <w:rPr>
            <w:rFonts w:eastAsia="Times New Roman"/>
            <w:color w:val="00000A"/>
            <w:sz w:val="24"/>
            <w:szCs w:val="24"/>
            <w:highlight w:val="white"/>
          </w:rPr>
          <w:delText xml:space="preserve">интуитивное </w:delText>
        </w:r>
      </w:del>
      <w:ins w:id="806" w:author="Пользователь" w:date="2019-11-12T17:14:00Z">
        <w:r w:rsidR="00332AF7">
          <w:rPr>
            <w:rFonts w:eastAsia="Times New Roman"/>
            <w:color w:val="00000A"/>
            <w:sz w:val="24"/>
            <w:szCs w:val="24"/>
            <w:highlight w:val="white"/>
          </w:rPr>
          <w:t xml:space="preserve">хорошее </w:t>
        </w:r>
      </w:ins>
      <w:r w:rsidR="00D71C6B">
        <w:rPr>
          <w:rFonts w:eastAsia="Times New Roman"/>
          <w:color w:val="00000A"/>
          <w:sz w:val="24"/>
          <w:szCs w:val="24"/>
          <w:highlight w:val="white"/>
        </w:rPr>
        <w:t>представление об этих важных результат</w:t>
      </w:r>
      <w:r w:rsidR="00105EAA">
        <w:rPr>
          <w:rFonts w:eastAsia="Times New Roman"/>
          <w:color w:val="00000A"/>
          <w:sz w:val="24"/>
          <w:szCs w:val="24"/>
          <w:highlight w:val="white"/>
        </w:rPr>
        <w:t>ах</w:t>
      </w:r>
      <w:r w:rsidR="00D71C6B">
        <w:rPr>
          <w:rFonts w:eastAsia="Times New Roman"/>
          <w:color w:val="00000A"/>
          <w:sz w:val="24"/>
          <w:szCs w:val="24"/>
          <w:highlight w:val="white"/>
        </w:rPr>
        <w:t>.</w:t>
      </w:r>
    </w:p>
    <w:p w14:paraId="223CE313" w14:textId="35290B7F" w:rsidR="00AF5E84" w:rsidRPr="00AF5E84" w:rsidRDefault="00B27F62" w:rsidP="00AF5E84">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w:t>
      </w:r>
      <w:r>
        <w:rPr>
          <w:rFonts w:eastAsia="Times New Roman"/>
          <w:color w:val="00000A"/>
          <w:sz w:val="24"/>
          <w:szCs w:val="24"/>
          <w:highlight w:val="white"/>
        </w:rPr>
        <w:lastRenderedPageBreak/>
        <w:t xml:space="preserve">условиях </w:t>
      </w:r>
      <w:r w:rsidR="007D7A27">
        <w:rPr>
          <w:rFonts w:eastAsia="Times New Roman"/>
          <w:color w:val="00000A"/>
          <w:sz w:val="24"/>
          <w:szCs w:val="24"/>
          <w:highlight w:val="white"/>
        </w:rPr>
        <w:t xml:space="preserve">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w:t>
      </w:r>
      <w:r w:rsidR="00A07919">
        <w:rPr>
          <w:rFonts w:eastAsia="Times New Roman"/>
          <w:color w:val="00000A"/>
          <w:sz w:val="24"/>
          <w:szCs w:val="24"/>
          <w:highlight w:val="white"/>
        </w:rPr>
        <w:t xml:space="preserve">В простейшем случае он выглядит так. </w:t>
      </w:r>
    </w:p>
    <w:p w14:paraId="1DD0CD41" w14:textId="3D6B4C06" w:rsidR="007919D8" w:rsidRDefault="00A07919">
      <w:pPr>
        <w:spacing w:line="288" w:lineRule="auto"/>
        <w:ind w:firstLine="397"/>
        <w:jc w:val="both"/>
        <w:rPr>
          <w:ins w:id="807" w:author="Пользователь" w:date="2019-11-12T17:17:00Z"/>
          <w:rFonts w:eastAsia="Times New Roman"/>
          <w:color w:val="00000A"/>
          <w:sz w:val="24"/>
          <w:szCs w:val="24"/>
          <w:highlight w:val="white"/>
        </w:rPr>
      </w:pPr>
      <w:r>
        <w:rPr>
          <w:rFonts w:eastAsia="Times New Roman"/>
          <w:color w:val="00000A"/>
          <w:sz w:val="24"/>
          <w:szCs w:val="24"/>
          <w:highlight w:val="white"/>
        </w:rPr>
        <w:t>Пусть</w:t>
      </w:r>
      <w:r w:rsidR="00AF5E84">
        <w:rPr>
          <w:rFonts w:eastAsia="Times New Roman"/>
          <w:color w:val="00000A"/>
          <w:sz w:val="24"/>
          <w:szCs w:val="24"/>
          <w:highlight w:val="white"/>
        </w:rPr>
        <w:t xml:space="preserve"> </w:t>
      </w:r>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ctrlPr>
              <w:rPr>
                <w:rFonts w:ascii="Cambria Math" w:eastAsia="Times New Roman" w:hAnsi="Cambria Math"/>
                <w:i/>
                <w:color w:val="00000A"/>
                <w:sz w:val="24"/>
                <w:szCs w:val="24"/>
                <w:highlight w:val="white"/>
              </w:rPr>
            </m:ctrlPr>
          </m:e>
          <m:sub>
            <m:r>
              <w:rPr>
                <w:rFonts w:ascii="Cambria Math" w:eastAsia="Times New Roman" w:hAnsi="Cambria Math"/>
                <w:color w:val="00000A"/>
                <w:sz w:val="24"/>
                <w:szCs w:val="24"/>
                <w:highlight w:val="white"/>
              </w:rPr>
              <m:t>1</m:t>
            </m:r>
          </m:sub>
        </m:sSub>
        <m:r>
          <w:rPr>
            <w:rFonts w:ascii="Cambria Math" w:eastAsia="Times New Roman" w:hAnsi="Cambria Math"/>
            <w:color w:val="00000A"/>
            <w:sz w:val="24"/>
            <w:szCs w:val="24"/>
            <w:highlight w:val="white"/>
          </w:rPr>
          <m:t xml:space="preserve">, </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e>
          <m:sub>
            <m:r>
              <w:rPr>
                <w:rFonts w:ascii="Cambria Math" w:eastAsia="Times New Roman" w:hAnsi="Cambria Math"/>
                <w:color w:val="00000A"/>
                <w:sz w:val="24"/>
                <w:szCs w:val="24"/>
                <w:highlight w:val="white"/>
              </w:rPr>
              <m:t>2</m:t>
            </m:r>
          </m:sub>
        </m:sSub>
        <m:r>
          <w:rPr>
            <w:rFonts w:ascii="Cambria Math" w:eastAsia="Times New Roman" w:hAnsi="Cambria Math"/>
            <w:color w:val="00000A"/>
            <w:sz w:val="24"/>
            <w:szCs w:val="24"/>
          </w:rPr>
          <m:t>, …,</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rPr>
              <m:t>X</m:t>
            </m:r>
          </m:e>
          <m:sub>
            <m:r>
              <w:rPr>
                <w:rFonts w:ascii="Cambria Math" w:eastAsia="Times New Roman" w:hAnsi="Cambria Math"/>
                <w:color w:val="00000A"/>
                <w:sz w:val="24"/>
                <w:szCs w:val="24"/>
              </w:rPr>
              <m:t>n</m:t>
            </m:r>
          </m:sub>
        </m:sSub>
      </m:oMath>
      <w:r w:rsidR="00AF5E84">
        <w:rPr>
          <w:rFonts w:eastAsia="Times New Roman"/>
          <w:color w:val="00000A"/>
          <w:sz w:val="24"/>
          <w:szCs w:val="24"/>
        </w:rPr>
        <w:t xml:space="preserve"> </w:t>
      </w:r>
      <w:r>
        <w:rPr>
          <w:rFonts w:eastAsia="Times New Roman"/>
          <w:color w:val="00000A"/>
          <w:sz w:val="24"/>
          <w:szCs w:val="24"/>
          <w:highlight w:val="white"/>
        </w:rPr>
        <w:t xml:space="preserve">– независимые одинаково распределенные случайные величины с математическим ожиданием </w:t>
      </w:r>
      <m:oMath>
        <m:r>
          <w:rPr>
            <w:rFonts w:ascii="Cambria Math" w:eastAsia="Times New Roman" w:hAnsi="Cambria Math"/>
            <w:color w:val="00000A"/>
            <w:sz w:val="24"/>
            <w:szCs w:val="24"/>
            <w:highlight w:val="white"/>
            <w:lang w:val="en-US"/>
          </w:rPr>
          <m:t>a</m:t>
        </m:r>
      </m:oMath>
      <w:r w:rsidR="006F06CF">
        <w:rPr>
          <w:rFonts w:eastAsia="Times New Roman"/>
          <w:color w:val="00000A"/>
          <w:sz w:val="24"/>
          <w:szCs w:val="24"/>
          <w:highlight w:val="white"/>
        </w:rPr>
        <w:t xml:space="preserve">, </w:t>
      </w:r>
      <m:oMath>
        <m:sSub>
          <m:sSubPr>
            <m:ctrlPr>
              <w:ins w:id="808" w:author="Пользователь" w:date="2019-11-12T17:16:00Z">
                <w:rPr>
                  <w:rFonts w:ascii="Cambria Math" w:eastAsia="Times New Roman" w:hAnsi="Cambria Math"/>
                  <w:i/>
                  <w:color w:val="00000A"/>
                  <w:sz w:val="24"/>
                  <w:szCs w:val="24"/>
                </w:rPr>
              </w:ins>
            </m:ctrlPr>
          </m:sSubPr>
          <m:e>
            <m:sSub>
              <m:sSubPr>
                <m:ctrlPr>
                  <w:ins w:id="809" w:author="Пользователь" w:date="2019-11-12T17:16:00Z">
                    <w:rPr>
                      <w:rFonts w:ascii="Cambria Math" w:eastAsia="Times New Roman" w:hAnsi="Cambria Math"/>
                      <w:i/>
                      <w:color w:val="00000A"/>
                      <w:sz w:val="24"/>
                      <w:szCs w:val="24"/>
                    </w:rPr>
                  </w:ins>
                </m:ctrlPr>
              </m:sSubPr>
              <m:e>
                <m:r>
                  <w:ins w:id="810" w:author="Пользователь" w:date="2019-11-12T17:16:00Z">
                    <w:rPr>
                      <w:rFonts w:ascii="Cambria Math" w:eastAsia="Times New Roman" w:hAnsi="Cambria Math"/>
                      <w:color w:val="00000A"/>
                      <w:sz w:val="24"/>
                      <w:szCs w:val="24"/>
                    </w:rPr>
                    <m:t>S</m:t>
                  </w:ins>
                </m:r>
              </m:e>
              <m:sub>
                <m:r>
                  <w:ins w:id="811" w:author="Пользователь" w:date="2019-11-12T17:16:00Z">
                    <w:rPr>
                      <w:rFonts w:ascii="Cambria Math" w:eastAsia="Times New Roman" w:hAnsi="Cambria Math"/>
                      <w:color w:val="00000A"/>
                      <w:sz w:val="24"/>
                      <w:szCs w:val="24"/>
                    </w:rPr>
                    <m:t>n</m:t>
                  </w:ins>
                </m:r>
              </m:sub>
            </m:sSub>
            <m:r>
              <w:ins w:id="812" w:author="Пользователь" w:date="2019-11-12T17:16:00Z">
                <w:rPr>
                  <w:rFonts w:ascii="Cambria Math" w:eastAsia="Times New Roman" w:hAnsi="Cambria Math"/>
                  <w:color w:val="00000A"/>
                  <w:sz w:val="24"/>
                  <w:szCs w:val="24"/>
                  <w:highlight w:val="white"/>
                </w:rPr>
                <m:t>= X</m:t>
              </w:ins>
            </m:r>
            <m:ctrlPr>
              <w:ins w:id="813" w:author="Пользователь" w:date="2019-11-12T17:16:00Z">
                <w:rPr>
                  <w:rFonts w:ascii="Cambria Math" w:eastAsia="Times New Roman" w:hAnsi="Cambria Math"/>
                  <w:i/>
                  <w:color w:val="00000A"/>
                  <w:sz w:val="24"/>
                  <w:szCs w:val="24"/>
                  <w:highlight w:val="white"/>
                </w:rPr>
              </w:ins>
            </m:ctrlPr>
          </m:e>
          <m:sub>
            <m:r>
              <w:ins w:id="814" w:author="Пользователь" w:date="2019-11-12T17:16:00Z">
                <w:rPr>
                  <w:rFonts w:ascii="Cambria Math" w:eastAsia="Times New Roman" w:hAnsi="Cambria Math"/>
                  <w:color w:val="00000A"/>
                  <w:sz w:val="24"/>
                  <w:szCs w:val="24"/>
                  <w:highlight w:val="white"/>
                </w:rPr>
                <m:t>1</m:t>
              </w:ins>
            </m:r>
          </m:sub>
        </m:sSub>
        <m:r>
          <w:ins w:id="815" w:author="Пользователь" w:date="2019-11-12T17:16:00Z">
            <w:rPr>
              <w:rFonts w:ascii="Cambria Math" w:eastAsia="Times New Roman" w:hAnsi="Cambria Math"/>
              <w:color w:val="00000A"/>
              <w:sz w:val="24"/>
              <w:szCs w:val="24"/>
            </w:rPr>
            <m:t>+</m:t>
          </w:ins>
        </m:r>
        <m:sSub>
          <m:sSubPr>
            <m:ctrlPr>
              <w:ins w:id="816" w:author="Пользователь" w:date="2019-11-12T17:16:00Z">
                <w:rPr>
                  <w:rFonts w:ascii="Cambria Math" w:eastAsia="Times New Roman" w:hAnsi="Cambria Math"/>
                  <w:i/>
                  <w:color w:val="00000A"/>
                  <w:sz w:val="24"/>
                  <w:szCs w:val="24"/>
                </w:rPr>
              </w:ins>
            </m:ctrlPr>
          </m:sSubPr>
          <m:e>
            <m:r>
              <w:ins w:id="817" w:author="Пользователь" w:date="2019-11-12T17:16:00Z">
                <w:rPr>
                  <w:rFonts w:ascii="Cambria Math" w:eastAsia="Times New Roman" w:hAnsi="Cambria Math"/>
                  <w:color w:val="00000A"/>
                  <w:sz w:val="24"/>
                  <w:szCs w:val="24"/>
                  <w:highlight w:val="white"/>
                </w:rPr>
                <m:t>X</m:t>
              </w:ins>
            </m:r>
          </m:e>
          <m:sub>
            <m:r>
              <w:ins w:id="818" w:author="Пользователь" w:date="2019-11-12T17:16:00Z">
                <w:rPr>
                  <w:rFonts w:ascii="Cambria Math" w:eastAsia="Times New Roman" w:hAnsi="Cambria Math"/>
                  <w:color w:val="00000A"/>
                  <w:sz w:val="24"/>
                  <w:szCs w:val="24"/>
                  <w:highlight w:val="white"/>
                </w:rPr>
                <m:t>2</m:t>
              </w:ins>
            </m:r>
          </m:sub>
        </m:sSub>
        <m:r>
          <w:ins w:id="819" w:author="Пользователь" w:date="2019-11-12T17:16:00Z">
            <w:rPr>
              <w:rFonts w:ascii="Cambria Math" w:eastAsia="Times New Roman" w:hAnsi="Cambria Math"/>
              <w:color w:val="00000A"/>
              <w:sz w:val="24"/>
              <w:szCs w:val="24"/>
            </w:rPr>
            <m:t>+ …+</m:t>
          </w:ins>
        </m:r>
        <m:sSub>
          <m:sSubPr>
            <m:ctrlPr>
              <w:ins w:id="820" w:author="Пользователь" w:date="2019-11-12T17:16:00Z">
                <w:rPr>
                  <w:rFonts w:ascii="Cambria Math" w:eastAsia="Times New Roman" w:hAnsi="Cambria Math"/>
                  <w:i/>
                  <w:color w:val="00000A"/>
                  <w:sz w:val="24"/>
                  <w:szCs w:val="24"/>
                </w:rPr>
              </w:ins>
            </m:ctrlPr>
          </m:sSubPr>
          <m:e>
            <m:r>
              <w:ins w:id="821" w:author="Пользователь" w:date="2019-11-12T17:16:00Z">
                <w:rPr>
                  <w:rFonts w:ascii="Cambria Math" w:eastAsia="Times New Roman" w:hAnsi="Cambria Math"/>
                  <w:color w:val="00000A"/>
                  <w:sz w:val="24"/>
                  <w:szCs w:val="24"/>
                </w:rPr>
                <m:t>X</m:t>
              </w:ins>
            </m:r>
          </m:e>
          <m:sub>
            <m:r>
              <w:ins w:id="822" w:author="Пользователь" w:date="2019-11-12T17:16:00Z">
                <w:rPr>
                  <w:rFonts w:ascii="Cambria Math" w:eastAsia="Times New Roman" w:hAnsi="Cambria Math"/>
                  <w:color w:val="00000A"/>
                  <w:sz w:val="24"/>
                  <w:szCs w:val="24"/>
                </w:rPr>
                <m:t>n</m:t>
              </w:ins>
            </m:r>
          </m:sub>
        </m:sSub>
        <m:r>
          <w:ins w:id="823" w:author="Пользователь" w:date="2019-11-12T17:17:00Z">
            <w:rPr>
              <w:rFonts w:ascii="Cambria Math" w:eastAsia="Times New Roman" w:hAnsi="Cambria Math"/>
              <w:color w:val="00000A"/>
              <w:sz w:val="24"/>
              <w:szCs w:val="24"/>
            </w:rPr>
            <m:t>.</m:t>
          </w:ins>
        </m:r>
        <m:r>
          <w:ins w:id="824" w:author="Пользователь" w:date="2019-11-12T17:16:00Z">
            <w:rPr>
              <w:rFonts w:ascii="Cambria Math" w:eastAsia="Times New Roman" w:hAnsi="Cambria Math"/>
              <w:color w:val="00000A"/>
              <w:sz w:val="24"/>
              <w:szCs w:val="24"/>
            </w:rPr>
            <m:t xml:space="preserve"> </m:t>
          </w:ins>
        </m:r>
      </m:oMath>
      <w:ins w:id="825" w:author="Пользователь" w:date="2019-11-12T17:17:00Z">
        <w:r w:rsidR="007919D8">
          <w:rPr>
            <w:rFonts w:eastAsia="Times New Roman"/>
            <w:color w:val="00000A"/>
            <w:sz w:val="24"/>
            <w:szCs w:val="24"/>
            <w:highlight w:val="white"/>
          </w:rPr>
          <w:t>Т</w:t>
        </w:r>
      </w:ins>
      <w:del w:id="826" w:author="Пользователь" w:date="2019-11-12T17:17:00Z">
        <w:r w:rsidR="00105EAA" w:rsidDel="007919D8">
          <w:rPr>
            <w:rFonts w:eastAsia="Times New Roman"/>
            <w:color w:val="00000A"/>
            <w:sz w:val="24"/>
            <w:szCs w:val="24"/>
            <w:highlight w:val="white"/>
          </w:rPr>
          <w:delText>т</w:delText>
        </w:r>
      </w:del>
      <w:proofErr w:type="spellStart"/>
      <w:r w:rsidR="00105EAA">
        <w:rPr>
          <w:rFonts w:eastAsia="Times New Roman"/>
          <w:color w:val="00000A"/>
          <w:sz w:val="24"/>
          <w:szCs w:val="24"/>
          <w:highlight w:val="white"/>
        </w:rPr>
        <w:t>огда</w:t>
      </w:r>
      <w:proofErr w:type="spellEnd"/>
      <w:ins w:id="827" w:author="Пользователь" w:date="2019-11-12T17:17:00Z">
        <w:r w:rsidR="007919D8">
          <w:rPr>
            <w:rFonts w:eastAsia="Times New Roman"/>
            <w:color w:val="00000A"/>
            <w:sz w:val="24"/>
            <w:szCs w:val="24"/>
            <w:highlight w:val="white"/>
          </w:rPr>
          <w:t xml:space="preserve"> </w:t>
        </w:r>
      </w:ins>
    </w:p>
    <w:p w14:paraId="69498850" w14:textId="77777777" w:rsidR="007919D8" w:rsidRPr="00A07919" w:rsidRDefault="007E072C" w:rsidP="007919D8">
      <w:pPr>
        <w:spacing w:line="288" w:lineRule="auto"/>
        <w:ind w:firstLine="397"/>
        <w:jc w:val="both"/>
        <w:rPr>
          <w:ins w:id="828" w:author="Пользователь" w:date="2019-11-12T17:17:00Z"/>
          <w:rFonts w:eastAsia="Times New Roman"/>
          <w:color w:val="00000A"/>
          <w:sz w:val="24"/>
          <w:szCs w:val="24"/>
          <w:highlight w:val="white"/>
        </w:rPr>
      </w:pPr>
      <m:oMathPara>
        <m:oMath>
          <m:f>
            <m:fPr>
              <m:ctrlPr>
                <w:ins w:id="829" w:author="Пользователь" w:date="2019-11-12T17:17:00Z">
                  <w:rPr>
                    <w:rFonts w:ascii="Cambria Math" w:eastAsia="Times New Roman" w:hAnsi="Cambria Math"/>
                    <w:i/>
                    <w:color w:val="00000A"/>
                    <w:sz w:val="24"/>
                    <w:szCs w:val="24"/>
                    <w:lang w:val="en-US"/>
                  </w:rPr>
                </w:ins>
              </m:ctrlPr>
            </m:fPr>
            <m:num>
              <m:sSub>
                <m:sSubPr>
                  <m:ctrlPr>
                    <w:ins w:id="830" w:author="Пользователь" w:date="2019-11-12T17:17:00Z">
                      <w:rPr>
                        <w:rFonts w:ascii="Cambria Math" w:eastAsia="Times New Roman" w:hAnsi="Cambria Math"/>
                        <w:i/>
                        <w:color w:val="00000A"/>
                        <w:sz w:val="24"/>
                        <w:szCs w:val="24"/>
                        <w:lang w:val="en-US"/>
                      </w:rPr>
                    </w:ins>
                  </m:ctrlPr>
                </m:sSubPr>
                <m:e>
                  <m:r>
                    <w:ins w:id="831" w:author="Пользователь" w:date="2019-11-12T17:17:00Z">
                      <w:rPr>
                        <w:rFonts w:ascii="Cambria Math" w:eastAsia="Times New Roman" w:hAnsi="Cambria Math"/>
                        <w:color w:val="00000A"/>
                        <w:sz w:val="24"/>
                        <w:szCs w:val="24"/>
                        <w:lang w:val="en-US"/>
                      </w:rPr>
                      <m:t>S</m:t>
                    </w:ins>
                  </m:r>
                </m:e>
                <m:sub>
                  <m:r>
                    <w:ins w:id="832" w:author="Пользователь" w:date="2019-11-12T17:17:00Z">
                      <w:rPr>
                        <w:rFonts w:ascii="Cambria Math" w:eastAsia="Times New Roman" w:hAnsi="Cambria Math"/>
                        <w:color w:val="00000A"/>
                        <w:sz w:val="24"/>
                        <w:szCs w:val="24"/>
                        <w:lang w:val="en-US"/>
                      </w:rPr>
                      <m:t>n</m:t>
                    </w:ins>
                  </m:r>
                </m:sub>
              </m:sSub>
            </m:num>
            <m:den>
              <m:r>
                <w:ins w:id="833" w:author="Пользователь" w:date="2019-11-12T17:17:00Z">
                  <w:rPr>
                    <w:rFonts w:ascii="Cambria Math" w:eastAsia="Times New Roman" w:hAnsi="Cambria Math"/>
                    <w:color w:val="00000A"/>
                    <w:sz w:val="24"/>
                    <w:szCs w:val="24"/>
                    <w:lang w:val="en-US"/>
                  </w:rPr>
                  <m:t>n</m:t>
                </w:ins>
              </m:r>
            </m:den>
          </m:f>
          <m:r>
            <w:ins w:id="834" w:author="Пользователь" w:date="2019-11-12T17:17:00Z">
              <w:rPr>
                <w:rFonts w:ascii="Cambria Math" w:eastAsia="Times New Roman" w:hAnsi="Cambria Math"/>
                <w:color w:val="00000A"/>
                <w:sz w:val="24"/>
                <w:szCs w:val="24"/>
                <w:lang w:val="en-US"/>
              </w:rPr>
              <m:t>→a, n →∞.</m:t>
            </w:ins>
          </m:r>
        </m:oMath>
      </m:oMathPara>
    </w:p>
    <w:p w14:paraId="6EEA5607" w14:textId="0C19FC2A" w:rsidR="00B27F62" w:rsidRPr="001B4E80" w:rsidRDefault="003D6FBC">
      <w:pPr>
        <w:spacing w:line="288" w:lineRule="auto"/>
        <w:ind w:firstLine="397"/>
        <w:jc w:val="both"/>
        <w:rPr>
          <w:rFonts w:eastAsia="Times New Roman"/>
          <w:color w:val="00000A"/>
          <w:sz w:val="24"/>
          <w:szCs w:val="24"/>
          <w:highlight w:val="white"/>
        </w:rPr>
      </w:pPr>
      <w:ins w:id="835" w:author="Пользователь" w:date="2019-11-12T17:20:00Z">
        <w:r>
          <w:rPr>
            <w:rFonts w:eastAsia="Times New Roman"/>
            <w:color w:val="00000A"/>
            <w:sz w:val="24"/>
            <w:szCs w:val="24"/>
            <w:highlight w:val="white"/>
          </w:rPr>
          <w:t>Иными словами, среднее значение</w:t>
        </w:r>
      </w:ins>
      <w:ins w:id="836" w:author="Пользователь" w:date="2019-11-12T17:21:00Z">
        <w:r>
          <w:rPr>
            <w:rFonts w:eastAsia="Times New Roman"/>
            <w:color w:val="00000A"/>
            <w:sz w:val="24"/>
            <w:szCs w:val="24"/>
            <w:highlight w:val="white"/>
          </w:rPr>
          <w:t xml:space="preserve"> наблюдений</w:t>
        </w:r>
      </w:ins>
      <w:ins w:id="837" w:author="Пользователь" w:date="2019-11-12T17:20:00Z">
        <w:r>
          <w:rPr>
            <w:rFonts w:eastAsia="Times New Roman"/>
            <w:color w:val="00000A"/>
            <w:sz w:val="24"/>
            <w:szCs w:val="24"/>
            <w:highlight w:val="white"/>
          </w:rPr>
          <w:t xml:space="preserve"> стремится к ма</w:t>
        </w:r>
      </w:ins>
      <w:ins w:id="838" w:author="Пользователь" w:date="2019-11-12T17:21:00Z">
        <w:r>
          <w:rPr>
            <w:rFonts w:eastAsia="Times New Roman"/>
            <w:color w:val="00000A"/>
            <w:sz w:val="24"/>
            <w:szCs w:val="24"/>
            <w:highlight w:val="white"/>
          </w:rPr>
          <w:t xml:space="preserve">тематическому ожиданию. </w:t>
        </w:r>
      </w:ins>
      <w:del w:id="839" w:author="Пользователь" w:date="2019-11-12T17:19:00Z">
        <w:r w:rsidR="00105EAA" w:rsidRPr="00BB52AF" w:rsidDel="006D6967">
          <w:rPr>
            <w:rFonts w:eastAsia="Times New Roman"/>
            <w:color w:val="00000A"/>
            <w:sz w:val="24"/>
            <w:szCs w:val="24"/>
            <w:highlight w:val="white"/>
          </w:rPr>
          <w:delText xml:space="preserve"> </w:delText>
        </w:r>
        <w:r w:rsidR="00105EAA" w:rsidDel="006D6967">
          <w:rPr>
            <w:rFonts w:eastAsia="Times New Roman"/>
            <w:color w:val="00000A"/>
            <w:sz w:val="24"/>
            <w:szCs w:val="24"/>
            <w:highlight w:val="white"/>
          </w:rPr>
          <w:delText xml:space="preserve">при увеличении </w:delText>
        </w:r>
        <w:r w:rsidR="00AF5E84" w:rsidDel="006D6967">
          <w:rPr>
            <w:rFonts w:eastAsia="Times New Roman"/>
            <w:color w:val="00000A"/>
            <w:sz w:val="24"/>
            <w:szCs w:val="24"/>
            <w:highlight w:val="white"/>
          </w:rPr>
          <w:delText>числа</w:delText>
        </w:r>
        <w:r w:rsidR="00105EAA" w:rsidDel="006D6967">
          <w:rPr>
            <w:rFonts w:eastAsia="Times New Roman"/>
            <w:color w:val="00000A"/>
            <w:sz w:val="24"/>
            <w:szCs w:val="24"/>
            <w:highlight w:val="white"/>
          </w:rPr>
          <w:delText xml:space="preserve"> </w:delText>
        </w:r>
        <m:oMath>
          <m:r>
            <w:rPr>
              <w:rFonts w:ascii="Cambria Math" w:eastAsia="Times New Roman" w:hAnsi="Cambria Math"/>
              <w:color w:val="00000A"/>
              <w:sz w:val="24"/>
              <w:szCs w:val="24"/>
              <w:highlight w:val="white"/>
              <w:lang w:val="en-US"/>
            </w:rPr>
            <m:t>n</m:t>
          </m:r>
          <m:r>
            <w:rPr>
              <w:rFonts w:ascii="Cambria Math" w:eastAsia="Times New Roman" w:hAnsi="Cambria Math"/>
              <w:color w:val="00000A"/>
              <w:sz w:val="24"/>
              <w:szCs w:val="24"/>
              <w:highlight w:val="white"/>
            </w:rPr>
            <m:t>,</m:t>
          </m:r>
        </m:oMath>
        <w:r w:rsidR="00AF5E84" w:rsidDel="006D6967">
          <w:rPr>
            <w:rFonts w:eastAsia="Times New Roman"/>
            <w:color w:val="00000A"/>
            <w:sz w:val="24"/>
            <w:szCs w:val="24"/>
            <w:highlight w:val="white"/>
          </w:rPr>
          <w:delText xml:space="preserve"> выражение </w:delText>
        </w:r>
        <w:r w:rsidR="00105EAA" w:rsidDel="006D6967">
          <w:rPr>
            <w:rFonts w:eastAsia="Times New Roman"/>
            <w:color w:val="00000A"/>
            <w:sz w:val="24"/>
            <w:szCs w:val="24"/>
            <w:highlight w:val="white"/>
          </w:rPr>
          <w:delText xml:space="preserve"> </w:delText>
        </w:r>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ctrlPr>
                <w:rPr>
                  <w:rFonts w:ascii="Cambria Math" w:eastAsia="Times New Roman" w:hAnsi="Cambria Math"/>
                  <w:i/>
                  <w:color w:val="00000A"/>
                  <w:sz w:val="24"/>
                  <w:szCs w:val="24"/>
                  <w:highlight w:val="white"/>
                </w:rPr>
              </m:ctrlPr>
            </m:e>
            <m:sub>
              <m:r>
                <w:rPr>
                  <w:rFonts w:ascii="Cambria Math" w:eastAsia="Times New Roman" w:hAnsi="Cambria Math"/>
                  <w:color w:val="00000A"/>
                  <w:sz w:val="24"/>
                  <w:szCs w:val="24"/>
                  <w:highlight w:val="white"/>
                </w:rPr>
                <m:t>1</m:t>
              </m:r>
            </m:sub>
          </m:sSub>
          <m:r>
            <w:rPr>
              <w:rFonts w:ascii="Cambria Math" w:eastAsia="Times New Roman" w:hAnsi="Cambria Math"/>
              <w:color w:val="00000A"/>
              <w:sz w:val="24"/>
              <w:szCs w:val="24"/>
            </w:rPr>
            <m:t>+</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e>
            <m:sub>
              <m:r>
                <w:rPr>
                  <w:rFonts w:ascii="Cambria Math" w:eastAsia="Times New Roman" w:hAnsi="Cambria Math"/>
                  <w:color w:val="00000A"/>
                  <w:sz w:val="24"/>
                  <w:szCs w:val="24"/>
                  <w:highlight w:val="white"/>
                </w:rPr>
                <m:t>2</m:t>
              </m:r>
            </m:sub>
          </m:sSub>
          <m:r>
            <w:rPr>
              <w:rFonts w:ascii="Cambria Math" w:eastAsia="Times New Roman" w:hAnsi="Cambria Math"/>
              <w:color w:val="00000A"/>
              <w:sz w:val="24"/>
              <w:szCs w:val="24"/>
            </w:rPr>
            <m:t>+ …+</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rPr>
                <m:t>X</m:t>
              </m:r>
            </m:e>
            <m:sub>
              <m:r>
                <w:rPr>
                  <w:rFonts w:ascii="Cambria Math" w:eastAsia="Times New Roman" w:hAnsi="Cambria Math"/>
                  <w:color w:val="00000A"/>
                  <w:sz w:val="24"/>
                  <w:szCs w:val="24"/>
                </w:rPr>
                <m:t>n</m:t>
              </m:r>
            </m:sub>
          </m:sSub>
          <m:r>
            <w:rPr>
              <w:rFonts w:ascii="Cambria Math" w:eastAsia="Times New Roman" w:hAnsi="Cambria Math"/>
              <w:color w:val="00000A"/>
              <w:sz w:val="24"/>
              <w:szCs w:val="24"/>
            </w:rPr>
            <m:t>)/</m:t>
          </m:r>
          <m:r>
            <w:rPr>
              <w:rFonts w:ascii="Cambria Math" w:eastAsia="Times New Roman" w:hAnsi="Cambria Math"/>
              <w:color w:val="00000A"/>
              <w:sz w:val="24"/>
              <w:szCs w:val="24"/>
              <w:lang w:val="en-US"/>
            </w:rPr>
            <m:t>n</m:t>
          </m:r>
        </m:oMath>
        <w:r w:rsidR="006F06CF" w:rsidDel="006D6967">
          <w:rPr>
            <w:rFonts w:eastAsia="Times New Roman"/>
            <w:color w:val="00000A"/>
            <w:sz w:val="24"/>
            <w:szCs w:val="24"/>
            <w:highlight w:val="white"/>
          </w:rPr>
          <w:delText xml:space="preserve"> </w:delText>
        </w:r>
        <w:r w:rsidR="00AF5E84" w:rsidDel="006D6967">
          <w:rPr>
            <w:rFonts w:eastAsia="Times New Roman"/>
            <w:color w:val="00000A"/>
            <w:sz w:val="24"/>
            <w:szCs w:val="24"/>
            <w:highlight w:val="white"/>
          </w:rPr>
          <w:delText>приближается</w:delText>
        </w:r>
        <w:r w:rsidR="00105EAA" w:rsidDel="006D6967">
          <w:rPr>
            <w:rFonts w:eastAsia="Times New Roman"/>
            <w:color w:val="00000A"/>
            <w:sz w:val="24"/>
            <w:szCs w:val="24"/>
            <w:highlight w:val="white"/>
          </w:rPr>
          <w:delText xml:space="preserve"> к значению </w:delText>
        </w:r>
        <m:oMath>
          <m:r>
            <w:rPr>
              <w:rFonts w:ascii="Cambria Math" w:eastAsia="Times New Roman" w:hAnsi="Cambria Math"/>
              <w:color w:val="00000A"/>
              <w:sz w:val="24"/>
              <w:szCs w:val="24"/>
              <w:highlight w:val="white"/>
              <w:lang w:val="en-US"/>
            </w:rPr>
            <m:t>a</m:t>
          </m:r>
        </m:oMath>
        <w:r w:rsidR="00AF5E84" w:rsidRPr="00AF5E84" w:rsidDel="006D6967">
          <w:rPr>
            <w:rFonts w:eastAsia="Times New Roman"/>
            <w:color w:val="00000A"/>
            <w:sz w:val="24"/>
            <w:szCs w:val="24"/>
            <w:highlight w:val="white"/>
          </w:rPr>
          <w:delText xml:space="preserve">. </w:delText>
        </w:r>
      </w:del>
      <w:commentRangeStart w:id="840"/>
      <w:r w:rsidR="00B27F62">
        <w:rPr>
          <w:rFonts w:eastAsia="Times New Roman"/>
          <w:color w:val="00000A"/>
          <w:sz w:val="24"/>
          <w:szCs w:val="24"/>
          <w:highlight w:val="white"/>
        </w:rPr>
        <w:t>В</w:t>
      </w:r>
      <w:commentRangeEnd w:id="840"/>
      <w:r w:rsidR="002246F6">
        <w:rPr>
          <w:rStyle w:val="af"/>
        </w:rPr>
        <w:commentReference w:id="840"/>
      </w:r>
      <w:r w:rsidR="00B27F62">
        <w:rPr>
          <w:rFonts w:eastAsia="Times New Roman"/>
          <w:color w:val="00000A"/>
          <w:sz w:val="24"/>
          <w:szCs w:val="24"/>
          <w:highlight w:val="white"/>
        </w:rPr>
        <w:t xml:space="preserve"> частности, из </w:t>
      </w:r>
      <w:del w:id="841" w:author="Пользователь" w:date="2019-11-12T17:21:00Z">
        <w:r w:rsidR="00B27F62" w:rsidDel="003D6FBC">
          <w:rPr>
            <w:rFonts w:eastAsia="Times New Roman"/>
            <w:color w:val="00000A"/>
            <w:sz w:val="24"/>
            <w:szCs w:val="24"/>
            <w:highlight w:val="white"/>
          </w:rPr>
          <w:delText xml:space="preserve">него </w:delText>
        </w:r>
      </w:del>
      <w:ins w:id="842" w:author="Пользователь" w:date="2019-11-12T17:21:00Z">
        <w:r>
          <w:rPr>
            <w:rFonts w:eastAsia="Times New Roman"/>
            <w:color w:val="00000A"/>
            <w:sz w:val="24"/>
            <w:szCs w:val="24"/>
            <w:highlight w:val="white"/>
          </w:rPr>
          <w:t xml:space="preserve">закона больших чисел </w:t>
        </w:r>
      </w:ins>
      <w:r w:rsidR="00B27F62">
        <w:rPr>
          <w:rFonts w:eastAsia="Times New Roman"/>
          <w:color w:val="00000A"/>
          <w:sz w:val="24"/>
          <w:szCs w:val="24"/>
          <w:highlight w:val="white"/>
        </w:rPr>
        <w:t xml:space="preserve">вытекает, что частота наблюдений какого-либо события стремится к вероятности этого события, то есть он </w:t>
      </w:r>
      <w:r w:rsidR="00B27F62"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sidR="00A07919">
        <w:rPr>
          <w:rFonts w:eastAsia="Times New Roman"/>
          <w:color w:val="00000A"/>
          <w:sz w:val="24"/>
          <w:szCs w:val="24"/>
          <w:highlight w:val="white"/>
        </w:rPr>
        <w:t>.</w:t>
      </w:r>
    </w:p>
    <w:p w14:paraId="20BCFDE9" w14:textId="3F1EAB24" w:rsidR="000A05F9" w:rsidRPr="00BB52AF" w:rsidDel="006D6967" w:rsidRDefault="00662FA5">
      <w:pPr>
        <w:spacing w:line="288" w:lineRule="auto"/>
        <w:ind w:firstLine="397"/>
        <w:jc w:val="both"/>
        <w:rPr>
          <w:del w:id="843" w:author="Пользователь" w:date="2019-11-12T17:19:00Z"/>
          <w:rFonts w:eastAsia="Times New Roman"/>
          <w:strike/>
          <w:color w:val="00000A"/>
          <w:sz w:val="24"/>
          <w:szCs w:val="24"/>
          <w:highlight w:val="white"/>
        </w:rPr>
      </w:pPr>
      <w:del w:id="844" w:author="Пользователь" w:date="2019-11-12T17:19:00Z">
        <w:r w:rsidRPr="00BB52AF" w:rsidDel="006D6967">
          <w:rPr>
            <w:rFonts w:eastAsia="Times New Roman"/>
            <w:strike/>
            <w:color w:val="00000A"/>
            <w:sz w:val="24"/>
            <w:szCs w:val="24"/>
            <w:highlight w:val="white"/>
          </w:rPr>
          <w:delText xml:space="preserve">Центральная предельная теорема, опять же, в вольной </w:delText>
        </w:r>
        <w:commentRangeStart w:id="845"/>
        <w:r w:rsidRPr="00BB52AF" w:rsidDel="006D6967">
          <w:rPr>
            <w:rFonts w:eastAsia="Times New Roman"/>
            <w:strike/>
            <w:color w:val="00000A"/>
            <w:sz w:val="24"/>
            <w:szCs w:val="24"/>
            <w:highlight w:val="white"/>
          </w:rPr>
          <w:delText>трактовке</w:delText>
        </w:r>
        <w:commentRangeEnd w:id="845"/>
        <w:r w:rsidR="000A05F9" w:rsidRPr="00BB52AF" w:rsidDel="006D6967">
          <w:rPr>
            <w:rStyle w:val="af"/>
            <w:strike/>
          </w:rPr>
          <w:commentReference w:id="845"/>
        </w:r>
        <w:r w:rsidRPr="00BB52AF" w:rsidDel="006D6967">
          <w:rPr>
            <w:rFonts w:eastAsia="Times New Roman"/>
            <w:strike/>
            <w:color w:val="00000A"/>
            <w:sz w:val="24"/>
            <w:szCs w:val="24"/>
            <w:highlight w:val="white"/>
          </w:rPr>
          <w:delText>, говорит, что одной из наиболее вероятных форм распределения случайной величины является </w:delText>
        </w:r>
        <w:r w:rsidRPr="00BB52AF" w:rsidDel="006D6967">
          <w:rPr>
            <w:rFonts w:eastAsia="Times New Roman"/>
            <w:i/>
            <w:strike/>
            <w:color w:val="00000A"/>
            <w:sz w:val="24"/>
            <w:szCs w:val="24"/>
            <w:highlight w:val="white"/>
          </w:rPr>
          <w:delText>нормальное</w:delText>
        </w:r>
        <w:r w:rsidRPr="00BB52AF" w:rsidDel="006D6967">
          <w:rPr>
            <w:rFonts w:eastAsia="Times New Roman"/>
            <w:strike/>
            <w:color w:val="00000A"/>
            <w:sz w:val="24"/>
            <w:szCs w:val="24"/>
            <w:highlight w:val="white"/>
          </w:rPr>
          <w:delText xml:space="preserve"> (гауссово) распределение. Точная формулировка звучит иначе: </w:delText>
        </w:r>
        <w:r w:rsidRPr="00BB52AF" w:rsidDel="006D6967">
          <w:rPr>
            <w:rFonts w:eastAsia="Times New Roman"/>
            <w:i/>
            <w:strike/>
            <w:color w:val="00000A"/>
            <w:sz w:val="24"/>
            <w:szCs w:val="24"/>
            <w:highlight w:val="white"/>
          </w:rPr>
          <w:delText xml:space="preserve">среднее значение большого числа </w:delText>
        </w:r>
        <w:r w:rsidR="000A05F9" w:rsidRPr="00BB52AF" w:rsidDel="006D6967">
          <w:rPr>
            <w:rFonts w:eastAsia="Times New Roman"/>
            <w:i/>
            <w:strike/>
            <w:color w:val="00000A"/>
            <w:sz w:val="24"/>
            <w:szCs w:val="24"/>
            <w:highlight w:val="white"/>
          </w:rPr>
          <w:delText xml:space="preserve">одинаково </w:delText>
        </w:r>
        <w:r w:rsidRPr="00BB52AF" w:rsidDel="006D6967">
          <w:rPr>
            <w:rFonts w:eastAsia="Times New Roman"/>
            <w:i/>
            <w:strike/>
            <w:color w:val="00000A"/>
            <w:sz w:val="24"/>
            <w:szCs w:val="24"/>
            <w:highlight w:val="white"/>
          </w:rPr>
          <w:delText>распределённых вещественных случайных величин, вне зависимости от их распределения, описывается нормальным распределением.</w:delText>
        </w:r>
        <w:r w:rsidRPr="00BB52AF" w:rsidDel="006D6967">
          <w:rPr>
            <w:rFonts w:eastAsia="Times New Roman"/>
            <w:strike/>
            <w:color w:val="00000A"/>
            <w:sz w:val="24"/>
            <w:szCs w:val="24"/>
            <w:highlight w:val="white"/>
          </w:rPr>
          <w:delText> </w:delText>
        </w:r>
      </w:del>
    </w:p>
    <w:p w14:paraId="102ABD52" w14:textId="27C3EE5F" w:rsidR="000A05F9" w:rsidRDefault="000A05F9">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w:t>
      </w:r>
      <w:ins w:id="846" w:author="Пользователь" w:date="2019-11-12T17:20:00Z">
        <w:r w:rsidR="006D6967">
          <w:rPr>
            <w:rFonts w:eastAsia="Times New Roman"/>
            <w:color w:val="00000A"/>
            <w:sz w:val="24"/>
            <w:szCs w:val="24"/>
            <w:highlight w:val="white"/>
          </w:rPr>
          <w:t xml:space="preserve"> </w:t>
        </w:r>
      </w:ins>
      <w:del w:id="847" w:author="Пользователь" w:date="2019-11-12T17:20:00Z">
        <w:r w:rsidDel="006D6967">
          <w:rPr>
            <w:rFonts w:eastAsia="Times New Roman"/>
            <w:color w:val="00000A"/>
            <w:sz w:val="24"/>
            <w:szCs w:val="24"/>
            <w:highlight w:val="white"/>
          </w:rPr>
          <w:delText>,</w:delText>
        </w:r>
      </w:del>
      <w:r w:rsidR="00CB2376">
        <w:rPr>
          <w:rFonts w:eastAsia="Times New Roman"/>
          <w:color w:val="00000A"/>
          <w:sz w:val="24"/>
          <w:szCs w:val="24"/>
          <w:highlight w:val="white"/>
        </w:rPr>
        <w:t>говорит о том,</w:t>
      </w:r>
      <w:r>
        <w:rPr>
          <w:rFonts w:eastAsia="Times New Roman"/>
          <w:color w:val="00000A"/>
          <w:sz w:val="24"/>
          <w:szCs w:val="24"/>
          <w:highlight w:val="white"/>
        </w:rPr>
        <w:t xml:space="preserve"> что при определенных условиях сумма независимых или слабо зависимых случайных величин</w:t>
      </w:r>
      <w:r w:rsidR="00FC5787">
        <w:rPr>
          <w:rFonts w:eastAsia="Times New Roman"/>
          <w:color w:val="00000A"/>
          <w:sz w:val="24"/>
          <w:szCs w:val="24"/>
          <w:highlight w:val="white"/>
        </w:rPr>
        <w:t xml:space="preserve">, каждая из которых вносит небольшой вклад в </w:t>
      </w:r>
      <w:r w:rsidR="002728D1">
        <w:rPr>
          <w:rFonts w:eastAsia="Times New Roman"/>
          <w:color w:val="00000A"/>
          <w:sz w:val="24"/>
          <w:szCs w:val="24"/>
          <w:highlight w:val="white"/>
        </w:rPr>
        <w:t xml:space="preserve">общую </w:t>
      </w:r>
      <w:r w:rsidR="00FC5787">
        <w:rPr>
          <w:rFonts w:eastAsia="Times New Roman"/>
          <w:color w:val="00000A"/>
          <w:sz w:val="24"/>
          <w:szCs w:val="24"/>
          <w:highlight w:val="white"/>
        </w:rPr>
        <w:t>сумму,</w:t>
      </w:r>
      <w:r>
        <w:rPr>
          <w:rFonts w:eastAsia="Times New Roman"/>
          <w:color w:val="00000A"/>
          <w:sz w:val="24"/>
          <w:szCs w:val="24"/>
          <w:highlight w:val="white"/>
        </w:rPr>
        <w:t xml:space="preserve"> имеет распределение, близкое к нормальному (</w:t>
      </w:r>
      <w:proofErr w:type="spellStart"/>
      <w:r>
        <w:rPr>
          <w:rFonts w:eastAsia="Times New Roman"/>
          <w:color w:val="00000A"/>
          <w:sz w:val="24"/>
          <w:szCs w:val="24"/>
          <w:highlight w:val="white"/>
        </w:rPr>
        <w:t>гауссов</w:t>
      </w:r>
      <w:r w:rsidR="00FC5787">
        <w:rPr>
          <w:rFonts w:eastAsia="Times New Roman"/>
          <w:color w:val="00000A"/>
          <w:sz w:val="24"/>
          <w:szCs w:val="24"/>
          <w:highlight w:val="white"/>
        </w:rPr>
        <w:t>скому</w:t>
      </w:r>
      <w:proofErr w:type="spellEnd"/>
      <w:r>
        <w:rPr>
          <w:rFonts w:eastAsia="Times New Roman"/>
          <w:color w:val="00000A"/>
          <w:sz w:val="24"/>
          <w:szCs w:val="24"/>
          <w:highlight w:val="white"/>
        </w:rPr>
        <w:t xml:space="preserve">) распределению. </w:t>
      </w:r>
      <w:r w:rsidR="002728D1">
        <w:rPr>
          <w:rFonts w:eastAsia="Times New Roman"/>
          <w:color w:val="00000A"/>
          <w:sz w:val="24"/>
          <w:szCs w:val="24"/>
          <w:highlight w:val="white"/>
        </w:rPr>
        <w:t xml:space="preserve">Теорема </w:t>
      </w:r>
      <w:r w:rsidR="006C5B49">
        <w:rPr>
          <w:rFonts w:eastAsia="Times New Roman"/>
          <w:color w:val="00000A"/>
          <w:sz w:val="24"/>
          <w:szCs w:val="24"/>
          <w:highlight w:val="white"/>
        </w:rPr>
        <w:t>получила свое название за универсальность и важность</w:t>
      </w:r>
      <w:r w:rsidR="002728D1">
        <w:rPr>
          <w:rFonts w:eastAsia="Times New Roman"/>
          <w:color w:val="00000A"/>
          <w:sz w:val="24"/>
          <w:szCs w:val="24"/>
          <w:highlight w:val="white"/>
        </w:rPr>
        <w:t xml:space="preserve">,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w:t>
      </w:r>
      <w:r w:rsidR="001B4E80">
        <w:rPr>
          <w:rFonts w:eastAsia="Times New Roman"/>
          <w:color w:val="00000A"/>
          <w:sz w:val="24"/>
          <w:szCs w:val="24"/>
          <w:highlight w:val="white"/>
        </w:rPr>
        <w:t xml:space="preserve">по отдельности </w:t>
      </w:r>
      <w:r w:rsidR="002728D1">
        <w:rPr>
          <w:rFonts w:eastAsia="Times New Roman"/>
          <w:color w:val="00000A"/>
          <w:sz w:val="24"/>
          <w:szCs w:val="24"/>
          <w:highlight w:val="white"/>
        </w:rPr>
        <w:t>небольшой вклад.</w:t>
      </w:r>
      <w:r w:rsidR="006F06CF">
        <w:rPr>
          <w:rFonts w:eastAsia="Times New Roman"/>
          <w:color w:val="00000A"/>
          <w:sz w:val="24"/>
          <w:szCs w:val="24"/>
          <w:highlight w:val="white"/>
        </w:rPr>
        <w:t xml:space="preserve"> В простейшем случае теорема выглядит так.</w:t>
      </w:r>
    </w:p>
    <w:p w14:paraId="5B30AAF5" w14:textId="0C8D0B12" w:rsidR="006F06CF" w:rsidRPr="007C5B05" w:rsidRDefault="006F06CF">
      <w:pPr>
        <w:spacing w:line="288" w:lineRule="auto"/>
        <w:ind w:firstLine="397"/>
        <w:jc w:val="both"/>
        <w:rPr>
          <w:rFonts w:eastAsia="Times New Roman"/>
          <w:color w:val="00000A"/>
          <w:sz w:val="24"/>
          <w:szCs w:val="24"/>
          <w:highlight w:val="white"/>
        </w:rPr>
      </w:pPr>
      <w:r w:rsidRPr="006F06CF">
        <w:rPr>
          <w:rFonts w:eastAsia="Times New Roman"/>
          <w:color w:val="00000A"/>
          <w:sz w:val="24"/>
          <w:szCs w:val="24"/>
          <w:highlight w:val="white"/>
        </w:rPr>
        <w:t>Пусть</w:t>
      </w:r>
      <w:r w:rsidR="00CB2376">
        <w:rPr>
          <w:rFonts w:eastAsia="Times New Roman"/>
          <w:color w:val="00000A"/>
          <w:sz w:val="24"/>
          <w:szCs w:val="24"/>
          <w:highlight w:val="white"/>
        </w:rPr>
        <w:t xml:space="preserve"> опять</w:t>
      </w:r>
      <w:r w:rsidRPr="006F06CF">
        <w:rPr>
          <w:rFonts w:eastAsia="Times New Roman"/>
          <w:color w:val="00000A"/>
          <w:sz w:val="24"/>
          <w:szCs w:val="24"/>
          <w:highlight w:val="white"/>
        </w:rPr>
        <w:t xml:space="preserve"> </w:t>
      </w:r>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ctrlPr>
              <w:rPr>
                <w:rFonts w:ascii="Cambria Math" w:eastAsia="Times New Roman" w:hAnsi="Cambria Math"/>
                <w:i/>
                <w:color w:val="00000A"/>
                <w:sz w:val="24"/>
                <w:szCs w:val="24"/>
                <w:highlight w:val="white"/>
              </w:rPr>
            </m:ctrlPr>
          </m:e>
          <m:sub>
            <m:r>
              <w:rPr>
                <w:rFonts w:ascii="Cambria Math" w:eastAsia="Times New Roman" w:hAnsi="Cambria Math"/>
                <w:color w:val="00000A"/>
                <w:sz w:val="24"/>
                <w:szCs w:val="24"/>
                <w:highlight w:val="white"/>
              </w:rPr>
              <m:t>1</m:t>
            </m:r>
          </m:sub>
        </m:sSub>
        <m:r>
          <w:rPr>
            <w:rFonts w:ascii="Cambria Math" w:eastAsia="Times New Roman" w:hAnsi="Cambria Math"/>
            <w:color w:val="00000A"/>
            <w:sz w:val="24"/>
            <w:szCs w:val="24"/>
            <w:highlight w:val="white"/>
          </w:rPr>
          <m:t xml:space="preserve">, </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rPr>
              <m:t>X</m:t>
            </m:r>
          </m:e>
          <m:sub>
            <m:r>
              <w:rPr>
                <w:rFonts w:ascii="Cambria Math" w:eastAsia="Times New Roman" w:hAnsi="Cambria Math"/>
                <w:color w:val="00000A"/>
                <w:sz w:val="24"/>
                <w:szCs w:val="24"/>
                <w:highlight w:val="white"/>
              </w:rPr>
              <m:t>2</m:t>
            </m:r>
          </m:sub>
        </m:sSub>
        <m:r>
          <w:rPr>
            <w:rFonts w:ascii="Cambria Math" w:eastAsia="Times New Roman" w:hAnsi="Cambria Math"/>
            <w:color w:val="00000A"/>
            <w:sz w:val="24"/>
            <w:szCs w:val="24"/>
          </w:rPr>
          <m:t>, …,</m:t>
        </m:r>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rPr>
              <m:t>X</m:t>
            </m:r>
          </m:e>
          <m:sub>
            <m:r>
              <w:rPr>
                <w:rFonts w:ascii="Cambria Math" w:eastAsia="Times New Roman" w:hAnsi="Cambria Math"/>
                <w:color w:val="00000A"/>
                <w:sz w:val="24"/>
                <w:szCs w:val="24"/>
              </w:rPr>
              <m:t>n</m:t>
            </m:r>
          </m:sub>
        </m:sSub>
      </m:oMath>
      <w:r w:rsidRPr="007C5B05">
        <w:rPr>
          <w:rFonts w:eastAsia="Times New Roman"/>
          <w:color w:val="00000A"/>
          <w:sz w:val="24"/>
          <w:szCs w:val="24"/>
          <w:highlight w:val="white"/>
        </w:rPr>
        <w:t xml:space="preserve"> – независимые одинаково распределенные случайные величины с математическим ожиданием </w:t>
      </w:r>
      <m:oMath>
        <m:r>
          <w:rPr>
            <w:rFonts w:ascii="Cambria Math" w:eastAsia="Times New Roman" w:hAnsi="Cambria Math"/>
            <w:color w:val="00000A"/>
            <w:sz w:val="24"/>
            <w:szCs w:val="24"/>
            <w:highlight w:val="white"/>
            <w:lang w:val="en-US"/>
          </w:rPr>
          <m:t>a</m:t>
        </m:r>
      </m:oMath>
      <w:r w:rsidRPr="007C5B05">
        <w:rPr>
          <w:rFonts w:eastAsia="Times New Roman"/>
          <w:color w:val="00000A"/>
          <w:sz w:val="24"/>
          <w:szCs w:val="24"/>
          <w:highlight w:val="white"/>
        </w:rPr>
        <w:t xml:space="preserve"> и дисперсией </w:t>
      </w:r>
      <m:oMath>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σ</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2</m:t>
            </m:r>
          </m:sup>
        </m:sSup>
      </m:oMath>
      <w:r w:rsidRPr="006F06CF">
        <w:rPr>
          <w:rFonts w:eastAsia="Times New Roman"/>
          <w:color w:val="00000A"/>
          <w:sz w:val="24"/>
          <w:szCs w:val="24"/>
          <w:highlight w:val="white"/>
        </w:rPr>
        <w:t xml:space="preserve">. </w:t>
      </w:r>
      <w:r w:rsidRPr="007C5B05">
        <w:rPr>
          <w:rFonts w:eastAsia="Times New Roman"/>
          <w:color w:val="00000A"/>
          <w:sz w:val="24"/>
          <w:szCs w:val="24"/>
          <w:highlight w:val="white"/>
        </w:rPr>
        <w:t>Тогда</w:t>
      </w:r>
    </w:p>
    <w:p w14:paraId="65DC999B" w14:textId="64EF83A1" w:rsidR="006F06CF" w:rsidRPr="00CB2376" w:rsidRDefault="007E072C">
      <w:pPr>
        <w:spacing w:line="288" w:lineRule="auto"/>
        <w:ind w:firstLine="397"/>
        <w:jc w:val="both"/>
        <w:rPr>
          <w:rFonts w:eastAsia="Times New Roman"/>
          <w:color w:val="00000A"/>
          <w:sz w:val="24"/>
          <w:szCs w:val="24"/>
          <w:highlight w:val="white"/>
        </w:rPr>
      </w:pPr>
      <m:oMathPara>
        <m:oMath>
          <m:f>
            <m:fPr>
              <m:ctrlPr>
                <w:rPr>
                  <w:rFonts w:ascii="Cambria Math" w:eastAsia="Times New Roman" w:hAnsi="Cambria Math"/>
                  <w:i/>
                  <w:color w:val="00000A"/>
                  <w:sz w:val="24"/>
                  <w:szCs w:val="24"/>
                </w:rPr>
              </m:ctrlPr>
            </m:fPr>
            <m:num>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rPr>
                    <m:t>S</m:t>
                  </m:r>
                </m:e>
                <m:sub>
                  <m:r>
                    <w:rPr>
                      <w:rFonts w:ascii="Cambria Math" w:eastAsia="Times New Roman" w:hAnsi="Cambria Math"/>
                      <w:color w:val="00000A"/>
                      <w:sz w:val="24"/>
                      <w:szCs w:val="24"/>
                    </w:rPr>
                    <m:t>n</m:t>
                  </m:r>
                </m:sub>
              </m:sSub>
              <m:r>
                <w:rPr>
                  <w:rFonts w:ascii="Cambria Math" w:eastAsia="Times New Roman" w:hAnsi="Cambria Math"/>
                  <w:color w:val="00000A"/>
                  <w:sz w:val="24"/>
                  <w:szCs w:val="24"/>
                </w:rPr>
                <m:t>-na</m:t>
              </m:r>
            </m:num>
            <m:den>
              <m:r>
                <w:rPr>
                  <w:rFonts w:ascii="Cambria Math" w:eastAsia="Times New Roman" w:hAnsi="Cambria Math"/>
                  <w:color w:val="00000A"/>
                  <w:sz w:val="24"/>
                  <w:szCs w:val="24"/>
                </w:rPr>
                <m:t>σ</m:t>
              </m:r>
              <m:rad>
                <m:radPr>
                  <m:degHide m:val="1"/>
                  <m:ctrlPr>
                    <w:rPr>
                      <w:rFonts w:ascii="Cambria Math" w:eastAsia="Times New Roman" w:hAnsi="Cambria Math"/>
                      <w:i/>
                      <w:color w:val="00000A"/>
                      <w:sz w:val="24"/>
                      <w:szCs w:val="24"/>
                    </w:rPr>
                  </m:ctrlPr>
                </m:radPr>
                <m:deg/>
                <m:e>
                  <m:r>
                    <w:rPr>
                      <w:rFonts w:ascii="Cambria Math" w:eastAsia="Times New Roman" w:hAnsi="Cambria Math"/>
                      <w:color w:val="00000A"/>
                      <w:sz w:val="24"/>
                      <w:szCs w:val="24"/>
                    </w:rPr>
                    <m:t>n</m:t>
                  </m:r>
                </m:e>
              </m:rad>
            </m:den>
          </m:f>
          <m:r>
            <w:rPr>
              <w:rFonts w:ascii="Cambria Math" w:eastAsia="Times New Roman" w:hAnsi="Cambria Math"/>
              <w:color w:val="00000A"/>
              <w:sz w:val="24"/>
              <w:szCs w:val="24"/>
            </w:rPr>
            <m:t xml:space="preserve"> →</m:t>
          </m:r>
          <m:r>
            <w:rPr>
              <w:rFonts w:ascii="Cambria Math" w:eastAsia="Times New Roman" w:hAnsi="Cambria Math"/>
              <w:color w:val="00000A"/>
              <w:sz w:val="24"/>
              <w:szCs w:val="24"/>
              <w:lang w:val="en-US"/>
            </w:rPr>
            <m:t>N</m:t>
          </m:r>
          <m:r>
            <w:rPr>
              <w:rFonts w:ascii="Cambria Math" w:eastAsia="Times New Roman" w:hAnsi="Cambria Math"/>
              <w:color w:val="00000A"/>
              <w:sz w:val="24"/>
              <w:szCs w:val="24"/>
            </w:rPr>
            <m:t>(0,1)</m:t>
          </m:r>
          <m:r>
            <w:ins w:id="848" w:author="Пользователь" w:date="2019-11-12T17:18:00Z">
              <w:rPr>
                <w:rFonts w:ascii="Cambria Math" w:eastAsia="Times New Roman" w:hAnsi="Cambria Math"/>
                <w:color w:val="00000A"/>
                <w:sz w:val="24"/>
                <w:szCs w:val="24"/>
                <w:lang w:val="en-US"/>
              </w:rPr>
              <m:t>, n →∞.</m:t>
            </w:ins>
          </m:r>
        </m:oMath>
      </m:oMathPara>
    </w:p>
    <w:p w14:paraId="3DC3F8C6" w14:textId="0772B620" w:rsidR="001B4E80" w:rsidRDefault="001B4E80">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Здесь </w:t>
      </w:r>
      <m:oMath>
        <m:r>
          <w:rPr>
            <w:rFonts w:ascii="Cambria Math" w:eastAsia="Times New Roman" w:hAnsi="Cambria Math"/>
            <w:color w:val="00000A"/>
            <w:sz w:val="24"/>
            <w:szCs w:val="24"/>
            <w:highlight w:val="white"/>
            <w:lang w:val="en-US"/>
          </w:rPr>
          <m:t>N</m:t>
        </m:r>
        <m:r>
          <w:rPr>
            <w:rFonts w:ascii="Cambria Math" w:eastAsia="Times New Roman" w:hAnsi="Cambria Math"/>
            <w:color w:val="00000A"/>
            <w:sz w:val="24"/>
            <w:szCs w:val="24"/>
            <w:highlight w:val="white"/>
          </w:rPr>
          <m:t>(0,1)</m:t>
        </m:r>
      </m:oMath>
      <w:r w:rsidR="0079254B">
        <w:rPr>
          <w:rFonts w:eastAsia="Times New Roman"/>
          <w:color w:val="00000A"/>
          <w:sz w:val="24"/>
          <w:szCs w:val="24"/>
          <w:highlight w:val="white"/>
        </w:rPr>
        <w:t xml:space="preserve"> обозначает</w:t>
      </w:r>
      <w:r>
        <w:rPr>
          <w:rFonts w:eastAsia="Times New Roman"/>
          <w:color w:val="00000A"/>
          <w:sz w:val="24"/>
          <w:szCs w:val="24"/>
          <w:highlight w:val="white"/>
        </w:rPr>
        <w:t xml:space="preserve"> стандартное </w:t>
      </w:r>
      <w:r w:rsidR="00836ADF">
        <w:rPr>
          <w:rFonts w:eastAsia="Times New Roman"/>
          <w:color w:val="00000A"/>
          <w:sz w:val="24"/>
          <w:szCs w:val="24"/>
          <w:highlight w:val="white"/>
        </w:rPr>
        <w:t>нормальное</w:t>
      </w:r>
      <w:r>
        <w:rPr>
          <w:rFonts w:eastAsia="Times New Roman"/>
          <w:color w:val="00000A"/>
          <w:sz w:val="24"/>
          <w:szCs w:val="24"/>
          <w:highlight w:val="white"/>
        </w:rPr>
        <w:t xml:space="preserve"> распределение со средним 0 и дисперсией 1.</w:t>
      </w:r>
      <w:r w:rsidRPr="00BB52AF">
        <w:rPr>
          <w:rFonts w:eastAsia="Times New Roman"/>
          <w:color w:val="00000A"/>
          <w:sz w:val="24"/>
          <w:szCs w:val="24"/>
          <w:highlight w:val="white"/>
        </w:rPr>
        <w:t xml:space="preserve"> </w:t>
      </w:r>
    </w:p>
    <w:p w14:paraId="49CD1D1A" w14:textId="5AEEB77C" w:rsidR="006F06CF" w:rsidRPr="000554BF" w:rsidRDefault="007C5B05">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больших </w:t>
      </w:r>
      <m:oMath>
        <m:r>
          <w:rPr>
            <w:rFonts w:ascii="Cambria Math" w:eastAsia="Times New Roman" w:hAnsi="Cambria Math"/>
            <w:color w:val="00000A"/>
            <w:sz w:val="24"/>
            <w:szCs w:val="24"/>
            <w:highlight w:val="white"/>
            <w:lang w:val="en-US"/>
          </w:rPr>
          <m:t>n</m:t>
        </m:r>
      </m:oMath>
      <w:r w:rsidR="001B4E80">
        <w:rPr>
          <w:rFonts w:eastAsia="Times New Roman"/>
          <w:color w:val="00000A"/>
          <w:sz w:val="24"/>
          <w:szCs w:val="24"/>
          <w:highlight w:val="white"/>
        </w:rPr>
        <w:t xml:space="preserve"> сумма</w:t>
      </w:r>
      <w:r w:rsidRPr="00BB52AF">
        <w:rPr>
          <w:rFonts w:eastAsia="Times New Roman"/>
          <w:color w:val="00000A"/>
          <w:sz w:val="24"/>
          <w:szCs w:val="24"/>
          <w:highlight w:val="white"/>
        </w:rPr>
        <w:t xml:space="preserve"> </w:t>
      </w:r>
      <m:oMath>
        <m:sSub>
          <m:sSubPr>
            <m:ctrlPr>
              <w:rPr>
                <w:rFonts w:ascii="Cambria Math" w:eastAsia="Times New Roman" w:hAnsi="Cambria Math"/>
                <w:i/>
                <w:color w:val="00000A"/>
                <w:sz w:val="24"/>
                <w:szCs w:val="24"/>
              </w:rPr>
            </m:ctrlPr>
          </m:sSubPr>
          <m:e>
            <m:r>
              <w:rPr>
                <w:rFonts w:ascii="Cambria Math" w:eastAsia="Times New Roman" w:hAnsi="Cambria Math"/>
                <w:color w:val="00000A"/>
                <w:sz w:val="24"/>
                <w:szCs w:val="24"/>
                <w:highlight w:val="white"/>
                <w:lang w:val="en-US"/>
              </w:rPr>
              <m:t>S</m:t>
            </m:r>
            <m:ctrlPr>
              <w:rPr>
                <w:rFonts w:ascii="Cambria Math" w:eastAsia="Times New Roman" w:hAnsi="Cambria Math"/>
                <w:i/>
                <w:color w:val="00000A"/>
                <w:sz w:val="24"/>
                <w:szCs w:val="24"/>
                <w:highlight w:val="white"/>
                <w:lang w:val="en-US"/>
              </w:rPr>
            </m:ctrlPr>
          </m:e>
          <m:sub>
            <m:r>
              <w:rPr>
                <w:rFonts w:ascii="Cambria Math" w:eastAsia="Times New Roman" w:hAnsi="Cambria Math"/>
                <w:color w:val="00000A"/>
                <w:sz w:val="24"/>
                <w:szCs w:val="24"/>
                <w:highlight w:val="white"/>
                <w:lang w:val="en-US"/>
              </w:rPr>
              <m:t>n</m:t>
            </m:r>
          </m:sub>
        </m:sSub>
      </m:oMath>
      <w:r w:rsidR="006F06CF" w:rsidRPr="00BB52AF">
        <w:rPr>
          <w:rFonts w:eastAsia="Times New Roman"/>
          <w:color w:val="00000A"/>
          <w:sz w:val="24"/>
          <w:szCs w:val="24"/>
          <w:highlight w:val="white"/>
        </w:rPr>
        <w:t xml:space="preserve"> </w:t>
      </w:r>
      <w:r w:rsidR="006F06CF">
        <w:rPr>
          <w:rFonts w:eastAsia="Times New Roman"/>
          <w:color w:val="00000A"/>
          <w:sz w:val="24"/>
          <w:szCs w:val="24"/>
          <w:highlight w:val="white"/>
        </w:rPr>
        <w:t xml:space="preserve">близка </w:t>
      </w:r>
      <w:r>
        <w:rPr>
          <w:rFonts w:eastAsia="Times New Roman"/>
          <w:color w:val="00000A"/>
          <w:sz w:val="24"/>
          <w:szCs w:val="24"/>
          <w:highlight w:val="white"/>
        </w:rPr>
        <w:t xml:space="preserve">к </w:t>
      </w:r>
      <w:proofErr w:type="spellStart"/>
      <w:r>
        <w:rPr>
          <w:rFonts w:eastAsia="Times New Roman"/>
          <w:color w:val="00000A"/>
          <w:sz w:val="24"/>
          <w:szCs w:val="24"/>
          <w:highlight w:val="white"/>
        </w:rPr>
        <w:t>гауссовской</w:t>
      </w:r>
      <w:proofErr w:type="spellEnd"/>
      <w:r>
        <w:rPr>
          <w:rFonts w:eastAsia="Times New Roman"/>
          <w:color w:val="00000A"/>
          <w:sz w:val="24"/>
          <w:szCs w:val="24"/>
          <w:highlight w:val="white"/>
        </w:rPr>
        <w:t xml:space="preserve"> случайной величине </w:t>
      </w:r>
      <w:ins w:id="849" w:author="Пользователь" w:date="2019-11-12T17:20:00Z">
        <w:r w:rsidR="006D6967">
          <w:rPr>
            <w:rFonts w:eastAsia="Times New Roman"/>
            <w:color w:val="00000A"/>
            <w:sz w:val="24"/>
            <w:szCs w:val="24"/>
            <w:highlight w:val="white"/>
          </w:rPr>
          <w:t>с</w:t>
        </w:r>
      </w:ins>
      <w:del w:id="850" w:author="Пользователь" w:date="2019-11-12T17:20:00Z">
        <w:r w:rsidR="000554BF" w:rsidDel="006D6967">
          <w:rPr>
            <w:rFonts w:eastAsia="Times New Roman"/>
            <w:color w:val="00000A"/>
            <w:sz w:val="24"/>
            <w:szCs w:val="24"/>
            <w:highlight w:val="white"/>
          </w:rPr>
          <w:delText>С</w:delText>
        </w:r>
      </w:del>
      <w:r w:rsidR="000554BF">
        <w:rPr>
          <w:rFonts w:eastAsia="Times New Roman"/>
          <w:color w:val="00000A"/>
          <w:sz w:val="24"/>
          <w:szCs w:val="24"/>
          <w:highlight w:val="white"/>
        </w:rPr>
        <w:t xml:space="preserve"> математическим ожиданием (средним значением) </w:t>
      </w:r>
      <m:oMath>
        <m:r>
          <w:rPr>
            <w:rFonts w:ascii="Cambria Math" w:eastAsia="Times New Roman" w:hAnsi="Cambria Math"/>
            <w:color w:val="00000A"/>
            <w:sz w:val="24"/>
            <w:szCs w:val="24"/>
            <w:highlight w:val="white"/>
          </w:rPr>
          <m:t>na</m:t>
        </m:r>
      </m:oMath>
      <w:r w:rsidR="000554BF">
        <w:rPr>
          <w:rFonts w:eastAsia="Times New Roman"/>
          <w:color w:val="00000A"/>
          <w:sz w:val="24"/>
          <w:szCs w:val="24"/>
          <w:highlight w:val="white"/>
        </w:rPr>
        <w:t xml:space="preserve"> и дисперсией </w:t>
      </w:r>
      <m:oMath>
        <m:r>
          <w:rPr>
            <w:rFonts w:ascii="Cambria Math" w:eastAsia="Times New Roman" w:hAnsi="Cambria Math"/>
            <w:color w:val="00000A"/>
            <w:sz w:val="24"/>
            <w:szCs w:val="24"/>
            <w:highlight w:val="white"/>
          </w:rPr>
          <m:t>n</m:t>
        </m:r>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σ</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2</m:t>
            </m:r>
          </m:sup>
        </m:sSup>
      </m:oMath>
      <w:r w:rsidR="000554BF">
        <w:rPr>
          <w:rFonts w:eastAsia="Times New Roman"/>
          <w:color w:val="00000A"/>
          <w:sz w:val="24"/>
          <w:szCs w:val="24"/>
          <w:highlight w:val="white"/>
        </w:rPr>
        <w:t>.</w:t>
      </w:r>
    </w:p>
    <w:p w14:paraId="52854299" w14:textId="7AA8B40C"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w:t>
      </w:r>
      <w:commentRangeStart w:id="851"/>
      <w:r w:rsidRPr="0029618A">
        <w:rPr>
          <w:rFonts w:eastAsia="Times New Roman"/>
          <w:color w:val="00000A"/>
          <w:sz w:val="24"/>
          <w:szCs w:val="24"/>
          <w:highlight w:val="white"/>
        </w:rPr>
        <w:t xml:space="preserve">случайной величины, являющейся </w:t>
      </w:r>
      <w:commentRangeStart w:id="852"/>
      <w:r w:rsidR="006A4347">
        <w:rPr>
          <w:rFonts w:eastAsia="Times New Roman"/>
          <w:color w:val="00000A"/>
          <w:sz w:val="24"/>
          <w:szCs w:val="24"/>
          <w:highlight w:val="white"/>
        </w:rPr>
        <w:t>суммой</w:t>
      </w:r>
      <w:commentRangeEnd w:id="852"/>
      <w:r w:rsidR="00551850">
        <w:rPr>
          <w:rStyle w:val="af"/>
        </w:rPr>
        <w:commentReference w:id="852"/>
      </w:r>
      <w:r w:rsidR="006A4347">
        <w:rPr>
          <w:rFonts w:eastAsia="Times New Roman"/>
          <w:color w:val="00000A"/>
          <w:sz w:val="24"/>
          <w:szCs w:val="24"/>
          <w:highlight w:val="white"/>
        </w:rPr>
        <w:t xml:space="preserve"> </w:t>
      </w:r>
      <w:r w:rsidR="006A4347" w:rsidRPr="0029618A">
        <w:rPr>
          <w:rFonts w:eastAsia="Times New Roman"/>
          <w:color w:val="00000A"/>
          <w:sz w:val="24"/>
          <w:szCs w:val="24"/>
          <w:highlight w:val="white"/>
        </w:rPr>
        <w:t xml:space="preserve"> </w:t>
      </w:r>
      <w:r w:rsidRPr="0029618A">
        <w:rPr>
          <w:rFonts w:eastAsia="Times New Roman"/>
          <w:color w:val="00000A"/>
          <w:sz w:val="24"/>
          <w:szCs w:val="24"/>
          <w:highlight w:val="white"/>
        </w:rPr>
        <w:t>многих других величин, распределение которых тоже неизвестно</w:t>
      </w:r>
      <w:commentRangeEnd w:id="851"/>
      <w:r w:rsidR="00836ADF">
        <w:rPr>
          <w:rStyle w:val="af"/>
        </w:rPr>
        <w:commentReference w:id="851"/>
      </w:r>
      <w:r w:rsidRPr="0029618A">
        <w:rPr>
          <w:rFonts w:eastAsia="Times New Roman"/>
          <w:color w:val="00000A"/>
          <w:sz w:val="24"/>
          <w:szCs w:val="24"/>
          <w:highlight w:val="white"/>
        </w:rPr>
        <w:t>. </w:t>
      </w:r>
    </w:p>
    <w:p w14:paraId="5D58B8A7" w14:textId="05B64AB5"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sidR="00836ADF">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w:t>
      </w:r>
      <w:r w:rsidRPr="0029618A">
        <w:rPr>
          <w:rFonts w:eastAsia="Times New Roman"/>
          <w:color w:val="00000A"/>
          <w:sz w:val="24"/>
          <w:szCs w:val="24"/>
          <w:highlight w:val="white"/>
        </w:rPr>
        <w:lastRenderedPageBreak/>
        <w:t>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xml:space="preserve">. Самое время вспомнить один из законов </w:t>
      </w:r>
      <w:proofErr w:type="spellStart"/>
      <w:r w:rsidRPr="0029618A">
        <w:rPr>
          <w:rFonts w:eastAsia="Times New Roman"/>
          <w:color w:val="00000A"/>
          <w:sz w:val="24"/>
          <w:szCs w:val="24"/>
          <w:highlight w:val="white"/>
        </w:rPr>
        <w:t>мерфологии</w:t>
      </w:r>
      <w:proofErr w:type="spellEnd"/>
      <w:r w:rsidR="00BD40E1">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 xml:space="preserve">постулат </w:t>
      </w:r>
      <w:proofErr w:type="spellStart"/>
      <w:r w:rsidRPr="0029618A">
        <w:rPr>
          <w:rFonts w:eastAsia="Times New Roman"/>
          <w:b/>
          <w:color w:val="00000A"/>
          <w:sz w:val="24"/>
          <w:szCs w:val="24"/>
          <w:highlight w:val="white"/>
        </w:rPr>
        <w:t>Персига</w:t>
      </w:r>
      <w:proofErr w:type="spellEnd"/>
      <w:r w:rsidRPr="0029618A">
        <w:rPr>
          <w:rFonts w:eastAsia="Times New Roman"/>
          <w:color w:val="00000A"/>
          <w:sz w:val="24"/>
          <w:szCs w:val="24"/>
          <w:highlight w:val="white"/>
        </w:rPr>
        <w:t>: </w:t>
      </w:r>
    </w:p>
    <w:p w14:paraId="2FB0CD0A"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03B9776F" w14:textId="1EF5BB26" w:rsidR="00981EC9" w:rsidRDefault="00662FA5">
      <w:pPr>
        <w:spacing w:line="288" w:lineRule="auto"/>
        <w:jc w:val="both"/>
        <w:rPr>
          <w:ins w:id="853" w:author="Пользователь" w:date="2019-11-12T17:51:00Z"/>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sidR="00836ADF">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sidR="00836ADF">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sidR="00836ADF">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ins w:id="854" w:author="Пользователь" w:date="2019-11-12T17:35:00Z">
        <w:r w:rsidR="00460B2A">
          <w:rPr>
            <w:rFonts w:eastAsia="Times New Roman"/>
            <w:color w:val="00000A"/>
            <w:sz w:val="24"/>
            <w:szCs w:val="24"/>
            <w:highlight w:val="white"/>
          </w:rPr>
          <w:t xml:space="preserve"> Итак, у нас есть случайная величина </w:t>
        </w:r>
        <w:r w:rsidR="00460B2A">
          <w:rPr>
            <w:rFonts w:eastAsia="Times New Roman"/>
            <w:color w:val="00000A"/>
            <w:sz w:val="24"/>
            <w:szCs w:val="24"/>
            <w:highlight w:val="white"/>
            <w:lang w:val="en-US"/>
          </w:rPr>
          <w:t>X</w:t>
        </w:r>
        <w:r w:rsidR="00460B2A">
          <w:rPr>
            <w:rFonts w:eastAsia="Times New Roman"/>
            <w:color w:val="00000A"/>
            <w:sz w:val="24"/>
            <w:szCs w:val="24"/>
            <w:highlight w:val="white"/>
          </w:rPr>
          <w:t xml:space="preserve">, </w:t>
        </w:r>
        <w:r w:rsidR="00460B2A" w:rsidRPr="004F39A6">
          <w:rPr>
            <w:rFonts w:eastAsia="Times New Roman"/>
            <w:color w:val="00000A"/>
            <w:sz w:val="24"/>
            <w:szCs w:val="24"/>
            <w:highlight w:val="white"/>
          </w:rPr>
          <w:t xml:space="preserve">распределение </w:t>
        </w:r>
      </w:ins>
      <w:ins w:id="855" w:author="Пользователь" w:date="2019-11-12T17:43:00Z">
        <w:r w:rsidR="004F39A6" w:rsidRPr="004F39A6">
          <w:rPr>
            <w:rFonts w:ascii="Cambria Math" w:eastAsia="Times New Roman" w:hAnsi="Cambria Math" w:cs="Cambria Math"/>
            <w:color w:val="00000A"/>
            <w:sz w:val="24"/>
            <w:szCs w:val="24"/>
            <w:highlight w:val="white"/>
          </w:rPr>
          <w:t>ℙ</w:t>
        </w:r>
        <w:r w:rsidR="004F39A6" w:rsidRPr="004F39A6">
          <w:rPr>
            <w:rFonts w:eastAsia="Times New Roman"/>
            <w:color w:val="00000A"/>
            <w:sz w:val="24"/>
            <w:szCs w:val="24"/>
            <w:highlight w:val="white"/>
            <w:rPrChange w:id="856" w:author="Пользователь" w:date="2019-11-12T17:43:00Z">
              <w:rPr>
                <w:rFonts w:ascii="Times New Roman" w:eastAsia="Times New Roman" w:hAnsi="Times New Roman" w:cs="Times New Roman"/>
                <w:color w:val="00000A"/>
                <w:sz w:val="24"/>
                <w:szCs w:val="24"/>
                <w:highlight w:val="white"/>
              </w:rPr>
            </w:rPrChange>
          </w:rPr>
          <w:t xml:space="preserve"> </w:t>
        </w:r>
      </w:ins>
      <w:ins w:id="857" w:author="Пользователь" w:date="2019-11-12T17:49:00Z">
        <w:r w:rsidR="00981EC9" w:rsidRPr="004F39A6">
          <w:rPr>
            <w:rFonts w:eastAsia="Times New Roman"/>
            <w:color w:val="00000A"/>
            <w:sz w:val="24"/>
            <w:szCs w:val="24"/>
            <w:highlight w:val="white"/>
          </w:rPr>
          <w:t xml:space="preserve">которой </w:t>
        </w:r>
      </w:ins>
      <w:ins w:id="858" w:author="Пользователь" w:date="2019-11-12T17:35:00Z">
        <w:r w:rsidR="00460B2A" w:rsidRPr="004F39A6">
          <w:rPr>
            <w:rFonts w:eastAsia="Times New Roman"/>
            <w:color w:val="00000A"/>
            <w:sz w:val="24"/>
            <w:szCs w:val="24"/>
            <w:highlight w:val="white"/>
          </w:rPr>
          <w:t>неизвестно (</w:t>
        </w:r>
      </w:ins>
      <w:ins w:id="859" w:author="Пользователь" w:date="2019-11-12T17:36:00Z">
        <w:r w:rsidR="00460B2A" w:rsidRPr="004F39A6">
          <w:rPr>
            <w:rFonts w:eastAsia="Times New Roman"/>
            <w:color w:val="00000A"/>
            <w:sz w:val="24"/>
            <w:szCs w:val="24"/>
            <w:highlight w:val="white"/>
          </w:rPr>
          <w:t xml:space="preserve">иногда совсем, </w:t>
        </w:r>
        <w:r w:rsidR="00460B2A" w:rsidRPr="00981EC9">
          <w:rPr>
            <w:rFonts w:eastAsia="Times New Roman"/>
            <w:color w:val="00000A"/>
            <w:sz w:val="24"/>
            <w:szCs w:val="24"/>
            <w:highlight w:val="white"/>
          </w:rPr>
          <w:t>иногда частично</w:t>
        </w:r>
      </w:ins>
      <w:ins w:id="860" w:author="Пользователь" w:date="2019-11-12T17:35:00Z">
        <w:r w:rsidR="00460B2A" w:rsidRPr="00981EC9">
          <w:rPr>
            <w:rFonts w:eastAsia="Times New Roman"/>
            <w:color w:val="00000A"/>
            <w:sz w:val="24"/>
            <w:szCs w:val="24"/>
            <w:highlight w:val="white"/>
          </w:rPr>
          <w:t>)</w:t>
        </w:r>
      </w:ins>
      <w:ins w:id="861" w:author="Пользователь" w:date="2019-11-12T17:36:00Z">
        <w:r w:rsidR="00460B2A" w:rsidRPr="00981EC9">
          <w:rPr>
            <w:rFonts w:eastAsia="Times New Roman"/>
            <w:color w:val="00000A"/>
            <w:sz w:val="24"/>
            <w:szCs w:val="24"/>
            <w:highlight w:val="white"/>
          </w:rPr>
          <w:t xml:space="preserve">. Гипотеза – любое предположение о </w:t>
        </w:r>
      </w:ins>
      <w:ins w:id="862" w:author="Пользователь" w:date="2019-11-12T17:43:00Z">
        <w:r w:rsidR="004F39A6" w:rsidRPr="00981EC9">
          <w:rPr>
            <w:rFonts w:ascii="Cambria Math" w:eastAsia="Times New Roman" w:hAnsi="Cambria Math" w:cs="Cambria Math"/>
            <w:color w:val="00000A"/>
            <w:sz w:val="24"/>
            <w:szCs w:val="24"/>
            <w:highlight w:val="white"/>
          </w:rPr>
          <w:t>ℙ</w:t>
        </w:r>
      </w:ins>
      <w:ins w:id="863" w:author="Пользователь" w:date="2019-11-12T17:36:00Z">
        <w:r w:rsidR="00460B2A" w:rsidRPr="00981EC9">
          <w:rPr>
            <w:rFonts w:eastAsia="Times New Roman"/>
            <w:color w:val="00000A"/>
            <w:sz w:val="24"/>
            <w:szCs w:val="24"/>
            <w:highlight w:val="white"/>
          </w:rPr>
          <w:t>. Простая гипотеза</w:t>
        </w:r>
      </w:ins>
      <w:ins w:id="864" w:author="Пользователь" w:date="2019-11-12T17:37:00Z">
        <w:r w:rsidR="00460B2A" w:rsidRPr="00981EC9">
          <w:rPr>
            <w:rFonts w:eastAsia="Times New Roman"/>
            <w:color w:val="00000A"/>
            <w:sz w:val="24"/>
            <w:szCs w:val="24"/>
            <w:highlight w:val="white"/>
          </w:rPr>
          <w:t xml:space="preserve"> – </w:t>
        </w:r>
      </w:ins>
      <w:ins w:id="865" w:author="Пользователь" w:date="2019-11-12T17:49:00Z">
        <w:r w:rsidR="00981EC9">
          <w:rPr>
            <w:rFonts w:eastAsia="Times New Roman"/>
            <w:color w:val="00000A"/>
            <w:sz w:val="24"/>
            <w:szCs w:val="24"/>
            <w:highlight w:val="white"/>
          </w:rPr>
          <w:t xml:space="preserve">это </w:t>
        </w:r>
      </w:ins>
      <w:ins w:id="866" w:author="Пользователь" w:date="2019-11-12T17:37:00Z">
        <w:r w:rsidR="00460B2A" w:rsidRPr="00981EC9">
          <w:rPr>
            <w:rFonts w:eastAsia="Times New Roman"/>
            <w:color w:val="00000A"/>
            <w:sz w:val="24"/>
            <w:szCs w:val="24"/>
            <w:highlight w:val="white"/>
          </w:rPr>
          <w:t xml:space="preserve">предположение, что </w:t>
        </w:r>
        <w:r w:rsidR="00460B2A" w:rsidRPr="004F39A6">
          <w:rPr>
            <w:rFonts w:ascii="Cambria Math" w:eastAsia="Times New Roman" w:hAnsi="Cambria Math" w:cs="Cambria Math"/>
            <w:color w:val="00000A"/>
            <w:sz w:val="24"/>
            <w:szCs w:val="24"/>
            <w:highlight w:val="white"/>
            <w:rPrChange w:id="867" w:author="Пользователь" w:date="2019-11-12T17:43:00Z">
              <w:rPr>
                <w:rFonts w:ascii="Times New Roman" w:eastAsia="Times New Roman" w:hAnsi="Times New Roman" w:cs="Times New Roman"/>
                <w:color w:val="00000A"/>
                <w:sz w:val="24"/>
                <w:szCs w:val="24"/>
                <w:highlight w:val="white"/>
              </w:rPr>
            </w:rPrChange>
          </w:rPr>
          <w:t>ℙ</w:t>
        </w:r>
        <w:r w:rsidR="00460B2A" w:rsidRPr="004F39A6">
          <w:rPr>
            <w:rFonts w:eastAsia="Times New Roman"/>
            <w:color w:val="00000A"/>
            <w:sz w:val="24"/>
            <w:szCs w:val="24"/>
            <w:highlight w:val="white"/>
            <w:rPrChange w:id="868" w:author="Пользователь" w:date="2019-11-12T17:43:00Z">
              <w:rPr>
                <w:rFonts w:ascii="Times New Roman" w:eastAsia="Times New Roman" w:hAnsi="Times New Roman" w:cs="Times New Roman"/>
                <w:color w:val="00000A"/>
                <w:sz w:val="24"/>
                <w:szCs w:val="24"/>
                <w:highlight w:val="white"/>
              </w:rPr>
            </w:rPrChange>
          </w:rPr>
          <w:t xml:space="preserve"> – </w:t>
        </w:r>
      </w:ins>
      <w:ins w:id="869" w:author="Пользователь" w:date="2019-11-12T17:44:00Z">
        <w:r w:rsidR="004F39A6">
          <w:rPr>
            <w:rFonts w:eastAsia="Times New Roman"/>
            <w:color w:val="00000A"/>
            <w:sz w:val="24"/>
            <w:szCs w:val="24"/>
            <w:highlight w:val="white"/>
          </w:rPr>
          <w:t xml:space="preserve">это </w:t>
        </w:r>
      </w:ins>
      <w:ins w:id="870" w:author="Пользователь" w:date="2019-11-12T17:37:00Z">
        <w:r w:rsidR="00460B2A" w:rsidRPr="004F39A6">
          <w:rPr>
            <w:rFonts w:eastAsia="Times New Roman"/>
            <w:color w:val="00000A"/>
            <w:sz w:val="24"/>
            <w:szCs w:val="24"/>
            <w:highlight w:val="white"/>
            <w:rPrChange w:id="871" w:author="Пользователь" w:date="2019-11-12T17:43:00Z">
              <w:rPr>
                <w:rFonts w:ascii="Times New Roman" w:eastAsia="Times New Roman" w:hAnsi="Times New Roman" w:cs="Times New Roman"/>
                <w:color w:val="00000A"/>
                <w:sz w:val="24"/>
                <w:szCs w:val="24"/>
                <w:highlight w:val="white"/>
              </w:rPr>
            </w:rPrChange>
          </w:rPr>
          <w:t>какое-то конкретное</w:t>
        </w:r>
        <w:r w:rsidR="00460B2A" w:rsidRPr="00460B2A">
          <w:rPr>
            <w:rFonts w:eastAsia="Times New Roman"/>
            <w:color w:val="00000A"/>
            <w:sz w:val="24"/>
            <w:szCs w:val="24"/>
            <w:highlight w:val="white"/>
            <w:rPrChange w:id="872" w:author="Пользователь" w:date="2019-11-12T17:38:00Z">
              <w:rPr>
                <w:rFonts w:ascii="Times New Roman" w:eastAsia="Times New Roman" w:hAnsi="Times New Roman" w:cs="Times New Roman"/>
                <w:color w:val="00000A"/>
                <w:sz w:val="24"/>
                <w:szCs w:val="24"/>
                <w:highlight w:val="white"/>
              </w:rPr>
            </w:rPrChange>
          </w:rPr>
          <w:t xml:space="preserve"> известное распределение. </w:t>
        </w:r>
      </w:ins>
      <w:ins w:id="873" w:author="Пользователь" w:date="2019-11-12T17:44:00Z">
        <w:r w:rsidR="004F39A6">
          <w:rPr>
            <w:rFonts w:eastAsia="Times New Roman"/>
            <w:color w:val="00000A"/>
            <w:sz w:val="24"/>
            <w:szCs w:val="24"/>
            <w:highlight w:val="white"/>
          </w:rPr>
          <w:t xml:space="preserve">Сложная гипотеза – предположение, что </w:t>
        </w:r>
      </w:ins>
      <w:ins w:id="874" w:author="Пользователь" w:date="2019-11-12T17:45:00Z">
        <w:r w:rsidR="004F39A6" w:rsidRPr="003B78D6">
          <w:rPr>
            <w:rFonts w:ascii="Cambria Math" w:eastAsia="Times New Roman" w:hAnsi="Cambria Math" w:cs="Cambria Math"/>
            <w:color w:val="00000A"/>
            <w:sz w:val="24"/>
            <w:szCs w:val="24"/>
            <w:highlight w:val="white"/>
          </w:rPr>
          <w:t>ℙ</w:t>
        </w:r>
        <w:r w:rsidR="004F39A6" w:rsidRPr="003B78D6">
          <w:rPr>
            <w:rFonts w:eastAsia="Times New Roman"/>
            <w:color w:val="00000A"/>
            <w:sz w:val="24"/>
            <w:szCs w:val="24"/>
            <w:highlight w:val="white"/>
          </w:rPr>
          <w:t> </w:t>
        </w:r>
      </w:ins>
      <w:ins w:id="875" w:author="Пользователь" w:date="2019-11-12T17:46:00Z">
        <w:r w:rsidR="0035069E">
          <w:rPr>
            <w:rFonts w:eastAsia="Times New Roman"/>
            <w:color w:val="00000A"/>
            <w:sz w:val="24"/>
            <w:szCs w:val="24"/>
            <w:highlight w:val="white"/>
          </w:rPr>
          <w:t xml:space="preserve">принадлежит целому классу распределений. Как правило, </w:t>
        </w:r>
      </w:ins>
      <w:ins w:id="876" w:author="Пользователь" w:date="2019-11-12T17:47:00Z">
        <w:r w:rsidR="0035069E">
          <w:rPr>
            <w:rFonts w:eastAsia="Times New Roman"/>
            <w:color w:val="00000A"/>
            <w:sz w:val="24"/>
            <w:szCs w:val="24"/>
            <w:highlight w:val="white"/>
          </w:rPr>
          <w:t>исследователь проверяет простую гипоте</w:t>
        </w:r>
        <w:r w:rsidR="00981EC9">
          <w:rPr>
            <w:rFonts w:eastAsia="Times New Roman"/>
            <w:color w:val="00000A"/>
            <w:sz w:val="24"/>
            <w:szCs w:val="24"/>
            <w:highlight w:val="white"/>
          </w:rPr>
          <w:t>з</w:t>
        </w:r>
      </w:ins>
      <w:ins w:id="877" w:author="Пользователь" w:date="2019-11-12T17:51:00Z">
        <w:r w:rsidR="00981EC9">
          <w:rPr>
            <w:rFonts w:eastAsia="Times New Roman"/>
            <w:color w:val="00000A"/>
            <w:sz w:val="24"/>
            <w:szCs w:val="24"/>
            <w:highlight w:val="white"/>
          </w:rPr>
          <w:t>у.</w:t>
        </w:r>
      </w:ins>
    </w:p>
    <w:p w14:paraId="2CB6C177" w14:textId="4AECE84C" w:rsidR="008E2D65" w:rsidRPr="0029618A" w:rsidDel="00981EC9" w:rsidRDefault="00662FA5">
      <w:pPr>
        <w:spacing w:line="288" w:lineRule="auto"/>
        <w:jc w:val="both"/>
        <w:rPr>
          <w:del w:id="878" w:author="Пользователь" w:date="2019-11-12T17:51:00Z"/>
          <w:rFonts w:eastAsia="Times New Roman"/>
          <w:color w:val="00000A"/>
          <w:sz w:val="24"/>
          <w:szCs w:val="24"/>
          <w:highlight w:val="white"/>
        </w:rPr>
      </w:pPr>
      <w:del w:id="879" w:author="Пользователь" w:date="2019-11-12T17:51:00Z">
        <w:r w:rsidRPr="0035069E" w:rsidDel="00981EC9">
          <w:rPr>
            <w:rFonts w:eastAsia="Times New Roman"/>
            <w:strike/>
            <w:color w:val="00000A"/>
            <w:sz w:val="24"/>
            <w:szCs w:val="24"/>
            <w:highlight w:val="white"/>
            <w:rPrChange w:id="880" w:author="Пользователь" w:date="2019-11-12T17:47:00Z">
              <w:rPr>
                <w:rFonts w:eastAsia="Times New Roman"/>
                <w:color w:val="00000A"/>
                <w:sz w:val="24"/>
                <w:szCs w:val="24"/>
                <w:highlight w:val="white"/>
              </w:rPr>
            </w:rPrChange>
          </w:rPr>
          <w:delText xml:space="preserve"> </w:delText>
        </w:r>
        <w:r w:rsidRPr="0035069E" w:rsidDel="00981EC9">
          <w:rPr>
            <w:rFonts w:eastAsia="Times New Roman"/>
            <w:strike/>
            <w:color w:val="FF0000"/>
            <w:sz w:val="24"/>
            <w:szCs w:val="24"/>
            <w:highlight w:val="white"/>
            <w:rPrChange w:id="881" w:author="Пользователь" w:date="2019-11-12T17:47:00Z">
              <w:rPr>
                <w:rFonts w:eastAsia="Times New Roman"/>
                <w:color w:val="FF0000"/>
                <w:sz w:val="24"/>
                <w:szCs w:val="24"/>
                <w:highlight w:val="white"/>
              </w:rPr>
            </w:rPrChange>
          </w:rPr>
          <w:delText xml:space="preserve">Для перехода к более </w:delText>
        </w:r>
        <w:r w:rsidR="00D0089F" w:rsidRPr="0035069E" w:rsidDel="00981EC9">
          <w:rPr>
            <w:rFonts w:eastAsia="Times New Roman"/>
            <w:strike/>
            <w:color w:val="FF0000"/>
            <w:sz w:val="24"/>
            <w:szCs w:val="24"/>
            <w:highlight w:val="white"/>
            <w:rPrChange w:id="882" w:author="Пользователь" w:date="2019-11-12T17:47:00Z">
              <w:rPr>
                <w:rFonts w:eastAsia="Times New Roman"/>
                <w:color w:val="FF0000"/>
                <w:sz w:val="24"/>
                <w:szCs w:val="24"/>
                <w:highlight w:val="white"/>
              </w:rPr>
            </w:rPrChange>
          </w:rPr>
          <w:delText xml:space="preserve">специальной </w:delText>
        </w:r>
        <w:r w:rsidRPr="0035069E" w:rsidDel="00981EC9">
          <w:rPr>
            <w:rFonts w:eastAsia="Times New Roman"/>
            <w:strike/>
            <w:color w:val="FF0000"/>
            <w:sz w:val="24"/>
            <w:szCs w:val="24"/>
            <w:highlight w:val="white"/>
            <w:rPrChange w:id="883" w:author="Пользователь" w:date="2019-11-12T17:47:00Z">
              <w:rPr>
                <w:rFonts w:eastAsia="Times New Roman"/>
                <w:color w:val="FF0000"/>
                <w:sz w:val="24"/>
                <w:szCs w:val="24"/>
                <w:highlight w:val="white"/>
              </w:rPr>
            </w:rPrChange>
          </w:rPr>
          <w:delText>(и часто</w:delText>
        </w:r>
        <w:r w:rsidR="00836ADF" w:rsidRPr="0035069E" w:rsidDel="00981EC9">
          <w:rPr>
            <w:rFonts w:eastAsia="Times New Roman"/>
            <w:strike/>
            <w:color w:val="FF0000"/>
            <w:sz w:val="24"/>
            <w:szCs w:val="24"/>
            <w:highlight w:val="white"/>
            <w:rPrChange w:id="884" w:author="Пользователь" w:date="2019-11-12T17:47:00Z">
              <w:rPr>
                <w:rFonts w:eastAsia="Times New Roman"/>
                <w:color w:val="FF0000"/>
                <w:sz w:val="24"/>
                <w:szCs w:val="24"/>
                <w:highlight w:val="white"/>
              </w:rPr>
            </w:rPrChange>
          </w:rPr>
          <w:delText xml:space="preserve"> –</w:delText>
        </w:r>
        <w:r w:rsidRPr="0035069E" w:rsidDel="00981EC9">
          <w:rPr>
            <w:rFonts w:eastAsia="Times New Roman"/>
            <w:strike/>
            <w:color w:val="FF0000"/>
            <w:sz w:val="24"/>
            <w:szCs w:val="24"/>
            <w:highlight w:val="white"/>
            <w:rPrChange w:id="885" w:author="Пользователь" w:date="2019-11-12T17:47:00Z">
              <w:rPr>
                <w:rFonts w:eastAsia="Times New Roman"/>
                <w:color w:val="FF0000"/>
                <w:sz w:val="24"/>
                <w:szCs w:val="24"/>
                <w:highlight w:val="white"/>
              </w:rPr>
            </w:rPrChange>
          </w:rPr>
          <w:delText xml:space="preserve"> более желанной) гипотезе необходимо, используя данные наблюдений, </w:delText>
        </w:r>
        <w:r w:rsidR="00836ADF" w:rsidRPr="0035069E" w:rsidDel="00981EC9">
          <w:rPr>
            <w:rFonts w:eastAsia="Times New Roman"/>
            <w:strike/>
            <w:color w:val="FF0000"/>
            <w:sz w:val="24"/>
            <w:szCs w:val="24"/>
            <w:highlight w:val="white"/>
            <w:rPrChange w:id="886" w:author="Пользователь" w:date="2019-11-12T17:47:00Z">
              <w:rPr>
                <w:rFonts w:eastAsia="Times New Roman"/>
                <w:color w:val="FF0000"/>
                <w:sz w:val="24"/>
                <w:szCs w:val="24"/>
                <w:highlight w:val="white"/>
              </w:rPr>
            </w:rPrChange>
          </w:rPr>
          <w:delText xml:space="preserve">либо </w:delText>
        </w:r>
        <w:r w:rsidRPr="0035069E" w:rsidDel="00981EC9">
          <w:rPr>
            <w:rFonts w:eastAsia="Times New Roman"/>
            <w:strike/>
            <w:color w:val="FF0000"/>
            <w:sz w:val="24"/>
            <w:szCs w:val="24"/>
            <w:highlight w:val="white"/>
            <w:rPrChange w:id="887" w:author="Пользователь" w:date="2019-11-12T17:47:00Z">
              <w:rPr>
                <w:rFonts w:eastAsia="Times New Roman"/>
                <w:color w:val="FF0000"/>
                <w:sz w:val="24"/>
                <w:szCs w:val="24"/>
                <w:highlight w:val="white"/>
              </w:rPr>
            </w:rPrChange>
          </w:rPr>
          <w:delText xml:space="preserve">опровергнуть более </w:delText>
        </w:r>
        <w:commentRangeStart w:id="888"/>
        <w:r w:rsidRPr="0035069E" w:rsidDel="00981EC9">
          <w:rPr>
            <w:rFonts w:eastAsia="Times New Roman"/>
            <w:strike/>
            <w:color w:val="FF0000"/>
            <w:sz w:val="24"/>
            <w:szCs w:val="24"/>
            <w:highlight w:val="white"/>
            <w:rPrChange w:id="889" w:author="Пользователь" w:date="2019-11-12T17:47:00Z">
              <w:rPr>
                <w:rFonts w:eastAsia="Times New Roman"/>
                <w:color w:val="FF0000"/>
                <w:sz w:val="24"/>
                <w:szCs w:val="24"/>
                <w:highlight w:val="white"/>
              </w:rPr>
            </w:rPrChange>
          </w:rPr>
          <w:delText xml:space="preserve"> общую гипотезу</w:delText>
        </w:r>
        <w:commentRangeEnd w:id="888"/>
        <w:r w:rsidR="00836ADF" w:rsidRPr="0035069E" w:rsidDel="00981EC9">
          <w:rPr>
            <w:rStyle w:val="af"/>
            <w:strike/>
            <w:color w:val="FF0000"/>
            <w:rPrChange w:id="890" w:author="Пользователь" w:date="2019-11-12T17:47:00Z">
              <w:rPr>
                <w:rStyle w:val="af"/>
                <w:color w:val="FF0000"/>
              </w:rPr>
            </w:rPrChange>
          </w:rPr>
          <w:commentReference w:id="888"/>
        </w:r>
        <w:r w:rsidRPr="0035069E" w:rsidDel="00981EC9">
          <w:rPr>
            <w:rFonts w:eastAsia="Times New Roman"/>
            <w:strike/>
            <w:color w:val="FF0000"/>
            <w:sz w:val="24"/>
            <w:szCs w:val="24"/>
            <w:highlight w:val="white"/>
            <w:rPrChange w:id="891" w:author="Пользователь" w:date="2019-11-12T17:47:00Z">
              <w:rPr>
                <w:rFonts w:eastAsia="Times New Roman"/>
                <w:color w:val="FF0000"/>
                <w:sz w:val="24"/>
                <w:szCs w:val="24"/>
                <w:highlight w:val="white"/>
              </w:rPr>
            </w:rPrChange>
          </w:rPr>
          <w:delText xml:space="preserve">, либо подкрепить её и отказаться от дальнейшего развития </w:delText>
        </w:r>
        <w:commentRangeStart w:id="892"/>
        <w:r w:rsidRPr="0035069E" w:rsidDel="00981EC9">
          <w:rPr>
            <w:rFonts w:eastAsia="Times New Roman"/>
            <w:strike/>
            <w:color w:val="FF0000"/>
            <w:sz w:val="24"/>
            <w:szCs w:val="24"/>
            <w:highlight w:val="white"/>
            <w:rPrChange w:id="893" w:author="Пользователь" w:date="2019-11-12T17:47:00Z">
              <w:rPr>
                <w:rFonts w:eastAsia="Times New Roman"/>
                <w:color w:val="FF0000"/>
                <w:sz w:val="24"/>
                <w:szCs w:val="24"/>
                <w:highlight w:val="white"/>
              </w:rPr>
            </w:rPrChange>
          </w:rPr>
          <w:delText>теории</w:delText>
        </w:r>
        <w:commentRangeEnd w:id="892"/>
        <w:r w:rsidR="00347E45" w:rsidRPr="0035069E" w:rsidDel="00981EC9">
          <w:rPr>
            <w:rStyle w:val="af"/>
            <w:strike/>
            <w:color w:val="FF0000"/>
            <w:rPrChange w:id="894" w:author="Пользователь" w:date="2019-11-12T17:47:00Z">
              <w:rPr>
                <w:rStyle w:val="af"/>
                <w:color w:val="FF0000"/>
              </w:rPr>
            </w:rPrChange>
          </w:rPr>
          <w:commentReference w:id="892"/>
        </w:r>
        <w:commentRangeStart w:id="895"/>
        <w:r w:rsidRPr="0035069E" w:rsidDel="00981EC9">
          <w:rPr>
            <w:rFonts w:eastAsia="Times New Roman"/>
            <w:strike/>
            <w:color w:val="00000A"/>
            <w:sz w:val="24"/>
            <w:szCs w:val="24"/>
            <w:highlight w:val="white"/>
            <w:rPrChange w:id="896" w:author="Пользователь" w:date="2019-11-12T17:47:00Z">
              <w:rPr>
                <w:rFonts w:eastAsia="Times New Roman"/>
                <w:color w:val="00000A"/>
                <w:sz w:val="24"/>
                <w:szCs w:val="24"/>
                <w:highlight w:val="white"/>
              </w:rPr>
            </w:rPrChange>
          </w:rPr>
          <w:delText>.</w:delText>
        </w:r>
        <w:commentRangeEnd w:id="895"/>
        <w:r w:rsidR="00A71134" w:rsidRPr="0035069E" w:rsidDel="00981EC9">
          <w:rPr>
            <w:rStyle w:val="af"/>
            <w:strike/>
            <w:rPrChange w:id="897" w:author="Пользователь" w:date="2019-11-12T17:47:00Z">
              <w:rPr>
                <w:rStyle w:val="af"/>
              </w:rPr>
            </w:rPrChange>
          </w:rPr>
          <w:commentReference w:id="895"/>
        </w:r>
        <w:r w:rsidRPr="0035069E" w:rsidDel="00981EC9">
          <w:rPr>
            <w:rFonts w:eastAsia="Times New Roman"/>
            <w:strike/>
            <w:color w:val="00000A"/>
            <w:sz w:val="24"/>
            <w:szCs w:val="24"/>
            <w:highlight w:val="white"/>
            <w:rPrChange w:id="898" w:author="Пользователь" w:date="2019-11-12T17:47:00Z">
              <w:rPr>
                <w:rFonts w:eastAsia="Times New Roman"/>
                <w:color w:val="00000A"/>
                <w:sz w:val="24"/>
                <w:szCs w:val="24"/>
                <w:highlight w:val="white"/>
              </w:rPr>
            </w:rPrChange>
          </w:rPr>
          <w:delText xml:space="preserve"> </w:delText>
        </w:r>
        <w:commentRangeStart w:id="899"/>
        <w:r w:rsidRPr="0035069E" w:rsidDel="00981EC9">
          <w:rPr>
            <w:rFonts w:eastAsia="Times New Roman"/>
            <w:strike/>
            <w:color w:val="00000A"/>
            <w:sz w:val="24"/>
            <w:szCs w:val="24"/>
            <w:highlight w:val="white"/>
            <w:rPrChange w:id="900" w:author="Пользователь" w:date="2019-11-12T17:47:00Z">
              <w:rPr>
                <w:rFonts w:eastAsia="Times New Roman"/>
                <w:color w:val="00000A"/>
                <w:sz w:val="24"/>
                <w:szCs w:val="24"/>
                <w:highlight w:val="white"/>
              </w:rPr>
            </w:rPrChange>
          </w:rPr>
          <w:delText>Часто</w:delText>
        </w:r>
        <w:commentRangeEnd w:id="899"/>
        <w:r w:rsidR="00C06B48" w:rsidRPr="0035069E" w:rsidDel="00981EC9">
          <w:rPr>
            <w:rStyle w:val="af"/>
            <w:strike/>
            <w:rPrChange w:id="901" w:author="Пользователь" w:date="2019-11-12T17:47:00Z">
              <w:rPr>
                <w:rStyle w:val="af"/>
              </w:rPr>
            </w:rPrChange>
          </w:rPr>
          <w:commentReference w:id="899"/>
        </w:r>
        <w:r w:rsidRPr="0029618A" w:rsidDel="00981EC9">
          <w:rPr>
            <w:rFonts w:eastAsia="Times New Roman"/>
            <w:color w:val="00000A"/>
            <w:sz w:val="24"/>
            <w:szCs w:val="24"/>
            <w:highlight w:val="white"/>
          </w:rPr>
          <w:delText xml:space="preserve"> проверяемую таким образом гипотезу называют </w:delText>
        </w:r>
        <w:r w:rsidRPr="0029618A" w:rsidDel="00981EC9">
          <w:rPr>
            <w:rFonts w:eastAsia="Times New Roman"/>
            <w:i/>
            <w:color w:val="00000A"/>
            <w:sz w:val="24"/>
            <w:szCs w:val="24"/>
            <w:highlight w:val="white"/>
          </w:rPr>
          <w:delText>нулевой</w:delText>
        </w:r>
        <w:r w:rsidRPr="0029618A" w:rsidDel="00981EC9">
          <w:rPr>
            <w:rFonts w:eastAsia="Times New Roman"/>
            <w:color w:val="00000A"/>
            <w:sz w:val="24"/>
            <w:szCs w:val="24"/>
            <w:highlight w:val="white"/>
          </w:rPr>
          <w:delText>, и в этом есть глубокий смысл.</w:delText>
        </w:r>
      </w:del>
    </w:p>
    <w:p w14:paraId="3FAF0D40" w14:textId="77777777" w:rsidR="00CD42D9" w:rsidRDefault="00981EC9">
      <w:pPr>
        <w:spacing w:line="288" w:lineRule="auto"/>
        <w:ind w:firstLine="397"/>
        <w:jc w:val="both"/>
        <w:rPr>
          <w:ins w:id="902" w:author="Пользователь" w:date="2019-11-12T18:21:00Z"/>
          <w:rFonts w:eastAsia="Times New Roman"/>
          <w:color w:val="00000A"/>
          <w:sz w:val="24"/>
          <w:szCs w:val="24"/>
          <w:highlight w:val="white"/>
        </w:rPr>
      </w:pPr>
      <w:ins w:id="903" w:author="Пользователь" w:date="2019-11-12T17:52:00Z">
        <w:r>
          <w:rPr>
            <w:rFonts w:eastAsia="Times New Roman"/>
            <w:color w:val="00000A"/>
            <w:sz w:val="24"/>
            <w:szCs w:val="24"/>
            <w:highlight w:val="white"/>
          </w:rPr>
          <w:t xml:space="preserve">Эта исходная гипотеза обычно называется нулевой. </w:t>
        </w:r>
      </w:ins>
      <w:r w:rsidR="00662FA5" w:rsidRPr="0029618A">
        <w:rPr>
          <w:rFonts w:eastAsia="Times New Roman"/>
          <w:color w:val="00000A"/>
          <w:sz w:val="24"/>
          <w:szCs w:val="24"/>
          <w:highlight w:val="white"/>
        </w:rPr>
        <w:t>Что может выступить в роли нулевой гипотезы? В определённом смысле</w:t>
      </w:r>
      <w:r w:rsidR="00836ADF">
        <w:rPr>
          <w:rFonts w:eastAsia="Times New Roman"/>
          <w:color w:val="00000A"/>
          <w:sz w:val="24"/>
          <w:szCs w:val="24"/>
          <w:highlight w:val="white"/>
        </w:rPr>
        <w:t xml:space="preserve"> –</w:t>
      </w:r>
      <w:r w:rsidR="00662FA5" w:rsidRPr="0029618A">
        <w:rPr>
          <w:rFonts w:eastAsia="Times New Roman"/>
          <w:color w:val="00000A"/>
          <w:sz w:val="24"/>
          <w:szCs w:val="24"/>
          <w:highlight w:val="white"/>
        </w:rPr>
        <w:t xml:space="preserve"> все что угодно, любое утверждение</w:t>
      </w:r>
      <w:r w:rsidR="006229A5">
        <w:rPr>
          <w:rFonts w:eastAsia="Times New Roman"/>
          <w:color w:val="00000A"/>
          <w:sz w:val="24"/>
          <w:szCs w:val="24"/>
          <w:highlight w:val="white"/>
        </w:rPr>
        <w:t xml:space="preserve"> об исследуемо</w:t>
      </w:r>
      <w:r w:rsidR="007963D0">
        <w:rPr>
          <w:rFonts w:eastAsia="Times New Roman"/>
          <w:color w:val="00000A"/>
          <w:sz w:val="24"/>
          <w:szCs w:val="24"/>
          <w:highlight w:val="white"/>
        </w:rPr>
        <w:t>й</w:t>
      </w:r>
      <w:r w:rsidR="006229A5">
        <w:rPr>
          <w:rFonts w:eastAsia="Times New Roman"/>
          <w:color w:val="00000A"/>
          <w:sz w:val="24"/>
          <w:szCs w:val="24"/>
          <w:highlight w:val="white"/>
        </w:rPr>
        <w:t xml:space="preserve"> </w:t>
      </w:r>
      <w:r w:rsidR="007963D0">
        <w:rPr>
          <w:rFonts w:eastAsia="Times New Roman"/>
          <w:color w:val="00000A"/>
          <w:sz w:val="24"/>
          <w:szCs w:val="24"/>
          <w:highlight w:val="white"/>
        </w:rPr>
        <w:t>системе</w:t>
      </w:r>
      <w:del w:id="904" w:author="Пользователь" w:date="2019-11-12T17:26:00Z">
        <w:r w:rsidR="006229A5" w:rsidDel="00C06B48">
          <w:rPr>
            <w:rFonts w:eastAsia="Times New Roman"/>
            <w:color w:val="00000A"/>
            <w:sz w:val="24"/>
            <w:szCs w:val="24"/>
            <w:highlight w:val="white"/>
          </w:rPr>
          <w:delText>.</w:delText>
        </w:r>
      </w:del>
      <w:r w:rsidR="00662FA5" w:rsidRPr="0029618A">
        <w:rPr>
          <w:rFonts w:eastAsia="Times New Roman"/>
          <w:color w:val="00000A"/>
          <w:sz w:val="24"/>
          <w:szCs w:val="24"/>
          <w:highlight w:val="white"/>
        </w:rPr>
        <w:t>.</w:t>
      </w:r>
      <w:ins w:id="905" w:author="Пользователь" w:date="2019-11-12T18:11:00Z">
        <w:r w:rsidR="00007ECE">
          <w:rPr>
            <w:rFonts w:eastAsia="Times New Roman"/>
            <w:color w:val="00000A"/>
            <w:sz w:val="24"/>
            <w:szCs w:val="24"/>
            <w:highlight w:val="white"/>
          </w:rPr>
          <w:t xml:space="preserve"> Например, </w:t>
        </w:r>
      </w:ins>
      <w:ins w:id="906" w:author="Пользователь" w:date="2019-11-12T18:18:00Z">
        <w:r w:rsidR="003E3C30">
          <w:rPr>
            <w:rFonts w:eastAsia="Times New Roman"/>
            <w:color w:val="00000A"/>
            <w:sz w:val="24"/>
            <w:szCs w:val="24"/>
            <w:highlight w:val="white"/>
          </w:rPr>
          <w:t>е</w:t>
        </w:r>
      </w:ins>
      <w:ins w:id="907" w:author="Пользователь" w:date="2019-11-12T18:16:00Z">
        <w:r w:rsidR="00DD4F48">
          <w:rPr>
            <w:rFonts w:eastAsia="Times New Roman"/>
            <w:color w:val="00000A"/>
            <w:sz w:val="24"/>
            <w:szCs w:val="24"/>
            <w:highlight w:val="white"/>
          </w:rPr>
          <w:t>сли у нас есть данные о росте</w:t>
        </w:r>
      </w:ins>
      <w:ins w:id="908" w:author="Пользователь" w:date="2019-11-12T18:18:00Z">
        <w:r w:rsidR="003E3C30">
          <w:rPr>
            <w:rFonts w:eastAsia="Times New Roman"/>
            <w:color w:val="00000A"/>
            <w:sz w:val="24"/>
            <w:szCs w:val="24"/>
            <w:highlight w:val="white"/>
          </w:rPr>
          <w:t xml:space="preserve"> призывников</w:t>
        </w:r>
      </w:ins>
      <w:ins w:id="909" w:author="Пользователь" w:date="2019-11-12T18:16:00Z">
        <w:r w:rsidR="00DD4F48">
          <w:rPr>
            <w:rFonts w:eastAsia="Times New Roman"/>
            <w:color w:val="00000A"/>
            <w:sz w:val="24"/>
            <w:szCs w:val="24"/>
            <w:highlight w:val="white"/>
          </w:rPr>
          <w:t>, мы можем проверить г</w:t>
        </w:r>
      </w:ins>
      <w:ins w:id="910" w:author="Пользователь" w:date="2019-11-12T18:15:00Z">
        <w:r w:rsidR="004B31B9">
          <w:rPr>
            <w:rFonts w:eastAsia="Times New Roman"/>
            <w:color w:val="00000A"/>
            <w:sz w:val="24"/>
            <w:szCs w:val="24"/>
            <w:highlight w:val="white"/>
          </w:rPr>
          <w:t>ипотезу ч</w:t>
        </w:r>
      </w:ins>
      <w:ins w:id="911" w:author="Пользователь" w:date="2019-11-12T18:12:00Z">
        <w:r w:rsidR="00007ECE">
          <w:rPr>
            <w:rFonts w:eastAsia="Times New Roman"/>
            <w:color w:val="00000A"/>
            <w:sz w:val="24"/>
            <w:szCs w:val="24"/>
            <w:highlight w:val="white"/>
          </w:rPr>
          <w:t>то неизвестн</w:t>
        </w:r>
      </w:ins>
      <w:ins w:id="912" w:author="Пользователь" w:date="2019-11-12T18:16:00Z">
        <w:r w:rsidR="00DD4F48">
          <w:rPr>
            <w:rFonts w:eastAsia="Times New Roman"/>
            <w:color w:val="00000A"/>
            <w:sz w:val="24"/>
            <w:szCs w:val="24"/>
            <w:highlight w:val="white"/>
          </w:rPr>
          <w:t>ый</w:t>
        </w:r>
      </w:ins>
      <w:ins w:id="913" w:author="Пользователь" w:date="2019-11-12T18:12:00Z">
        <w:r w:rsidR="00007ECE">
          <w:rPr>
            <w:rFonts w:eastAsia="Times New Roman"/>
            <w:color w:val="00000A"/>
            <w:sz w:val="24"/>
            <w:szCs w:val="24"/>
            <w:highlight w:val="white"/>
          </w:rPr>
          <w:t xml:space="preserve"> средн</w:t>
        </w:r>
      </w:ins>
      <w:ins w:id="914" w:author="Пользователь" w:date="2019-11-12T18:16:00Z">
        <w:r w:rsidR="00DD4F48">
          <w:rPr>
            <w:rFonts w:eastAsia="Times New Roman"/>
            <w:color w:val="00000A"/>
            <w:sz w:val="24"/>
            <w:szCs w:val="24"/>
            <w:highlight w:val="white"/>
          </w:rPr>
          <w:t>ий рост</w:t>
        </w:r>
      </w:ins>
      <w:ins w:id="915" w:author="Пользователь" w:date="2019-11-12T18:17:00Z">
        <w:r w:rsidR="00DD4F48">
          <w:rPr>
            <w:rFonts w:eastAsia="Times New Roman"/>
            <w:color w:val="00000A"/>
            <w:sz w:val="24"/>
            <w:szCs w:val="24"/>
            <w:highlight w:val="white"/>
          </w:rPr>
          <w:t xml:space="preserve"> равен 1,76</w:t>
        </w:r>
      </w:ins>
      <w:ins w:id="916" w:author="Пользователь" w:date="2019-11-12T18:20:00Z">
        <w:r w:rsidR="00CD42D9">
          <w:rPr>
            <w:rFonts w:eastAsia="Times New Roman"/>
            <w:color w:val="00000A"/>
            <w:sz w:val="24"/>
            <w:szCs w:val="24"/>
            <w:highlight w:val="white"/>
          </w:rPr>
          <w:t xml:space="preserve"> м</w:t>
        </w:r>
      </w:ins>
      <w:ins w:id="917" w:author="Пользователь" w:date="2019-11-12T18:17:00Z">
        <w:r w:rsidR="00DD4F48">
          <w:rPr>
            <w:rFonts w:eastAsia="Times New Roman"/>
            <w:color w:val="00000A"/>
            <w:sz w:val="24"/>
            <w:szCs w:val="24"/>
            <w:highlight w:val="white"/>
          </w:rPr>
          <w:t xml:space="preserve"> (или 2,10</w:t>
        </w:r>
      </w:ins>
      <w:ins w:id="918" w:author="Пользователь" w:date="2019-11-12T18:20:00Z">
        <w:r w:rsidR="00CD42D9">
          <w:rPr>
            <w:rFonts w:eastAsia="Times New Roman"/>
            <w:color w:val="00000A"/>
            <w:sz w:val="24"/>
            <w:szCs w:val="24"/>
            <w:highlight w:val="white"/>
          </w:rPr>
          <w:t xml:space="preserve"> м</w:t>
        </w:r>
      </w:ins>
      <w:ins w:id="919" w:author="Пользователь" w:date="2019-11-12T18:17:00Z">
        <w:r w:rsidR="00DD4F48">
          <w:rPr>
            <w:rFonts w:eastAsia="Times New Roman"/>
            <w:color w:val="00000A"/>
            <w:sz w:val="24"/>
            <w:szCs w:val="24"/>
            <w:highlight w:val="white"/>
          </w:rPr>
          <w:t>)</w:t>
        </w:r>
      </w:ins>
      <w:ins w:id="920" w:author="Пользователь" w:date="2019-11-12T18:12:00Z">
        <w:r w:rsidR="00007ECE">
          <w:rPr>
            <w:rFonts w:eastAsia="Times New Roman"/>
            <w:color w:val="00000A"/>
            <w:sz w:val="24"/>
            <w:szCs w:val="24"/>
            <w:highlight w:val="white"/>
          </w:rPr>
          <w:t xml:space="preserve">. </w:t>
        </w:r>
      </w:ins>
      <w:ins w:id="921" w:author="Пользователь" w:date="2019-11-12T18:19:00Z">
        <w:r w:rsidR="003E3C30">
          <w:rPr>
            <w:rFonts w:eastAsia="Times New Roman"/>
            <w:color w:val="00000A"/>
            <w:sz w:val="24"/>
            <w:szCs w:val="24"/>
            <w:highlight w:val="white"/>
          </w:rPr>
          <w:t>Е</w:t>
        </w:r>
      </w:ins>
      <w:ins w:id="922" w:author="Пользователь" w:date="2019-11-12T18:13:00Z">
        <w:r w:rsidR="004B31B9">
          <w:rPr>
            <w:rFonts w:eastAsia="Times New Roman"/>
            <w:color w:val="00000A"/>
            <w:sz w:val="24"/>
            <w:szCs w:val="24"/>
            <w:highlight w:val="white"/>
          </w:rPr>
          <w:t xml:space="preserve">сли у нас есть данные по количеству аистов и количеству новорожденных, то мы можем проверить гипотезу, что эти две </w:t>
        </w:r>
      </w:ins>
      <w:ins w:id="923" w:author="Пользователь" w:date="2019-11-12T18:14:00Z">
        <w:r w:rsidR="004B31B9">
          <w:rPr>
            <w:rFonts w:eastAsia="Times New Roman"/>
            <w:color w:val="00000A"/>
            <w:sz w:val="24"/>
            <w:szCs w:val="24"/>
            <w:highlight w:val="white"/>
          </w:rPr>
          <w:t>величины независимы</w:t>
        </w:r>
      </w:ins>
      <w:ins w:id="924" w:author="Пользователь" w:date="2019-11-12T18:19:00Z">
        <w:r w:rsidR="003E3C30">
          <w:rPr>
            <w:rFonts w:eastAsia="Times New Roman"/>
            <w:color w:val="00000A"/>
            <w:sz w:val="24"/>
            <w:szCs w:val="24"/>
            <w:highlight w:val="white"/>
          </w:rPr>
          <w:t>. Если у нас есть два больших литературных произведения, мы можем проверять гипотезу, что их написал один автор</w:t>
        </w:r>
      </w:ins>
      <w:ins w:id="925" w:author="Пользователь" w:date="2019-11-12T18:20:00Z">
        <w:r w:rsidR="00CD42D9">
          <w:rPr>
            <w:rFonts w:eastAsia="Times New Roman"/>
            <w:color w:val="00000A"/>
            <w:sz w:val="24"/>
            <w:szCs w:val="24"/>
            <w:highlight w:val="white"/>
          </w:rPr>
          <w:t xml:space="preserve">, </w:t>
        </w:r>
      </w:ins>
      <w:ins w:id="926" w:author="Пользователь" w:date="2019-11-12T18:21:00Z">
        <w:r w:rsidR="00CD42D9">
          <w:rPr>
            <w:rFonts w:eastAsia="Times New Roman"/>
            <w:color w:val="00000A"/>
            <w:sz w:val="24"/>
            <w:szCs w:val="24"/>
            <w:highlight w:val="white"/>
          </w:rPr>
          <w:t>построив какую-то математическую модель</w:t>
        </w:r>
      </w:ins>
      <w:del w:id="927" w:author="Пользователь" w:date="2019-11-12T18:15:00Z">
        <w:r w:rsidR="00662FA5" w:rsidRPr="0029618A" w:rsidDel="004B31B9">
          <w:rPr>
            <w:rFonts w:eastAsia="Times New Roman"/>
            <w:color w:val="00000A"/>
            <w:sz w:val="24"/>
            <w:szCs w:val="24"/>
            <w:highlight w:val="white"/>
          </w:rPr>
          <w:delText xml:space="preserve"> </w:delText>
        </w:r>
      </w:del>
      <w:del w:id="928" w:author="Пользователь" w:date="2019-11-12T18:01:00Z">
        <w:r w:rsidR="00662FA5" w:rsidRPr="0029618A" w:rsidDel="00113754">
          <w:rPr>
            <w:rFonts w:eastAsia="Times New Roman"/>
            <w:color w:val="00000A"/>
            <w:sz w:val="24"/>
            <w:szCs w:val="24"/>
            <w:highlight w:val="white"/>
          </w:rPr>
          <w:delText>Чаще всего</w:delText>
        </w:r>
      </w:del>
      <w:del w:id="929" w:author="Пользователь" w:date="2019-11-12T18:15:00Z">
        <w:r w:rsidR="00662FA5" w:rsidRPr="0029618A" w:rsidDel="004B31B9">
          <w:rPr>
            <w:rFonts w:eastAsia="Times New Roman"/>
            <w:color w:val="00000A"/>
            <w:sz w:val="24"/>
            <w:szCs w:val="24"/>
            <w:highlight w:val="white"/>
          </w:rPr>
          <w:delText xml:space="preserve"> гипотезой служит </w:delText>
        </w:r>
        <w:r w:rsidR="007963D0" w:rsidDel="004B31B9">
          <w:rPr>
            <w:rFonts w:eastAsia="Times New Roman"/>
            <w:color w:val="00000A"/>
            <w:sz w:val="24"/>
            <w:szCs w:val="24"/>
            <w:highlight w:val="white"/>
          </w:rPr>
          <w:delText xml:space="preserve">предположение о значении </w:delText>
        </w:r>
        <w:r w:rsidR="00662FA5" w:rsidRPr="0029618A" w:rsidDel="004B31B9">
          <w:rPr>
            <w:rFonts w:eastAsia="Times New Roman"/>
            <w:color w:val="00000A"/>
            <w:sz w:val="24"/>
            <w:szCs w:val="24"/>
            <w:highlight w:val="white"/>
          </w:rPr>
          <w:delText xml:space="preserve"> какого-то </w:delText>
        </w:r>
        <w:commentRangeStart w:id="930"/>
        <w:r w:rsidR="00662FA5" w:rsidRPr="0029618A" w:rsidDel="004B31B9">
          <w:rPr>
            <w:rFonts w:eastAsia="Times New Roman"/>
            <w:color w:val="00000A"/>
            <w:sz w:val="24"/>
            <w:szCs w:val="24"/>
            <w:highlight w:val="white"/>
          </w:rPr>
          <w:delText>параметра</w:delText>
        </w:r>
        <w:commentRangeEnd w:id="930"/>
        <w:r w:rsidR="00DD7B98" w:rsidDel="004B31B9">
          <w:rPr>
            <w:rStyle w:val="af"/>
          </w:rPr>
          <w:commentReference w:id="930"/>
        </w:r>
        <w:r w:rsidR="00662FA5" w:rsidRPr="0029618A" w:rsidDel="004B31B9">
          <w:rPr>
            <w:rFonts w:eastAsia="Times New Roman"/>
            <w:color w:val="00000A"/>
            <w:sz w:val="24"/>
            <w:szCs w:val="24"/>
            <w:highlight w:val="white"/>
          </w:rPr>
          <w:delText xml:space="preserve">, который превращается в случайную величину в ходе измерения, либо </w:delText>
        </w:r>
      </w:del>
      <w:del w:id="931" w:author="Пользователь" w:date="2019-11-12T18:06:00Z">
        <w:r w:rsidR="00662FA5" w:rsidRPr="0029618A" w:rsidDel="007302E8">
          <w:rPr>
            <w:rFonts w:eastAsia="Times New Roman"/>
            <w:color w:val="00000A"/>
            <w:sz w:val="24"/>
            <w:szCs w:val="24"/>
            <w:highlight w:val="white"/>
          </w:rPr>
          <w:delText>отсутствие</w:delText>
        </w:r>
        <w:r w:rsidR="003F737E" w:rsidDel="007302E8">
          <w:rPr>
            <w:rFonts w:eastAsia="Times New Roman"/>
            <w:color w:val="00000A"/>
            <w:sz w:val="24"/>
            <w:szCs w:val="24"/>
            <w:highlight w:val="white"/>
          </w:rPr>
          <w:delText xml:space="preserve"> </w:delText>
        </w:r>
      </w:del>
      <w:del w:id="932" w:author="Пользователь" w:date="2019-11-12T18:15:00Z">
        <w:r w:rsidR="003F737E" w:rsidDel="004B31B9">
          <w:rPr>
            <w:rFonts w:eastAsia="Times New Roman"/>
            <w:color w:val="00000A"/>
            <w:sz w:val="24"/>
            <w:szCs w:val="24"/>
            <w:highlight w:val="white"/>
          </w:rPr>
          <w:delText>простой линейной</w:delText>
        </w:r>
        <w:r w:rsidR="00662FA5" w:rsidRPr="0029618A" w:rsidDel="004B31B9">
          <w:rPr>
            <w:rFonts w:eastAsia="Times New Roman"/>
            <w:color w:val="00000A"/>
            <w:sz w:val="24"/>
            <w:szCs w:val="24"/>
            <w:highlight w:val="white"/>
          </w:rPr>
          <w:delText xml:space="preserve"> </w:delText>
        </w:r>
        <w:commentRangeStart w:id="933"/>
        <w:r w:rsidR="00662FA5" w:rsidRPr="0029618A" w:rsidDel="004B31B9">
          <w:rPr>
            <w:rFonts w:eastAsia="Times New Roman"/>
            <w:color w:val="00000A"/>
            <w:sz w:val="24"/>
            <w:szCs w:val="24"/>
            <w:highlight w:val="white"/>
          </w:rPr>
          <w:delText xml:space="preserve">связи </w:delText>
        </w:r>
      </w:del>
      <w:del w:id="934" w:author="Пользователь" w:date="2019-11-12T18:05:00Z">
        <w:r w:rsidR="00662FA5" w:rsidRPr="0029618A" w:rsidDel="007302E8">
          <w:rPr>
            <w:rFonts w:eastAsia="Times New Roman"/>
            <w:color w:val="00000A"/>
            <w:sz w:val="24"/>
            <w:szCs w:val="24"/>
            <w:highlight w:val="white"/>
          </w:rPr>
          <w:delText xml:space="preserve">(корреляции) </w:delText>
        </w:r>
      </w:del>
      <w:commentRangeEnd w:id="933"/>
      <w:del w:id="935" w:author="Пользователь" w:date="2019-11-12T18:15:00Z">
        <w:r w:rsidR="005D16A3" w:rsidDel="004B31B9">
          <w:rPr>
            <w:rStyle w:val="af"/>
          </w:rPr>
          <w:commentReference w:id="933"/>
        </w:r>
        <w:r w:rsidR="00662FA5" w:rsidRPr="0029618A" w:rsidDel="004B31B9">
          <w:rPr>
            <w:rFonts w:eastAsia="Times New Roman"/>
            <w:color w:val="00000A"/>
            <w:sz w:val="24"/>
            <w:szCs w:val="24"/>
            <w:highlight w:val="white"/>
          </w:rPr>
          <w:delText xml:space="preserve">между двумя случайными величинами. Иногда предполагается вид распределения, случайного процесса, предлагается какая-то математическая модель. </w:delText>
        </w:r>
      </w:del>
      <w:ins w:id="936" w:author="Пользователь" w:date="2019-11-12T18:15:00Z">
        <w:r w:rsidR="004B31B9">
          <w:rPr>
            <w:rFonts w:eastAsia="Times New Roman"/>
            <w:color w:val="00000A"/>
            <w:sz w:val="24"/>
            <w:szCs w:val="24"/>
            <w:highlight w:val="white"/>
          </w:rPr>
          <w:t xml:space="preserve">. </w:t>
        </w:r>
      </w:ins>
    </w:p>
    <w:p w14:paraId="7A28BAFC" w14:textId="1087AAC5"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 если мы не смогли</w:t>
      </w:r>
      <w:r w:rsidR="00141076">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079A3DB3" w14:textId="21409564" w:rsidR="008E2D65" w:rsidRPr="0029618A" w:rsidRDefault="00141076">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00662FA5" w:rsidRPr="0029618A">
        <w:rPr>
          <w:rFonts w:eastAsia="Times New Roman"/>
          <w:color w:val="00000A"/>
          <w:sz w:val="24"/>
          <w:szCs w:val="24"/>
          <w:highlight w:val="white"/>
        </w:rPr>
        <w:t xml:space="preserve">ут можно подумать, что исследователи вынуждены совершать одну из классических логических ошибок, которая носит звучное латинское имя </w:t>
      </w:r>
      <w:proofErr w:type="spellStart"/>
      <w:r w:rsidR="00662FA5" w:rsidRPr="0029618A">
        <w:rPr>
          <w:rFonts w:eastAsia="Times New Roman"/>
          <w:color w:val="00000A"/>
          <w:sz w:val="24"/>
          <w:szCs w:val="24"/>
          <w:highlight w:val="white"/>
        </w:rPr>
        <w:t>ad</w:t>
      </w:r>
      <w:proofErr w:type="spellEnd"/>
      <w:r w:rsidR="00662FA5" w:rsidRPr="0029618A">
        <w:rPr>
          <w:rFonts w:eastAsia="Times New Roman"/>
          <w:color w:val="00000A"/>
          <w:sz w:val="24"/>
          <w:szCs w:val="24"/>
          <w:highlight w:val="white"/>
        </w:rPr>
        <w:t xml:space="preserve"> </w:t>
      </w:r>
      <w:proofErr w:type="spellStart"/>
      <w:r w:rsidR="00662FA5" w:rsidRPr="0029618A">
        <w:rPr>
          <w:rFonts w:eastAsia="Times New Roman"/>
          <w:color w:val="00000A"/>
          <w:sz w:val="24"/>
          <w:szCs w:val="24"/>
          <w:highlight w:val="white"/>
        </w:rPr>
        <w:t>ignorantiam</w:t>
      </w:r>
      <w:proofErr w:type="spellEnd"/>
      <w:r w:rsidR="00662FA5" w:rsidRPr="0029618A">
        <w:rPr>
          <w:rFonts w:eastAsia="Times New Roman"/>
          <w:color w:val="00000A"/>
          <w:sz w:val="24"/>
          <w:szCs w:val="24"/>
          <w:highlight w:val="white"/>
        </w:rPr>
        <w:t>.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00662FA5"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00662FA5" w:rsidRPr="0029618A">
        <w:rPr>
          <w:rFonts w:eastAsia="Times New Roman"/>
          <w:color w:val="00000A"/>
          <w:sz w:val="24"/>
          <w:szCs w:val="24"/>
          <w:highlight w:val="white"/>
        </w:rPr>
        <w:t>. Или ещё ярче: </w:t>
      </w:r>
      <w:r w:rsidR="00662FA5" w:rsidRPr="0029618A">
        <w:rPr>
          <w:rFonts w:eastAsia="Times New Roman"/>
          <w:i/>
          <w:color w:val="00000A"/>
          <w:sz w:val="24"/>
          <w:szCs w:val="24"/>
          <w:highlight w:val="white"/>
        </w:rPr>
        <w:t xml:space="preserve">«Снежный </w:t>
      </w:r>
      <w:r w:rsidR="00662FA5" w:rsidRPr="0029618A">
        <w:rPr>
          <w:rFonts w:eastAsia="Times New Roman"/>
          <w:i/>
          <w:color w:val="00000A"/>
          <w:sz w:val="24"/>
          <w:szCs w:val="24"/>
          <w:highlight w:val="white"/>
        </w:rPr>
        <w:lastRenderedPageBreak/>
        <w:t>человек существует, поскольку никто не доказал обратного»</w:t>
      </w:r>
      <w:r w:rsidR="00662FA5"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sidR="003863E0">
        <w:rPr>
          <w:rFonts w:eastAsia="Times New Roman"/>
          <w:color w:val="00000A"/>
          <w:sz w:val="24"/>
          <w:szCs w:val="24"/>
          <w:highlight w:val="white"/>
        </w:rPr>
        <w:t xml:space="preserve"> </w:t>
      </w:r>
      <w:r w:rsidR="00662FA5" w:rsidRPr="0029618A">
        <w:rPr>
          <w:rFonts w:eastAsia="Times New Roman"/>
          <w:i/>
          <w:color w:val="00000A"/>
          <w:sz w:val="24"/>
          <w:szCs w:val="24"/>
          <w:highlight w:val="white"/>
        </w:rPr>
        <w:t>методологии научного познания</w:t>
      </w:r>
      <w:r w:rsidR="00662FA5" w:rsidRPr="0029618A">
        <w:rPr>
          <w:rFonts w:eastAsia="Times New Roman"/>
          <w:color w:val="00000A"/>
          <w:sz w:val="24"/>
          <w:szCs w:val="24"/>
          <w:highlight w:val="white"/>
        </w:rPr>
        <w:t xml:space="preserve">. Одним из её ярких результатов является </w:t>
      </w:r>
      <w:r w:rsidR="00662FA5" w:rsidRPr="0029618A">
        <w:rPr>
          <w:rFonts w:eastAsia="Times New Roman"/>
          <w:i/>
          <w:color w:val="215868"/>
          <w:sz w:val="24"/>
          <w:szCs w:val="24"/>
        </w:rPr>
        <w:t xml:space="preserve">критерий </w:t>
      </w:r>
      <w:proofErr w:type="spellStart"/>
      <w:r w:rsidR="00662FA5" w:rsidRPr="0029618A">
        <w:rPr>
          <w:rFonts w:eastAsia="Times New Roman"/>
          <w:i/>
          <w:color w:val="215868"/>
          <w:sz w:val="24"/>
          <w:szCs w:val="24"/>
        </w:rPr>
        <w:t>фальсифицируемости</w:t>
      </w:r>
      <w:proofErr w:type="spellEnd"/>
      <w:r w:rsidR="00662FA5" w:rsidRPr="0029618A">
        <w:rPr>
          <w:rFonts w:eastAsia="Times New Roman"/>
          <w:color w:val="00000A"/>
          <w:sz w:val="24"/>
          <w:szCs w:val="24"/>
          <w:highlight w:val="white"/>
        </w:rPr>
        <w:t xml:space="preserve">, выдвинутый замечательным философом Карлом Поппером в первой половине </w:t>
      </w:r>
      <w:proofErr w:type="spellStart"/>
      <w:r w:rsidR="00662FA5" w:rsidRPr="0029618A">
        <w:rPr>
          <w:rFonts w:eastAsia="Times New Roman"/>
          <w:color w:val="00000A"/>
          <w:sz w:val="24"/>
          <w:szCs w:val="24"/>
          <w:highlight w:val="white"/>
        </w:rPr>
        <w:t>XX</w:t>
      </w:r>
      <w:proofErr w:type="spellEnd"/>
      <w:r w:rsidR="00662FA5" w:rsidRPr="0029618A">
        <w:rPr>
          <w:rFonts w:eastAsia="Times New Roman"/>
          <w:color w:val="00000A"/>
          <w:sz w:val="24"/>
          <w:szCs w:val="24"/>
          <w:highlight w:val="white"/>
        </w:rPr>
        <w:t xml:space="preserve"> века. Этот критерий призван разделять научное знание от ненаучного, и на первый взгляд он кажется парадоксальным: </w:t>
      </w:r>
    </w:p>
    <w:p w14:paraId="433DC216"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334B9977" w14:textId="57897C49"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Чем не закон подлости</w:t>
      </w:r>
      <w:r w:rsidR="00AE2C9E">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 Более того, этому критерию не удовлетворяют такие науки как математика и логика. Впрочем, их относят не к </w:t>
      </w:r>
      <w:r w:rsidRPr="0029618A">
        <w:rPr>
          <w:rFonts w:eastAsia="Times New Roman"/>
          <w:i/>
          <w:color w:val="00000A"/>
          <w:sz w:val="24"/>
          <w:szCs w:val="24"/>
          <w:highlight w:val="white"/>
        </w:rPr>
        <w:t>естественным</w:t>
      </w:r>
      <w:r w:rsidRPr="0029618A">
        <w:rPr>
          <w:rFonts w:eastAsia="Times New Roman"/>
          <w:color w:val="00000A"/>
          <w:sz w:val="24"/>
          <w:szCs w:val="24"/>
          <w:highlight w:val="white"/>
        </w:rPr>
        <w:t xml:space="preserve"> наукам, а к </w:t>
      </w:r>
      <w:r w:rsidRPr="0029618A">
        <w:rPr>
          <w:rFonts w:eastAsia="Times New Roman"/>
          <w:color w:val="00000A"/>
          <w:sz w:val="24"/>
          <w:szCs w:val="24"/>
        </w:rPr>
        <w:t>формальным</w:t>
      </w:r>
      <w:r w:rsidRPr="0029618A">
        <w:rPr>
          <w:rFonts w:eastAsia="Times New Roman"/>
          <w:color w:val="00000A"/>
          <w:sz w:val="24"/>
          <w:szCs w:val="24"/>
          <w:highlight w:val="white"/>
        </w:rPr>
        <w:t xml:space="preserve">, не требующим проверки на </w:t>
      </w:r>
      <w:proofErr w:type="spellStart"/>
      <w:r w:rsidRPr="0029618A">
        <w:rPr>
          <w:rFonts w:eastAsia="Times New Roman"/>
          <w:color w:val="00000A"/>
          <w:sz w:val="24"/>
          <w:szCs w:val="24"/>
          <w:highlight w:val="white"/>
        </w:rPr>
        <w:t>фальсифицируемость</w:t>
      </w:r>
      <w:proofErr w:type="spellEnd"/>
      <w:r w:rsidRPr="0029618A">
        <w:rPr>
          <w:rFonts w:eastAsia="Times New Roman"/>
          <w:color w:val="00000A"/>
          <w:sz w:val="24"/>
          <w:szCs w:val="24"/>
          <w:highlight w:val="white"/>
        </w:rPr>
        <w:t>. А если к этому добавить ещё один результат того же времени</w:t>
      </w:r>
      <w:r w:rsidR="00AE2C9E">
        <w:rPr>
          <w:rFonts w:eastAsia="Times New Roman"/>
          <w:color w:val="00000A"/>
          <w:sz w:val="24"/>
          <w:szCs w:val="24"/>
          <w:highlight w:val="white"/>
        </w:rPr>
        <w:t xml:space="preserve"> – </w:t>
      </w:r>
      <w:r w:rsidRPr="0029618A">
        <w:rPr>
          <w:rFonts w:eastAsia="Times New Roman"/>
          <w:i/>
          <w:color w:val="215868"/>
          <w:sz w:val="24"/>
          <w:szCs w:val="24"/>
        </w:rPr>
        <w:t>принцип неполноты</w:t>
      </w:r>
      <w:r w:rsidRPr="0029618A">
        <w:rPr>
          <w:rFonts w:eastAsia="Times New Roman"/>
          <w:color w:val="00000A"/>
          <w:sz w:val="24"/>
          <w:szCs w:val="24"/>
          <w:highlight w:val="white"/>
        </w:rPr>
        <w:t> </w:t>
      </w:r>
      <w:proofErr w:type="spellStart"/>
      <w:r w:rsidRPr="0029618A">
        <w:rPr>
          <w:rFonts w:eastAsia="Times New Roman"/>
          <w:color w:val="00000A"/>
          <w:sz w:val="24"/>
          <w:szCs w:val="24"/>
          <w:highlight w:val="white"/>
        </w:rPr>
        <w:t>Гёделя</w:t>
      </w:r>
      <w:proofErr w:type="spellEnd"/>
      <w:r w:rsidRPr="0029618A">
        <w:rPr>
          <w:rFonts w:eastAsia="Times New Roman"/>
          <w:color w:val="00000A"/>
          <w:sz w:val="24"/>
          <w:szCs w:val="24"/>
          <w:highlight w:val="white"/>
        </w:rPr>
        <w:t xml:space="preserve">, утверждающий, что в рамках </w:t>
      </w:r>
      <w:commentRangeStart w:id="937"/>
      <w:r w:rsidRPr="0029618A">
        <w:rPr>
          <w:rFonts w:eastAsia="Times New Roman"/>
          <w:color w:val="00000A"/>
          <w:sz w:val="24"/>
          <w:szCs w:val="24"/>
          <w:highlight w:val="white"/>
        </w:rPr>
        <w:t>любой формальной системы</w:t>
      </w:r>
      <w:r w:rsidR="00B13C00">
        <w:rPr>
          <w:rFonts w:eastAsia="Times New Roman"/>
          <w:color w:val="00000A"/>
          <w:sz w:val="24"/>
          <w:szCs w:val="24"/>
          <w:highlight w:val="white"/>
        </w:rPr>
        <w:t xml:space="preserve">, в которой вводятся арифметические </w:t>
      </w:r>
      <w:commentRangeStart w:id="938"/>
      <w:r w:rsidR="00B13C00">
        <w:rPr>
          <w:rFonts w:eastAsia="Times New Roman"/>
          <w:color w:val="00000A"/>
          <w:sz w:val="24"/>
          <w:szCs w:val="24"/>
          <w:highlight w:val="white"/>
        </w:rPr>
        <w:t>понятия</w:t>
      </w:r>
      <w:commentRangeEnd w:id="938"/>
      <w:r w:rsidR="00B13C00">
        <w:rPr>
          <w:rStyle w:val="af"/>
        </w:rPr>
        <w:commentReference w:id="938"/>
      </w:r>
      <w:r w:rsidR="00B13C00">
        <w:rPr>
          <w:rFonts w:eastAsia="Times New Roman"/>
          <w:color w:val="00000A"/>
          <w:sz w:val="24"/>
          <w:szCs w:val="24"/>
          <w:highlight w:val="white"/>
        </w:rPr>
        <w:t>,</w:t>
      </w:r>
      <w:commentRangeEnd w:id="937"/>
      <w:r w:rsidR="00AE2C9E">
        <w:rPr>
          <w:rStyle w:val="af"/>
        </w:rPr>
        <w:commentReference w:id="937"/>
      </w:r>
      <w:r w:rsidR="00B13C00">
        <w:rPr>
          <w:rFonts w:eastAsia="Times New Roman"/>
          <w:color w:val="00000A"/>
          <w:sz w:val="24"/>
          <w:szCs w:val="24"/>
          <w:highlight w:val="white"/>
        </w:rPr>
        <w:t xml:space="preserve"> </w:t>
      </w:r>
      <w:r w:rsidRPr="0029618A">
        <w:rPr>
          <w:rFonts w:eastAsia="Times New Roman"/>
          <w:color w:val="00000A"/>
          <w:sz w:val="24"/>
          <w:szCs w:val="24"/>
          <w:highlight w:val="white"/>
        </w:rPr>
        <w:t>можно сформулировать утверждение, которое невозможно ни доказать, ни опровергнуть</w:t>
      </w:r>
      <w:r w:rsidR="00AE2C9E">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то может </w:t>
      </w:r>
      <w:r w:rsidR="00AE2C9E">
        <w:rPr>
          <w:rFonts w:eastAsia="Times New Roman"/>
          <w:color w:val="00000A"/>
          <w:sz w:val="24"/>
          <w:szCs w:val="24"/>
          <w:highlight w:val="white"/>
        </w:rPr>
        <w:t>оказаться, что</w:t>
      </w:r>
      <w:r w:rsidR="00AE2C9E"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непонятно зачем вообще всем этим заниматься! </w:t>
      </w:r>
      <w:r w:rsidRPr="00B13C00">
        <w:rPr>
          <w:rFonts w:eastAsia="Times New Roman"/>
          <w:color w:val="00000A"/>
          <w:sz w:val="24"/>
          <w:szCs w:val="24"/>
        </w:rPr>
        <w:t xml:space="preserve">Однако очень важно понимать, что принцип </w:t>
      </w:r>
      <w:proofErr w:type="spellStart"/>
      <w:r w:rsidRPr="00B13C00">
        <w:rPr>
          <w:rFonts w:eastAsia="Times New Roman"/>
          <w:color w:val="00000A"/>
          <w:sz w:val="24"/>
          <w:szCs w:val="24"/>
        </w:rPr>
        <w:t>фальсифицируемости</w:t>
      </w:r>
      <w:proofErr w:type="spellEnd"/>
      <w:r w:rsidRPr="00B13C00">
        <w:rPr>
          <w:rFonts w:eastAsia="Times New Roman"/>
          <w:color w:val="00000A"/>
          <w:sz w:val="24"/>
          <w:szCs w:val="24"/>
        </w:rPr>
        <w:t xml:space="preserve"> Поппера говорит</w:t>
      </w:r>
      <w:r w:rsidR="00AE2C9E">
        <w:rPr>
          <w:rFonts w:eastAsia="Times New Roman"/>
          <w:color w:val="00000A"/>
          <w:sz w:val="24"/>
          <w:szCs w:val="24"/>
        </w:rPr>
        <w:t xml:space="preserve"> не</w:t>
      </w:r>
      <w:r w:rsidRPr="00B13C00">
        <w:rPr>
          <w:rFonts w:eastAsia="Times New Roman"/>
          <w:color w:val="00000A"/>
          <w:sz w:val="24"/>
          <w:szCs w:val="24"/>
        </w:rPr>
        <w:t xml:space="preserve"> об </w:t>
      </w:r>
      <w:r w:rsidRPr="00B13C00">
        <w:rPr>
          <w:rFonts w:eastAsia="Times New Roman"/>
          <w:i/>
          <w:color w:val="00000A"/>
          <w:sz w:val="24"/>
          <w:szCs w:val="24"/>
        </w:rPr>
        <w:t>истинности</w:t>
      </w:r>
      <w:r w:rsidRPr="00B13C00">
        <w:rPr>
          <w:rFonts w:eastAsia="Times New Roman"/>
          <w:color w:val="00000A"/>
          <w:sz w:val="24"/>
          <w:szCs w:val="24"/>
        </w:rPr>
        <w:t xml:space="preserve"> теории, а только о том, является она </w:t>
      </w:r>
      <w:r w:rsidRPr="0029618A">
        <w:rPr>
          <w:rFonts w:eastAsia="Times New Roman"/>
          <w:color w:val="00000A"/>
          <w:sz w:val="24"/>
          <w:szCs w:val="24"/>
          <w:highlight w:val="white"/>
        </w:rPr>
        <w:t>научной или нет. Он помогает определить, даёт ли некая теория язык, на котором имеет смысл рассуждать о мире</w:t>
      </w:r>
      <w:r w:rsidR="00AE2C9E">
        <w:rPr>
          <w:rFonts w:eastAsia="Times New Roman"/>
          <w:color w:val="00000A"/>
          <w:sz w:val="24"/>
          <w:szCs w:val="24"/>
          <w:highlight w:val="white"/>
        </w:rPr>
        <w:t>,</w:t>
      </w:r>
      <w:r w:rsidRPr="0029618A">
        <w:rPr>
          <w:rFonts w:eastAsia="Times New Roman"/>
          <w:color w:val="00000A"/>
          <w:sz w:val="24"/>
          <w:szCs w:val="24"/>
          <w:highlight w:val="white"/>
        </w:rPr>
        <w:t xml:space="preserve"> или нет. </w:t>
      </w:r>
    </w:p>
    <w:p w14:paraId="764B2B0A" w14:textId="5F1CF592"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sidR="00AE2C9E">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sidR="00AE2C9E">
        <w:rPr>
          <w:rFonts w:eastAsia="Times New Roman"/>
          <w:color w:val="00000A"/>
          <w:sz w:val="24"/>
          <w:szCs w:val="24"/>
          <w:highlight w:val="white"/>
        </w:rPr>
        <w:t>считать</w:t>
      </w:r>
      <w:r w:rsidR="00AE2C9E"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sidR="00AE2C9E">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3CBF2368"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0BBE2187" w14:textId="1684E578" w:rsidR="008E2D65" w:rsidRPr="008859E2" w:rsidRDefault="00662FA5" w:rsidP="00702DCF">
      <w:pPr>
        <w:spacing w:line="288" w:lineRule="auto"/>
        <w:ind w:firstLine="426"/>
        <w:jc w:val="both"/>
        <w:rPr>
          <w:rFonts w:eastAsia="Times New Roman"/>
          <w:color w:val="00000A"/>
          <w:sz w:val="24"/>
          <w:szCs w:val="24"/>
          <w:highlight w:val="green"/>
          <w:rPrChange w:id="939" w:author="Пользователь" w:date="2019-11-12T18:43:00Z">
            <w:rPr>
              <w:rFonts w:eastAsia="Times New Roman"/>
              <w:color w:val="00000A"/>
              <w:sz w:val="24"/>
              <w:szCs w:val="24"/>
              <w:highlight w:val="white"/>
            </w:rPr>
          </w:rPrChange>
        </w:rPr>
      </w:pPr>
      <w:r w:rsidRPr="008859E2">
        <w:rPr>
          <w:rFonts w:eastAsia="Times New Roman"/>
          <w:color w:val="00000A"/>
          <w:sz w:val="24"/>
          <w:szCs w:val="24"/>
          <w:highlight w:val="green"/>
          <w:rPrChange w:id="940" w:author="Пользователь" w:date="2019-11-12T18:43:00Z">
            <w:rPr>
              <w:rFonts w:eastAsia="Times New Roman"/>
              <w:color w:val="00000A"/>
              <w:sz w:val="24"/>
              <w:szCs w:val="24"/>
              <w:highlight w:val="white"/>
            </w:rPr>
          </w:rPrChange>
        </w:rPr>
        <w:lastRenderedPageBreak/>
        <w:t>Таким образом, когда мы принимаем нулевую гипотезу, основываясь на отсутствии её опровержения, мы формально и честно показываем, что в результате эксперимента </w:t>
      </w:r>
      <w:commentRangeStart w:id="941"/>
      <w:r w:rsidRPr="008859E2">
        <w:rPr>
          <w:rFonts w:eastAsia="Times New Roman"/>
          <w:i/>
          <w:color w:val="00000A"/>
          <w:sz w:val="24"/>
          <w:szCs w:val="24"/>
          <w:highlight w:val="green"/>
          <w:rPrChange w:id="942" w:author="Пользователь" w:date="2019-11-12T18:43:00Z">
            <w:rPr>
              <w:rFonts w:eastAsia="Times New Roman"/>
              <w:i/>
              <w:color w:val="00000A"/>
              <w:sz w:val="24"/>
              <w:szCs w:val="24"/>
              <w:highlight w:val="white"/>
            </w:rPr>
          </w:rPrChange>
        </w:rPr>
        <w:t>степень нашего незнания осталась на прежнем уровне</w:t>
      </w:r>
      <w:commentRangeEnd w:id="941"/>
      <w:r w:rsidR="0005727E" w:rsidRPr="008859E2">
        <w:rPr>
          <w:rStyle w:val="af"/>
          <w:highlight w:val="green"/>
          <w:rPrChange w:id="943" w:author="Пользователь" w:date="2019-11-12T18:43:00Z">
            <w:rPr>
              <w:rStyle w:val="af"/>
            </w:rPr>
          </w:rPrChange>
        </w:rPr>
        <w:commentReference w:id="941"/>
      </w:r>
      <w:r w:rsidRPr="008859E2">
        <w:rPr>
          <w:rFonts w:eastAsia="Times New Roman"/>
          <w:color w:val="00000A"/>
          <w:sz w:val="24"/>
          <w:szCs w:val="24"/>
          <w:highlight w:val="green"/>
          <w:rPrChange w:id="944" w:author="Пользователь" w:date="2019-11-12T18:43:00Z">
            <w:rPr>
              <w:rFonts w:eastAsia="Times New Roman"/>
              <w:color w:val="00000A"/>
              <w:sz w:val="24"/>
              <w:szCs w:val="24"/>
              <w:highlight w:val="white"/>
            </w:rPr>
          </w:rPrChange>
        </w:rPr>
        <w:t xml:space="preserve">. </w:t>
      </w:r>
      <w:commentRangeStart w:id="945"/>
      <w:r w:rsidRPr="008859E2">
        <w:rPr>
          <w:rFonts w:eastAsia="Times New Roman"/>
          <w:color w:val="00000A"/>
          <w:sz w:val="24"/>
          <w:szCs w:val="24"/>
          <w:highlight w:val="green"/>
          <w:rPrChange w:id="946" w:author="Пользователь" w:date="2019-11-12T18:43:00Z">
            <w:rPr>
              <w:rFonts w:eastAsia="Times New Roman"/>
              <w:color w:val="00000A"/>
              <w:sz w:val="24"/>
              <w:szCs w:val="24"/>
              <w:highlight w:val="white"/>
            </w:rPr>
          </w:rPrChange>
        </w:rPr>
        <w:t>В</w:t>
      </w:r>
      <w:commentRangeEnd w:id="945"/>
      <w:r w:rsidR="00C4699D" w:rsidRPr="008859E2">
        <w:rPr>
          <w:rStyle w:val="af"/>
          <w:highlight w:val="green"/>
          <w:rPrChange w:id="947" w:author="Пользователь" w:date="2019-11-12T18:43:00Z">
            <w:rPr>
              <w:rStyle w:val="af"/>
            </w:rPr>
          </w:rPrChange>
        </w:rPr>
        <w:commentReference w:id="945"/>
      </w:r>
      <w:r w:rsidRPr="008859E2">
        <w:rPr>
          <w:rFonts w:eastAsia="Times New Roman"/>
          <w:color w:val="00000A"/>
          <w:sz w:val="24"/>
          <w:szCs w:val="24"/>
          <w:highlight w:val="green"/>
          <w:rPrChange w:id="948" w:author="Пользователь" w:date="2019-11-12T18:43:00Z">
            <w:rPr>
              <w:rFonts w:eastAsia="Times New Roman"/>
              <w:color w:val="00000A"/>
              <w:sz w:val="24"/>
              <w:szCs w:val="24"/>
              <w:highlight w:val="white"/>
            </w:rPr>
          </w:rPrChange>
        </w:rPr>
        <w:t xml:space="preserve"> примере же со снежным человеком, явно или неявно, но предполагается обратное: </w:t>
      </w:r>
      <w:commentRangeStart w:id="949"/>
      <w:r w:rsidRPr="008859E2">
        <w:rPr>
          <w:rFonts w:eastAsia="Times New Roman"/>
          <w:color w:val="00000A"/>
          <w:sz w:val="24"/>
          <w:szCs w:val="24"/>
          <w:highlight w:val="green"/>
          <w:rPrChange w:id="950" w:author="Пользователь" w:date="2019-11-12T18:43:00Z">
            <w:rPr>
              <w:rFonts w:eastAsia="Times New Roman"/>
              <w:color w:val="00000A"/>
              <w:sz w:val="24"/>
              <w:szCs w:val="24"/>
              <w:highlight w:val="white"/>
            </w:rPr>
          </w:rPrChange>
        </w:rPr>
        <w:t>отсутствие доказательств того, что этой загадочной твари не существует, представляется чем-то, что может увеличить степень нашего знания о ней.</w:t>
      </w:r>
      <w:commentRangeEnd w:id="949"/>
      <w:r w:rsidR="00385343" w:rsidRPr="008859E2">
        <w:rPr>
          <w:rStyle w:val="af"/>
          <w:highlight w:val="green"/>
          <w:rPrChange w:id="951" w:author="Пользователь" w:date="2019-11-12T18:43:00Z">
            <w:rPr>
              <w:rStyle w:val="af"/>
            </w:rPr>
          </w:rPrChange>
        </w:rPr>
        <w:commentReference w:id="949"/>
      </w:r>
      <w:commentRangeStart w:id="952"/>
      <w:r w:rsidRPr="008859E2">
        <w:rPr>
          <w:rFonts w:eastAsia="Times New Roman"/>
          <w:color w:val="00000A"/>
          <w:sz w:val="24"/>
          <w:szCs w:val="24"/>
          <w:highlight w:val="green"/>
          <w:rPrChange w:id="953" w:author="Пользователь" w:date="2019-11-12T18:43:00Z">
            <w:rPr>
              <w:rFonts w:eastAsia="Times New Roman"/>
              <w:color w:val="00000A"/>
              <w:sz w:val="24"/>
              <w:szCs w:val="24"/>
              <w:highlight w:val="white"/>
            </w:rPr>
          </w:rPrChange>
        </w:rPr>
        <w:t> </w:t>
      </w:r>
      <w:commentRangeEnd w:id="952"/>
      <w:r w:rsidR="004F02CE" w:rsidRPr="008859E2">
        <w:rPr>
          <w:rStyle w:val="af"/>
          <w:highlight w:val="green"/>
          <w:rPrChange w:id="954" w:author="Пользователь" w:date="2019-11-12T18:43:00Z">
            <w:rPr>
              <w:rStyle w:val="af"/>
            </w:rPr>
          </w:rPrChange>
        </w:rPr>
        <w:commentReference w:id="952"/>
      </w:r>
      <w:ins w:id="955" w:author="Пользователь" w:date="2019-11-12T18:30:00Z">
        <w:r w:rsidR="00702DCF" w:rsidRPr="008859E2">
          <w:rPr>
            <w:rStyle w:val="af"/>
            <w:highlight w:val="green"/>
            <w:rPrChange w:id="956" w:author="Пользователь" w:date="2019-11-12T18:43:00Z">
              <w:rPr>
                <w:rStyle w:val="af"/>
              </w:rPr>
            </w:rPrChange>
          </w:rPr>
          <w:commentReference w:id="957"/>
        </w:r>
      </w:ins>
    </w:p>
    <w:p w14:paraId="1818FC3B" w14:textId="49052084"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Вообще с точки зрения принципа </w:t>
      </w:r>
      <w:proofErr w:type="spellStart"/>
      <w:r w:rsidRPr="0029618A">
        <w:rPr>
          <w:rFonts w:eastAsia="Times New Roman"/>
          <w:color w:val="00000A"/>
          <w:sz w:val="24"/>
          <w:szCs w:val="24"/>
          <w:highlight w:val="white"/>
        </w:rPr>
        <w:t>фальсифицируемости</w:t>
      </w:r>
      <w:proofErr w:type="spellEnd"/>
      <w:r w:rsidRPr="0029618A">
        <w:rPr>
          <w:rFonts w:eastAsia="Times New Roman"/>
          <w:color w:val="00000A"/>
          <w:sz w:val="24"/>
          <w:szCs w:val="24"/>
          <w:highlight w:val="white"/>
        </w:rPr>
        <w:t xml:space="preserve">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sidR="00737E48">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14:paraId="11912227" w14:textId="77777777" w:rsidR="008E2D65" w:rsidRPr="0029618A" w:rsidRDefault="00662FA5">
      <w:pPr>
        <w:pStyle w:val="2"/>
        <w:spacing w:before="200" w:after="0"/>
        <w:ind w:firstLine="397"/>
        <w:jc w:val="both"/>
        <w:rPr>
          <w:rFonts w:eastAsia="Cambria"/>
          <w:b/>
          <w:color w:val="4F81BD"/>
          <w:sz w:val="26"/>
          <w:szCs w:val="26"/>
        </w:rPr>
      </w:pPr>
      <w:bookmarkStart w:id="958" w:name="_Toc22639629"/>
      <w:r w:rsidRPr="0029618A">
        <w:rPr>
          <w:rFonts w:eastAsia="Cambria"/>
          <w:b/>
          <w:color w:val="4F81BD"/>
          <w:sz w:val="26"/>
          <w:szCs w:val="26"/>
        </w:rPr>
        <w:t>Запутываем статистикой и помогаем распутаться</w:t>
      </w:r>
      <w:bookmarkEnd w:id="958"/>
    </w:p>
    <w:p w14:paraId="07D7E6EC"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 xml:space="preserve">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Отвергая нулевую гипотезу, мы освобождаем место для новой, как в легенде об убийстве деспота-дракона. </w:t>
      </w:r>
    </w:p>
    <w:p w14:paraId="00C29A6B"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32687BB9" w14:textId="11198CFE" w:rsidR="00633CD2" w:rsidRDefault="00662FA5" w:rsidP="00633CD2">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sidR="00385343">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sidR="00385343">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sidR="00385343">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sidR="00385343">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sidR="00385343">
        <w:rPr>
          <w:rFonts w:eastAsia="Times New Roman"/>
          <w:color w:val="00000A"/>
          <w:sz w:val="24"/>
          <w:szCs w:val="24"/>
          <w:highlight w:val="white"/>
        </w:rPr>
        <w:t>п</w:t>
      </w:r>
      <w:r w:rsidRPr="0029618A">
        <w:rPr>
          <w:rFonts w:eastAsia="Times New Roman"/>
          <w:color w:val="00000A"/>
          <w:sz w:val="24"/>
          <w:szCs w:val="24"/>
          <w:highlight w:val="white"/>
        </w:rPr>
        <w:t xml:space="preserve">апа Иоанн Павел </w:t>
      </w:r>
      <w:proofErr w:type="spellStart"/>
      <w:r w:rsidRPr="0029618A">
        <w:rPr>
          <w:rFonts w:eastAsia="Times New Roman"/>
          <w:color w:val="00000A"/>
          <w:sz w:val="24"/>
          <w:szCs w:val="24"/>
          <w:highlight w:val="white"/>
        </w:rPr>
        <w:t>II</w:t>
      </w:r>
      <w:proofErr w:type="spellEnd"/>
      <w:r w:rsidRPr="0029618A">
        <w:rPr>
          <w:rFonts w:eastAsia="Times New Roman"/>
          <w:color w:val="00000A"/>
          <w:sz w:val="24"/>
          <w:szCs w:val="24"/>
          <w:highlight w:val="white"/>
        </w:rPr>
        <w:t xml:space="preserve"> не был человеком? Утверждение кажется абсурдным</w:t>
      </w:r>
      <w:r w:rsidR="00633CD2">
        <w:rPr>
          <w:rFonts w:eastAsia="Times New Roman"/>
          <w:color w:val="00000A"/>
          <w:sz w:val="24"/>
          <w:szCs w:val="24"/>
          <w:highlight w:val="white"/>
        </w:rPr>
        <w:t>.</w:t>
      </w:r>
      <w:del w:id="959" w:author="Пользователь" w:date="2019-11-12T18:48:00Z">
        <w:r w:rsidRPr="0029618A" w:rsidDel="00464B4A">
          <w:rPr>
            <w:rFonts w:eastAsia="Times New Roman"/>
            <w:color w:val="00000A"/>
            <w:sz w:val="24"/>
            <w:szCs w:val="24"/>
            <w:highlight w:val="white"/>
          </w:rPr>
          <w:delText>:</w:delText>
        </w:r>
      </w:del>
      <w:r w:rsidR="00633CD2">
        <w:rPr>
          <w:rFonts w:eastAsia="Times New Roman"/>
          <w:color w:val="00000A"/>
          <w:sz w:val="24"/>
          <w:szCs w:val="24"/>
          <w:highlight w:val="white"/>
        </w:rPr>
        <w:t xml:space="preserve"> </w:t>
      </w:r>
    </w:p>
    <w:p w14:paraId="63DDF345" w14:textId="78EC9987" w:rsidR="008E2D65" w:rsidRPr="0029618A" w:rsidRDefault="00633CD2" w:rsidP="00633CD2">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00662FA5"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 </w:t>
      </w:r>
      <m:oMath>
        <m:r>
          <w:rPr>
            <w:rFonts w:ascii="Cambria Math" w:eastAsia="Cambria Math" w:hAnsi="Cambria Math"/>
            <w:color w:val="222222"/>
            <w:sz w:val="24"/>
            <w:szCs w:val="24"/>
            <w:highlight w:val="white"/>
          </w:rPr>
          <m:t>1%</m:t>
        </m:r>
      </m:oMath>
      <w:r w:rsidR="00662FA5" w:rsidRPr="0029618A">
        <w:rPr>
          <w:rFonts w:eastAsia="Times New Roman"/>
          <w:color w:val="00000A"/>
          <w:sz w:val="24"/>
          <w:szCs w:val="24"/>
          <w:highlight w:val="white"/>
        </w:rPr>
        <w:t> как ложных положителых, так и ложных отрицательных результатов, следовательно, в </w:t>
      </w:r>
      <m:oMath>
        <m:r>
          <w:rPr>
            <w:rFonts w:ascii="Cambria Math" w:eastAsia="Cambria Math" w:hAnsi="Cambria Math"/>
            <w:color w:val="222222"/>
            <w:sz w:val="24"/>
            <w:szCs w:val="24"/>
            <w:highlight w:val="white"/>
          </w:rPr>
          <m:t>98%</m:t>
        </m:r>
      </m:oMath>
      <w:r w:rsidR="00662FA5" w:rsidRPr="0029618A">
        <w:rPr>
          <w:rFonts w:eastAsia="Times New Roman"/>
          <w:color w:val="00000A"/>
          <w:sz w:val="24"/>
          <w:szCs w:val="24"/>
          <w:highlight w:val="white"/>
        </w:rPr>
        <w:t xml:space="preserve"> случаев он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00662FA5" w:rsidRPr="0029618A">
        <w:rPr>
          <w:rFonts w:eastAsia="Times New Roman"/>
          <w:color w:val="00000A"/>
          <w:sz w:val="24"/>
          <w:szCs w:val="24"/>
          <w:highlight w:val="white"/>
        </w:rPr>
        <w:t>Давайте протестируем </w:t>
      </w:r>
      <m:oMath>
        <m:r>
          <w:rPr>
            <w:rFonts w:ascii="Cambria Math" w:eastAsia="Cambria Math" w:hAnsi="Cambria Math"/>
            <w:color w:val="222222"/>
            <w:sz w:val="24"/>
            <w:szCs w:val="24"/>
            <w:highlight w:val="white"/>
          </w:rPr>
          <m:t>1000</m:t>
        </m:r>
      </m:oMath>
      <w:r w:rsidR="00662FA5" w:rsidRPr="0029618A">
        <w:rPr>
          <w:rFonts w:eastAsia="Times New Roman"/>
          <w:color w:val="00000A"/>
          <w:sz w:val="24"/>
          <w:szCs w:val="24"/>
          <w:highlight w:val="white"/>
        </w:rPr>
        <w:t> водителей, и пусть </w:t>
      </w:r>
      <m:oMath>
        <m:r>
          <w:rPr>
            <w:rFonts w:ascii="Cambria Math" w:eastAsia="Cambria Math" w:hAnsi="Cambria Math"/>
            <w:color w:val="222222"/>
            <w:sz w:val="24"/>
            <w:szCs w:val="24"/>
            <w:highlight w:val="white"/>
          </w:rPr>
          <m:t>100</m:t>
        </m:r>
      </m:oMath>
      <w:r w:rsidR="00662FA5" w:rsidRPr="0029618A">
        <w:rPr>
          <w:rFonts w:eastAsia="Times New Roman"/>
          <w:color w:val="00000A"/>
          <w:sz w:val="24"/>
          <w:szCs w:val="24"/>
          <w:highlight w:val="white"/>
        </w:rPr>
        <w:t> из них будут действительно пьяны. В результате мы получим </w:t>
      </w:r>
      <m:oMath>
        <m:r>
          <w:rPr>
            <w:rFonts w:ascii="Cambria Math" w:eastAsia="Cambria Math" w:hAnsi="Cambria Math"/>
            <w:color w:val="222222"/>
            <w:sz w:val="24"/>
            <w:szCs w:val="24"/>
            <w:highlight w:val="white"/>
          </w:rPr>
          <m:t>900×1%=9</m:t>
        </m:r>
      </m:oMath>
      <w:r w:rsidR="00662FA5" w:rsidRPr="0029618A">
        <w:rPr>
          <w:color w:val="222222"/>
          <w:sz w:val="24"/>
          <w:szCs w:val="24"/>
          <w:highlight w:val="white"/>
        </w:rPr>
        <w:t xml:space="preserve"> </w:t>
      </w:r>
      <w:r w:rsidR="00662FA5" w:rsidRPr="0029618A">
        <w:rPr>
          <w:rFonts w:eastAsia="Times New Roman"/>
          <w:color w:val="00000A"/>
          <w:sz w:val="24"/>
          <w:szCs w:val="24"/>
          <w:highlight w:val="white"/>
        </w:rPr>
        <w:t>ложных положительных и </w:t>
      </w:r>
      <m:oMath>
        <m:r>
          <w:rPr>
            <w:rFonts w:ascii="Cambria Math" w:eastAsia="Cambria Math" w:hAnsi="Cambria Math"/>
            <w:color w:val="222222"/>
            <w:sz w:val="24"/>
            <w:szCs w:val="24"/>
            <w:highlight w:val="white"/>
          </w:rPr>
          <m:t>100×1%=1</m:t>
        </m:r>
      </m:oMath>
      <w:r w:rsidR="00662FA5" w:rsidRPr="0029618A">
        <w:rPr>
          <w:rFonts w:eastAsia="Times New Roman"/>
          <w:color w:val="00000A"/>
          <w:sz w:val="24"/>
          <w:szCs w:val="24"/>
          <w:highlight w:val="white"/>
        </w:rPr>
        <w:t xml:space="preserve"> ложноотрицательный результат: то есть, на одного проскочившего пьяницу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00662FA5" w:rsidRPr="0029618A">
        <w:rPr>
          <w:rFonts w:eastAsia="Times New Roman"/>
          <w:color w:val="00000A"/>
          <w:sz w:val="24"/>
          <w:szCs w:val="24"/>
          <w:highlight w:val="white"/>
        </w:rPr>
        <w:t xml:space="preserve">Чем не закон </w:t>
      </w:r>
      <w:r w:rsidR="00662FA5" w:rsidRPr="0029618A">
        <w:rPr>
          <w:rFonts w:eastAsia="Times New Roman"/>
          <w:color w:val="00000A"/>
          <w:sz w:val="24"/>
          <w:szCs w:val="24"/>
          <w:highlight w:val="white"/>
        </w:rPr>
        <w:lastRenderedPageBreak/>
        <w:t>подлости! Паритет будет наблюдаться только если доля пьяных водителей будет равна </w:t>
      </w:r>
      <m:oMath>
        <m:r>
          <w:rPr>
            <w:rFonts w:ascii="Cambria Math" w:eastAsia="Cambria Math" w:hAnsi="Cambria Math"/>
            <w:color w:val="222222"/>
            <w:sz w:val="24"/>
            <w:szCs w:val="24"/>
            <w:highlight w:val="white"/>
          </w:rPr>
          <m:t>1/2</m:t>
        </m:r>
      </m:oMath>
      <w:r w:rsidR="00662FA5"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3B76DCA0" w14:textId="67C31FF6" w:rsidR="0083001B" w:rsidDel="00835BEC" w:rsidRDefault="00662FA5">
      <w:pPr>
        <w:spacing w:line="288" w:lineRule="auto"/>
        <w:ind w:firstLine="397"/>
        <w:jc w:val="both"/>
        <w:rPr>
          <w:del w:id="960" w:author="Пользователь" w:date="2019-11-12T18:58:00Z"/>
          <w:rFonts w:eastAsia="Times New Roman"/>
          <w:color w:val="00000A"/>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del w:id="961" w:author="Пользователь" w:date="2019-11-12T18:56:00Z">
        <w:r w:rsidRPr="0029618A" w:rsidDel="00835BEC">
          <w:rPr>
            <w:rFonts w:eastAsia="Times New Roman"/>
            <w:color w:val="00000A"/>
            <w:sz w:val="24"/>
            <w:szCs w:val="24"/>
            <w:highlight w:val="white"/>
          </w:rPr>
          <w:delText xml:space="preserve">Помните, в колмогоровском определении вероятности говорилось о способе сложения вероятности объединения событий: вероятность объединения двух </w:delText>
        </w:r>
        <w:r w:rsidR="00633CD2" w:rsidDel="00835BEC">
          <w:rPr>
            <w:rFonts w:eastAsia="Times New Roman"/>
            <w:color w:val="00000A"/>
            <w:sz w:val="24"/>
            <w:szCs w:val="24"/>
            <w:highlight w:val="white"/>
          </w:rPr>
          <w:delText xml:space="preserve">несовместных </w:delText>
        </w:r>
        <w:r w:rsidRPr="0029618A" w:rsidDel="00835BEC">
          <w:rPr>
            <w:rFonts w:eastAsia="Times New Roman"/>
            <w:color w:val="00000A"/>
            <w:sz w:val="24"/>
            <w:szCs w:val="24"/>
            <w:highlight w:val="white"/>
          </w:rPr>
          <w:delText xml:space="preserve">событий </w:delText>
        </w:r>
        <w:r w:rsidR="00633CD2" w:rsidDel="00835BEC">
          <w:rPr>
            <w:rFonts w:eastAsia="Times New Roman"/>
            <w:color w:val="00000A"/>
            <w:sz w:val="24"/>
            <w:szCs w:val="24"/>
            <w:highlight w:val="white"/>
          </w:rPr>
          <w:delText>(непересекающихся элемент</w:delText>
        </w:r>
      </w:del>
      <w:del w:id="962" w:author="Пользователь" w:date="2019-11-12T18:52:00Z">
        <w:r w:rsidR="00633CD2" w:rsidDel="000A6AC4">
          <w:rPr>
            <w:rFonts w:eastAsia="Times New Roman"/>
            <w:color w:val="00000A"/>
            <w:sz w:val="24"/>
            <w:szCs w:val="24"/>
            <w:highlight w:val="white"/>
          </w:rPr>
          <w:delText>ах</w:delText>
        </w:r>
      </w:del>
      <w:del w:id="963" w:author="Пользователь" w:date="2019-11-12T18:56:00Z">
        <w:r w:rsidR="00633CD2" w:rsidDel="00835BEC">
          <w:rPr>
            <w:rFonts w:eastAsia="Times New Roman"/>
            <w:color w:val="00000A"/>
            <w:sz w:val="24"/>
            <w:szCs w:val="24"/>
            <w:highlight w:val="white"/>
          </w:rPr>
          <w:delText xml:space="preserve"> сигма</w:delText>
        </w:r>
      </w:del>
      <w:del w:id="964" w:author="Пользователь" w:date="2019-11-12T18:50:00Z">
        <w:r w:rsidR="00633CD2" w:rsidDel="00464B4A">
          <w:rPr>
            <w:rFonts w:eastAsia="Times New Roman"/>
            <w:color w:val="00000A"/>
            <w:sz w:val="24"/>
            <w:szCs w:val="24"/>
            <w:highlight w:val="white"/>
          </w:rPr>
          <w:delText xml:space="preserve"> </w:delText>
        </w:r>
      </w:del>
      <w:del w:id="965" w:author="Пользователь" w:date="2019-11-12T18:56:00Z">
        <w:r w:rsidR="00633CD2" w:rsidDel="00835BEC">
          <w:rPr>
            <w:rFonts w:eastAsia="Times New Roman"/>
            <w:color w:val="00000A"/>
            <w:sz w:val="24"/>
            <w:szCs w:val="24"/>
            <w:highlight w:val="white"/>
          </w:rPr>
          <w:delText xml:space="preserve">алгебры) </w:delText>
        </w:r>
        <w:r w:rsidRPr="0029618A" w:rsidDel="00835BEC">
          <w:rPr>
            <w:rFonts w:eastAsia="Times New Roman"/>
            <w:color w:val="00000A"/>
            <w:sz w:val="24"/>
            <w:szCs w:val="24"/>
            <w:highlight w:val="white"/>
          </w:rPr>
          <w:delText xml:space="preserve">равна сумме их вероятностей. </w:delText>
        </w:r>
      </w:del>
    </w:p>
    <w:p w14:paraId="02BA7145" w14:textId="0747A2DF" w:rsidR="0083001B" w:rsidRPr="00BB52AF" w:rsidRDefault="0083001B">
      <w:pPr>
        <w:spacing w:line="288" w:lineRule="auto"/>
        <w:ind w:firstLine="397"/>
        <w:jc w:val="both"/>
        <w:rPr>
          <w:rFonts w:eastAsia="Times New Roman"/>
          <w:i/>
          <w:color w:val="00000A"/>
          <w:sz w:val="24"/>
          <w:szCs w:val="24"/>
          <w:highlight w:val="white"/>
        </w:rPr>
      </w:pPr>
      <w:del w:id="966" w:author="Пользователь" w:date="2019-11-12T18:59:00Z">
        <w:r w:rsidDel="009960D7">
          <w:rPr>
            <w:rFonts w:eastAsia="Times New Roman"/>
            <w:color w:val="00000A"/>
            <w:sz w:val="24"/>
            <w:szCs w:val="24"/>
            <w:highlight w:val="white"/>
          </w:rPr>
          <w:delText xml:space="preserve">Если </w:delText>
        </w:r>
      </w:del>
      <w:del w:id="967" w:author="Пользователь" w:date="2019-11-12T18:57:00Z">
        <w:r w:rsidDel="00835BEC">
          <w:rPr>
            <w:rFonts w:eastAsia="Times New Roman"/>
            <w:color w:val="00000A"/>
            <w:sz w:val="24"/>
            <w:szCs w:val="24"/>
            <w:highlight w:val="white"/>
          </w:rPr>
          <w:delText>же</w:delText>
        </w:r>
        <w:r w:rsidR="00FC3FC1" w:rsidDel="00835BEC">
          <w:rPr>
            <w:rFonts w:eastAsia="Times New Roman"/>
            <w:color w:val="00000A"/>
            <w:sz w:val="24"/>
            <w:szCs w:val="24"/>
            <w:highlight w:val="white"/>
          </w:rPr>
          <w:delText xml:space="preserve"> </w:delText>
        </w:r>
      </w:del>
      <w:del w:id="968" w:author="Пользователь" w:date="2019-11-12T18:59:00Z">
        <w:r w:rsidR="00FC3FC1" w:rsidDel="009960D7">
          <w:rPr>
            <w:rFonts w:eastAsia="Times New Roman"/>
            <w:color w:val="00000A"/>
            <w:sz w:val="24"/>
            <w:szCs w:val="24"/>
            <w:highlight w:val="white"/>
          </w:rPr>
          <w:delText>случайные</w:delText>
        </w:r>
        <w:r w:rsidDel="009960D7">
          <w:rPr>
            <w:rFonts w:eastAsia="Times New Roman"/>
            <w:color w:val="00000A"/>
            <w:sz w:val="24"/>
            <w:szCs w:val="24"/>
            <w:highlight w:val="white"/>
          </w:rPr>
          <w:delText xml:space="preserve"> события связывает между собой какая-либо причинно-следственная связь, то </w:delText>
        </w:r>
        <w:r w:rsidR="00FC3FC1" w:rsidDel="009960D7">
          <w:rPr>
            <w:rFonts w:eastAsia="Times New Roman"/>
            <w:color w:val="00000A"/>
            <w:sz w:val="24"/>
            <w:szCs w:val="24"/>
            <w:highlight w:val="white"/>
          </w:rPr>
          <w:delText xml:space="preserve">для анализа вероятности того, что все они случатся, </w:delText>
        </w:r>
      </w:del>
      <w:ins w:id="969" w:author="Пользователь" w:date="2019-11-12T18:59:00Z">
        <w:r w:rsidR="009960D7">
          <w:rPr>
            <w:rFonts w:eastAsia="Times New Roman"/>
            <w:color w:val="00000A"/>
            <w:sz w:val="24"/>
            <w:szCs w:val="24"/>
            <w:highlight w:val="white"/>
          </w:rPr>
          <w:t xml:space="preserve">Введем </w:t>
        </w:r>
      </w:ins>
      <w:del w:id="970" w:author="Пользователь" w:date="2019-11-12T18:59:00Z">
        <w:r w:rsidDel="009960D7">
          <w:rPr>
            <w:rFonts w:eastAsia="Times New Roman"/>
            <w:color w:val="00000A"/>
            <w:sz w:val="24"/>
            <w:szCs w:val="24"/>
            <w:highlight w:val="white"/>
          </w:rPr>
          <w:delText xml:space="preserve">вводится </w:delText>
        </w:r>
      </w:del>
      <w:del w:id="971" w:author="Пользователь" w:date="2019-11-12T19:06:00Z">
        <w:r w:rsidDel="005633E5">
          <w:rPr>
            <w:rFonts w:eastAsia="Times New Roman"/>
            <w:color w:val="00000A"/>
            <w:sz w:val="24"/>
            <w:szCs w:val="24"/>
            <w:highlight w:val="white"/>
          </w:rPr>
          <w:delText xml:space="preserve">новое </w:delText>
        </w:r>
      </w:del>
      <w:r>
        <w:rPr>
          <w:rFonts w:eastAsia="Times New Roman"/>
          <w:color w:val="00000A"/>
          <w:sz w:val="24"/>
          <w:szCs w:val="24"/>
          <w:highlight w:val="white"/>
        </w:rPr>
        <w:t>понятие</w:t>
      </w:r>
      <w:del w:id="972" w:author="Пользователь" w:date="2019-11-12T19:06:00Z">
        <w:r w:rsidDel="005633E5">
          <w:rPr>
            <w:rFonts w:eastAsia="Times New Roman"/>
            <w:color w:val="00000A"/>
            <w:sz w:val="24"/>
            <w:szCs w:val="24"/>
            <w:highlight w:val="white"/>
          </w:rPr>
          <w:delText>:</w:delText>
        </w:r>
      </w:del>
      <w:r>
        <w:rPr>
          <w:rFonts w:eastAsia="Times New Roman"/>
          <w:color w:val="00000A"/>
          <w:sz w:val="24"/>
          <w:szCs w:val="24"/>
          <w:highlight w:val="white"/>
        </w:rPr>
        <w:t xml:space="preserve"> условн</w:t>
      </w:r>
      <w:ins w:id="973" w:author="Пользователь" w:date="2019-11-12T19:06:00Z">
        <w:r w:rsidR="005633E5">
          <w:rPr>
            <w:rFonts w:eastAsia="Times New Roman"/>
            <w:color w:val="00000A"/>
            <w:sz w:val="24"/>
            <w:szCs w:val="24"/>
            <w:highlight w:val="white"/>
          </w:rPr>
          <w:t>ой</w:t>
        </w:r>
      </w:ins>
      <w:del w:id="974" w:author="Пользователь" w:date="2019-11-12T19:06:00Z">
        <w:r w:rsidDel="005633E5">
          <w:rPr>
            <w:rFonts w:eastAsia="Times New Roman"/>
            <w:color w:val="00000A"/>
            <w:sz w:val="24"/>
            <w:szCs w:val="24"/>
            <w:highlight w:val="white"/>
          </w:rPr>
          <w:delText>ая</w:delText>
        </w:r>
      </w:del>
      <w:r>
        <w:rPr>
          <w:rFonts w:eastAsia="Times New Roman"/>
          <w:color w:val="00000A"/>
          <w:sz w:val="24"/>
          <w:szCs w:val="24"/>
          <w:highlight w:val="white"/>
        </w:rPr>
        <w:t xml:space="preserve"> вероятност</w:t>
      </w:r>
      <w:ins w:id="975" w:author="Пользователь" w:date="2019-11-12T19:06:00Z">
        <w:r w:rsidR="005633E5">
          <w:rPr>
            <w:rFonts w:eastAsia="Times New Roman"/>
            <w:color w:val="00000A"/>
            <w:sz w:val="24"/>
            <w:szCs w:val="24"/>
            <w:highlight w:val="white"/>
          </w:rPr>
          <w:t>и</w:t>
        </w:r>
      </w:ins>
      <w:del w:id="976" w:author="Пользователь" w:date="2019-11-12T19:06:00Z">
        <w:r w:rsidDel="005633E5">
          <w:rPr>
            <w:rFonts w:eastAsia="Times New Roman"/>
            <w:color w:val="00000A"/>
            <w:sz w:val="24"/>
            <w:szCs w:val="24"/>
            <w:highlight w:val="white"/>
          </w:rPr>
          <w:delText>ь</w:delText>
        </w:r>
      </w:del>
      <w:ins w:id="977" w:author="Пользователь" w:date="2019-11-12T19:01:00Z">
        <w:r w:rsidR="009960D7">
          <w:rPr>
            <w:rFonts w:eastAsia="Times New Roman"/>
            <w:color w:val="00000A"/>
            <w:sz w:val="24"/>
            <w:szCs w:val="24"/>
            <w:highlight w:val="white"/>
          </w:rPr>
          <w:t xml:space="preserve"> – то есть вероятност</w:t>
        </w:r>
      </w:ins>
      <w:ins w:id="978" w:author="Пользователь" w:date="2019-11-12T19:06:00Z">
        <w:r w:rsidR="005633E5">
          <w:rPr>
            <w:rFonts w:eastAsia="Times New Roman"/>
            <w:color w:val="00000A"/>
            <w:sz w:val="24"/>
            <w:szCs w:val="24"/>
            <w:highlight w:val="white"/>
          </w:rPr>
          <w:t>и</w:t>
        </w:r>
      </w:ins>
      <w:ins w:id="979" w:author="Пользователь" w:date="2019-11-12T19:01:00Z">
        <w:r w:rsidR="009960D7">
          <w:rPr>
            <w:rFonts w:eastAsia="Times New Roman"/>
            <w:color w:val="00000A"/>
            <w:sz w:val="24"/>
            <w:szCs w:val="24"/>
            <w:highlight w:val="white"/>
          </w:rPr>
          <w:t xml:space="preserve"> наступления одного события, если известно, что произошло другое событие</w:t>
        </w:r>
      </w:ins>
      <w:r>
        <w:rPr>
          <w:rFonts w:eastAsia="Times New Roman"/>
          <w:color w:val="00000A"/>
          <w:sz w:val="24"/>
          <w:szCs w:val="24"/>
          <w:highlight w:val="white"/>
        </w:rPr>
        <w:t>.</w:t>
      </w:r>
      <w:r w:rsidR="00FC3FC1">
        <w:rPr>
          <w:rFonts w:eastAsia="Times New Roman"/>
          <w:color w:val="00000A"/>
          <w:sz w:val="24"/>
          <w:szCs w:val="24"/>
          <w:highlight w:val="white"/>
        </w:rPr>
        <w:t xml:space="preserve"> Для двух событий</w:t>
      </w:r>
      <w:r w:rsidR="00FC3FC1" w:rsidRPr="00BB52AF">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lang w:val="en-US"/>
          </w:rPr>
          <m:t>A</m:t>
        </m:r>
      </m:oMath>
      <w:r w:rsidR="00FC3FC1" w:rsidRPr="00BB52AF">
        <w:rPr>
          <w:rFonts w:eastAsia="Times New Roman"/>
          <w:color w:val="00000A"/>
          <w:sz w:val="24"/>
          <w:szCs w:val="24"/>
          <w:highlight w:val="white"/>
        </w:rPr>
        <w:t xml:space="preserve"> </w:t>
      </w:r>
      <w:r w:rsidR="00FC3FC1">
        <w:rPr>
          <w:rFonts w:eastAsia="Times New Roman"/>
          <w:color w:val="00000A"/>
          <w:sz w:val="24"/>
          <w:szCs w:val="24"/>
          <w:highlight w:val="white"/>
        </w:rPr>
        <w:t xml:space="preserve">и </w:t>
      </w:r>
      <m:oMath>
        <m:r>
          <w:rPr>
            <w:rFonts w:ascii="Cambria Math" w:eastAsia="Times New Roman" w:hAnsi="Cambria Math"/>
            <w:color w:val="00000A"/>
            <w:sz w:val="24"/>
            <w:szCs w:val="24"/>
            <w:highlight w:val="white"/>
            <w:lang w:val="en-US"/>
          </w:rPr>
          <m:t>B</m:t>
        </m:r>
      </m:oMath>
      <w:r w:rsidR="00FC3FC1">
        <w:rPr>
          <w:rFonts w:eastAsia="Times New Roman"/>
          <w:color w:val="00000A"/>
          <w:sz w:val="24"/>
          <w:szCs w:val="24"/>
          <w:highlight w:val="white"/>
        </w:rPr>
        <w:t xml:space="preserve"> </w:t>
      </w:r>
      <w:ins w:id="980" w:author="Пользователь" w:date="2019-11-12T19:07:00Z">
        <w:r w:rsidR="005633E5">
          <w:rPr>
            <w:rFonts w:eastAsia="Times New Roman"/>
            <w:color w:val="00000A"/>
            <w:sz w:val="24"/>
            <w:szCs w:val="24"/>
            <w:highlight w:val="white"/>
          </w:rPr>
          <w:t>(причем</w:t>
        </w:r>
        <m:oMath>
          <m:r>
            <w:rPr>
              <w:rFonts w:ascii="Cambria Math" w:eastAsia="Times New Roman" w:hAnsi="Cambria Math"/>
              <w:color w:val="00000A"/>
              <w:sz w:val="24"/>
              <w:szCs w:val="24"/>
              <w:highlight w:val="white"/>
            </w:rPr>
            <m:t xml:space="preserve"> P</m:t>
          </m:r>
          <m:d>
            <m:dPr>
              <m:ctrlPr>
                <w:rPr>
                  <w:rFonts w:ascii="Cambria Math" w:eastAsia="Times New Roman" w:hAnsi="Cambria Math"/>
                  <w:i/>
                  <w:color w:val="00000A"/>
                  <w:sz w:val="24"/>
                  <w:szCs w:val="24"/>
                </w:rPr>
              </m:ctrlPr>
            </m:dPr>
            <m:e>
              <m:r>
                <w:rPr>
                  <w:rFonts w:ascii="Cambria Math" w:eastAsia="Times New Roman" w:hAnsi="Cambria Math"/>
                  <w:color w:val="00000A"/>
                  <w:sz w:val="24"/>
                  <w:szCs w:val="24"/>
                  <w:highlight w:val="white"/>
                </w:rPr>
                <m:t>B</m:t>
              </m:r>
            </m:e>
          </m:d>
          <m:r>
            <w:rPr>
              <w:rFonts w:ascii="Cambria Math" w:eastAsia="Times New Roman" w:hAnsi="Cambria Math"/>
              <w:color w:val="00000A"/>
              <w:sz w:val="24"/>
              <w:szCs w:val="24"/>
              <w:highlight w:val="white"/>
            </w:rPr>
            <m:t>&gt;0</m:t>
          </m:r>
        </m:oMath>
        <w:r w:rsidR="005633E5">
          <w:rPr>
            <w:rFonts w:eastAsia="Times New Roman"/>
            <w:color w:val="00000A"/>
            <w:sz w:val="24"/>
            <w:szCs w:val="24"/>
            <w:highlight w:val="white"/>
          </w:rPr>
          <w:t xml:space="preserve">) </w:t>
        </w:r>
      </w:ins>
      <w:r w:rsidR="00FC3FC1">
        <w:rPr>
          <w:rFonts w:eastAsia="Times New Roman"/>
          <w:color w:val="00000A"/>
          <w:sz w:val="24"/>
          <w:szCs w:val="24"/>
          <w:highlight w:val="white"/>
        </w:rPr>
        <w:t xml:space="preserve">она </w:t>
      </w:r>
      <w:del w:id="981" w:author="Пользователь" w:date="2019-11-12T19:08:00Z">
        <w:r w:rsidR="00FC3FC1" w:rsidDel="005633E5">
          <w:rPr>
            <w:rFonts w:eastAsia="Times New Roman"/>
            <w:color w:val="00000A"/>
            <w:sz w:val="24"/>
            <w:szCs w:val="24"/>
            <w:highlight w:val="white"/>
          </w:rPr>
          <w:delText xml:space="preserve">определяет вероятность того, что </w:delText>
        </w:r>
        <m:oMath>
          <m:r>
            <w:rPr>
              <w:rFonts w:ascii="Cambria Math" w:eastAsia="Times New Roman" w:hAnsi="Cambria Math"/>
              <w:color w:val="00000A"/>
              <w:sz w:val="24"/>
              <w:szCs w:val="24"/>
              <w:highlight w:val="white"/>
              <w:lang w:val="en-US"/>
            </w:rPr>
            <m:t>A</m:t>
          </m:r>
        </m:oMath>
        <w:r w:rsidR="00FC3FC1" w:rsidDel="005633E5">
          <w:rPr>
            <w:rFonts w:eastAsia="Times New Roman"/>
            <w:color w:val="00000A"/>
            <w:sz w:val="24"/>
            <w:szCs w:val="24"/>
            <w:highlight w:val="white"/>
          </w:rPr>
          <w:delText xml:space="preserve"> случится, если известно, что случилось событие </w:delText>
        </w:r>
        <m:oMath>
          <m:r>
            <w:rPr>
              <w:rFonts w:ascii="Cambria Math" w:eastAsia="Times New Roman" w:hAnsi="Cambria Math"/>
              <w:color w:val="00000A"/>
              <w:sz w:val="24"/>
              <w:szCs w:val="24"/>
              <w:highlight w:val="white"/>
              <w:lang w:val="en-US"/>
            </w:rPr>
            <m:t>B</m:t>
          </m:r>
        </m:oMath>
        <w:r w:rsidR="00FC3FC1" w:rsidDel="005633E5">
          <w:rPr>
            <w:rFonts w:eastAsia="Times New Roman"/>
            <w:color w:val="00000A"/>
            <w:sz w:val="24"/>
            <w:szCs w:val="24"/>
            <w:highlight w:val="white"/>
          </w:rPr>
          <w:delText>. Об</w:delText>
        </w:r>
      </w:del>
      <w:ins w:id="982" w:author="Пользователь" w:date="2019-11-12T19:08:00Z">
        <w:r w:rsidR="005633E5">
          <w:rPr>
            <w:rFonts w:eastAsia="Times New Roman"/>
            <w:color w:val="00000A"/>
            <w:sz w:val="24"/>
            <w:szCs w:val="24"/>
            <w:highlight w:val="white"/>
          </w:rPr>
          <w:t>об</w:t>
        </w:r>
      </w:ins>
      <w:r w:rsidR="00FC3FC1">
        <w:rPr>
          <w:rFonts w:eastAsia="Times New Roman"/>
          <w:color w:val="00000A"/>
          <w:sz w:val="24"/>
          <w:szCs w:val="24"/>
          <w:highlight w:val="white"/>
        </w:rPr>
        <w:t xml:space="preserve">означается </w:t>
      </w:r>
      <w:del w:id="983" w:author="Пользователь" w:date="2019-11-12T19:08:00Z">
        <w:r w:rsidR="00FC3FC1" w:rsidDel="005633E5">
          <w:rPr>
            <w:rFonts w:eastAsia="Times New Roman"/>
            <w:color w:val="00000A"/>
            <w:sz w:val="24"/>
            <w:szCs w:val="24"/>
            <w:highlight w:val="white"/>
          </w:rPr>
          <w:delText>она</w:delText>
        </w:r>
      </w:del>
      <w:del w:id="984" w:author="Пользователь" w:date="2019-11-12T19:00:00Z">
        <w:r w:rsidR="00FC3FC1" w:rsidDel="009960D7">
          <w:rPr>
            <w:rFonts w:eastAsia="Times New Roman"/>
            <w:color w:val="00000A"/>
            <w:sz w:val="24"/>
            <w:szCs w:val="24"/>
            <w:highlight w:val="white"/>
          </w:rPr>
          <w:delText xml:space="preserve"> так:</w:delText>
        </w:r>
      </w:del>
      <w:del w:id="985" w:author="Пользователь" w:date="2019-11-12T19:08:00Z">
        <w:r w:rsidR="00FC3FC1" w:rsidDel="005633E5">
          <w:rPr>
            <w:rFonts w:eastAsia="Times New Roman"/>
            <w:color w:val="00000A"/>
            <w:sz w:val="24"/>
            <w:szCs w:val="24"/>
            <w:highlight w:val="white"/>
          </w:rPr>
          <w:delText xml:space="preserve"> </w:delText>
        </w:r>
      </w:del>
      <m:oMath>
        <m:r>
          <w:rPr>
            <w:rFonts w:ascii="Cambria Math" w:eastAsia="Times New Roman" w:hAnsi="Cambria Math"/>
            <w:color w:val="00000A"/>
            <w:sz w:val="24"/>
            <w:szCs w:val="24"/>
            <w:highlight w:val="white"/>
          </w:rPr>
          <m:t>P</m:t>
        </m:r>
        <m:d>
          <m:dPr>
            <m:ctrlPr>
              <w:rPr>
                <w:rFonts w:ascii="Cambria Math" w:eastAsia="Times New Roman" w:hAnsi="Cambria Math"/>
                <w:i/>
                <w:color w:val="00000A"/>
                <w:sz w:val="24"/>
                <w:szCs w:val="24"/>
              </w:rPr>
            </m:ctrlPr>
          </m:dPr>
          <m:e>
            <m:r>
              <w:rPr>
                <w:rFonts w:ascii="Cambria Math" w:eastAsia="Times New Roman" w:hAnsi="Cambria Math"/>
                <w:color w:val="00000A"/>
                <w:sz w:val="24"/>
                <w:szCs w:val="24"/>
                <w:highlight w:val="white"/>
              </w:rPr>
              <m:t>A</m:t>
            </m:r>
          </m:e>
          <m:e>
            <m:r>
              <w:rPr>
                <w:rFonts w:ascii="Cambria Math" w:eastAsia="Times New Roman" w:hAnsi="Cambria Math"/>
                <w:color w:val="00000A"/>
                <w:sz w:val="24"/>
                <w:szCs w:val="24"/>
                <w:highlight w:val="white"/>
              </w:rPr>
              <m:t>B</m:t>
            </m:r>
          </m:e>
        </m:d>
      </m:oMath>
      <w:del w:id="986" w:author="Пользователь" w:date="2019-11-12T19:00:00Z">
        <w:r w:rsidR="00FC3FC1" w:rsidDel="009960D7">
          <w:rPr>
            <w:rFonts w:eastAsia="Times New Roman"/>
            <w:color w:val="00000A"/>
            <w:sz w:val="24"/>
            <w:szCs w:val="24"/>
            <w:highlight w:val="white"/>
          </w:rPr>
          <w:delText>,</w:delText>
        </w:r>
      </w:del>
      <w:r w:rsidR="00FC3FC1">
        <w:rPr>
          <w:rFonts w:eastAsia="Times New Roman"/>
          <w:color w:val="00000A"/>
          <w:sz w:val="24"/>
          <w:szCs w:val="24"/>
          <w:highlight w:val="white"/>
        </w:rPr>
        <w:t xml:space="preserve"> и вычисляется следующим образом:</w:t>
      </w:r>
    </w:p>
    <w:p w14:paraId="424E461E" w14:textId="7D6771F5" w:rsidR="00FC3FC1" w:rsidRPr="005633E5" w:rsidRDefault="00FC3FC1" w:rsidP="00FC3FC1">
      <w:pPr>
        <w:ind w:firstLine="397"/>
        <w:jc w:val="center"/>
        <w:rPr>
          <w:rFonts w:eastAsia="Cambria Math"/>
          <w:color w:val="1F497D"/>
          <w:sz w:val="24"/>
          <w:szCs w:val="24"/>
        </w:rPr>
      </w:pPr>
      <m:oMathPara>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rPr>
            <m:t>=</m:t>
          </m:r>
          <m:f>
            <m:fPr>
              <m:ctrlPr>
                <w:rPr>
                  <w:rFonts w:ascii="Cambria Math" w:eastAsia="Cambria Math" w:hAnsi="Cambria Math"/>
                  <w:i/>
                  <w:color w:val="1F497D"/>
                  <w:sz w:val="24"/>
                  <w:szCs w:val="24"/>
                  <w:lang w:val="en-US"/>
                </w:rPr>
              </m:ctrlPr>
            </m:fPr>
            <m:num>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A∩B</m:t>
                  </m:r>
                </m:e>
              </m:d>
            </m:num>
            <m:den>
              <m:r>
                <w:rPr>
                  <w:rFonts w:ascii="Cambria Math" w:eastAsia="Cambria Math" w:hAnsi="Cambria Math"/>
                  <w:color w:val="1F497D"/>
                  <w:sz w:val="24"/>
                  <w:szCs w:val="24"/>
                  <w:lang w:val="en-US"/>
                </w:rPr>
                <m:t>P</m:t>
              </m:r>
              <m:d>
                <m:dPr>
                  <m:ctrlPr>
                    <w:rPr>
                      <w:rFonts w:ascii="Cambria Math" w:eastAsia="Cambria Math" w:hAnsi="Cambria Math"/>
                      <w:i/>
                      <w:color w:val="1F497D"/>
                      <w:sz w:val="24"/>
                      <w:szCs w:val="24"/>
                      <w:lang w:val="en-US"/>
                    </w:rPr>
                  </m:ctrlPr>
                </m:dPr>
                <m:e>
                  <m:r>
                    <w:rPr>
                      <w:rFonts w:ascii="Cambria Math" w:eastAsia="Cambria Math" w:hAnsi="Cambria Math"/>
                      <w:color w:val="1F497D"/>
                      <w:sz w:val="24"/>
                      <w:szCs w:val="24"/>
                      <w:lang w:val="en-US"/>
                    </w:rPr>
                    <m:t>B</m:t>
                  </m:r>
                </m:e>
              </m:d>
            </m:den>
          </m:f>
          <m:r>
            <w:ins w:id="987" w:author="Пользователь" w:date="2019-11-12T19:08:00Z">
              <w:rPr>
                <w:rFonts w:ascii="Cambria Math" w:eastAsia="Cambria Math" w:hAnsi="Cambria Math"/>
                <w:color w:val="1F497D"/>
                <w:sz w:val="24"/>
                <w:szCs w:val="24"/>
                <w:lang w:val="en-US"/>
              </w:rPr>
              <m:t>.</m:t>
            </w:ins>
          </m:r>
        </m:oMath>
      </m:oMathPara>
    </w:p>
    <w:p w14:paraId="4A6864F2" w14:textId="0CF73924" w:rsidR="00C710B9" w:rsidRPr="00442FD6" w:rsidRDefault="00C710B9" w:rsidP="00C710B9">
      <w:pPr>
        <w:spacing w:line="288" w:lineRule="auto"/>
        <w:ind w:firstLine="426"/>
        <w:jc w:val="both"/>
        <w:rPr>
          <w:ins w:id="988" w:author="Пользователь" w:date="2019-11-12T19:46:00Z"/>
          <w:rFonts w:eastAsia="Times New Roman"/>
          <w:i/>
          <w:color w:val="00000A"/>
          <w:sz w:val="24"/>
          <w:szCs w:val="24"/>
          <w:highlight w:val="white"/>
        </w:rPr>
      </w:pPr>
      <w:ins w:id="989" w:author="Пользователь" w:date="2019-11-12T19:46:00Z">
        <w:r>
          <w:rPr>
            <w:rFonts w:eastAsia="Times New Roman"/>
            <w:color w:val="00000A"/>
            <w:sz w:val="24"/>
            <w:szCs w:val="24"/>
            <w:highlight w:val="white"/>
          </w:rPr>
          <w:t xml:space="preserve">Пример: мы бросили игральную кость. Пусть событие </w:t>
        </w:r>
      </w:ins>
      <m:oMath>
        <m:r>
          <w:ins w:id="990" w:author="Пользователь" w:date="2019-11-12T19:35:00Z">
            <w:rPr>
              <w:rFonts w:ascii="Cambria Math" w:eastAsia="Times New Roman" w:hAnsi="Cambria Math"/>
              <w:color w:val="00000A"/>
              <w:sz w:val="24"/>
              <w:szCs w:val="24"/>
              <w:highlight w:val="white"/>
              <w:lang w:val="en-US"/>
            </w:rPr>
            <m:t>A</m:t>
          </w:ins>
        </m:r>
      </m:oMath>
      <w:ins w:id="991" w:author="Пользователь" w:date="2019-11-12T19:46:00Z">
        <w:r w:rsidRPr="00D45C57">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3B78D6">
          <w:rPr>
            <w:rFonts w:eastAsia="Times New Roman"/>
            <w:color w:val="00000A"/>
            <w:sz w:val="24"/>
            <w:szCs w:val="24"/>
            <w:highlight w:val="white"/>
          </w:rPr>
          <w:t>{</w:t>
        </w:r>
        <w:r>
          <w:rPr>
            <w:rFonts w:eastAsia="Times New Roman"/>
            <w:color w:val="00000A"/>
            <w:sz w:val="24"/>
            <w:szCs w:val="24"/>
            <w:highlight w:val="white"/>
          </w:rPr>
          <w:t>выпала 1</w:t>
        </w:r>
        <w:r w:rsidRPr="003B78D6">
          <w:rPr>
            <w:rFonts w:eastAsia="Times New Roman"/>
            <w:color w:val="00000A"/>
            <w:sz w:val="24"/>
            <w:szCs w:val="24"/>
            <w:highlight w:val="white"/>
          </w:rPr>
          <w:t>}</w:t>
        </w:r>
        <w:r>
          <w:rPr>
            <w:rFonts w:eastAsia="Times New Roman"/>
            <w:color w:val="00000A"/>
            <w:sz w:val="24"/>
            <w:szCs w:val="24"/>
            <w:highlight w:val="white"/>
          </w:rPr>
          <w:t xml:space="preserve">. Поэтому </w:t>
        </w:r>
        <w:r w:rsidRPr="003B78D6">
          <w:rPr>
            <w:rFonts w:eastAsia="Times New Roman"/>
            <w:color w:val="00000A"/>
            <w:sz w:val="24"/>
            <w:szCs w:val="24"/>
            <w:highlight w:val="white"/>
          </w:rPr>
          <w:t xml:space="preserve"> </w:t>
        </w:r>
      </w:ins>
      <m:oMath>
        <m:r>
          <w:ins w:id="992" w:author="Пользователь" w:date="2019-11-12T19:36:00Z">
            <w:rPr>
              <w:rFonts w:ascii="Cambria Math" w:eastAsia="Times New Roman" w:hAnsi="Cambria Math"/>
              <w:color w:val="00000A"/>
              <w:sz w:val="24"/>
              <w:szCs w:val="24"/>
              <w:highlight w:val="white"/>
              <w:lang w:val="en-US"/>
            </w:rPr>
            <m:t>P</m:t>
          </w:ins>
        </m:r>
        <m:d>
          <m:dPr>
            <m:ctrlPr>
              <w:ins w:id="993" w:author="Пользователь" w:date="2019-11-12T19:36:00Z">
                <w:rPr>
                  <w:rFonts w:ascii="Cambria Math" w:eastAsia="Times New Roman" w:hAnsi="Cambria Math"/>
                  <w:i/>
                  <w:color w:val="00000A"/>
                  <w:sz w:val="24"/>
                  <w:szCs w:val="24"/>
                  <w:lang w:val="en-US"/>
                </w:rPr>
              </w:ins>
            </m:ctrlPr>
          </m:dPr>
          <m:e>
            <m:r>
              <w:ins w:id="994" w:author="Пользователь" w:date="2019-11-12T19:36:00Z">
                <w:rPr>
                  <w:rFonts w:ascii="Cambria Math" w:eastAsia="Times New Roman" w:hAnsi="Cambria Math"/>
                  <w:color w:val="00000A"/>
                  <w:sz w:val="24"/>
                  <w:szCs w:val="24"/>
                  <w:highlight w:val="white"/>
                  <w:lang w:val="en-US"/>
                </w:rPr>
                <m:t>A</m:t>
              </w:ins>
            </m:r>
          </m:e>
        </m:d>
        <m:r>
          <w:ins w:id="995" w:author="Пользователь" w:date="2019-11-12T19:36:00Z">
            <w:rPr>
              <w:rFonts w:ascii="Cambria Math" w:eastAsia="Times New Roman" w:hAnsi="Cambria Math"/>
              <w:color w:val="00000A"/>
              <w:sz w:val="24"/>
              <w:szCs w:val="24"/>
              <w:highlight w:val="white"/>
            </w:rPr>
            <m:t>=1/6</m:t>
          </w:ins>
        </m:r>
      </m:oMath>
      <w:ins w:id="996" w:author="Пользователь" w:date="2019-11-12T19:46:00Z">
        <w:r>
          <w:rPr>
            <w:rFonts w:eastAsia="Times New Roman"/>
            <w:color w:val="00000A"/>
            <w:sz w:val="24"/>
            <w:szCs w:val="24"/>
            <w:highlight w:val="white"/>
          </w:rPr>
          <w:t>. Пусть теперь известно, что</w:t>
        </w:r>
      </w:ins>
      <w:ins w:id="997" w:author="Пользователь" w:date="2019-11-12T19:52:00Z">
        <w:r w:rsidR="003D2D86">
          <w:rPr>
            <w:rFonts w:eastAsia="Times New Roman"/>
            <w:color w:val="00000A"/>
            <w:sz w:val="24"/>
            <w:szCs w:val="24"/>
            <w:highlight w:val="white"/>
          </w:rPr>
          <w:t xml:space="preserve"> при бросании</w:t>
        </w:r>
      </w:ins>
      <w:ins w:id="998" w:author="Пользователь" w:date="2019-11-12T19:46:00Z">
        <w:r>
          <w:rPr>
            <w:rFonts w:eastAsia="Times New Roman"/>
            <w:color w:val="00000A"/>
            <w:sz w:val="24"/>
            <w:szCs w:val="24"/>
            <w:highlight w:val="white"/>
          </w:rPr>
          <w:t xml:space="preserve"> произошло событие </w:t>
        </w:r>
      </w:ins>
      <m:oMath>
        <m:r>
          <w:ins w:id="999" w:author="Пользователь" w:date="2019-11-12T19:37:00Z">
            <w:rPr>
              <w:rFonts w:ascii="Cambria Math" w:eastAsia="Times New Roman" w:hAnsi="Cambria Math"/>
              <w:color w:val="00000A"/>
              <w:sz w:val="24"/>
              <w:szCs w:val="24"/>
              <w:highlight w:val="white"/>
            </w:rPr>
            <m:t>B</m:t>
          </w:ins>
        </m:r>
      </m:oMath>
      <w:ins w:id="1000" w:author="Пользователь" w:date="2019-11-12T19:47:00Z">
        <w:r w:rsidR="00442FD6">
          <w:rPr>
            <w:rFonts w:eastAsia="Times New Roman"/>
            <w:color w:val="00000A"/>
            <w:sz w:val="24"/>
            <w:szCs w:val="24"/>
            <w:highlight w:val="white"/>
          </w:rPr>
          <w:t xml:space="preserve"> </w:t>
        </w:r>
      </w:ins>
      <w:ins w:id="1001" w:author="Пользователь" w:date="2019-11-12T19:46:00Z">
        <w:r>
          <w:rPr>
            <w:rFonts w:eastAsia="Times New Roman"/>
            <w:color w:val="00000A"/>
            <w:sz w:val="24"/>
            <w:szCs w:val="24"/>
            <w:highlight w:val="white"/>
          </w:rPr>
          <w:t>=</w:t>
        </w:r>
      </w:ins>
      <w:ins w:id="1002" w:author="Пользователь" w:date="2019-11-12T19:47:00Z">
        <w:r w:rsidR="00442FD6">
          <w:rPr>
            <w:rFonts w:eastAsia="Times New Roman"/>
            <w:color w:val="00000A"/>
            <w:sz w:val="24"/>
            <w:szCs w:val="24"/>
            <w:highlight w:val="white"/>
          </w:rPr>
          <w:t xml:space="preserve"> </w:t>
        </w:r>
      </w:ins>
      <w:ins w:id="1003" w:author="Пользователь" w:date="2019-11-12T19:46:00Z">
        <w:r w:rsidRPr="003B78D6">
          <w:rPr>
            <w:rFonts w:eastAsia="Times New Roman"/>
            <w:color w:val="00000A"/>
            <w:sz w:val="24"/>
            <w:szCs w:val="24"/>
            <w:highlight w:val="white"/>
          </w:rPr>
          <w:t>{</w:t>
        </w:r>
        <w:r>
          <w:rPr>
            <w:rFonts w:eastAsia="Times New Roman"/>
            <w:color w:val="00000A"/>
            <w:sz w:val="24"/>
            <w:szCs w:val="24"/>
            <w:highlight w:val="white"/>
          </w:rPr>
          <w:t>выпало нечетное число</w:t>
        </w:r>
        <w:r w:rsidRPr="003B78D6">
          <w:rPr>
            <w:rFonts w:eastAsia="Times New Roman"/>
            <w:color w:val="00000A"/>
            <w:sz w:val="24"/>
            <w:szCs w:val="24"/>
            <w:highlight w:val="white"/>
          </w:rPr>
          <w:t>}</w:t>
        </w:r>
        <w:r>
          <w:rPr>
            <w:rFonts w:eastAsia="Times New Roman"/>
            <w:color w:val="00000A"/>
            <w:sz w:val="24"/>
            <w:szCs w:val="24"/>
            <w:highlight w:val="white"/>
          </w:rPr>
          <w:t xml:space="preserve">. </w:t>
        </w:r>
      </w:ins>
      <w:ins w:id="1004" w:author="Пользователь" w:date="2019-11-12T19:51:00Z">
        <w:r w:rsidR="003D2D86">
          <w:rPr>
            <w:rFonts w:eastAsia="Times New Roman"/>
            <w:color w:val="00000A"/>
            <w:sz w:val="24"/>
            <w:szCs w:val="24"/>
            <w:highlight w:val="white"/>
          </w:rPr>
          <w:t>Теперь</w:t>
        </w:r>
      </w:ins>
      <w:ins w:id="1005" w:author="Пользователь" w:date="2019-11-12T19:46:00Z">
        <w:r>
          <w:rPr>
            <w:rFonts w:eastAsia="Times New Roman"/>
            <w:color w:val="00000A"/>
            <w:sz w:val="24"/>
            <w:szCs w:val="24"/>
            <w:highlight w:val="white"/>
          </w:rPr>
          <w:t xml:space="preserve">, очевидно, вместо шести возможных вариантов </w:t>
        </w:r>
      </w:ins>
      <w:ins w:id="1006" w:author="Пользователь" w:date="2019-11-12T19:51:00Z">
        <w:r w:rsidR="003D2D86">
          <w:rPr>
            <w:rFonts w:eastAsia="Times New Roman"/>
            <w:color w:val="00000A"/>
            <w:sz w:val="24"/>
            <w:szCs w:val="24"/>
            <w:highlight w:val="white"/>
          </w:rPr>
          <w:t>есть всего</w:t>
        </w:r>
      </w:ins>
      <w:ins w:id="1007" w:author="Пользователь" w:date="2019-11-12T19:46:00Z">
        <w:r>
          <w:rPr>
            <w:rFonts w:eastAsia="Times New Roman"/>
            <w:color w:val="00000A"/>
            <w:sz w:val="24"/>
            <w:szCs w:val="24"/>
            <w:highlight w:val="white"/>
          </w:rPr>
          <w:t xml:space="preserve"> три, так что </w:t>
        </w:r>
      </w:ins>
      <m:oMath>
        <m:r>
          <w:ins w:id="1008" w:author="Пользователь" w:date="2019-11-12T19:38:00Z">
            <w:rPr>
              <w:rFonts w:ascii="Cambria Math" w:eastAsia="Times New Roman" w:hAnsi="Cambria Math"/>
              <w:color w:val="00000A"/>
              <w:sz w:val="24"/>
              <w:szCs w:val="24"/>
              <w:highlight w:val="white"/>
              <w:lang w:val="en-US"/>
            </w:rPr>
            <m:t>P</m:t>
          </w:ins>
        </m:r>
        <m:d>
          <m:dPr>
            <m:ctrlPr>
              <w:ins w:id="1009" w:author="Пользователь" w:date="2019-11-12T19:38:00Z">
                <w:rPr>
                  <w:rFonts w:ascii="Cambria Math" w:eastAsia="Times New Roman" w:hAnsi="Cambria Math"/>
                  <w:i/>
                  <w:color w:val="00000A"/>
                  <w:sz w:val="24"/>
                  <w:szCs w:val="24"/>
                  <w:lang w:val="en-US"/>
                </w:rPr>
              </w:ins>
            </m:ctrlPr>
          </m:dPr>
          <m:e>
            <m:r>
              <w:ins w:id="1010" w:author="Пользователь" w:date="2019-11-12T19:38:00Z">
                <w:rPr>
                  <w:rFonts w:ascii="Cambria Math" w:eastAsia="Times New Roman" w:hAnsi="Cambria Math"/>
                  <w:color w:val="00000A"/>
                  <w:sz w:val="24"/>
                  <w:szCs w:val="24"/>
                  <w:highlight w:val="white"/>
                  <w:lang w:val="en-US"/>
                </w:rPr>
                <m:t>A</m:t>
              </w:ins>
            </m:r>
            <m:r>
              <w:ins w:id="1011" w:author="Пользователь" w:date="2019-11-12T19:39:00Z">
                <w:rPr>
                  <w:rFonts w:ascii="Cambria Math" w:eastAsia="Times New Roman" w:hAnsi="Cambria Math"/>
                  <w:color w:val="00000A"/>
                  <w:sz w:val="24"/>
                  <w:szCs w:val="24"/>
                </w:rPr>
                <m:t>|</m:t>
              </w:ins>
            </m:r>
            <m:r>
              <w:ins w:id="1012" w:author="Пользователь" w:date="2019-11-12T19:39:00Z">
                <w:rPr>
                  <w:rFonts w:ascii="Cambria Math" w:eastAsia="Times New Roman" w:hAnsi="Cambria Math"/>
                  <w:color w:val="00000A"/>
                  <w:sz w:val="24"/>
                  <w:szCs w:val="24"/>
                  <w:lang w:val="en-US"/>
                </w:rPr>
                <m:t>B</m:t>
              </w:ins>
            </m:r>
          </m:e>
        </m:d>
        <m:r>
          <w:ins w:id="1013" w:author="Пользователь" w:date="2019-11-12T19:38:00Z">
            <w:rPr>
              <w:rFonts w:ascii="Cambria Math" w:eastAsia="Times New Roman" w:hAnsi="Cambria Math"/>
              <w:color w:val="00000A"/>
              <w:sz w:val="24"/>
              <w:szCs w:val="24"/>
            </w:rPr>
            <m:t>=1/3</m:t>
          </w:ins>
        </m:r>
      </m:oMath>
      <w:ins w:id="1014" w:author="Пользователь" w:date="2019-11-12T19:46:00Z">
        <w:r>
          <w:rPr>
            <w:rFonts w:eastAsia="Times New Roman"/>
            <w:color w:val="00000A"/>
            <w:sz w:val="24"/>
            <w:szCs w:val="24"/>
          </w:rPr>
          <w:t>. Именно это мы и получаем по нашему определению:</w:t>
        </w:r>
      </w:ins>
      <m:oMath>
        <m:r>
          <w:ins w:id="1015" w:author="Пользователь" w:date="2019-11-12T19:38:00Z">
            <w:rPr>
              <w:rFonts w:ascii="Cambria Math" w:eastAsia="Times New Roman" w:hAnsi="Cambria Math"/>
              <w:color w:val="00000A"/>
              <w:sz w:val="24"/>
              <w:szCs w:val="24"/>
              <w:highlight w:val="white"/>
            </w:rPr>
            <m:t xml:space="preserve"> </m:t>
          </w:ins>
        </m:r>
        <m:r>
          <w:ins w:id="1016" w:author="Пользователь" w:date="2019-11-12T19:38:00Z">
            <w:rPr>
              <w:rFonts w:ascii="Cambria Math" w:eastAsia="Times New Roman" w:hAnsi="Cambria Math"/>
              <w:color w:val="00000A"/>
              <w:sz w:val="24"/>
              <w:szCs w:val="24"/>
              <w:highlight w:val="white"/>
              <w:lang w:val="en-US"/>
            </w:rPr>
            <m:t>A</m:t>
          </w:ins>
        </m:r>
        <m:r>
          <w:ins w:id="1017" w:author="Пользователь" w:date="2019-11-12T19:39:00Z">
            <w:rPr>
              <w:rFonts w:ascii="Cambria Math" w:eastAsia="Cambria Math" w:hAnsi="Cambria Math"/>
              <w:color w:val="1F497D"/>
              <w:sz w:val="24"/>
              <w:szCs w:val="24"/>
            </w:rPr>
            <m:t>∩B</m:t>
          </w:ins>
        </m:r>
      </m:oMath>
      <w:ins w:id="1018" w:author="Пользователь" w:date="2019-11-12T19:46:00Z">
        <w:r w:rsidRPr="00D45C57">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3B78D6">
          <w:rPr>
            <w:rFonts w:eastAsia="Times New Roman"/>
            <w:color w:val="00000A"/>
            <w:sz w:val="24"/>
            <w:szCs w:val="24"/>
            <w:highlight w:val="white"/>
          </w:rPr>
          <w:t>{</w:t>
        </w:r>
        <w:r>
          <w:rPr>
            <w:rFonts w:eastAsia="Times New Roman"/>
            <w:color w:val="00000A"/>
            <w:sz w:val="24"/>
            <w:szCs w:val="24"/>
            <w:highlight w:val="white"/>
          </w:rPr>
          <w:t>выпала 1</w:t>
        </w:r>
        <w:r w:rsidRPr="003B78D6">
          <w:rPr>
            <w:rFonts w:eastAsia="Times New Roman"/>
            <w:color w:val="00000A"/>
            <w:sz w:val="24"/>
            <w:szCs w:val="24"/>
            <w:highlight w:val="white"/>
          </w:rPr>
          <w:t>}</w:t>
        </w:r>
        <w:r>
          <w:rPr>
            <w:rFonts w:eastAsia="Times New Roman"/>
            <w:color w:val="00000A"/>
            <w:sz w:val="24"/>
            <w:szCs w:val="24"/>
          </w:rPr>
          <w:t xml:space="preserve">, </w:t>
        </w:r>
      </w:ins>
      <m:oMath>
        <m:r>
          <w:ins w:id="1019" w:author="Пользователь" w:date="2019-11-12T19:40:00Z">
            <w:rPr>
              <w:rFonts w:ascii="Cambria Math" w:eastAsia="Times New Roman" w:hAnsi="Cambria Math"/>
              <w:color w:val="00000A"/>
              <w:sz w:val="24"/>
              <w:szCs w:val="24"/>
              <w:lang w:val="en-US"/>
            </w:rPr>
            <m:t>P</m:t>
          </w:ins>
        </m:r>
        <m:d>
          <m:dPr>
            <m:ctrlPr>
              <w:ins w:id="1020" w:author="Пользователь" w:date="2019-11-12T19:40:00Z">
                <w:rPr>
                  <w:rFonts w:ascii="Cambria Math" w:eastAsia="Times New Roman" w:hAnsi="Cambria Math"/>
                  <w:i/>
                  <w:color w:val="00000A"/>
                  <w:sz w:val="24"/>
                  <w:szCs w:val="24"/>
                </w:rPr>
              </w:ins>
            </m:ctrlPr>
          </m:dPr>
          <m:e>
            <m:r>
              <w:ins w:id="1021" w:author="Пользователь" w:date="2019-11-12T19:40:00Z">
                <w:rPr>
                  <w:rFonts w:ascii="Cambria Math" w:eastAsia="Times New Roman" w:hAnsi="Cambria Math"/>
                  <w:color w:val="00000A"/>
                  <w:sz w:val="24"/>
                  <w:szCs w:val="24"/>
                  <w:highlight w:val="white"/>
                  <w:lang w:val="en-US"/>
                </w:rPr>
                <m:t>A</m:t>
              </w:ins>
            </m:r>
            <m:r>
              <w:ins w:id="1022" w:author="Пользователь" w:date="2019-11-12T19:40:00Z">
                <w:rPr>
                  <w:rFonts w:ascii="Cambria Math" w:eastAsia="Cambria Math" w:hAnsi="Cambria Math"/>
                  <w:color w:val="1F497D"/>
                  <w:sz w:val="24"/>
                  <w:szCs w:val="24"/>
                </w:rPr>
                <m:t>∩B</m:t>
              </w:ins>
            </m:r>
            <m:ctrlPr>
              <w:ins w:id="1023" w:author="Пользователь" w:date="2019-11-12T19:40:00Z">
                <w:rPr>
                  <w:rFonts w:ascii="Cambria Math" w:eastAsia="Times New Roman" w:hAnsi="Cambria Math"/>
                  <w:i/>
                  <w:color w:val="1F497D"/>
                  <w:sz w:val="24"/>
                  <w:szCs w:val="24"/>
                </w:rPr>
              </w:ins>
            </m:ctrlPr>
          </m:e>
        </m:d>
        <m:r>
          <w:ins w:id="1024" w:author="Пользователь" w:date="2019-11-12T19:40:00Z">
            <w:rPr>
              <w:rFonts w:ascii="Cambria Math" w:eastAsia="Times New Roman" w:hAnsi="Cambria Math"/>
              <w:color w:val="1F497D"/>
              <w:sz w:val="24"/>
              <w:szCs w:val="24"/>
            </w:rPr>
            <m:t>=1/6</m:t>
          </w:ins>
        </m:r>
      </m:oMath>
      <w:ins w:id="1025" w:author="Пользователь" w:date="2019-11-12T19:46:00Z">
        <w:r>
          <w:rPr>
            <w:rFonts w:eastAsia="Times New Roman"/>
            <w:color w:val="1F497D"/>
            <w:sz w:val="24"/>
            <w:szCs w:val="24"/>
          </w:rPr>
          <w:t xml:space="preserve">, </w:t>
        </w:r>
      </w:ins>
      <m:oMath>
        <m:r>
          <w:ins w:id="1026" w:author="Пользователь" w:date="2019-11-12T19:41:00Z">
            <w:rPr>
              <w:rFonts w:ascii="Cambria Math" w:eastAsia="Times New Roman" w:hAnsi="Cambria Math"/>
              <w:color w:val="00000A"/>
              <w:sz w:val="24"/>
              <w:szCs w:val="24"/>
              <w:lang w:val="en-US"/>
            </w:rPr>
            <m:t>P</m:t>
          </w:ins>
        </m:r>
        <m:d>
          <m:dPr>
            <m:ctrlPr>
              <w:ins w:id="1027" w:author="Пользователь" w:date="2019-11-12T19:41:00Z">
                <w:rPr>
                  <w:rFonts w:ascii="Cambria Math" w:eastAsia="Times New Roman" w:hAnsi="Cambria Math"/>
                  <w:i/>
                  <w:color w:val="00000A"/>
                  <w:sz w:val="24"/>
                  <w:szCs w:val="24"/>
                </w:rPr>
              </w:ins>
            </m:ctrlPr>
          </m:dPr>
          <m:e>
            <m:r>
              <w:ins w:id="1028" w:author="Пользователь" w:date="2019-11-12T19:41:00Z">
                <w:rPr>
                  <w:rFonts w:ascii="Cambria Math" w:eastAsia="Cambria Math" w:hAnsi="Cambria Math"/>
                  <w:color w:val="1F497D"/>
                  <w:sz w:val="24"/>
                  <w:szCs w:val="24"/>
                </w:rPr>
                <m:t>B</m:t>
              </w:ins>
            </m:r>
            <m:ctrlPr>
              <w:ins w:id="1029" w:author="Пользователь" w:date="2019-11-12T19:41:00Z">
                <w:rPr>
                  <w:rFonts w:ascii="Cambria Math" w:eastAsia="Times New Roman" w:hAnsi="Cambria Math"/>
                  <w:i/>
                  <w:color w:val="1F497D"/>
                  <w:sz w:val="24"/>
                  <w:szCs w:val="24"/>
                </w:rPr>
              </w:ins>
            </m:ctrlPr>
          </m:e>
        </m:d>
        <m:r>
          <w:ins w:id="1030" w:author="Пользователь" w:date="2019-11-12T19:41:00Z">
            <w:rPr>
              <w:rFonts w:ascii="Cambria Math" w:eastAsia="Times New Roman" w:hAnsi="Cambria Math"/>
              <w:color w:val="1F497D"/>
              <w:sz w:val="24"/>
              <w:szCs w:val="24"/>
            </w:rPr>
            <m:t>=1/2</m:t>
          </w:ins>
        </m:r>
      </m:oMath>
      <w:ins w:id="1031" w:author="Пользователь" w:date="2019-11-12T19:46:00Z">
        <w:r w:rsidR="00442FD6">
          <w:rPr>
            <w:rFonts w:eastAsia="Times New Roman"/>
            <w:color w:val="1F497D"/>
            <w:sz w:val="24"/>
            <w:szCs w:val="24"/>
          </w:rPr>
          <w:t>,</w:t>
        </w:r>
      </w:ins>
      <w:ins w:id="1032" w:author="Пользователь" w:date="2019-11-12T19:47:00Z">
        <w:r w:rsidR="00442FD6">
          <w:rPr>
            <w:rFonts w:eastAsia="Times New Roman"/>
            <w:color w:val="1F497D"/>
            <w:sz w:val="24"/>
            <w:szCs w:val="24"/>
          </w:rPr>
          <w:t xml:space="preserve"> </w:t>
        </w:r>
      </w:ins>
      <w:ins w:id="1033" w:author="Пользователь" w:date="2019-11-12T19:48:00Z">
        <w:r w:rsidR="00442FD6">
          <w:rPr>
            <w:rFonts w:eastAsia="Times New Roman"/>
            <w:color w:val="1F497D"/>
            <w:sz w:val="24"/>
            <w:szCs w:val="24"/>
          </w:rPr>
          <w:t>откуд</w:t>
        </w:r>
      </w:ins>
      <w:ins w:id="1034" w:author="Пользователь" w:date="2019-11-12T19:47:00Z">
        <w:r w:rsidR="00442FD6">
          <w:rPr>
            <w:rFonts w:eastAsia="Times New Roman"/>
            <w:color w:val="1F497D"/>
            <w:sz w:val="24"/>
            <w:szCs w:val="24"/>
          </w:rPr>
          <w:t xml:space="preserve">а </w:t>
        </w:r>
        <m:oMath>
          <m:r>
            <w:rPr>
              <w:rFonts w:ascii="Cambria Math" w:eastAsia="Times New Roman" w:hAnsi="Cambria Math"/>
              <w:color w:val="1F497D"/>
              <w:sz w:val="24"/>
              <w:szCs w:val="24"/>
            </w:rPr>
            <m:t>1/</m:t>
          </m:r>
        </m:oMath>
      </w:ins>
      <m:oMath>
        <m:r>
          <w:ins w:id="1035" w:author="Пользователь" w:date="2019-11-12T19:48:00Z">
            <w:rPr>
              <w:rFonts w:ascii="Cambria Math" w:eastAsia="Times New Roman" w:hAnsi="Cambria Math"/>
              <w:color w:val="1F497D"/>
              <w:sz w:val="24"/>
              <w:szCs w:val="24"/>
            </w:rPr>
            <m:t>6 :1</m:t>
          </w:ins>
        </m:r>
        <m:r>
          <w:ins w:id="1036" w:author="Пользователь" w:date="2019-11-12T19:48:00Z">
            <w:rPr>
              <w:rFonts w:ascii="Cambria Math" w:eastAsia="Times New Roman" w:hAnsi="Cambria Math"/>
              <w:color w:val="1F497D"/>
              <w:sz w:val="24"/>
              <w:szCs w:val="24"/>
              <w:rPrChange w:id="1037" w:author="Пользователь" w:date="2019-11-12T19:48:00Z">
                <w:rPr>
                  <w:rFonts w:ascii="Cambria Math" w:eastAsia="Times New Roman" w:hAnsi="Cambria Math"/>
                  <w:color w:val="1F497D"/>
                  <w:sz w:val="24"/>
                  <w:szCs w:val="24"/>
                  <w:lang w:val="en-US"/>
                </w:rPr>
              </w:rPrChange>
            </w:rPr>
            <m:t>/</m:t>
          </w:ins>
        </m:r>
        <m:r>
          <w:ins w:id="1038" w:author="Пользователь" w:date="2019-11-12T19:48:00Z">
            <w:rPr>
              <w:rFonts w:ascii="Cambria Math" w:eastAsia="Times New Roman" w:hAnsi="Cambria Math"/>
              <w:color w:val="1F497D"/>
              <w:sz w:val="24"/>
              <w:szCs w:val="24"/>
            </w:rPr>
            <m:t>2=1/3.</m:t>
          </w:ins>
        </m:r>
      </m:oMath>
    </w:p>
    <w:p w14:paraId="0D766FEE" w14:textId="77777777" w:rsidR="00C710B9" w:rsidRDefault="00C710B9" w:rsidP="002A1C98">
      <w:pPr>
        <w:spacing w:line="288" w:lineRule="auto"/>
        <w:ind w:firstLine="426"/>
        <w:jc w:val="both"/>
        <w:rPr>
          <w:ins w:id="1039" w:author="Пользователь" w:date="2019-11-12T19:46:00Z"/>
          <w:rFonts w:eastAsia="Times New Roman"/>
          <w:color w:val="00000A"/>
          <w:sz w:val="24"/>
          <w:szCs w:val="24"/>
          <w:highlight w:val="white"/>
        </w:rPr>
      </w:pPr>
    </w:p>
    <w:p w14:paraId="38BC084F" w14:textId="7E78CAB3" w:rsidR="002A1C98" w:rsidRDefault="00C42090" w:rsidP="002A1C98">
      <w:pPr>
        <w:spacing w:line="288" w:lineRule="auto"/>
        <w:ind w:firstLine="426"/>
        <w:jc w:val="both"/>
        <w:rPr>
          <w:ins w:id="1040" w:author="Пользователь" w:date="2019-11-12T19:24:00Z"/>
          <w:rFonts w:eastAsia="Times New Roman"/>
          <w:color w:val="00000A"/>
          <w:sz w:val="24"/>
          <w:szCs w:val="24"/>
          <w:highlight w:val="white"/>
        </w:rPr>
      </w:pPr>
      <w:ins w:id="1041" w:author="Пользователь" w:date="2019-11-12T19:17:00Z">
        <w:r>
          <w:rPr>
            <w:rFonts w:eastAsia="Times New Roman"/>
            <w:color w:val="00000A"/>
            <w:sz w:val="24"/>
            <w:szCs w:val="24"/>
            <w:highlight w:val="white"/>
          </w:rPr>
          <w:t xml:space="preserve">Если наступление события </w:t>
        </w:r>
        <w:r>
          <w:rPr>
            <w:rFonts w:eastAsia="Times New Roman"/>
            <w:color w:val="00000A"/>
            <w:sz w:val="24"/>
            <w:szCs w:val="24"/>
            <w:highlight w:val="white"/>
            <w:lang w:val="en-US"/>
          </w:rPr>
          <w:t>B</w:t>
        </w:r>
        <w:r>
          <w:rPr>
            <w:rFonts w:eastAsia="Times New Roman"/>
            <w:color w:val="00000A"/>
            <w:sz w:val="24"/>
            <w:szCs w:val="24"/>
            <w:highlight w:val="white"/>
          </w:rPr>
          <w:t xml:space="preserve"> не </w:t>
        </w:r>
      </w:ins>
      <w:ins w:id="1042" w:author="Пользователь" w:date="2019-11-12T19:23:00Z">
        <w:r w:rsidR="002A1C98">
          <w:rPr>
            <w:rFonts w:eastAsia="Times New Roman"/>
            <w:color w:val="00000A"/>
            <w:sz w:val="24"/>
            <w:szCs w:val="24"/>
            <w:highlight w:val="white"/>
          </w:rPr>
          <w:t>меняет вероятность</w:t>
        </w:r>
      </w:ins>
      <w:ins w:id="1043" w:author="Пользователь" w:date="2019-11-12T19:17:00Z">
        <w:r>
          <w:rPr>
            <w:rFonts w:eastAsia="Times New Roman"/>
            <w:color w:val="00000A"/>
            <w:sz w:val="24"/>
            <w:szCs w:val="24"/>
            <w:highlight w:val="white"/>
          </w:rPr>
          <w:t xml:space="preserve"> наступлени</w:t>
        </w:r>
      </w:ins>
      <w:ins w:id="1044" w:author="Пользователь" w:date="2019-11-12T19:23:00Z">
        <w:r w:rsidR="002A1C98">
          <w:rPr>
            <w:rFonts w:eastAsia="Times New Roman"/>
            <w:color w:val="00000A"/>
            <w:sz w:val="24"/>
            <w:szCs w:val="24"/>
            <w:highlight w:val="white"/>
          </w:rPr>
          <w:t>я</w:t>
        </w:r>
      </w:ins>
      <w:ins w:id="1045" w:author="Пользователь" w:date="2019-11-12T19:17:00Z">
        <w:r>
          <w:rPr>
            <w:rFonts w:eastAsia="Times New Roman"/>
            <w:color w:val="00000A"/>
            <w:sz w:val="24"/>
            <w:szCs w:val="24"/>
            <w:highlight w:val="white"/>
          </w:rPr>
          <w:t xml:space="preserve"> </w:t>
        </w:r>
      </w:ins>
      <w:ins w:id="1046" w:author="Пользователь" w:date="2019-11-12T19:18:00Z">
        <w:r>
          <w:rPr>
            <w:rFonts w:eastAsia="Times New Roman"/>
            <w:color w:val="00000A"/>
            <w:sz w:val="24"/>
            <w:szCs w:val="24"/>
            <w:highlight w:val="white"/>
          </w:rPr>
          <w:t xml:space="preserve">события А, то </w:t>
        </w:r>
      </w:ins>
      <w:ins w:id="1047" w:author="Пользователь" w:date="2019-11-12T19:20:00Z">
        <w:r>
          <w:rPr>
            <w:rFonts w:eastAsia="Times New Roman"/>
            <w:color w:val="00000A"/>
            <w:sz w:val="24"/>
            <w:szCs w:val="24"/>
            <w:highlight w:val="white"/>
          </w:rPr>
          <w:t>должно быть</w:t>
        </w:r>
      </w:ins>
      <w:ins w:id="1048" w:author="Пользователь" w:date="2019-11-12T19:18:00Z">
        <w:r>
          <w:rPr>
            <w:rFonts w:eastAsia="Times New Roman"/>
            <w:color w:val="00000A"/>
            <w:sz w:val="24"/>
            <w:szCs w:val="24"/>
            <w:highlight w:val="white"/>
          </w:rPr>
          <w:t xml:space="preserve"> </w:t>
        </w:r>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rPr>
            <m:t>=</m:t>
          </m:r>
          <m:r>
            <w:rPr>
              <w:rFonts w:ascii="Cambria Math" w:eastAsia="Cambria Math" w:hAnsi="Cambria Math"/>
              <w:color w:val="1F497D"/>
              <w:sz w:val="24"/>
              <w:szCs w:val="24"/>
              <w:lang w:val="en-US"/>
            </w:rPr>
            <m:t>P</m:t>
          </m:r>
          <m:r>
            <w:rPr>
              <w:rFonts w:ascii="Cambria Math" w:eastAsia="Cambria Math" w:hAnsi="Cambria Math"/>
              <w:color w:val="1F497D"/>
              <w:sz w:val="24"/>
              <w:szCs w:val="24"/>
              <w:rPrChange w:id="1049" w:author="Пользователь" w:date="2019-11-12T19:18:00Z">
                <w:rPr>
                  <w:rFonts w:ascii="Cambria Math" w:eastAsia="Cambria Math" w:hAnsi="Cambria Math"/>
                  <w:color w:val="1F497D"/>
                  <w:sz w:val="24"/>
                  <w:szCs w:val="24"/>
                  <w:lang w:val="en-US"/>
                </w:rPr>
              </w:rPrChange>
            </w:rPr>
            <m:t>(</m:t>
          </m:r>
          <m:r>
            <w:rPr>
              <w:rFonts w:ascii="Cambria Math" w:eastAsia="Cambria Math" w:hAnsi="Cambria Math"/>
              <w:color w:val="1F497D"/>
              <w:sz w:val="24"/>
              <w:szCs w:val="24"/>
            </w:rPr>
            <m:t>A)</m:t>
          </m:r>
        </m:oMath>
      </w:ins>
      <w:ins w:id="1050" w:author="Пользователь" w:date="2019-11-12T19:19:00Z">
        <w:r>
          <w:rPr>
            <w:rFonts w:eastAsia="Times New Roman"/>
            <w:color w:val="1F497D"/>
            <w:sz w:val="24"/>
            <w:szCs w:val="24"/>
          </w:rPr>
          <w:t>.</w:t>
        </w:r>
      </w:ins>
      <w:ins w:id="1051" w:author="Пользователь" w:date="2019-11-12T19:20:00Z">
        <w:r>
          <w:rPr>
            <w:rFonts w:eastAsia="Times New Roman"/>
            <w:color w:val="1F497D"/>
            <w:sz w:val="24"/>
            <w:szCs w:val="24"/>
          </w:rPr>
          <w:t xml:space="preserve"> В силу определения условной вероятности</w:t>
        </w:r>
      </w:ins>
      <w:ins w:id="1052" w:author="Пользователь" w:date="2019-11-12T19:21:00Z">
        <w:r>
          <w:rPr>
            <w:rFonts w:eastAsia="Times New Roman"/>
            <w:color w:val="1F497D"/>
            <w:sz w:val="24"/>
            <w:szCs w:val="24"/>
          </w:rPr>
          <w:t xml:space="preserve"> это значит, что</w:t>
        </w:r>
      </w:ins>
      <w:ins w:id="1053" w:author="Пользователь" w:date="2019-11-12T19:19:00Z">
        <w:r>
          <w:rPr>
            <w:rFonts w:eastAsia="Times New Roman"/>
            <w:color w:val="1F497D"/>
            <w:sz w:val="24"/>
            <w:szCs w:val="24"/>
          </w:rPr>
          <w:t xml:space="preserve"> </w:t>
        </w:r>
        <m:oMath>
          <m:r>
            <w:rPr>
              <w:rFonts w:ascii="Cambria Math" w:eastAsia="Cambria Math" w:hAnsi="Cambria Math"/>
              <w:color w:val="1F497D"/>
              <w:sz w:val="24"/>
              <w:szCs w:val="24"/>
            </w:rPr>
            <m:t>P(A∩B) = P(A)P(B)</m:t>
          </m:r>
        </m:oMath>
        <w:r>
          <w:rPr>
            <w:rFonts w:eastAsia="Times New Roman"/>
            <w:color w:val="1F497D"/>
            <w:sz w:val="24"/>
            <w:szCs w:val="24"/>
          </w:rPr>
          <w:t xml:space="preserve">. </w:t>
        </w:r>
      </w:ins>
      <w:ins w:id="1054" w:author="Пользователь" w:date="2019-11-12T19:18:00Z">
        <w:r>
          <w:rPr>
            <w:rFonts w:eastAsia="Times New Roman"/>
            <w:color w:val="1F497D"/>
            <w:sz w:val="24"/>
            <w:szCs w:val="24"/>
          </w:rPr>
          <w:t xml:space="preserve"> </w:t>
        </w:r>
      </w:ins>
      <w:ins w:id="1055" w:author="Пользователь" w:date="2019-11-12T19:21:00Z">
        <w:r w:rsidR="002A1C98">
          <w:rPr>
            <w:rFonts w:eastAsia="Times New Roman"/>
            <w:color w:val="1F497D"/>
            <w:sz w:val="24"/>
            <w:szCs w:val="24"/>
          </w:rPr>
          <w:t xml:space="preserve">Это </w:t>
        </w:r>
      </w:ins>
      <w:ins w:id="1056" w:author="Пользователь" w:date="2019-11-12T19:23:00Z">
        <w:r w:rsidR="002A1C98">
          <w:rPr>
            <w:rFonts w:eastAsia="Times New Roman"/>
            <w:color w:val="1F497D"/>
            <w:sz w:val="24"/>
            <w:szCs w:val="24"/>
          </w:rPr>
          <w:t xml:space="preserve">соотношение является определением </w:t>
        </w:r>
      </w:ins>
      <w:ins w:id="1057" w:author="Пользователь" w:date="2019-11-12T19:25:00Z">
        <w:r w:rsidR="002A1C98">
          <w:rPr>
            <w:rFonts w:eastAsia="Times New Roman"/>
            <w:color w:val="1F497D"/>
            <w:sz w:val="24"/>
            <w:szCs w:val="24"/>
          </w:rPr>
          <w:t xml:space="preserve">важнейшего понятия в теории вероятностей – </w:t>
        </w:r>
      </w:ins>
      <w:ins w:id="1058" w:author="Пользователь" w:date="2019-11-12T19:23:00Z">
        <w:r w:rsidR="002A1C98">
          <w:rPr>
            <w:rFonts w:eastAsia="Times New Roman"/>
            <w:color w:val="1F497D"/>
            <w:sz w:val="24"/>
            <w:szCs w:val="24"/>
          </w:rPr>
          <w:t>независимости</w:t>
        </w:r>
      </w:ins>
      <w:ins w:id="1059" w:author="Пользователь" w:date="2019-11-12T19:27:00Z">
        <w:r w:rsidR="002A1C98">
          <w:rPr>
            <w:rFonts w:eastAsia="Times New Roman"/>
            <w:color w:val="1F497D"/>
            <w:sz w:val="24"/>
            <w:szCs w:val="24"/>
          </w:rPr>
          <w:t xml:space="preserve">: события </w:t>
        </w:r>
        <m:oMath>
          <m:r>
            <w:rPr>
              <w:rFonts w:ascii="Cambria Math" w:eastAsia="Times New Roman" w:hAnsi="Cambria Math"/>
              <w:color w:val="00000A"/>
              <w:sz w:val="24"/>
              <w:szCs w:val="24"/>
              <w:highlight w:val="white"/>
              <w:lang w:val="en-US"/>
            </w:rPr>
            <m:t>A</m:t>
          </m:r>
        </m:oMath>
        <w:r w:rsidR="002A1C98" w:rsidRPr="00BB52AF">
          <w:rPr>
            <w:rFonts w:eastAsia="Times New Roman"/>
            <w:color w:val="00000A"/>
            <w:sz w:val="24"/>
            <w:szCs w:val="24"/>
            <w:highlight w:val="white"/>
          </w:rPr>
          <w:t xml:space="preserve"> </w:t>
        </w:r>
        <w:r w:rsidR="002A1C98">
          <w:rPr>
            <w:rFonts w:eastAsia="Times New Roman"/>
            <w:color w:val="00000A"/>
            <w:sz w:val="24"/>
            <w:szCs w:val="24"/>
            <w:highlight w:val="white"/>
          </w:rPr>
          <w:t xml:space="preserve">и </w:t>
        </w:r>
        <m:oMath>
          <m:r>
            <w:rPr>
              <w:rFonts w:ascii="Cambria Math" w:eastAsia="Times New Roman" w:hAnsi="Cambria Math"/>
              <w:color w:val="00000A"/>
              <w:sz w:val="24"/>
              <w:szCs w:val="24"/>
              <w:highlight w:val="white"/>
              <w:lang w:val="en-US"/>
            </w:rPr>
            <m:t>B</m:t>
          </m:r>
          <m:r>
            <w:rPr>
              <w:rFonts w:ascii="Cambria Math" w:eastAsia="Times New Roman" w:hAnsi="Cambria Math"/>
              <w:color w:val="00000A"/>
              <w:sz w:val="24"/>
              <w:szCs w:val="24"/>
            </w:rPr>
            <m:t xml:space="preserve"> </m:t>
          </m:r>
        </m:oMath>
        <w:r w:rsidR="002A1C98">
          <w:rPr>
            <w:rFonts w:eastAsia="Times New Roman"/>
            <w:color w:val="1F497D"/>
            <w:sz w:val="24"/>
            <w:szCs w:val="24"/>
          </w:rPr>
          <w:t xml:space="preserve">называются независимыми, </w:t>
        </w:r>
      </w:ins>
      <w:ins w:id="1060" w:author="Пользователь" w:date="2019-11-12T19:24:00Z">
        <w:r w:rsidR="002A1C98">
          <w:rPr>
            <w:rFonts w:eastAsia="Times New Roman"/>
            <w:color w:val="1F497D"/>
            <w:sz w:val="24"/>
            <w:szCs w:val="24"/>
          </w:rPr>
          <w:t>е</w:t>
        </w:r>
      </w:ins>
      <w:ins w:id="1061" w:author="Пользователь" w:date="2019-11-12T19:23:00Z">
        <w:r w:rsidR="002A1C98">
          <w:rPr>
            <w:rFonts w:eastAsia="Times New Roman"/>
            <w:color w:val="00000A"/>
            <w:sz w:val="24"/>
            <w:szCs w:val="24"/>
            <w:highlight w:val="white"/>
          </w:rPr>
          <w:t xml:space="preserve">сли </w:t>
        </w:r>
        <m:oMath>
          <m:r>
            <w:rPr>
              <w:rFonts w:ascii="Cambria Math" w:eastAsia="Cambria Math" w:hAnsi="Cambria Math"/>
              <w:color w:val="1F497D"/>
              <w:sz w:val="24"/>
              <w:szCs w:val="24"/>
            </w:rPr>
            <m:t>P(A∩B) = P(A)P(B)</m:t>
          </m:r>
        </m:oMath>
      </w:ins>
      <w:ins w:id="1062" w:author="Пользователь" w:date="2019-11-12T19:24:00Z">
        <w:r w:rsidR="002A1C98">
          <w:rPr>
            <w:rFonts w:eastAsia="Times New Roman"/>
            <w:color w:val="1F497D"/>
            <w:sz w:val="24"/>
            <w:szCs w:val="24"/>
          </w:rPr>
          <w:t>.</w:t>
        </w:r>
      </w:ins>
      <w:ins w:id="1063" w:author="Пользователь" w:date="2019-11-12T19:23:00Z">
        <w:r w:rsidR="002A1C98">
          <w:rPr>
            <w:rFonts w:eastAsia="Times New Roman"/>
            <w:color w:val="00000A"/>
            <w:sz w:val="24"/>
            <w:szCs w:val="24"/>
            <w:highlight w:val="white"/>
          </w:rPr>
          <w:t xml:space="preserve"> </w:t>
        </w:r>
      </w:ins>
      <w:ins w:id="1064" w:author="Пользователь" w:date="2019-11-12T19:52:00Z">
        <w:r w:rsidR="003D2D86">
          <w:rPr>
            <w:rFonts w:eastAsia="Times New Roman"/>
            <w:color w:val="00000A"/>
            <w:sz w:val="24"/>
            <w:szCs w:val="24"/>
            <w:highlight w:val="white"/>
          </w:rPr>
          <w:t>О</w:t>
        </w:r>
      </w:ins>
      <w:ins w:id="1065" w:author="Пользователь" w:date="2019-11-12T19:26:00Z">
        <w:r w:rsidR="002A1C98">
          <w:rPr>
            <w:rFonts w:eastAsia="Times New Roman"/>
            <w:color w:val="00000A"/>
            <w:sz w:val="24"/>
            <w:szCs w:val="24"/>
            <w:highlight w:val="white"/>
          </w:rPr>
          <w:t>пределение работает, даже если вероятности</w:t>
        </w:r>
      </w:ins>
      <w:ins w:id="1066" w:author="Пользователь" w:date="2019-11-12T19:28:00Z">
        <w:r w:rsidR="00922BBF">
          <w:rPr>
            <w:rFonts w:eastAsia="Times New Roman"/>
            <w:color w:val="00000A"/>
            <w:sz w:val="24"/>
            <w:szCs w:val="24"/>
            <w:highlight w:val="white"/>
          </w:rPr>
          <w:t xml:space="preserve"> событий</w:t>
        </w:r>
      </w:ins>
      <w:ins w:id="1067" w:author="Пользователь" w:date="2019-11-12T19:26:00Z">
        <w:r w:rsidR="002A1C98">
          <w:rPr>
            <w:rFonts w:eastAsia="Times New Roman"/>
            <w:color w:val="00000A"/>
            <w:sz w:val="24"/>
            <w:szCs w:val="24"/>
            <w:highlight w:val="white"/>
          </w:rPr>
          <w:t xml:space="preserve"> </w:t>
        </w:r>
      </w:ins>
      <m:oMath>
        <m:r>
          <w:ins w:id="1068" w:author="Пользователь" w:date="2019-11-12T19:28:00Z">
            <w:rPr>
              <w:rFonts w:ascii="Cambria Math" w:eastAsia="Times New Roman" w:hAnsi="Cambria Math"/>
              <w:color w:val="00000A"/>
              <w:sz w:val="24"/>
              <w:szCs w:val="24"/>
              <w:highlight w:val="white"/>
              <w:lang w:val="en-US"/>
            </w:rPr>
            <m:t>A</m:t>
          </w:ins>
        </m:r>
      </m:oMath>
      <w:ins w:id="1069" w:author="Пользователь" w:date="2019-11-12T19:28:00Z">
        <w:r w:rsidR="00922BBF" w:rsidRPr="00BB52AF">
          <w:rPr>
            <w:rFonts w:eastAsia="Times New Roman"/>
            <w:color w:val="00000A"/>
            <w:sz w:val="24"/>
            <w:szCs w:val="24"/>
            <w:highlight w:val="white"/>
          </w:rPr>
          <w:t xml:space="preserve"> </w:t>
        </w:r>
        <w:r w:rsidR="00922BBF">
          <w:rPr>
            <w:rFonts w:eastAsia="Times New Roman"/>
            <w:color w:val="00000A"/>
            <w:sz w:val="24"/>
            <w:szCs w:val="24"/>
            <w:highlight w:val="white"/>
          </w:rPr>
          <w:t xml:space="preserve">или </w:t>
        </w:r>
        <m:oMath>
          <m:r>
            <w:rPr>
              <w:rFonts w:ascii="Cambria Math" w:eastAsia="Times New Roman" w:hAnsi="Cambria Math"/>
              <w:color w:val="00000A"/>
              <w:sz w:val="24"/>
              <w:szCs w:val="24"/>
              <w:highlight w:val="white"/>
              <w:lang w:val="en-US"/>
            </w:rPr>
            <m:t>B</m:t>
          </m:r>
        </m:oMath>
        <w:r w:rsidR="00922BBF">
          <w:rPr>
            <w:rFonts w:eastAsia="Times New Roman"/>
            <w:color w:val="00000A"/>
            <w:sz w:val="24"/>
            <w:szCs w:val="24"/>
            <w:highlight w:val="white"/>
          </w:rPr>
          <w:t xml:space="preserve"> </w:t>
        </w:r>
      </w:ins>
      <w:ins w:id="1070" w:author="Пользователь" w:date="2019-11-12T19:26:00Z">
        <w:r w:rsidR="002A1C98">
          <w:rPr>
            <w:rFonts w:eastAsia="Times New Roman"/>
            <w:color w:val="00000A"/>
            <w:sz w:val="24"/>
            <w:szCs w:val="24"/>
            <w:highlight w:val="white"/>
          </w:rPr>
          <w:t>равны 0.</w:t>
        </w:r>
      </w:ins>
    </w:p>
    <w:p w14:paraId="459806D5" w14:textId="22895F72" w:rsidR="0083001B" w:rsidRPr="00FC3FC1" w:rsidDel="002A1C98" w:rsidRDefault="00FC3FC1" w:rsidP="002A1C98">
      <w:pPr>
        <w:spacing w:line="288" w:lineRule="auto"/>
        <w:ind w:firstLine="426"/>
        <w:jc w:val="both"/>
        <w:rPr>
          <w:del w:id="1071" w:author="Пользователь" w:date="2019-11-12T19:26:00Z"/>
          <w:rFonts w:eastAsia="Times New Roman"/>
          <w:color w:val="00000A"/>
          <w:sz w:val="24"/>
          <w:szCs w:val="24"/>
          <w:highlight w:val="white"/>
        </w:rPr>
      </w:pPr>
      <w:del w:id="1072" w:author="Пользователь" w:date="2019-11-12T19:26:00Z">
        <w:r w:rsidDel="002A1C98">
          <w:rPr>
            <w:rFonts w:eastAsia="Times New Roman"/>
            <w:color w:val="00000A"/>
            <w:sz w:val="24"/>
            <w:szCs w:val="24"/>
            <w:highlight w:val="white"/>
          </w:rPr>
          <w:delText xml:space="preserve">Сразу следует заметить, что условную вероятность имеет смысл вычислять только если </w:delText>
        </w:r>
      </w:del>
      <w:del w:id="1073" w:author="Пользователь" w:date="2019-11-12T19:10:00Z">
        <w:r w:rsidDel="005633E5">
          <w:rPr>
            <w:rFonts w:eastAsia="Times New Roman"/>
            <w:color w:val="00000A"/>
            <w:sz w:val="24"/>
            <w:szCs w:val="24"/>
            <w:highlight w:val="white"/>
            <w:lang w:val="en-US"/>
          </w:rPr>
          <w:delText>P</w:delText>
        </w:r>
      </w:del>
      <m:oMath>
        <m:d>
          <m:dPr>
            <m:ctrlPr>
              <w:del w:id="1074" w:author="Пользователь" w:date="2019-11-12T19:26:00Z">
                <w:rPr>
                  <w:rFonts w:ascii="Cambria Math" w:eastAsia="Times New Roman" w:hAnsi="Cambria Math"/>
                  <w:i/>
                  <w:color w:val="00000A"/>
                  <w:sz w:val="24"/>
                  <w:szCs w:val="24"/>
                </w:rPr>
              </w:del>
            </m:ctrlPr>
          </m:dPr>
          <m:e>
            <m:r>
              <w:del w:id="1075" w:author="Пользователь" w:date="2019-11-12T19:26:00Z">
                <w:rPr>
                  <w:rFonts w:ascii="Cambria Math" w:eastAsia="Times New Roman" w:hAnsi="Cambria Math"/>
                  <w:color w:val="00000A"/>
                  <w:sz w:val="24"/>
                  <w:szCs w:val="24"/>
                  <w:highlight w:val="white"/>
                  <w:lang w:val="en-US"/>
                </w:rPr>
                <m:t>B</m:t>
              </w:del>
            </m:r>
          </m:e>
        </m:d>
        <m:r>
          <w:del w:id="1076" w:author="Пользователь" w:date="2019-11-12T19:26:00Z">
            <w:rPr>
              <w:rFonts w:ascii="Cambria Math" w:eastAsia="Times New Roman" w:hAnsi="Cambria Math"/>
              <w:color w:val="00000A"/>
              <w:sz w:val="24"/>
              <w:szCs w:val="24"/>
              <w:highlight w:val="white"/>
            </w:rPr>
            <m:t>&gt;0</m:t>
          </w:del>
        </m:r>
      </m:oMath>
      <w:del w:id="1077" w:author="Пользователь" w:date="2019-11-12T19:26:00Z">
        <w:r w:rsidRPr="00BB52AF" w:rsidDel="002A1C98">
          <w:rPr>
            <w:rFonts w:eastAsia="Times New Roman"/>
            <w:color w:val="00000A"/>
            <w:sz w:val="24"/>
            <w:szCs w:val="24"/>
            <w:highlight w:val="white"/>
          </w:rPr>
          <w:delText xml:space="preserve"> </w:delText>
        </w:r>
        <w:r w:rsidDel="002A1C98">
          <w:rPr>
            <w:rFonts w:eastAsia="Times New Roman"/>
            <w:color w:val="00000A"/>
            <w:sz w:val="24"/>
            <w:szCs w:val="24"/>
            <w:highlight w:val="white"/>
          </w:rPr>
          <w:delText>то есть, что обуславливающее событие</w:delText>
        </w:r>
      </w:del>
      <w:del w:id="1078" w:author="Пользователь" w:date="2019-11-12T19:11:00Z">
        <w:r w:rsidDel="008D4289">
          <w:rPr>
            <w:rFonts w:eastAsia="Times New Roman"/>
            <w:color w:val="00000A"/>
            <w:sz w:val="24"/>
            <w:szCs w:val="24"/>
            <w:highlight w:val="white"/>
          </w:rPr>
          <w:delText>,</w:delText>
        </w:r>
      </w:del>
      <w:del w:id="1079" w:author="Пользователь" w:date="2019-11-12T19:26:00Z">
        <w:r w:rsidDel="002A1C98">
          <w:rPr>
            <w:rFonts w:eastAsia="Times New Roman"/>
            <w:color w:val="00000A"/>
            <w:sz w:val="24"/>
            <w:szCs w:val="24"/>
            <w:highlight w:val="white"/>
          </w:rPr>
          <w:delText xml:space="preserve"> вообще</w:delText>
        </w:r>
      </w:del>
      <w:del w:id="1080" w:author="Пользователь" w:date="2019-11-12T19:11:00Z">
        <w:r w:rsidDel="008D4289">
          <w:rPr>
            <w:rFonts w:eastAsia="Times New Roman"/>
            <w:color w:val="00000A"/>
            <w:sz w:val="24"/>
            <w:szCs w:val="24"/>
            <w:highlight w:val="white"/>
          </w:rPr>
          <w:delText>,</w:delText>
        </w:r>
      </w:del>
      <w:del w:id="1081" w:author="Пользователь" w:date="2019-11-12T19:26:00Z">
        <w:r w:rsidDel="002A1C98">
          <w:rPr>
            <w:rFonts w:eastAsia="Times New Roman"/>
            <w:color w:val="00000A"/>
            <w:sz w:val="24"/>
            <w:szCs w:val="24"/>
            <w:highlight w:val="white"/>
          </w:rPr>
          <w:delText xml:space="preserve"> </w:delText>
        </w:r>
        <w:commentRangeStart w:id="1082"/>
        <w:r w:rsidDel="002A1C98">
          <w:rPr>
            <w:rFonts w:eastAsia="Times New Roman"/>
            <w:color w:val="00000A"/>
            <w:sz w:val="24"/>
            <w:szCs w:val="24"/>
            <w:highlight w:val="white"/>
          </w:rPr>
          <w:delText>возможно</w:delText>
        </w:r>
        <w:commentRangeEnd w:id="1082"/>
        <w:r w:rsidR="008D4289" w:rsidDel="002A1C98">
          <w:rPr>
            <w:rStyle w:val="af"/>
          </w:rPr>
          <w:commentReference w:id="1082"/>
        </w:r>
        <w:r w:rsidDel="002A1C98">
          <w:rPr>
            <w:rFonts w:eastAsia="Times New Roman"/>
            <w:color w:val="00000A"/>
            <w:sz w:val="24"/>
            <w:szCs w:val="24"/>
            <w:highlight w:val="white"/>
          </w:rPr>
          <w:delText xml:space="preserve">. Условная вероятность позволяет формально определить независимость двух событий </w:delText>
        </w:r>
        <m:oMath>
          <m:r>
            <w:rPr>
              <w:rFonts w:ascii="Cambria Math" w:eastAsia="Times New Roman" w:hAnsi="Cambria Math"/>
              <w:color w:val="00000A"/>
              <w:sz w:val="24"/>
              <w:szCs w:val="24"/>
              <w:highlight w:val="white"/>
              <w:lang w:val="en-US"/>
            </w:rPr>
            <m:t>A</m:t>
          </m:r>
        </m:oMath>
        <w:r w:rsidDel="002A1C98">
          <w:rPr>
            <w:rFonts w:eastAsia="Times New Roman"/>
            <w:color w:val="00000A"/>
            <w:sz w:val="24"/>
            <w:szCs w:val="24"/>
            <w:highlight w:val="white"/>
          </w:rPr>
          <w:delText xml:space="preserve"> и</w:delText>
        </w:r>
        <w:r w:rsidRPr="00BB52AF" w:rsidDel="002A1C98">
          <w:rPr>
            <w:rFonts w:eastAsia="Times New Roman"/>
            <w:color w:val="00000A"/>
            <w:sz w:val="24"/>
            <w:szCs w:val="24"/>
            <w:highlight w:val="white"/>
          </w:rPr>
          <w:delText xml:space="preserve"> </w:delText>
        </w:r>
        <m:oMath>
          <m:r>
            <w:rPr>
              <w:rFonts w:ascii="Cambria Math" w:eastAsia="Times New Roman" w:hAnsi="Cambria Math"/>
              <w:color w:val="00000A"/>
              <w:sz w:val="24"/>
              <w:szCs w:val="24"/>
              <w:highlight w:val="white"/>
              <w:lang w:val="en-US"/>
            </w:rPr>
            <m:t>B</m:t>
          </m:r>
        </m:oMath>
        <w:r w:rsidDel="002A1C98">
          <w:rPr>
            <w:rFonts w:eastAsia="Times New Roman"/>
            <w:color w:val="00000A"/>
            <w:sz w:val="24"/>
            <w:szCs w:val="24"/>
            <w:highlight w:val="white"/>
          </w:rPr>
          <w:delText xml:space="preserve"> через вероятность их пересечения, то есть, наступления и </w:delText>
        </w:r>
        <m:oMath>
          <m:r>
            <w:rPr>
              <w:rFonts w:ascii="Cambria Math" w:eastAsia="Times New Roman" w:hAnsi="Cambria Math"/>
              <w:color w:val="00000A"/>
              <w:sz w:val="24"/>
              <w:szCs w:val="24"/>
              <w:highlight w:val="white"/>
              <w:lang w:val="en-US"/>
            </w:rPr>
            <m:t>A</m:t>
          </m:r>
        </m:oMath>
        <w:r w:rsidDel="002A1C98">
          <w:rPr>
            <w:rFonts w:eastAsia="Times New Roman"/>
            <w:color w:val="00000A"/>
            <w:sz w:val="24"/>
            <w:szCs w:val="24"/>
            <w:highlight w:val="white"/>
          </w:rPr>
          <w:delText xml:space="preserve"> и </w:delText>
        </w:r>
        <m:oMath>
          <m:r>
            <w:rPr>
              <w:rFonts w:ascii="Cambria Math" w:eastAsia="Times New Roman" w:hAnsi="Cambria Math"/>
              <w:color w:val="00000A"/>
              <w:sz w:val="24"/>
              <w:szCs w:val="24"/>
              <w:highlight w:val="white"/>
              <w:lang w:val="en-US"/>
            </w:rPr>
            <m:t>B</m:t>
          </m:r>
        </m:oMath>
        <w:r w:rsidRPr="00BB52AF" w:rsidDel="002A1C98">
          <w:rPr>
            <w:rFonts w:eastAsia="Times New Roman"/>
            <w:color w:val="00000A"/>
            <w:sz w:val="24"/>
            <w:szCs w:val="24"/>
            <w:highlight w:val="white"/>
          </w:rPr>
          <w:delText xml:space="preserve"> .</w:delText>
        </w:r>
      </w:del>
      <w:del w:id="1083" w:author="Пользователь" w:date="2019-11-12T19:23:00Z">
        <w:r w:rsidRPr="00BB52AF" w:rsidDel="002A1C98">
          <w:rPr>
            <w:rFonts w:eastAsia="Times New Roman"/>
            <w:color w:val="00000A"/>
            <w:sz w:val="24"/>
            <w:szCs w:val="24"/>
            <w:highlight w:val="white"/>
          </w:rPr>
          <w:delText xml:space="preserve"> </w:delText>
        </w:r>
        <w:r w:rsidDel="002A1C98">
          <w:rPr>
            <w:rFonts w:eastAsia="Times New Roman"/>
            <w:color w:val="00000A"/>
            <w:sz w:val="24"/>
            <w:szCs w:val="24"/>
            <w:highlight w:val="white"/>
          </w:rPr>
          <w:delText xml:space="preserve">Если </w:delText>
        </w:r>
        <m:oMath>
          <m:r>
            <w:rPr>
              <w:rFonts w:ascii="Cambria Math" w:eastAsia="Cambria Math" w:hAnsi="Cambria Math"/>
              <w:color w:val="1F497D"/>
              <w:sz w:val="24"/>
              <w:szCs w:val="24"/>
            </w:rPr>
            <m:t>P(A∩B) = P(A)P(B)</m:t>
          </m:r>
        </m:oMath>
        <w:r w:rsidDel="002A1C98">
          <w:rPr>
            <w:rFonts w:eastAsia="Times New Roman"/>
            <w:color w:val="1F497D"/>
            <w:sz w:val="24"/>
            <w:szCs w:val="24"/>
          </w:rPr>
          <w:delText>, то события называются независимыми</w:delText>
        </w:r>
      </w:del>
      <w:del w:id="1084" w:author="Пользователь" w:date="2019-11-12T19:26:00Z">
        <w:r w:rsidDel="002A1C98">
          <w:rPr>
            <w:rFonts w:eastAsia="Times New Roman"/>
            <w:color w:val="1F497D"/>
            <w:sz w:val="24"/>
            <w:szCs w:val="24"/>
          </w:rPr>
          <w:delText>.</w:delText>
        </w:r>
      </w:del>
    </w:p>
    <w:p w14:paraId="7C6DCDEC" w14:textId="0B1F57A8" w:rsidR="00A1215C" w:rsidRPr="00FC3FC1" w:rsidDel="002A1C98" w:rsidRDefault="00A1215C" w:rsidP="00BB52AF">
      <w:pPr>
        <w:spacing w:line="288" w:lineRule="auto"/>
        <w:jc w:val="both"/>
        <w:rPr>
          <w:del w:id="1085" w:author="Пользователь" w:date="2019-11-12T19:26:00Z"/>
          <w:rFonts w:eastAsia="Times New Roman"/>
          <w:color w:val="00000A"/>
          <w:sz w:val="24"/>
          <w:szCs w:val="24"/>
          <w:highlight w:val="white"/>
        </w:rPr>
      </w:pPr>
    </w:p>
    <w:p w14:paraId="5E0170A5" w14:textId="77777777" w:rsidR="00A1215C" w:rsidRPr="0029618A" w:rsidRDefault="00A1215C">
      <w:pPr>
        <w:rPr>
          <w:rFonts w:eastAsia="Times New Roman"/>
          <w:color w:val="00000A"/>
          <w:sz w:val="24"/>
          <w:szCs w:val="24"/>
        </w:rPr>
      </w:pPr>
    </w:p>
    <w:p w14:paraId="19B2102B" w14:textId="77777777" w:rsidR="00A1215C" w:rsidRDefault="00A1215C" w:rsidP="00A1215C">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5F230847" w14:textId="77777777" w:rsidR="00A1215C" w:rsidRPr="008735EE" w:rsidRDefault="00A1215C" w:rsidP="00A1215C">
      <w:pPr>
        <w:ind w:firstLine="397"/>
        <w:jc w:val="center"/>
        <w:rPr>
          <w:rFonts w:eastAsia="Cambria Math"/>
          <w:i/>
          <w:color w:val="1F497D"/>
          <w:sz w:val="24"/>
          <w:szCs w:val="24"/>
        </w:rPr>
      </w:pPr>
      <m:oMath>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A∩B</m:t>
            </m:r>
          </m:e>
        </m:d>
        <m:r>
          <w:rPr>
            <w:rFonts w:ascii="Cambria Math" w:eastAsia="Cambria Math" w:hAnsi="Cambria Math"/>
            <w:color w:val="1F497D"/>
            <w:sz w:val="24"/>
            <w:szCs w:val="24"/>
          </w:rPr>
          <m:t>=P</m:t>
        </m:r>
        <m:d>
          <m:dPr>
            <m:ctrlPr>
              <w:rPr>
                <w:rFonts w:ascii="Cambria Math" w:eastAsia="Cambria Math" w:hAnsi="Cambria Math"/>
                <w:i/>
                <w:color w:val="1F497D"/>
                <w:sz w:val="24"/>
                <w:szCs w:val="24"/>
              </w:rPr>
            </m:ctrlPr>
          </m:dPr>
          <m:e>
            <m:r>
              <w:rPr>
                <w:rFonts w:ascii="Cambria Math" w:eastAsia="Cambria Math" w:hAnsi="Cambria Math"/>
                <w:color w:val="1F497D"/>
                <w:sz w:val="24"/>
                <w:szCs w:val="24"/>
              </w:rPr>
              <m:t>A</m:t>
            </m:r>
          </m:e>
          <m:e>
            <m:r>
              <w:rPr>
                <w:rFonts w:ascii="Cambria Math" w:eastAsia="Cambria Math" w:hAnsi="Cambria Math"/>
                <w:color w:val="1F497D"/>
                <w:sz w:val="24"/>
                <w:szCs w:val="24"/>
              </w:rPr>
              <m:t>B</m:t>
            </m:r>
          </m:e>
        </m:d>
        <m:r>
          <w:rPr>
            <w:rFonts w:ascii="Cambria Math" w:eastAsia="Cambria Math" w:hAnsi="Cambria Math"/>
            <w:color w:val="1F497D"/>
            <w:sz w:val="24"/>
            <w:szCs w:val="24"/>
            <w:lang w:val="en-US"/>
          </w:rPr>
          <m:t>P</m:t>
        </m:r>
        <m:d>
          <m:dPr>
            <m:ctrlPr>
              <w:rPr>
                <w:rFonts w:ascii="Cambria Math" w:eastAsia="Cambria Math" w:hAnsi="Cambria Math"/>
                <w:i/>
                <w:color w:val="1F497D"/>
                <w:sz w:val="24"/>
                <w:szCs w:val="24"/>
                <w:lang w:val="en-US"/>
              </w:rPr>
            </m:ctrlPr>
          </m:dPr>
          <m:e>
            <m:r>
              <w:rPr>
                <w:rFonts w:ascii="Cambria Math" w:eastAsia="Cambria Math" w:hAnsi="Cambria Math"/>
                <w:color w:val="1F497D"/>
                <w:sz w:val="24"/>
                <w:szCs w:val="24"/>
                <w:lang w:val="en-US"/>
              </w:rPr>
              <m:t>B</m:t>
            </m:r>
          </m:e>
        </m:d>
      </m:oMath>
      <w:r>
        <w:rPr>
          <w:rFonts w:eastAsia="Cambria Math"/>
          <w:i/>
          <w:color w:val="1F497D"/>
          <w:sz w:val="24"/>
          <w:szCs w:val="24"/>
        </w:rPr>
        <w:t>.</w:t>
      </w:r>
    </w:p>
    <w:p w14:paraId="29D327B7" w14:textId="77777777" w:rsidR="008E2D65" w:rsidRPr="0029618A" w:rsidRDefault="00662FA5" w:rsidP="00BB52AF">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 </w:t>
      </w:r>
      <m:oMath>
        <m:r>
          <w:rPr>
            <w:rFonts w:ascii="Cambria Math" w:eastAsia="Cambria Math" w:hAnsi="Cambria Math"/>
            <w:color w:val="00000A"/>
            <w:sz w:val="24"/>
            <w:szCs w:val="24"/>
          </w:rPr>
          <m:t>A∩B = B∩A</m:t>
        </m:r>
      </m:oMath>
      <w:r w:rsidRPr="0029618A">
        <w:rPr>
          <w:rFonts w:eastAsia="Times New Roman"/>
          <w:color w:val="00000A"/>
          <w:sz w:val="24"/>
          <w:szCs w:val="24"/>
        </w:rPr>
        <w:t xml:space="preserve">. Отсюда немедленно следует, что </w:t>
      </w:r>
      <m:oMath>
        <m:r>
          <w:rPr>
            <w:rFonts w:ascii="Cambria Math" w:eastAsia="Cambria Math" w:hAnsi="Cambria Math"/>
            <w:color w:val="00000A"/>
            <w:sz w:val="24"/>
            <w:szCs w:val="24"/>
          </w:rPr>
          <m:t>P(A∩B) = P(B∩A)</m:t>
        </m:r>
      </m:oMath>
      <w:r w:rsidRPr="0029618A">
        <w:rPr>
          <w:rFonts w:eastAsia="Times New Roman"/>
          <w:color w:val="00000A"/>
          <w:sz w:val="24"/>
          <w:szCs w:val="24"/>
        </w:rPr>
        <w:t xml:space="preserve"> 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24A773A5" w14:textId="77777777" w:rsidR="008E2D65" w:rsidRPr="0029618A" w:rsidRDefault="00662FA5">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m:t>P(A|B)P(B) = P(B|A)P(A)</m:t>
        </m:r>
      </m:oMath>
      <w:r w:rsidRPr="0029618A">
        <w:rPr>
          <w:rFonts w:eastAsia="Times New Roman"/>
          <w:i/>
          <w:color w:val="00000A"/>
          <w:sz w:val="24"/>
          <w:szCs w:val="24"/>
        </w:rPr>
        <w:t>,</w:t>
      </w:r>
    </w:p>
    <w:p w14:paraId="470C4474" w14:textId="50CB54E7" w:rsidR="008E2D65" w:rsidRPr="0029618A" w:rsidRDefault="00662FA5">
      <w:pPr>
        <w:spacing w:line="288" w:lineRule="auto"/>
        <w:jc w:val="both"/>
        <w:rPr>
          <w:rFonts w:eastAsia="Times New Roman"/>
          <w:color w:val="00000A"/>
          <w:sz w:val="24"/>
          <w:szCs w:val="24"/>
        </w:rPr>
      </w:pPr>
      <w:r w:rsidRPr="0029618A">
        <w:rPr>
          <w:rFonts w:eastAsia="Times New Roman"/>
          <w:color w:val="00000A"/>
          <w:sz w:val="24"/>
          <w:szCs w:val="24"/>
        </w:rPr>
        <w:t xml:space="preserve">которую можно использовать для </w:t>
      </w:r>
      <w:r w:rsidR="00584B3B">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3CAAE2DE" w14:textId="41518135" w:rsidR="008E2D65" w:rsidRPr="0029618A" w:rsidRDefault="003D67F1">
      <w:pPr>
        <w:spacing w:line="288" w:lineRule="auto"/>
        <w:ind w:firstLine="397"/>
        <w:jc w:val="both"/>
        <w:rPr>
          <w:rFonts w:eastAsia="Times New Roman"/>
          <w:sz w:val="24"/>
          <w:szCs w:val="24"/>
        </w:rPr>
      </w:pPr>
      <w:r>
        <w:rPr>
          <w:rFonts w:eastAsia="Times New Roman"/>
          <w:color w:val="00000A"/>
          <w:sz w:val="24"/>
          <w:szCs w:val="24"/>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00662FA5" w:rsidRPr="0029618A">
        <w:rPr>
          <w:rFonts w:eastAsia="Times New Roman"/>
          <w:color w:val="00000A"/>
          <w:sz w:val="24"/>
          <w:szCs w:val="24"/>
          <w:highlight w:val="white"/>
        </w:rPr>
        <w:t xml:space="preserve">ы имеем </w:t>
      </w:r>
      <w:r>
        <w:rPr>
          <w:rFonts w:eastAsia="Times New Roman"/>
          <w:color w:val="00000A"/>
          <w:sz w:val="24"/>
          <w:szCs w:val="24"/>
          <w:highlight w:val="white"/>
        </w:rPr>
        <w:t xml:space="preserve">следующие </w:t>
      </w:r>
      <w:r w:rsidR="00662FA5" w:rsidRPr="0029618A">
        <w:rPr>
          <w:rFonts w:eastAsia="Times New Roman"/>
          <w:color w:val="00000A"/>
          <w:sz w:val="24"/>
          <w:szCs w:val="24"/>
          <w:highlight w:val="white"/>
        </w:rPr>
        <w:t>события: </w:t>
      </w:r>
      <m:oMath>
        <m:r>
          <w:rPr>
            <w:rFonts w:ascii="Cambria Math" w:eastAsia="Cambria Math" w:hAnsi="Cambria Math"/>
            <w:color w:val="00000A"/>
            <w:sz w:val="24"/>
            <w:szCs w:val="24"/>
            <w:highlight w:val="white"/>
          </w:rPr>
          <m:t>A</m:t>
        </m:r>
      </m:oMath>
      <w:r w:rsidR="00662FA5" w:rsidRPr="0029618A">
        <w:rPr>
          <w:rFonts w:eastAsia="Times New Roman"/>
          <w:color w:val="00000A"/>
          <w:sz w:val="24"/>
          <w:szCs w:val="24"/>
          <w:highlight w:val="white"/>
        </w:rPr>
        <w:t xml:space="preserve"> — водитель </w:t>
      </w:r>
      <w:r w:rsidR="00662FA5" w:rsidRPr="0029618A">
        <w:rPr>
          <w:rFonts w:eastAsia="Times New Roman"/>
          <w:color w:val="00000A"/>
          <w:sz w:val="24"/>
          <w:szCs w:val="24"/>
        </w:rPr>
        <w:t>пьян</w:t>
      </w:r>
      <w:r w:rsidR="00662FA5"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B</m:t>
        </m:r>
      </m:oMath>
      <w:r w:rsidR="00662FA5" w:rsidRPr="0029618A">
        <w:rPr>
          <w:rFonts w:eastAsia="Times New Roman"/>
          <w:color w:val="00000A"/>
          <w:sz w:val="24"/>
          <w:szCs w:val="24"/>
          <w:highlight w:val="white"/>
        </w:rPr>
        <w:t> — тест выдал положительный результат. Вероятности: </w:t>
      </w:r>
      <m:oMath>
        <m:r>
          <w:rPr>
            <w:rFonts w:ascii="Cambria Math" w:eastAsia="Cambria Math" w:hAnsi="Cambria Math"/>
            <w:color w:val="00000A"/>
            <w:sz w:val="24"/>
            <w:szCs w:val="24"/>
            <w:highlight w:val="white"/>
          </w:rPr>
          <m:t>P(A)=10%</m:t>
        </m:r>
      </m:oMath>
      <w:r w:rsidR="00662FA5" w:rsidRPr="0029618A">
        <w:rPr>
          <w:rFonts w:eastAsia="Times New Roman"/>
          <w:color w:val="00000A"/>
          <w:sz w:val="24"/>
          <w:szCs w:val="24"/>
          <w:highlight w:val="white"/>
        </w:rPr>
        <w:t> — вероятность того, остановленный водитель пьян; </w:t>
      </w:r>
      <w:bookmarkStart w:id="1086" w:name="_Hlk23416062"/>
      <m:oMath>
        <m:r>
          <w:rPr>
            <w:rFonts w:ascii="Cambria Math" w:eastAsia="Cambria Math" w:hAnsi="Cambria Math"/>
            <w:color w:val="00000A"/>
            <w:sz w:val="24"/>
            <w:szCs w:val="24"/>
            <w:highlight w:val="white"/>
          </w:rPr>
          <m:t>P(B|A)</m:t>
        </m:r>
        <w:bookmarkEnd w:id="1086"/>
        <m:r>
          <w:rPr>
            <w:rFonts w:ascii="Cambria Math" w:eastAsia="Cambria Math" w:hAnsi="Cambria Math"/>
            <w:color w:val="00000A"/>
            <w:sz w:val="24"/>
            <w:szCs w:val="24"/>
            <w:highlight w:val="white"/>
          </w:rPr>
          <m:t>=99%</m:t>
        </m:r>
      </m:oMath>
      <w:r w:rsidR="00662FA5" w:rsidRPr="0029618A">
        <w:rPr>
          <w:rFonts w:eastAsia="Times New Roman"/>
          <w:color w:val="00000A"/>
          <w:sz w:val="24"/>
          <w:szCs w:val="24"/>
          <w:highlight w:val="white"/>
        </w:rPr>
        <w:t> — вероятность того, что тест выдаст положительный результат, если известно, что водитель пьян (исключается</w:t>
      </w:r>
      <w:del w:id="1087" w:author="Пользователь" w:date="2019-11-12T19:29:00Z">
        <w:r w:rsidR="00662FA5" w:rsidRPr="0029618A" w:rsidDel="00922BBF">
          <w:rPr>
            <w:rFonts w:eastAsia="Times New Roman"/>
            <w:color w:val="00000A"/>
            <w:sz w:val="24"/>
            <w:szCs w:val="24"/>
            <w:highlight w:val="white"/>
          </w:rPr>
          <w:delText> </w:delText>
        </w:r>
      </w:del>
      <w:ins w:id="1088" w:author="Пользователь" w:date="2019-11-12T19:29:00Z">
        <w:r w:rsidR="00922BBF">
          <w:rPr>
            <w:rFonts w:eastAsia="Times New Roman"/>
            <w:color w:val="00000A"/>
            <w:sz w:val="24"/>
            <w:szCs w:val="24"/>
            <w:highlight w:val="white"/>
          </w:rPr>
          <w:t xml:space="preserve"> </w:t>
        </w:r>
      </w:ins>
      <m:oMath>
        <m:r>
          <w:rPr>
            <w:rFonts w:ascii="Cambria Math" w:eastAsia="Cambria Math" w:hAnsi="Cambria Math"/>
            <w:color w:val="00000A"/>
            <w:sz w:val="24"/>
            <w:szCs w:val="24"/>
            <w:highlight w:val="white"/>
          </w:rPr>
          <m:t>1%</m:t>
        </m:r>
      </m:oMath>
      <w:ins w:id="1089" w:author="Пользователь" w:date="2019-11-12T19:29:00Z">
        <w:r w:rsidR="00922BBF">
          <w:rPr>
            <w:rFonts w:eastAsia="Times New Roman"/>
            <w:color w:val="00000A"/>
            <w:sz w:val="24"/>
            <w:szCs w:val="24"/>
            <w:highlight w:val="white"/>
          </w:rPr>
          <w:t xml:space="preserve"> </w:t>
        </w:r>
      </w:ins>
      <w:del w:id="1090" w:author="Пользователь" w:date="2019-11-12T19:29:00Z">
        <w:r w:rsidR="00662FA5" w:rsidRPr="0029618A" w:rsidDel="00922BBF">
          <w:rPr>
            <w:rFonts w:eastAsia="Times New Roman"/>
            <w:color w:val="00000A"/>
            <w:sz w:val="24"/>
            <w:szCs w:val="24"/>
            <w:highlight w:val="white"/>
          </w:rPr>
          <w:delText> </w:delText>
        </w:r>
      </w:del>
      <w:r w:rsidR="00662FA5" w:rsidRPr="0029618A">
        <w:rPr>
          <w:rFonts w:eastAsia="Times New Roman"/>
          <w:color w:val="00000A"/>
          <w:sz w:val="24"/>
          <w:szCs w:val="24"/>
          <w:highlight w:val="white"/>
        </w:rPr>
        <w:t>ложноотрицател</w:t>
      </w:r>
      <w:r w:rsidR="00584B3B">
        <w:rPr>
          <w:rFonts w:eastAsia="Times New Roman"/>
          <w:color w:val="00000A"/>
          <w:sz w:val="24"/>
          <w:szCs w:val="24"/>
          <w:highlight w:val="white"/>
        </w:rPr>
        <w:t>ьн</w:t>
      </w:r>
      <w:r w:rsidR="00662FA5" w:rsidRPr="0029618A">
        <w:rPr>
          <w:rFonts w:eastAsia="Times New Roman"/>
          <w:color w:val="00000A"/>
          <w:sz w:val="24"/>
          <w:szCs w:val="24"/>
          <w:highlight w:val="white"/>
        </w:rPr>
        <w:t>ых результатов),</w:t>
      </w:r>
      <w:r w:rsidR="00584B3B">
        <w:rPr>
          <w:rFonts w:eastAsia="Times New Roman"/>
          <w:color w:val="00000A"/>
          <w:sz w:val="24"/>
          <w:szCs w:val="24"/>
          <w:highlight w:val="white"/>
        </w:rPr>
        <w:t xml:space="preserve"> </w:t>
      </w:r>
      <m:oMath>
        <m:r>
          <w:rPr>
            <w:rFonts w:ascii="Cambria Math" w:eastAsia="Cambria Math" w:hAnsi="Cambria Math"/>
            <w:color w:val="00000A"/>
            <w:sz w:val="24"/>
            <w:szCs w:val="24"/>
            <w:highlight w:val="white"/>
          </w:rPr>
          <m:t>P(A|B)=99%</m:t>
        </m:r>
      </m:oMath>
      <w:r w:rsidR="00662FA5" w:rsidRPr="0029618A">
        <w:rPr>
          <w:rFonts w:eastAsia="Times New Roman"/>
          <w:color w:val="00000A"/>
          <w:sz w:val="24"/>
          <w:szCs w:val="24"/>
          <w:highlight w:val="white"/>
        </w:rPr>
        <w:t> — вероятность того, что тестируемый пьян, если тест дал положительный результат (исключается </w:t>
      </w:r>
      <m:oMath>
        <m:r>
          <w:rPr>
            <w:rFonts w:ascii="Cambria Math" w:eastAsia="Cambria Math" w:hAnsi="Cambria Math"/>
            <w:color w:val="00000A"/>
            <w:sz w:val="24"/>
            <w:szCs w:val="24"/>
            <w:highlight w:val="white"/>
          </w:rPr>
          <m:t>1%</m:t>
        </m:r>
      </m:oMath>
      <w:r w:rsidR="00662FA5" w:rsidRPr="0029618A">
        <w:rPr>
          <w:rFonts w:eastAsia="Times New Roman"/>
          <w:color w:val="00000A"/>
          <w:sz w:val="24"/>
          <w:szCs w:val="24"/>
          <w:highlight w:val="white"/>
        </w:rPr>
        <w:t xml:space="preserve"> ложноположительных результатов).</w:t>
      </w:r>
      <w:r>
        <w:rPr>
          <w:rFonts w:eastAsia="Times New Roman"/>
          <w:color w:val="00000A"/>
          <w:sz w:val="24"/>
          <w:szCs w:val="24"/>
          <w:highlight w:val="white"/>
        </w:rPr>
        <w:t xml:space="preserve"> Вычислим </w:t>
      </w:r>
      <w:r>
        <w:rPr>
          <w:rFonts w:eastAsia="Times New Roman"/>
          <w:color w:val="00000A"/>
          <w:sz w:val="24"/>
          <w:szCs w:val="24"/>
          <w:highlight w:val="white"/>
        </w:rPr>
        <w:lastRenderedPageBreak/>
        <w:t>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rFonts w:eastAsia="Times New Roman"/>
          <w:color w:val="00000A"/>
          <w:sz w:val="24"/>
          <w:szCs w:val="24"/>
          <w:highlight w:val="white"/>
        </w:rPr>
        <w:t xml:space="preserve"> </w:t>
      </w:r>
      <w:r>
        <w:rPr>
          <w:rFonts w:eastAsia="Times New Roman"/>
          <w:color w:val="00000A"/>
          <w:sz w:val="24"/>
          <w:szCs w:val="24"/>
          <w:highlight w:val="white"/>
        </w:rPr>
        <w:t>случится ни та</w:t>
      </w:r>
      <w:ins w:id="1091" w:author="Пользователь" w:date="2019-11-12T19:29:00Z">
        <w:r w:rsidR="00922BBF">
          <w:rPr>
            <w:rFonts w:eastAsia="Times New Roman"/>
            <w:color w:val="00000A"/>
            <w:sz w:val="24"/>
            <w:szCs w:val="24"/>
            <w:highlight w:val="white"/>
          </w:rPr>
          <w:t>,</w:t>
        </w:r>
      </w:ins>
      <w:r>
        <w:rPr>
          <w:rFonts w:eastAsia="Times New Roman"/>
          <w:color w:val="00000A"/>
          <w:sz w:val="24"/>
          <w:szCs w:val="24"/>
          <w:highlight w:val="white"/>
        </w:rPr>
        <w:t xml:space="preserve"> ни другая ошибка равна: </w:t>
      </w:r>
      <m:oMath>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B</m:t>
            </m:r>
          </m:e>
          <m:e>
            <m:r>
              <w:rPr>
                <w:rFonts w:ascii="Cambria Math" w:eastAsia="Cambria Math" w:hAnsi="Cambria Math"/>
                <w:color w:val="00000A"/>
                <w:sz w:val="24"/>
                <w:szCs w:val="24"/>
                <w:highlight w:val="white"/>
              </w:rPr>
              <m:t>A</m:t>
            </m:r>
          </m:e>
        </m:d>
        <m:r>
          <w:rPr>
            <w:rFonts w:ascii="Cambria Math" w:eastAsia="Cambria Math" w:hAnsi="Cambria Math"/>
            <w:color w:val="00000A"/>
            <w:sz w:val="24"/>
            <w:szCs w:val="24"/>
            <w:highlight w:val="white"/>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highlight w:val="white"/>
              </w:rPr>
              <m:t>A</m:t>
            </m:r>
          </m:e>
          <m:e>
            <m:r>
              <w:rPr>
                <w:rFonts w:ascii="Cambria Math" w:eastAsia="Cambria Math" w:hAnsi="Cambria Math"/>
                <w:color w:val="00000A"/>
                <w:sz w:val="24"/>
                <w:szCs w:val="24"/>
                <w:highlight w:val="white"/>
              </w:rPr>
              <m:t>B</m:t>
            </m:r>
          </m:e>
        </m:d>
        <m:r>
          <w:rPr>
            <w:rFonts w:ascii="Cambria Math" w:eastAsia="Cambria Math" w:hAnsi="Cambria Math"/>
            <w:color w:val="00000A"/>
            <w:sz w:val="24"/>
            <w:szCs w:val="24"/>
          </w:rPr>
          <m:t>=98.02%</m:t>
        </m:r>
      </m:oMath>
      <w:r>
        <w:rPr>
          <w:rFonts w:eastAsia="Times New Roman"/>
          <w:color w:val="00000A"/>
          <w:sz w:val="24"/>
          <w:szCs w:val="24"/>
        </w:rPr>
        <w:t>. Это близко к тому, что ожидалось интуитивно.</w:t>
      </w:r>
      <w:r w:rsidR="00662FA5" w:rsidRPr="0029618A">
        <w:rPr>
          <w:rFonts w:eastAsia="Times New Roman"/>
          <w:color w:val="00000A"/>
          <w:sz w:val="24"/>
          <w:szCs w:val="24"/>
          <w:highlight w:val="white"/>
        </w:rPr>
        <w:t xml:space="preserve"> </w:t>
      </w:r>
      <w:r>
        <w:rPr>
          <w:rFonts w:eastAsia="Times New Roman"/>
          <w:color w:val="00000A"/>
          <w:sz w:val="24"/>
          <w:szCs w:val="24"/>
          <w:highlight w:val="white"/>
        </w:rPr>
        <w:t>О чём же мы рассуждали, говоря о несправедливости теста? Мы в</w:t>
      </w:r>
      <w:r w:rsidR="00662FA5" w:rsidRPr="0029618A">
        <w:rPr>
          <w:rFonts w:eastAsia="Times New Roman"/>
          <w:color w:val="00000A"/>
          <w:sz w:val="24"/>
          <w:szCs w:val="24"/>
          <w:highlight w:val="white"/>
        </w:rPr>
        <w:t>ычисли</w:t>
      </w:r>
      <w:r>
        <w:rPr>
          <w:rFonts w:eastAsia="Times New Roman"/>
          <w:color w:val="00000A"/>
          <w:sz w:val="24"/>
          <w:szCs w:val="24"/>
          <w:highlight w:val="white"/>
        </w:rPr>
        <w:t>ли</w:t>
      </w:r>
      <w:r w:rsidR="00662FA5" w:rsidRPr="0029618A">
        <w:rPr>
          <w:rFonts w:eastAsia="Times New Roman"/>
          <w:color w:val="00000A"/>
          <w:sz w:val="24"/>
          <w:szCs w:val="24"/>
          <w:highlight w:val="white"/>
        </w:rPr>
        <w:t> </w:t>
      </w:r>
      <m:oMath>
        <m:r>
          <w:rPr>
            <w:rFonts w:ascii="Cambria Math" w:eastAsia="Cambria Math" w:hAnsi="Cambria Math"/>
            <w:color w:val="00000A"/>
            <w:sz w:val="24"/>
            <w:szCs w:val="24"/>
            <w:highlight w:val="white"/>
          </w:rPr>
          <m:t>P</m:t>
        </m:r>
        <m:d>
          <m:dPr>
            <m:ctrlPr>
              <w:rPr>
                <w:rFonts w:ascii="Cambria Math" w:eastAsia="Cambria Math" w:hAnsi="Cambria Math"/>
                <w:color w:val="00000A"/>
                <w:sz w:val="24"/>
                <w:szCs w:val="24"/>
                <w:highlight w:val="white"/>
              </w:rPr>
            </m:ctrlPr>
          </m:dPr>
          <m:e>
            <m:r>
              <w:rPr>
                <w:rFonts w:ascii="Cambria Math" w:eastAsia="Cambria Math" w:hAnsi="Cambria Math"/>
                <w:color w:val="00000A"/>
                <w:sz w:val="24"/>
                <w:szCs w:val="24"/>
                <w:highlight w:val="white"/>
              </w:rPr>
              <m:t>B</m:t>
            </m:r>
          </m:e>
        </m:d>
      </m:oMath>
      <w:r w:rsidR="00662FA5" w:rsidRPr="0029618A">
        <w:rPr>
          <w:rFonts w:eastAsia="Times New Roman"/>
          <w:color w:val="00000A"/>
          <w:sz w:val="24"/>
          <w:szCs w:val="24"/>
          <w:highlight w:val="white"/>
        </w:rPr>
        <w:t xml:space="preserve"> — вероятность получить </w:t>
      </w:r>
      <w:commentRangeStart w:id="1092"/>
      <w:r w:rsidR="00662FA5" w:rsidRPr="0029618A">
        <w:rPr>
          <w:rFonts w:eastAsia="Times New Roman"/>
          <w:color w:val="00000A"/>
          <w:sz w:val="24"/>
          <w:szCs w:val="24"/>
          <w:highlight w:val="white"/>
        </w:rPr>
        <w:t>положительный результат теста на дороге</w:t>
      </w:r>
      <w:commentRangeEnd w:id="1092"/>
      <w:r w:rsidR="00305453">
        <w:rPr>
          <w:rStyle w:val="af"/>
        </w:rPr>
        <w:commentReference w:id="1092"/>
      </w:r>
      <w:r w:rsidR="00662FA5" w:rsidRPr="0029618A">
        <w:rPr>
          <w:rFonts w:eastAsia="Times New Roman"/>
          <w:color w:val="00000A"/>
          <w:sz w:val="24"/>
          <w:szCs w:val="24"/>
          <w:highlight w:val="white"/>
        </w:rPr>
        <w:t>:</w:t>
      </w:r>
    </w:p>
    <w:p w14:paraId="02CE387E" w14:textId="1E70A059" w:rsidR="008E2D65" w:rsidRPr="00BB52AF" w:rsidRDefault="003D67F1">
      <w:pPr>
        <w:ind w:firstLine="397"/>
        <w:jc w:val="center"/>
        <w:rPr>
          <w:rFonts w:eastAsia="Cambria Math"/>
          <w:color w:val="00000A"/>
          <w:sz w:val="24"/>
          <w:szCs w:val="24"/>
        </w:rPr>
      </w:pPr>
      <m:oMathPara>
        <m:oMath>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d>
          <m:r>
            <w:rPr>
              <w:rFonts w:ascii="Cambria Math" w:eastAsia="Cambria Math" w:hAnsi="Cambria Math"/>
              <w:color w:val="00000A"/>
              <w:sz w:val="24"/>
              <w:szCs w:val="24"/>
            </w:rPr>
            <m:t>=</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e>
                  <m:r>
                    <w:rPr>
                      <w:rFonts w:ascii="Cambria Math" w:eastAsia="Cambria Math" w:hAnsi="Cambria Math"/>
                      <w:color w:val="00000A"/>
                      <w:sz w:val="24"/>
                      <w:szCs w:val="24"/>
                    </w:rPr>
                    <m:t>B</m:t>
                  </m:r>
                </m:e>
              </m:d>
            </m:num>
            <m:den>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B</m:t>
                  </m:r>
                </m:e>
                <m:e>
                  <m:r>
                    <w:rPr>
                      <w:rFonts w:ascii="Cambria Math" w:eastAsia="Cambria Math" w:hAnsi="Cambria Math"/>
                      <w:color w:val="00000A"/>
                      <w:sz w:val="24"/>
                      <w:szCs w:val="24"/>
                    </w:rPr>
                    <m:t>A</m:t>
                  </m:r>
                </m:e>
              </m:d>
            </m:den>
          </m:f>
          <m:r>
            <w:rPr>
              <w:rFonts w:ascii="Cambria Math" w:eastAsia="Cambria Math" w:hAnsi="Cambria Math"/>
              <w:color w:val="00000A"/>
              <w:sz w:val="24"/>
              <w:szCs w:val="24"/>
            </w:rPr>
            <m:t>=P</m:t>
          </m:r>
          <m:d>
            <m:dPr>
              <m:ctrlPr>
                <w:rPr>
                  <w:rFonts w:ascii="Cambria Math" w:eastAsia="Cambria Math" w:hAnsi="Cambria Math"/>
                  <w:i/>
                  <w:color w:val="00000A"/>
                  <w:sz w:val="24"/>
                  <w:szCs w:val="24"/>
                </w:rPr>
              </m:ctrlPr>
            </m:dPr>
            <m:e>
              <m:r>
                <w:rPr>
                  <w:rFonts w:ascii="Cambria Math" w:eastAsia="Cambria Math" w:hAnsi="Cambria Math"/>
                  <w:color w:val="00000A"/>
                  <w:sz w:val="24"/>
                  <w:szCs w:val="24"/>
                </w:rPr>
                <m:t>A</m:t>
              </m:r>
            </m:e>
          </m:d>
          <m:r>
            <w:rPr>
              <w:rFonts w:ascii="Cambria Math" w:eastAsia="Cambria Math" w:hAnsi="Cambria Math"/>
              <w:color w:val="00000A"/>
              <w:sz w:val="24"/>
              <w:szCs w:val="24"/>
            </w:rPr>
            <m:t>= 10%</m:t>
          </m:r>
        </m:oMath>
      </m:oMathPara>
    </w:p>
    <w:p w14:paraId="3C59E515" w14:textId="262941D6" w:rsidR="008E2D65" w:rsidRPr="0029618A" w:rsidRDefault="00C36E81">
      <w:pPr>
        <w:spacing w:line="288" w:lineRule="auto"/>
        <w:ind w:firstLine="397"/>
        <w:jc w:val="both"/>
        <w:rPr>
          <w:rFonts w:eastAsia="Times New Roman"/>
          <w:color w:val="00000A"/>
          <w:sz w:val="24"/>
          <w:szCs w:val="24"/>
          <w:highlight w:val="white"/>
        </w:rPr>
      </w:pPr>
      <w:r>
        <w:rPr>
          <w:rStyle w:val="af"/>
        </w:rPr>
        <w:commentReference w:id="1093"/>
      </w:r>
      <w:del w:id="1094" w:author="Пользователь" w:date="2019-11-12T19:30:00Z">
        <w:r w:rsidR="00662FA5" w:rsidRPr="0029618A" w:rsidDel="003877E5">
          <w:rPr>
            <w:rFonts w:eastAsia="Times New Roman"/>
            <w:color w:val="00000A"/>
            <w:sz w:val="24"/>
            <w:szCs w:val="24"/>
            <w:highlight w:val="white"/>
          </w:rPr>
          <w:delText xml:space="preserve">. </w:delText>
        </w:r>
      </w:del>
      <w:r w:rsidR="00662FA5" w:rsidRPr="0029618A">
        <w:rPr>
          <w:rFonts w:eastAsia="Times New Roman"/>
          <w:color w:val="00000A"/>
          <w:sz w:val="24"/>
          <w:szCs w:val="24"/>
          <w:highlight w:val="white"/>
        </w:rPr>
        <w:t>Понятие условной вероятности позволяет корректно вести логические рассуждения на языке теории вероятностей. Неудивительно, что теорема Байеса нашла широкое применение в теории принятия решений, в системах распознавания образов, в спам-фильтрах,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sidR="001B139F">
        <w:rPr>
          <w:rFonts w:eastAsia="Times New Roman"/>
          <w:color w:val="00000A"/>
          <w:sz w:val="24"/>
          <w:szCs w:val="24"/>
          <w:highlight w:val="white"/>
        </w:rPr>
        <w:t>ей</w:t>
      </w:r>
      <w:r w:rsidR="00662FA5"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5FB63005" w14:textId="39A28026"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B5D150B" w14:textId="77777777" w:rsidR="008E2D65" w:rsidRPr="0029618A" w:rsidRDefault="00662FA5">
      <w:pPr>
        <w:pStyle w:val="2"/>
        <w:spacing w:before="200" w:after="0"/>
        <w:ind w:firstLine="397"/>
        <w:jc w:val="both"/>
        <w:rPr>
          <w:rFonts w:eastAsia="Cambria"/>
          <w:b/>
          <w:color w:val="4F81BD"/>
          <w:sz w:val="26"/>
          <w:szCs w:val="26"/>
        </w:rPr>
      </w:pPr>
      <w:bookmarkStart w:id="1095" w:name="_Toc22639630"/>
      <w:r w:rsidRPr="0029618A">
        <w:rPr>
          <w:rFonts w:eastAsia="Cambria"/>
          <w:b/>
          <w:color w:val="4F81BD"/>
          <w:sz w:val="26"/>
          <w:szCs w:val="26"/>
          <w:highlight w:val="white"/>
        </w:rPr>
        <w:t>Где заканчивается свобода в математике?</w:t>
      </w:r>
      <w:bookmarkEnd w:id="1095"/>
    </w:p>
    <w:p w14:paraId="6CFD300B"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w:t>
      </w:r>
      <w:r w:rsidRPr="0029618A">
        <w:rPr>
          <w:rFonts w:eastAsia="Times New Roman"/>
          <w:color w:val="00000A"/>
          <w:sz w:val="24"/>
          <w:szCs w:val="24"/>
          <w:highlight w:val="white"/>
        </w:rPr>
        <w:lastRenderedPageBreak/>
        <w:t>то есть, рациональное число, можно вычислить от величины любого знака. Здесь нам опять пригодится понятие меры.</w:t>
      </w:r>
    </w:p>
    <w:p w14:paraId="48290950" w14:textId="0E7A01DF"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w:t>
      </w:r>
      <w:proofErr w:type="spellStart"/>
      <w:r w:rsidRPr="0029618A">
        <w:rPr>
          <w:rFonts w:eastAsia="Times New Roman"/>
          <w:color w:val="00000A"/>
          <w:sz w:val="24"/>
          <w:szCs w:val="24"/>
          <w:highlight w:val="white"/>
        </w:rPr>
        <w:t>неотрицательности</w:t>
      </w:r>
      <w:proofErr w:type="spellEnd"/>
      <w:r w:rsidRPr="0029618A">
        <w:rPr>
          <w:rFonts w:eastAsia="Times New Roman"/>
          <w:color w:val="00000A"/>
          <w:sz w:val="24"/>
          <w:szCs w:val="24"/>
          <w:highlight w:val="white"/>
        </w:rPr>
        <w:t xml:space="preserve"> этой функции, но не заостряли на нём внимание. Само понятие меры появилось как расширение таких категорий</w:t>
      </w:r>
      <w:r w:rsidR="00D2002C">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14:paraId="69570A84" w14:textId="1CF2318F"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w:t>
      </w:r>
      <w:commentRangeStart w:id="1096"/>
      <w:r w:rsidRPr="0029618A">
        <w:rPr>
          <w:rFonts w:eastAsia="Times New Roman"/>
          <w:color w:val="00000A"/>
          <w:sz w:val="24"/>
          <w:szCs w:val="24"/>
          <w:highlight w:val="white"/>
        </w:rPr>
        <w:t xml:space="preserve">наличие единственного нуля </w:t>
      </w:r>
      <w:r w:rsidRPr="00A516C8">
        <w:rPr>
          <w:rFonts w:eastAsia="Times New Roman"/>
          <w:color w:val="00000A"/>
          <w:sz w:val="24"/>
          <w:szCs w:val="24"/>
        </w:rPr>
        <w:t>–</w:t>
      </w:r>
      <w:r w:rsidRPr="00A516C8">
        <w:rPr>
          <w:rFonts w:eastAsia="Times New Roman"/>
          <w:color w:val="00000A"/>
          <w:sz w:val="24"/>
          <w:szCs w:val="24"/>
          <w:highlight w:val="white"/>
        </w:rPr>
        <w:t xml:space="preserve"> одновременно правого и левого </w:t>
      </w:r>
      <w:r w:rsidRPr="00A516C8">
        <w:rPr>
          <w:rFonts w:eastAsia="Times New Roman"/>
          <w:color w:val="00000A"/>
          <w:sz w:val="24"/>
          <w:szCs w:val="24"/>
        </w:rPr>
        <w:t xml:space="preserve">– </w:t>
      </w:r>
      <w:r w:rsidRPr="00A516C8">
        <w:rPr>
          <w:rFonts w:eastAsia="Times New Roman"/>
          <w:color w:val="00000A"/>
          <w:sz w:val="24"/>
          <w:szCs w:val="24"/>
          <w:highlight w:val="white"/>
        </w:rPr>
        <w:t>и,</w:t>
      </w:r>
      <w:r w:rsidRPr="0029618A">
        <w:rPr>
          <w:rFonts w:eastAsia="Times New Roman"/>
          <w:color w:val="00000A"/>
          <w:sz w:val="24"/>
          <w:szCs w:val="24"/>
          <w:highlight w:val="white"/>
        </w:rPr>
        <w:t xml:space="preserve"> </w:t>
      </w:r>
      <w:commentRangeEnd w:id="1096"/>
      <w:r w:rsidR="00432CB2">
        <w:rPr>
          <w:rStyle w:val="af"/>
        </w:rPr>
        <w:commentReference w:id="1096"/>
      </w:r>
      <w:commentRangeStart w:id="1097"/>
      <w:commentRangeStart w:id="1098"/>
      <w:r w:rsidRPr="0029618A">
        <w:rPr>
          <w:rFonts w:eastAsia="Times New Roman"/>
          <w:color w:val="00000A"/>
          <w:sz w:val="24"/>
          <w:szCs w:val="24"/>
          <w:highlight w:val="white"/>
        </w:rPr>
        <w:t>наконец</w:t>
      </w:r>
      <w:commentRangeEnd w:id="1097"/>
      <w:r w:rsidR="00B50742">
        <w:rPr>
          <w:rStyle w:val="af"/>
        </w:rPr>
        <w:commentReference w:id="1097"/>
      </w:r>
      <w:commentRangeEnd w:id="1098"/>
      <w:r w:rsidR="00A516C8">
        <w:rPr>
          <w:rStyle w:val="af"/>
        </w:rPr>
        <w:commentReference w:id="1098"/>
      </w:r>
      <w:r w:rsidRPr="0029618A">
        <w:rPr>
          <w:rFonts w:eastAsia="Times New Roman"/>
          <w:color w:val="00000A"/>
          <w:sz w:val="24"/>
          <w:szCs w:val="24"/>
          <w:highlight w:val="white"/>
        </w:rPr>
        <w:t xml:space="preserve">, </w:t>
      </w:r>
      <w:commentRangeStart w:id="1099"/>
      <w:del w:id="1100" w:author="Пользователь" w:date="2019-11-12T19:56:00Z">
        <w:r w:rsidRPr="0029618A" w:rsidDel="003D2D86">
          <w:rPr>
            <w:rFonts w:eastAsia="Times New Roman"/>
            <w:color w:val="00000A"/>
            <w:sz w:val="24"/>
            <w:szCs w:val="24"/>
            <w:highlight w:val="white"/>
          </w:rPr>
          <w:delText>возможность</w:delText>
        </w:r>
        <w:commentRangeEnd w:id="1099"/>
        <w:r w:rsidR="003D2D86" w:rsidDel="003D2D86">
          <w:rPr>
            <w:rStyle w:val="af"/>
          </w:rPr>
          <w:commentReference w:id="1099"/>
        </w:r>
        <w:r w:rsidRPr="0029618A" w:rsidDel="003D2D86">
          <w:rPr>
            <w:rFonts w:eastAsia="Times New Roman"/>
            <w:color w:val="00000A"/>
            <w:sz w:val="24"/>
            <w:szCs w:val="24"/>
            <w:highlight w:val="white"/>
          </w:rPr>
          <w:delText xml:space="preserve"> построения</w:delText>
        </w:r>
      </w:del>
      <w:ins w:id="1101" w:author="Пользователь" w:date="2019-11-12T19:56:00Z">
        <w:r w:rsidR="003D2D86">
          <w:rPr>
            <w:rFonts w:eastAsia="Times New Roman"/>
            <w:color w:val="00000A"/>
            <w:sz w:val="24"/>
            <w:szCs w:val="24"/>
            <w:highlight w:val="white"/>
          </w:rPr>
          <w:t>наличие</w:t>
        </w:r>
      </w:ins>
      <w:r w:rsidRPr="0029618A">
        <w:rPr>
          <w:rFonts w:eastAsia="Times New Roman"/>
          <w:color w:val="00000A"/>
          <w:sz w:val="24"/>
          <w:szCs w:val="24"/>
          <w:highlight w:val="white"/>
        </w:rPr>
        <w:t xml:space="preserve"> </w:t>
      </w:r>
      <w:del w:id="1102" w:author="Пользователь" w:date="2019-11-12T19:56:00Z">
        <w:r w:rsidRPr="0029618A" w:rsidDel="003D2D86">
          <w:rPr>
            <w:rFonts w:eastAsia="Times New Roman"/>
            <w:color w:val="00000A"/>
            <w:sz w:val="24"/>
            <w:szCs w:val="24"/>
            <w:highlight w:val="white"/>
          </w:rPr>
          <w:delText xml:space="preserve">нейтрального </w:delText>
        </w:r>
      </w:del>
      <w:ins w:id="1103" w:author="Пользователь" w:date="2019-11-12T19:56:00Z">
        <w:r w:rsidR="003D2D86">
          <w:rPr>
            <w:rFonts w:eastAsia="Times New Roman"/>
            <w:color w:val="00000A"/>
            <w:sz w:val="24"/>
            <w:szCs w:val="24"/>
            <w:highlight w:val="white"/>
          </w:rPr>
          <w:t>обратного</w:t>
        </w:r>
        <w:r w:rsidR="003D2D86" w:rsidRPr="0029618A">
          <w:rPr>
            <w:rFonts w:eastAsia="Times New Roman"/>
            <w:color w:val="00000A"/>
            <w:sz w:val="24"/>
            <w:szCs w:val="24"/>
            <w:highlight w:val="white"/>
          </w:rPr>
          <w:t xml:space="preserve"> </w:t>
        </w:r>
      </w:ins>
      <w:r w:rsidRPr="0029618A">
        <w:rPr>
          <w:rFonts w:eastAsia="Times New Roman"/>
          <w:color w:val="00000A"/>
          <w:sz w:val="24"/>
          <w:szCs w:val="24"/>
          <w:highlight w:val="white"/>
        </w:rPr>
        <w:t xml:space="preserve">элемента. А почему мы ничего не говорим о коммутативности сложения (то есть о том, что </w:t>
      </w:r>
      <m:oMath>
        <m:r>
          <w:rPr>
            <w:rFonts w:ascii="Cambria Math" w:eastAsia="Times New Roman" w:hAnsi="Cambria Math"/>
            <w:color w:val="00000A"/>
            <w:sz w:val="24"/>
            <w:szCs w:val="24"/>
            <w:highlight w:val="white"/>
          </w:rPr>
          <m:t>a+b=b+a</m:t>
        </m:r>
      </m:oMath>
      <w:r w:rsidRPr="0029618A">
        <w:rPr>
          <w:rFonts w:eastAsia="Times New Roman"/>
          <w:color w:val="00000A"/>
          <w:sz w:val="24"/>
          <w:szCs w:val="24"/>
          <w:highlight w:val="white"/>
        </w:rPr>
        <w:t xml:space="preserve">)? Легко убедиться в том, что для наших петель, как и для чисел, это свойство выполняется. Кроме того, мы сразу сказали, что ноль является нейтральным элементом при сложении как справа, так и </w:t>
      </w:r>
      <w:commentRangeStart w:id="1104"/>
      <w:r w:rsidRPr="0029618A">
        <w:rPr>
          <w:rFonts w:eastAsia="Times New Roman"/>
          <w:color w:val="00000A"/>
          <w:sz w:val="24"/>
          <w:szCs w:val="24"/>
          <w:highlight w:val="white"/>
        </w:rPr>
        <w:t>слева</w:t>
      </w:r>
      <w:commentRangeEnd w:id="1104"/>
      <w:r w:rsidR="00A516C8">
        <w:rPr>
          <w:rStyle w:val="af"/>
        </w:rPr>
        <w:commentReference w:id="1104"/>
      </w:r>
      <w:r w:rsidRPr="0029618A">
        <w:rPr>
          <w:rFonts w:eastAsia="Times New Roman"/>
          <w:color w:val="00000A"/>
          <w:sz w:val="24"/>
          <w:szCs w:val="24"/>
          <w:highlight w:val="white"/>
        </w:rPr>
        <w:t xml:space="preserve">. Раз это должно работать для нуля, то, почему это не может работать для всех элементов группы? </w:t>
      </w:r>
    </w:p>
    <w:p w14:paraId="4B3B5C98" w14:textId="2752F925"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Дело в том, что коммутативность не вытекает из четырёх аксиом </w:t>
      </w:r>
      <w:commentRangeStart w:id="1105"/>
      <w:commentRangeStart w:id="1106"/>
      <w:r w:rsidRPr="0029618A">
        <w:rPr>
          <w:rFonts w:eastAsia="Times New Roman"/>
          <w:color w:val="00000A"/>
          <w:sz w:val="24"/>
          <w:szCs w:val="24"/>
          <w:highlight w:val="white"/>
        </w:rPr>
        <w:t>группы</w:t>
      </w:r>
      <w:commentRangeEnd w:id="1105"/>
      <w:commentRangeEnd w:id="1106"/>
      <w:r w:rsidR="00B50742">
        <w:rPr>
          <w:rStyle w:val="af"/>
        </w:rPr>
        <w:commentReference w:id="1105"/>
      </w:r>
      <w:r w:rsidR="00432CB2">
        <w:rPr>
          <w:rStyle w:val="af"/>
        </w:rPr>
        <w:commentReference w:id="1106"/>
      </w:r>
      <w:r w:rsidRPr="0029618A">
        <w:rPr>
          <w:rFonts w:eastAsia="Times New Roman"/>
          <w:color w:val="00000A"/>
          <w:sz w:val="24"/>
          <w:szCs w:val="24"/>
          <w:highlight w:val="white"/>
        </w:rPr>
        <w:t>. Легко найти некоммутативную группу</w:t>
      </w:r>
      <w:r w:rsidR="00432CB2">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sidR="00432CB2">
        <w:rPr>
          <w:rFonts w:eastAsia="Times New Roman"/>
          <w:color w:val="00000A"/>
          <w:sz w:val="24"/>
          <w:szCs w:val="24"/>
          <w:highlight w:val="white"/>
        </w:rPr>
        <w:t>порядка</w:t>
      </w:r>
      <w:r w:rsidR="00432CB2"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m:oMath>
        <m:r>
          <w:rPr>
            <w:rFonts w:ascii="Cambria Math" w:eastAsia="Times New Roman" w:hAnsi="Cambria Math"/>
            <w:color w:val="00000A"/>
            <w:sz w:val="24"/>
            <w:szCs w:val="24"/>
            <w:highlight w:val="white"/>
          </w:rPr>
          <m:t>(a+0)+b=a+(0+b)</m:t>
        </m:r>
      </m:oMath>
      <w:r w:rsidRPr="0029618A">
        <w:rPr>
          <w:rFonts w:eastAsia="Times New Roman"/>
          <w:color w:val="00000A"/>
          <w:sz w:val="24"/>
          <w:szCs w:val="24"/>
          <w:highlight w:val="white"/>
        </w:rPr>
        <w:t>. Если бы сложение с нулём зависело от того</w:t>
      </w:r>
      <w:r w:rsidR="009932BB">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sidR="00432CB2">
        <w:rPr>
          <w:rFonts w:eastAsia="Times New Roman"/>
          <w:color w:val="00000A"/>
          <w:sz w:val="24"/>
          <w:szCs w:val="24"/>
          <w:highlight w:val="white"/>
        </w:rPr>
        <w:t>от</w:t>
      </w:r>
      <w:r w:rsidR="00432CB2" w:rsidRPr="0029618A">
        <w:rPr>
          <w:rFonts w:eastAsia="Times New Roman"/>
          <w:color w:val="00000A"/>
          <w:sz w:val="24"/>
          <w:szCs w:val="24"/>
          <w:highlight w:val="white"/>
        </w:rPr>
        <w:t>дельности</w:t>
      </w:r>
      <w:r w:rsidRPr="0029618A">
        <w:rPr>
          <w:rFonts w:eastAsia="Times New Roman"/>
          <w:color w:val="00000A"/>
          <w:sz w:val="24"/>
          <w:szCs w:val="24"/>
          <w:highlight w:val="white"/>
        </w:rPr>
        <w:t>. В то же самое время</w:t>
      </w:r>
      <w:r w:rsidR="003863E0">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sidR="00432CB2">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w:t>
      </w:r>
      <w:r w:rsidRPr="0029618A">
        <w:rPr>
          <w:rFonts w:eastAsia="Times New Roman"/>
          <w:color w:val="00000A"/>
          <w:sz w:val="24"/>
          <w:szCs w:val="24"/>
          <w:highlight w:val="white"/>
        </w:rPr>
        <w:lastRenderedPageBreak/>
        <w:t xml:space="preserve">сложения для чисел не вводится искусственно, а может быть выведена из базового определения операции сложения. </w:t>
      </w:r>
    </w:p>
    <w:p w14:paraId="3F5C099D" w14:textId="6E51D719"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Сразу скажу: да, тот 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3"/>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sidR="00B50742">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sidR="00B50742">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sidR="00B50742">
        <w:rPr>
          <w:rFonts w:eastAsia="Times New Roman"/>
          <w:color w:val="00000A"/>
          <w:sz w:val="24"/>
          <w:szCs w:val="24"/>
          <w:highlight w:val="white"/>
        </w:rPr>
        <w:t xml:space="preserve"> этих чисел.</w:t>
      </w:r>
      <w:r w:rsidR="00B50742">
        <w:rPr>
          <w:rStyle w:val="af"/>
        </w:rPr>
        <w:commentReference w:id="1107"/>
      </w:r>
      <w:del w:id="1108" w:author="Пользователь" w:date="2019-11-12T20:01:00Z">
        <w:r w:rsidRPr="0029618A" w:rsidDel="00A516C8">
          <w:rPr>
            <w:rFonts w:eastAsia="Times New Roman"/>
            <w:color w:val="00000A"/>
            <w:sz w:val="24"/>
            <w:szCs w:val="24"/>
            <w:highlight w:val="white"/>
          </w:rPr>
          <w:delText>.</w:delText>
        </w:r>
      </w:del>
      <w:r w:rsidRPr="0029618A">
        <w:rPr>
          <w:rFonts w:eastAsia="Times New Roman"/>
          <w:color w:val="00000A"/>
          <w:sz w:val="24"/>
          <w:szCs w:val="24"/>
          <w:highlight w:val="white"/>
        </w:rPr>
        <w:t xml:space="preserve"> Можно добавить также, что при умножении на ноль</w:t>
      </w:r>
      <w:r w:rsidR="00D431E2">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sidR="00D431E2">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48E99012" w14:textId="3CC0429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sidR="00B50742">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sidR="00B50742">
        <w:rPr>
          <w:rFonts w:eastAsia="Times New Roman"/>
          <w:color w:val="00000A"/>
          <w:sz w:val="24"/>
          <w:szCs w:val="24"/>
          <w:highlight w:val="white"/>
        </w:rPr>
        <w:t xml:space="preserve"> чисел</w:t>
      </w:r>
      <w:r w:rsidR="00B50742">
        <w:rPr>
          <w:rStyle w:val="af"/>
        </w:rPr>
        <w:commentReference w:id="1109"/>
      </w:r>
      <w:del w:id="1110" w:author="Пользователь" w:date="2019-11-12T20:03:00Z">
        <w:r w:rsidRPr="0029618A" w:rsidDel="00885389">
          <w:rPr>
            <w:rFonts w:eastAsia="Times New Roman"/>
            <w:color w:val="00000A"/>
            <w:sz w:val="24"/>
            <w:szCs w:val="24"/>
            <w:highlight w:val="white"/>
          </w:rPr>
          <w:delText>,</w:delText>
        </w:r>
      </w:del>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w:t>
      </w:r>
      <w:del w:id="1111" w:author="Пользователь" w:date="2019-11-12T20:03:00Z">
        <w:r w:rsidRPr="0029618A" w:rsidDel="00885389">
          <w:rPr>
            <w:rFonts w:eastAsia="Times New Roman"/>
            <w:color w:val="00000A"/>
            <w:sz w:val="24"/>
            <w:szCs w:val="24"/>
            <w:highlight w:val="white"/>
          </w:rPr>
          <w:delText>,</w:delText>
        </w:r>
      </w:del>
      <w:r w:rsidRPr="0029618A">
        <w:rPr>
          <w:rFonts w:eastAsia="Times New Roman"/>
          <w:color w:val="00000A"/>
          <w:sz w:val="24"/>
          <w:szCs w:val="24"/>
          <w:highlight w:val="white"/>
        </w:rPr>
        <w:t xml:space="preserve"> привычных нам дробей, </w:t>
      </w:r>
      <w:r w:rsidRPr="0029618A">
        <w:rPr>
          <w:rFonts w:eastAsia="Times New Roman"/>
          <w:i/>
          <w:color w:val="00000A"/>
          <w:sz w:val="24"/>
          <w:szCs w:val="24"/>
          <w:highlight w:val="white"/>
        </w:rPr>
        <w:t>иррациональными</w:t>
      </w:r>
      <w:r w:rsidR="00D431E2">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 xml:space="preserve">такими как </w:t>
      </w:r>
      <m:oMath>
        <m:rad>
          <m:radPr>
            <m:degHide m:val="1"/>
            <m:ctrlPr>
              <w:rPr>
                <w:rFonts w:ascii="Cambria Math" w:eastAsia="Times New Roman" w:hAnsi="Cambria Math"/>
                <w:color w:val="00000A"/>
                <w:sz w:val="24"/>
                <w:szCs w:val="24"/>
                <w:highlight w:val="white"/>
              </w:rPr>
            </m:ctrlPr>
          </m:radPr>
          <m:deg/>
          <m:e>
            <m:r>
              <w:rPr>
                <w:rFonts w:ascii="Cambria Math" w:eastAsia="Times New Roman" w:hAnsi="Cambria Math"/>
                <w:color w:val="00000A"/>
                <w:sz w:val="24"/>
                <w:szCs w:val="24"/>
                <w:highlight w:val="white"/>
              </w:rPr>
              <m:t>2</m:t>
            </m:r>
          </m:e>
        </m:rad>
      </m:oMath>
      <w:r w:rsidR="00D431E2">
        <w:rPr>
          <w:rFonts w:eastAsia="Times New Roman"/>
          <w:color w:val="00000A"/>
          <w:sz w:val="24"/>
          <w:szCs w:val="24"/>
          <w:highlight w:val="white"/>
        </w:rPr>
        <w:t xml:space="preserve"> –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sidR="00D431E2">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до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sidR="00D431E2">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11FA7560" w14:textId="0E01BC1F" w:rsidR="00B50742" w:rsidRPr="00D762B0" w:rsidRDefault="00662FA5">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sidR="000B6EB1">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sidR="002E1D25">
        <w:rPr>
          <w:rFonts w:eastAsia="Times New Roman"/>
          <w:color w:val="00000A"/>
          <w:sz w:val="24"/>
          <w:szCs w:val="24"/>
          <w:highlight w:val="white"/>
        </w:rPr>
        <w:t xml:space="preserve"> </w:t>
      </w:r>
      <w:del w:id="1112" w:author="Пользователь" w:date="2019-11-12T20:04:00Z">
        <w:r w:rsidR="002E1D25" w:rsidDel="00885389">
          <w:rPr>
            <w:rFonts w:eastAsia="Times New Roman"/>
            <w:color w:val="00000A"/>
            <w:sz w:val="24"/>
            <w:szCs w:val="24"/>
            <w:highlight w:val="white"/>
          </w:rPr>
          <w:delText xml:space="preserve">то </w:delText>
        </w:r>
      </w:del>
      <w:r w:rsidR="002E1D25">
        <w:rPr>
          <w:rFonts w:eastAsia="Times New Roman"/>
          <w:color w:val="00000A"/>
          <w:sz w:val="24"/>
          <w:szCs w:val="24"/>
          <w:highlight w:val="white"/>
        </w:rPr>
        <w:t>получится иная арифметика, своеобразная и не</w:t>
      </w:r>
      <w:r w:rsidR="00A87198">
        <w:rPr>
          <w:rFonts w:eastAsia="Times New Roman"/>
          <w:color w:val="00000A"/>
          <w:sz w:val="24"/>
          <w:szCs w:val="24"/>
          <w:highlight w:val="white"/>
        </w:rPr>
        <w:t xml:space="preserve"> согласующаяся с привычной </w:t>
      </w:r>
      <w:r w:rsidR="000B765F">
        <w:rPr>
          <w:rFonts w:eastAsia="Times New Roman"/>
          <w:color w:val="00000A"/>
          <w:sz w:val="24"/>
          <w:szCs w:val="24"/>
          <w:highlight w:val="white"/>
        </w:rPr>
        <w:t xml:space="preserve">нам со школы </w:t>
      </w:r>
      <w:r w:rsidR="00A87198">
        <w:rPr>
          <w:rFonts w:eastAsia="Times New Roman"/>
          <w:color w:val="00000A"/>
          <w:sz w:val="24"/>
          <w:szCs w:val="24"/>
          <w:highlight w:val="white"/>
        </w:rPr>
        <w:t>алгеброй полей</w:t>
      </w:r>
      <w:r w:rsidR="002E1D25">
        <w:rPr>
          <w:rFonts w:eastAsia="Times New Roman"/>
          <w:color w:val="00000A"/>
          <w:sz w:val="24"/>
          <w:szCs w:val="24"/>
          <w:highlight w:val="white"/>
        </w:rPr>
        <w:t>. Алгебраическая структура, на которой определены сложение и умножение, а также своеобразное деление для всех элементов, включая ноль</w:t>
      </w:r>
      <w:ins w:id="1113" w:author="Пользователь" w:date="2019-11-12T20:04:00Z">
        <w:r w:rsidR="00885389">
          <w:rPr>
            <w:rFonts w:eastAsia="Times New Roman"/>
            <w:color w:val="00000A"/>
            <w:sz w:val="24"/>
            <w:szCs w:val="24"/>
            <w:highlight w:val="white"/>
          </w:rPr>
          <w:t>,</w:t>
        </w:r>
      </w:ins>
      <w:r w:rsidR="002E1D25">
        <w:rPr>
          <w:rFonts w:eastAsia="Times New Roman"/>
          <w:color w:val="00000A"/>
          <w:sz w:val="24"/>
          <w:szCs w:val="24"/>
          <w:highlight w:val="white"/>
        </w:rPr>
        <w:t xml:space="preserve"> называется колесом</w:t>
      </w:r>
      <w:r w:rsidR="00D762B0">
        <w:rPr>
          <w:rStyle w:val="af8"/>
          <w:rFonts w:eastAsia="Times New Roman"/>
          <w:color w:val="00000A"/>
          <w:sz w:val="24"/>
          <w:szCs w:val="24"/>
          <w:highlight w:val="white"/>
        </w:rPr>
        <w:footnoteReference w:id="14"/>
      </w:r>
      <w:r w:rsidR="002E1D25">
        <w:rPr>
          <w:rFonts w:eastAsia="Times New Roman"/>
          <w:color w:val="00000A"/>
          <w:sz w:val="24"/>
          <w:szCs w:val="24"/>
          <w:highlight w:val="white"/>
        </w:rPr>
        <w:t xml:space="preserve">. Деление в </w:t>
      </w:r>
      <w:r w:rsidR="002E1D25">
        <w:rPr>
          <w:rFonts w:eastAsia="Times New Roman"/>
          <w:color w:val="00000A"/>
          <w:sz w:val="24"/>
          <w:szCs w:val="24"/>
          <w:highlight w:val="white"/>
        </w:rPr>
        <w:lastRenderedPageBreak/>
        <w:t>нём</w:t>
      </w:r>
      <w:r w:rsidR="00A87198" w:rsidRPr="00D762B0">
        <w:rPr>
          <w:rFonts w:eastAsia="Times New Roman"/>
          <w:color w:val="00000A"/>
          <w:sz w:val="24"/>
          <w:szCs w:val="24"/>
          <w:highlight w:val="white"/>
        </w:rPr>
        <w:t xml:space="preserve"> </w:t>
      </w:r>
      <w:r w:rsidR="00A87198">
        <w:rPr>
          <w:rFonts w:eastAsia="Times New Roman"/>
          <w:color w:val="00000A"/>
          <w:sz w:val="24"/>
          <w:szCs w:val="24"/>
          <w:highlight w:val="white"/>
        </w:rPr>
        <w:t>определяется не как</w:t>
      </w:r>
      <w:r w:rsidR="002E1D25">
        <w:rPr>
          <w:rFonts w:eastAsia="Times New Roman"/>
          <w:color w:val="00000A"/>
          <w:sz w:val="24"/>
          <w:szCs w:val="24"/>
          <w:highlight w:val="white"/>
        </w:rPr>
        <w:t xml:space="preserve"> бинарная операция</w:t>
      </w:r>
      <w:r w:rsidR="00A87198">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rPr>
          <m:t>x/y</m:t>
        </m:r>
      </m:oMath>
      <w:r w:rsidR="002E1D25">
        <w:rPr>
          <w:rFonts w:eastAsia="Times New Roman"/>
          <w:color w:val="00000A"/>
          <w:sz w:val="24"/>
          <w:szCs w:val="24"/>
          <w:highlight w:val="white"/>
        </w:rPr>
        <w:t xml:space="preserve">, обратная умножению, а </w:t>
      </w:r>
      <w:r w:rsidR="00A87198">
        <w:rPr>
          <w:rFonts w:eastAsia="Times New Roman"/>
          <w:color w:val="00000A"/>
          <w:sz w:val="24"/>
          <w:szCs w:val="24"/>
          <w:highlight w:val="white"/>
        </w:rPr>
        <w:t xml:space="preserve">как </w:t>
      </w:r>
      <w:r w:rsidR="002E1D25">
        <w:rPr>
          <w:rFonts w:eastAsia="Times New Roman"/>
          <w:color w:val="00000A"/>
          <w:sz w:val="24"/>
          <w:szCs w:val="24"/>
          <w:highlight w:val="white"/>
        </w:rPr>
        <w:t>унарный оператор</w:t>
      </w:r>
      <w:r w:rsidR="00A87198" w:rsidRPr="00D762B0">
        <w:rPr>
          <w:rFonts w:eastAsia="Times New Roman"/>
          <w:color w:val="00000A"/>
          <w:sz w:val="24"/>
          <w:szCs w:val="24"/>
          <w:highlight w:val="white"/>
        </w:rPr>
        <w:t xml:space="preserve"> </w:t>
      </w:r>
      <m:oMath>
        <m:r>
          <w:rPr>
            <w:rFonts w:ascii="Cambria Math" w:eastAsia="Times New Roman" w:hAnsi="Cambria Math"/>
            <w:color w:val="00000A"/>
            <w:sz w:val="24"/>
            <w:szCs w:val="24"/>
            <w:highlight w:val="white"/>
          </w:rPr>
          <m:t>/y</m:t>
        </m:r>
      </m:oMath>
      <w:r w:rsidR="00A87198" w:rsidRPr="00D762B0">
        <w:rPr>
          <w:rFonts w:eastAsia="Times New Roman"/>
          <w:color w:val="00000A"/>
          <w:sz w:val="24"/>
          <w:szCs w:val="24"/>
          <w:highlight w:val="white"/>
        </w:rPr>
        <w:t xml:space="preserve">, </w:t>
      </w:r>
      <w:r w:rsidR="00A87198">
        <w:rPr>
          <w:rFonts w:eastAsia="Times New Roman"/>
          <w:color w:val="00000A"/>
          <w:sz w:val="24"/>
          <w:szCs w:val="24"/>
          <w:highlight w:val="white"/>
        </w:rPr>
        <w:t xml:space="preserve">подобный </w:t>
      </w:r>
      <m:oMath>
        <m:sSup>
          <m:sSupPr>
            <m:ctrlPr>
              <w:rPr>
                <w:rFonts w:ascii="Cambria Math" w:eastAsia="Times New Roman" w:hAnsi="Cambria Math"/>
                <w:i/>
                <w:color w:val="00000A"/>
                <w:sz w:val="24"/>
                <w:szCs w:val="24"/>
              </w:rPr>
            </m:ctrlPr>
          </m:sSupPr>
          <m:e>
            <m:r>
              <w:rPr>
                <w:rFonts w:ascii="Cambria Math" w:eastAsia="Times New Roman" w:hAnsi="Cambria Math"/>
                <w:color w:val="00000A"/>
                <w:sz w:val="24"/>
                <w:szCs w:val="24"/>
                <w:highlight w:val="white"/>
              </w:rPr>
              <m:t>y</m:t>
            </m:r>
            <m:ctrlPr>
              <w:rPr>
                <w:rFonts w:ascii="Cambria Math" w:eastAsia="Times New Roman" w:hAnsi="Cambria Math"/>
                <w:i/>
                <w:color w:val="00000A"/>
                <w:sz w:val="24"/>
                <w:szCs w:val="24"/>
                <w:highlight w:val="white"/>
              </w:rPr>
            </m:ctrlPr>
          </m:e>
          <m:sup>
            <m:r>
              <w:rPr>
                <w:rFonts w:ascii="Cambria Math" w:eastAsia="Times New Roman" w:hAnsi="Cambria Math"/>
                <w:color w:val="00000A"/>
                <w:sz w:val="24"/>
                <w:szCs w:val="24"/>
                <w:highlight w:val="white"/>
              </w:rPr>
              <m:t>-1</m:t>
            </m:r>
          </m:sup>
        </m:sSup>
      </m:oMath>
      <w:r w:rsidR="00A87198">
        <w:rPr>
          <w:rFonts w:eastAsia="Times New Roman"/>
          <w:color w:val="00000A"/>
          <w:sz w:val="24"/>
          <w:szCs w:val="24"/>
        </w:rPr>
        <w:t xml:space="preserve">, таким образом, деление определяется, как </w:t>
      </w:r>
      <m:oMath>
        <m:r>
          <w:rPr>
            <w:rFonts w:ascii="Cambria Math" w:eastAsia="Times New Roman" w:hAnsi="Cambria Math"/>
            <w:color w:val="00000A"/>
            <w:sz w:val="24"/>
            <w:szCs w:val="24"/>
          </w:rPr>
          <m:t>x⋅/y</m:t>
        </m:r>
      </m:oMath>
      <w:r w:rsidR="00A87198">
        <w:rPr>
          <w:rFonts w:eastAsia="Times New Roman"/>
          <w:color w:val="00000A"/>
          <w:sz w:val="24"/>
          <w:szCs w:val="24"/>
        </w:rPr>
        <w:t xml:space="preserve">. </w:t>
      </w:r>
      <w:r w:rsidR="006872BE">
        <w:rPr>
          <w:rFonts w:eastAsia="Times New Roman"/>
          <w:color w:val="00000A"/>
          <w:sz w:val="24"/>
          <w:szCs w:val="24"/>
        </w:rPr>
        <w:t xml:space="preserve">Кроме того, алгебраическая система дополняется символами </w:t>
      </w:r>
      <m:oMath>
        <m:r>
          <w:rPr>
            <w:rFonts w:ascii="Cambria Math" w:eastAsia="Times New Roman" w:hAnsi="Cambria Math"/>
            <w:color w:val="00000A"/>
            <w:sz w:val="24"/>
            <w:szCs w:val="24"/>
          </w:rPr>
          <m:t>/0</m:t>
        </m:r>
      </m:oMath>
      <w:r w:rsidR="006872BE">
        <w:rPr>
          <w:rFonts w:eastAsia="Times New Roman"/>
          <w:color w:val="00000A"/>
          <w:sz w:val="24"/>
          <w:szCs w:val="24"/>
        </w:rPr>
        <w:t xml:space="preserve"> и </w:t>
      </w:r>
      <m:oMath>
        <m:r>
          <w:rPr>
            <w:rFonts w:ascii="Cambria Math" w:eastAsia="Times New Roman" w:hAnsi="Cambria Math"/>
            <w:color w:val="00000A"/>
            <w:sz w:val="24"/>
            <w:szCs w:val="24"/>
          </w:rPr>
          <m:t>0/0</m:t>
        </m:r>
      </m:oMath>
      <w:r w:rsidR="006872BE">
        <w:rPr>
          <w:rFonts w:eastAsia="Times New Roman"/>
          <w:color w:val="00000A"/>
          <w:sz w:val="24"/>
          <w:szCs w:val="24"/>
        </w:rPr>
        <w:t xml:space="preserve">, </w:t>
      </w:r>
      <w:r w:rsidR="00E874E3">
        <w:rPr>
          <w:rFonts w:eastAsia="Times New Roman"/>
          <w:color w:val="00000A"/>
          <w:sz w:val="24"/>
          <w:szCs w:val="24"/>
        </w:rPr>
        <w:t>которые иногда обозначаются</w:t>
      </w:r>
      <w:del w:id="1115" w:author="Пользователь" w:date="2019-11-12T20:05:00Z">
        <w:r w:rsidR="00E874E3" w:rsidDel="00885389">
          <w:rPr>
            <w:rFonts w:eastAsia="Times New Roman"/>
            <w:color w:val="00000A"/>
            <w:sz w:val="24"/>
            <w:szCs w:val="24"/>
          </w:rPr>
          <w:delText>,</w:delText>
        </w:r>
      </w:del>
      <w:r w:rsidR="00E874E3">
        <w:rPr>
          <w:rFonts w:eastAsia="Times New Roman"/>
          <w:color w:val="00000A"/>
          <w:sz w:val="24"/>
          <w:szCs w:val="24"/>
        </w:rPr>
        <w:t xml:space="preserve"> как </w:t>
      </w:r>
      <m:oMath>
        <m:r>
          <w:rPr>
            <w:rFonts w:ascii="Cambria Math" w:eastAsia="Times New Roman" w:hAnsi="Cambria Math"/>
            <w:color w:val="00000A"/>
            <w:sz w:val="24"/>
            <w:szCs w:val="24"/>
          </w:rPr>
          <m:t>∞</m:t>
        </m:r>
      </m:oMath>
      <w:r w:rsidR="00E874E3">
        <w:rPr>
          <w:rFonts w:eastAsia="Times New Roman"/>
          <w:color w:val="00000A"/>
          <w:sz w:val="24"/>
          <w:szCs w:val="24"/>
        </w:rPr>
        <w:t xml:space="preserve"> и  </w:t>
      </w:r>
      <m:oMath>
        <m:r>
          <w:rPr>
            <w:rFonts w:ascii="Cambria Math" w:eastAsia="Times New Roman" w:hAnsi="Cambria Math"/>
            <w:color w:val="00000A"/>
            <w:sz w:val="24"/>
            <w:szCs w:val="24"/>
          </w:rPr>
          <m:t>⊥</m:t>
        </m:r>
      </m:oMath>
      <w:r w:rsidR="00E874E3">
        <w:rPr>
          <w:rFonts w:eastAsia="Times New Roman"/>
          <w:color w:val="00000A"/>
          <w:sz w:val="24"/>
          <w:szCs w:val="24"/>
        </w:rPr>
        <w:t xml:space="preserve">, </w:t>
      </w:r>
      <w:r w:rsidR="006872BE">
        <w:rPr>
          <w:rFonts w:eastAsia="Times New Roman"/>
          <w:color w:val="00000A"/>
          <w:sz w:val="24"/>
          <w:szCs w:val="24"/>
        </w:rPr>
        <w:t>имею</w:t>
      </w:r>
      <w:ins w:id="1116" w:author="Пользователь" w:date="2019-11-12T20:06:00Z">
        <w:r w:rsidR="00885389">
          <w:rPr>
            <w:rFonts w:eastAsia="Times New Roman"/>
            <w:color w:val="00000A"/>
            <w:sz w:val="24"/>
            <w:szCs w:val="24"/>
          </w:rPr>
          <w:t>т</w:t>
        </w:r>
      </w:ins>
      <w:del w:id="1117" w:author="Пользователь" w:date="2019-11-12T20:06:00Z">
        <w:r w:rsidR="006872BE" w:rsidDel="00885389">
          <w:rPr>
            <w:rFonts w:eastAsia="Times New Roman"/>
            <w:color w:val="00000A"/>
            <w:sz w:val="24"/>
            <w:szCs w:val="24"/>
          </w:rPr>
          <w:delText>щими</w:delText>
        </w:r>
      </w:del>
      <w:r w:rsidR="006872BE">
        <w:rPr>
          <w:rFonts w:eastAsia="Times New Roman"/>
          <w:color w:val="00000A"/>
          <w:sz w:val="24"/>
          <w:szCs w:val="24"/>
        </w:rPr>
        <w:t xml:space="preserve"> </w:t>
      </w:r>
      <w:r w:rsidR="00E874E3">
        <w:rPr>
          <w:rFonts w:eastAsia="Times New Roman"/>
          <w:color w:val="00000A"/>
          <w:sz w:val="24"/>
          <w:szCs w:val="24"/>
        </w:rPr>
        <w:t>особенные свойства</w:t>
      </w:r>
      <w:del w:id="1118" w:author="Пользователь" w:date="2019-11-12T20:06:00Z">
        <w:r w:rsidR="00E874E3" w:rsidDel="00885389">
          <w:rPr>
            <w:rFonts w:eastAsia="Times New Roman"/>
            <w:color w:val="00000A"/>
            <w:sz w:val="24"/>
            <w:szCs w:val="24"/>
          </w:rPr>
          <w:delText>,</w:delText>
        </w:r>
      </w:del>
      <w:r w:rsidR="00E874E3">
        <w:rPr>
          <w:rFonts w:eastAsia="Times New Roman"/>
          <w:color w:val="00000A"/>
          <w:sz w:val="24"/>
          <w:szCs w:val="24"/>
        </w:rPr>
        <w:t xml:space="preserve"> и не равны</w:t>
      </w:r>
      <w:del w:id="1119" w:author="Пользователь" w:date="2019-11-12T20:06:00Z">
        <w:r w:rsidR="00E874E3" w:rsidDel="00885389">
          <w:rPr>
            <w:rFonts w:eastAsia="Times New Roman"/>
            <w:color w:val="00000A"/>
            <w:sz w:val="24"/>
            <w:szCs w:val="24"/>
          </w:rPr>
          <w:delText>е</w:delText>
        </w:r>
      </w:del>
      <w:r w:rsidR="00E874E3">
        <w:rPr>
          <w:rFonts w:eastAsia="Times New Roman"/>
          <w:color w:val="00000A"/>
          <w:sz w:val="24"/>
          <w:szCs w:val="24"/>
        </w:rPr>
        <w:t xml:space="preserve"> ни одному другому элементу системы.</w:t>
      </w:r>
    </w:p>
    <w:p w14:paraId="6A3D3BB3" w14:textId="5E781A9C" w:rsidR="00A87198" w:rsidRDefault="00D762B0">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Непротиворечивая система</w:t>
      </w:r>
      <w:r w:rsidR="00A87198">
        <w:rPr>
          <w:rFonts w:eastAsia="Times New Roman"/>
          <w:color w:val="00000A"/>
          <w:sz w:val="24"/>
          <w:szCs w:val="24"/>
          <w:highlight w:val="white"/>
        </w:rPr>
        <w:t xml:space="preserve"> аксиом колеса, кроме коммутативности, ассоциативности сложения с умножением </w:t>
      </w:r>
      <w:r>
        <w:rPr>
          <w:rFonts w:eastAsia="Times New Roman"/>
          <w:color w:val="00000A"/>
          <w:sz w:val="24"/>
          <w:szCs w:val="24"/>
          <w:highlight w:val="white"/>
        </w:rPr>
        <w:t>содержит</w:t>
      </w:r>
      <w:r w:rsidR="00A87198">
        <w:rPr>
          <w:rFonts w:eastAsia="Times New Roman"/>
          <w:color w:val="00000A"/>
          <w:sz w:val="24"/>
          <w:szCs w:val="24"/>
          <w:highlight w:val="white"/>
        </w:rPr>
        <w:t xml:space="preserve"> следующие</w:t>
      </w:r>
      <w:r>
        <w:rPr>
          <w:rFonts w:eastAsia="Times New Roman"/>
          <w:color w:val="00000A"/>
          <w:sz w:val="24"/>
          <w:szCs w:val="24"/>
          <w:highlight w:val="white"/>
        </w:rPr>
        <w:t xml:space="preserve"> правила</w:t>
      </w:r>
      <w:r w:rsidR="00A87198">
        <w:rPr>
          <w:rFonts w:eastAsia="Times New Roman"/>
          <w:color w:val="00000A"/>
          <w:sz w:val="24"/>
          <w:szCs w:val="24"/>
          <w:highlight w:val="white"/>
        </w:rPr>
        <w:t>:</w:t>
      </w:r>
    </w:p>
    <w:p w14:paraId="2CA9020D" w14:textId="104B9EDA" w:rsidR="006602AD" w:rsidRPr="006602AD" w:rsidRDefault="006602AD" w:rsidP="006602AD">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0⋅0=0</m:t>
          </m:r>
        </m:oMath>
      </m:oMathPara>
    </w:p>
    <w:p w14:paraId="6AC07F24" w14:textId="28191A24" w:rsidR="006602AD" w:rsidRPr="006602AD" w:rsidRDefault="006602AD" w:rsidP="006602AD">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 = x</m:t>
          </m:r>
        </m:oMath>
      </m:oMathPara>
    </w:p>
    <w:p w14:paraId="75DA80C9" w14:textId="0AE432FC" w:rsidR="006602AD" w:rsidRPr="006602AD" w:rsidRDefault="006602AD" w:rsidP="006602AD">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/(xy)=/y/x</m:t>
          </m:r>
        </m:oMath>
      </m:oMathPara>
    </w:p>
    <w:p w14:paraId="5A8B90C2" w14:textId="4EC8ED5A" w:rsidR="006602AD" w:rsidRPr="006602AD" w:rsidRDefault="006602AD" w:rsidP="006602AD">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xz+yz=(x+y)z+0z</m:t>
          </m:r>
        </m:oMath>
      </m:oMathPara>
    </w:p>
    <w:p w14:paraId="373D587D" w14:textId="60CD3C7A" w:rsidR="006602AD" w:rsidRPr="006602AD" w:rsidRDefault="006602AD" w:rsidP="006602AD">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(x+yz)/y=x/y+z+0y</m:t>
          </m:r>
        </m:oMath>
      </m:oMathPara>
    </w:p>
    <w:p w14:paraId="47789079" w14:textId="60A49822" w:rsidR="006602AD" w:rsidRPr="006602AD" w:rsidRDefault="006602AD" w:rsidP="006602AD">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(x+0y)z=xz+0y</m:t>
          </m:r>
        </m:oMath>
      </m:oMathPara>
    </w:p>
    <w:p w14:paraId="774B3C5C" w14:textId="680F6A70" w:rsidR="006602AD" w:rsidRPr="006602AD" w:rsidRDefault="006602AD" w:rsidP="006602AD">
      <w:pPr>
        <w:spacing w:line="288" w:lineRule="auto"/>
        <w:ind w:firstLine="397"/>
        <w:jc w:val="both"/>
        <w:rPr>
          <w:rFonts w:ascii="Cambria Math" w:eastAsia="Times New Roman" w:hAnsi="Cambria Math"/>
          <w:color w:val="00000A"/>
          <w:sz w:val="24"/>
          <w:szCs w:val="24"/>
          <w:lang w:val="en-US"/>
          <w:oMath/>
        </w:rPr>
      </w:pPr>
      <m:oMathPara>
        <m:oMath>
          <m:r>
            <w:rPr>
              <w:rFonts w:ascii="Cambria Math" w:eastAsia="Times New Roman" w:hAnsi="Cambria Math"/>
              <w:color w:val="00000A"/>
              <w:sz w:val="24"/>
              <w:szCs w:val="24"/>
              <w:lang w:val="en-US"/>
            </w:rPr>
            <m:t>/(x+0y)=/x+0y</m:t>
          </m:r>
        </m:oMath>
      </m:oMathPara>
    </w:p>
    <w:p w14:paraId="3E779C18" w14:textId="77777777" w:rsidR="00D762B0" w:rsidRDefault="006602AD" w:rsidP="006602AD">
      <w:pPr>
        <w:spacing w:line="288" w:lineRule="auto"/>
        <w:ind w:firstLine="397"/>
        <w:jc w:val="both"/>
        <w:rPr>
          <w:rFonts w:eastAsia="Times New Roman"/>
          <w:color w:val="00000A"/>
          <w:sz w:val="24"/>
          <w:szCs w:val="24"/>
          <w:lang w:val="en-US"/>
        </w:rPr>
      </w:pPr>
      <m:oMathPara>
        <m:oMath>
          <m:r>
            <w:rPr>
              <w:rFonts w:ascii="Cambria Math" w:eastAsia="Times New Roman" w:hAnsi="Cambria Math"/>
              <w:color w:val="00000A"/>
              <w:sz w:val="24"/>
              <w:szCs w:val="24"/>
            </w:rPr>
            <m:t>0/0+</m:t>
          </m:r>
          <m:r>
            <w:rPr>
              <w:rFonts w:ascii="Cambria Math" w:eastAsia="Times New Roman" w:hAnsi="Cambria Math"/>
              <w:color w:val="00000A"/>
              <w:sz w:val="24"/>
              <w:szCs w:val="24"/>
              <w:lang w:val="en-US"/>
            </w:rPr>
            <m:t>x</m:t>
          </m:r>
          <m:r>
            <w:rPr>
              <w:rFonts w:ascii="Cambria Math" w:eastAsia="Times New Roman" w:hAnsi="Cambria Math"/>
              <w:color w:val="00000A"/>
              <w:sz w:val="24"/>
              <w:szCs w:val="24"/>
            </w:rPr>
            <m:t>=0/0</m:t>
          </m:r>
        </m:oMath>
      </m:oMathPara>
    </w:p>
    <w:p w14:paraId="1D1D7CA5" w14:textId="77777777" w:rsidR="00D762B0" w:rsidRDefault="00D762B0" w:rsidP="006602AD">
      <w:pPr>
        <w:spacing w:line="288" w:lineRule="auto"/>
        <w:ind w:firstLine="397"/>
        <w:jc w:val="both"/>
        <w:rPr>
          <w:rFonts w:eastAsia="Times New Roman"/>
          <w:color w:val="00000A"/>
          <w:sz w:val="24"/>
          <w:szCs w:val="24"/>
          <w:lang w:val="en-US"/>
        </w:rPr>
      </w:pPr>
    </w:p>
    <w:p w14:paraId="5075AC08" w14:textId="776711F5" w:rsidR="00B50742" w:rsidRDefault="00A87198" w:rsidP="00BB52AF">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w:t>
      </w:r>
      <w:r w:rsidR="00D762B0">
        <w:rPr>
          <w:rFonts w:eastAsia="Times New Roman"/>
          <w:color w:val="00000A"/>
          <w:sz w:val="24"/>
          <w:szCs w:val="24"/>
          <w:highlight w:val="white"/>
        </w:rPr>
        <w:t>е</w:t>
      </w:r>
      <w:r>
        <w:rPr>
          <w:rFonts w:eastAsia="Times New Roman"/>
          <w:color w:val="00000A"/>
          <w:sz w:val="24"/>
          <w:szCs w:val="24"/>
          <w:highlight w:val="white"/>
        </w:rPr>
        <w:t>т</w:t>
      </w:r>
      <w:r w:rsidR="00D762B0">
        <w:rPr>
          <w:rFonts w:eastAsia="Times New Roman"/>
          <w:color w:val="00000A"/>
          <w:sz w:val="24"/>
          <w:szCs w:val="24"/>
          <w:highlight w:val="white"/>
        </w:rPr>
        <w:t>, что в общем случае:</w:t>
      </w:r>
    </w:p>
    <w:p w14:paraId="69BF176D" w14:textId="0F207055" w:rsidR="00D762B0" w:rsidRDefault="00D762B0" w:rsidP="00BB52AF">
      <w:pPr>
        <w:spacing w:line="288" w:lineRule="auto"/>
        <w:jc w:val="both"/>
        <w:rPr>
          <w:rFonts w:eastAsia="Times New Roman"/>
          <w:color w:val="00000A"/>
          <w:sz w:val="24"/>
          <w:szCs w:val="24"/>
          <w:highlight w:val="white"/>
        </w:rPr>
      </w:pPr>
      <m:oMathPara>
        <m:oMath>
          <m:r>
            <w:rPr>
              <w:rFonts w:ascii="Cambria Math" w:eastAsia="Times New Roman" w:hAnsi="Cambria Math"/>
              <w:color w:val="00000A"/>
              <w:sz w:val="24"/>
              <w:szCs w:val="24"/>
              <w:highlight w:val="white"/>
            </w:rPr>
            <m:t>0x≠0,  x-x ≠0,</m:t>
          </m:r>
          <m:r>
            <w:rPr>
              <w:rFonts w:ascii="Cambria Math" w:eastAsia="Times New Roman" w:hAnsi="Cambria Math"/>
              <w:color w:val="00000A"/>
              <w:sz w:val="24"/>
              <w:szCs w:val="24"/>
            </w:rPr>
            <m:t xml:space="preserve">  </m:t>
          </m:r>
          <m:f>
            <m:fPr>
              <m:ctrlPr>
                <w:rPr>
                  <w:rFonts w:ascii="Cambria Math" w:eastAsia="Times New Roman" w:hAnsi="Cambria Math"/>
                  <w:i/>
                  <w:color w:val="00000A"/>
                  <w:sz w:val="24"/>
                  <w:szCs w:val="24"/>
                </w:rPr>
              </m:ctrlPr>
            </m:fPr>
            <m:num>
              <m:r>
                <w:rPr>
                  <w:rFonts w:ascii="Cambria Math" w:eastAsia="Times New Roman" w:hAnsi="Cambria Math"/>
                  <w:color w:val="00000A"/>
                  <w:sz w:val="24"/>
                  <w:szCs w:val="24"/>
                  <w:highlight w:val="white"/>
                </w:rPr>
                <m:t>x</m:t>
              </m:r>
            </m:num>
            <m:den>
              <m:r>
                <w:rPr>
                  <w:rFonts w:ascii="Cambria Math" w:eastAsia="Times New Roman" w:hAnsi="Cambria Math"/>
                  <w:color w:val="00000A"/>
                  <w:sz w:val="24"/>
                  <w:szCs w:val="24"/>
                  <w:highlight w:val="white"/>
                </w:rPr>
                <m:t>x</m:t>
              </m:r>
            </m:den>
          </m:f>
          <m:r>
            <w:rPr>
              <w:rFonts w:ascii="Cambria Math" w:eastAsia="Times New Roman" w:hAnsi="Cambria Math"/>
              <w:color w:val="00000A"/>
              <w:sz w:val="24"/>
              <w:szCs w:val="24"/>
            </w:rPr>
            <m:t>≠1.</m:t>
          </m:r>
        </m:oMath>
      </m:oMathPara>
    </w:p>
    <w:p w14:paraId="4828D5D2" w14:textId="6F0E8A11" w:rsidR="006872BE" w:rsidRPr="00BB52AF" w:rsidRDefault="006872BE" w:rsidP="00BB52AF">
      <w:pPr>
        <w:spacing w:line="288" w:lineRule="auto"/>
        <w:jc w:val="both"/>
        <w:rPr>
          <w:rFonts w:eastAsia="Times New Roman"/>
          <w:color w:val="00000A"/>
          <w:sz w:val="24"/>
          <w:szCs w:val="24"/>
          <w:highlight w:val="white"/>
        </w:rPr>
      </w:pPr>
      <w:r>
        <w:rPr>
          <w:rFonts w:eastAsia="Times New Roman"/>
          <w:color w:val="00000A"/>
          <w:sz w:val="24"/>
          <w:szCs w:val="24"/>
          <w:highlight w:val="white"/>
        </w:rPr>
        <w:t xml:space="preserve">Увы, групповые свойства сложения в такой системе нарушаются, поскольку не для всех элементов </w:t>
      </w:r>
      <m:oMath>
        <m:r>
          <w:rPr>
            <w:rFonts w:ascii="Cambria Math" w:eastAsia="Times New Roman" w:hAnsi="Cambria Math"/>
            <w:color w:val="00000A"/>
            <w:sz w:val="24"/>
            <w:szCs w:val="24"/>
            <w:highlight w:val="white"/>
            <w:lang w:val="en-US"/>
          </w:rPr>
          <m:t>x</m:t>
        </m:r>
      </m:oMath>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выполняется тождество </w:t>
      </w:r>
      <m:oMath>
        <m:r>
          <w:rPr>
            <w:rFonts w:ascii="Cambria Math" w:eastAsia="Times New Roman" w:hAnsi="Cambria Math"/>
            <w:color w:val="00000A"/>
            <w:sz w:val="24"/>
            <w:szCs w:val="24"/>
            <w:highlight w:val="white"/>
          </w:rPr>
          <m:t xml:space="preserve"> </m:t>
        </m:r>
        <m:r>
          <w:rPr>
            <w:rFonts w:ascii="Cambria Math" w:eastAsia="Times New Roman" w:hAnsi="Cambria Math"/>
            <w:color w:val="00000A"/>
            <w:sz w:val="24"/>
            <w:szCs w:val="24"/>
            <w:highlight w:val="white"/>
            <w:lang w:val="en-US"/>
          </w:rPr>
          <m:t>x</m:t>
        </m:r>
        <m:r>
          <w:rPr>
            <w:rFonts w:ascii="Cambria Math" w:eastAsia="Times New Roman" w:hAnsi="Cambria Math"/>
            <w:color w:val="00000A"/>
            <w:sz w:val="24"/>
            <w:szCs w:val="24"/>
            <w:highlight w:val="white"/>
          </w:rPr>
          <m:t>+0=</m:t>
        </m:r>
        <m:r>
          <w:rPr>
            <w:rFonts w:ascii="Cambria Math" w:eastAsia="Times New Roman" w:hAnsi="Cambria Math"/>
            <w:color w:val="00000A"/>
            <w:sz w:val="24"/>
            <w:szCs w:val="24"/>
            <w:highlight w:val="white"/>
            <w:lang w:val="en-US"/>
          </w:rPr>
          <m:t>x</m:t>
        </m:r>
      </m:oMath>
      <w:r w:rsidRPr="006872BE">
        <w:rPr>
          <w:rFonts w:eastAsia="Times New Roman"/>
          <w:color w:val="00000A"/>
          <w:sz w:val="24"/>
          <w:szCs w:val="24"/>
          <w:highlight w:val="white"/>
        </w:rPr>
        <w:t xml:space="preserve"> </w:t>
      </w:r>
      <w:r>
        <w:rPr>
          <w:rFonts w:eastAsia="Times New Roman"/>
          <w:color w:val="00000A"/>
          <w:sz w:val="24"/>
          <w:szCs w:val="24"/>
          <w:highlight w:val="white"/>
        </w:rPr>
        <w:t>.</w:t>
      </w:r>
    </w:p>
    <w:p w14:paraId="3AF7E418" w14:textId="6D069703" w:rsidR="009F0155"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 </w:t>
      </w:r>
      <w:r w:rsidR="009F0155">
        <w:rPr>
          <w:rStyle w:val="af"/>
        </w:rPr>
        <w:commentReference w:id="1120"/>
      </w:r>
    </w:p>
    <w:p w14:paraId="4348D9AE" w14:textId="3BE4DC4A" w:rsidR="008E2D65" w:rsidRPr="0029618A" w:rsidRDefault="009F0155">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Так что «просто добавить» делители нуля не получится, нужно перестраивать всю систему ради её непротиворечивости. </w:t>
      </w:r>
      <w:r w:rsidR="00662FA5"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w:t>
      </w:r>
      <w:r w:rsidR="00662FA5" w:rsidRPr="0029618A">
        <w:rPr>
          <w:rFonts w:eastAsia="Times New Roman"/>
          <w:color w:val="00000A"/>
          <w:sz w:val="24"/>
          <w:szCs w:val="24"/>
          <w:highlight w:val="white"/>
        </w:rPr>
        <w:t xml:space="preserve">возникнут при попытке искусственно ввести вторую мнимую единицу: согласованную </w:t>
      </w:r>
      <w:r w:rsidR="000B6EB1">
        <w:rPr>
          <w:rFonts w:eastAsia="Times New Roman"/>
          <w:color w:val="00000A"/>
          <w:sz w:val="24"/>
          <w:szCs w:val="24"/>
          <w:highlight w:val="white"/>
        </w:rPr>
        <w:t>алгебру с двумя единицами</w:t>
      </w:r>
      <w:r w:rsidR="00662FA5" w:rsidRPr="0029618A">
        <w:rPr>
          <w:rFonts w:eastAsia="Times New Roman"/>
          <w:color w:val="00000A"/>
          <w:sz w:val="24"/>
          <w:szCs w:val="24"/>
          <w:highlight w:val="white"/>
        </w:rPr>
        <w:t xml:space="preserve"> построить </w:t>
      </w:r>
      <w:del w:id="1121" w:author="Пользователь" w:date="2019-11-12T20:07:00Z">
        <w:r w:rsidR="00662FA5" w:rsidRPr="0029618A" w:rsidDel="002073AB">
          <w:rPr>
            <w:rFonts w:eastAsia="Times New Roman"/>
            <w:color w:val="00000A"/>
            <w:sz w:val="24"/>
            <w:szCs w:val="24"/>
            <w:highlight w:val="white"/>
          </w:rPr>
          <w:delText xml:space="preserve">опять </w:delText>
        </w:r>
      </w:del>
      <w:r w:rsidR="00662FA5" w:rsidRPr="0029618A">
        <w:rPr>
          <w:rFonts w:eastAsia="Times New Roman"/>
          <w:color w:val="00000A"/>
          <w:sz w:val="24"/>
          <w:szCs w:val="24"/>
          <w:highlight w:val="white"/>
        </w:rPr>
        <w:t>не получится, а вот с тремя такими единицами всё работает</w:t>
      </w:r>
      <w:r w:rsidR="000B6EB1">
        <w:rPr>
          <w:rFonts w:eastAsia="Times New Roman"/>
          <w:color w:val="00000A"/>
          <w:sz w:val="24"/>
          <w:szCs w:val="24"/>
          <w:highlight w:val="white"/>
        </w:rPr>
        <w:t>:</w:t>
      </w:r>
      <w:r w:rsidR="00662FA5" w:rsidRPr="0029618A">
        <w:rPr>
          <w:rFonts w:eastAsia="Times New Roman"/>
          <w:color w:val="00000A"/>
          <w:sz w:val="24"/>
          <w:szCs w:val="24"/>
          <w:highlight w:val="white"/>
        </w:rPr>
        <w:t xml:space="preserve"> так строится </w:t>
      </w:r>
      <w:r w:rsidR="00662FA5" w:rsidRPr="0029618A">
        <w:rPr>
          <w:rFonts w:eastAsia="Times New Roman"/>
          <w:i/>
          <w:color w:val="00000A"/>
          <w:sz w:val="24"/>
          <w:szCs w:val="24"/>
          <w:highlight w:val="white"/>
        </w:rPr>
        <w:t>кольцо</w:t>
      </w:r>
      <w:r w:rsidR="00662FA5" w:rsidRPr="0029618A">
        <w:rPr>
          <w:rFonts w:eastAsia="Times New Roman"/>
          <w:color w:val="00000A"/>
          <w:sz w:val="24"/>
          <w:szCs w:val="24"/>
          <w:highlight w:val="white"/>
        </w:rPr>
        <w:t xml:space="preserve"> </w:t>
      </w:r>
      <w:r w:rsidR="00662FA5" w:rsidRPr="0029618A">
        <w:rPr>
          <w:rFonts w:eastAsia="Times New Roman"/>
          <w:i/>
          <w:sz w:val="24"/>
          <w:szCs w:val="24"/>
        </w:rPr>
        <w:t>кватернионов</w:t>
      </w:r>
      <w:r w:rsidR="00662FA5" w:rsidRPr="0029618A">
        <w:rPr>
          <w:rFonts w:eastAsia="Times New Roman"/>
          <w:color w:val="00000A"/>
          <w:sz w:val="24"/>
          <w:szCs w:val="24"/>
          <w:highlight w:val="white"/>
        </w:rPr>
        <w:t xml:space="preserve">. </w:t>
      </w:r>
      <w:r w:rsidR="000B6EB1">
        <w:rPr>
          <w:rFonts w:eastAsia="Times New Roman"/>
          <w:color w:val="00000A"/>
          <w:sz w:val="24"/>
          <w:szCs w:val="24"/>
          <w:highlight w:val="white"/>
        </w:rPr>
        <w:t>Кватернионы</w:t>
      </w:r>
      <w:r w:rsidR="000B6EB1" w:rsidRPr="0029618A">
        <w:rPr>
          <w:rFonts w:eastAsia="Times New Roman"/>
          <w:color w:val="00000A"/>
          <w:sz w:val="24"/>
          <w:szCs w:val="24"/>
          <w:highlight w:val="white"/>
        </w:rPr>
        <w:t xml:space="preserve"> </w:t>
      </w:r>
      <w:r w:rsidR="00662FA5" w:rsidRPr="0029618A">
        <w:rPr>
          <w:rFonts w:eastAsia="Times New Roman"/>
          <w:color w:val="00000A"/>
          <w:sz w:val="24"/>
          <w:szCs w:val="24"/>
          <w:highlight w:val="white"/>
        </w:rPr>
        <w:t xml:space="preserve">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sidR="003C2E24">
        <w:rPr>
          <w:rFonts w:eastAsia="Times New Roman"/>
          <w:color w:val="00000A"/>
          <w:sz w:val="24"/>
          <w:szCs w:val="24"/>
          <w:highlight w:val="white"/>
        </w:rPr>
        <w:t>в следующий раз</w:t>
      </w:r>
      <w:r w:rsidR="003C2E24" w:rsidRPr="0029618A">
        <w:rPr>
          <w:rFonts w:eastAsia="Times New Roman"/>
          <w:color w:val="00000A"/>
          <w:sz w:val="24"/>
          <w:szCs w:val="24"/>
          <w:highlight w:val="white"/>
        </w:rPr>
        <w:t xml:space="preserve"> </w:t>
      </w:r>
      <w:r w:rsidR="00662FA5" w:rsidRPr="0029618A">
        <w:rPr>
          <w:rFonts w:eastAsia="Times New Roman"/>
          <w:color w:val="00000A"/>
          <w:sz w:val="24"/>
          <w:szCs w:val="24"/>
          <w:highlight w:val="white"/>
        </w:rPr>
        <w:t>получим “хорошую” самосогласованную алгебру, когда их будет семь</w:t>
      </w:r>
      <w:r w:rsidR="000B6EB1">
        <w:rPr>
          <w:rFonts w:eastAsia="Times New Roman"/>
          <w:color w:val="00000A"/>
          <w:sz w:val="24"/>
          <w:szCs w:val="24"/>
          <w:highlight w:val="white"/>
        </w:rPr>
        <w:t xml:space="preserve"> </w:t>
      </w:r>
      <w:r w:rsidR="00662FA5" w:rsidRPr="0029618A">
        <w:rPr>
          <w:rFonts w:eastAsia="Times New Roman"/>
          <w:color w:val="00000A"/>
          <w:sz w:val="24"/>
          <w:szCs w:val="24"/>
        </w:rPr>
        <w:t>–</w:t>
      </w:r>
      <w:r w:rsidR="00662FA5" w:rsidRPr="0029618A">
        <w:rPr>
          <w:rFonts w:eastAsia="Times New Roman"/>
          <w:color w:val="00000A"/>
          <w:sz w:val="24"/>
          <w:szCs w:val="24"/>
          <w:highlight w:val="white"/>
        </w:rPr>
        <w:t xml:space="preserve"> она называется </w:t>
      </w:r>
      <w:r w:rsidR="00662FA5" w:rsidRPr="0029618A">
        <w:rPr>
          <w:rFonts w:eastAsia="Times New Roman"/>
          <w:i/>
          <w:color w:val="00000A"/>
          <w:sz w:val="24"/>
          <w:szCs w:val="24"/>
          <w:highlight w:val="white"/>
        </w:rPr>
        <w:t>алгеброй</w:t>
      </w:r>
      <w:r w:rsidR="00662FA5" w:rsidRPr="0029618A">
        <w:rPr>
          <w:rFonts w:eastAsia="Times New Roman"/>
          <w:color w:val="00000A"/>
          <w:sz w:val="24"/>
          <w:szCs w:val="24"/>
          <w:highlight w:val="white"/>
        </w:rPr>
        <w:t xml:space="preserve"> </w:t>
      </w:r>
      <w:proofErr w:type="spellStart"/>
      <w:r w:rsidR="00662FA5" w:rsidRPr="0029618A">
        <w:rPr>
          <w:rFonts w:eastAsia="Times New Roman"/>
          <w:i/>
          <w:color w:val="00000A"/>
          <w:sz w:val="24"/>
          <w:szCs w:val="24"/>
          <w:highlight w:val="white"/>
        </w:rPr>
        <w:t>октонионов</w:t>
      </w:r>
      <w:proofErr w:type="spellEnd"/>
      <w:r w:rsidR="00662FA5" w:rsidRPr="0029618A">
        <w:rPr>
          <w:rFonts w:eastAsia="Times New Roman"/>
          <w:color w:val="00000A"/>
          <w:sz w:val="24"/>
          <w:szCs w:val="24"/>
          <w:highlight w:val="white"/>
        </w:rPr>
        <w:t xml:space="preserve">. На неё возлагаются надежды как на способ соединить квантовую теорию и гравитацию, получив тем самым “священный Грааль” физики: Теорию Всего. А больше можно? Формально можно: при 15 дополнительных единицах строится </w:t>
      </w:r>
      <w:r w:rsidR="00662FA5" w:rsidRPr="009F0155">
        <w:rPr>
          <w:rFonts w:eastAsia="Times New Roman"/>
          <w:i/>
          <w:color w:val="00000A"/>
          <w:sz w:val="24"/>
          <w:szCs w:val="24"/>
          <w:highlight w:val="white"/>
        </w:rPr>
        <w:t xml:space="preserve">алгебра </w:t>
      </w:r>
      <w:proofErr w:type="spellStart"/>
      <w:r w:rsidR="00662FA5" w:rsidRPr="0013481C">
        <w:rPr>
          <w:rFonts w:eastAsia="Times New Roman"/>
          <w:i/>
          <w:color w:val="00000A"/>
          <w:sz w:val="24"/>
          <w:szCs w:val="24"/>
          <w:highlight w:val="white"/>
        </w:rPr>
        <w:t>седенионов</w:t>
      </w:r>
      <w:proofErr w:type="spellEnd"/>
      <w:r w:rsidR="00662FA5" w:rsidRPr="0029618A">
        <w:rPr>
          <w:rFonts w:eastAsia="Times New Roman"/>
          <w:color w:val="00000A"/>
          <w:sz w:val="24"/>
          <w:szCs w:val="24"/>
          <w:highlight w:val="white"/>
        </w:rPr>
        <w:t>. И о чудо, в ал</w:t>
      </w:r>
      <w:r w:rsidR="003C2E24">
        <w:rPr>
          <w:rFonts w:eastAsia="Times New Roman"/>
          <w:color w:val="00000A"/>
          <w:sz w:val="24"/>
          <w:szCs w:val="24"/>
          <w:highlight w:val="white"/>
        </w:rPr>
        <w:t>г</w:t>
      </w:r>
      <w:r w:rsidR="00662FA5" w:rsidRPr="0029618A">
        <w:rPr>
          <w:rFonts w:eastAsia="Times New Roman"/>
          <w:color w:val="00000A"/>
          <w:sz w:val="24"/>
          <w:szCs w:val="24"/>
          <w:highlight w:val="white"/>
        </w:rPr>
        <w:t xml:space="preserve">ебре </w:t>
      </w:r>
      <w:proofErr w:type="spellStart"/>
      <w:r w:rsidR="00662FA5" w:rsidRPr="0029618A">
        <w:rPr>
          <w:rFonts w:eastAsia="Times New Roman"/>
          <w:color w:val="00000A"/>
          <w:sz w:val="24"/>
          <w:szCs w:val="24"/>
          <w:highlight w:val="white"/>
        </w:rPr>
        <w:t>седенионов</w:t>
      </w:r>
      <w:proofErr w:type="spellEnd"/>
      <w:r w:rsidR="00662FA5" w:rsidRPr="0029618A">
        <w:rPr>
          <w:rFonts w:eastAsia="Times New Roman"/>
          <w:color w:val="00000A"/>
          <w:sz w:val="24"/>
          <w:szCs w:val="24"/>
          <w:highlight w:val="white"/>
        </w:rPr>
        <w:t xml:space="preserve"> уже есть нетривиальные делители нуля, но сама она, похоже, теряет ценность как алгебраическая система! </w:t>
      </w:r>
      <w:commentRangeStart w:id="1122"/>
      <w:r w:rsidR="00662FA5" w:rsidRPr="0029618A">
        <w:rPr>
          <w:rFonts w:eastAsia="Times New Roman"/>
          <w:color w:val="00000A"/>
          <w:sz w:val="24"/>
          <w:szCs w:val="24"/>
          <w:highlight w:val="white"/>
        </w:rPr>
        <w:t xml:space="preserve">Так что мы не можем просто взять и </w:t>
      </w:r>
      <w:r w:rsidR="00662FA5" w:rsidRPr="0029618A">
        <w:rPr>
          <w:rFonts w:eastAsia="Times New Roman"/>
          <w:i/>
          <w:color w:val="00000A"/>
          <w:sz w:val="24"/>
          <w:szCs w:val="24"/>
          <w:highlight w:val="white"/>
        </w:rPr>
        <w:t>придумать</w:t>
      </w:r>
      <w:r w:rsidR="00662FA5"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00662FA5" w:rsidRPr="0029618A">
        <w:rPr>
          <w:rFonts w:eastAsia="Times New Roman"/>
          <w:color w:val="00000A"/>
          <w:sz w:val="24"/>
          <w:szCs w:val="24"/>
          <w:highlight w:val="white"/>
        </w:rPr>
        <w:t xml:space="preserve">ожно построить непротиворечивую систему, изучить её свойства и пользоваться ими для моделирования либо реального мира, либо других </w:t>
      </w:r>
      <w:commentRangeStart w:id="1123"/>
      <w:r w:rsidR="00662FA5" w:rsidRPr="0029618A">
        <w:rPr>
          <w:rFonts w:eastAsia="Times New Roman"/>
          <w:color w:val="00000A"/>
          <w:sz w:val="24"/>
          <w:szCs w:val="24"/>
          <w:highlight w:val="white"/>
        </w:rPr>
        <w:t>систем</w:t>
      </w:r>
      <w:commentRangeEnd w:id="1123"/>
      <w:r>
        <w:rPr>
          <w:rStyle w:val="af"/>
        </w:rPr>
        <w:commentReference w:id="1123"/>
      </w:r>
      <w:r w:rsidR="00662FA5" w:rsidRPr="0029618A">
        <w:rPr>
          <w:rFonts w:eastAsia="Times New Roman"/>
          <w:color w:val="00000A"/>
          <w:sz w:val="24"/>
          <w:szCs w:val="24"/>
          <w:highlight w:val="white"/>
        </w:rPr>
        <w:t>.</w:t>
      </w:r>
      <w:commentRangeEnd w:id="1122"/>
      <w:r w:rsidR="00DC1632">
        <w:rPr>
          <w:rStyle w:val="af"/>
        </w:rPr>
        <w:commentReference w:id="1122"/>
      </w:r>
    </w:p>
    <w:p w14:paraId="5CD3CB90" w14:textId="355E11C8" w:rsidR="008E2D65" w:rsidRPr="0029618A" w:rsidRDefault="00662FA5">
      <w:pPr>
        <w:spacing w:line="288" w:lineRule="auto"/>
        <w:ind w:firstLine="397"/>
        <w:jc w:val="both"/>
        <w:rPr>
          <w:rFonts w:eastAsia="Times New Roman"/>
          <w:color w:val="00000A"/>
          <w:sz w:val="24"/>
          <w:szCs w:val="24"/>
          <w:highlight w:val="white"/>
        </w:rPr>
      </w:pPr>
      <w:del w:id="1124" w:author="Пользователь" w:date="2019-11-12T20:08:00Z">
        <w:r w:rsidRPr="0029618A" w:rsidDel="002073AB">
          <w:rPr>
            <w:rFonts w:eastAsia="Times New Roman"/>
            <w:color w:val="00000A"/>
            <w:sz w:val="24"/>
            <w:szCs w:val="24"/>
            <w:highlight w:val="white"/>
          </w:rPr>
          <w:lastRenderedPageBreak/>
          <w:delText xml:space="preserve">, </w:delText>
        </w:r>
      </w:del>
      <w:r w:rsidR="00DC1632">
        <w:rPr>
          <w:rFonts w:eastAsia="Times New Roman"/>
          <w:color w:val="00000A"/>
          <w:sz w:val="24"/>
          <w:szCs w:val="24"/>
          <w:highlight w:val="white"/>
        </w:rPr>
        <w:t xml:space="preserve">Вернемся к мере. Ее </w:t>
      </w:r>
      <w:proofErr w:type="spellStart"/>
      <w:r w:rsidR="00DC1632">
        <w:rPr>
          <w:rFonts w:eastAsia="Times New Roman"/>
          <w:color w:val="00000A"/>
          <w:sz w:val="24"/>
          <w:szCs w:val="24"/>
          <w:highlight w:val="white"/>
        </w:rPr>
        <w:t>неотрицательность</w:t>
      </w:r>
      <w:proofErr w:type="spellEnd"/>
      <w:r w:rsidR="00DC1632">
        <w:rPr>
          <w:rFonts w:eastAsia="Times New Roman"/>
          <w:color w:val="00000A"/>
          <w:sz w:val="24"/>
          <w:szCs w:val="24"/>
          <w:highlight w:val="white"/>
        </w:rPr>
        <w:t xml:space="preserve"> необходима, иначе можно </w:t>
      </w:r>
      <w:r w:rsidRPr="0029618A">
        <w:rPr>
          <w:rFonts w:eastAsia="Times New Roman"/>
          <w:color w:val="00000A"/>
          <w:sz w:val="24"/>
          <w:szCs w:val="24"/>
          <w:highlight w:val="white"/>
        </w:rPr>
        <w:t xml:space="preserve">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w:t>
      </w:r>
      <w:proofErr w:type="spellStart"/>
      <w:r w:rsidRPr="0029618A">
        <w:rPr>
          <w:rFonts w:eastAsia="Times New Roman"/>
          <w:color w:val="00000A"/>
          <w:sz w:val="24"/>
          <w:szCs w:val="24"/>
          <w:highlight w:val="white"/>
        </w:rPr>
        <w:t>аддитивности</w:t>
      </w:r>
      <w:proofErr w:type="spellEnd"/>
      <w:r w:rsidRPr="0029618A">
        <w:rPr>
          <w:rFonts w:eastAsia="Times New Roman"/>
          <w:color w:val="00000A"/>
          <w:sz w:val="24"/>
          <w:szCs w:val="24"/>
          <w:highlight w:val="white"/>
        </w:rPr>
        <w:t xml:space="preserve"> и становится затруднительным вычисление меры для объединения подмножеств</w:t>
      </w:r>
      <w:r w:rsidR="0071100A">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полезность</w:t>
      </w:r>
      <w:del w:id="1125" w:author="Пользователь" w:date="2019-11-12T20:09:00Z">
        <w:r w:rsidRPr="0029618A" w:rsidDel="00BC3668">
          <w:rPr>
            <w:rFonts w:eastAsia="Times New Roman"/>
            <w:color w:val="00000A"/>
            <w:sz w:val="24"/>
            <w:szCs w:val="24"/>
            <w:highlight w:val="white"/>
          </w:rPr>
          <w:delText>,</w:delText>
        </w:r>
      </w:del>
      <w:r w:rsidR="009F0155">
        <w:rPr>
          <w:rStyle w:val="af"/>
        </w:rPr>
        <w:commentReference w:id="1126"/>
      </w:r>
      <w:r w:rsidRPr="0029618A">
        <w:rPr>
          <w:rFonts w:eastAsia="Times New Roman"/>
          <w:color w:val="00000A"/>
          <w:sz w:val="24"/>
          <w:szCs w:val="24"/>
          <w:highlight w:val="white"/>
        </w:rPr>
        <w:t>. Число рабочих мест является полноценной мерой (как количественная характеристика</w:t>
      </w:r>
      <w:r w:rsidR="009F0155">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w:t>
      </w:r>
      <w:commentRangeStart w:id="1127"/>
      <w:r w:rsidRPr="0029618A">
        <w:rPr>
          <w:rFonts w:eastAsia="Times New Roman"/>
          <w:color w:val="00000A"/>
          <w:sz w:val="24"/>
          <w:szCs w:val="24"/>
          <w:highlight w:val="white"/>
        </w:rPr>
        <w:t>множества</w:t>
      </w:r>
      <w:commentRangeEnd w:id="1127"/>
      <w:r w:rsidR="004015BF">
        <w:rPr>
          <w:rStyle w:val="af"/>
        </w:rPr>
        <w:commentReference w:id="1127"/>
      </w:r>
      <w:r w:rsidRPr="0029618A">
        <w:rPr>
          <w:rFonts w:eastAsia="Times New Roman"/>
          <w:color w:val="00000A"/>
          <w:sz w:val="24"/>
          <w:szCs w:val="24"/>
          <w:highlight w:val="white"/>
        </w:rPr>
        <w:t xml:space="preserve">), а вот рост числа рабочих мест не является – это уже </w:t>
      </w:r>
      <w:r w:rsidRPr="0029618A">
        <w:rPr>
          <w:rFonts w:eastAsia="Times New Roman"/>
          <w:i/>
          <w:color w:val="00000A"/>
          <w:sz w:val="24"/>
          <w:szCs w:val="24"/>
          <w:highlight w:val="white"/>
        </w:rPr>
        <w:t xml:space="preserve">изменение </w:t>
      </w:r>
      <w:commentRangeStart w:id="1128"/>
      <w:r w:rsidRPr="0029618A">
        <w:rPr>
          <w:rFonts w:eastAsia="Times New Roman"/>
          <w:i/>
          <w:color w:val="00000A"/>
          <w:sz w:val="24"/>
          <w:szCs w:val="24"/>
          <w:highlight w:val="white"/>
        </w:rPr>
        <w:t>меры</w:t>
      </w:r>
      <w:commentRangeEnd w:id="1128"/>
      <w:r w:rsidR="009F0155">
        <w:rPr>
          <w:rStyle w:val="af"/>
        </w:rPr>
        <w:commentReference w:id="1128"/>
      </w:r>
      <w:r w:rsidRPr="0029618A">
        <w:rPr>
          <w:rFonts w:eastAsia="Times New Roman"/>
          <w:color w:val="00000A"/>
          <w:sz w:val="24"/>
          <w:szCs w:val="24"/>
          <w:highlight w:val="white"/>
        </w:rPr>
        <w:t>.</w:t>
      </w:r>
    </w:p>
    <w:p w14:paraId="44354DF8" w14:textId="7BF7F70E"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Может возникнуть вопрос: а каков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sidR="004015BF">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4BFD0A32" w14:textId="77777777" w:rsidR="008E2D65" w:rsidRPr="0029618A" w:rsidRDefault="00662FA5">
      <w:pPr>
        <w:pStyle w:val="2"/>
        <w:spacing w:before="200" w:after="0"/>
        <w:ind w:firstLine="397"/>
        <w:jc w:val="both"/>
        <w:rPr>
          <w:rFonts w:eastAsia="Cambria"/>
          <w:b/>
          <w:color w:val="4F81BD"/>
          <w:sz w:val="26"/>
          <w:szCs w:val="26"/>
        </w:rPr>
      </w:pPr>
      <w:bookmarkStart w:id="1129" w:name="_Toc22639631"/>
      <w:r w:rsidRPr="0029618A">
        <w:rPr>
          <w:rFonts w:eastAsia="Cambria"/>
          <w:b/>
          <w:color w:val="4F81BD"/>
          <w:sz w:val="26"/>
          <w:szCs w:val="26"/>
        </w:rPr>
        <w:t>Измеряем нашу доверчивость</w:t>
      </w:r>
      <w:bookmarkEnd w:id="1129"/>
    </w:p>
    <w:p w14:paraId="457CF79B" w14:textId="1C499FE9"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6633CE2C" w14:textId="60EADFD4"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xml:space="preserve">, имеющую среднее значение </w:t>
      </w:r>
      <m:oMath>
        <m:r>
          <w:rPr>
            <w:rFonts w:ascii="Cambria Math" w:hAnsi="Cambria Math"/>
          </w:rPr>
          <m:t>μ</m:t>
        </m:r>
      </m:oMath>
      <w:r w:rsidR="004015BF">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стандартное отклонение </w:t>
      </w:r>
      <m:oMath>
        <m:r>
          <w:rPr>
            <w:rFonts w:ascii="Cambria Math" w:hAnsi="Cambria Math"/>
          </w:rPr>
          <m:t>σ</m:t>
        </m:r>
      </m:oMath>
      <w:r w:rsidRPr="0029618A">
        <w:rPr>
          <w:rFonts w:eastAsia="Times New Roman"/>
          <w:color w:val="00000A"/>
          <w:sz w:val="24"/>
          <w:szCs w:val="24"/>
          <w:highlight w:val="white"/>
        </w:rPr>
        <w:t xml:space="preserve">. Согласно </w:t>
      </w:r>
      <w:r w:rsidR="004015BF">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sidR="004015BF">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sidR="004015BF">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sidR="004015BF">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sidR="004015BF">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sidR="004015BF">
        <w:rPr>
          <w:rFonts w:eastAsia="Times New Roman"/>
          <w:color w:val="00000A"/>
          <w:sz w:val="24"/>
          <w:szCs w:val="24"/>
          <w:highlight w:val="white"/>
        </w:rPr>
        <w:t>близк</w:t>
      </w:r>
      <w:r w:rsidR="00D80E1D">
        <w:rPr>
          <w:rFonts w:eastAsia="Times New Roman"/>
          <w:color w:val="00000A"/>
          <w:sz w:val="24"/>
          <w:szCs w:val="24"/>
          <w:highlight w:val="white"/>
        </w:rPr>
        <w:t>им</w:t>
      </w:r>
      <w:r w:rsidR="004015BF">
        <w:rPr>
          <w:rFonts w:eastAsia="Times New Roman"/>
          <w:color w:val="00000A"/>
          <w:sz w:val="24"/>
          <w:szCs w:val="24"/>
          <w:highlight w:val="white"/>
        </w:rPr>
        <w:t xml:space="preserve"> к нормальному распределению.</w:t>
      </w:r>
      <w:r w:rsidRPr="0029618A">
        <w:rPr>
          <w:rFonts w:eastAsia="Times New Roman"/>
          <w:color w:val="00000A"/>
          <w:sz w:val="24"/>
          <w:szCs w:val="24"/>
          <w:highlight w:val="white"/>
        </w:rPr>
        <w:t xml:space="preserve"> Из закона больших чисел следует, что его среднее будет стремиться к </w:t>
      </w:r>
      <m:oMath>
        <m:r>
          <w:rPr>
            <w:rFonts w:ascii="Cambria Math" w:hAnsi="Cambria Math"/>
          </w:rPr>
          <m:t>μ</m:t>
        </m:r>
      </m:oMath>
      <w:r w:rsidRPr="0029618A">
        <w:rPr>
          <w:rFonts w:eastAsia="Times New Roman"/>
          <w:color w:val="00000A"/>
          <w:sz w:val="24"/>
          <w:szCs w:val="24"/>
          <w:highlight w:val="white"/>
        </w:rPr>
        <w:t>, а из свойств нормального распределения следует, что после </w:t>
      </w:r>
      <m:oMath>
        <m:r>
          <w:rPr>
            <w:rFonts w:ascii="Cambria Math" w:eastAsia="Cambria Math" w:hAnsi="Cambria Math"/>
            <w:color w:val="222222"/>
            <w:sz w:val="24"/>
            <w:szCs w:val="24"/>
            <w:highlight w:val="white"/>
          </w:rPr>
          <m:t>n</m:t>
        </m:r>
      </m:oMath>
      <w:r w:rsidRPr="0029618A">
        <w:rPr>
          <w:rFonts w:eastAsia="Times New Roman"/>
          <w:color w:val="00000A"/>
          <w:sz w:val="24"/>
          <w:szCs w:val="24"/>
          <w:highlight w:val="white"/>
        </w:rPr>
        <w:t> измерений наблюдаемая дисперсия среднего будет уменьшаться как </w:t>
      </w:r>
      <m:oMath>
        <m:r>
          <w:rPr>
            <w:rFonts w:ascii="Cambria Math" w:eastAsia="Cambria Math" w:hAnsi="Cambria Math"/>
            <w:color w:val="222222"/>
            <w:sz w:val="24"/>
            <w:szCs w:val="24"/>
            <w:highlight w:val="white"/>
          </w:rPr>
          <m:t>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oMath>
      <w:r w:rsidRPr="0029618A">
        <w:rPr>
          <w:rFonts w:eastAsia="Times New Roman"/>
          <w:color w:val="00000A"/>
          <w:sz w:val="24"/>
          <w:szCs w:val="24"/>
          <w:highlight w:val="white"/>
        </w:rPr>
        <w:t>. Стандартное отклонение можно рассматривать как абсол</w:t>
      </w:r>
      <w:proofErr w:type="spellStart"/>
      <w:r w:rsidRPr="0029618A">
        <w:rPr>
          <w:rFonts w:eastAsia="Times New Roman"/>
          <w:color w:val="00000A"/>
          <w:sz w:val="24"/>
          <w:szCs w:val="24"/>
          <w:highlight w:val="white"/>
        </w:rPr>
        <w:t>ютную</w:t>
      </w:r>
      <w:proofErr w:type="spellEnd"/>
      <w:r w:rsidRPr="0029618A">
        <w:rPr>
          <w:rFonts w:eastAsia="Times New Roman"/>
          <w:color w:val="00000A"/>
          <w:sz w:val="24"/>
          <w:szCs w:val="24"/>
          <w:highlight w:val="white"/>
        </w:rPr>
        <w:t xml:space="preserve"> погрешность измерения среднего, относительная погрешность при этом будет равна </w:t>
      </w:r>
      <m:oMath>
        <m:r>
          <w:rPr>
            <w:rFonts w:ascii="Cambria Math" w:eastAsia="Cambria Math" w:hAnsi="Cambria Math"/>
            <w:color w:val="222222"/>
            <w:sz w:val="24"/>
            <w:szCs w:val="24"/>
            <w:highlight w:val="white"/>
          </w:rPr>
          <m:t>δ=σ/(</m:t>
        </m:r>
        <m:rad>
          <m:radPr>
            <m:degHide m:val="1"/>
            <m:ctrlPr>
              <w:rPr>
                <w:rFonts w:ascii="Cambria Math" w:eastAsia="Cambria Math" w:hAnsi="Cambria Math"/>
                <w:color w:val="222222"/>
                <w:sz w:val="24"/>
                <w:szCs w:val="24"/>
                <w:highlight w:val="white"/>
              </w:rPr>
            </m:ctrlPr>
          </m:radPr>
          <m:deg/>
          <m:e>
            <m:r>
              <w:rPr>
                <w:rFonts w:ascii="Cambria Math" w:eastAsia="Cambria Math" w:hAnsi="Cambria Math"/>
                <w:color w:val="222222"/>
                <w:sz w:val="24"/>
                <w:szCs w:val="24"/>
                <w:highlight w:val="white"/>
              </w:rPr>
              <m:t>n</m:t>
            </m:r>
          </m:e>
        </m:rad>
        <m:r>
          <w:rPr>
            <w:rFonts w:ascii="Cambria Math" w:eastAsia="Cambria Math" w:hAnsi="Cambria Math"/>
            <w:color w:val="222222"/>
            <w:sz w:val="24"/>
            <w:szCs w:val="24"/>
            <w:highlight w:val="white"/>
          </w:rPr>
          <m:t>μ)</m:t>
        </m:r>
      </m:oMath>
      <w:r w:rsidRPr="0029618A">
        <w:rPr>
          <w:rFonts w:eastAsia="Times New Roman"/>
          <w:color w:val="00000A"/>
          <w:sz w:val="24"/>
          <w:szCs w:val="24"/>
          <w:highlight w:val="white"/>
        </w:rPr>
        <w:t xml:space="preserve">. Это весьма общие выводы, не зависящие для достаточно больших значений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от конкретной формы распределения случайной величины </w:t>
      </w:r>
      <m:oMath>
        <m:r>
          <w:rPr>
            <w:rFonts w:ascii="Cambria Math" w:eastAsia="Times New Roman" w:hAnsi="Cambria Math"/>
            <w:color w:val="00000A"/>
            <w:sz w:val="24"/>
            <w:szCs w:val="24"/>
            <w:highlight w:val="white"/>
          </w:rPr>
          <m:t>X</m:t>
        </m:r>
      </m:oMath>
      <w:r w:rsidRPr="0029618A">
        <w:rPr>
          <w:rFonts w:eastAsia="Times New Roman"/>
          <w:color w:val="00000A"/>
          <w:sz w:val="24"/>
          <w:szCs w:val="24"/>
          <w:highlight w:val="white"/>
        </w:rPr>
        <w:t>. Из них следуют два полезных правила (не закона):</w:t>
      </w:r>
    </w:p>
    <w:p w14:paraId="6C795828" w14:textId="77777777" w:rsidR="008E2D65" w:rsidRPr="0029618A" w:rsidRDefault="00662FA5">
      <w:pPr>
        <w:spacing w:before="240" w:after="240" w:line="300" w:lineRule="auto"/>
        <w:ind w:left="397" w:right="397"/>
        <w:rPr>
          <w:rFonts w:eastAsia="Times New Roman"/>
          <w:color w:val="1F497D"/>
          <w:sz w:val="24"/>
          <w:szCs w:val="24"/>
          <w:highlight w:val="white"/>
        </w:rPr>
      </w:pPr>
      <w:r w:rsidRPr="0029618A">
        <w:rPr>
          <w:rFonts w:eastAsia="Times New Roman"/>
          <w:color w:val="1F497D"/>
          <w:sz w:val="24"/>
          <w:szCs w:val="24"/>
          <w:highlight w:val="white"/>
        </w:rPr>
        <w:t xml:space="preserve">1. </w:t>
      </w:r>
      <w:r w:rsidRPr="0029618A">
        <w:rPr>
          <w:rFonts w:eastAsia="Times New Roman"/>
          <w:color w:val="1F497D"/>
          <w:sz w:val="24"/>
          <w:szCs w:val="24"/>
        </w:rPr>
        <w:t>Минимальное</w:t>
      </w:r>
      <w:r w:rsidRPr="0029618A">
        <w:rPr>
          <w:rFonts w:eastAsia="Times New Roman"/>
          <w:color w:val="1F497D"/>
          <w:sz w:val="24"/>
          <w:szCs w:val="24"/>
          <w:highlight w:val="white"/>
        </w:rPr>
        <w:t xml:space="preserve"> число испытаний </w:t>
      </w:r>
      <m:oMath>
        <m:r>
          <w:rPr>
            <w:rFonts w:ascii="Cambria Math" w:eastAsia="Cambria Math" w:hAnsi="Cambria Math"/>
            <w:color w:val="1F497D"/>
            <w:sz w:val="24"/>
            <w:szCs w:val="24"/>
            <w:highlight w:val="white"/>
          </w:rPr>
          <m:t>n</m:t>
        </m:r>
      </m:oMath>
      <w:r w:rsidRPr="0029618A">
        <w:rPr>
          <w:rFonts w:eastAsia="Times New Roman"/>
          <w:color w:val="1F497D"/>
          <w:sz w:val="24"/>
          <w:szCs w:val="24"/>
          <w:highlight w:val="white"/>
        </w:rPr>
        <w:t> должно диктоваться желаемой относительной погрешностью </w:t>
      </w:r>
      <m:oMath>
        <m:r>
          <w:rPr>
            <w:rFonts w:ascii="Cambria Math" w:hAnsi="Cambria Math"/>
          </w:rPr>
          <m:t>δ</m:t>
        </m:r>
      </m:oMath>
      <w:r w:rsidRPr="0029618A">
        <w:rPr>
          <w:rFonts w:eastAsia="Times New Roman"/>
          <w:color w:val="1F497D"/>
          <w:sz w:val="24"/>
          <w:szCs w:val="24"/>
          <w:highlight w:val="white"/>
        </w:rPr>
        <w:t>. При этом, если</w:t>
      </w:r>
    </w:p>
    <w:p w14:paraId="0637DF23" w14:textId="77777777" w:rsidR="008E2D65" w:rsidRPr="0029618A" w:rsidRDefault="00662FA5">
      <w:pPr>
        <w:keepNext/>
        <w:spacing w:before="120" w:after="120"/>
        <w:ind w:left="227" w:right="227"/>
        <w:jc w:val="center"/>
        <w:rPr>
          <w:rFonts w:eastAsia="Times New Roman"/>
          <w:i/>
          <w:color w:val="00000A"/>
          <w:sz w:val="24"/>
          <w:szCs w:val="24"/>
        </w:rPr>
      </w:pPr>
      <m:oMath>
        <m:r>
          <w:rPr>
            <w:rFonts w:ascii="Cambria Math" w:eastAsia="Cambria Math" w:hAnsi="Cambria Math"/>
            <w:color w:val="00000A"/>
            <w:sz w:val="24"/>
            <w:szCs w:val="24"/>
          </w:rPr>
          <w:lastRenderedPageBreak/>
          <m:t>n≥</m:t>
        </m:r>
        <m:sSup>
          <m:sSupPr>
            <m:ctrlPr>
              <w:rPr>
                <w:rFonts w:ascii="Cambria Math" w:eastAsia="Cambria Math" w:hAnsi="Cambria Math"/>
                <w:i/>
                <w:color w:val="00000A"/>
                <w:sz w:val="24"/>
                <w:szCs w:val="24"/>
              </w:rPr>
            </m:ctrlPr>
          </m:sSupPr>
          <m:e>
            <m:d>
              <m:dPr>
                <m:ctrlPr>
                  <w:rPr>
                    <w:rFonts w:ascii="Cambria Math" w:eastAsia="Cambria Math" w:hAnsi="Cambria Math"/>
                    <w:i/>
                    <w:color w:val="00000A"/>
                    <w:sz w:val="24"/>
                    <w:szCs w:val="24"/>
                  </w:rPr>
                </m:ctrlPr>
              </m:dPr>
              <m:e>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2σ</m:t>
                    </m:r>
                  </m:num>
                  <m:den>
                    <m:r>
                      <w:rPr>
                        <w:rFonts w:ascii="Cambria Math" w:eastAsia="Cambria Math" w:hAnsi="Cambria Math"/>
                        <w:color w:val="00000A"/>
                        <w:sz w:val="24"/>
                        <w:szCs w:val="24"/>
                      </w:rPr>
                      <m:t>μδ</m:t>
                    </m:r>
                  </m:den>
                </m:f>
              </m:e>
            </m:d>
          </m:e>
          <m:sup>
            <m:r>
              <w:rPr>
                <w:rFonts w:ascii="Cambria Math" w:eastAsia="Cambria Math" w:hAnsi="Cambria Math"/>
                <w:color w:val="00000A"/>
                <w:sz w:val="24"/>
                <w:szCs w:val="24"/>
              </w:rPr>
              <m:t>2</m:t>
            </m:r>
          </m:sup>
        </m:sSup>
      </m:oMath>
      <w:r w:rsidRPr="0029618A">
        <w:rPr>
          <w:rFonts w:eastAsia="Times New Roman"/>
          <w:i/>
          <w:color w:val="00000A"/>
          <w:sz w:val="24"/>
          <w:szCs w:val="24"/>
        </w:rPr>
        <w:t>,</w:t>
      </w:r>
    </w:p>
    <w:p w14:paraId="2877E4B5" w14:textId="7024A31A" w:rsidR="008E2D65" w:rsidRPr="0029618A" w:rsidRDefault="00662FA5">
      <w:pPr>
        <w:spacing w:before="240" w:after="240" w:line="300" w:lineRule="auto"/>
        <w:ind w:left="397" w:right="397"/>
        <w:rPr>
          <w:rFonts w:eastAsia="Times New Roman"/>
          <w:color w:val="1F497D"/>
          <w:sz w:val="24"/>
          <w:szCs w:val="24"/>
          <w:highlight w:val="white"/>
        </w:rPr>
      </w:pPr>
      <w:r w:rsidRPr="0029618A">
        <w:rPr>
          <w:rFonts w:eastAsia="Times New Roman"/>
          <w:color w:val="1F497D"/>
          <w:sz w:val="24"/>
          <w:szCs w:val="24"/>
          <w:highlight w:val="white"/>
        </w:rPr>
        <w:t>то вероятность того, что наблюдаемое среднее останется в пределах заданной погрешности, будет не менее </w:t>
      </w:r>
      <m:oMath>
        <m:r>
          <w:rPr>
            <w:rFonts w:ascii="Cambria Math" w:eastAsia="Cambria Math" w:hAnsi="Cambria Math"/>
            <w:color w:val="1F497D"/>
            <w:sz w:val="24"/>
            <w:szCs w:val="24"/>
            <w:highlight w:val="white"/>
          </w:rPr>
          <m:t>95%</m:t>
        </m:r>
      </m:oMath>
      <w:r w:rsidRPr="0029618A">
        <w:rPr>
          <w:rFonts w:eastAsia="Times New Roman"/>
          <w:color w:val="1F497D"/>
          <w:sz w:val="24"/>
          <w:szCs w:val="24"/>
          <w:highlight w:val="white"/>
        </w:rPr>
        <w:t>. При </w:t>
      </w:r>
      <m:oMath>
        <m:r>
          <w:rPr>
            <w:rFonts w:ascii="Cambria Math" w:hAnsi="Cambria Math"/>
          </w:rPr>
          <m:t>μ</m:t>
        </m:r>
      </m:oMath>
      <w:r w:rsidR="00D80E1D">
        <w:rPr>
          <w:rFonts w:eastAsia="Times New Roman"/>
          <w:color w:val="1F497D"/>
          <w:sz w:val="24"/>
          <w:szCs w:val="24"/>
          <w:highlight w:val="white"/>
        </w:rPr>
        <w:t xml:space="preserve">, </w:t>
      </w:r>
      <w:r w:rsidRPr="0029618A">
        <w:rPr>
          <w:rFonts w:eastAsia="Times New Roman"/>
          <w:color w:val="1F497D"/>
          <w:sz w:val="24"/>
          <w:szCs w:val="24"/>
          <w:highlight w:val="white"/>
        </w:rPr>
        <w:t>близком к нулю, относительную погрешность лучше заменить на абсолютную.</w:t>
      </w:r>
      <w:r w:rsidRPr="0029618A">
        <w:rPr>
          <w:rFonts w:eastAsia="Times New Roman"/>
          <w:color w:val="1F497D"/>
          <w:sz w:val="24"/>
          <w:szCs w:val="24"/>
        </w:rPr>
        <w:br/>
      </w:r>
      <w:r w:rsidRPr="0029618A">
        <w:rPr>
          <w:rFonts w:eastAsia="Times New Roman"/>
          <w:color w:val="1F497D"/>
          <w:sz w:val="24"/>
          <w:szCs w:val="24"/>
          <w:highlight w:val="white"/>
        </w:rPr>
        <w:t>2. Пусть нулевой гипотезой будет предположение, что наблюдаемое среднее значение равно </w:t>
      </w:r>
      <m:oMath>
        <m:r>
          <w:rPr>
            <w:rFonts w:ascii="Cambria Math" w:hAnsi="Cambria Math"/>
          </w:rPr>
          <m:t>μ</m:t>
        </m:r>
      </m:oMath>
      <w:r w:rsidRPr="0029618A">
        <w:rPr>
          <w:rFonts w:eastAsia="Times New Roman"/>
          <w:color w:val="1F497D"/>
          <w:sz w:val="24"/>
          <w:szCs w:val="24"/>
          <w:highlight w:val="white"/>
        </w:rPr>
        <w:t>. Тогда, если наблюдаемое среднее не выходит за пределы </w:t>
      </w:r>
      <m:oMath>
        <m:r>
          <w:rPr>
            <w:rFonts w:ascii="Cambria Math" w:eastAsia="Cambria Math" w:hAnsi="Cambria Math"/>
            <w:color w:val="1F497D"/>
            <w:sz w:val="24"/>
            <w:szCs w:val="24"/>
            <w:highlight w:val="white"/>
          </w:rPr>
          <m:t>μ±2σ/</m:t>
        </m:r>
        <m:rad>
          <m:radPr>
            <m:degHide m:val="1"/>
            <m:ctrlPr>
              <w:rPr>
                <w:rFonts w:ascii="Cambria Math" w:eastAsia="Cambria Math" w:hAnsi="Cambria Math"/>
                <w:color w:val="1F497D"/>
                <w:sz w:val="24"/>
                <w:szCs w:val="24"/>
                <w:highlight w:val="white"/>
              </w:rPr>
            </m:ctrlPr>
          </m:radPr>
          <m:deg/>
          <m:e>
            <m:r>
              <w:rPr>
                <w:rFonts w:ascii="Cambria Math" w:eastAsia="Cambria Math" w:hAnsi="Cambria Math"/>
                <w:color w:val="1F497D"/>
                <w:sz w:val="24"/>
                <w:szCs w:val="24"/>
                <w:highlight w:val="white"/>
              </w:rPr>
              <m:t>n</m:t>
            </m:r>
          </m:e>
        </m:rad>
      </m:oMath>
      <w:r w:rsidRPr="0029618A">
        <w:rPr>
          <w:rFonts w:eastAsia="Times New Roman"/>
          <w:color w:val="1F497D"/>
          <w:sz w:val="24"/>
          <w:szCs w:val="24"/>
          <w:highlight w:val="white"/>
        </w:rPr>
        <w:t>, то вероятность того, что нулевая гипотеза верна, будет не менее </w:t>
      </w:r>
      <m:oMath>
        <m:r>
          <w:rPr>
            <w:rFonts w:ascii="Cambria Math" w:eastAsia="Cambria Math" w:hAnsi="Cambria Math"/>
            <w:color w:val="1F497D"/>
            <w:sz w:val="24"/>
            <w:szCs w:val="24"/>
            <w:highlight w:val="white"/>
          </w:rPr>
          <m:t>95%</m:t>
        </m:r>
      </m:oMath>
      <w:r w:rsidRPr="0029618A">
        <w:rPr>
          <w:rFonts w:eastAsia="Times New Roman"/>
          <w:color w:val="1F497D"/>
          <w:sz w:val="24"/>
          <w:szCs w:val="24"/>
          <w:highlight w:val="white"/>
        </w:rPr>
        <w:t>.</w:t>
      </w:r>
    </w:p>
    <w:p w14:paraId="1A8DC6ED"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 использовании этих правил неизвестное </w:t>
      </w:r>
      <m:oMath>
        <m:r>
          <w:rPr>
            <w:rFonts w:ascii="Cambria Math" w:hAnsi="Cambria Math"/>
          </w:rPr>
          <m:t>σ</m:t>
        </m:r>
      </m:oMath>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 xml:space="preserve">, после чего можно уточнить необходимое число экспериментов. Зачастую, если у нас есть предположение о законе распределения, значение </w:t>
      </w:r>
      <m:oMath>
        <m:r>
          <w:rPr>
            <w:rFonts w:ascii="Cambria Math" w:hAnsi="Cambria Math"/>
          </w:rPr>
          <m:t>σ</m:t>
        </m:r>
      </m:oMath>
      <w:r w:rsidRPr="0029618A">
        <w:rPr>
          <w:rFonts w:eastAsia="Times New Roman"/>
          <w:color w:val="00000A"/>
          <w:sz w:val="24"/>
          <w:szCs w:val="24"/>
          <w:highlight w:val="white"/>
        </w:rPr>
        <w:t xml:space="preserve"> можно однозначно вывести из значения </w:t>
      </w:r>
      <m:oMath>
        <m:r>
          <w:rPr>
            <w:rFonts w:ascii="Cambria Math" w:hAnsi="Cambria Math"/>
          </w:rPr>
          <m:t>μ</m:t>
        </m:r>
      </m:oMath>
      <w:r w:rsidRPr="0029618A">
        <w:rPr>
          <w:rFonts w:eastAsia="Times New Roman"/>
          <w:color w:val="00000A"/>
          <w:sz w:val="24"/>
          <w:szCs w:val="24"/>
          <w:highlight w:val="white"/>
        </w:rPr>
        <w:t xml:space="preserve">. </w:t>
      </w:r>
    </w:p>
    <w:p w14:paraId="4C153D66" w14:textId="77777777"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на </w:t>
      </w:r>
      <m:oMath>
        <m:r>
          <w:rPr>
            <w:rFonts w:ascii="Cambria Math" w:eastAsia="Cambria Math" w:hAnsi="Cambria Math"/>
            <w:color w:val="222222"/>
            <w:sz w:val="24"/>
            <w:szCs w:val="24"/>
            <w:highlight w:val="white"/>
          </w:rPr>
          <m:t>3σ</m:t>
        </m:r>
      </m:oMath>
      <w:r w:rsidRPr="0029618A">
        <w:rPr>
          <w:rFonts w:eastAsia="Times New Roman"/>
          <w:color w:val="00000A"/>
          <w:sz w:val="24"/>
          <w:szCs w:val="24"/>
          <w:highlight w:val="white"/>
        </w:rPr>
        <w:t>, то степень уверенности вырастет до </w:t>
      </w:r>
      <m:oMath>
        <m:r>
          <w:rPr>
            <w:rFonts w:ascii="Cambria Math" w:eastAsia="Cambria Math" w:hAnsi="Cambria Math"/>
            <w:color w:val="222222"/>
            <w:sz w:val="24"/>
            <w:szCs w:val="24"/>
            <w:highlight w:val="white"/>
          </w:rPr>
          <m:t>99.7%</m:t>
        </m:r>
      </m:oMath>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m:oMath>
        <m:r>
          <w:rPr>
            <w:rFonts w:ascii="Cambria Math" w:eastAsia="Cambria Math" w:hAnsi="Cambria Math"/>
            <w:color w:val="222222"/>
            <w:sz w:val="24"/>
            <w:szCs w:val="24"/>
            <w:highlight w:val="white"/>
          </w:rPr>
          <m:t>5σ</m:t>
        </m:r>
      </m:oMath>
      <w:r w:rsidRPr="0029618A">
        <w:rPr>
          <w:rFonts w:eastAsia="Cambria Math"/>
          <w:color w:val="222222"/>
          <w:sz w:val="24"/>
          <w:szCs w:val="24"/>
          <w:highlight w:val="white"/>
        </w:rPr>
        <w:t>.</w:t>
      </w:r>
    </w:p>
    <w:p w14:paraId="65E160F2" w14:textId="2D99A1A2" w:rsidR="008E2D65" w:rsidRPr="0029618A" w:rsidRDefault="00662FA5">
      <w:pPr>
        <w:ind w:firstLine="397"/>
        <w:jc w:val="both"/>
        <w:rPr>
          <w:rFonts w:eastAsia="Times New Roman"/>
          <w:sz w:val="24"/>
          <w:szCs w:val="24"/>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sidR="00873FA5">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 </w:t>
      </w:r>
      <m:oMath>
        <m:r>
          <w:rPr>
            <w:rFonts w:ascii="Cambria Math" w:eastAsia="Cambria Math" w:hAnsi="Cambria Math"/>
            <w:color w:val="222222"/>
            <w:sz w:val="24"/>
            <w:szCs w:val="24"/>
            <w:highlight w:val="white"/>
          </w:rPr>
          <m:t>p</m:t>
        </m:r>
      </m:oMath>
      <w:r w:rsidR="0096687A">
        <w:rPr>
          <w:rFonts w:eastAsia="Times New Roman"/>
          <w:color w:val="00000A"/>
          <w:sz w:val="24"/>
          <w:szCs w:val="24"/>
          <w:highlight w:val="white"/>
        </w:rPr>
        <w:t xml:space="preserve"> и неудачи </w:t>
      </w:r>
      <m:oMath>
        <m:r>
          <w:rPr>
            <w:rFonts w:ascii="Cambria Math" w:eastAsia="Times New Roman" w:hAnsi="Cambria Math"/>
            <w:color w:val="00000A"/>
            <w:sz w:val="24"/>
            <w:szCs w:val="24"/>
            <w:highlight w:val="white"/>
          </w:rPr>
          <m:t>1-</m:t>
        </m:r>
        <m:r>
          <w:rPr>
            <w:rFonts w:ascii="Cambria Math" w:eastAsia="Cambria Math" w:hAnsi="Cambria Math"/>
            <w:color w:val="222222"/>
            <w:sz w:val="24"/>
            <w:szCs w:val="24"/>
            <w:highlight w:val="white"/>
          </w:rPr>
          <m:t>p</m:t>
        </m:r>
      </m:oMath>
      <w:r w:rsidR="0096687A">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 </w:t>
      </w:r>
      <m:oMath>
        <m:r>
          <w:rPr>
            <w:rFonts w:ascii="Cambria Math" w:eastAsia="Cambria Math" w:hAnsi="Cambria Math"/>
            <w:color w:val="222222"/>
            <w:sz w:val="24"/>
            <w:szCs w:val="24"/>
            <w:highlight w:val="white"/>
          </w:rPr>
          <m:t>μ=p</m:t>
        </m:r>
      </m:oMath>
      <w:r w:rsidRPr="0029618A">
        <w:rPr>
          <w:rFonts w:eastAsia="Times New Roman"/>
          <w:color w:val="00000A"/>
          <w:sz w:val="24"/>
          <w:szCs w:val="24"/>
          <w:highlight w:val="white"/>
        </w:rPr>
        <w:t> и </w:t>
      </w:r>
      <m:oMath>
        <m:r>
          <w:rPr>
            <w:rFonts w:ascii="Cambria Math" w:eastAsia="Cambria Math" w:hAnsi="Cambria Math"/>
            <w:color w:val="222222"/>
            <w:sz w:val="24"/>
            <w:szCs w:val="24"/>
            <w:highlight w:val="white"/>
          </w:rPr>
          <m:t>σ=p(1-p)</m:t>
        </m:r>
      </m:oMath>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12511D87" w14:textId="4B8CA7DB" w:rsidR="008E2D65" w:rsidRPr="0029618A" w:rsidRDefault="00662FA5">
      <w:pPr>
        <w:ind w:firstLine="397"/>
        <w:jc w:val="center"/>
        <w:rPr>
          <w:rFonts w:eastAsia="Cambria Math"/>
          <w:sz w:val="24"/>
          <w:szCs w:val="24"/>
        </w:rPr>
      </w:pPr>
      <m:oMathPara>
        <m:oMath>
          <m:r>
            <w:rPr>
              <w:rFonts w:ascii="Cambria Math" w:eastAsia="Cambria Math" w:hAnsi="Cambria Math"/>
              <w:sz w:val="24"/>
              <w:szCs w:val="24"/>
            </w:rPr>
            <m:t>n≥</m:t>
          </m:r>
          <m:f>
            <m:fPr>
              <m:ctrlPr>
                <w:rPr>
                  <w:rFonts w:ascii="Cambria Math" w:eastAsia="Cambria Math" w:hAnsi="Cambria Math"/>
                  <w:sz w:val="24"/>
                  <w:szCs w:val="24"/>
                </w:rPr>
              </m:ctrlPr>
            </m:fPr>
            <m:num>
              <m:r>
                <w:rPr>
                  <w:rFonts w:ascii="Cambria Math" w:eastAsia="Cambria Math" w:hAnsi="Cambria Math"/>
                  <w:sz w:val="24"/>
                  <w:szCs w:val="24"/>
                </w:rPr>
                <m:t>4</m:t>
              </m:r>
            </m:num>
            <m:den>
              <m:sSup>
                <m:sSupPr>
                  <m:ctrlPr>
                    <w:rPr>
                      <w:rFonts w:ascii="Cambria Math" w:eastAsia="Cambria Math" w:hAnsi="Cambria Math"/>
                      <w:sz w:val="24"/>
                      <w:szCs w:val="24"/>
                    </w:rPr>
                  </m:ctrlPr>
                </m:sSupPr>
                <m:e>
                  <m:r>
                    <w:rPr>
                      <w:rFonts w:ascii="Cambria Math" w:eastAsia="Cambria Math" w:hAnsi="Cambria Math"/>
                      <w:sz w:val="24"/>
                      <w:szCs w:val="24"/>
                    </w:rPr>
                    <m:t>δ</m:t>
                  </m:r>
                </m:e>
                <m:sup>
                  <m:r>
                    <w:rPr>
                      <w:rFonts w:ascii="Cambria Math" w:eastAsia="Cambria Math" w:hAnsi="Cambria Math"/>
                      <w:sz w:val="24"/>
                      <w:szCs w:val="24"/>
                    </w:rPr>
                    <m:t>2</m:t>
                  </m:r>
                </m:sup>
              </m:sSup>
            </m:den>
          </m:f>
          <m:f>
            <m:fPr>
              <m:ctrlPr>
                <w:rPr>
                  <w:rFonts w:ascii="Cambria Math" w:eastAsia="Cambria Math" w:hAnsi="Cambria Math"/>
                  <w:sz w:val="24"/>
                  <w:szCs w:val="24"/>
                </w:rPr>
              </m:ctrlPr>
            </m:fPr>
            <m:num>
              <m:r>
                <w:rPr>
                  <w:rFonts w:ascii="Cambria Math" w:eastAsia="Cambria Math" w:hAnsi="Cambria Math"/>
                  <w:sz w:val="24"/>
                  <w:szCs w:val="24"/>
                </w:rPr>
                <m:t>1-p</m:t>
              </m:r>
            </m:num>
            <m:den>
              <m:r>
                <w:rPr>
                  <w:rFonts w:ascii="Cambria Math" w:eastAsia="Cambria Math" w:hAnsi="Cambria Math"/>
                  <w:sz w:val="24"/>
                  <w:szCs w:val="24"/>
                </w:rPr>
                <m:t>p</m:t>
              </m:r>
            </m:den>
          </m:f>
          <m:r>
            <w:rPr>
              <w:rFonts w:ascii="Cambria Math" w:eastAsia="Cambria Math" w:hAnsi="Cambria Math"/>
              <w:sz w:val="24"/>
              <w:szCs w:val="24"/>
            </w:rPr>
            <m:t xml:space="preserve"> и np±2n</m:t>
          </m:r>
          <m:rad>
            <m:radPr>
              <m:degHide m:val="1"/>
              <m:ctrlPr>
                <w:rPr>
                  <w:rFonts w:ascii="Cambria Math" w:eastAsia="Cambria Math" w:hAnsi="Cambria Math"/>
                  <w:sz w:val="24"/>
                  <w:szCs w:val="24"/>
                </w:rPr>
              </m:ctrlPr>
            </m:radPr>
            <m:deg/>
            <m:e>
              <m:r>
                <w:rPr>
                  <w:rFonts w:ascii="Cambria Math" w:eastAsia="Cambria Math" w:hAnsi="Cambria Math"/>
                  <w:sz w:val="24"/>
                  <w:szCs w:val="24"/>
                </w:rPr>
                <m:t>p(1-p)</m:t>
              </m:r>
            </m:e>
          </m:rad>
          <m:r>
            <w:rPr>
              <w:rFonts w:ascii="Cambria Math" w:eastAsia="Cambria Math" w:hAnsi="Cambria Math"/>
              <w:sz w:val="24"/>
              <w:szCs w:val="24"/>
            </w:rPr>
            <m:t>.</m:t>
          </m:r>
        </m:oMath>
      </m:oMathPara>
    </w:p>
    <w:p w14:paraId="4CE66FF3"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главе про монетку мы упомянули результат, опубликованный Перси </w:t>
      </w:r>
      <w:proofErr w:type="spellStart"/>
      <w:r w:rsidRPr="0029618A">
        <w:rPr>
          <w:rFonts w:eastAsia="Times New Roman"/>
          <w:color w:val="00000A"/>
          <w:sz w:val="24"/>
          <w:szCs w:val="24"/>
          <w:highlight w:val="white"/>
        </w:rPr>
        <w:t>Диаконисом</w:t>
      </w:r>
      <w:proofErr w:type="spellEnd"/>
      <w:r w:rsidRPr="0029618A">
        <w:rPr>
          <w:rFonts w:eastAsia="Times New Roman"/>
          <w:color w:val="00000A"/>
          <w:sz w:val="24"/>
          <w:szCs w:val="24"/>
          <w:highlight w:val="white"/>
        </w:rPr>
        <w:t xml:space="preserve">,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w:t>
      </w:r>
      <m:oMath>
        <m:r>
          <w:rPr>
            <w:rFonts w:ascii="Cambria Math" w:eastAsia="Cambria Math" w:hAnsi="Cambria Math"/>
            <w:color w:val="00000A"/>
            <w:sz w:val="24"/>
            <w:szCs w:val="24"/>
          </w:rPr>
          <m:t>51%</m:t>
        </m:r>
      </m:oMath>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3F61A80D" w14:textId="060E3EDD"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w:t>
      </w:r>
      <m:oMath>
        <m:r>
          <w:rPr>
            <w:rFonts w:ascii="Cambria Math" w:eastAsia="Cambria Math" w:hAnsi="Cambria Math"/>
            <w:color w:val="00000A"/>
            <w:sz w:val="24"/>
            <w:szCs w:val="24"/>
          </w:rPr>
          <m:t>0,005</m:t>
        </m:r>
      </m:oMath>
      <w:r w:rsidRPr="0029618A">
        <w:rPr>
          <w:rFonts w:eastAsia="Times New Roman"/>
          <w:color w:val="00000A"/>
          <w:sz w:val="24"/>
          <w:szCs w:val="24"/>
          <w:highlight w:val="white"/>
        </w:rPr>
        <w:t xml:space="preserve">, или относительная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0,005</m:t>
            </m:r>
          </m:num>
          <m:den>
            <m:r>
              <w:rPr>
                <w:rFonts w:ascii="Cambria Math" w:eastAsia="Cambria Math" w:hAnsi="Cambria Math"/>
                <w:color w:val="00000A"/>
                <w:sz w:val="24"/>
                <w:szCs w:val="24"/>
              </w:rPr>
              <m:t>0,5</m:t>
            </m:r>
          </m:den>
        </m:f>
        <m:r>
          <w:rPr>
            <w:rFonts w:ascii="Cambria Math" w:eastAsia="Cambria Math" w:hAnsi="Cambria Math"/>
            <w:color w:val="00000A"/>
            <w:sz w:val="24"/>
            <w:szCs w:val="24"/>
          </w:rPr>
          <m:t>=0,01</m:t>
        </m:r>
      </m:oMath>
      <w:r w:rsidRPr="0029618A">
        <w:rPr>
          <w:rFonts w:eastAsia="Times New Roman"/>
          <w:color w:val="00000A"/>
          <w:sz w:val="24"/>
          <w:szCs w:val="24"/>
          <w:highlight w:val="white"/>
        </w:rPr>
        <w:t xml:space="preserve">. Отсюда имеем оценку для </w:t>
      </w:r>
      <m:oMath>
        <m:r>
          <w:rPr>
            <w:rFonts w:ascii="Cambria Math" w:eastAsia="Times New Roman" w:hAnsi="Cambria Math"/>
            <w:color w:val="00000A"/>
            <w:sz w:val="24"/>
            <w:szCs w:val="24"/>
            <w:highlight w:val="white"/>
          </w:rPr>
          <m:t>n</m:t>
        </m:r>
      </m:oMath>
      <w:r w:rsidRPr="0029618A">
        <w:rPr>
          <w:rFonts w:eastAsia="Times New Roman"/>
          <w:color w:val="00000A"/>
          <w:sz w:val="24"/>
          <w:szCs w:val="24"/>
          <w:highlight w:val="white"/>
        </w:rPr>
        <w:t>:</w:t>
      </w:r>
      <m:oMath>
        <m:sSup>
          <m:sSupPr>
            <m:ctrlPr>
              <w:rPr>
                <w:rFonts w:ascii="Cambria Math" w:eastAsia="Cambria Math" w:hAnsi="Cambria Math"/>
                <w:color w:val="00000A"/>
                <w:sz w:val="24"/>
                <w:szCs w:val="24"/>
              </w:rPr>
            </m:ctrlPr>
          </m:sSupPr>
          <m:e>
            <m:d>
              <m:dPr>
                <m:ctrlPr>
                  <w:rPr>
                    <w:rFonts w:ascii="Cambria Math" w:hAnsi="Cambria Math"/>
                  </w:rPr>
                </m:ctrlPr>
              </m:dPr>
              <m:e>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2</m:t>
                    </m:r>
                  </m:num>
                  <m:den>
                    <m:r>
                      <w:rPr>
                        <w:rFonts w:ascii="Cambria Math" w:eastAsia="Cambria Math" w:hAnsi="Cambria Math"/>
                        <w:color w:val="00000A"/>
                        <w:sz w:val="24"/>
                        <w:szCs w:val="24"/>
                      </w:rPr>
                      <m:t>0,01</m:t>
                    </m:r>
                  </m:den>
                </m:f>
              </m:e>
            </m:d>
          </m:e>
          <m:sup>
            <m:r>
              <w:rPr>
                <w:rFonts w:ascii="Cambria Math" w:eastAsia="Cambria Math" w:hAnsi="Cambria Math"/>
                <w:color w:val="00000A"/>
                <w:sz w:val="24"/>
                <w:szCs w:val="24"/>
              </w:rPr>
              <m:t>2</m:t>
            </m:r>
          </m:sup>
        </m:sSup>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sidR="00770A66">
        <w:rPr>
          <w:rFonts w:eastAsia="Times New Roman"/>
          <w:color w:val="00000A"/>
          <w:sz w:val="24"/>
          <w:szCs w:val="24"/>
          <w:highlight w:val="white"/>
        </w:rPr>
        <w:t>полсуток</w:t>
      </w:r>
      <w:r w:rsidR="00770A66" w:rsidRPr="002961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подбрасывания монетки без единого перерыва. Это нижняя оценка, если же мы </w:t>
      </w:r>
      <w:r w:rsidRPr="0029618A">
        <w:rPr>
          <w:rFonts w:eastAsia="Times New Roman"/>
          <w:color w:val="00000A"/>
          <w:sz w:val="24"/>
          <w:szCs w:val="24"/>
          <w:highlight w:val="white"/>
        </w:rPr>
        <w:lastRenderedPageBreak/>
        <w:t xml:space="preserve">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14:paraId="2078CE58"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На рисунке показаны результаты </w:t>
      </w:r>
      <m:oMath>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испытаний идеальной и слегка неидеальной «монеток», проводимых с целью вычислить вероятность выпадения, скажем, орла. Слова «монетка» и «подбрасывание» взяты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w:t>
      </w:r>
      <w:proofErr w:type="spellStart"/>
      <w:r w:rsidRPr="0029618A">
        <w:rPr>
          <w:rFonts w:eastAsia="Times New Roman"/>
          <w:color w:val="00000A"/>
          <w:sz w:val="24"/>
          <w:szCs w:val="24"/>
          <w:highlight w:val="white"/>
        </w:rPr>
        <w:t>тка</w:t>
      </w:r>
      <w:proofErr w:type="spellEnd"/>
      <w:r w:rsidRPr="0029618A">
        <w:rPr>
          <w:rFonts w:eastAsia="Times New Roman"/>
          <w:color w:val="00000A"/>
          <w:sz w:val="24"/>
          <w:szCs w:val="24"/>
          <w:highlight w:val="white"/>
        </w:rPr>
        <w:t xml:space="preserve"> — неплохой генератор случайного выбора из двух равновероятных вариантов.</w:t>
      </w:r>
    </w:p>
    <w:p w14:paraId="5590D4B8" w14:textId="77777777" w:rsidR="008E2D65" w:rsidRPr="0029618A" w:rsidRDefault="008E2D65">
      <w:pPr>
        <w:spacing w:line="288" w:lineRule="auto"/>
        <w:ind w:firstLine="397"/>
        <w:jc w:val="both"/>
        <w:rPr>
          <w:rFonts w:eastAsia="Times New Roman"/>
          <w:color w:val="00000A"/>
          <w:sz w:val="24"/>
          <w:szCs w:val="24"/>
        </w:rPr>
      </w:pPr>
    </w:p>
    <w:p w14:paraId="303D6D03" w14:textId="77777777" w:rsidR="008E2D65" w:rsidRPr="0029618A" w:rsidRDefault="00662FA5">
      <w:pPr>
        <w:spacing w:before="120" w:after="120"/>
        <w:jc w:val="center"/>
        <w:rPr>
          <w:rFonts w:eastAsia="Times New Roman"/>
          <w:i/>
          <w:color w:val="00000A"/>
          <w:sz w:val="24"/>
          <w:szCs w:val="24"/>
          <w:highlight w:val="white"/>
        </w:rPr>
      </w:pPr>
      <w:r w:rsidRPr="0029618A">
        <w:rPr>
          <w:rFonts w:eastAsia="Times New Roman"/>
          <w:i/>
          <w:noProof/>
          <w:color w:val="00000A"/>
          <w:sz w:val="24"/>
          <w:szCs w:val="24"/>
        </w:rPr>
        <w:drawing>
          <wp:inline distT="0" distB="0" distL="0" distR="0" wp14:anchorId="53CFB341" wp14:editId="621CB36E">
            <wp:extent cx="4238625" cy="3115372"/>
            <wp:effectExtent l="0" t="0" r="0" b="0"/>
            <wp:docPr id="100" name="image96.png" descr="C:\tmp\podlost\ToH\html\figures\buter\pqd2hpbqdysnxmwcw19gcili-kc.png"/>
            <wp:cNvGraphicFramePr/>
            <a:graphic xmlns:a="http://schemas.openxmlformats.org/drawingml/2006/main">
              <a:graphicData uri="http://schemas.openxmlformats.org/drawingml/2006/picture">
                <pic:pic xmlns:pic="http://schemas.openxmlformats.org/drawingml/2006/picture">
                  <pic:nvPicPr>
                    <pic:cNvPr id="0" name="image96.png" descr="C:\tmp\podlost\ToH\html\figures\buter\pqd2hpbqdysnxmwcw19gcili-kc.png"/>
                    <pic:cNvPicPr preferRelativeResize="0"/>
                  </pic:nvPicPr>
                  <pic:blipFill>
                    <a:blip r:embed="rId40" cstate="print"/>
                    <a:srcRect/>
                    <a:stretch>
                      <a:fillRect/>
                    </a:stretch>
                  </pic:blipFill>
                  <pic:spPr>
                    <a:xfrm>
                      <a:off x="0" y="0"/>
                      <a:ext cx="4238625" cy="3115372"/>
                    </a:xfrm>
                    <a:prstGeom prst="rect">
                      <a:avLst/>
                    </a:prstGeom>
                    <a:ln/>
                  </pic:spPr>
                </pic:pic>
              </a:graphicData>
            </a:graphic>
          </wp:inline>
        </w:drawing>
      </w:r>
    </w:p>
    <w:p w14:paraId="3F8BE195" w14:textId="77777777"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 xml:space="preserve">Эксперименты с подбрасыванием идеальной и слегка неидеальной монетки с целью зафиксировать её </w:t>
      </w:r>
      <w:proofErr w:type="spellStart"/>
      <w:r w:rsidRPr="0029618A">
        <w:rPr>
          <w:rFonts w:eastAsia="Times New Roman"/>
          <w:i/>
          <w:color w:val="00000A"/>
          <w:sz w:val="24"/>
          <w:szCs w:val="24"/>
        </w:rPr>
        <w:t>неидеальность</w:t>
      </w:r>
      <w:proofErr w:type="spellEnd"/>
      <w:r w:rsidRPr="0029618A">
        <w:rPr>
          <w:rFonts w:eastAsia="Times New Roman"/>
          <w:i/>
          <w:color w:val="00000A"/>
          <w:sz w:val="24"/>
          <w:szCs w:val="24"/>
        </w:rPr>
        <w:t>.</w:t>
      </w:r>
    </w:p>
    <w:p w14:paraId="7459F4A1" w14:textId="197D871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w:t>
      </w:r>
      <w:r w:rsidRPr="0029618A">
        <w:rPr>
          <w:rFonts w:eastAsia="Times New Roman"/>
          <w:color w:val="00000A"/>
          <w:sz w:val="24"/>
          <w:szCs w:val="24"/>
          <w:highlight w:val="white"/>
        </w:rPr>
        <w:lastRenderedPageBreak/>
        <w:t>гистограммах близко к нормальному. Однако, вблизи нуля</w:t>
      </w:r>
      <w:r w:rsidR="00873FA5">
        <w:rPr>
          <w:rFonts w:eastAsia="Times New Roman"/>
          <w:color w:val="00000A"/>
          <w:sz w:val="24"/>
          <w:szCs w:val="24"/>
          <w:highlight w:val="white"/>
        </w:rPr>
        <w:t xml:space="preserve"> характер разброса изменяется</w:t>
      </w:r>
      <w:r w:rsidR="00250AEF">
        <w:rPr>
          <w:rFonts w:eastAsia="Times New Roman"/>
          <w:color w:val="00000A"/>
          <w:sz w:val="24"/>
          <w:szCs w:val="24"/>
          <w:highlight w:val="white"/>
        </w:rPr>
        <w:t xml:space="preserve">, распределение точек становится близким к другому, часто встречающемуся </w:t>
      </w:r>
      <w:r w:rsidR="00250AEF" w:rsidRPr="00335FE6">
        <w:rPr>
          <w:rFonts w:eastAsia="Times New Roman"/>
          <w:i/>
          <w:color w:val="00000A"/>
          <w:sz w:val="24"/>
          <w:szCs w:val="24"/>
          <w:highlight w:val="white"/>
        </w:rPr>
        <w:t>экспоненциальному</w:t>
      </w:r>
      <w:r w:rsidR="00250AEF">
        <w:rPr>
          <w:rFonts w:eastAsia="Times New Roman"/>
          <w:color w:val="00000A"/>
          <w:sz w:val="24"/>
          <w:szCs w:val="24"/>
          <w:highlight w:val="white"/>
        </w:rPr>
        <w:t xml:space="preserve"> распределению</w:t>
      </w:r>
      <w:ins w:id="1130" w:author="Пользователь" w:date="2019-11-12T20:11:00Z">
        <w:r w:rsidR="00BC3668">
          <w:rPr>
            <w:rFonts w:eastAsia="Times New Roman"/>
            <w:color w:val="00000A"/>
            <w:sz w:val="24"/>
            <w:szCs w:val="24"/>
            <w:highlight w:val="white"/>
          </w:rPr>
          <w:t xml:space="preserve"> </w:t>
        </w:r>
      </w:ins>
      <w:del w:id="1131" w:author="Пользователь" w:date="2019-11-12T20:11:00Z">
        <w:r w:rsidR="00250AEF" w:rsidDel="00BC3668">
          <w:rPr>
            <w:rFonts w:eastAsia="Times New Roman"/>
            <w:color w:val="00000A"/>
            <w:sz w:val="24"/>
            <w:szCs w:val="24"/>
            <w:highlight w:val="white"/>
          </w:rPr>
          <w:delText>.</w:delText>
        </w:r>
      </w:del>
      <w:commentRangeStart w:id="1132"/>
      <w:r w:rsidRPr="0029618A">
        <w:rPr>
          <w:rFonts w:eastAsia="Times New Roman"/>
          <w:color w:val="00000A"/>
          <w:sz w:val="24"/>
          <w:szCs w:val="24"/>
          <w:highlight w:val="white"/>
        </w:rPr>
        <w:t>Этот</w:t>
      </w:r>
      <w:commentRangeEnd w:id="1132"/>
      <w:r w:rsidR="00250AEF">
        <w:rPr>
          <w:rStyle w:val="af"/>
        </w:rPr>
        <w:commentReference w:id="1132"/>
      </w:r>
      <w:r w:rsidRPr="0029618A">
        <w:rPr>
          <w:rFonts w:eastAsia="Times New Roman"/>
          <w:color w:val="00000A"/>
          <w:sz w:val="24"/>
          <w:szCs w:val="24"/>
          <w:highlight w:val="white"/>
        </w:rPr>
        <w:t xml:space="preserve"> пример хорошо показывает, что я имел в виду, говоря, что в статистике мы имеем дело со случайными значениями параметров случайной величины.</w:t>
      </w:r>
    </w:p>
    <w:p w14:paraId="3A0ACD15"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Важно понимать, что правила </w:t>
      </w:r>
      <m:oMath>
        <m:r>
          <w:rPr>
            <w:rFonts w:ascii="Cambria Math" w:eastAsia="Cambria Math" w:hAnsi="Cambria Math"/>
            <w:color w:val="00000A"/>
            <w:sz w:val="24"/>
            <w:szCs w:val="24"/>
          </w:rPr>
          <m:t>2σ</m:t>
        </m:r>
      </m:oMath>
      <w:r w:rsidRPr="0029618A">
        <w:rPr>
          <w:rFonts w:eastAsia="Times New Roman"/>
          <w:color w:val="00000A"/>
          <w:sz w:val="24"/>
          <w:szCs w:val="24"/>
        </w:rPr>
        <w:t xml:space="preserve"> и даже </w:t>
      </w:r>
      <m:oMath>
        <m:r>
          <w:rPr>
            <w:rFonts w:ascii="Cambria Math" w:eastAsia="Cambria Math" w:hAnsi="Cambria Math"/>
            <w:color w:val="00000A"/>
            <w:sz w:val="24"/>
            <w:szCs w:val="24"/>
          </w:rPr>
          <m:t>3σ</m:t>
        </m:r>
      </m:oMath>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4B6A7D90" w14:textId="77777777" w:rsidR="008E2D65" w:rsidRPr="0029618A" w:rsidRDefault="008E2D65">
      <w:pPr>
        <w:spacing w:line="288" w:lineRule="auto"/>
        <w:ind w:firstLine="397"/>
        <w:jc w:val="both"/>
        <w:rPr>
          <w:rFonts w:eastAsia="Times New Roman"/>
          <w:color w:val="00000A"/>
          <w:sz w:val="24"/>
          <w:szCs w:val="24"/>
        </w:rPr>
      </w:pPr>
    </w:p>
    <w:p w14:paraId="4F5FDC79"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021C759B" wp14:editId="18D86B57">
            <wp:extent cx="2750185" cy="1868170"/>
            <wp:effectExtent l="0" t="0" r="0" b="0"/>
            <wp:docPr id="86" name="image75.png" descr="C:\tmp\podlost\ToH\html\figures\weather\2019-01-09_13-45-48.png"/>
            <wp:cNvGraphicFramePr/>
            <a:graphic xmlns:a="http://schemas.openxmlformats.org/drawingml/2006/main">
              <a:graphicData uri="http://schemas.openxmlformats.org/drawingml/2006/picture">
                <pic:pic xmlns:pic="http://schemas.openxmlformats.org/drawingml/2006/picture">
                  <pic:nvPicPr>
                    <pic:cNvPr id="0" name="image75.png" descr="C:\tmp\podlost\ToH\html\figures\weather\2019-01-09_13-45-48.png"/>
                    <pic:cNvPicPr preferRelativeResize="0"/>
                  </pic:nvPicPr>
                  <pic:blipFill>
                    <a:blip r:embed="rId41" cstate="print"/>
                    <a:srcRect/>
                    <a:stretch>
                      <a:fillRect/>
                    </a:stretch>
                  </pic:blipFill>
                  <pic:spPr>
                    <a:xfrm>
                      <a:off x="0" y="0"/>
                      <a:ext cx="2750185" cy="186817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419AACA5" wp14:editId="65DDFDB9">
            <wp:extent cx="2905125" cy="1915160"/>
            <wp:effectExtent l="0" t="0" r="0" b="0"/>
            <wp:docPr id="118" name="image102.png" descr="C:\tmp\podlost\ToH\html\figures\weather\2019-01-09_13-36-53.png"/>
            <wp:cNvGraphicFramePr/>
            <a:graphic xmlns:a="http://schemas.openxmlformats.org/drawingml/2006/main">
              <a:graphicData uri="http://schemas.openxmlformats.org/drawingml/2006/picture">
                <pic:pic xmlns:pic="http://schemas.openxmlformats.org/drawingml/2006/picture">
                  <pic:nvPicPr>
                    <pic:cNvPr id="0" name="image102.png" descr="C:\tmp\podlost\ToH\html\figures\weather\2019-01-09_13-36-53.png"/>
                    <pic:cNvPicPr preferRelativeResize="0"/>
                  </pic:nvPicPr>
                  <pic:blipFill>
                    <a:blip r:embed="rId42" cstate="print"/>
                    <a:srcRect/>
                    <a:stretch>
                      <a:fillRect/>
                    </a:stretch>
                  </pic:blipFill>
                  <pic:spPr>
                    <a:xfrm>
                      <a:off x="0" y="0"/>
                      <a:ext cx="2905125" cy="1915160"/>
                    </a:xfrm>
                    <a:prstGeom prst="rect">
                      <a:avLst/>
                    </a:prstGeom>
                    <a:ln/>
                  </pic:spPr>
                </pic:pic>
              </a:graphicData>
            </a:graphic>
          </wp:inline>
        </w:drawing>
      </w:r>
    </w:p>
    <w:p w14:paraId="2B99DBA9"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105B7C80" wp14:editId="20C3E942">
            <wp:extent cx="2779395" cy="1932940"/>
            <wp:effectExtent l="0" t="0" r="0" b="0"/>
            <wp:docPr id="40" name="image29.png" descr="C:\tmp\podlost\ToH\html\figures\weather\2019-01-09_13-45-10.png"/>
            <wp:cNvGraphicFramePr/>
            <a:graphic xmlns:a="http://schemas.openxmlformats.org/drawingml/2006/main">
              <a:graphicData uri="http://schemas.openxmlformats.org/drawingml/2006/picture">
                <pic:pic xmlns:pic="http://schemas.openxmlformats.org/drawingml/2006/picture">
                  <pic:nvPicPr>
                    <pic:cNvPr id="0" name="image29.png" descr="C:\tmp\podlost\ToH\html\figures\weather\2019-01-09_13-45-10.png"/>
                    <pic:cNvPicPr preferRelativeResize="0"/>
                  </pic:nvPicPr>
                  <pic:blipFill>
                    <a:blip r:embed="rId43" cstate="print"/>
                    <a:srcRect/>
                    <a:stretch>
                      <a:fillRect/>
                    </a:stretch>
                  </pic:blipFill>
                  <pic:spPr>
                    <a:xfrm>
                      <a:off x="0" y="0"/>
                      <a:ext cx="2779395" cy="1932940"/>
                    </a:xfrm>
                    <a:prstGeom prst="rect">
                      <a:avLst/>
                    </a:prstGeom>
                    <a:ln/>
                  </pic:spPr>
                </pic:pic>
              </a:graphicData>
            </a:graphic>
          </wp:inline>
        </w:drawing>
      </w:r>
    </w:p>
    <w:p w14:paraId="488CA3BB" w14:textId="7FF8174A"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Пример, показывающий соотношение оценки разброса, сделанной по правилу</w:t>
      </w:r>
      <w:r w:rsidR="003863E0">
        <w:rPr>
          <w:rFonts w:eastAsia="Times New Roman"/>
          <w:i/>
          <w:color w:val="00000A"/>
          <w:sz w:val="24"/>
          <w:szCs w:val="24"/>
        </w:rPr>
        <w:t xml:space="preserve"> </w:t>
      </w:r>
      <m:oMath>
        <m:r>
          <w:rPr>
            <w:rFonts w:ascii="Cambria Math" w:eastAsia="Cambria Math" w:hAnsi="Cambria Math"/>
            <w:color w:val="00000A"/>
            <w:sz w:val="24"/>
            <w:szCs w:val="24"/>
          </w:rPr>
          <m:t>2σ</m:t>
        </m:r>
      </m:oMath>
      <w:r w:rsidR="007C67A0">
        <w:rPr>
          <w:rFonts w:eastAsia="Times New Roman"/>
          <w:i/>
          <w:color w:val="00000A"/>
          <w:sz w:val="24"/>
          <w:szCs w:val="24"/>
        </w:rPr>
        <w:t>,</w:t>
      </w:r>
      <w:r w:rsidRPr="0029618A">
        <w:rPr>
          <w:rFonts w:eastAsia="Times New Roman"/>
          <w:i/>
          <w:color w:val="00000A"/>
          <w:sz w:val="24"/>
          <w:szCs w:val="24"/>
        </w:rPr>
        <w:t xml:space="preserve"> и наблюдаемого разброса для трёх случайных </w:t>
      </w:r>
      <w:commentRangeStart w:id="1133"/>
      <w:r w:rsidRPr="0029618A">
        <w:rPr>
          <w:rFonts w:eastAsia="Times New Roman"/>
          <w:i/>
          <w:color w:val="00000A"/>
          <w:sz w:val="24"/>
          <w:szCs w:val="24"/>
        </w:rPr>
        <w:t>величин</w:t>
      </w:r>
      <w:commentRangeEnd w:id="1133"/>
      <w:r w:rsidR="004B0B0B">
        <w:rPr>
          <w:rStyle w:val="af"/>
        </w:rPr>
        <w:commentReference w:id="1133"/>
      </w:r>
      <w:r w:rsidRPr="0029618A">
        <w:rPr>
          <w:rFonts w:eastAsia="Times New Roman"/>
          <w:i/>
          <w:color w:val="00000A"/>
          <w:sz w:val="24"/>
          <w:szCs w:val="24"/>
        </w:rPr>
        <w:t>.</w:t>
      </w:r>
      <w:ins w:id="1134" w:author="Пользователь" w:date="2019-11-12T20:11:00Z">
        <w:r w:rsidR="00BC3668">
          <w:rPr>
            <w:rFonts w:eastAsia="Times New Roman"/>
            <w:i/>
            <w:color w:val="00000A"/>
            <w:sz w:val="24"/>
            <w:szCs w:val="24"/>
          </w:rPr>
          <w:t xml:space="preserve"> </w:t>
        </w:r>
      </w:ins>
      <w:r w:rsidR="00250AEF">
        <w:rPr>
          <w:rFonts w:eastAsia="Times New Roman"/>
          <w:i/>
          <w:color w:val="00000A"/>
          <w:sz w:val="24"/>
          <w:szCs w:val="24"/>
        </w:rPr>
        <w:t xml:space="preserve">Здесь толстой линией показаны истинные распределения, а тонким линиями  </w:t>
      </w:r>
      <w:r w:rsidR="00250AEF">
        <w:rPr>
          <w:rFonts w:eastAsia="Times New Roman"/>
          <w:color w:val="00000A"/>
          <w:sz w:val="24"/>
          <w:szCs w:val="24"/>
          <w:highlight w:val="white"/>
        </w:rPr>
        <w:t>–</w:t>
      </w:r>
      <w:r w:rsidR="00250AEF">
        <w:rPr>
          <w:rFonts w:eastAsia="Times New Roman"/>
          <w:i/>
          <w:color w:val="00000A"/>
          <w:sz w:val="24"/>
          <w:szCs w:val="24"/>
        </w:rPr>
        <w:t xml:space="preserve">  оценка для наблюдаемых отклонений</w:t>
      </w:r>
      <w:commentRangeStart w:id="1135"/>
      <w:r w:rsidR="00250AEF">
        <w:rPr>
          <w:rFonts w:eastAsia="Times New Roman"/>
          <w:i/>
          <w:color w:val="00000A"/>
          <w:sz w:val="24"/>
          <w:szCs w:val="24"/>
        </w:rPr>
        <w:t>.</w:t>
      </w:r>
      <w:commentRangeEnd w:id="1135"/>
      <w:r w:rsidR="00250AEF">
        <w:rPr>
          <w:rStyle w:val="af"/>
        </w:rPr>
        <w:commentReference w:id="1135"/>
      </w:r>
    </w:p>
    <w:p w14:paraId="567225C2" w14:textId="142FD563"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w:t>
      </w:r>
      <w:commentRangeStart w:id="1136"/>
      <w:proofErr w:type="spellStart"/>
      <w:r w:rsidRPr="0029618A">
        <w:rPr>
          <w:rFonts w:eastAsia="Times New Roman"/>
          <w:color w:val="00000A"/>
          <w:sz w:val="24"/>
          <w:szCs w:val="24"/>
          <w:highlight w:val="white"/>
        </w:rPr>
        <w:t>Джан</w:t>
      </w:r>
      <w:commentRangeEnd w:id="1136"/>
      <w:proofErr w:type="spellEnd"/>
      <w:r w:rsidR="00236A0B">
        <w:rPr>
          <w:rStyle w:val="af"/>
        </w:rPr>
        <w:commentReference w:id="1136"/>
      </w:r>
      <w:r w:rsidRPr="0029618A">
        <w:rPr>
          <w:rFonts w:eastAsia="Times New Roman"/>
          <w:color w:val="00000A"/>
          <w:sz w:val="24"/>
          <w:szCs w:val="24"/>
          <w:highlight w:val="white"/>
        </w:rPr>
        <w:t xml:space="preserve">-Карло Рота на своих лекциях в </w:t>
      </w:r>
      <w:r w:rsidR="00236A0B">
        <w:rPr>
          <w:rFonts w:eastAsia="Times New Roman"/>
          <w:color w:val="00000A"/>
          <w:sz w:val="24"/>
          <w:szCs w:val="24"/>
          <w:highlight w:val="white"/>
        </w:rPr>
        <w:t>Массачусетском технологическом институте</w:t>
      </w:r>
      <w:r w:rsidR="00236A0B" w:rsidRPr="0029618A">
        <w:rPr>
          <w:rFonts w:eastAsia="Times New Roman"/>
          <w:color w:val="00000A"/>
          <w:sz w:val="24"/>
          <w:szCs w:val="24"/>
          <w:highlight w:val="white"/>
        </w:rPr>
        <w:t xml:space="preserve"> </w:t>
      </w:r>
      <w:r w:rsidR="00236A0B">
        <w:rPr>
          <w:rStyle w:val="af"/>
        </w:rPr>
        <w:commentReference w:id="1137"/>
      </w:r>
      <w:r w:rsidRPr="0029618A">
        <w:rPr>
          <w:rFonts w:eastAsia="Times New Roman"/>
          <w:color w:val="00000A"/>
          <w:sz w:val="24"/>
          <w:szCs w:val="24"/>
          <w:highlight w:val="white"/>
        </w:rPr>
        <w:t>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или строже. При этом в редакционной колонке указано, что читатели могут быть уверены, что с вероятностью </w:t>
      </w:r>
      <m:oMath>
        <m:r>
          <w:rPr>
            <w:rFonts w:ascii="Cambria Math" w:eastAsia="Cambria Math" w:hAnsi="Cambria Math"/>
            <w:color w:val="222222"/>
            <w:sz w:val="24"/>
            <w:szCs w:val="24"/>
            <w:highlight w:val="white"/>
          </w:rPr>
          <m:t>95%</m:t>
        </m:r>
      </m:oMath>
      <w:r w:rsidRPr="0029618A">
        <w:rPr>
          <w:rFonts w:eastAsia="Times New Roman"/>
          <w:color w:val="00000A"/>
          <w:sz w:val="24"/>
          <w:szCs w:val="24"/>
          <w:highlight w:val="white"/>
        </w:rPr>
        <w:t xml:space="preserve"> читатель не встретит на страницах этого журнала неверный результат! Увы, это утверждение легко опровергнуть теми же </w:t>
      </w:r>
      <w:r w:rsidRPr="0029618A">
        <w:rPr>
          <w:rFonts w:eastAsia="Times New Roman"/>
          <w:color w:val="00000A"/>
          <w:sz w:val="24"/>
          <w:szCs w:val="24"/>
          <w:highlight w:val="white"/>
        </w:rPr>
        <w:lastRenderedPageBreak/>
        <w:t>рассужде</w:t>
      </w:r>
      <w:proofErr w:type="spellStart"/>
      <w:r w:rsidRPr="0029618A">
        <w:rPr>
          <w:rFonts w:eastAsia="Times New Roman"/>
          <w:color w:val="00000A"/>
          <w:sz w:val="24"/>
          <w:szCs w:val="24"/>
          <w:highlight w:val="white"/>
        </w:rPr>
        <w:t>ниями</w:t>
      </w:r>
      <w:proofErr w:type="spellEnd"/>
      <w:r w:rsidRPr="0029618A">
        <w:rPr>
          <w:rFonts w:eastAsia="Times New Roman"/>
          <w:color w:val="00000A"/>
          <w:sz w:val="24"/>
          <w:szCs w:val="24"/>
          <w:highlight w:val="white"/>
        </w:rPr>
        <w:t>, что привели нас к вопиющей несправедливости при тестировании водителей на алкоголь. Пусть </w:t>
      </w:r>
      <m:oMath>
        <m:r>
          <w:rPr>
            <w:rFonts w:ascii="Cambria Math" w:eastAsia="Cambria Math" w:hAnsi="Cambria Math"/>
            <w:color w:val="222222"/>
            <w:sz w:val="24"/>
            <w:szCs w:val="24"/>
            <w:highlight w:val="white"/>
          </w:rPr>
          <m:t>1000</m:t>
        </m:r>
      </m:oMath>
      <w:r w:rsidRPr="0029618A">
        <w:rPr>
          <w:color w:val="222222"/>
          <w:sz w:val="24"/>
          <w:szCs w:val="24"/>
          <w:highlight w:val="white"/>
        </w:rPr>
        <w:t xml:space="preserve"> </w:t>
      </w:r>
      <w:r w:rsidRPr="0029618A">
        <w:rPr>
          <w:rFonts w:eastAsia="Times New Roman"/>
          <w:color w:val="00000A"/>
          <w:sz w:val="24"/>
          <w:szCs w:val="24"/>
          <w:highlight w:val="white"/>
        </w:rPr>
        <w:t>исследователей, подвергнут опыту </w:t>
      </w:r>
      <m:oMath>
        <m:r>
          <w:rPr>
            <w:rFonts w:ascii="Cambria Math" w:eastAsia="Cambria Math" w:hAnsi="Cambria Math"/>
            <w:color w:val="222222"/>
            <w:sz w:val="24"/>
            <w:szCs w:val="24"/>
            <w:highlight w:val="white"/>
          </w:rPr>
          <m:t>1000</m:t>
        </m:r>
      </m:oMath>
      <w:r w:rsidRPr="0029618A">
        <w:rPr>
          <w:rFonts w:eastAsia="Times New Roman"/>
          <w:color w:val="00000A"/>
          <w:sz w:val="24"/>
          <w:szCs w:val="24"/>
          <w:highlight w:val="white"/>
        </w:rPr>
        <w:t xml:space="preserve"> гипотез, из которых верна лишь какая-то часть, скажем, </w:t>
      </w:r>
      <m:oMath>
        <m:r>
          <w:rPr>
            <w:rFonts w:ascii="Cambria Math" w:eastAsia="Cambria Math" w:hAnsi="Cambria Math"/>
            <w:color w:val="222222"/>
            <w:sz w:val="24"/>
            <w:szCs w:val="24"/>
            <w:highlight w:val="white"/>
          </w:rPr>
          <m:t>10%</m:t>
        </m:r>
      </m:oMath>
      <w:r w:rsidRPr="0029618A">
        <w:rPr>
          <w:rFonts w:eastAsia="Times New Roman"/>
          <w:color w:val="00000A"/>
          <w:sz w:val="24"/>
          <w:szCs w:val="24"/>
          <w:highlight w:val="white"/>
        </w:rPr>
        <w:t>. Исходя из смысла проверки гипотез, можно ожидать, что </w:t>
      </w:r>
      <m:oMath>
        <m:r>
          <w:rPr>
            <w:rFonts w:ascii="Cambria Math" w:eastAsia="Cambria Math" w:hAnsi="Cambria Math"/>
            <w:color w:val="222222"/>
            <w:sz w:val="24"/>
            <w:szCs w:val="24"/>
            <w:highlight w:val="white"/>
          </w:rPr>
          <m:t>900×0.05=45</m:t>
        </m:r>
      </m:oMath>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sidR="00591693">
        <w:rPr>
          <w:rFonts w:eastAsia="Times New Roman"/>
          <w:color w:val="00000A"/>
          <w:sz w:val="24"/>
          <w:szCs w:val="24"/>
          <w:highlight w:val="white"/>
        </w:rPr>
        <w:t xml:space="preserve">– </w:t>
      </w:r>
      <w:r w:rsidRPr="0029618A">
        <w:rPr>
          <w:rFonts w:eastAsia="Times New Roman"/>
          <w:color w:val="00000A"/>
          <w:sz w:val="24"/>
          <w:szCs w:val="24"/>
          <w:highlight w:val="white"/>
        </w:rPr>
        <w:t>наряду с </w:t>
      </w:r>
      <m:oMath>
        <m:r>
          <w:rPr>
            <w:rFonts w:ascii="Cambria Math" w:eastAsia="Cambria Math" w:hAnsi="Cambria Math"/>
            <w:color w:val="222222"/>
            <w:sz w:val="24"/>
            <w:szCs w:val="24"/>
            <w:highlight w:val="white"/>
          </w:rPr>
          <m:t>100×0.95=95</m:t>
        </m:r>
      </m:oMath>
      <w:r w:rsidRPr="0029618A">
        <w:rPr>
          <w:rFonts w:eastAsia="Times New Roman"/>
          <w:color w:val="00000A"/>
          <w:sz w:val="24"/>
          <w:szCs w:val="24"/>
          <w:highlight w:val="white"/>
        </w:rPr>
        <w:t> верными результатами. Итого из </w:t>
      </w:r>
      <m:oMath>
        <m:r>
          <w:rPr>
            <w:rFonts w:ascii="Cambria Math" w:eastAsia="Cambria Math" w:hAnsi="Cambria Math"/>
            <w:color w:val="222222"/>
            <w:sz w:val="24"/>
            <w:szCs w:val="24"/>
            <w:highlight w:val="white"/>
          </w:rPr>
          <m:t>140</m:t>
        </m:r>
      </m:oMath>
      <w:r w:rsidRPr="0029618A">
        <w:rPr>
          <w:rFonts w:eastAsia="Times New Roman"/>
          <w:color w:val="00000A"/>
          <w:sz w:val="24"/>
          <w:szCs w:val="24"/>
          <w:highlight w:val="white"/>
        </w:rPr>
        <w:t> результатов добрая треть окажется неверной! </w:t>
      </w:r>
    </w:p>
    <w:p w14:paraId="741F61BC" w14:textId="5EE60AC8"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Этот пример прекрасно демонстрирует наш отечественный закон подлости, который не вошёл пока в хрестоматии </w:t>
      </w:r>
      <w:proofErr w:type="spellStart"/>
      <w:r w:rsidRPr="0029618A">
        <w:rPr>
          <w:rFonts w:eastAsia="Times New Roman"/>
          <w:color w:val="00000A"/>
          <w:sz w:val="24"/>
          <w:szCs w:val="24"/>
        </w:rPr>
        <w:t>мерфологии</w:t>
      </w:r>
      <w:proofErr w:type="spellEnd"/>
      <w:r w:rsidR="007054AC">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72F55677"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49030618" w14:textId="5D63F5CD"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m:oMath>
        <m:r>
          <w:rPr>
            <w:rFonts w:ascii="Cambria Math" w:eastAsia="Cambria Math" w:hAnsi="Cambria Math"/>
            <w:color w:val="00000A"/>
            <w:sz w:val="24"/>
            <w:szCs w:val="24"/>
          </w:rPr>
          <m:t>0&lt;α&lt;1</m:t>
        </m:r>
      </m:oMath>
      <w:r w:rsidR="00591693">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 </w:t>
      </w:r>
      <m:oMath>
        <m:r>
          <w:rPr>
            <w:rFonts w:ascii="Cambria Math" w:eastAsia="Cambria Math" w:hAnsi="Cambria Math"/>
            <w:color w:val="00000A"/>
            <w:sz w:val="24"/>
            <w:szCs w:val="24"/>
          </w:rPr>
          <m:t>p</m:t>
        </m:r>
      </m:oMath>
      <w:r w:rsidRPr="0029618A">
        <w:rPr>
          <w:rFonts w:eastAsia="Times New Roman"/>
          <w:color w:val="00000A"/>
          <w:sz w:val="24"/>
          <w:szCs w:val="24"/>
        </w:rPr>
        <w:t>:</w:t>
      </w:r>
    </w:p>
    <w:p w14:paraId="140DB218" w14:textId="77777777" w:rsidR="008E2D65" w:rsidRPr="0029618A" w:rsidRDefault="00662FA5">
      <w:pPr>
        <w:ind w:firstLine="397"/>
        <w:jc w:val="center"/>
        <w:rPr>
          <w:rFonts w:eastAsia="Cambria Math"/>
          <w:i/>
          <w:color w:val="00000A"/>
          <w:sz w:val="24"/>
          <w:szCs w:val="24"/>
        </w:rPr>
      </w:pPr>
      <m:oMath>
        <m:r>
          <w:rPr>
            <w:rFonts w:ascii="Cambria Math" w:eastAsia="Cambria Math" w:hAnsi="Cambria Math"/>
            <w:color w:val="00000A"/>
            <w:sz w:val="24"/>
            <w:szCs w:val="24"/>
          </w:rPr>
          <m:t>x =</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(1-α)p</m:t>
            </m:r>
          </m:num>
          <m:den>
            <m:r>
              <w:rPr>
                <w:rFonts w:ascii="Cambria Math" w:eastAsia="Cambria Math" w:hAnsi="Cambria Math"/>
                <w:color w:val="00000A"/>
                <w:sz w:val="24"/>
                <w:szCs w:val="24"/>
              </w:rPr>
              <m:t>α(1-p)+(1-α)p</m:t>
            </m:r>
          </m:den>
        </m:f>
      </m:oMath>
      <w:r w:rsidRPr="0029618A">
        <w:rPr>
          <w:rFonts w:eastAsia="Cambria Math"/>
          <w:i/>
          <w:color w:val="00000A"/>
          <w:sz w:val="24"/>
          <w:szCs w:val="24"/>
        </w:rPr>
        <w:t>.</w:t>
      </w:r>
    </w:p>
    <w:p w14:paraId="6C76015B"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61EFA92"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16D849A4" wp14:editId="028DE90E">
            <wp:extent cx="3633028" cy="330831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cstate="print"/>
                    <a:srcRect/>
                    <a:stretch>
                      <a:fillRect/>
                    </a:stretch>
                  </pic:blipFill>
                  <pic:spPr>
                    <a:xfrm>
                      <a:off x="0" y="0"/>
                      <a:ext cx="3633028" cy="3308310"/>
                    </a:xfrm>
                    <a:prstGeom prst="rect">
                      <a:avLst/>
                    </a:prstGeom>
                    <a:ln/>
                  </pic:spPr>
                </pic:pic>
              </a:graphicData>
            </a:graphic>
          </wp:inline>
        </w:drawing>
      </w:r>
    </w:p>
    <w:p w14:paraId="6D7F65EA" w14:textId="40A99E62"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Оценка доли публикаций, содержащих заведомо неверные результаты</w:t>
      </w:r>
      <w:r w:rsidR="00591693">
        <w:rPr>
          <w:rFonts w:eastAsia="Times New Roman"/>
          <w:i/>
          <w:color w:val="00000A"/>
          <w:sz w:val="24"/>
          <w:szCs w:val="24"/>
        </w:rPr>
        <w:t>,</w:t>
      </w:r>
      <w:r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 </w:t>
      </w:r>
      <m:oMath>
        <m:r>
          <w:rPr>
            <w:rFonts w:ascii="Cambria Math" w:eastAsia="Cambria Math" w:hAnsi="Cambria Math"/>
            <w:color w:val="00000A"/>
            <w:sz w:val="24"/>
            <w:szCs w:val="24"/>
          </w:rPr>
          <m:t>2σ</m:t>
        </m:r>
      </m:oMath>
      <w:r w:rsidRPr="0029618A">
        <w:rPr>
          <w:rFonts w:eastAsia="Times New Roman"/>
          <w:i/>
          <w:color w:val="00000A"/>
          <w:sz w:val="24"/>
          <w:szCs w:val="24"/>
        </w:rPr>
        <w:t xml:space="preserve"> может быть рискованно, тогда как критерий </w:t>
      </w:r>
      <m:oMath>
        <m:r>
          <w:rPr>
            <w:rFonts w:ascii="Cambria Math" w:eastAsia="Cambria Math" w:hAnsi="Cambria Math"/>
            <w:color w:val="00000A"/>
            <w:sz w:val="24"/>
            <w:szCs w:val="24"/>
          </w:rPr>
          <m:t>4σ</m:t>
        </m:r>
      </m:oMath>
      <w:r w:rsidRPr="0029618A">
        <w:rPr>
          <w:rFonts w:eastAsia="Times New Roman"/>
          <w:i/>
          <w:color w:val="00000A"/>
          <w:sz w:val="24"/>
          <w:szCs w:val="24"/>
        </w:rPr>
        <w:t xml:space="preserve"> уже может считаться весьма сильным.</w:t>
      </w:r>
    </w:p>
    <w:p w14:paraId="4B75A8A9" w14:textId="1A2CE53F"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lastRenderedPageBreak/>
        <w:t>Конечно, мы не знаем этого </w:t>
      </w:r>
      <m:oMath>
        <m:r>
          <w:rPr>
            <w:rFonts w:ascii="Cambria Math" w:hAnsi="Cambria Math"/>
          </w:rPr>
          <m:t>α</m:t>
        </m:r>
      </m:oMath>
      <w:r w:rsidRPr="0029618A">
        <w:rPr>
          <w:rFonts w:eastAsia="Times New Roman"/>
          <w:color w:val="00000A"/>
          <w:sz w:val="24"/>
          <w:szCs w:val="24"/>
          <w:highlight w:val="white"/>
        </w:rPr>
        <w:t xml:space="preserve"> 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 </w:t>
      </w:r>
      <m:oMath>
        <m:r>
          <w:rPr>
            <w:rFonts w:ascii="Cambria Math" w:eastAsia="Cambria Math" w:hAnsi="Cambria Math"/>
            <w:color w:val="222222"/>
            <w:sz w:val="24"/>
            <w:szCs w:val="24"/>
            <w:highlight w:val="white"/>
          </w:rPr>
          <m:t>4σ</m:t>
        </m:r>
      </m:oMath>
      <w:r w:rsidRPr="0029618A">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w:t>
      </w:r>
      <w:proofErr w:type="spellStart"/>
      <w:r w:rsidRPr="0029618A">
        <w:rPr>
          <w:rFonts w:eastAsia="Times New Roman"/>
          <w:color w:val="00000A"/>
          <w:sz w:val="24"/>
          <w:szCs w:val="24"/>
          <w:highlight w:val="white"/>
        </w:rPr>
        <w:t>ных</w:t>
      </w:r>
      <w:proofErr w:type="spellEnd"/>
      <w:r w:rsidRPr="0029618A">
        <w:rPr>
          <w:rFonts w:eastAsia="Times New Roman"/>
          <w:color w:val="00000A"/>
          <w:sz w:val="24"/>
          <w:szCs w:val="24"/>
          <w:highlight w:val="white"/>
        </w:rPr>
        <w:t xml:space="preserve">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7BD42F89" w14:textId="77777777" w:rsidR="008E2D65" w:rsidRPr="0029618A" w:rsidRDefault="00662FA5">
      <w:pPr>
        <w:pStyle w:val="2"/>
        <w:spacing w:before="200" w:after="0"/>
        <w:ind w:firstLine="397"/>
        <w:jc w:val="both"/>
        <w:rPr>
          <w:rFonts w:eastAsia="Cambria"/>
          <w:b/>
          <w:color w:val="4F81BD"/>
          <w:sz w:val="26"/>
          <w:szCs w:val="26"/>
        </w:rPr>
      </w:pPr>
      <w:bookmarkStart w:id="1138" w:name="_Toc22639632"/>
      <w:r w:rsidRPr="0029618A">
        <w:rPr>
          <w:rFonts w:eastAsia="Cambria"/>
          <w:b/>
          <w:color w:val="4F81BD"/>
          <w:sz w:val="26"/>
          <w:szCs w:val="26"/>
          <w:highlight w:val="white"/>
        </w:rPr>
        <w:t>Так правда ли, что дожди предпочитают выходные дни?</w:t>
      </w:r>
      <w:bookmarkEnd w:id="1138"/>
      <w:r w:rsidRPr="0029618A">
        <w:rPr>
          <w:rFonts w:eastAsia="Cambria"/>
          <w:b/>
          <w:color w:val="4F81BD"/>
          <w:sz w:val="26"/>
          <w:szCs w:val="26"/>
          <w:highlight w:val="white"/>
        </w:rPr>
        <w:t xml:space="preserve"> </w:t>
      </w:r>
    </w:p>
    <w:p w14:paraId="16309A4D" w14:textId="55D0D0A6"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w:t>
      </w:r>
      <m:oMath>
        <m:r>
          <w:rPr>
            <w:rFonts w:ascii="Cambria Math" w:eastAsia="Cambria Math" w:hAnsi="Cambria Math"/>
            <w:color w:val="222222"/>
            <w:sz w:val="24"/>
            <w:szCs w:val="24"/>
            <w:highlight w:val="white"/>
          </w:rPr>
          <m:t>1/7</m:t>
        </m:r>
      </m:oMath>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w:t>
      </w:r>
      <m:oMath>
        <m:r>
          <w:rPr>
            <w:rFonts w:ascii="Cambria Math" w:eastAsia="Cambria Math" w:hAnsi="Cambria Math"/>
            <w:color w:val="222222"/>
            <w:sz w:val="24"/>
            <w:szCs w:val="24"/>
            <w:highlight w:val="white"/>
          </w:rPr>
          <m:t>2/7</m:t>
        </m:r>
      </m:oMath>
      <w:r w:rsidRPr="0029618A">
        <w:rPr>
          <w:rFonts w:eastAsia="Times New Roman"/>
          <w:color w:val="00000A"/>
          <w:sz w:val="24"/>
          <w:szCs w:val="24"/>
          <w:highlight w:val="white"/>
        </w:rPr>
        <w:t xml:space="preserve">, эта величина будет параметром распределения </w:t>
      </w:r>
      <w:commentRangeStart w:id="1139"/>
      <w:r w:rsidRPr="0029618A">
        <w:rPr>
          <w:rFonts w:eastAsia="Times New Roman"/>
          <w:color w:val="00000A"/>
          <w:sz w:val="24"/>
          <w:szCs w:val="24"/>
          <w:highlight w:val="white"/>
        </w:rPr>
        <w:t>Бернулли</w:t>
      </w:r>
      <w:commentRangeEnd w:id="1139"/>
      <w:r w:rsidR="0065093B">
        <w:rPr>
          <w:rStyle w:val="af"/>
        </w:rPr>
        <w:commentReference w:id="1139"/>
      </w:r>
      <w:commentRangeStart w:id="1140"/>
      <w:r w:rsidRPr="0029618A">
        <w:rPr>
          <w:rFonts w:eastAsia="Times New Roman"/>
          <w:color w:val="00000A"/>
          <w:sz w:val="24"/>
          <w:szCs w:val="24"/>
          <w:highlight w:val="white"/>
        </w:rPr>
        <w:t>.</w:t>
      </w:r>
      <w:commentRangeEnd w:id="1140"/>
      <w:r w:rsidR="007054AC">
        <w:rPr>
          <w:rStyle w:val="af"/>
        </w:rPr>
        <w:commentReference w:id="1140"/>
      </w:r>
      <w:r w:rsidRPr="0029618A">
        <w:rPr>
          <w:rFonts w:eastAsia="Times New Roman"/>
          <w:color w:val="00000A"/>
          <w:sz w:val="24"/>
          <w:szCs w:val="24"/>
          <w:highlight w:val="white"/>
        </w:rPr>
        <w:t xml:space="preserve">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 </w:t>
      </w:r>
      <m:oMath>
        <m:r>
          <w:rPr>
            <w:rFonts w:ascii="Cambria Math" w:eastAsia="Cambria Math" w:hAnsi="Cambria Math"/>
            <w:color w:val="222222"/>
            <w:sz w:val="24"/>
            <w:szCs w:val="24"/>
            <w:highlight w:val="white"/>
          </w:rPr>
          <m:t>90/365≈1/4</m:t>
        </m:r>
      </m:oMath>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619C3571"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Style w:val="aa"/>
        <w:tblW w:w="5778" w:type="dxa"/>
        <w:tblInd w:w="0"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8E2D65" w:rsidRPr="0029618A" w14:paraId="00EB3EFD" w14:textId="77777777" w:rsidTr="002D5441">
        <w:trPr>
          <w:trHeight w:val="260"/>
        </w:trPr>
        <w:tc>
          <w:tcPr>
            <w:tcW w:w="3270" w:type="dxa"/>
            <w:tcBorders>
              <w:top w:val="single" w:sz="8" w:space="0" w:color="00000A"/>
              <w:left w:val="nil"/>
              <w:right w:val="nil"/>
            </w:tcBorders>
            <w:shd w:val="clear" w:color="auto" w:fill="auto"/>
            <w:vAlign w:val="center"/>
          </w:tcPr>
          <w:p w14:paraId="40BB161A"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644BCC6B"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4AEE1111"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2A119E1B"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5 лет</w:t>
            </w:r>
          </w:p>
        </w:tc>
      </w:tr>
      <w:tr w:rsidR="008E2D65" w:rsidRPr="0029618A" w14:paraId="302603C5" w14:textId="77777777" w:rsidTr="002D5441">
        <w:trPr>
          <w:trHeight w:val="560"/>
        </w:trPr>
        <w:tc>
          <w:tcPr>
            <w:tcW w:w="3270" w:type="dxa"/>
            <w:tcBorders>
              <w:top w:val="nil"/>
              <w:left w:val="nil"/>
              <w:bottom w:val="nil"/>
              <w:right w:val="nil"/>
            </w:tcBorders>
            <w:shd w:val="clear" w:color="auto" w:fill="auto"/>
            <w:vAlign w:val="center"/>
          </w:tcPr>
          <w:p w14:paraId="5BDC26D5"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27CA98B1" w14:textId="77777777" w:rsidR="008E2D65" w:rsidRPr="0029618A" w:rsidRDefault="00662FA5">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22507F0A" w14:textId="77777777" w:rsidR="008E2D65" w:rsidRPr="0029618A" w:rsidRDefault="00662FA5">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05267A14" w14:textId="77777777" w:rsidR="008E2D65" w:rsidRPr="0029618A" w:rsidRDefault="00662FA5">
            <w:pPr>
              <w:spacing w:line="240" w:lineRule="auto"/>
              <w:jc w:val="center"/>
              <w:rPr>
                <w:rFonts w:eastAsia="Times New Roman"/>
                <w:color w:val="00000A"/>
              </w:rPr>
            </w:pPr>
            <w:r w:rsidRPr="0029618A">
              <w:rPr>
                <w:rFonts w:eastAsia="Times New Roman"/>
                <w:color w:val="00000A"/>
              </w:rPr>
              <w:t>456</w:t>
            </w:r>
          </w:p>
        </w:tc>
      </w:tr>
      <w:tr w:rsidR="008E2D65" w:rsidRPr="0029618A" w14:paraId="25FC7B1F" w14:textId="77777777" w:rsidTr="002D5441">
        <w:trPr>
          <w:trHeight w:val="540"/>
        </w:trPr>
        <w:tc>
          <w:tcPr>
            <w:tcW w:w="3270" w:type="dxa"/>
            <w:tcBorders>
              <w:top w:val="nil"/>
              <w:left w:val="nil"/>
              <w:bottom w:val="nil"/>
              <w:right w:val="nil"/>
            </w:tcBorders>
            <w:shd w:val="clear" w:color="auto" w:fill="auto"/>
            <w:vAlign w:val="center"/>
          </w:tcPr>
          <w:p w14:paraId="3D6B6061"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5B5D2B79" w14:textId="77777777" w:rsidR="008E2D65" w:rsidRPr="0029618A" w:rsidRDefault="00662FA5">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2059B0AD" w14:textId="77777777" w:rsidR="008E2D65" w:rsidRPr="0029618A" w:rsidRDefault="00662FA5">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BDBB005" w14:textId="77777777" w:rsidR="008E2D65" w:rsidRPr="0029618A" w:rsidRDefault="00662FA5">
            <w:pPr>
              <w:spacing w:line="240" w:lineRule="auto"/>
              <w:jc w:val="center"/>
              <w:rPr>
                <w:rFonts w:eastAsia="Times New Roman"/>
                <w:color w:val="00000A"/>
              </w:rPr>
            </w:pPr>
            <w:r w:rsidRPr="0029618A">
              <w:rPr>
                <w:rFonts w:eastAsia="Times New Roman"/>
                <w:color w:val="00000A"/>
              </w:rPr>
              <w:t>130</w:t>
            </w:r>
          </w:p>
        </w:tc>
      </w:tr>
      <w:tr w:rsidR="008E2D65" w:rsidRPr="0029618A" w14:paraId="57F011AF" w14:textId="77777777" w:rsidTr="002D5441">
        <w:trPr>
          <w:trHeight w:val="260"/>
        </w:trPr>
        <w:tc>
          <w:tcPr>
            <w:tcW w:w="3270" w:type="dxa"/>
            <w:tcBorders>
              <w:top w:val="nil"/>
              <w:left w:val="nil"/>
              <w:bottom w:val="nil"/>
              <w:right w:val="nil"/>
            </w:tcBorders>
            <w:shd w:val="clear" w:color="auto" w:fill="auto"/>
            <w:vAlign w:val="center"/>
          </w:tcPr>
          <w:p w14:paraId="620C1CCA"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05B96AFF" w14:textId="77777777" w:rsidR="008E2D65" w:rsidRPr="0029618A" w:rsidRDefault="00662FA5">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354A648C" w14:textId="77777777" w:rsidR="008E2D65" w:rsidRPr="0029618A" w:rsidRDefault="00662FA5">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02001346" w14:textId="77777777" w:rsidR="008E2D65" w:rsidRPr="0029618A" w:rsidRDefault="00662FA5">
            <w:pPr>
              <w:spacing w:line="240" w:lineRule="auto"/>
              <w:jc w:val="center"/>
              <w:rPr>
                <w:rFonts w:eastAsia="Times New Roman"/>
                <w:color w:val="00000A"/>
              </w:rPr>
            </w:pPr>
            <w:r w:rsidRPr="0029618A">
              <w:rPr>
                <w:rFonts w:eastAsia="Times New Roman"/>
                <w:color w:val="00000A"/>
              </w:rPr>
              <w:t>19</w:t>
            </w:r>
          </w:p>
        </w:tc>
      </w:tr>
      <w:tr w:rsidR="008E2D65" w:rsidRPr="0029618A" w14:paraId="3B3CF3CD" w14:textId="77777777" w:rsidTr="002D5441">
        <w:trPr>
          <w:trHeight w:val="840"/>
        </w:trPr>
        <w:tc>
          <w:tcPr>
            <w:tcW w:w="3270" w:type="dxa"/>
            <w:tcBorders>
              <w:top w:val="nil"/>
              <w:left w:val="nil"/>
              <w:bottom w:val="single" w:sz="8" w:space="0" w:color="00000A"/>
              <w:right w:val="nil"/>
            </w:tcBorders>
            <w:shd w:val="clear" w:color="auto" w:fill="auto"/>
            <w:vAlign w:val="center"/>
          </w:tcPr>
          <w:p w14:paraId="2FE35BB1" w14:textId="77777777" w:rsidR="008E2D65" w:rsidRPr="0029618A" w:rsidRDefault="00662FA5">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40415C1C" w14:textId="77777777" w:rsidR="008E2D65" w:rsidRPr="0029618A" w:rsidRDefault="00662FA5">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6776A9A" w14:textId="77777777" w:rsidR="008E2D65" w:rsidRPr="0029618A" w:rsidRDefault="00662FA5">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4E4153E9" w14:textId="77777777" w:rsidR="008E2D65" w:rsidRPr="0029618A" w:rsidRDefault="00662FA5">
            <w:pPr>
              <w:spacing w:line="240" w:lineRule="auto"/>
              <w:jc w:val="center"/>
              <w:rPr>
                <w:rFonts w:eastAsia="Times New Roman"/>
                <w:color w:val="00000A"/>
              </w:rPr>
            </w:pPr>
            <w:r w:rsidRPr="0029618A">
              <w:rPr>
                <w:rFonts w:eastAsia="Times New Roman"/>
                <w:color w:val="00000A"/>
              </w:rPr>
              <w:t>29%</w:t>
            </w:r>
          </w:p>
        </w:tc>
      </w:tr>
    </w:tbl>
    <w:p w14:paraId="2C61D75D" w14:textId="77777777" w:rsidR="008E2D65" w:rsidRPr="0029618A" w:rsidRDefault="008E2D65">
      <w:pPr>
        <w:spacing w:line="288" w:lineRule="auto"/>
        <w:ind w:firstLine="397"/>
        <w:jc w:val="both"/>
        <w:rPr>
          <w:rFonts w:eastAsia="Times New Roman"/>
          <w:color w:val="00000A"/>
          <w:sz w:val="24"/>
          <w:szCs w:val="24"/>
        </w:rPr>
      </w:pPr>
    </w:p>
    <w:p w14:paraId="408FE719" w14:textId="7D22B58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лишь если больше двух пятых всех выходных окажутся дождливыми. Нулевая </w:t>
      </w:r>
      <w:r w:rsidRPr="0029618A">
        <w:rPr>
          <w:rFonts w:eastAsia="Times New Roman"/>
          <w:color w:val="00000A"/>
          <w:sz w:val="24"/>
          <w:szCs w:val="24"/>
        </w:rPr>
        <w:lastRenderedPageBreak/>
        <w:t xml:space="preserve">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 </w:t>
      </w:r>
      <m:oMath>
        <m:r>
          <w:rPr>
            <w:rFonts w:ascii="Cambria Math" w:eastAsia="Cambria Math" w:hAnsi="Cambria Math"/>
            <w:color w:val="00000A"/>
            <w:sz w:val="24"/>
            <w:szCs w:val="24"/>
          </w:rPr>
          <m:t>5%</m:t>
        </m:r>
      </m:oMath>
      <w:r w:rsidR="00591693">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6BA17B87" w14:textId="379AFC8C"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sidR="00BF5958">
        <w:rPr>
          <w:rFonts w:eastAsia="Times New Roman"/>
          <w:color w:val="00000A"/>
          <w:sz w:val="24"/>
          <w:szCs w:val="24"/>
        </w:rPr>
        <w:t>,</w:t>
      </w:r>
      <w:r w:rsidRPr="0029618A">
        <w:rPr>
          <w:rFonts w:eastAsia="Times New Roman"/>
          <w:color w:val="00000A"/>
          <w:sz w:val="24"/>
          <w:szCs w:val="24"/>
        </w:rPr>
        <w:t xml:space="preserve"> из </w:t>
      </w:r>
      <w:r w:rsidR="00BF5958">
        <w:rPr>
          <w:rFonts w:eastAsia="Times New Roman"/>
          <w:color w:val="00000A"/>
          <w:sz w:val="24"/>
          <w:szCs w:val="24"/>
        </w:rPr>
        <w:t>которых</w:t>
      </w:r>
      <w:r w:rsidR="00BF5958" w:rsidRPr="0029618A">
        <w:rPr>
          <w:rFonts w:eastAsia="Times New Roman"/>
          <w:color w:val="00000A"/>
          <w:sz w:val="24"/>
          <w:szCs w:val="24"/>
        </w:rPr>
        <w:t xml:space="preserve">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пришлись на выходные. Это, действительно, больше ожидаемого числа на </w:t>
      </w:r>
      <m:oMath>
        <m:r>
          <w:rPr>
            <w:rFonts w:ascii="Cambria Math" w:eastAsia="Cambria Math" w:hAnsi="Cambria Math"/>
            <w:color w:val="00000A"/>
            <w:sz w:val="24"/>
            <w:szCs w:val="24"/>
          </w:rPr>
          <m:t>11</m:t>
        </m:r>
      </m:oMath>
      <w:r w:rsidRPr="0029618A">
        <w:rPr>
          <w:rFonts w:eastAsia="Times New Roman"/>
          <w:color w:val="00000A"/>
          <w:sz w:val="24"/>
          <w:szCs w:val="24"/>
        </w:rPr>
        <w:t xml:space="preserve"> дней, но значимые отклонения начинаются с </w:t>
      </w:r>
      <m:oMath>
        <m:r>
          <w:rPr>
            <w:rFonts w:ascii="Cambria Math" w:eastAsia="Cambria Math" w:hAnsi="Cambria Math"/>
            <w:color w:val="00000A"/>
            <w:sz w:val="24"/>
            <w:szCs w:val="24"/>
          </w:rPr>
          <m:t>19</m:t>
        </m:r>
      </m:oMath>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отмечен интервал</w:t>
      </w:r>
      <w:r w:rsidR="00BF5958">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D0CD4E4"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193274B6" wp14:editId="3FB42D8E">
            <wp:extent cx="3446780" cy="4219575"/>
            <wp:effectExtent l="0" t="0" r="0" b="0"/>
            <wp:docPr id="98" name="image83.png" descr="C:\tmp\podlost\ToH\work\figures\weather\data.png"/>
            <wp:cNvGraphicFramePr/>
            <a:graphic xmlns:a="http://schemas.openxmlformats.org/drawingml/2006/main">
              <a:graphicData uri="http://schemas.openxmlformats.org/drawingml/2006/picture">
                <pic:pic xmlns:pic="http://schemas.openxmlformats.org/drawingml/2006/picture">
                  <pic:nvPicPr>
                    <pic:cNvPr id="0" name="image83.png" descr="C:\tmp\podlost\ToH\work\figures\weather\data.png"/>
                    <pic:cNvPicPr preferRelativeResize="0"/>
                  </pic:nvPicPr>
                  <pic:blipFill>
                    <a:blip r:embed="rId45" cstate="print"/>
                    <a:srcRect/>
                    <a:stretch>
                      <a:fillRect/>
                    </a:stretch>
                  </pic:blipFill>
                  <pic:spPr>
                    <a:xfrm>
                      <a:off x="0" y="0"/>
                      <a:ext cx="3446780" cy="4219575"/>
                    </a:xfrm>
                    <a:prstGeom prst="rect">
                      <a:avLst/>
                    </a:prstGeom>
                    <a:ln/>
                  </pic:spPr>
                </pic:pic>
              </a:graphicData>
            </a:graphic>
          </wp:inline>
        </w:drawing>
      </w:r>
    </w:p>
    <w:p w14:paraId="60500991" w14:textId="4FD74E1E" w:rsidR="008E2D65" w:rsidRPr="0029618A" w:rsidRDefault="003863E0">
      <w:pPr>
        <w:spacing w:before="120" w:after="120"/>
        <w:jc w:val="center"/>
        <w:rPr>
          <w:rFonts w:eastAsia="Times New Roman"/>
          <w:i/>
          <w:color w:val="00000A"/>
          <w:sz w:val="24"/>
          <w:szCs w:val="24"/>
        </w:rPr>
      </w:pPr>
      <w:r>
        <w:rPr>
          <w:rFonts w:eastAsia="Times New Roman"/>
          <w:i/>
          <w:color w:val="00000A"/>
          <w:sz w:val="24"/>
          <w:szCs w:val="24"/>
        </w:rPr>
        <w:lastRenderedPageBreak/>
        <w:t xml:space="preserve"> </w:t>
      </w:r>
      <w:r w:rsidR="00662FA5" w:rsidRPr="0029618A">
        <w:rPr>
          <w:rFonts w:eastAsia="Times New Roman"/>
          <w:i/>
          <w:noProof/>
          <w:color w:val="00000A"/>
          <w:sz w:val="24"/>
          <w:szCs w:val="24"/>
        </w:rPr>
        <w:drawing>
          <wp:inline distT="0" distB="0" distL="0" distR="0" wp14:anchorId="7E447D58" wp14:editId="2489943A">
            <wp:extent cx="3966009" cy="2432101"/>
            <wp:effectExtent l="0" t="0" r="0" b="0"/>
            <wp:docPr id="25" name="image20.png" descr="C:\tmp\podlost\ToH\html\figures\weather\2019-01-08_19-32-51.png"/>
            <wp:cNvGraphicFramePr/>
            <a:graphic xmlns:a="http://schemas.openxmlformats.org/drawingml/2006/main">
              <a:graphicData uri="http://schemas.openxmlformats.org/drawingml/2006/picture">
                <pic:pic xmlns:pic="http://schemas.openxmlformats.org/drawingml/2006/picture">
                  <pic:nvPicPr>
                    <pic:cNvPr id="0" name="image20.png" descr="C:\tmp\podlost\ToH\html\figures\weather\2019-01-08_19-32-51.png"/>
                    <pic:cNvPicPr preferRelativeResize="0"/>
                  </pic:nvPicPr>
                  <pic:blipFill>
                    <a:blip r:embed="rId46" cstate="print"/>
                    <a:srcRect/>
                    <a:stretch>
                      <a:fillRect/>
                    </a:stretch>
                  </pic:blipFill>
                  <pic:spPr>
                    <a:xfrm>
                      <a:off x="0" y="0"/>
                      <a:ext cx="3966009" cy="2432101"/>
                    </a:xfrm>
                    <a:prstGeom prst="rect">
                      <a:avLst/>
                    </a:prstGeom>
                    <a:ln/>
                  </pic:spPr>
                </pic:pic>
              </a:graphicData>
            </a:graphic>
          </wp:inline>
        </w:drawing>
      </w:r>
    </w:p>
    <w:p w14:paraId="798BD83D" w14:textId="77777777" w:rsidR="008E2D65" w:rsidRPr="0029618A" w:rsidRDefault="00662FA5">
      <w:pPr>
        <w:keepLines/>
        <w:spacing w:before="120" w:after="240"/>
        <w:ind w:left="567" w:right="567"/>
        <w:jc w:val="both"/>
        <w:rPr>
          <w:rFonts w:eastAsia="Times New Roman"/>
          <w:i/>
          <w:color w:val="00000A"/>
          <w:sz w:val="24"/>
          <w:szCs w:val="24"/>
        </w:rPr>
      </w:pPr>
      <w:r w:rsidRPr="0029618A">
        <w:rPr>
          <w:rFonts w:eastAsia="Times New Roman"/>
          <w:i/>
          <w:color w:val="00000A"/>
          <w:sz w:val="24"/>
          <w:szCs w:val="24"/>
        </w:rPr>
        <w:t>Исходный ряд данных и распределение непогожих дней по дням недели, полученные за пять лет наблюдений.</w:t>
      </w:r>
    </w:p>
    <w:p w14:paraId="04F390D4" w14:textId="714DC62D" w:rsidR="008E2D65" w:rsidRPr="0029618A" w:rsidRDefault="00662FA5">
      <w:pPr>
        <w:spacing w:line="288" w:lineRule="auto"/>
        <w:jc w:val="both"/>
        <w:rPr>
          <w:rFonts w:eastAsia="Times New Roman"/>
          <w:color w:val="00000A"/>
          <w:sz w:val="24"/>
          <w:szCs w:val="24"/>
        </w:rPr>
      </w:pPr>
      <w:r w:rsidRPr="0029618A">
        <w:rPr>
          <w:rFonts w:eastAsia="Times New Roman"/>
          <w:color w:val="00000A"/>
          <w:sz w:val="24"/>
          <w:szCs w:val="24"/>
        </w:rPr>
        <w:t>Видно, что</w:t>
      </w:r>
      <w:r w:rsidR="00B60B69">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0F07C174" w14:textId="58AA0B88"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sidR="00B60B69">
        <w:rPr>
          <w:rFonts w:eastAsia="Times New Roman"/>
          <w:color w:val="00000A"/>
          <w:sz w:val="24"/>
          <w:szCs w:val="24"/>
        </w:rPr>
        <w:t>отдельными днями</w:t>
      </w:r>
      <w:r w:rsidRPr="0029618A">
        <w:rPr>
          <w:rFonts w:eastAsia="Times New Roman"/>
          <w:color w:val="00000A"/>
          <w:sz w:val="24"/>
          <w:szCs w:val="24"/>
        </w:rPr>
        <w:t xml:space="preserve">, а двух-трёхдневными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3</m:t>
            </m:r>
          </m:num>
          <m:den>
            <m:r>
              <w:rPr>
                <w:rFonts w:ascii="Cambria Math" w:eastAsia="Cambria Math" w:hAnsi="Cambria Math"/>
                <w:color w:val="00000A"/>
                <w:sz w:val="24"/>
                <w:szCs w:val="24"/>
              </w:rPr>
              <m:t>7</m:t>
            </m:r>
          </m:den>
        </m:f>
      </m:oMath>
      <w:r w:rsidRPr="0029618A">
        <w:rPr>
          <w:rFonts w:eastAsia="Times New Roman"/>
          <w:color w:val="00000A"/>
          <w:sz w:val="24"/>
          <w:szCs w:val="24"/>
        </w:rPr>
        <w:t>. При такой вероятности ожида</w:t>
      </w:r>
      <w:proofErr w:type="spellStart"/>
      <w:r w:rsidRPr="0029618A">
        <w:rPr>
          <w:rFonts w:eastAsia="Times New Roman"/>
          <w:color w:val="00000A"/>
          <w:sz w:val="24"/>
          <w:szCs w:val="24"/>
        </w:rPr>
        <w:t>емое</w:t>
      </w:r>
      <w:proofErr w:type="spellEnd"/>
      <w:r w:rsidRPr="0029618A">
        <w:rPr>
          <w:rFonts w:eastAsia="Times New Roman"/>
          <w:color w:val="00000A"/>
          <w:sz w:val="24"/>
          <w:szCs w:val="24"/>
        </w:rPr>
        <w:t xml:space="preserve"> число совпадений для пяти лет должно составить </w:t>
      </w:r>
      <m:oMath>
        <m:r>
          <w:rPr>
            <w:rFonts w:ascii="Cambria Math" w:eastAsia="Cambria Math" w:hAnsi="Cambria Math"/>
            <w:color w:val="00000A"/>
            <w:sz w:val="24"/>
            <w:szCs w:val="24"/>
          </w:rPr>
          <m:t>195±21</m:t>
        </m:r>
      </m:oMath>
      <w:r w:rsidRPr="0029618A">
        <w:rPr>
          <w:rFonts w:eastAsia="Times New Roman"/>
          <w:color w:val="00000A"/>
          <w:sz w:val="24"/>
          <w:szCs w:val="24"/>
        </w:rPr>
        <w:t xml:space="preserve">, то есть от </w:t>
      </w:r>
      <m:oMath>
        <m:r>
          <w:rPr>
            <w:rFonts w:ascii="Cambria Math" w:eastAsia="Cambria Math" w:hAnsi="Cambria Math"/>
            <w:color w:val="00000A"/>
            <w:sz w:val="24"/>
            <w:szCs w:val="24"/>
          </w:rPr>
          <m:t>174</m:t>
        </m:r>
      </m:oMath>
      <w:r w:rsidRPr="0029618A">
        <w:rPr>
          <w:rFonts w:eastAsia="Times New Roman"/>
          <w:color w:val="00000A"/>
          <w:sz w:val="24"/>
          <w:szCs w:val="24"/>
        </w:rPr>
        <w:t xml:space="preserve"> до </w:t>
      </w:r>
      <m:oMath>
        <m:r>
          <w:rPr>
            <w:rFonts w:ascii="Cambria Math" w:eastAsia="Cambria Math" w:hAnsi="Cambria Math"/>
            <w:color w:val="00000A"/>
            <w:sz w:val="24"/>
            <w:szCs w:val="24"/>
          </w:rPr>
          <m:t>216</m:t>
        </m:r>
      </m:oMath>
      <w:r w:rsidRPr="0029618A">
        <w:rPr>
          <w:rFonts w:eastAsia="Times New Roman"/>
          <w:color w:val="00000A"/>
          <w:sz w:val="24"/>
          <w:szCs w:val="24"/>
        </w:rPr>
        <w:t xml:space="preserve"> раз. Наблюдённая величина </w:t>
      </w:r>
      <m:oMath>
        <m:r>
          <w:rPr>
            <w:rFonts w:ascii="Cambria Math" w:eastAsia="Cambria Math" w:hAnsi="Cambria Math"/>
            <w:color w:val="00000A"/>
            <w:sz w:val="24"/>
            <w:szCs w:val="24"/>
          </w:rPr>
          <m:t>141</m:t>
        </m:r>
      </m:oMath>
      <w:r w:rsidRPr="0029618A">
        <w:rPr>
          <w:rFonts w:eastAsia="Times New Roman"/>
          <w:color w:val="00000A"/>
          <w:sz w:val="24"/>
          <w:szCs w:val="24"/>
        </w:rPr>
        <w:t xml:space="preserve"> не входит в этот диапазон и, значит, гипотезу об эффекте сдвоенных</w:t>
      </w:r>
      <w:r w:rsidR="003863E0">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3795279A" w14:textId="2B25A226"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sidR="0065093B">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t>случайных последовательностей событий во времени</w:t>
      </w:r>
      <w:r w:rsidRPr="0029618A">
        <w:rPr>
          <w:rFonts w:eastAsia="Times New Roman"/>
          <w:color w:val="00000A"/>
          <w:sz w:val="24"/>
          <w:szCs w:val="24"/>
        </w:rPr>
        <w:t>. Один из них</w:t>
      </w:r>
      <w:ins w:id="1141" w:author="Пользователь" w:date="2019-11-12T20:13:00Z">
        <w:r w:rsidR="004B4C9C">
          <w:rPr>
            <w:rFonts w:eastAsia="Times New Roman"/>
            <w:color w:val="00000A"/>
            <w:sz w:val="24"/>
            <w:szCs w:val="24"/>
          </w:rPr>
          <w:t>,</w:t>
        </w:r>
      </w:ins>
      <w:r w:rsidRPr="0029618A">
        <w:rPr>
          <w:rFonts w:eastAsia="Times New Roman"/>
          <w:color w:val="00000A"/>
          <w:sz w:val="24"/>
          <w:szCs w:val="24"/>
        </w:rPr>
        <w:t xml:space="preserve"> </w:t>
      </w:r>
      <w:r w:rsidR="00897652">
        <w:rPr>
          <w:rFonts w:eastAsia="Times New Roman"/>
          <w:color w:val="00000A"/>
          <w:sz w:val="24"/>
          <w:szCs w:val="24"/>
        </w:rPr>
        <w:t xml:space="preserve">особенно </w:t>
      </w:r>
      <w:r w:rsidR="00897652">
        <w:rPr>
          <w:rFonts w:eastAsia="Times New Roman"/>
          <w:color w:val="00000A"/>
          <w:sz w:val="24"/>
          <w:szCs w:val="24"/>
        </w:rPr>
        <w:lastRenderedPageBreak/>
        <w:t>важный и</w:t>
      </w:r>
      <w:del w:id="1142" w:author="Пользователь" w:date="2019-11-12T20:13:00Z">
        <w:r w:rsidR="00897652" w:rsidDel="004B4C9C">
          <w:rPr>
            <w:rFonts w:eastAsia="Times New Roman"/>
            <w:color w:val="00000A"/>
            <w:sz w:val="24"/>
            <w:szCs w:val="24"/>
          </w:rPr>
          <w:delText>,</w:delText>
        </w:r>
      </w:del>
      <w:r w:rsidR="00897652">
        <w:rPr>
          <w:rFonts w:eastAsia="Times New Roman"/>
          <w:color w:val="00000A"/>
          <w:sz w:val="24"/>
          <w:szCs w:val="24"/>
        </w:rPr>
        <w:t xml:space="preserve"> вместе с тем</w:t>
      </w:r>
      <w:del w:id="1143" w:author="Пользователь" w:date="2019-11-12T20:13:00Z">
        <w:r w:rsidR="00897652" w:rsidDel="004B4C9C">
          <w:rPr>
            <w:rFonts w:eastAsia="Times New Roman"/>
            <w:color w:val="00000A"/>
            <w:sz w:val="24"/>
            <w:szCs w:val="24"/>
          </w:rPr>
          <w:delText>,</w:delText>
        </w:r>
      </w:del>
      <w:r w:rsidR="00897652">
        <w:rPr>
          <w:rFonts w:eastAsia="Times New Roman"/>
          <w:color w:val="00000A"/>
          <w:sz w:val="24"/>
          <w:szCs w:val="24"/>
        </w:rPr>
        <w:t xml:space="preserve"> особенно простой</w:t>
      </w:r>
      <w:r w:rsidR="00897652">
        <w:rPr>
          <w:rStyle w:val="af"/>
        </w:rPr>
        <w:commentReference w:id="1144"/>
      </w:r>
      <w:ins w:id="1145" w:author="Пользователь" w:date="2019-11-12T20:13:00Z">
        <w:r w:rsidR="004B4C9C">
          <w:rPr>
            <w:rFonts w:eastAsia="Times New Roman"/>
            <w:color w:val="00000A"/>
            <w:sz w:val="24"/>
            <w:szCs w:val="24"/>
          </w:rPr>
          <w:t>,</w:t>
        </w:r>
      </w:ins>
      <w:r w:rsidRPr="0029618A">
        <w:rPr>
          <w:rFonts w:eastAsia="Times New Roman"/>
          <w:color w:val="00000A"/>
          <w:sz w:val="24"/>
          <w:szCs w:val="24"/>
        </w:rPr>
        <w:t xml:space="preserve"> </w:t>
      </w:r>
      <w:del w:id="1146" w:author="Пользователь" w:date="2019-11-12T20:13:00Z">
        <w:r w:rsidRPr="0029618A" w:rsidDel="004B4C9C">
          <w:rPr>
            <w:rFonts w:eastAsia="Times New Roman"/>
            <w:color w:val="00000A"/>
            <w:sz w:val="24"/>
            <w:szCs w:val="24"/>
          </w:rPr>
          <w:delText>носит имя</w:delText>
        </w:r>
      </w:del>
      <w:ins w:id="1147" w:author="Пользователь" w:date="2019-11-12T20:13:00Z">
        <w:r w:rsidR="004B4C9C">
          <w:rPr>
            <w:rFonts w:eastAsia="Times New Roman"/>
            <w:color w:val="00000A"/>
            <w:sz w:val="24"/>
            <w:szCs w:val="24"/>
          </w:rPr>
          <w:t>называется</w:t>
        </w:r>
      </w:ins>
      <w:r w:rsidRPr="0029618A">
        <w:rPr>
          <w:rFonts w:eastAsia="Times New Roman"/>
          <w:color w:val="00000A"/>
          <w:sz w:val="24"/>
          <w:szCs w:val="24"/>
        </w:rPr>
        <w:t xml:space="preserve"> </w:t>
      </w:r>
      <w:r w:rsidRPr="0029618A">
        <w:rPr>
          <w:rFonts w:eastAsia="Times New Roman"/>
          <w:i/>
          <w:color w:val="00000A"/>
          <w:sz w:val="24"/>
          <w:szCs w:val="24"/>
        </w:rPr>
        <w:t>пуассоновск</w:t>
      </w:r>
      <w:ins w:id="1148" w:author="Пользователь" w:date="2019-11-12T20:14:00Z">
        <w:r w:rsidR="004B4C9C">
          <w:rPr>
            <w:rFonts w:eastAsia="Times New Roman"/>
            <w:i/>
            <w:color w:val="00000A"/>
            <w:sz w:val="24"/>
            <w:szCs w:val="24"/>
          </w:rPr>
          <w:t>им</w:t>
        </w:r>
      </w:ins>
      <w:del w:id="1149" w:author="Пользователь" w:date="2019-11-12T20:14:00Z">
        <w:r w:rsidRPr="0029618A" w:rsidDel="004B4C9C">
          <w:rPr>
            <w:rFonts w:eastAsia="Times New Roman"/>
            <w:i/>
            <w:color w:val="00000A"/>
            <w:sz w:val="24"/>
            <w:szCs w:val="24"/>
          </w:rPr>
          <w:delText>ого</w:delText>
        </w:r>
      </w:del>
      <w:r w:rsidRPr="0029618A">
        <w:rPr>
          <w:rFonts w:eastAsia="Times New Roman"/>
          <w:i/>
          <w:color w:val="00000A"/>
          <w:sz w:val="24"/>
          <w:szCs w:val="24"/>
        </w:rPr>
        <w:t xml:space="preserve"> процесс</w:t>
      </w:r>
      <w:ins w:id="1150" w:author="Пользователь" w:date="2019-11-12T20:14:00Z">
        <w:r w:rsidR="004B4C9C">
          <w:rPr>
            <w:rFonts w:eastAsia="Times New Roman"/>
            <w:i/>
            <w:color w:val="00000A"/>
            <w:sz w:val="24"/>
            <w:szCs w:val="24"/>
          </w:rPr>
          <w:t>ом</w:t>
        </w:r>
      </w:ins>
      <w:del w:id="1151" w:author="Пользователь" w:date="2019-11-12T20:14:00Z">
        <w:r w:rsidRPr="0029618A" w:rsidDel="004B4C9C">
          <w:rPr>
            <w:rFonts w:eastAsia="Times New Roman"/>
            <w:i/>
            <w:color w:val="00000A"/>
            <w:sz w:val="24"/>
            <w:szCs w:val="24"/>
          </w:rPr>
          <w:delText>а</w:delText>
        </w:r>
      </w:del>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sidR="004B0B0B">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sidR="003863E0">
        <w:rPr>
          <w:rFonts w:eastAsia="Times New Roman"/>
          <w:color w:val="00000A"/>
          <w:sz w:val="24"/>
          <w:szCs w:val="24"/>
        </w:rPr>
        <w:t xml:space="preserve"> </w:t>
      </w:r>
      <w:r w:rsidRPr="0029618A">
        <w:rPr>
          <w:rFonts w:eastAsia="Times New Roman"/>
          <w:color w:val="00000A"/>
          <w:sz w:val="24"/>
          <w:szCs w:val="24"/>
        </w:rPr>
        <w:t xml:space="preserve">предположить, что непогожие дни образуют пуассоновский поток с интенсивностью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sidR="004B0B0B">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sidR="004B0B0B">
        <w:rPr>
          <w:rFonts w:eastAsia="Times New Roman"/>
          <w:color w:val="00000A"/>
          <w:sz w:val="24"/>
          <w:szCs w:val="24"/>
        </w:rPr>
        <w:t xml:space="preserve"> дни</w:t>
      </w:r>
      <w:r w:rsidRPr="0029618A">
        <w:rPr>
          <w:rFonts w:eastAsia="Times New Roman"/>
          <w:color w:val="00000A"/>
          <w:sz w:val="24"/>
          <w:szCs w:val="24"/>
        </w:rPr>
        <w:t xml:space="preserve"> должны состав</w:t>
      </w:r>
      <w:r w:rsidR="004B0B0B">
        <w:rPr>
          <w:rFonts w:eastAsia="Times New Roman"/>
          <w:color w:val="00000A"/>
          <w:sz w:val="24"/>
          <w:szCs w:val="24"/>
        </w:rPr>
        <w:t>ля</w:t>
      </w:r>
      <w:r w:rsidRPr="0029618A">
        <w:rPr>
          <w:rFonts w:eastAsia="Times New Roman"/>
          <w:color w:val="00000A"/>
          <w:sz w:val="24"/>
          <w:szCs w:val="24"/>
        </w:rPr>
        <w:t>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w:t>
      </w:r>
      <w:ins w:id="1152" w:author="Пользователь" w:date="2019-11-12T20:14:00Z">
        <w:r w:rsidR="004B4C9C">
          <w:rPr>
            <w:rFonts w:eastAsia="Times New Roman"/>
            <w:color w:val="00000A"/>
            <w:sz w:val="24"/>
            <w:szCs w:val="24"/>
          </w:rPr>
          <w:t>,</w:t>
        </w:r>
      </w:ins>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 </w:t>
      </w:r>
      <m:oMath>
        <m:r>
          <w:rPr>
            <w:rFonts w:ascii="Cambria Math" w:eastAsia="Cambria Math" w:hAnsi="Cambria Math"/>
            <w:color w:val="00000A"/>
            <w:sz w:val="24"/>
            <w:szCs w:val="24"/>
          </w:rPr>
          <m:t>0, 1, 2, 3</m:t>
        </m:r>
      </m:oMath>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 </w:t>
      </w:r>
      <m:oMath>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4</m:t>
            </m:r>
          </m:den>
        </m:f>
      </m:oMath>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701D1C14" w14:textId="77777777" w:rsidR="008E2D65" w:rsidRPr="0029618A" w:rsidRDefault="00662FA5">
      <w:pPr>
        <w:spacing w:before="120" w:after="120"/>
        <w:jc w:val="center"/>
        <w:rPr>
          <w:rFonts w:eastAsia="Times New Roman"/>
          <w:i/>
          <w:color w:val="00000A"/>
          <w:sz w:val="24"/>
          <w:szCs w:val="24"/>
        </w:rPr>
      </w:pPr>
      <w:r w:rsidRPr="0029618A">
        <w:rPr>
          <w:rFonts w:eastAsia="Times New Roman"/>
          <w:i/>
          <w:noProof/>
          <w:color w:val="00000A"/>
          <w:sz w:val="24"/>
          <w:szCs w:val="24"/>
        </w:rPr>
        <w:drawing>
          <wp:inline distT="0" distB="0" distL="0" distR="0" wp14:anchorId="4D084744" wp14:editId="51A2DF82">
            <wp:extent cx="3686175" cy="2538730"/>
            <wp:effectExtent l="0" t="0" r="0" b="0"/>
            <wp:docPr id="92" name="image78.png" descr="C:\tmp\podlost\ToH\html\figures\weather\2019-01-08_19-43-04.png"/>
            <wp:cNvGraphicFramePr/>
            <a:graphic xmlns:a="http://schemas.openxmlformats.org/drawingml/2006/main">
              <a:graphicData uri="http://schemas.openxmlformats.org/drawingml/2006/picture">
                <pic:pic xmlns:pic="http://schemas.openxmlformats.org/drawingml/2006/picture">
                  <pic:nvPicPr>
                    <pic:cNvPr id="0" name="image78.png" descr="C:\tmp\podlost\ToH\html\figures\weather\2019-01-08_19-43-04.png"/>
                    <pic:cNvPicPr preferRelativeResize="0"/>
                  </pic:nvPicPr>
                  <pic:blipFill>
                    <a:blip r:embed="rId47" cstate="print"/>
                    <a:srcRect/>
                    <a:stretch>
                      <a:fillRect/>
                    </a:stretch>
                  </pic:blipFill>
                  <pic:spPr>
                    <a:xfrm>
                      <a:off x="0" y="0"/>
                      <a:ext cx="3686175" cy="2538730"/>
                    </a:xfrm>
                    <a:prstGeom prst="rect">
                      <a:avLst/>
                    </a:prstGeom>
                    <a:ln/>
                  </pic:spPr>
                </pic:pic>
              </a:graphicData>
            </a:graphic>
          </wp:inline>
        </w:drawing>
      </w:r>
    </w:p>
    <w:p w14:paraId="27CB2301" w14:textId="1F9A1BB6" w:rsidR="008E2D65" w:rsidRPr="0029618A" w:rsidRDefault="004B0B0B">
      <w:pPr>
        <w:keepLines/>
        <w:spacing w:before="120" w:after="240"/>
        <w:ind w:left="567" w:right="567"/>
        <w:jc w:val="both"/>
        <w:rPr>
          <w:rFonts w:eastAsia="Times New Roman"/>
          <w:i/>
          <w:color w:val="00000A"/>
          <w:sz w:val="24"/>
          <w:szCs w:val="24"/>
        </w:rPr>
      </w:pPr>
      <w:r>
        <w:rPr>
          <w:rFonts w:eastAsia="Times New Roman"/>
          <w:i/>
          <w:color w:val="00000A"/>
          <w:sz w:val="24"/>
          <w:szCs w:val="24"/>
        </w:rPr>
        <w:t>Теоретическое и н</w:t>
      </w:r>
      <w:r w:rsidR="00662FA5"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Pr>
          <w:rFonts w:eastAsia="Times New Roman"/>
          <w:i/>
          <w:color w:val="00000A"/>
          <w:sz w:val="24"/>
          <w:szCs w:val="24"/>
        </w:rPr>
        <w:t>имеющемся</w:t>
      </w:r>
      <w:r w:rsidRPr="0029618A">
        <w:rPr>
          <w:rFonts w:eastAsia="Times New Roman"/>
          <w:i/>
          <w:color w:val="00000A"/>
          <w:sz w:val="24"/>
          <w:szCs w:val="24"/>
        </w:rPr>
        <w:t xml:space="preserve"> </w:t>
      </w:r>
      <w:r w:rsidR="00662FA5" w:rsidRPr="0029618A">
        <w:rPr>
          <w:rFonts w:eastAsia="Times New Roman"/>
          <w:i/>
          <w:color w:val="00000A"/>
          <w:sz w:val="24"/>
          <w:szCs w:val="24"/>
        </w:rPr>
        <w:t>количестве наблюдений.</w:t>
      </w:r>
    </w:p>
    <w:p w14:paraId="370A9B08" w14:textId="7E65A3A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 </w:t>
      </w:r>
      <m:oMath>
        <m:r>
          <w:rPr>
            <w:rFonts w:ascii="Cambria Math" w:eastAsia="Cambria Math" w:hAnsi="Cambria Math"/>
            <w:color w:val="222222"/>
            <w:sz w:val="24"/>
            <w:szCs w:val="24"/>
            <w:highlight w:val="white"/>
          </w:rPr>
          <m:t>11</m:t>
        </m:r>
      </m:oMath>
      <w:r w:rsidRPr="0029618A">
        <w:rPr>
          <w:rFonts w:eastAsia="Times New Roman"/>
          <w:color w:val="00000A"/>
          <w:sz w:val="24"/>
          <w:szCs w:val="24"/>
          <w:highlight w:val="white"/>
        </w:rPr>
        <w:t xml:space="preserve"> дней можно было бы уверенно подтвердить или отвергнуть как случайное отклонение? Это легко посчитать: </w:t>
      </w:r>
      <w:r w:rsidRPr="0029618A">
        <w:rPr>
          <w:rFonts w:eastAsia="Times New Roman"/>
          <w:color w:val="00000A"/>
          <w:sz w:val="24"/>
          <w:szCs w:val="24"/>
          <w:highlight w:val="white"/>
        </w:rPr>
        <w:lastRenderedPageBreak/>
        <w:t>наблюдаемая вероятность </w:t>
      </w:r>
      <m:oMath>
        <m:r>
          <w:rPr>
            <w:rFonts w:ascii="Cambria Math" w:eastAsia="Cambria Math" w:hAnsi="Cambria Math"/>
            <w:color w:val="222222"/>
            <w:sz w:val="24"/>
            <w:szCs w:val="24"/>
            <w:highlight w:val="white"/>
          </w:rPr>
          <m:t>141/459=0.307</m:t>
        </m:r>
      </m:oMath>
      <w:r w:rsidRPr="0029618A">
        <w:rPr>
          <w:rFonts w:eastAsia="Times New Roman"/>
          <w:color w:val="00000A"/>
          <w:sz w:val="24"/>
          <w:szCs w:val="24"/>
          <w:highlight w:val="white"/>
        </w:rPr>
        <w:t> отличается от ожидаемой </w:t>
      </w:r>
      <m:oMath>
        <m:r>
          <w:rPr>
            <w:rFonts w:ascii="Cambria Math" w:eastAsia="Cambria Math" w:hAnsi="Cambria Math"/>
            <w:color w:val="222222"/>
            <w:sz w:val="24"/>
            <w:szCs w:val="24"/>
            <w:highlight w:val="white"/>
          </w:rPr>
          <m:t>2/7=0.286</m:t>
        </m:r>
      </m:oMath>
      <w:r w:rsidR="003863E0">
        <w:rPr>
          <w:rFonts w:eastAsia="Times New Roman"/>
          <w:color w:val="00000A"/>
          <w:sz w:val="24"/>
          <w:szCs w:val="24"/>
          <w:highlight w:val="white"/>
        </w:rPr>
        <w:t xml:space="preserve"> </w:t>
      </w:r>
      <w:r w:rsidRPr="0029618A">
        <w:rPr>
          <w:rFonts w:eastAsia="Times New Roman"/>
          <w:color w:val="00000A"/>
          <w:sz w:val="24"/>
          <w:szCs w:val="24"/>
          <w:highlight w:val="white"/>
        </w:rPr>
        <w:t>на</w:t>
      </w:r>
      <w:r w:rsidR="003863E0">
        <w:rPr>
          <w:rFonts w:eastAsia="Times New Roman"/>
          <w:color w:val="00000A"/>
          <w:sz w:val="24"/>
          <w:szCs w:val="24"/>
          <w:highlight w:val="white"/>
        </w:rPr>
        <w:t xml:space="preserve"> </w:t>
      </w:r>
      <m:oMath>
        <m:r>
          <w:rPr>
            <w:rFonts w:ascii="Cambria Math" w:eastAsia="Cambria Math" w:hAnsi="Cambria Math"/>
            <w:color w:val="222222"/>
            <w:sz w:val="24"/>
            <w:szCs w:val="24"/>
            <w:highlight w:val="white"/>
          </w:rPr>
          <m:t>0.02</m:t>
        </m:r>
      </m:oMath>
      <w:r w:rsidRPr="0029618A">
        <w:rPr>
          <w:rFonts w:eastAsia="Times New Roman"/>
          <w:color w:val="00000A"/>
          <w:sz w:val="24"/>
          <w:szCs w:val="24"/>
          <w:highlight w:val="white"/>
        </w:rPr>
        <w:t xml:space="preserve">. Для фиксирования различия в сотых, требуется абсолютная погрешность, не превышающая </w:t>
      </w:r>
      <m:oMath>
        <m:r>
          <w:rPr>
            <w:rFonts w:ascii="Cambria Math" w:eastAsia="Cambria Math" w:hAnsi="Cambria Math"/>
            <w:color w:val="222222"/>
            <w:sz w:val="24"/>
            <w:szCs w:val="24"/>
            <w:highlight w:val="white"/>
          </w:rPr>
          <m:t>0.005</m:t>
        </m:r>
      </m:oMath>
      <w:r w:rsidRPr="0029618A">
        <w:rPr>
          <w:rFonts w:eastAsia="Times New Roman"/>
          <w:color w:val="00000A"/>
          <w:sz w:val="24"/>
          <w:szCs w:val="24"/>
          <w:highlight w:val="white"/>
        </w:rPr>
        <w:t>, что составляет </w:t>
      </w:r>
      <m:oMath>
        <m:r>
          <w:rPr>
            <w:rFonts w:ascii="Cambria Math" w:eastAsia="Cambria Math" w:hAnsi="Cambria Math"/>
            <w:color w:val="222222"/>
            <w:sz w:val="24"/>
            <w:szCs w:val="24"/>
            <w:highlight w:val="white"/>
          </w:rPr>
          <m:t>1.75%</m:t>
        </m:r>
      </m:oMath>
      <w:r w:rsidRPr="0029618A">
        <w:rPr>
          <w:rFonts w:eastAsia="Times New Roman"/>
          <w:color w:val="00000A"/>
          <w:sz w:val="24"/>
          <w:szCs w:val="24"/>
          <w:highlight w:val="white"/>
        </w:rPr>
        <w:t xml:space="preserve"> от измеряемой величины. Отсюда получаем, необходимый объём выборки </w:t>
      </w:r>
      <m:oMath>
        <m:r>
          <w:rPr>
            <w:rFonts w:ascii="Cambria Math" w:eastAsia="Cambria Math" w:hAnsi="Cambria Math"/>
            <w:color w:val="222222"/>
            <w:sz w:val="24"/>
            <w:szCs w:val="24"/>
            <w:highlight w:val="white"/>
          </w:rPr>
          <m:t>n≥(4⋅5/7)/(0.01752⋅2/7)≈32000</m:t>
        </m:r>
      </m:oMath>
      <w:r w:rsidRPr="0029618A">
        <w:rPr>
          <w:color w:val="222222"/>
          <w:sz w:val="24"/>
          <w:szCs w:val="24"/>
          <w:highlight w:val="white"/>
        </w:rPr>
        <w:t xml:space="preserve"> </w:t>
      </w:r>
      <w:r w:rsidRPr="0029618A">
        <w:rPr>
          <w:rFonts w:eastAsia="Times New Roman"/>
          <w:color w:val="00000A"/>
          <w:sz w:val="24"/>
          <w:szCs w:val="24"/>
          <w:highlight w:val="white"/>
        </w:rPr>
        <w:t>дождливых дней. Это потребует около </w:t>
      </w:r>
      <m:oMath>
        <m:r>
          <w:rPr>
            <w:rFonts w:ascii="Cambria Math" w:eastAsia="Cambria Math" w:hAnsi="Cambria Math"/>
            <w:color w:val="222222"/>
            <w:sz w:val="24"/>
            <w:szCs w:val="24"/>
            <w:highlight w:val="white"/>
          </w:rPr>
          <m:t>4⋅32000/365≈360</m:t>
        </m:r>
      </m:oMath>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sidR="00AD435D">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sidR="00AD435D">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sidR="00AD435D">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sidR="00AD435D">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sidR="00AD435D">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CEA4831" w14:textId="1B842941"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sidR="00AD435D">
        <w:rPr>
          <w:rFonts w:eastAsia="Times New Roman"/>
          <w:color w:val="00000A"/>
          <w:sz w:val="24"/>
          <w:szCs w:val="24"/>
        </w:rPr>
        <w:t>,</w:t>
      </w:r>
      <w:r w:rsidRPr="0029618A">
        <w:rPr>
          <w:rFonts w:eastAsia="Times New Roman"/>
          <w:color w:val="00000A"/>
          <w:sz w:val="24"/>
          <w:szCs w:val="24"/>
        </w:rPr>
        <w:t xml:space="preserve"> и почему имеет смысл всерьёз рассматривать это исследование? Дело в том, что </w:t>
      </w:r>
      <w:r w:rsidR="00AD435D">
        <w:rPr>
          <w:rFonts w:eastAsia="Times New Roman"/>
          <w:color w:val="00000A"/>
          <w:sz w:val="24"/>
          <w:szCs w:val="24"/>
        </w:rPr>
        <w:t>они</w:t>
      </w:r>
      <w:r w:rsidR="00AD435D" w:rsidRPr="0029618A">
        <w:rPr>
          <w:rFonts w:eastAsia="Times New Roman"/>
          <w:color w:val="00000A"/>
          <w:sz w:val="24"/>
          <w:szCs w:val="24"/>
        </w:rPr>
        <w:t xml:space="preserve"> </w:t>
      </w:r>
      <w:r w:rsidRPr="0029618A">
        <w:rPr>
          <w:rFonts w:eastAsia="Times New Roman"/>
          <w:color w:val="00000A"/>
          <w:sz w:val="24"/>
          <w:szCs w:val="24"/>
        </w:rPr>
        <w:t>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sidR="00C42617">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w:t>
      </w:r>
      <w:commentRangeStart w:id="1153"/>
      <w:r w:rsidRPr="0029618A">
        <w:rPr>
          <w:rFonts w:eastAsia="Times New Roman"/>
          <w:color w:val="00000A"/>
          <w:sz w:val="24"/>
          <w:szCs w:val="24"/>
        </w:rPr>
        <w:t>температуры</w:t>
      </w:r>
      <w:commentRangeEnd w:id="1153"/>
      <w:r w:rsidR="00E20206">
        <w:rPr>
          <w:rStyle w:val="af"/>
        </w:rPr>
        <w:commentReference w:id="1153"/>
      </w:r>
      <w:commentRangeStart w:id="1154"/>
      <w:r w:rsidRPr="0029618A">
        <w:rPr>
          <w:rFonts w:eastAsia="Times New Roman"/>
          <w:color w:val="00000A"/>
          <w:sz w:val="24"/>
          <w:szCs w:val="24"/>
        </w:rPr>
        <w:t>.</w:t>
      </w:r>
      <w:commentRangeEnd w:id="1154"/>
      <w:r w:rsidR="00C42617">
        <w:rPr>
          <w:rStyle w:val="af"/>
        </w:rPr>
        <w:commentReference w:id="1154"/>
      </w:r>
      <w:r w:rsidRPr="0029618A">
        <w:rPr>
          <w:rFonts w:eastAsia="Times New Roman"/>
          <w:color w:val="00000A"/>
          <w:sz w:val="24"/>
          <w:szCs w:val="24"/>
        </w:rPr>
        <w:t xml:space="preserve">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событий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sidR="003863E0">
        <w:rPr>
          <w:rFonts w:eastAsia="Times New Roman"/>
          <w:color w:val="00000A"/>
          <w:sz w:val="24"/>
          <w:szCs w:val="24"/>
        </w:rPr>
        <w:t xml:space="preserve"> </w:t>
      </w:r>
      <w:r w:rsidRPr="0029618A">
        <w:rPr>
          <w:rFonts w:eastAsia="Times New Roman"/>
          <w:color w:val="00000A"/>
          <w:sz w:val="24"/>
          <w:szCs w:val="24"/>
        </w:rPr>
        <w:t>отклонения процесса от пуассоновского значимы. Таким же образом</w:t>
      </w:r>
      <w:r w:rsidR="003863E0">
        <w:rPr>
          <w:rFonts w:eastAsia="Times New Roman"/>
          <w:color w:val="00000A"/>
          <w:sz w:val="24"/>
          <w:szCs w:val="24"/>
        </w:rPr>
        <w:t xml:space="preserve"> </w:t>
      </w:r>
      <w:r w:rsidRPr="0029618A">
        <w:rPr>
          <w:rFonts w:eastAsia="Times New Roman"/>
          <w:color w:val="00000A"/>
          <w:sz w:val="24"/>
          <w:szCs w:val="24"/>
        </w:rPr>
        <w:t xml:space="preserve">сейсмологом А. А. Гусевым было показано, что землетрясения в каком-либо районе образуют своеобразный </w:t>
      </w:r>
      <w:proofErr w:type="spellStart"/>
      <w:r w:rsidRPr="0029618A">
        <w:rPr>
          <w:rFonts w:eastAsia="Times New Roman"/>
          <w:color w:val="00000A"/>
          <w:sz w:val="24"/>
          <w:szCs w:val="24"/>
        </w:rPr>
        <w:t>самоподобный</w:t>
      </w:r>
      <w:proofErr w:type="spellEnd"/>
      <w:r w:rsidRPr="0029618A">
        <w:rPr>
          <w:rFonts w:eastAsia="Times New Roman"/>
          <w:color w:val="00000A"/>
          <w:sz w:val="24"/>
          <w:szCs w:val="24"/>
        </w:rPr>
        <w:t xml:space="preserve"> поток со свойствами кластеризации</w:t>
      </w:r>
      <w:r w:rsidRPr="0029618A">
        <w:rPr>
          <w:rFonts w:eastAsia="Times New Roman"/>
          <w:color w:val="00000A"/>
          <w:sz w:val="24"/>
          <w:szCs w:val="24"/>
          <w:vertAlign w:val="superscript"/>
        </w:rPr>
        <w:footnoteReference w:id="15"/>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32E041D0" w14:textId="77777777" w:rsidR="008E2D65" w:rsidRPr="0029618A" w:rsidRDefault="00662FA5">
      <w:pPr>
        <w:pStyle w:val="2"/>
        <w:spacing w:before="200" w:after="0"/>
        <w:ind w:firstLine="397"/>
        <w:jc w:val="both"/>
        <w:rPr>
          <w:rFonts w:eastAsia="Cambria"/>
          <w:b/>
          <w:color w:val="4F81BD"/>
          <w:sz w:val="26"/>
          <w:szCs w:val="26"/>
        </w:rPr>
      </w:pPr>
      <w:bookmarkStart w:id="1155" w:name="_Toc22639633"/>
      <w:r w:rsidRPr="0029618A">
        <w:rPr>
          <w:rFonts w:eastAsia="Cambria"/>
          <w:b/>
          <w:color w:val="4F81BD"/>
          <w:sz w:val="26"/>
          <w:szCs w:val="26"/>
        </w:rPr>
        <w:t>Беспорядок внутри самих чисел</w:t>
      </w:r>
      <w:bookmarkEnd w:id="1155"/>
    </w:p>
    <w:p w14:paraId="6049A360" w14:textId="77777777"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w:t>
      </w:r>
      <w:r w:rsidRPr="0029618A">
        <w:rPr>
          <w:rFonts w:eastAsia="Times New Roman"/>
          <w:color w:val="00000A"/>
          <w:sz w:val="24"/>
          <w:szCs w:val="24"/>
        </w:rPr>
        <w:lastRenderedPageBreak/>
        <w:t xml:space="preserve">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040D796A" w14:textId="59A897A9" w:rsidR="008E2D65" w:rsidRPr="0029618A" w:rsidRDefault="00662FA5">
      <w:pPr>
        <w:spacing w:line="288" w:lineRule="auto"/>
        <w:ind w:firstLine="397"/>
        <w:jc w:val="both"/>
        <w:rPr>
          <w:rFonts w:eastAsia="Times New Roman"/>
          <w:sz w:val="24"/>
          <w:szCs w:val="24"/>
        </w:rPr>
      </w:pPr>
      <w:r w:rsidRPr="0029618A">
        <w:rPr>
          <w:rFonts w:eastAsia="Times New Roman"/>
          <w:color w:val="00000A"/>
          <w:sz w:val="24"/>
          <w:szCs w:val="24"/>
          <w:highlight w:val="white"/>
        </w:rPr>
        <w:t>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Но при записи в десятичной форме можно наблюдать скачки от регулярности в представлении таких чисел, как </w:t>
      </w:r>
      <m:oMath>
        <m:r>
          <w:rPr>
            <w:rFonts w:ascii="Cambria Math" w:eastAsia="Cambria Math" w:hAnsi="Cambria Math"/>
            <w:color w:val="00000A"/>
            <w:sz w:val="24"/>
            <w:szCs w:val="24"/>
            <w:highlight w:val="white"/>
          </w:rPr>
          <m:t>1/2=0.5</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m:t>
            </m:r>
          </m:e>
        </m:bar>
      </m:oMath>
      <w:r w:rsidRPr="0029618A">
        <w:rPr>
          <w:rFonts w:eastAsia="Times New Roman"/>
          <w:color w:val="00000A"/>
          <w:sz w:val="24"/>
          <w:szCs w:val="24"/>
          <w:highlight w:val="white"/>
        </w:rPr>
        <w:t>, или </w:t>
      </w:r>
      <m:oMath>
        <m:r>
          <w:rPr>
            <w:rFonts w:ascii="Cambria Math" w:eastAsia="Cambria Math" w:hAnsi="Cambria Math"/>
            <w:color w:val="00000A"/>
            <w:sz w:val="24"/>
            <w:szCs w:val="24"/>
            <w:highlight w:val="white"/>
          </w:rPr>
          <m:t>1/3=0.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3</m:t>
            </m:r>
          </m:e>
        </m:bar>
      </m:oMath>
      <w:r w:rsidRPr="0029618A">
        <w:rPr>
          <w:rFonts w:eastAsia="Times New Roman"/>
          <w:color w:val="00000A"/>
          <w:sz w:val="24"/>
          <w:szCs w:val="24"/>
          <w:highlight w:val="white"/>
        </w:rPr>
        <w:t xml:space="preserve"> до периодичного повторения уже вполне беспорядочных последовательностей в таких числах как </w:t>
      </w:r>
      <m:oMath>
        <m:r>
          <w:rPr>
            <w:rFonts w:ascii="Cambria Math" w:eastAsia="Cambria Math" w:hAnsi="Cambria Math"/>
            <w:color w:val="00000A"/>
            <w:sz w:val="24"/>
            <w:szCs w:val="24"/>
            <w:highlight w:val="white"/>
          </w:rPr>
          <m:t>1/17=0.</m:t>
        </m:r>
        <m:bar>
          <m:barPr>
            <m:ctrlPr>
              <w:rPr>
                <w:rFonts w:ascii="Cambria Math" w:eastAsia="Cambria Math" w:hAnsi="Cambria Math"/>
                <w:color w:val="00000A"/>
                <w:sz w:val="24"/>
                <w:szCs w:val="24"/>
                <w:highlight w:val="white"/>
              </w:rPr>
            </m:ctrlPr>
          </m:barPr>
          <m:e>
            <m:r>
              <w:rPr>
                <w:rFonts w:ascii="Cambria Math" w:eastAsia="Cambria Math" w:hAnsi="Cambria Math"/>
                <w:color w:val="00000A"/>
                <w:sz w:val="24"/>
                <w:szCs w:val="24"/>
                <w:highlight w:val="white"/>
              </w:rPr>
              <m:t>0588235294117647</m:t>
            </m:r>
          </m:e>
        </m:bar>
      </m:oMath>
      <w:r w:rsidRPr="0029618A">
        <w:rPr>
          <w:rFonts w:eastAsia="Times New Roman"/>
          <w:color w:val="00000A"/>
          <w:sz w:val="24"/>
          <w:szCs w:val="24"/>
          <w:highlight w:val="white"/>
        </w:rPr>
        <w:t>. Иррациональные числа не имеют к</w:t>
      </w:r>
      <w:proofErr w:type="spellStart"/>
      <w:r w:rsidRPr="0029618A">
        <w:rPr>
          <w:rFonts w:eastAsia="Times New Roman"/>
          <w:color w:val="00000A"/>
          <w:sz w:val="24"/>
          <w:szCs w:val="24"/>
          <w:highlight w:val="white"/>
        </w:rPr>
        <w:t>онечной</w:t>
      </w:r>
      <w:proofErr w:type="spellEnd"/>
      <w:r w:rsidRPr="0029618A">
        <w:rPr>
          <w:rFonts w:eastAsia="Times New Roman"/>
          <w:color w:val="00000A"/>
          <w:sz w:val="24"/>
          <w:szCs w:val="24"/>
          <w:highlight w:val="white"/>
        </w:rPr>
        <w:t xml:space="preserve"> или периодической записи в десятичной форме, и в этом случае в последовательности цифр чаще всего царит хаос. Но это не значит, что в этих числах нет порядка! Например, число </w:t>
      </w:r>
      <m:oMath>
        <m:rad>
          <m:radPr>
            <m:degHide m:val="1"/>
            <m:ctrlPr>
              <w:rPr>
                <w:rFonts w:ascii="Cambria Math" w:eastAsia="Cambria Math" w:hAnsi="Cambria Math"/>
                <w:color w:val="00000A"/>
                <w:sz w:val="24"/>
                <w:szCs w:val="24"/>
                <w:highlight w:val="white"/>
              </w:rPr>
            </m:ctrlPr>
          </m:radPr>
          <m:deg/>
          <m:e>
            <m:r>
              <w:rPr>
                <w:rFonts w:ascii="Cambria Math" w:eastAsia="Cambria Math" w:hAnsi="Cambria Math"/>
                <w:color w:val="00000A"/>
                <w:sz w:val="24"/>
                <w:szCs w:val="24"/>
                <w:highlight w:val="white"/>
              </w:rPr>
              <m:t>2</m:t>
            </m:r>
          </m:e>
        </m:rad>
      </m:oMath>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sidR="00E20206">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sidR="003863E0">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13F77B54" w14:textId="77777777" w:rsidR="008E2D65" w:rsidRPr="0029618A" w:rsidRDefault="007E072C">
      <w:pPr>
        <w:ind w:firstLine="397"/>
        <w:jc w:val="center"/>
        <w:rPr>
          <w:rFonts w:eastAsia="Cambria Math"/>
          <w:i/>
          <w:color w:val="00000A"/>
          <w:sz w:val="24"/>
          <w:szCs w:val="24"/>
        </w:rPr>
      </w:pPr>
      <m:oMathPara>
        <m:oMath>
          <m:rad>
            <m:radPr>
              <m:degHide m:val="1"/>
              <m:ctrlPr>
                <w:rPr>
                  <w:rFonts w:ascii="Cambria Math" w:eastAsia="Cambria Math" w:hAnsi="Cambria Math"/>
                  <w:i/>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=1+</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f>
                    <m:fPr>
                      <m:ctrlPr>
                        <w:rPr>
                          <w:rFonts w:ascii="Cambria Math" w:eastAsia="Cambria Math" w:hAnsi="Cambria Math"/>
                          <w:i/>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en>
                  </m:f>
                </m:den>
              </m:f>
            </m:den>
          </m:f>
        </m:oMath>
      </m:oMathPara>
    </w:p>
    <w:p w14:paraId="1842F240" w14:textId="77777777" w:rsidR="008E2D65" w:rsidRPr="0029618A" w:rsidRDefault="00662FA5">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5B544595" w14:textId="77777777" w:rsidR="008E2D65" w:rsidRPr="0029618A" w:rsidRDefault="00662FA5">
      <w:pPr>
        <w:ind w:firstLine="397"/>
        <w:jc w:val="center"/>
        <w:rPr>
          <w:rFonts w:eastAsia="Cambria Math"/>
          <w:color w:val="00000A"/>
          <w:sz w:val="24"/>
          <w:szCs w:val="24"/>
        </w:rPr>
      </w:pPr>
      <m:oMathPara>
        <m:oMath>
          <m:r>
            <w:rPr>
              <w:rFonts w:ascii="Cambria Math" w:eastAsia="Cambria Math" w:hAnsi="Cambria Math"/>
              <w:color w:val="00000A"/>
              <w:sz w:val="24"/>
              <w:szCs w:val="24"/>
            </w:rPr>
            <m:t>x-1=</m:t>
          </m:r>
          <m:f>
            <m:fPr>
              <m:ctrlPr>
                <w:rPr>
                  <w:rFonts w:ascii="Cambria Math" w:eastAsia="Cambria Math" w:hAnsi="Cambria Math"/>
                  <w:color w:val="00000A"/>
                  <w:sz w:val="24"/>
                  <w:szCs w:val="24"/>
                </w:rPr>
              </m:ctrlPr>
            </m:fPr>
            <m:num>
              <m:r>
                <w:rPr>
                  <w:rFonts w:ascii="Cambria Math" w:eastAsia="Cambria Math" w:hAnsi="Cambria Math"/>
                  <w:color w:val="00000A"/>
                  <w:sz w:val="24"/>
                  <w:szCs w:val="24"/>
                </w:rPr>
                <m:t>1</m:t>
              </m:r>
            </m:num>
            <m:den>
              <m:r>
                <w:rPr>
                  <w:rFonts w:ascii="Cambria Math" w:eastAsia="Cambria Math" w:hAnsi="Cambria Math"/>
                  <w:color w:val="00000A"/>
                  <w:sz w:val="24"/>
                  <w:szCs w:val="24"/>
                </w:rPr>
                <m:t>2+</m:t>
              </m:r>
              <m:d>
                <m:dPr>
                  <m:ctrlPr>
                    <w:rPr>
                      <w:rFonts w:ascii="Cambria Math" w:eastAsia="Cambria Math" w:hAnsi="Cambria Math"/>
                      <w:color w:val="00000A"/>
                      <w:sz w:val="24"/>
                      <w:szCs w:val="24"/>
                    </w:rPr>
                  </m:ctrlPr>
                </m:dPr>
                <m:e>
                  <m:r>
                    <w:rPr>
                      <w:rFonts w:ascii="Cambria Math" w:eastAsia="Cambria Math" w:hAnsi="Cambria Math"/>
                      <w:color w:val="00000A"/>
                      <w:sz w:val="24"/>
                      <w:szCs w:val="24"/>
                    </w:rPr>
                    <m:t>x-1</m:t>
                  </m:r>
                </m:e>
              </m:d>
            </m:den>
          </m:f>
          <m:r>
            <w:rPr>
              <w:rFonts w:ascii="Cambria Math" w:eastAsia="Cambria Math" w:hAnsi="Cambria Math"/>
              <w:color w:val="00000A"/>
              <w:sz w:val="24"/>
              <w:szCs w:val="24"/>
            </w:rPr>
            <m:t>.</m:t>
          </m:r>
        </m:oMath>
      </m:oMathPara>
    </w:p>
    <w:p w14:paraId="4AFE5825" w14:textId="5BDB8397" w:rsidR="008E2D65" w:rsidRPr="0029618A" w:rsidRDefault="00662FA5">
      <w:pPr>
        <w:spacing w:line="288" w:lineRule="auto"/>
        <w:jc w:val="both"/>
        <w:rPr>
          <w:rFonts w:eastAsia="Times New Roman"/>
          <w:color w:val="00000A"/>
          <w:sz w:val="24"/>
          <w:szCs w:val="24"/>
        </w:rPr>
      </w:pPr>
      <w:r w:rsidRPr="0029618A">
        <w:rPr>
          <w:rFonts w:eastAsia="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2</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2</m:t>
                </m:r>
              </m:e>
            </m:bar>
          </m:e>
        </m:d>
      </m:oMath>
      <w:r w:rsidRPr="0029618A">
        <w:rPr>
          <w:rFonts w:eastAsia="Times New Roman"/>
          <w:color w:val="00000A"/>
          <w:sz w:val="24"/>
          <w:szCs w:val="24"/>
        </w:rPr>
        <w:t xml:space="preserve">, </w:t>
      </w:r>
      <m:oMath>
        <m:rad>
          <m:radPr>
            <m:degHide m:val="1"/>
            <m:ctrlPr>
              <w:rPr>
                <w:rFonts w:ascii="Cambria Math" w:eastAsia="Cambria Math" w:hAnsi="Cambria Math"/>
                <w:color w:val="00000A"/>
                <w:sz w:val="24"/>
                <w:szCs w:val="24"/>
              </w:rPr>
            </m:ctrlPr>
          </m:radPr>
          <m:deg/>
          <m:e>
            <m:r>
              <w:rPr>
                <w:rFonts w:ascii="Cambria Math" w:eastAsia="Cambria Math" w:hAnsi="Cambria Math"/>
                <w:color w:val="00000A"/>
                <w:sz w:val="24"/>
                <w:szCs w:val="24"/>
              </w:rPr>
              <m:t>3</m:t>
            </m:r>
          </m:e>
        </m:rad>
        <m:r>
          <w:rPr>
            <w:rFonts w:ascii="Cambria Math" w:eastAsia="Cambria Math" w:hAnsi="Cambria Math"/>
            <w:color w:val="00000A"/>
            <w:sz w:val="24"/>
            <w:szCs w:val="24"/>
          </w:rPr>
          <m:t>=</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1,2</m:t>
                </m:r>
              </m:e>
            </m:bar>
          </m:e>
        </m:d>
      </m:oMath>
      <w:r w:rsidRPr="0029618A">
        <w:rPr>
          <w:rFonts w:eastAsia="Times New Roman"/>
          <w:color w:val="00000A"/>
          <w:sz w:val="24"/>
          <w:szCs w:val="24"/>
        </w:rPr>
        <w:t xml:space="preserve">. Знаменитое золотое сечение в этом смысле представляет собой </w:t>
      </w:r>
      <w:r w:rsidR="00A868E8">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 </w:t>
      </w:r>
      <m:oMath>
        <m:r>
          <w:rPr>
            <w:rFonts w:ascii="Cambria Math" w:eastAsia="Cambria Math" w:hAnsi="Cambria Math"/>
            <w:color w:val="00000A"/>
            <w:sz w:val="24"/>
            <w:szCs w:val="24"/>
          </w:rPr>
          <m:t>φ=</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1;</m:t>
            </m:r>
            <m:bar>
              <m:barPr>
                <m:ctrlPr>
                  <w:rPr>
                    <w:rFonts w:ascii="Cambria Math" w:eastAsia="Cambria Math" w:hAnsi="Cambria Math"/>
                    <w:color w:val="00000A"/>
                    <w:sz w:val="24"/>
                    <w:szCs w:val="24"/>
                  </w:rPr>
                </m:ctrlPr>
              </m:barPr>
              <m:e>
                <m:r>
                  <w:rPr>
                    <w:rFonts w:ascii="Cambria Math" w:eastAsia="Cambria Math" w:hAnsi="Cambria Math"/>
                    <w:color w:val="00000A"/>
                    <w:sz w:val="24"/>
                    <w:szCs w:val="24"/>
                  </w:rPr>
                  <m:t>1</m:t>
                </m:r>
              </m:e>
            </m:bar>
          </m:e>
        </m:d>
      </m:oMath>
      <w:r w:rsidRPr="0029618A">
        <w:rPr>
          <w:rFonts w:eastAsia="Times New Roman"/>
          <w:color w:val="00000A"/>
          <w:sz w:val="24"/>
          <w:szCs w:val="24"/>
        </w:rPr>
        <w:t>. Все рациональные числа представляются в виде конечных цепных дробей</w:t>
      </w:r>
      <w:r w:rsidR="00A868E8">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sidR="00A868E8">
        <w:rPr>
          <w:rFonts w:eastAsia="Times New Roman"/>
          <w:color w:val="00000A"/>
          <w:sz w:val="24"/>
          <w:szCs w:val="24"/>
        </w:rPr>
        <w:t>;</w:t>
      </w:r>
      <w:r w:rsidRPr="0029618A">
        <w:rPr>
          <w:rFonts w:eastAsia="Times New Roman"/>
          <w:color w:val="00000A"/>
          <w:sz w:val="24"/>
          <w:szCs w:val="24"/>
        </w:rPr>
        <w:t xml:space="preserve"> те же, что не имеют конечной записи даже в такой форме – </w:t>
      </w:r>
      <w:r w:rsidRPr="0029618A">
        <w:rPr>
          <w:rFonts w:eastAsia="Times New Roman"/>
          <w:i/>
          <w:color w:val="215868"/>
          <w:sz w:val="24"/>
          <w:szCs w:val="24"/>
        </w:rPr>
        <w:t>трансцендентными</w:t>
      </w:r>
      <w:r w:rsidRPr="0029618A">
        <w:rPr>
          <w:rFonts w:eastAsia="Times New Roman"/>
          <w:color w:val="00000A"/>
          <w:sz w:val="24"/>
          <w:szCs w:val="24"/>
        </w:rPr>
        <w:t>. Самое</w:t>
      </w:r>
      <w:r w:rsidR="00C42617">
        <w:rPr>
          <w:rFonts w:eastAsia="Times New Roman"/>
          <w:color w:val="00000A"/>
          <w:sz w:val="24"/>
          <w:szCs w:val="24"/>
        </w:rPr>
        <w:t>, пожалуй,</w:t>
      </w:r>
      <w:r w:rsidRPr="0029618A">
        <w:rPr>
          <w:rFonts w:eastAsia="Times New Roman"/>
          <w:color w:val="00000A"/>
          <w:sz w:val="24"/>
          <w:szCs w:val="24"/>
        </w:rPr>
        <w:t xml:space="preserve"> знаменитое из</w:t>
      </w:r>
      <w:r w:rsidR="003863E0">
        <w:rPr>
          <w:rFonts w:eastAsia="Times New Roman"/>
          <w:color w:val="00000A"/>
          <w:sz w:val="24"/>
          <w:szCs w:val="24"/>
        </w:rPr>
        <w:t xml:space="preserve"> </w:t>
      </w:r>
      <w:r w:rsidRPr="0029618A">
        <w:rPr>
          <w:rFonts w:eastAsia="Times New Roman"/>
          <w:color w:val="00000A"/>
          <w:sz w:val="24"/>
          <w:szCs w:val="24"/>
        </w:rPr>
        <w:t xml:space="preserve">трансцендентных – число </w:t>
      </w:r>
      <m:oMath>
        <m:r>
          <w:rPr>
            <w:rFonts w:ascii="Cambria Math" w:hAnsi="Cambria Math"/>
          </w:rPr>
          <m:t>π</m:t>
        </m:r>
      </m:oMath>
      <w:r w:rsidRPr="0029618A">
        <w:rPr>
          <w:rFonts w:eastAsia="Times New Roman"/>
          <w:color w:val="00000A"/>
          <w:sz w:val="24"/>
          <w:szCs w:val="24"/>
        </w:rPr>
        <w:t xml:space="preserve">, оно порождает хаос как в десятичной записи, так и в виде цепной дроби: </w:t>
      </w:r>
      <m:oMath>
        <m:r>
          <w:rPr>
            <w:rFonts w:ascii="Cambria Math" w:eastAsia="Cambria Math" w:hAnsi="Cambria Math"/>
            <w:color w:val="00000A"/>
            <w:sz w:val="24"/>
            <w:szCs w:val="24"/>
          </w:rPr>
          <m:t>π≈</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3;7,15,1,292,1,1,1,2,1,3,1,14,2,1,…</m:t>
            </m:r>
          </m:e>
        </m:d>
      </m:oMath>
      <w:r w:rsidRPr="0029618A">
        <w:rPr>
          <w:rFonts w:eastAsia="Times New Roman"/>
          <w:color w:val="00000A"/>
          <w:sz w:val="24"/>
          <w:szCs w:val="24"/>
        </w:rPr>
        <w:t xml:space="preserve">. А вот число Эйлера </w:t>
      </w:r>
      <m:oMath>
        <m:r>
          <w:rPr>
            <w:rFonts w:ascii="Cambria Math" w:eastAsia="Cambria Math" w:hAnsi="Cambria Math"/>
            <w:color w:val="00000A"/>
            <w:sz w:val="24"/>
            <w:szCs w:val="24"/>
          </w:rPr>
          <m:t>e</m:t>
        </m:r>
      </m:oMath>
      <w:r w:rsidRPr="0029618A">
        <w:rPr>
          <w:rFonts w:eastAsia="Times New Roman"/>
          <w:color w:val="00000A"/>
          <w:sz w:val="24"/>
          <w:szCs w:val="24"/>
        </w:rPr>
        <w:t xml:space="preserve">, </w:t>
      </w:r>
      <w:r w:rsidR="00A868E8">
        <w:rPr>
          <w:rFonts w:eastAsia="Times New Roman"/>
          <w:color w:val="00000A"/>
          <w:sz w:val="24"/>
          <w:szCs w:val="24"/>
        </w:rPr>
        <w:t>являясь</w:t>
      </w:r>
      <w:r w:rsidR="00A868E8" w:rsidRPr="0029618A">
        <w:rPr>
          <w:rFonts w:eastAsia="Times New Roman"/>
          <w:color w:val="00000A"/>
          <w:sz w:val="24"/>
          <w:szCs w:val="24"/>
        </w:rPr>
        <w:t xml:space="preserve"> </w:t>
      </w:r>
      <w:r w:rsidRPr="0029618A">
        <w:rPr>
          <w:rFonts w:eastAsia="Times New Roman"/>
          <w:color w:val="00000A"/>
          <w:sz w:val="24"/>
          <w:szCs w:val="24"/>
        </w:rPr>
        <w:t xml:space="preserve">трансцендентным, в форме цепной дроби проявляет внутреннюю структуру, скрытую в десятичной записи: </w:t>
      </w:r>
      <m:oMath>
        <m:r>
          <w:rPr>
            <w:rFonts w:ascii="Cambria Math" w:eastAsia="Cambria Math" w:hAnsi="Cambria Math"/>
            <w:color w:val="00000A"/>
            <w:sz w:val="24"/>
            <w:szCs w:val="24"/>
          </w:rPr>
          <m:t>e≈</m:t>
        </m:r>
        <m:d>
          <m:dPr>
            <m:begChr m:val="["/>
            <m:endChr m:val="]"/>
            <m:ctrlPr>
              <w:rPr>
                <w:rFonts w:ascii="Cambria Math" w:eastAsia="Cambria Math" w:hAnsi="Cambria Math"/>
                <w:color w:val="00000A"/>
                <w:sz w:val="24"/>
                <w:szCs w:val="24"/>
              </w:rPr>
            </m:ctrlPr>
          </m:dPr>
          <m:e>
            <m:r>
              <w:rPr>
                <w:rFonts w:ascii="Cambria Math" w:eastAsia="Cambria Math" w:hAnsi="Cambria Math"/>
                <w:color w:val="00000A"/>
                <w:sz w:val="24"/>
                <w:szCs w:val="24"/>
              </w:rPr>
              <m:t>2;1,2,1,1,4,1,1,6,1,1,8,1,1,10,…</m:t>
            </m:r>
          </m:e>
        </m:d>
      </m:oMath>
    </w:p>
    <w:p w14:paraId="1A885651" w14:textId="5A1978F0" w:rsidR="008E2D65" w:rsidRPr="0029618A" w:rsidRDefault="00662FA5">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Наверное, не один математик</w:t>
      </w:r>
      <w:del w:id="1156" w:author="Пользователь" w:date="2019-11-12T20:15:00Z">
        <w:r w:rsidRPr="0029618A" w:rsidDel="004B4C9C">
          <w:rPr>
            <w:rFonts w:eastAsia="Times New Roman"/>
            <w:color w:val="00000A"/>
            <w:sz w:val="24"/>
            <w:szCs w:val="24"/>
            <w:highlight w:val="white"/>
          </w:rPr>
          <w:delText xml:space="preserve">, </w:delText>
        </w:r>
        <w:commentRangeStart w:id="1157"/>
        <w:r w:rsidRPr="0029618A" w:rsidDel="004B4C9C">
          <w:rPr>
            <w:rFonts w:eastAsia="Times New Roman"/>
            <w:color w:val="00000A"/>
            <w:sz w:val="24"/>
            <w:szCs w:val="24"/>
            <w:highlight w:val="white"/>
          </w:rPr>
          <w:delText>,</w:delText>
        </w:r>
      </w:del>
      <w:commentRangeEnd w:id="1157"/>
      <w:r w:rsidR="00C42617">
        <w:rPr>
          <w:rStyle w:val="af"/>
        </w:rPr>
        <w:commentReference w:id="1157"/>
      </w:r>
      <w:r w:rsidRPr="0029618A">
        <w:rPr>
          <w:rFonts w:eastAsia="Times New Roman"/>
          <w:color w:val="00000A"/>
          <w:sz w:val="24"/>
          <w:szCs w:val="24"/>
          <w:highlight w:val="white"/>
        </w:rPr>
        <w:t xml:space="preserve"> подозревал мир в коварстве, обнаруживая, что такое нужное, такое фундаментальное число </w:t>
      </w:r>
      <m:oMath>
        <m:r>
          <w:rPr>
            <w:rFonts w:ascii="Cambria Math" w:hAnsi="Cambria Math"/>
          </w:rPr>
          <m:t>π</m:t>
        </m:r>
      </m:oMath>
      <w:r w:rsidRPr="0029618A">
        <w:rPr>
          <w:rFonts w:eastAsia="Times New Roman"/>
          <w:color w:val="00000A"/>
          <w:sz w:val="24"/>
          <w:szCs w:val="24"/>
          <w:highlight w:val="white"/>
        </w:rPr>
        <w:t xml:space="preserve"> 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sidR="00171998">
        <w:rPr>
          <w:rFonts w:eastAsia="Times New Roman"/>
          <w:color w:val="00000A"/>
          <w:sz w:val="24"/>
          <w:szCs w:val="24"/>
          <w:highlight w:val="white"/>
        </w:rPr>
        <w:t xml:space="preserve">, </w:t>
      </w:r>
      <w:r w:rsidR="00171998">
        <w:rPr>
          <w:rFonts w:eastAsia="Times New Roman"/>
          <w:color w:val="00000A"/>
          <w:sz w:val="24"/>
          <w:szCs w:val="24"/>
          <w:highlight w:val="white"/>
        </w:rPr>
        <w:lastRenderedPageBreak/>
        <w:t>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B6410DA" w14:textId="08D44435"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sidR="00171998">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sidR="00171998">
        <w:rPr>
          <w:rFonts w:eastAsia="Times New Roman"/>
          <w:color w:val="00000A"/>
          <w:sz w:val="24"/>
          <w:szCs w:val="24"/>
        </w:rPr>
        <w:t xml:space="preserve">е </w:t>
      </w:r>
      <w:commentRangeStart w:id="1158"/>
      <w:commentRangeStart w:id="1159"/>
      <w:r w:rsidR="00171998">
        <w:rPr>
          <w:rFonts w:eastAsia="Times New Roman"/>
          <w:color w:val="00000A"/>
          <w:sz w:val="24"/>
          <w:szCs w:val="24"/>
        </w:rPr>
        <w:t>числа</w:t>
      </w:r>
      <w:commentRangeEnd w:id="1158"/>
      <w:r w:rsidR="00171998">
        <w:rPr>
          <w:rStyle w:val="af"/>
        </w:rPr>
        <w:commentReference w:id="1158"/>
      </w:r>
      <w:commentRangeEnd w:id="1159"/>
      <w:r w:rsidR="00C42617">
        <w:rPr>
          <w:rStyle w:val="af"/>
        </w:rPr>
        <w:commentReference w:id="1159"/>
      </w:r>
      <w:r w:rsidRPr="0029618A">
        <w:rPr>
          <w:rFonts w:eastAsia="Times New Roman"/>
          <w:color w:val="00000A"/>
          <w:sz w:val="24"/>
          <w:szCs w:val="24"/>
        </w:rPr>
        <w:t>.</w:t>
      </w:r>
    </w:p>
    <w:p w14:paraId="48E77A93" w14:textId="77777777" w:rsidR="008E2D65" w:rsidRPr="0029618A" w:rsidRDefault="00662FA5">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3562B25" w14:textId="761CD6B1"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4BC23129" w14:textId="05D12853" w:rsidR="008E2D65" w:rsidRPr="0029618A" w:rsidRDefault="00662FA5">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sidR="003863E0">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73E4E282" w14:textId="77777777" w:rsidR="008E2D65" w:rsidRPr="0029618A" w:rsidRDefault="00662FA5">
      <w:pPr>
        <w:pStyle w:val="1"/>
        <w:spacing w:before="600" w:after="480"/>
        <w:jc w:val="center"/>
        <w:rPr>
          <w:rFonts w:eastAsia="Cambria"/>
          <w:b/>
        </w:rPr>
      </w:pPr>
      <w:bookmarkStart w:id="1160" w:name="_Toc22639634"/>
      <w:r w:rsidRPr="0029618A">
        <w:rPr>
          <w:rFonts w:eastAsia="Cambria"/>
          <w:b/>
        </w:rPr>
        <w:t>Закон арбузной корки</w:t>
      </w:r>
      <w:r w:rsidRPr="0029618A">
        <w:rPr>
          <w:rFonts w:eastAsia="Cambria"/>
          <w:b/>
        </w:rPr>
        <w:br/>
        <w:t xml:space="preserve"> и нормальность ненормальности</w:t>
      </w:r>
      <w:bookmarkEnd w:id="1160"/>
    </w:p>
    <w:p w14:paraId="2ED295A8" w14:textId="19E4461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w:t>
      </w:r>
      <w:proofErr w:type="gramStart"/>
      <w:r w:rsidRPr="0029618A">
        <w:rPr>
          <w:rFonts w:eastAsia="Times New Roman"/>
          <w:sz w:val="24"/>
          <w:szCs w:val="24"/>
        </w:rPr>
        <w:t>что они-то</w:t>
      </w:r>
      <w:proofErr w:type="gramEnd"/>
      <w:r w:rsidRPr="0029618A">
        <w:rPr>
          <w:rFonts w:eastAsia="Times New Roman"/>
          <w:sz w:val="24"/>
          <w:szCs w:val="24"/>
        </w:rPr>
        <w:t xml:space="preserve"> уж точно отличаются от серой массы “нормальных людей” и ни на кого не похожи.</w:t>
      </w:r>
    </w:p>
    <w:p w14:paraId="18EC75E4" w14:textId="5E277DDF" w:rsidR="00B67203" w:rsidRDefault="00434C46" w:rsidP="009037F6">
      <w:pPr>
        <w:spacing w:line="288" w:lineRule="auto"/>
        <w:ind w:firstLine="397"/>
        <w:jc w:val="both"/>
        <w:rPr>
          <w:ins w:id="1161" w:author="Пользователь" w:date="2019-11-12T20:23:00Z"/>
          <w:rFonts w:eastAsia="Times New Roman"/>
          <w:sz w:val="24"/>
          <w:szCs w:val="24"/>
        </w:rPr>
      </w:pPr>
      <w:ins w:id="1162" w:author="Пользователь" w:date="2019-11-12T20:59:00Z">
        <w:r>
          <w:rPr>
            <w:rFonts w:eastAsia="Times New Roman"/>
            <w:sz w:val="24"/>
            <w:szCs w:val="24"/>
          </w:rPr>
          <w:lastRenderedPageBreak/>
          <w:t>Небольшое отступление о том, что такое</w:t>
        </w:r>
      </w:ins>
      <w:ins w:id="1163" w:author="Пользователь" w:date="2019-11-12T20:20:00Z">
        <w:r w:rsidR="00B67203">
          <w:rPr>
            <w:rFonts w:eastAsia="Times New Roman"/>
            <w:sz w:val="24"/>
            <w:szCs w:val="24"/>
          </w:rPr>
          <w:t xml:space="preserve"> вообще – "в среднем"</w:t>
        </w:r>
      </w:ins>
      <w:ins w:id="1164" w:author="Пользователь" w:date="2019-11-12T20:59:00Z">
        <w:r>
          <w:rPr>
            <w:rFonts w:eastAsia="Times New Roman"/>
            <w:sz w:val="24"/>
            <w:szCs w:val="24"/>
          </w:rPr>
          <w:t>.</w:t>
        </w:r>
      </w:ins>
      <w:ins w:id="1165" w:author="Пользователь" w:date="2019-11-12T20:20:00Z">
        <w:r w:rsidR="00B67203">
          <w:rPr>
            <w:rFonts w:eastAsia="Times New Roman"/>
            <w:sz w:val="24"/>
            <w:szCs w:val="24"/>
          </w:rPr>
          <w:t xml:space="preserve"> </w:t>
        </w:r>
      </w:ins>
      <w:ins w:id="1166" w:author="Пользователь" w:date="2019-11-12T21:01:00Z">
        <w:r w:rsidR="000C2539">
          <w:rPr>
            <w:rFonts w:eastAsia="Times New Roman"/>
            <w:sz w:val="24"/>
            <w:szCs w:val="24"/>
          </w:rPr>
          <w:t xml:space="preserve">Часто можно услышать шутливые фразы о «средней температуре по больнице» или о «средней зарплате», не отражающей действительное распределение. </w:t>
        </w:r>
      </w:ins>
      <w:ins w:id="1167" w:author="Пользователь" w:date="2019-11-12T20:20:00Z">
        <w:r w:rsidR="00B67203">
          <w:rPr>
            <w:rFonts w:eastAsia="Times New Roman"/>
            <w:sz w:val="24"/>
            <w:szCs w:val="24"/>
          </w:rPr>
          <w:t>В статистике встречаются</w:t>
        </w:r>
      </w:ins>
      <w:ins w:id="1168" w:author="Пользователь" w:date="2019-11-12T20:21:00Z">
        <w:r w:rsidR="00B67203">
          <w:rPr>
            <w:rFonts w:eastAsia="Times New Roman"/>
            <w:sz w:val="24"/>
            <w:szCs w:val="24"/>
          </w:rPr>
          <w:t xml:space="preserve"> несколько разных средних. Чаще всего применяют</w:t>
        </w:r>
      </w:ins>
      <w:ins w:id="1169" w:author="Пользователь" w:date="2019-11-12T20:48:00Z">
        <w:r w:rsidR="001C3B52">
          <w:rPr>
            <w:rFonts w:eastAsia="Times New Roman"/>
            <w:sz w:val="24"/>
            <w:szCs w:val="24"/>
          </w:rPr>
          <w:t>ся</w:t>
        </w:r>
      </w:ins>
      <w:ins w:id="1170" w:author="Пользователь" w:date="2019-11-12T20:21:00Z">
        <w:r w:rsidR="00B67203">
          <w:rPr>
            <w:rFonts w:eastAsia="Times New Roman"/>
            <w:sz w:val="24"/>
            <w:szCs w:val="24"/>
          </w:rPr>
          <w:t xml:space="preserve"> три </w:t>
        </w:r>
      </w:ins>
      <w:ins w:id="1171" w:author="Пользователь" w:date="2019-11-12T20:22:00Z">
        <w:r w:rsidR="00890B38">
          <w:rPr>
            <w:rFonts w:eastAsia="Times New Roman"/>
            <w:sz w:val="24"/>
            <w:szCs w:val="24"/>
          </w:rPr>
          <w:t xml:space="preserve">вида – </w:t>
        </w:r>
      </w:ins>
      <w:ins w:id="1172" w:author="Пользователь" w:date="2019-11-12T20:23:00Z">
        <w:r w:rsidR="00890B38">
          <w:rPr>
            <w:rFonts w:eastAsia="Times New Roman"/>
            <w:sz w:val="24"/>
            <w:szCs w:val="24"/>
          </w:rPr>
          <w:t xml:space="preserve">выборочное </w:t>
        </w:r>
      </w:ins>
      <w:ins w:id="1173" w:author="Пользователь" w:date="2019-11-12T20:22:00Z">
        <w:r w:rsidR="00890B38">
          <w:rPr>
            <w:rFonts w:eastAsia="Times New Roman"/>
            <w:sz w:val="24"/>
            <w:szCs w:val="24"/>
          </w:rPr>
          <w:t xml:space="preserve">среднее (или просто среднее), </w:t>
        </w:r>
      </w:ins>
      <w:ins w:id="1174" w:author="Пользователь" w:date="2019-11-12T20:38:00Z">
        <w:r w:rsidR="00C34BD9">
          <w:rPr>
            <w:rFonts w:eastAsia="Times New Roman"/>
            <w:sz w:val="24"/>
            <w:szCs w:val="24"/>
          </w:rPr>
          <w:t xml:space="preserve">выборочная </w:t>
        </w:r>
      </w:ins>
      <w:ins w:id="1175" w:author="Пользователь" w:date="2019-11-12T20:22:00Z">
        <w:r w:rsidR="00890B38">
          <w:rPr>
            <w:rFonts w:eastAsia="Times New Roman"/>
            <w:sz w:val="24"/>
            <w:szCs w:val="24"/>
          </w:rPr>
          <w:t>медиана и мода.</w:t>
        </w:r>
      </w:ins>
    </w:p>
    <w:p w14:paraId="7520DE30" w14:textId="28316F7F" w:rsidR="00890B38" w:rsidRDefault="00890B38" w:rsidP="009037F6">
      <w:pPr>
        <w:spacing w:line="288" w:lineRule="auto"/>
        <w:ind w:firstLine="397"/>
        <w:jc w:val="both"/>
        <w:rPr>
          <w:ins w:id="1176" w:author="Пользователь" w:date="2019-11-12T20:27:00Z"/>
          <w:rFonts w:eastAsia="Times New Roman"/>
          <w:sz w:val="24"/>
          <w:szCs w:val="24"/>
        </w:rPr>
      </w:pPr>
      <w:ins w:id="1177" w:author="Пользователь" w:date="2019-11-12T20:23:00Z">
        <w:r>
          <w:rPr>
            <w:rFonts w:eastAsia="Times New Roman"/>
            <w:sz w:val="24"/>
            <w:szCs w:val="24"/>
          </w:rPr>
          <w:t>Пуст</w:t>
        </w:r>
      </w:ins>
      <w:ins w:id="1178" w:author="Пользователь" w:date="2019-11-12T20:24:00Z">
        <w:r>
          <w:rPr>
            <w:rFonts w:eastAsia="Times New Roman"/>
            <w:sz w:val="24"/>
            <w:szCs w:val="24"/>
          </w:rPr>
          <w:t xml:space="preserve">ь у нас есть выборка </w:t>
        </w:r>
        <w:r>
          <w:rPr>
            <w:rFonts w:eastAsia="Times New Roman"/>
            <w:sz w:val="24"/>
            <w:szCs w:val="24"/>
            <w:lang w:val="en-US"/>
          </w:rPr>
          <w:t>X</w:t>
        </w:r>
        <w:r w:rsidRPr="00890B38">
          <w:rPr>
            <w:rFonts w:eastAsia="Times New Roman"/>
            <w:sz w:val="24"/>
            <w:szCs w:val="24"/>
            <w:rPrChange w:id="1179" w:author="Пользователь" w:date="2019-11-12T20:24:00Z">
              <w:rPr>
                <w:rFonts w:eastAsia="Times New Roman"/>
                <w:sz w:val="24"/>
                <w:szCs w:val="24"/>
                <w:lang w:val="en-US"/>
              </w:rPr>
            </w:rPrChange>
          </w:rPr>
          <w:t xml:space="preserve"> = (</w:t>
        </w:r>
        <w:r>
          <w:rPr>
            <w:rFonts w:eastAsia="Times New Roman"/>
            <w:sz w:val="24"/>
            <w:szCs w:val="24"/>
            <w:lang w:val="en-US"/>
          </w:rPr>
          <w:t>x</w:t>
        </w:r>
        <w:r w:rsidRPr="00890B38">
          <w:rPr>
            <w:rFonts w:eastAsia="Times New Roman"/>
            <w:sz w:val="24"/>
            <w:szCs w:val="24"/>
            <w:rPrChange w:id="1180" w:author="Пользователь" w:date="2019-11-12T20:24:00Z">
              <w:rPr>
                <w:rFonts w:eastAsia="Times New Roman"/>
                <w:sz w:val="24"/>
                <w:szCs w:val="24"/>
                <w:lang w:val="en-US"/>
              </w:rPr>
            </w:rPrChange>
          </w:rPr>
          <w:t xml:space="preserve">1, ... </w:t>
        </w:r>
        <w:proofErr w:type="spellStart"/>
        <w:r>
          <w:rPr>
            <w:rFonts w:eastAsia="Times New Roman"/>
            <w:sz w:val="24"/>
            <w:szCs w:val="24"/>
            <w:lang w:val="en-US"/>
          </w:rPr>
          <w:t>xn</w:t>
        </w:r>
        <w:proofErr w:type="spellEnd"/>
        <w:r w:rsidRPr="00890B38">
          <w:rPr>
            <w:rFonts w:eastAsia="Times New Roman"/>
            <w:sz w:val="24"/>
            <w:szCs w:val="24"/>
            <w:rPrChange w:id="1181" w:author="Пользователь" w:date="2019-11-12T20:24:00Z">
              <w:rPr>
                <w:rFonts w:eastAsia="Times New Roman"/>
                <w:sz w:val="24"/>
                <w:szCs w:val="24"/>
                <w:lang w:val="en-US"/>
              </w:rPr>
            </w:rPrChange>
          </w:rPr>
          <w:t>)</w:t>
        </w:r>
        <w:r>
          <w:rPr>
            <w:rFonts w:eastAsia="Times New Roman"/>
            <w:sz w:val="24"/>
            <w:szCs w:val="24"/>
          </w:rPr>
          <w:t>. Тогда в</w:t>
        </w:r>
      </w:ins>
      <w:ins w:id="1182" w:author="Пользователь" w:date="2019-11-12T20:23:00Z">
        <w:r>
          <w:rPr>
            <w:rFonts w:eastAsia="Times New Roman"/>
            <w:sz w:val="24"/>
            <w:szCs w:val="24"/>
          </w:rPr>
          <w:t>ыборочное с</w:t>
        </w:r>
      </w:ins>
      <w:ins w:id="1183" w:author="Пользователь" w:date="2019-11-12T20:22:00Z">
        <w:r>
          <w:rPr>
            <w:rFonts w:eastAsia="Times New Roman"/>
            <w:sz w:val="24"/>
            <w:szCs w:val="24"/>
          </w:rPr>
          <w:t xml:space="preserve">реднее – это </w:t>
        </w:r>
      </w:ins>
      <w:ins w:id="1184" w:author="Пользователь" w:date="2019-11-12T20:49:00Z">
        <w:r w:rsidR="001C3B52">
          <w:rPr>
            <w:rFonts w:eastAsia="Times New Roman"/>
            <w:sz w:val="24"/>
            <w:szCs w:val="24"/>
          </w:rPr>
          <w:t xml:space="preserve">обычное среднее арифметическое </w:t>
        </w:r>
      </w:ins>
      <w:ins w:id="1185" w:author="Пользователь" w:date="2019-11-12T20:24:00Z">
        <w:r>
          <w:rPr>
            <w:rFonts w:eastAsia="Times New Roman"/>
            <w:sz w:val="24"/>
            <w:szCs w:val="24"/>
          </w:rPr>
          <w:t>(</w:t>
        </w:r>
        <w:r>
          <w:rPr>
            <w:rFonts w:eastAsia="Times New Roman"/>
            <w:sz w:val="24"/>
            <w:szCs w:val="24"/>
            <w:lang w:val="en-US"/>
          </w:rPr>
          <w:t>x</w:t>
        </w:r>
        <w:r w:rsidRPr="00890B38">
          <w:rPr>
            <w:rFonts w:eastAsia="Times New Roman"/>
            <w:sz w:val="24"/>
            <w:szCs w:val="24"/>
            <w:rPrChange w:id="1186" w:author="Пользователь" w:date="2019-11-12T20:24:00Z">
              <w:rPr>
                <w:rFonts w:eastAsia="Times New Roman"/>
                <w:sz w:val="24"/>
                <w:szCs w:val="24"/>
                <w:lang w:val="en-US"/>
              </w:rPr>
            </w:rPrChange>
          </w:rPr>
          <w:t>1+...+</w:t>
        </w:r>
        <w:proofErr w:type="spellStart"/>
        <w:r>
          <w:rPr>
            <w:rFonts w:eastAsia="Times New Roman"/>
            <w:sz w:val="24"/>
            <w:szCs w:val="24"/>
            <w:lang w:val="en-US"/>
          </w:rPr>
          <w:t>xn</w:t>
        </w:r>
      </w:ins>
      <w:proofErr w:type="spellEnd"/>
      <w:ins w:id="1187" w:author="Пользователь" w:date="2019-11-12T20:25:00Z">
        <w:r>
          <w:rPr>
            <w:rFonts w:eastAsia="Times New Roman"/>
            <w:sz w:val="24"/>
            <w:szCs w:val="24"/>
          </w:rPr>
          <w:t>)</w:t>
        </w:r>
      </w:ins>
      <w:ins w:id="1188" w:author="Пользователь" w:date="2019-11-12T20:24:00Z">
        <w:r w:rsidRPr="00890B38">
          <w:rPr>
            <w:rFonts w:eastAsia="Times New Roman"/>
            <w:sz w:val="24"/>
            <w:szCs w:val="24"/>
            <w:rPrChange w:id="1189" w:author="Пользователь" w:date="2019-11-12T20:24:00Z">
              <w:rPr>
                <w:rFonts w:eastAsia="Times New Roman"/>
                <w:sz w:val="24"/>
                <w:szCs w:val="24"/>
                <w:lang w:val="en-US"/>
              </w:rPr>
            </w:rPrChange>
          </w:rPr>
          <w:t>/</w:t>
        </w:r>
        <w:r>
          <w:rPr>
            <w:rFonts w:eastAsia="Times New Roman"/>
            <w:sz w:val="24"/>
            <w:szCs w:val="24"/>
            <w:lang w:val="en-US"/>
          </w:rPr>
          <w:t>n</w:t>
        </w:r>
        <w:r>
          <w:rPr>
            <w:rFonts w:eastAsia="Times New Roman"/>
            <w:sz w:val="24"/>
            <w:szCs w:val="24"/>
          </w:rPr>
          <w:t xml:space="preserve">. </w:t>
        </w:r>
      </w:ins>
      <w:ins w:id="1190" w:author="Пользователь" w:date="2019-11-12T20:25:00Z">
        <w:r>
          <w:rPr>
            <w:rFonts w:eastAsia="Times New Roman"/>
            <w:sz w:val="24"/>
            <w:szCs w:val="24"/>
          </w:rPr>
          <w:t xml:space="preserve">Когда мы говорим о среднем росте </w:t>
        </w:r>
      </w:ins>
      <w:ins w:id="1191" w:author="Пользователь" w:date="2019-11-12T20:27:00Z">
        <w:r>
          <w:rPr>
            <w:rFonts w:eastAsia="Times New Roman"/>
            <w:sz w:val="24"/>
            <w:szCs w:val="24"/>
          </w:rPr>
          <w:t>или средней оценке в школе</w:t>
        </w:r>
      </w:ins>
      <w:ins w:id="1192" w:author="Пользователь" w:date="2019-11-12T20:26:00Z">
        <w:r>
          <w:rPr>
            <w:rFonts w:eastAsia="Times New Roman"/>
            <w:sz w:val="24"/>
            <w:szCs w:val="24"/>
          </w:rPr>
          <w:t>, обычно подразумеваем</w:t>
        </w:r>
      </w:ins>
      <w:ins w:id="1193" w:author="Пользователь" w:date="2019-11-12T20:27:00Z">
        <w:r>
          <w:rPr>
            <w:rFonts w:eastAsia="Times New Roman"/>
            <w:sz w:val="24"/>
            <w:szCs w:val="24"/>
          </w:rPr>
          <w:t xml:space="preserve"> именно это.</w:t>
        </w:r>
      </w:ins>
    </w:p>
    <w:p w14:paraId="152462BD" w14:textId="58009D0B" w:rsidR="00890B38" w:rsidRDefault="00890B38" w:rsidP="009037F6">
      <w:pPr>
        <w:spacing w:line="288" w:lineRule="auto"/>
        <w:ind w:firstLine="397"/>
        <w:jc w:val="both"/>
        <w:rPr>
          <w:ins w:id="1194" w:author="Пользователь" w:date="2019-11-12T20:31:00Z"/>
          <w:rFonts w:eastAsia="Times New Roman"/>
          <w:sz w:val="24"/>
          <w:szCs w:val="24"/>
        </w:rPr>
      </w:pPr>
      <w:ins w:id="1195" w:author="Пользователь" w:date="2019-11-12T20:27:00Z">
        <w:r>
          <w:rPr>
            <w:rFonts w:eastAsia="Times New Roman"/>
            <w:sz w:val="24"/>
            <w:szCs w:val="24"/>
          </w:rPr>
          <w:t>Однако бывают случаи, когда выборочное среднее не отражает "</w:t>
        </w:r>
      </w:ins>
      <w:ins w:id="1196" w:author="Пользователь" w:date="2019-11-12T20:59:00Z">
        <w:r w:rsidR="00434C46">
          <w:rPr>
            <w:rFonts w:eastAsia="Times New Roman"/>
            <w:sz w:val="24"/>
            <w:szCs w:val="24"/>
          </w:rPr>
          <w:t xml:space="preserve">нужную </w:t>
        </w:r>
      </w:ins>
      <w:proofErr w:type="spellStart"/>
      <w:ins w:id="1197" w:author="Пользователь" w:date="2019-11-12T20:28:00Z">
        <w:r>
          <w:rPr>
            <w:rFonts w:eastAsia="Times New Roman"/>
            <w:sz w:val="24"/>
            <w:szCs w:val="24"/>
          </w:rPr>
          <w:t>среднесть</w:t>
        </w:r>
      </w:ins>
      <w:proofErr w:type="spellEnd"/>
      <w:ins w:id="1198" w:author="Пользователь" w:date="2019-11-12T20:27:00Z">
        <w:r>
          <w:rPr>
            <w:rFonts w:eastAsia="Times New Roman"/>
            <w:sz w:val="24"/>
            <w:szCs w:val="24"/>
          </w:rPr>
          <w:t>"</w:t>
        </w:r>
      </w:ins>
      <w:ins w:id="1199" w:author="Пользователь" w:date="2019-11-12T20:28:00Z">
        <w:r>
          <w:rPr>
            <w:rFonts w:eastAsia="Times New Roman"/>
            <w:sz w:val="24"/>
            <w:szCs w:val="24"/>
          </w:rPr>
          <w:t xml:space="preserve">. Представьте, что вы считаете средний доход в городе. Если в </w:t>
        </w:r>
      </w:ins>
      <w:ins w:id="1200" w:author="Пользователь" w:date="2019-11-12T20:29:00Z">
        <w:r>
          <w:rPr>
            <w:rFonts w:eastAsia="Times New Roman"/>
            <w:sz w:val="24"/>
            <w:szCs w:val="24"/>
          </w:rPr>
          <w:t>этом городе</w:t>
        </w:r>
      </w:ins>
      <w:ins w:id="1201" w:author="Пользователь" w:date="2019-11-12T20:28:00Z">
        <w:r>
          <w:rPr>
            <w:rFonts w:eastAsia="Times New Roman"/>
            <w:sz w:val="24"/>
            <w:szCs w:val="24"/>
          </w:rPr>
          <w:t xml:space="preserve"> живет Билл Гейтс</w:t>
        </w:r>
      </w:ins>
      <w:ins w:id="1202" w:author="Пользователь" w:date="2019-11-12T20:29:00Z">
        <w:r>
          <w:rPr>
            <w:rFonts w:eastAsia="Times New Roman"/>
            <w:sz w:val="24"/>
            <w:szCs w:val="24"/>
          </w:rPr>
          <w:t xml:space="preserve">, то вы получите завышенный результат с точки зрения </w:t>
        </w:r>
      </w:ins>
      <w:ins w:id="1203" w:author="Пользователь" w:date="2019-11-12T20:34:00Z">
        <w:r w:rsidR="00C20A65">
          <w:rPr>
            <w:rFonts w:eastAsia="Times New Roman"/>
            <w:sz w:val="24"/>
            <w:szCs w:val="24"/>
          </w:rPr>
          <w:t>любой практической задачи</w:t>
        </w:r>
      </w:ins>
      <w:ins w:id="1204" w:author="Пользователь" w:date="2019-11-12T20:30:00Z">
        <w:r>
          <w:rPr>
            <w:rFonts w:eastAsia="Times New Roman"/>
            <w:sz w:val="24"/>
            <w:szCs w:val="24"/>
          </w:rPr>
          <w:t xml:space="preserve">. </w:t>
        </w:r>
      </w:ins>
      <w:ins w:id="1205" w:author="Пользователь" w:date="2019-11-12T20:31:00Z">
        <w:r>
          <w:rPr>
            <w:rFonts w:eastAsia="Times New Roman"/>
            <w:sz w:val="24"/>
            <w:szCs w:val="24"/>
          </w:rPr>
          <w:t xml:space="preserve">Для исправления ситуации можно использовать, например, медиану. </w:t>
        </w:r>
      </w:ins>
    </w:p>
    <w:p w14:paraId="7A09C8C7" w14:textId="14CFD10E" w:rsidR="00890B38" w:rsidRDefault="00890B38" w:rsidP="009037F6">
      <w:pPr>
        <w:spacing w:line="288" w:lineRule="auto"/>
        <w:ind w:firstLine="397"/>
        <w:jc w:val="both"/>
        <w:rPr>
          <w:ins w:id="1206" w:author="Пользователь" w:date="2019-11-12T20:47:00Z"/>
          <w:rFonts w:eastAsia="Times New Roman"/>
          <w:sz w:val="24"/>
          <w:szCs w:val="24"/>
        </w:rPr>
      </w:pPr>
      <w:ins w:id="1207" w:author="Пользователь" w:date="2019-11-12T20:31:00Z">
        <w:r>
          <w:rPr>
            <w:rFonts w:eastAsia="Times New Roman"/>
            <w:sz w:val="24"/>
            <w:szCs w:val="24"/>
          </w:rPr>
          <w:t xml:space="preserve">Возьмем ту же самую выборку и упорядочим числа по возрастанию: </w:t>
        </w:r>
      </w:ins>
      <w:proofErr w:type="gramStart"/>
      <w:ins w:id="1208" w:author="Пользователь" w:date="2019-11-12T20:32:00Z">
        <w:r>
          <w:rPr>
            <w:rFonts w:eastAsia="Times New Roman"/>
            <w:sz w:val="24"/>
            <w:szCs w:val="24"/>
            <w:lang w:val="en-US"/>
          </w:rPr>
          <w:t>x</w:t>
        </w:r>
        <w:r w:rsidRPr="00890B38">
          <w:rPr>
            <w:rFonts w:eastAsia="Times New Roman"/>
            <w:sz w:val="24"/>
            <w:szCs w:val="24"/>
          </w:rPr>
          <w:t>(</w:t>
        </w:r>
        <w:proofErr w:type="gramEnd"/>
        <w:r w:rsidRPr="00890B38">
          <w:rPr>
            <w:rFonts w:eastAsia="Times New Roman"/>
            <w:sz w:val="24"/>
            <w:szCs w:val="24"/>
          </w:rPr>
          <w:t>1</w:t>
        </w:r>
        <w:r w:rsidRPr="00890B38">
          <w:rPr>
            <w:rFonts w:eastAsia="Times New Roman"/>
            <w:sz w:val="24"/>
            <w:szCs w:val="24"/>
            <w:rPrChange w:id="1209" w:author="Пользователь" w:date="2019-11-12T20:32:00Z">
              <w:rPr>
                <w:rFonts w:eastAsia="Times New Roman"/>
                <w:sz w:val="24"/>
                <w:szCs w:val="24"/>
                <w:lang w:val="en-US"/>
              </w:rPr>
            </w:rPrChange>
          </w:rPr>
          <w:t xml:space="preserve">) </w:t>
        </w:r>
        <w:r w:rsidR="007E072C">
          <w:rPr>
            <w:rFonts w:eastAsia="Times New Roman"/>
            <w:sz w:val="24"/>
            <w:szCs w:val="24"/>
          </w:rPr>
          <w:t xml:space="preserve">≤ </w:t>
        </w:r>
        <w:r w:rsidRPr="00890B38">
          <w:rPr>
            <w:rFonts w:eastAsia="Times New Roman"/>
            <w:sz w:val="24"/>
            <w:szCs w:val="24"/>
            <w:rPrChange w:id="1210" w:author="Пользователь" w:date="2019-11-12T20:32:00Z">
              <w:rPr>
                <w:rFonts w:eastAsia="Times New Roman"/>
                <w:sz w:val="24"/>
                <w:szCs w:val="24"/>
                <w:lang w:val="en-US"/>
              </w:rPr>
            </w:rPrChange>
          </w:rPr>
          <w:t xml:space="preserve"> </w:t>
        </w:r>
        <w:r>
          <w:rPr>
            <w:rFonts w:eastAsia="Times New Roman"/>
            <w:sz w:val="24"/>
            <w:szCs w:val="24"/>
            <w:lang w:val="en-US"/>
          </w:rPr>
          <w:t>x</w:t>
        </w:r>
        <w:r w:rsidRPr="00890B38">
          <w:rPr>
            <w:rFonts w:eastAsia="Times New Roman"/>
            <w:sz w:val="24"/>
            <w:szCs w:val="24"/>
            <w:rPrChange w:id="1211" w:author="Пользователь" w:date="2019-11-12T20:32:00Z">
              <w:rPr>
                <w:rFonts w:eastAsia="Times New Roman"/>
                <w:sz w:val="24"/>
                <w:szCs w:val="24"/>
                <w:lang w:val="en-US"/>
              </w:rPr>
            </w:rPrChange>
          </w:rPr>
          <w:t xml:space="preserve">(2) </w:t>
        </w:r>
        <w:r w:rsidR="007E072C">
          <w:rPr>
            <w:rFonts w:eastAsia="Times New Roman"/>
            <w:sz w:val="24"/>
            <w:szCs w:val="24"/>
          </w:rPr>
          <w:t xml:space="preserve"> ≤ </w:t>
        </w:r>
        <w:r w:rsidRPr="00890B38">
          <w:rPr>
            <w:rFonts w:eastAsia="Times New Roman"/>
            <w:sz w:val="24"/>
            <w:szCs w:val="24"/>
            <w:rPrChange w:id="1212" w:author="Пользователь" w:date="2019-11-12T20:32:00Z">
              <w:rPr>
                <w:rFonts w:eastAsia="Times New Roman"/>
                <w:sz w:val="24"/>
                <w:szCs w:val="24"/>
                <w:lang w:val="en-US"/>
              </w:rPr>
            </w:rPrChange>
          </w:rPr>
          <w:t xml:space="preserve">... </w:t>
        </w:r>
        <w:r w:rsidR="007E072C">
          <w:rPr>
            <w:rFonts w:eastAsia="Times New Roman"/>
            <w:sz w:val="24"/>
            <w:szCs w:val="24"/>
          </w:rPr>
          <w:t xml:space="preserve">≤ </w:t>
        </w:r>
        <w:r>
          <w:rPr>
            <w:rFonts w:eastAsia="Times New Roman"/>
            <w:sz w:val="24"/>
            <w:szCs w:val="24"/>
            <w:lang w:val="en-US"/>
          </w:rPr>
          <w:t>x</w:t>
        </w:r>
        <w:r w:rsidRPr="007E072C">
          <w:rPr>
            <w:rFonts w:eastAsia="Times New Roman"/>
            <w:sz w:val="24"/>
            <w:szCs w:val="24"/>
            <w:rPrChange w:id="1213" w:author="Пользователь" w:date="2019-11-12T20:32:00Z">
              <w:rPr>
                <w:rFonts w:eastAsia="Times New Roman"/>
                <w:sz w:val="24"/>
                <w:szCs w:val="24"/>
                <w:lang w:val="en-US"/>
              </w:rPr>
            </w:rPrChange>
          </w:rPr>
          <w:t>(</w:t>
        </w:r>
        <w:r>
          <w:rPr>
            <w:rFonts w:eastAsia="Times New Roman"/>
            <w:sz w:val="24"/>
            <w:szCs w:val="24"/>
            <w:lang w:val="en-US"/>
          </w:rPr>
          <w:t>n</w:t>
        </w:r>
        <w:r w:rsidRPr="007E072C">
          <w:rPr>
            <w:rFonts w:eastAsia="Times New Roman"/>
            <w:sz w:val="24"/>
            <w:szCs w:val="24"/>
            <w:rPrChange w:id="1214" w:author="Пользователь" w:date="2019-11-12T20:32:00Z">
              <w:rPr>
                <w:rFonts w:eastAsia="Times New Roman"/>
                <w:sz w:val="24"/>
                <w:szCs w:val="24"/>
                <w:lang w:val="en-US"/>
              </w:rPr>
            </w:rPrChange>
          </w:rPr>
          <w:t>)</w:t>
        </w:r>
        <w:r>
          <w:rPr>
            <w:rFonts w:eastAsia="Times New Roman"/>
            <w:sz w:val="24"/>
            <w:szCs w:val="24"/>
          </w:rPr>
          <w:t xml:space="preserve">. </w:t>
        </w:r>
      </w:ins>
      <w:ins w:id="1215" w:author="Пользователь" w:date="2019-11-12T20:41:00Z">
        <w:r w:rsidR="0090463E">
          <w:rPr>
            <w:rFonts w:eastAsia="Times New Roman"/>
            <w:sz w:val="24"/>
            <w:szCs w:val="24"/>
          </w:rPr>
          <w:t xml:space="preserve">Такое представление называется вариационным рядом. </w:t>
        </w:r>
      </w:ins>
      <w:ins w:id="1216" w:author="Пользователь" w:date="2019-11-12T20:32:00Z">
        <w:r w:rsidR="007E072C">
          <w:rPr>
            <w:rFonts w:eastAsia="Times New Roman"/>
            <w:sz w:val="24"/>
            <w:szCs w:val="24"/>
          </w:rPr>
          <w:t xml:space="preserve">Здесь </w:t>
        </w:r>
        <w:proofErr w:type="gramStart"/>
        <w:r w:rsidR="007E072C">
          <w:rPr>
            <w:rFonts w:eastAsia="Times New Roman"/>
            <w:sz w:val="24"/>
            <w:szCs w:val="24"/>
            <w:lang w:val="en-US"/>
          </w:rPr>
          <w:t>x</w:t>
        </w:r>
        <w:r w:rsidR="007E072C" w:rsidRPr="007E072C">
          <w:rPr>
            <w:rFonts w:eastAsia="Times New Roman"/>
            <w:sz w:val="24"/>
            <w:szCs w:val="24"/>
            <w:rPrChange w:id="1217" w:author="Пользователь" w:date="2019-11-12T20:32:00Z">
              <w:rPr>
                <w:rFonts w:eastAsia="Times New Roman"/>
                <w:sz w:val="24"/>
                <w:szCs w:val="24"/>
                <w:lang w:val="en-US"/>
              </w:rPr>
            </w:rPrChange>
          </w:rPr>
          <w:t>(</w:t>
        </w:r>
        <w:proofErr w:type="gramEnd"/>
        <w:r w:rsidR="007E072C" w:rsidRPr="007E072C">
          <w:rPr>
            <w:rFonts w:eastAsia="Times New Roman"/>
            <w:sz w:val="24"/>
            <w:szCs w:val="24"/>
            <w:rPrChange w:id="1218" w:author="Пользователь" w:date="2019-11-12T20:32:00Z">
              <w:rPr>
                <w:rFonts w:eastAsia="Times New Roman"/>
                <w:sz w:val="24"/>
                <w:szCs w:val="24"/>
                <w:lang w:val="en-US"/>
              </w:rPr>
            </w:rPrChange>
          </w:rPr>
          <w:t xml:space="preserve">1) </w:t>
        </w:r>
      </w:ins>
      <w:ins w:id="1219" w:author="Пользователь" w:date="2019-11-12T20:33:00Z">
        <w:r w:rsidR="007E072C">
          <w:rPr>
            <w:rFonts w:eastAsia="Times New Roman"/>
            <w:sz w:val="24"/>
            <w:szCs w:val="24"/>
          </w:rPr>
          <w:t>–</w:t>
        </w:r>
      </w:ins>
      <w:ins w:id="1220" w:author="Пользователь" w:date="2019-11-12T20:32:00Z">
        <w:r w:rsidR="007E072C">
          <w:rPr>
            <w:rFonts w:eastAsia="Times New Roman"/>
            <w:sz w:val="24"/>
            <w:szCs w:val="24"/>
          </w:rPr>
          <w:t xml:space="preserve"> наименьшее</w:t>
        </w:r>
      </w:ins>
      <w:ins w:id="1221" w:author="Пользователь" w:date="2019-11-12T20:33:00Z">
        <w:r w:rsidR="007E072C" w:rsidRPr="007E072C">
          <w:rPr>
            <w:rFonts w:eastAsia="Times New Roman"/>
            <w:sz w:val="24"/>
            <w:szCs w:val="24"/>
            <w:rPrChange w:id="1222" w:author="Пользователь" w:date="2019-11-12T20:33:00Z">
              <w:rPr>
                <w:rFonts w:eastAsia="Times New Roman"/>
                <w:sz w:val="24"/>
                <w:szCs w:val="24"/>
                <w:lang w:val="en-US"/>
              </w:rPr>
            </w:rPrChange>
          </w:rPr>
          <w:t xml:space="preserve"> </w:t>
        </w:r>
        <w:r w:rsidR="007E072C">
          <w:rPr>
            <w:rFonts w:eastAsia="Times New Roman"/>
            <w:sz w:val="24"/>
            <w:szCs w:val="24"/>
          </w:rPr>
          <w:t xml:space="preserve">число в выборке, </w:t>
        </w:r>
        <w:r w:rsidR="007E072C">
          <w:rPr>
            <w:rFonts w:eastAsia="Times New Roman"/>
            <w:sz w:val="24"/>
            <w:szCs w:val="24"/>
            <w:lang w:val="en-US"/>
          </w:rPr>
          <w:t>x</w:t>
        </w:r>
        <w:r w:rsidR="007E072C" w:rsidRPr="007E072C">
          <w:rPr>
            <w:rFonts w:eastAsia="Times New Roman"/>
            <w:sz w:val="24"/>
            <w:szCs w:val="24"/>
            <w:rPrChange w:id="1223" w:author="Пользователь" w:date="2019-11-12T20:33:00Z">
              <w:rPr>
                <w:rFonts w:eastAsia="Times New Roman"/>
                <w:sz w:val="24"/>
                <w:szCs w:val="24"/>
                <w:lang w:val="en-US"/>
              </w:rPr>
            </w:rPrChange>
          </w:rPr>
          <w:t>(2)</w:t>
        </w:r>
        <w:r w:rsidR="007E072C">
          <w:rPr>
            <w:rFonts w:eastAsia="Times New Roman"/>
            <w:sz w:val="24"/>
            <w:szCs w:val="24"/>
          </w:rPr>
          <w:t xml:space="preserve"> – второе по величине и так далее. </w:t>
        </w:r>
      </w:ins>
      <w:ins w:id="1224" w:author="Пользователь" w:date="2019-11-12T20:40:00Z">
        <w:r w:rsidR="00C34BD9">
          <w:rPr>
            <w:rFonts w:eastAsia="Times New Roman"/>
            <w:sz w:val="24"/>
            <w:szCs w:val="24"/>
          </w:rPr>
          <w:t>Выборочная м</w:t>
        </w:r>
      </w:ins>
      <w:ins w:id="1225" w:author="Пользователь" w:date="2019-11-12T20:33:00Z">
        <w:r w:rsidR="007E072C">
          <w:rPr>
            <w:rFonts w:eastAsia="Times New Roman"/>
            <w:sz w:val="24"/>
            <w:szCs w:val="24"/>
          </w:rPr>
          <w:t>едиан</w:t>
        </w:r>
      </w:ins>
      <w:ins w:id="1226" w:author="Пользователь" w:date="2019-11-12T20:40:00Z">
        <w:r w:rsidR="00C34BD9">
          <w:rPr>
            <w:rFonts w:eastAsia="Times New Roman"/>
            <w:sz w:val="24"/>
            <w:szCs w:val="24"/>
          </w:rPr>
          <w:t xml:space="preserve">а - </w:t>
        </w:r>
      </w:ins>
      <w:ins w:id="1227" w:author="Пользователь" w:date="2019-11-12T20:39:00Z">
        <w:r w:rsidR="00C34BD9">
          <w:rPr>
            <w:rFonts w:eastAsia="Times New Roman"/>
            <w:sz w:val="24"/>
            <w:szCs w:val="24"/>
          </w:rPr>
          <w:t xml:space="preserve">среднее по </w:t>
        </w:r>
      </w:ins>
      <w:ins w:id="1228" w:author="Пользователь" w:date="2019-11-12T20:42:00Z">
        <w:r w:rsidR="0090463E">
          <w:rPr>
            <w:rFonts w:eastAsia="Times New Roman"/>
            <w:sz w:val="24"/>
            <w:szCs w:val="24"/>
          </w:rPr>
          <w:t>номеру</w:t>
        </w:r>
      </w:ins>
      <w:ins w:id="1229" w:author="Пользователь" w:date="2019-11-12T20:39:00Z">
        <w:r w:rsidR="00C34BD9">
          <w:rPr>
            <w:rFonts w:eastAsia="Times New Roman"/>
            <w:sz w:val="24"/>
            <w:szCs w:val="24"/>
          </w:rPr>
          <w:t xml:space="preserve"> число</w:t>
        </w:r>
        <w:r w:rsidR="0090463E">
          <w:rPr>
            <w:rFonts w:eastAsia="Times New Roman"/>
            <w:sz w:val="24"/>
            <w:szCs w:val="24"/>
          </w:rPr>
          <w:t xml:space="preserve"> в вар</w:t>
        </w:r>
      </w:ins>
      <w:ins w:id="1230" w:author="Пользователь" w:date="2019-11-12T20:41:00Z">
        <w:r w:rsidR="0090463E">
          <w:rPr>
            <w:rFonts w:eastAsia="Times New Roman"/>
            <w:sz w:val="24"/>
            <w:szCs w:val="24"/>
          </w:rPr>
          <w:t>иационном ряду. Если в нем нечетное число элементов (</w:t>
        </w:r>
        <w:r w:rsidR="0090463E">
          <w:rPr>
            <w:rFonts w:eastAsia="Times New Roman"/>
            <w:sz w:val="24"/>
            <w:szCs w:val="24"/>
            <w:lang w:val="en-US"/>
          </w:rPr>
          <w:t>n</w:t>
        </w:r>
        <w:r w:rsidR="0090463E" w:rsidRPr="0090463E">
          <w:rPr>
            <w:rFonts w:eastAsia="Times New Roman"/>
            <w:sz w:val="24"/>
            <w:szCs w:val="24"/>
            <w:rPrChange w:id="1231" w:author="Пользователь" w:date="2019-11-12T20:42:00Z">
              <w:rPr>
                <w:rFonts w:eastAsia="Times New Roman"/>
                <w:sz w:val="24"/>
                <w:szCs w:val="24"/>
                <w:lang w:val="en-US"/>
              </w:rPr>
            </w:rPrChange>
          </w:rPr>
          <w:t xml:space="preserve"> = 2</w:t>
        </w:r>
        <w:r w:rsidR="0090463E">
          <w:rPr>
            <w:rFonts w:eastAsia="Times New Roman"/>
            <w:sz w:val="24"/>
            <w:szCs w:val="24"/>
            <w:lang w:val="en-US"/>
          </w:rPr>
          <w:t>k</w:t>
        </w:r>
        <w:r w:rsidR="0090463E" w:rsidRPr="0090463E">
          <w:rPr>
            <w:rFonts w:eastAsia="Times New Roman"/>
            <w:sz w:val="24"/>
            <w:szCs w:val="24"/>
            <w:rPrChange w:id="1232" w:author="Пользователь" w:date="2019-11-12T20:42:00Z">
              <w:rPr>
                <w:rFonts w:eastAsia="Times New Roman"/>
                <w:sz w:val="24"/>
                <w:szCs w:val="24"/>
                <w:lang w:val="en-US"/>
              </w:rPr>
            </w:rPrChange>
          </w:rPr>
          <w:t>+1</w:t>
        </w:r>
        <w:r w:rsidR="0090463E">
          <w:rPr>
            <w:rFonts w:eastAsia="Times New Roman"/>
            <w:sz w:val="24"/>
            <w:szCs w:val="24"/>
          </w:rPr>
          <w:t xml:space="preserve">), то медиана </w:t>
        </w:r>
      </w:ins>
      <w:ins w:id="1233" w:author="Пользователь" w:date="2019-11-12T20:42:00Z">
        <w:r w:rsidR="0090463E">
          <w:rPr>
            <w:rFonts w:eastAsia="Times New Roman"/>
            <w:sz w:val="24"/>
            <w:szCs w:val="24"/>
          </w:rPr>
          <w:t xml:space="preserve">– это элемент </w:t>
        </w:r>
        <w:r w:rsidR="0090463E">
          <w:rPr>
            <w:rFonts w:eastAsia="Times New Roman"/>
            <w:sz w:val="24"/>
            <w:szCs w:val="24"/>
            <w:lang w:val="en-US"/>
          </w:rPr>
          <w:t>X</w:t>
        </w:r>
        <w:r w:rsidR="0090463E" w:rsidRPr="0090463E">
          <w:rPr>
            <w:rFonts w:eastAsia="Times New Roman"/>
            <w:sz w:val="24"/>
            <w:szCs w:val="24"/>
            <w:rPrChange w:id="1234" w:author="Пользователь" w:date="2019-11-12T20:42:00Z">
              <w:rPr>
                <w:rFonts w:eastAsia="Times New Roman"/>
                <w:sz w:val="24"/>
                <w:szCs w:val="24"/>
                <w:lang w:val="en-US"/>
              </w:rPr>
            </w:rPrChange>
          </w:rPr>
          <w:t>(</w:t>
        </w:r>
        <w:r w:rsidR="0090463E">
          <w:rPr>
            <w:rFonts w:eastAsia="Times New Roman"/>
            <w:sz w:val="24"/>
            <w:szCs w:val="24"/>
            <w:lang w:val="en-US"/>
          </w:rPr>
          <w:t>k</w:t>
        </w:r>
        <w:r w:rsidR="0090463E" w:rsidRPr="0090463E">
          <w:rPr>
            <w:rFonts w:eastAsia="Times New Roman"/>
            <w:sz w:val="24"/>
            <w:szCs w:val="24"/>
            <w:rPrChange w:id="1235" w:author="Пользователь" w:date="2019-11-12T20:42:00Z">
              <w:rPr>
                <w:rFonts w:eastAsia="Times New Roman"/>
                <w:sz w:val="24"/>
                <w:szCs w:val="24"/>
                <w:lang w:val="en-US"/>
              </w:rPr>
            </w:rPrChange>
          </w:rPr>
          <w:t>+1)</w:t>
        </w:r>
        <w:r w:rsidR="0090463E">
          <w:rPr>
            <w:rFonts w:eastAsia="Times New Roman"/>
            <w:sz w:val="24"/>
            <w:szCs w:val="24"/>
          </w:rPr>
          <w:t>, а если четное (</w:t>
        </w:r>
        <w:r w:rsidR="0090463E">
          <w:rPr>
            <w:rFonts w:eastAsia="Times New Roman"/>
            <w:sz w:val="24"/>
            <w:szCs w:val="24"/>
            <w:lang w:val="en-US"/>
          </w:rPr>
          <w:t>n</w:t>
        </w:r>
        <w:r w:rsidR="0090463E" w:rsidRPr="0090463E">
          <w:rPr>
            <w:rFonts w:eastAsia="Times New Roman"/>
            <w:sz w:val="24"/>
            <w:szCs w:val="24"/>
            <w:rPrChange w:id="1236" w:author="Пользователь" w:date="2019-11-12T20:42:00Z">
              <w:rPr>
                <w:rFonts w:eastAsia="Times New Roman"/>
                <w:sz w:val="24"/>
                <w:szCs w:val="24"/>
                <w:lang w:val="en-US"/>
              </w:rPr>
            </w:rPrChange>
          </w:rPr>
          <w:t>=2</w:t>
        </w:r>
        <w:r w:rsidR="0090463E">
          <w:rPr>
            <w:rFonts w:eastAsia="Times New Roman"/>
            <w:sz w:val="24"/>
            <w:szCs w:val="24"/>
            <w:lang w:val="en-US"/>
          </w:rPr>
          <w:t>k</w:t>
        </w:r>
        <w:r w:rsidR="0090463E">
          <w:rPr>
            <w:rFonts w:eastAsia="Times New Roman"/>
            <w:sz w:val="24"/>
            <w:szCs w:val="24"/>
          </w:rPr>
          <w:t>), то медиан</w:t>
        </w:r>
      </w:ins>
      <w:ins w:id="1237" w:author="Пользователь" w:date="2019-11-12T20:43:00Z">
        <w:r w:rsidR="0090463E">
          <w:rPr>
            <w:rFonts w:eastAsia="Times New Roman"/>
            <w:sz w:val="24"/>
            <w:szCs w:val="24"/>
          </w:rPr>
          <w:t>о</w:t>
        </w:r>
      </w:ins>
      <w:ins w:id="1238" w:author="Пользователь" w:date="2019-11-12T20:42:00Z">
        <w:r w:rsidR="0090463E">
          <w:rPr>
            <w:rFonts w:eastAsia="Times New Roman"/>
            <w:sz w:val="24"/>
            <w:szCs w:val="24"/>
          </w:rPr>
          <w:t xml:space="preserve">й </w:t>
        </w:r>
      </w:ins>
      <w:ins w:id="1239" w:author="Пользователь" w:date="2019-11-12T20:46:00Z">
        <w:r w:rsidR="001E6D79">
          <w:rPr>
            <w:rFonts w:eastAsia="Times New Roman"/>
            <w:sz w:val="24"/>
            <w:szCs w:val="24"/>
          </w:rPr>
          <w:t xml:space="preserve">обычно </w:t>
        </w:r>
      </w:ins>
      <w:ins w:id="1240" w:author="Пользователь" w:date="2019-11-12T20:42:00Z">
        <w:r w:rsidR="0090463E">
          <w:rPr>
            <w:rFonts w:eastAsia="Times New Roman"/>
            <w:sz w:val="24"/>
            <w:szCs w:val="24"/>
          </w:rPr>
          <w:t xml:space="preserve">считают </w:t>
        </w:r>
      </w:ins>
      <w:proofErr w:type="spellStart"/>
      <w:ins w:id="1241" w:author="Пользователь" w:date="2019-11-12T20:43:00Z">
        <w:r w:rsidR="0090463E">
          <w:rPr>
            <w:rFonts w:eastAsia="Times New Roman"/>
            <w:sz w:val="24"/>
            <w:szCs w:val="24"/>
          </w:rPr>
          <w:t>полусумму</w:t>
        </w:r>
        <w:proofErr w:type="spellEnd"/>
        <w:r w:rsidR="0090463E">
          <w:rPr>
            <w:rFonts w:eastAsia="Times New Roman"/>
            <w:sz w:val="24"/>
            <w:szCs w:val="24"/>
          </w:rPr>
          <w:t xml:space="preserve"> двух средних элементов </w:t>
        </w:r>
      </w:ins>
      <w:ins w:id="1242" w:author="Пользователь" w:date="2019-11-12T20:45:00Z">
        <w:r w:rsidR="001E6D79">
          <w:rPr>
            <w:rFonts w:eastAsia="Times New Roman"/>
            <w:sz w:val="24"/>
            <w:szCs w:val="24"/>
          </w:rPr>
          <w:t>вариационного ряда</w:t>
        </w:r>
      </w:ins>
      <w:ins w:id="1243" w:author="Пользователь" w:date="2019-11-12T20:46:00Z">
        <w:r w:rsidR="001E6D79">
          <w:rPr>
            <w:rFonts w:eastAsia="Times New Roman"/>
            <w:sz w:val="24"/>
            <w:szCs w:val="24"/>
          </w:rPr>
          <w:t xml:space="preserve"> </w:t>
        </w:r>
      </w:ins>
      <w:ins w:id="1244" w:author="Пользователь" w:date="2019-11-12T20:43:00Z">
        <w:r w:rsidR="0090463E">
          <w:rPr>
            <w:rFonts w:eastAsia="Times New Roman"/>
            <w:sz w:val="24"/>
            <w:szCs w:val="24"/>
          </w:rPr>
          <w:t>½</w:t>
        </w:r>
        <w:r w:rsidR="0090463E" w:rsidRPr="0090463E">
          <w:rPr>
            <w:rFonts w:eastAsia="Times New Roman"/>
            <w:sz w:val="24"/>
            <w:szCs w:val="24"/>
          </w:rPr>
          <w:t> </w:t>
        </w:r>
        <w:r w:rsidR="0090463E" w:rsidRPr="0090463E">
          <w:rPr>
            <w:rFonts w:eastAsia="Times New Roman"/>
            <w:sz w:val="24"/>
            <w:szCs w:val="24"/>
            <w:rPrChange w:id="1245" w:author="Пользователь" w:date="2019-11-12T20:43:00Z">
              <w:rPr>
                <w:rFonts w:eastAsia="Times New Roman"/>
                <w:sz w:val="24"/>
                <w:szCs w:val="24"/>
                <w:lang w:val="en-US"/>
              </w:rPr>
            </w:rPrChange>
          </w:rPr>
          <w:t>(</w:t>
        </w:r>
        <w:r w:rsidR="0090463E">
          <w:rPr>
            <w:rFonts w:eastAsia="Times New Roman"/>
            <w:sz w:val="24"/>
            <w:szCs w:val="24"/>
            <w:lang w:val="en-US"/>
          </w:rPr>
          <w:t>X</w:t>
        </w:r>
        <w:r w:rsidR="0090463E" w:rsidRPr="0090463E">
          <w:rPr>
            <w:rFonts w:eastAsia="Times New Roman"/>
            <w:sz w:val="24"/>
            <w:szCs w:val="24"/>
            <w:rPrChange w:id="1246" w:author="Пользователь" w:date="2019-11-12T20:43:00Z">
              <w:rPr>
                <w:rFonts w:eastAsia="Times New Roman"/>
                <w:sz w:val="24"/>
                <w:szCs w:val="24"/>
                <w:lang w:val="en-US"/>
              </w:rPr>
            </w:rPrChange>
          </w:rPr>
          <w:t>(</w:t>
        </w:r>
        <w:r w:rsidR="0090463E">
          <w:rPr>
            <w:rFonts w:eastAsia="Times New Roman"/>
            <w:sz w:val="24"/>
            <w:szCs w:val="24"/>
            <w:lang w:val="en-US"/>
          </w:rPr>
          <w:t>k</w:t>
        </w:r>
        <w:r w:rsidR="0090463E" w:rsidRPr="0090463E">
          <w:rPr>
            <w:rFonts w:eastAsia="Times New Roman"/>
            <w:sz w:val="24"/>
            <w:szCs w:val="24"/>
            <w:rPrChange w:id="1247" w:author="Пользователь" w:date="2019-11-12T20:43:00Z">
              <w:rPr>
                <w:rFonts w:eastAsia="Times New Roman"/>
                <w:sz w:val="24"/>
                <w:szCs w:val="24"/>
                <w:lang w:val="en-US"/>
              </w:rPr>
            </w:rPrChange>
          </w:rPr>
          <w:t>)+</w:t>
        </w:r>
        <w:r w:rsidR="0090463E">
          <w:rPr>
            <w:rFonts w:eastAsia="Times New Roman"/>
            <w:sz w:val="24"/>
            <w:szCs w:val="24"/>
            <w:lang w:val="en-US"/>
          </w:rPr>
          <w:t>X</w:t>
        </w:r>
        <w:r w:rsidR="0090463E" w:rsidRPr="0090463E">
          <w:rPr>
            <w:rFonts w:eastAsia="Times New Roman"/>
            <w:sz w:val="24"/>
            <w:szCs w:val="24"/>
            <w:rPrChange w:id="1248" w:author="Пользователь" w:date="2019-11-12T20:43:00Z">
              <w:rPr>
                <w:rFonts w:eastAsia="Times New Roman"/>
                <w:sz w:val="24"/>
                <w:szCs w:val="24"/>
                <w:lang w:val="en-US"/>
              </w:rPr>
            </w:rPrChange>
          </w:rPr>
          <w:t>(</w:t>
        </w:r>
        <w:r w:rsidR="0090463E">
          <w:rPr>
            <w:rFonts w:eastAsia="Times New Roman"/>
            <w:sz w:val="24"/>
            <w:szCs w:val="24"/>
            <w:lang w:val="en-US"/>
          </w:rPr>
          <w:t>k</w:t>
        </w:r>
        <w:r w:rsidR="0090463E" w:rsidRPr="0090463E">
          <w:rPr>
            <w:rFonts w:eastAsia="Times New Roman"/>
            <w:sz w:val="24"/>
            <w:szCs w:val="24"/>
            <w:rPrChange w:id="1249" w:author="Пользователь" w:date="2019-11-12T20:43:00Z">
              <w:rPr>
                <w:rFonts w:eastAsia="Times New Roman"/>
                <w:sz w:val="24"/>
                <w:szCs w:val="24"/>
                <w:lang w:val="en-US"/>
              </w:rPr>
            </w:rPrChange>
          </w:rPr>
          <w:t>+1))</w:t>
        </w:r>
        <w:r w:rsidR="0090463E">
          <w:rPr>
            <w:rFonts w:eastAsia="Times New Roman"/>
            <w:sz w:val="24"/>
            <w:szCs w:val="24"/>
          </w:rPr>
          <w:t xml:space="preserve">. Иными словами, </w:t>
        </w:r>
      </w:ins>
      <w:ins w:id="1250" w:author="Пользователь" w:date="2019-11-12T20:46:00Z">
        <w:r w:rsidR="001E6D79">
          <w:rPr>
            <w:rFonts w:eastAsia="Times New Roman"/>
            <w:sz w:val="24"/>
            <w:szCs w:val="24"/>
          </w:rPr>
          <w:t xml:space="preserve">медиана – это такое число, справа и слева от которого в вариационном ряду </w:t>
        </w:r>
      </w:ins>
      <w:ins w:id="1251" w:author="Пользователь" w:date="2019-11-12T21:00:00Z">
        <w:r w:rsidR="000C2539">
          <w:rPr>
            <w:rFonts w:eastAsia="Times New Roman"/>
            <w:sz w:val="24"/>
            <w:szCs w:val="24"/>
          </w:rPr>
          <w:t xml:space="preserve">находится </w:t>
        </w:r>
      </w:ins>
      <w:ins w:id="1252" w:author="Пользователь" w:date="2019-11-12T20:46:00Z">
        <w:r w:rsidR="001E6D79">
          <w:rPr>
            <w:rFonts w:eastAsia="Times New Roman"/>
            <w:sz w:val="24"/>
            <w:szCs w:val="24"/>
          </w:rPr>
          <w:t xml:space="preserve">поровну </w:t>
        </w:r>
      </w:ins>
      <w:ins w:id="1253" w:author="Пользователь" w:date="2019-11-12T20:44:00Z">
        <w:r w:rsidR="0090463E">
          <w:rPr>
            <w:rFonts w:eastAsia="Times New Roman"/>
            <w:sz w:val="24"/>
            <w:szCs w:val="24"/>
          </w:rPr>
          <w:t>элементов.</w:t>
        </w:r>
      </w:ins>
      <w:ins w:id="1254" w:author="Пользователь" w:date="2019-11-12T20:43:00Z">
        <w:r w:rsidR="0090463E">
          <w:rPr>
            <w:rFonts w:eastAsia="Times New Roman"/>
            <w:sz w:val="24"/>
            <w:szCs w:val="24"/>
          </w:rPr>
          <w:t xml:space="preserve"> </w:t>
        </w:r>
      </w:ins>
      <w:ins w:id="1255" w:author="Пользователь" w:date="2019-11-12T20:46:00Z">
        <w:r w:rsidR="001E6D79">
          <w:rPr>
            <w:rFonts w:eastAsia="Times New Roman"/>
            <w:sz w:val="24"/>
            <w:szCs w:val="24"/>
          </w:rPr>
          <w:t>Для оценки дохода</w:t>
        </w:r>
      </w:ins>
      <w:ins w:id="1256" w:author="Пользователь" w:date="2019-11-12T20:50:00Z">
        <w:r w:rsidR="005E411E">
          <w:rPr>
            <w:rFonts w:eastAsia="Times New Roman"/>
            <w:sz w:val="24"/>
            <w:szCs w:val="24"/>
          </w:rPr>
          <w:t xml:space="preserve"> (а также во всех </w:t>
        </w:r>
      </w:ins>
      <w:ins w:id="1257" w:author="Пользователь" w:date="2019-11-12T21:00:00Z">
        <w:r w:rsidR="000C2539">
          <w:rPr>
            <w:rFonts w:eastAsia="Times New Roman"/>
            <w:sz w:val="24"/>
            <w:szCs w:val="24"/>
          </w:rPr>
          <w:t xml:space="preserve">иных </w:t>
        </w:r>
      </w:ins>
      <w:ins w:id="1258" w:author="Пользователь" w:date="2019-11-12T20:50:00Z">
        <w:r w:rsidR="005E411E">
          <w:rPr>
            <w:rFonts w:eastAsia="Times New Roman"/>
            <w:sz w:val="24"/>
            <w:szCs w:val="24"/>
          </w:rPr>
          <w:t>случаях, когда в выборке могут быть значительные выбросы вверх и вни</w:t>
        </w:r>
      </w:ins>
      <w:ins w:id="1259" w:author="Пользователь" w:date="2019-11-12T21:00:00Z">
        <w:r w:rsidR="000C2539">
          <w:rPr>
            <w:rFonts w:eastAsia="Times New Roman"/>
            <w:sz w:val="24"/>
            <w:szCs w:val="24"/>
          </w:rPr>
          <w:t>з</w:t>
        </w:r>
      </w:ins>
      <w:ins w:id="1260" w:author="Пользователь" w:date="2019-11-12T20:50:00Z">
        <w:r w:rsidR="005E411E">
          <w:rPr>
            <w:rFonts w:eastAsia="Times New Roman"/>
            <w:sz w:val="24"/>
            <w:szCs w:val="24"/>
          </w:rPr>
          <w:t>)</w:t>
        </w:r>
      </w:ins>
      <w:ins w:id="1261" w:author="Пользователь" w:date="2019-11-12T20:46:00Z">
        <w:r w:rsidR="001E6D79">
          <w:rPr>
            <w:rFonts w:eastAsia="Times New Roman"/>
            <w:sz w:val="24"/>
            <w:szCs w:val="24"/>
          </w:rPr>
          <w:t xml:space="preserve"> медиана</w:t>
        </w:r>
      </w:ins>
      <w:ins w:id="1262" w:author="Пользователь" w:date="2019-11-12T20:50:00Z">
        <w:r w:rsidR="005E411E">
          <w:rPr>
            <w:rFonts w:eastAsia="Times New Roman"/>
            <w:sz w:val="24"/>
            <w:szCs w:val="24"/>
          </w:rPr>
          <w:t xml:space="preserve"> подходит</w:t>
        </w:r>
      </w:ins>
      <w:ins w:id="1263" w:author="Пользователь" w:date="2019-11-12T20:46:00Z">
        <w:r w:rsidR="001E6D79">
          <w:rPr>
            <w:rFonts w:eastAsia="Times New Roman"/>
            <w:sz w:val="24"/>
            <w:szCs w:val="24"/>
          </w:rPr>
          <w:t xml:space="preserve"> гораздо лучше</w:t>
        </w:r>
      </w:ins>
      <w:ins w:id="1264" w:author="Пользователь" w:date="2019-11-12T21:00:00Z">
        <w:r w:rsidR="000C2539">
          <w:rPr>
            <w:rFonts w:eastAsia="Times New Roman"/>
            <w:sz w:val="24"/>
            <w:szCs w:val="24"/>
          </w:rPr>
          <w:t xml:space="preserve"> </w:t>
        </w:r>
      </w:ins>
      <w:ins w:id="1265" w:author="Пользователь" w:date="2019-11-12T20:46:00Z">
        <w:r w:rsidR="001E6D79">
          <w:rPr>
            <w:rFonts w:eastAsia="Times New Roman"/>
            <w:sz w:val="24"/>
            <w:szCs w:val="24"/>
          </w:rPr>
          <w:t>– ес</w:t>
        </w:r>
      </w:ins>
      <w:ins w:id="1266" w:author="Пользователь" w:date="2019-11-12T20:47:00Z">
        <w:r w:rsidR="001E6D79">
          <w:rPr>
            <w:rFonts w:eastAsia="Times New Roman"/>
            <w:sz w:val="24"/>
            <w:szCs w:val="24"/>
          </w:rPr>
          <w:t>л</w:t>
        </w:r>
      </w:ins>
      <w:ins w:id="1267" w:author="Пользователь" w:date="2019-11-12T20:46:00Z">
        <w:r w:rsidR="001E6D79">
          <w:rPr>
            <w:rFonts w:eastAsia="Times New Roman"/>
            <w:sz w:val="24"/>
            <w:szCs w:val="24"/>
          </w:rPr>
          <w:t>и в выборку добавить</w:t>
        </w:r>
      </w:ins>
      <w:ins w:id="1268" w:author="Пользователь" w:date="2019-11-12T20:50:00Z">
        <w:r w:rsidR="005E411E">
          <w:rPr>
            <w:rFonts w:eastAsia="Times New Roman"/>
            <w:sz w:val="24"/>
            <w:szCs w:val="24"/>
          </w:rPr>
          <w:t xml:space="preserve"> большое (</w:t>
        </w:r>
      </w:ins>
      <w:ins w:id="1269" w:author="Пользователь" w:date="2019-11-12T20:51:00Z">
        <w:r w:rsidR="005E411E">
          <w:rPr>
            <w:rFonts w:eastAsia="Times New Roman"/>
            <w:sz w:val="24"/>
            <w:szCs w:val="24"/>
          </w:rPr>
          <w:t>или маленькое) число</w:t>
        </w:r>
      </w:ins>
      <w:ins w:id="1270" w:author="Пользователь" w:date="2019-11-12T20:47:00Z">
        <w:r w:rsidR="001E6D79">
          <w:rPr>
            <w:rFonts w:eastAsia="Times New Roman"/>
            <w:sz w:val="24"/>
            <w:szCs w:val="24"/>
          </w:rPr>
          <w:t xml:space="preserve">, то среднее арифметическое изменится сильно, а медиана изменится гораздо слабее. </w:t>
        </w:r>
      </w:ins>
    </w:p>
    <w:p w14:paraId="662B15AC" w14:textId="7F317928" w:rsidR="001E6D79" w:rsidRDefault="001E6D79" w:rsidP="009037F6">
      <w:pPr>
        <w:spacing w:line="288" w:lineRule="auto"/>
        <w:ind w:firstLine="397"/>
        <w:jc w:val="both"/>
        <w:rPr>
          <w:ins w:id="1271" w:author="Пользователь" w:date="2019-11-12T20:53:00Z"/>
          <w:rFonts w:eastAsia="Times New Roman"/>
          <w:sz w:val="24"/>
          <w:szCs w:val="24"/>
        </w:rPr>
      </w:pPr>
      <w:ins w:id="1272" w:author="Пользователь" w:date="2019-11-12T20:47:00Z">
        <w:r>
          <w:rPr>
            <w:rFonts w:eastAsia="Times New Roman"/>
            <w:sz w:val="24"/>
            <w:szCs w:val="24"/>
          </w:rPr>
          <w:t>Нак</w:t>
        </w:r>
      </w:ins>
      <w:ins w:id="1273" w:author="Пользователь" w:date="2019-11-12T20:48:00Z">
        <w:r>
          <w:rPr>
            <w:rFonts w:eastAsia="Times New Roman"/>
            <w:sz w:val="24"/>
            <w:szCs w:val="24"/>
          </w:rPr>
          <w:t xml:space="preserve">онец, мода – это просто самое частое значение в нашей выборке. </w:t>
        </w:r>
      </w:ins>
    </w:p>
    <w:p w14:paraId="4D255C63" w14:textId="32D8C494" w:rsidR="005E411E" w:rsidRDefault="005E411E" w:rsidP="009037F6">
      <w:pPr>
        <w:spacing w:line="288" w:lineRule="auto"/>
        <w:ind w:firstLine="397"/>
        <w:jc w:val="both"/>
        <w:rPr>
          <w:ins w:id="1274" w:author="Пользователь" w:date="2019-11-12T20:52:00Z"/>
          <w:rFonts w:eastAsia="Times New Roman"/>
          <w:sz w:val="24"/>
          <w:szCs w:val="24"/>
        </w:rPr>
      </w:pPr>
      <w:ins w:id="1275" w:author="Пользователь" w:date="2019-11-12T20:52:00Z">
        <w:r>
          <w:rPr>
            <w:rFonts w:eastAsia="Times New Roman"/>
            <w:sz w:val="24"/>
            <w:szCs w:val="24"/>
          </w:rPr>
          <w:t>Пример. П</w:t>
        </w:r>
      </w:ins>
      <w:ins w:id="1276" w:author="Пользователь" w:date="2019-11-12T20:51:00Z">
        <w:r>
          <w:rPr>
            <w:rFonts w:eastAsia="Times New Roman"/>
            <w:sz w:val="24"/>
            <w:szCs w:val="24"/>
          </w:rPr>
          <w:t xml:space="preserve">редставим себе маленькую фирму, в которой работают пять человек. </w:t>
        </w:r>
      </w:ins>
      <w:ins w:id="1277" w:author="Пользователь" w:date="2019-11-12T20:52:00Z">
        <w:r>
          <w:rPr>
            <w:rFonts w:eastAsia="Times New Roman"/>
            <w:sz w:val="24"/>
            <w:szCs w:val="24"/>
          </w:rPr>
          <w:t>Директор получает 200 тысяч рублей, заместитель директора – 100 тысяч, бухгалтер – 50 тысяч, а два рядовых работника – по 20 тысяч.</w:t>
        </w:r>
      </w:ins>
    </w:p>
    <w:p w14:paraId="40FA202E" w14:textId="275FD620" w:rsidR="005E411E" w:rsidRDefault="005E411E" w:rsidP="009037F6">
      <w:pPr>
        <w:spacing w:line="288" w:lineRule="auto"/>
        <w:ind w:firstLine="397"/>
        <w:jc w:val="both"/>
        <w:rPr>
          <w:ins w:id="1278" w:author="Пользователь" w:date="2019-11-12T20:53:00Z"/>
          <w:rFonts w:eastAsia="Times New Roman"/>
          <w:sz w:val="24"/>
          <w:szCs w:val="24"/>
        </w:rPr>
      </w:pPr>
      <w:ins w:id="1279" w:author="Пользователь" w:date="2019-11-12T20:52:00Z">
        <w:r>
          <w:rPr>
            <w:rFonts w:eastAsia="Times New Roman"/>
            <w:sz w:val="24"/>
            <w:szCs w:val="24"/>
          </w:rPr>
          <w:t>Тогда выб</w:t>
        </w:r>
      </w:ins>
      <w:ins w:id="1280" w:author="Пользователь" w:date="2019-11-12T20:53:00Z">
        <w:r>
          <w:rPr>
            <w:rFonts w:eastAsia="Times New Roman"/>
            <w:sz w:val="24"/>
            <w:szCs w:val="24"/>
          </w:rPr>
          <w:t>о</w:t>
        </w:r>
      </w:ins>
      <w:ins w:id="1281" w:author="Пользователь" w:date="2019-11-12T20:52:00Z">
        <w:r>
          <w:rPr>
            <w:rFonts w:eastAsia="Times New Roman"/>
            <w:sz w:val="24"/>
            <w:szCs w:val="24"/>
          </w:rPr>
          <w:t>ро</w:t>
        </w:r>
      </w:ins>
      <w:ins w:id="1282" w:author="Пользователь" w:date="2019-11-12T20:53:00Z">
        <w:r>
          <w:rPr>
            <w:rFonts w:eastAsia="Times New Roman"/>
            <w:sz w:val="24"/>
            <w:szCs w:val="24"/>
          </w:rPr>
          <w:t>чное среднее (200000+100000+50000+20+20)</w:t>
        </w:r>
        <w:r>
          <w:rPr>
            <w:rFonts w:eastAsia="Times New Roman"/>
            <w:sz w:val="24"/>
            <w:szCs w:val="24"/>
            <w:lang w:val="en-US"/>
          </w:rPr>
          <w:t>/</w:t>
        </w:r>
        <w:r>
          <w:rPr>
            <w:rFonts w:eastAsia="Times New Roman"/>
            <w:sz w:val="24"/>
            <w:szCs w:val="24"/>
          </w:rPr>
          <w:t xml:space="preserve">5 = 78000. </w:t>
        </w:r>
      </w:ins>
    </w:p>
    <w:p w14:paraId="22A640B3" w14:textId="19A4C683" w:rsidR="005E411E" w:rsidRDefault="005E411E" w:rsidP="009037F6">
      <w:pPr>
        <w:spacing w:line="288" w:lineRule="auto"/>
        <w:ind w:firstLine="397"/>
        <w:jc w:val="both"/>
        <w:rPr>
          <w:ins w:id="1283" w:author="Пользователь" w:date="2019-11-12T20:54:00Z"/>
          <w:rFonts w:eastAsia="Times New Roman"/>
          <w:sz w:val="24"/>
          <w:szCs w:val="24"/>
        </w:rPr>
      </w:pPr>
      <w:ins w:id="1284" w:author="Пользователь" w:date="2019-11-12T20:53:00Z">
        <w:r>
          <w:rPr>
            <w:rFonts w:eastAsia="Times New Roman"/>
            <w:sz w:val="24"/>
            <w:szCs w:val="24"/>
          </w:rPr>
          <w:t xml:space="preserve">Медиана – 50 000 </w:t>
        </w:r>
      </w:ins>
      <w:ins w:id="1285" w:author="Пользователь" w:date="2019-11-12T20:54:00Z">
        <w:r>
          <w:rPr>
            <w:rFonts w:eastAsia="Times New Roman"/>
            <w:sz w:val="24"/>
            <w:szCs w:val="24"/>
          </w:rPr>
          <w:t xml:space="preserve">(есть две зарплаты больше </w:t>
        </w:r>
      </w:ins>
      <w:ins w:id="1286" w:author="Пользователь" w:date="2019-11-12T20:55:00Z">
        <w:r w:rsidR="00434C46">
          <w:rPr>
            <w:rFonts w:eastAsia="Times New Roman"/>
            <w:sz w:val="24"/>
            <w:szCs w:val="24"/>
          </w:rPr>
          <w:t xml:space="preserve">этого числа </w:t>
        </w:r>
      </w:ins>
      <w:ins w:id="1287" w:author="Пользователь" w:date="2019-11-12T20:54:00Z">
        <w:r>
          <w:rPr>
            <w:rFonts w:eastAsia="Times New Roman"/>
            <w:sz w:val="24"/>
            <w:szCs w:val="24"/>
          </w:rPr>
          <w:t>и две зарплаты меньше).</w:t>
        </w:r>
      </w:ins>
    </w:p>
    <w:p w14:paraId="54401D5D" w14:textId="47AA8782" w:rsidR="005E411E" w:rsidRDefault="005E411E" w:rsidP="009037F6">
      <w:pPr>
        <w:spacing w:line="288" w:lineRule="auto"/>
        <w:ind w:firstLine="397"/>
        <w:jc w:val="both"/>
        <w:rPr>
          <w:ins w:id="1288" w:author="Пользователь" w:date="2019-11-12T20:55:00Z"/>
          <w:rFonts w:eastAsia="Times New Roman"/>
          <w:sz w:val="24"/>
          <w:szCs w:val="24"/>
        </w:rPr>
      </w:pPr>
      <w:ins w:id="1289" w:author="Пользователь" w:date="2019-11-12T20:54:00Z">
        <w:r>
          <w:rPr>
            <w:rFonts w:eastAsia="Times New Roman"/>
            <w:sz w:val="24"/>
            <w:szCs w:val="24"/>
          </w:rPr>
          <w:t>Мода – 20 000 (это значение встречается два раза – чаще других вариантов).</w:t>
        </w:r>
      </w:ins>
    </w:p>
    <w:p w14:paraId="741D6229" w14:textId="2475CE52" w:rsidR="005E411E" w:rsidRPr="005E411E" w:rsidRDefault="005E411E" w:rsidP="009037F6">
      <w:pPr>
        <w:spacing w:line="288" w:lineRule="auto"/>
        <w:ind w:firstLine="397"/>
        <w:jc w:val="both"/>
        <w:rPr>
          <w:ins w:id="1290" w:author="Пользователь" w:date="2019-11-12T20:20:00Z"/>
          <w:rFonts w:eastAsia="Times New Roman"/>
          <w:sz w:val="24"/>
          <w:szCs w:val="24"/>
        </w:rPr>
      </w:pPr>
      <w:ins w:id="1291" w:author="Пользователь" w:date="2019-11-12T20:55:00Z">
        <w:r>
          <w:rPr>
            <w:rFonts w:eastAsia="Times New Roman"/>
            <w:sz w:val="24"/>
            <w:szCs w:val="24"/>
          </w:rPr>
          <w:t xml:space="preserve">Если </w:t>
        </w:r>
        <w:r w:rsidR="00434C46">
          <w:rPr>
            <w:rFonts w:eastAsia="Times New Roman"/>
            <w:sz w:val="24"/>
            <w:szCs w:val="24"/>
          </w:rPr>
          <w:t>фирма будет зазывать себе новых работников и утверждать, что сред</w:t>
        </w:r>
      </w:ins>
      <w:ins w:id="1292" w:author="Пользователь" w:date="2019-11-12T20:56:00Z">
        <w:r w:rsidR="00434C46">
          <w:rPr>
            <w:rFonts w:eastAsia="Times New Roman"/>
            <w:sz w:val="24"/>
            <w:szCs w:val="24"/>
          </w:rPr>
          <w:t xml:space="preserve">няя зарплата </w:t>
        </w:r>
      </w:ins>
      <w:ins w:id="1293" w:author="Пользователь" w:date="2019-11-12T21:02:00Z">
        <w:r w:rsidR="000C2539">
          <w:rPr>
            <w:rFonts w:eastAsia="Times New Roman"/>
            <w:sz w:val="24"/>
            <w:szCs w:val="24"/>
          </w:rPr>
          <w:t xml:space="preserve">у них равна </w:t>
        </w:r>
      </w:ins>
      <w:ins w:id="1294" w:author="Пользователь" w:date="2019-11-12T20:56:00Z">
        <w:r w:rsidR="00434C46">
          <w:rPr>
            <w:rFonts w:eastAsia="Times New Roman"/>
            <w:sz w:val="24"/>
            <w:szCs w:val="24"/>
          </w:rPr>
          <w:t xml:space="preserve">78 </w:t>
        </w:r>
      </w:ins>
      <w:ins w:id="1295" w:author="Пользователь" w:date="2019-11-12T21:02:00Z">
        <w:r w:rsidR="000C2539">
          <w:rPr>
            <w:rFonts w:eastAsia="Times New Roman"/>
            <w:sz w:val="24"/>
            <w:szCs w:val="24"/>
          </w:rPr>
          <w:t xml:space="preserve">000, то </w:t>
        </w:r>
      </w:ins>
      <w:ins w:id="1296" w:author="Пользователь" w:date="2019-11-12T20:56:00Z">
        <w:r w:rsidR="00434C46">
          <w:rPr>
            <w:rFonts w:eastAsia="Times New Roman"/>
            <w:sz w:val="24"/>
            <w:szCs w:val="24"/>
          </w:rPr>
          <w:t xml:space="preserve">это будет формально верно, а на деле надувательство. </w:t>
        </w:r>
      </w:ins>
      <w:ins w:id="1297" w:author="Пользователь" w:date="2019-11-12T20:57:00Z">
        <w:r w:rsidR="00434C46">
          <w:rPr>
            <w:rFonts w:eastAsia="Times New Roman"/>
            <w:sz w:val="24"/>
            <w:szCs w:val="24"/>
          </w:rPr>
          <w:t xml:space="preserve">Здесь нужно ориентироваться на моду, поскольку </w:t>
        </w:r>
      </w:ins>
      <w:ins w:id="1298" w:author="Пользователь" w:date="2019-11-12T21:03:00Z">
        <w:r w:rsidR="00193EE7">
          <w:rPr>
            <w:rFonts w:eastAsia="Times New Roman"/>
            <w:sz w:val="24"/>
            <w:szCs w:val="24"/>
          </w:rPr>
          <w:t xml:space="preserve">вас </w:t>
        </w:r>
      </w:ins>
      <w:ins w:id="1299" w:author="Пользователь" w:date="2019-11-12T20:57:00Z">
        <w:r w:rsidR="00434C46">
          <w:rPr>
            <w:rFonts w:eastAsia="Times New Roman"/>
            <w:sz w:val="24"/>
            <w:szCs w:val="24"/>
          </w:rPr>
          <w:t>зовут</w:t>
        </w:r>
      </w:ins>
      <w:ins w:id="1300" w:author="Пользователь" w:date="2019-11-12T20:58:00Z">
        <w:r w:rsidR="00434C46">
          <w:rPr>
            <w:rFonts w:eastAsia="Times New Roman"/>
            <w:sz w:val="24"/>
            <w:szCs w:val="24"/>
          </w:rPr>
          <w:t>, надо думать,</w:t>
        </w:r>
      </w:ins>
      <w:ins w:id="1301" w:author="Пользователь" w:date="2019-11-12T20:57:00Z">
        <w:r w:rsidR="00434C46">
          <w:rPr>
            <w:rFonts w:eastAsia="Times New Roman"/>
            <w:sz w:val="24"/>
            <w:szCs w:val="24"/>
          </w:rPr>
          <w:t xml:space="preserve"> рядо</w:t>
        </w:r>
      </w:ins>
      <w:ins w:id="1302" w:author="Пользователь" w:date="2019-11-12T20:58:00Z">
        <w:r w:rsidR="00434C46">
          <w:rPr>
            <w:rFonts w:eastAsia="Times New Roman"/>
            <w:sz w:val="24"/>
            <w:szCs w:val="24"/>
          </w:rPr>
          <w:t>выми работниками, а не директорами.</w:t>
        </w:r>
      </w:ins>
    </w:p>
    <w:p w14:paraId="5D78D092" w14:textId="77777777" w:rsidR="00193EE7" w:rsidRDefault="00662FA5" w:rsidP="009037F6">
      <w:pPr>
        <w:spacing w:line="288" w:lineRule="auto"/>
        <w:ind w:firstLine="397"/>
        <w:jc w:val="both"/>
        <w:rPr>
          <w:ins w:id="1303" w:author="Пользователь" w:date="2019-11-12T21:03:00Z"/>
          <w:rFonts w:eastAsia="Times New Roman"/>
          <w:sz w:val="24"/>
          <w:szCs w:val="24"/>
        </w:rPr>
      </w:pPr>
      <w:del w:id="1304" w:author="Пользователь" w:date="2019-11-12T21:03:00Z">
        <w:r w:rsidRPr="0029618A" w:rsidDel="00193EE7">
          <w:rPr>
            <w:rFonts w:eastAsia="Times New Roman"/>
            <w:sz w:val="24"/>
            <w:szCs w:val="24"/>
          </w:rPr>
          <w:delText xml:space="preserve">Читатели, знакомые со статистикой, конечно же, много раз видели, как для различных несимметричных распределений </w:delText>
        </w:r>
        <w:r w:rsidRPr="0029618A" w:rsidDel="00193EE7">
          <w:rPr>
            <w:rFonts w:eastAsia="Times New Roman"/>
            <w:i/>
            <w:sz w:val="24"/>
            <w:szCs w:val="24"/>
          </w:rPr>
          <w:delText>мода</w:delText>
        </w:r>
        <w:r w:rsidRPr="0029618A" w:rsidDel="00193EE7">
          <w:rPr>
            <w:rFonts w:eastAsia="Times New Roman"/>
            <w:sz w:val="24"/>
            <w:szCs w:val="24"/>
          </w:rPr>
          <w:delText xml:space="preserve"> (максимум на графике </w:delText>
        </w:r>
      </w:del>
      <w:del w:id="1305" w:author="Пользователь" w:date="2019-11-12T20:19:00Z">
        <w:r w:rsidRPr="0029618A" w:rsidDel="00B67203">
          <w:rPr>
            <w:rFonts w:eastAsia="Times New Roman"/>
            <w:sz w:val="24"/>
            <w:szCs w:val="24"/>
          </w:rPr>
          <w:delText>распределения</w:delText>
        </w:r>
      </w:del>
      <w:del w:id="1306" w:author="Пользователь" w:date="2019-11-12T21:03:00Z">
        <w:r w:rsidRPr="0029618A" w:rsidDel="00193EE7">
          <w:rPr>
            <w:rFonts w:eastAsia="Times New Roman"/>
            <w:sz w:val="24"/>
            <w:szCs w:val="24"/>
          </w:rPr>
          <w:delText xml:space="preserve">) не совпадает со средним значением или математическим ожиданием. То есть среднее значение не соответствует самой большой плотности вероятности, но всё равно, на то оно и ожидаемое, чтобы быть если уже и не самым часто встречающимся, то, </w:delText>
        </w:r>
        <w:r w:rsidR="000D3636" w:rsidDel="00193EE7">
          <w:rPr>
            <w:rFonts w:eastAsia="Times New Roman"/>
            <w:sz w:val="24"/>
            <w:szCs w:val="24"/>
          </w:rPr>
          <w:delText>в каком-либо смысле самым обычным значением.</w:delText>
        </w:r>
        <w:r w:rsidR="009037F6" w:rsidDel="00193EE7">
          <w:rPr>
            <w:rStyle w:val="af"/>
          </w:rPr>
          <w:commentReference w:id="1307"/>
        </w:r>
        <w:r w:rsidRPr="0029618A" w:rsidDel="00193EE7">
          <w:rPr>
            <w:rFonts w:eastAsia="Times New Roman"/>
            <w:sz w:val="24"/>
            <w:szCs w:val="24"/>
          </w:rPr>
          <w:delText xml:space="preserve">. </w:delText>
        </w:r>
        <w:r w:rsidR="00DC5929" w:rsidDel="00193EE7">
          <w:rPr>
            <w:rFonts w:eastAsia="Times New Roman"/>
            <w:sz w:val="24"/>
            <w:szCs w:val="24"/>
          </w:rPr>
          <w:delText xml:space="preserve">Часто можно услышать шутливые фразы о «средней температуре по больнице» или о «средней зарплате», не отражающей действительное распределение. </w:delText>
        </w:r>
      </w:del>
    </w:p>
    <w:p w14:paraId="6E91A780" w14:textId="368D1559" w:rsidR="009037F6" w:rsidRDefault="009037F6" w:rsidP="009037F6">
      <w:pPr>
        <w:spacing w:line="288" w:lineRule="auto"/>
        <w:ind w:firstLine="397"/>
        <w:jc w:val="both"/>
        <w:rPr>
          <w:rFonts w:eastAsia="Times New Roman"/>
          <w:sz w:val="24"/>
          <w:szCs w:val="24"/>
        </w:rPr>
      </w:pPr>
      <w:r>
        <w:rPr>
          <w:rFonts w:eastAsia="Times New Roman"/>
          <w:sz w:val="24"/>
          <w:szCs w:val="24"/>
        </w:rPr>
        <w:t>В этой главе мы поговорим о средних значениях и о их реп</w:t>
      </w:r>
      <w:del w:id="1308" w:author="Пользователь" w:date="2019-11-12T20:19:00Z">
        <w:r w:rsidDel="00B67203">
          <w:rPr>
            <w:rFonts w:eastAsia="Times New Roman"/>
            <w:sz w:val="24"/>
            <w:szCs w:val="24"/>
          </w:rPr>
          <w:delText>е</w:delText>
        </w:r>
      </w:del>
      <w:r>
        <w:rPr>
          <w:rFonts w:eastAsia="Times New Roman"/>
          <w:sz w:val="24"/>
          <w:szCs w:val="24"/>
        </w:rPr>
        <w:t>резентативности.</w:t>
      </w:r>
    </w:p>
    <w:p w14:paraId="5FC40E65" w14:textId="6FC7A59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commentRangeStart w:id="1309"/>
      <w:commentRangeStart w:id="1310"/>
      <w:r w:rsidRPr="0029618A">
        <w:rPr>
          <w:rFonts w:eastAsia="Times New Roman"/>
          <w:i/>
          <w:sz w:val="24"/>
          <w:szCs w:val="24"/>
        </w:rPr>
        <w:t>одно</w:t>
      </w:r>
      <w:ins w:id="1311" w:author="Пользователь" w:date="2019-11-12T21:05:00Z">
        <w:r w:rsidR="00193EE7">
          <w:rPr>
            <w:rFonts w:eastAsia="Times New Roman"/>
            <w:i/>
            <w:sz w:val="24"/>
            <w:szCs w:val="24"/>
          </w:rPr>
          <w:t>мерные</w:t>
        </w:r>
      </w:ins>
      <w:del w:id="1312" w:author="Пользователь" w:date="2019-11-12T21:05:00Z">
        <w:r w:rsidRPr="0029618A" w:rsidDel="00193EE7">
          <w:rPr>
            <w:rFonts w:eastAsia="Times New Roman"/>
            <w:i/>
            <w:sz w:val="24"/>
            <w:szCs w:val="24"/>
          </w:rPr>
          <w:delText>вариантные</w:delText>
        </w:r>
      </w:del>
      <w:r w:rsidRPr="0029618A">
        <w:rPr>
          <w:rFonts w:eastAsia="Times New Roman"/>
          <w:i/>
          <w:sz w:val="24"/>
          <w:szCs w:val="24"/>
        </w:rPr>
        <w:t xml:space="preserve"> распределения</w:t>
      </w:r>
      <w:r w:rsidRPr="0029618A">
        <w:rPr>
          <w:rFonts w:eastAsia="Times New Roman"/>
          <w:sz w:val="24"/>
          <w:szCs w:val="24"/>
        </w:rPr>
        <w:t xml:space="preserve"> </w:t>
      </w:r>
      <w:commentRangeEnd w:id="1309"/>
      <w:r w:rsidR="00193EE7">
        <w:rPr>
          <w:rStyle w:val="af"/>
        </w:rPr>
        <w:commentReference w:id="1309"/>
      </w:r>
      <w:commentRangeEnd w:id="1310"/>
      <w:r w:rsidR="00DE791B">
        <w:rPr>
          <w:rStyle w:val="af"/>
        </w:rPr>
        <w:commentReference w:id="1310"/>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w:t>
      </w:r>
      <w:r w:rsidRPr="0029618A">
        <w:rPr>
          <w:rFonts w:eastAsia="Times New Roman"/>
          <w:sz w:val="24"/>
          <w:szCs w:val="24"/>
        </w:rPr>
        <w:lastRenderedPageBreak/>
        <w:t>одномерна! А при добавлении дополнительных размерностей могут случаться весьма неожиданные вещи.</w:t>
      </w:r>
    </w:p>
    <w:p w14:paraId="7F6913A7" w14:textId="77777777" w:rsidR="008E2D65" w:rsidRPr="0029618A" w:rsidRDefault="00662FA5">
      <w:pPr>
        <w:pStyle w:val="2"/>
        <w:spacing w:before="200" w:after="0"/>
        <w:ind w:firstLine="397"/>
        <w:jc w:val="both"/>
        <w:rPr>
          <w:rFonts w:eastAsia="Times New Roman"/>
          <w:sz w:val="24"/>
          <w:szCs w:val="24"/>
        </w:rPr>
      </w:pPr>
      <w:bookmarkStart w:id="1313" w:name="_Toc22639635"/>
      <w:r w:rsidRPr="0029618A">
        <w:rPr>
          <w:rFonts w:eastAsia="Cambria"/>
          <w:b/>
          <w:color w:val="4F81BD"/>
          <w:sz w:val="26"/>
          <w:szCs w:val="26"/>
        </w:rPr>
        <w:t>Начнём с многомерного арбуза</w:t>
      </w:r>
      <w:bookmarkEnd w:id="1313"/>
    </w:p>
    <w:p w14:paraId="7D23DB23" w14:textId="64D3BF5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w:t>
      </w:r>
      <m:oMath>
        <m:r>
          <w:rPr>
            <w:rFonts w:ascii="Cambria Math" w:eastAsia="Cambria Math" w:hAnsi="Cambria Math"/>
            <w:sz w:val="24"/>
            <w:szCs w:val="24"/>
          </w:rPr>
          <m:t>15%</m:t>
        </m:r>
      </m:oMath>
      <w:r w:rsidRPr="0029618A">
        <w:rPr>
          <w:rFonts w:eastAsia="Times New Roman"/>
          <w:sz w:val="24"/>
          <w:szCs w:val="24"/>
        </w:rPr>
        <w:t xml:space="preserve"> от его радиуса? Кажется, что это </w:t>
      </w:r>
      <w:r w:rsidR="00E970D8">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w:t>
      </w:r>
      <w:proofErr w:type="spellStart"/>
      <w:r w:rsidRPr="0029618A">
        <w:rPr>
          <w:rFonts w:eastAsia="Times New Roman"/>
          <w:sz w:val="24"/>
          <w:szCs w:val="24"/>
        </w:rPr>
        <w:t>отрезочка</w:t>
      </w:r>
      <w:proofErr w:type="spellEnd"/>
      <w:r w:rsidRPr="0029618A">
        <w:rPr>
          <w:rFonts w:eastAsia="Times New Roman"/>
          <w:sz w:val="24"/>
          <w:szCs w:val="24"/>
        </w:rPr>
        <w:t xml:space="preserve"> по краям, суммарная длина корки будет мерой (обобщённым объёмом) в одномерном мире и составит 15% от общей меры арбуза. У двумерного, </w:t>
      </w:r>
      <w:proofErr w:type="spellStart"/>
      <w:r w:rsidRPr="0029618A">
        <w:rPr>
          <w:rFonts w:eastAsia="Times New Roman"/>
          <w:sz w:val="24"/>
          <w:szCs w:val="24"/>
        </w:rPr>
        <w:t>блинообразного</w:t>
      </w:r>
      <w:proofErr w:type="spellEnd"/>
      <w:r w:rsidRPr="0029618A">
        <w:rPr>
          <w:rFonts w:eastAsia="Times New Roman"/>
          <w:sz w:val="24"/>
          <w:szCs w:val="24"/>
        </w:rPr>
        <w:t xml:space="preserve"> арбуза, мера корки в виде площади белого кольца будет меньше, чем его внутренняя часть, уже всего в три раза. В привычном нам трёхмерном мире такая корка составит почти 40% общего объёма. Чувствуете подвох?</w:t>
      </w:r>
      <w:r w:rsidRPr="0029618A">
        <w:rPr>
          <w:noProof/>
        </w:rPr>
        <w:drawing>
          <wp:anchor distT="0" distB="0" distL="114300" distR="114300" simplePos="0" relativeHeight="251663360" behindDoc="0" locked="0" layoutInCell="1" allowOverlap="1" wp14:anchorId="706555F7" wp14:editId="7A9FD977">
            <wp:simplePos x="0" y="0"/>
            <wp:positionH relativeFrom="column">
              <wp:posOffset>2880995</wp:posOffset>
            </wp:positionH>
            <wp:positionV relativeFrom="paragraph">
              <wp:posOffset>712470</wp:posOffset>
            </wp:positionV>
            <wp:extent cx="3131185" cy="2772410"/>
            <wp:effectExtent l="0" t="0" r="0" b="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48" cstate="print"/>
                    <a:srcRect/>
                    <a:stretch>
                      <a:fillRect/>
                    </a:stretch>
                  </pic:blipFill>
                  <pic:spPr>
                    <a:xfrm>
                      <a:off x="0" y="0"/>
                      <a:ext cx="3131185" cy="2772410"/>
                    </a:xfrm>
                    <a:prstGeom prst="rect">
                      <a:avLst/>
                    </a:prstGeom>
                    <a:ln/>
                  </pic:spPr>
                </pic:pic>
              </a:graphicData>
            </a:graphic>
          </wp:anchor>
        </w:drawing>
      </w:r>
    </w:p>
    <w:p w14:paraId="639AB61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41486B3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m:oMath>
        <m:r>
          <w:rPr>
            <w:rFonts w:ascii="Cambria Math" w:eastAsia="Cambria Math" w:hAnsi="Cambria Math"/>
            <w:sz w:val="24"/>
            <w:szCs w:val="24"/>
          </w:rPr>
          <m:t>m</m:t>
        </m:r>
      </m:oMath>
      <w:r w:rsidRPr="0029618A">
        <w:rPr>
          <w:rFonts w:eastAsia="Times New Roman"/>
          <w:sz w:val="24"/>
          <w:szCs w:val="24"/>
        </w:rPr>
        <w:t xml:space="preserve"> его мера, или обобщённый объём, пропорциональна степенной функции от характерного размера тела </w:t>
      </w:r>
      <m:oMath>
        <m:r>
          <w:rPr>
            <w:rFonts w:ascii="Cambria Math" w:eastAsia="Cambria Math" w:hAnsi="Cambria Math"/>
            <w:sz w:val="24"/>
            <w:szCs w:val="24"/>
          </w:rPr>
          <m:t>d</m:t>
        </m:r>
      </m:oMath>
      <w:r w:rsidRPr="0029618A">
        <w:rPr>
          <w:rFonts w:eastAsia="Times New Roman"/>
          <w:sz w:val="24"/>
          <w:szCs w:val="24"/>
        </w:rPr>
        <w:t>:</w:t>
      </w:r>
    </w:p>
    <w:p w14:paraId="12471007" w14:textId="77777777" w:rsidR="008E2D65" w:rsidRPr="0029618A" w:rsidRDefault="00662FA5">
      <w:pPr>
        <w:keepNext/>
        <w:spacing w:before="120" w:after="120"/>
        <w:ind w:left="227" w:right="227"/>
        <w:jc w:val="center"/>
        <w:rPr>
          <w:rFonts w:eastAsia="Times New Roman"/>
          <w:i/>
          <w:sz w:val="24"/>
          <w:szCs w:val="24"/>
        </w:rPr>
      </w:pPr>
      <m:oMath>
        <m:r>
          <w:rPr>
            <w:rFonts w:ascii="Cambria Math" w:eastAsia="Cambria Math" w:hAnsi="Cambria Math"/>
            <w:sz w:val="24"/>
            <w:szCs w:val="24"/>
          </w:rPr>
          <m:t>V∝</m:t>
        </m:r>
        <m:sSup>
          <m:sSupPr>
            <m:ctrlPr>
              <w:rPr>
                <w:rFonts w:ascii="Cambria Math" w:eastAsia="Cambria Math" w:hAnsi="Cambria Math"/>
                <w:i/>
                <w:sz w:val="24"/>
                <w:szCs w:val="24"/>
              </w:rPr>
            </m:ctrlPr>
          </m:sSupPr>
          <m:e>
            <m:r>
              <w:rPr>
                <w:rFonts w:ascii="Cambria Math" w:eastAsia="Cambria Math" w:hAnsi="Cambria Math"/>
                <w:sz w:val="24"/>
                <w:szCs w:val="24"/>
              </w:rPr>
              <m:t>d</m:t>
            </m:r>
          </m:e>
          <m:sup>
            <m:r>
              <w:rPr>
                <w:rFonts w:ascii="Cambria Math" w:eastAsia="Cambria Math" w:hAnsi="Cambria Math"/>
                <w:sz w:val="24"/>
                <w:szCs w:val="24"/>
              </w:rPr>
              <m:t>m</m:t>
            </m:r>
          </m:sup>
        </m:sSup>
      </m:oMath>
      <w:r w:rsidRPr="0029618A">
        <w:rPr>
          <w:rFonts w:eastAsia="Times New Roman"/>
          <w:i/>
          <w:sz w:val="24"/>
          <w:szCs w:val="24"/>
        </w:rPr>
        <w:t>.</w:t>
      </w:r>
    </w:p>
    <w:p w14:paraId="4B3EA29A" w14:textId="6DABBB3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proofErr w:type="spellStart"/>
      <w:r w:rsidRPr="0029618A">
        <w:rPr>
          <w:rFonts w:eastAsia="Times New Roman"/>
          <w:i/>
          <w:color w:val="205968"/>
          <w:sz w:val="24"/>
          <w:szCs w:val="24"/>
          <w:highlight w:val="white"/>
        </w:rPr>
        <w:t>формфактором</w:t>
      </w:r>
      <w:proofErr w:type="spellEnd"/>
      <w:r w:rsidRPr="0029618A">
        <w:rPr>
          <w:rFonts w:eastAsia="Times New Roman"/>
          <w:sz w:val="24"/>
          <w:szCs w:val="24"/>
        </w:rPr>
        <w:t xml:space="preserve">. Она зависит от формы тела и от размерности пространства, но не зависит от размеров: для куба она равна </w:t>
      </w:r>
      <m:oMath>
        <m:r>
          <w:rPr>
            <w:rFonts w:ascii="Cambria Math" w:eastAsia="Cambria Math" w:hAnsi="Cambria Math"/>
            <w:sz w:val="24"/>
            <w:szCs w:val="24"/>
          </w:rPr>
          <m:t>1</m:t>
        </m:r>
      </m:oMath>
      <w:r w:rsidRPr="0029618A">
        <w:rPr>
          <w:rFonts w:eastAsia="Times New Roman"/>
          <w:sz w:val="24"/>
          <w:szCs w:val="24"/>
        </w:rPr>
        <w:t xml:space="preserve">, для шара того </w:t>
      </w:r>
      <w:r w:rsidRPr="0029618A">
        <w:rPr>
          <w:rFonts w:eastAsia="Times New Roman"/>
          <w:sz w:val="24"/>
          <w:szCs w:val="24"/>
        </w:rPr>
        <w:lastRenderedPageBreak/>
        <w:t>же размера —</w:t>
      </w:r>
      <w:r w:rsidR="00020EBC" w:rsidRPr="00020EBC">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π</m:t>
            </m:r>
          </m:e>
          <m:sup>
            <m:r>
              <w:rPr>
                <w:rFonts w:ascii="Cambria Math" w:eastAsia="Cambria Math" w:hAnsi="Cambria Math"/>
                <w:sz w:val="24"/>
                <w:szCs w:val="24"/>
              </w:rPr>
              <m:t>m/2</m:t>
            </m:r>
          </m:sup>
        </m:sSup>
        <m:r>
          <w:rPr>
            <w:rFonts w:ascii="Cambria Math" w:eastAsia="Cambria Math" w:hAnsi="Cambria Math"/>
            <w:sz w:val="24"/>
            <w:szCs w:val="24"/>
          </w:rPr>
          <m:t>/m!</m:t>
        </m:r>
      </m:oMath>
      <w:ins w:id="1314" w:author="Пользователь" w:date="2019-11-12T21:07:00Z">
        <w:r w:rsidR="005B68A6">
          <w:rPr>
            <w:rFonts w:eastAsia="Times New Roman"/>
            <w:sz w:val="24"/>
            <w:szCs w:val="24"/>
          </w:rPr>
          <w:t xml:space="preserve"> </w:t>
        </w:r>
      </w:ins>
      <w:r w:rsidRPr="0029618A">
        <w:rPr>
          <w:rFonts w:eastAsia="Times New Roman"/>
          <w:sz w:val="24"/>
          <w:szCs w:val="24"/>
        </w:rPr>
        <w:t>и т. </w:t>
      </w:r>
      <w:commentRangeStart w:id="1315"/>
      <w:commentRangeStart w:id="1316"/>
      <w:r w:rsidRPr="0029618A">
        <w:rPr>
          <w:rFonts w:eastAsia="Times New Roman"/>
          <w:sz w:val="24"/>
          <w:szCs w:val="24"/>
        </w:rPr>
        <w:t>д</w:t>
      </w:r>
      <w:commentRangeEnd w:id="1315"/>
      <w:r w:rsidR="009A3C73">
        <w:rPr>
          <w:rStyle w:val="af"/>
        </w:rPr>
        <w:commentReference w:id="1315"/>
      </w:r>
      <w:commentRangeEnd w:id="1316"/>
      <w:r w:rsidR="00020EBC">
        <w:rPr>
          <w:rStyle w:val="af"/>
        </w:rPr>
        <w:commentReference w:id="1316"/>
      </w:r>
      <w:r w:rsidRPr="0029618A">
        <w:rPr>
          <w:rFonts w:eastAsia="Times New Roman"/>
          <w:sz w:val="24"/>
          <w:szCs w:val="24"/>
        </w:rPr>
        <w:t xml:space="preserve">. </w:t>
      </w:r>
      <w:commentRangeStart w:id="1317"/>
      <w:r w:rsidRPr="0029618A">
        <w:rPr>
          <w:rFonts w:eastAsia="Times New Roman"/>
          <w:sz w:val="24"/>
          <w:szCs w:val="24"/>
        </w:rPr>
        <w:t>Ни</w:t>
      </w:r>
      <w:commentRangeEnd w:id="1317"/>
      <w:r w:rsidR="00E454A8">
        <w:rPr>
          <w:rStyle w:val="af"/>
        </w:rPr>
        <w:commentReference w:id="1317"/>
      </w:r>
      <w:r w:rsidRPr="0029618A">
        <w:rPr>
          <w:rFonts w:eastAsia="Times New Roman"/>
          <w:sz w:val="24"/>
          <w:szCs w:val="24"/>
        </w:rPr>
        <w:t xml:space="preserve"> конкретная форма, ни этот коэффициент для анализа нам не потребуются.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rsidRPr="0029618A">
        <w:rPr>
          <w:rFonts w:eastAsia="Times New Roman"/>
          <w:sz w:val="24"/>
          <w:szCs w:val="24"/>
        </w:rPr>
        <w:t>Жулиа</w:t>
      </w:r>
      <w:proofErr w:type="spellEnd"/>
      <w:r w:rsidRPr="0029618A">
        <w:rPr>
          <w:rFonts w:eastAsia="Times New Roman"/>
          <w:sz w:val="24"/>
          <w:szCs w:val="24"/>
        </w:rPr>
        <w:t xml:space="preserve"> и губкой </w:t>
      </w:r>
      <w:proofErr w:type="spellStart"/>
      <w:r w:rsidRPr="0029618A">
        <w:rPr>
          <w:rFonts w:eastAsia="Times New Roman"/>
          <w:sz w:val="24"/>
          <w:szCs w:val="24"/>
        </w:rPr>
        <w:t>Менгера</w:t>
      </w:r>
      <w:proofErr w:type="spellEnd"/>
      <w:r w:rsidRPr="0029618A">
        <w:rPr>
          <w:rFonts w:eastAsia="Times New Roman"/>
          <w:sz w:val="24"/>
          <w:szCs w:val="24"/>
        </w:rPr>
        <w:t xml:space="preserve">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14:paraId="0F1C5BCA" w14:textId="3324C564" w:rsidR="005D722A" w:rsidRDefault="00662FA5">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sidR="00EB39F2">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sidR="005D722A">
        <w:rPr>
          <w:rFonts w:eastAsia="Times New Roman"/>
          <w:sz w:val="24"/>
          <w:szCs w:val="24"/>
        </w:rPr>
        <w:t xml:space="preserve">а </w:t>
      </w:r>
      <w:r w:rsidRPr="0029618A">
        <w:rPr>
          <w:rFonts w:eastAsia="Times New Roman"/>
          <w:sz w:val="24"/>
          <w:szCs w:val="24"/>
        </w:rPr>
        <w:t>муравей — миллиметра</w:t>
      </w:r>
      <w:r w:rsidR="005D722A">
        <w:rPr>
          <w:rFonts w:eastAsia="Times New Roman"/>
          <w:sz w:val="24"/>
          <w:szCs w:val="24"/>
        </w:rPr>
        <w:t>. В то же время</w:t>
      </w:r>
      <w:r w:rsidRPr="0029618A">
        <w:rPr>
          <w:rFonts w:eastAsia="Times New Roman"/>
          <w:sz w:val="24"/>
          <w:szCs w:val="24"/>
        </w:rPr>
        <w:t xml:space="preserve"> </w:t>
      </w:r>
      <w:r w:rsidR="005D722A">
        <w:rPr>
          <w:rFonts w:eastAsia="Times New Roman"/>
          <w:sz w:val="24"/>
          <w:szCs w:val="24"/>
        </w:rPr>
        <w:t>характерный размер нашей Г</w:t>
      </w:r>
      <w:r w:rsidRPr="0029618A">
        <w:rPr>
          <w:rFonts w:eastAsia="Times New Roman"/>
          <w:sz w:val="24"/>
          <w:szCs w:val="24"/>
        </w:rPr>
        <w:t>алактик</w:t>
      </w:r>
      <w:r w:rsidR="005D722A">
        <w:rPr>
          <w:rFonts w:eastAsia="Times New Roman"/>
          <w:sz w:val="24"/>
          <w:szCs w:val="24"/>
        </w:rPr>
        <w:t>и</w:t>
      </w:r>
      <w:r w:rsidRPr="0029618A">
        <w:rPr>
          <w:rFonts w:eastAsia="Times New Roman"/>
          <w:sz w:val="24"/>
          <w:szCs w:val="24"/>
        </w:rPr>
        <w:t xml:space="preserve"> </w:t>
      </w:r>
      <w:r w:rsidR="005D722A">
        <w:rPr>
          <w:rFonts w:eastAsia="Times New Roman"/>
          <w:sz w:val="24"/>
          <w:szCs w:val="24"/>
        </w:rPr>
        <w:t>– 100</w:t>
      </w:r>
      <w:r w:rsidRPr="0029618A">
        <w:rPr>
          <w:rFonts w:eastAsia="Times New Roman"/>
          <w:sz w:val="24"/>
          <w:szCs w:val="24"/>
        </w:rPr>
        <w:t xml:space="preserve"> тысяч световых </w:t>
      </w:r>
      <w:commentRangeStart w:id="1318"/>
      <w:commentRangeStart w:id="1319"/>
      <w:r w:rsidRPr="0029618A">
        <w:rPr>
          <w:rFonts w:eastAsia="Times New Roman"/>
          <w:sz w:val="24"/>
          <w:szCs w:val="24"/>
        </w:rPr>
        <w:t>лет</w:t>
      </w:r>
      <w:commentRangeEnd w:id="1318"/>
      <w:r w:rsidR="005D722A">
        <w:rPr>
          <w:rStyle w:val="af"/>
        </w:rPr>
        <w:commentReference w:id="1318"/>
      </w:r>
      <w:commentRangeEnd w:id="1319"/>
      <w:r w:rsidR="00EB39F2">
        <w:rPr>
          <w:rStyle w:val="af"/>
        </w:rPr>
        <w:commentReference w:id="1319"/>
      </w:r>
      <w:r w:rsidRPr="0029618A">
        <w:rPr>
          <w:rFonts w:eastAsia="Times New Roman"/>
          <w:sz w:val="24"/>
          <w:szCs w:val="24"/>
        </w:rPr>
        <w:t xml:space="preserve">. </w:t>
      </w:r>
      <w:r w:rsidR="00EB39F2">
        <w:rPr>
          <w:rFonts w:eastAsia="Times New Roman"/>
          <w:sz w:val="24"/>
          <w:szCs w:val="24"/>
        </w:rPr>
        <w:t xml:space="preserve">Все эти объекты имеют весьма сложную форму, но когда мы говорим о характерных размерах, форма нас </w:t>
      </w:r>
      <w:del w:id="1320" w:author="Пользователь" w:date="2019-11-12T21:12:00Z">
        <w:r w:rsidR="00EB39F2" w:rsidDel="00CF78DD">
          <w:rPr>
            <w:rFonts w:eastAsia="Times New Roman"/>
            <w:sz w:val="24"/>
            <w:szCs w:val="24"/>
          </w:rPr>
          <w:delText xml:space="preserve"> </w:delText>
        </w:r>
      </w:del>
      <w:r w:rsidR="00EB39F2">
        <w:rPr>
          <w:rFonts w:eastAsia="Times New Roman"/>
          <w:sz w:val="24"/>
          <w:szCs w:val="24"/>
        </w:rPr>
        <w:t xml:space="preserve">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del w:id="1321" w:author="Пользователь" w:date="2019-11-12T21:12:00Z">
        <w:r w:rsidR="00EB39F2" w:rsidDel="00CF78DD">
          <w:rPr>
            <w:rFonts w:eastAsia="Times New Roman"/>
            <w:sz w:val="24"/>
            <w:szCs w:val="24"/>
          </w:rPr>
          <w:delText>,</w:delText>
        </w:r>
      </w:del>
      <w:r w:rsidR="00EB39F2">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3CF0C16A" w14:textId="74557FF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B38E6AE" w14:textId="77777777" w:rsidR="008E2D65" w:rsidRPr="0029618A" w:rsidRDefault="007E072C">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r>
            <w:rPr>
              <w:rFonts w:ascii="Cambria Math" w:eastAsia="Cambria Math" w:hAnsi="Cambria Math"/>
              <w:sz w:val="24"/>
              <w:szCs w:val="24"/>
            </w:rPr>
            <m:t xml:space="preserve"> - </m:t>
          </m:r>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r>
            <w:rPr>
              <w:rFonts w:ascii="Cambria Math" w:eastAsia="Cambria Math" w:hAnsi="Cambria Math"/>
              <w:sz w:val="24"/>
              <w:szCs w:val="24"/>
            </w:rPr>
            <m:t>,</m:t>
          </m:r>
        </m:oMath>
      </m:oMathPara>
    </w:p>
    <w:p w14:paraId="50F6A5FC"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а отношение объёма корки, составляющей долю </w:t>
      </w:r>
      <m:oMath>
        <m:r>
          <w:rPr>
            <w:rFonts w:ascii="Cambria Math" w:hAnsi="Cambria Math"/>
          </w:rPr>
          <m:t>δ</m:t>
        </m:r>
      </m:oMath>
      <w:r w:rsidRPr="0029618A">
        <w:rPr>
          <w:rFonts w:eastAsia="Times New Roman"/>
          <w:sz w:val="24"/>
          <w:szCs w:val="24"/>
        </w:rPr>
        <w:t xml:space="preserve"> от размеров тела, к общему объёму выражается следующим образом:</w:t>
      </w:r>
    </w:p>
    <w:p w14:paraId="214A894B" w14:textId="77777777" w:rsidR="008E2D65" w:rsidRPr="0029618A" w:rsidRDefault="007E072C">
      <w:pPr>
        <w:widowControl w:val="0"/>
        <w:spacing w:line="240" w:lineRule="auto"/>
        <w:jc w:val="center"/>
        <w:rPr>
          <w:rFonts w:eastAsia="Cambria Math"/>
          <w:i/>
          <w:sz w:val="24"/>
          <w:szCs w:val="24"/>
        </w:rPr>
      </w:pPr>
      <m:oMathPara>
        <m:oMath>
          <m:f>
            <m:fPr>
              <m:ctrlPr>
                <w:rPr>
                  <w:rFonts w:ascii="Cambria Math" w:hAnsi="Cambria Math"/>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корки</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внутр</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V</m:t>
                  </m:r>
                </m:e>
                <m:sub>
                  <m:r>
                    <w:rPr>
                      <w:rFonts w:ascii="Cambria Math" w:eastAsia="Cambria Math" w:hAnsi="Cambria Math"/>
                      <w:sz w:val="24"/>
                      <w:szCs w:val="24"/>
                    </w:rPr>
                    <m:t>общ</m:t>
                  </m:r>
                </m:sub>
              </m:sSub>
            </m:den>
          </m:f>
          <m:r>
            <w:rPr>
              <w:rFonts w:ascii="Cambria Math" w:eastAsia="Cambria Math" w:hAnsi="Cambria Math"/>
              <w:sz w:val="24"/>
              <w:szCs w:val="24"/>
            </w:rPr>
            <m:t xml:space="preserve">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1-δ</m:t>
                  </m:r>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4381C66E"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rsidRPr="0029618A">
        <w:rPr>
          <w:rFonts w:eastAsia="Times New Roman"/>
          <w:sz w:val="24"/>
          <w:szCs w:val="24"/>
        </w:rPr>
        <w:t>формфактор</w:t>
      </w:r>
      <w:proofErr w:type="spellEnd"/>
      <w:r w:rsidRPr="0029618A">
        <w:rPr>
          <w:rFonts w:eastAsia="Times New Roman"/>
          <w:sz w:val="24"/>
          <w:szCs w:val="24"/>
        </w:rP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64A64F0A"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5B330DBF"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166AA6E" wp14:editId="3AA53612">
            <wp:extent cx="4379381" cy="3196765"/>
            <wp:effectExtent l="0" t="0" r="0" b="0"/>
            <wp:docPr id="49" name="image37.jpg" descr="C:\tmp\podlost\ToH\work\figures\normal\iui2tuuww5ok9bzwnnhrs6ynd1o.jpeg"/>
            <wp:cNvGraphicFramePr/>
            <a:graphic xmlns:a="http://schemas.openxmlformats.org/drawingml/2006/main">
              <a:graphicData uri="http://schemas.openxmlformats.org/drawingml/2006/picture">
                <pic:pic xmlns:pic="http://schemas.openxmlformats.org/drawingml/2006/picture">
                  <pic:nvPicPr>
                    <pic:cNvPr id="0" name="image37.jpg" descr="C:\tmp\podlost\ToH\work\figures\normal\iui2tuuww5ok9bzwnnhrs6ynd1o.jpeg"/>
                    <pic:cNvPicPr preferRelativeResize="0"/>
                  </pic:nvPicPr>
                  <pic:blipFill>
                    <a:blip r:embed="rId49" cstate="print"/>
                    <a:srcRect/>
                    <a:stretch>
                      <a:fillRect/>
                    </a:stretch>
                  </pic:blipFill>
                  <pic:spPr>
                    <a:xfrm>
                      <a:off x="0" y="0"/>
                      <a:ext cx="4379381" cy="3196765"/>
                    </a:xfrm>
                    <a:prstGeom prst="rect">
                      <a:avLst/>
                    </a:prstGeom>
                    <a:ln/>
                  </pic:spPr>
                </pic:pic>
              </a:graphicData>
            </a:graphic>
          </wp:inline>
        </w:drawing>
      </w:r>
      <w:r w:rsidRPr="0029618A">
        <w:rPr>
          <w:rFonts w:eastAsia="Times New Roman"/>
          <w:i/>
          <w:sz w:val="24"/>
          <w:szCs w:val="24"/>
        </w:rPr>
        <w:t xml:space="preserve"> </w:t>
      </w:r>
    </w:p>
    <w:p w14:paraId="50A32D6E" w14:textId="5762E135"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В четырёхмерном пространстве наш условно тонкокорый арбуз оставит нам уже лишь половину мякоти, а в </w:t>
      </w:r>
      <w:proofErr w:type="spellStart"/>
      <w:r w:rsidRPr="0029618A">
        <w:rPr>
          <w:rFonts w:eastAsia="Times New Roman"/>
          <w:i/>
          <w:sz w:val="24"/>
          <w:szCs w:val="24"/>
        </w:rPr>
        <w:t>одиннадцатимерном</w:t>
      </w:r>
      <w:proofErr w:type="spellEnd"/>
      <w:r w:rsidRPr="0029618A">
        <w:rPr>
          <w:rFonts w:eastAsia="Times New Roman"/>
          <w:i/>
          <w:sz w:val="24"/>
          <w:szCs w:val="24"/>
        </w:rPr>
        <w:t xml:space="preserve"> мире мы сможем полакомит</w:t>
      </w:r>
      <w:r w:rsidR="005D722A">
        <w:rPr>
          <w:rFonts w:eastAsia="Times New Roman"/>
          <w:i/>
          <w:sz w:val="24"/>
          <w:szCs w:val="24"/>
        </w:rPr>
        <w:t>ь</w:t>
      </w:r>
      <w:r w:rsidRPr="0029618A">
        <w:rPr>
          <w:rFonts w:eastAsia="Times New Roman"/>
          <w:i/>
          <w:sz w:val="24"/>
          <w:szCs w:val="24"/>
        </w:rPr>
        <w:t>ся лишь 15% от всего арбуза, выбросив корочку, составляющую 15% его радиуса!</w:t>
      </w:r>
    </w:p>
    <w:p w14:paraId="1F12B505"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2BB75569" w14:textId="1D95361B"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335479C2" w14:textId="77777777" w:rsidR="008E2D65" w:rsidRPr="0029618A" w:rsidRDefault="00662FA5">
      <w:pPr>
        <w:pStyle w:val="2"/>
        <w:spacing w:before="200" w:after="0"/>
        <w:ind w:firstLine="397"/>
        <w:jc w:val="both"/>
        <w:rPr>
          <w:rFonts w:eastAsia="Cambria"/>
          <w:b/>
          <w:color w:val="4F81BD"/>
          <w:sz w:val="26"/>
          <w:szCs w:val="26"/>
        </w:rPr>
      </w:pPr>
      <w:bookmarkStart w:id="1322" w:name="_Toc22639636"/>
      <w:r w:rsidRPr="0029618A">
        <w:rPr>
          <w:rFonts w:eastAsia="Cambria"/>
          <w:b/>
          <w:color w:val="4F81BD"/>
          <w:sz w:val="26"/>
          <w:szCs w:val="26"/>
        </w:rPr>
        <w:t>Мне одному кажется, что я нормальный?</w:t>
      </w:r>
      <w:bookmarkEnd w:id="1322"/>
    </w:p>
    <w:p w14:paraId="4ACFCE6F" w14:textId="0049769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sidR="00B65EA0">
        <w:rPr>
          <w:rFonts w:eastAsia="Times New Roman"/>
          <w:sz w:val="24"/>
          <w:szCs w:val="24"/>
        </w:rPr>
        <w:t>этот закон</w:t>
      </w:r>
      <w:r w:rsidR="00B65EA0" w:rsidRPr="0029618A">
        <w:rPr>
          <w:rFonts w:eastAsia="Times New Roman"/>
          <w:sz w:val="24"/>
          <w:szCs w:val="24"/>
        </w:rPr>
        <w:t xml:space="preserve"> </w:t>
      </w:r>
      <w:r w:rsidRPr="0029618A">
        <w:rPr>
          <w:rFonts w:eastAsia="Times New Roman"/>
          <w:sz w:val="24"/>
          <w:szCs w:val="24"/>
        </w:rPr>
        <w:t>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212F52B1" w14:textId="47690C4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существенно многомерно. </w:t>
      </w:r>
      <w:r w:rsidR="00EB39F2">
        <w:rPr>
          <w:rFonts w:eastAsia="Times New Roman"/>
          <w:sz w:val="24"/>
          <w:szCs w:val="24"/>
        </w:rPr>
        <w:t>В качестве различных</w:t>
      </w:r>
      <w:r w:rsidRPr="0029618A">
        <w:rPr>
          <w:rFonts w:eastAsia="Times New Roman"/>
          <w:sz w:val="24"/>
          <w:szCs w:val="24"/>
        </w:rPr>
        <w:t xml:space="preserve"> </w:t>
      </w:r>
      <w:r w:rsidR="00EB39F2" w:rsidRPr="0029618A">
        <w:rPr>
          <w:rFonts w:eastAsia="Times New Roman"/>
          <w:sz w:val="24"/>
          <w:szCs w:val="24"/>
        </w:rPr>
        <w:t>размерност</w:t>
      </w:r>
      <w:r w:rsidR="00EB39F2">
        <w:rPr>
          <w:rFonts w:eastAsia="Times New Roman"/>
          <w:sz w:val="24"/>
          <w:szCs w:val="24"/>
        </w:rPr>
        <w:t>ей</w:t>
      </w:r>
      <w:r w:rsidR="00EB39F2" w:rsidRPr="0029618A">
        <w:rPr>
          <w:rFonts w:eastAsia="Times New Roman"/>
          <w:sz w:val="24"/>
          <w:szCs w:val="24"/>
        </w:rPr>
        <w:t xml:space="preserve"> </w:t>
      </w:r>
      <w:r w:rsidRPr="0029618A">
        <w:rPr>
          <w:rFonts w:eastAsia="Times New Roman"/>
          <w:sz w:val="24"/>
          <w:szCs w:val="24"/>
        </w:rPr>
        <w:t xml:space="preserve">можно </w:t>
      </w:r>
      <w:r w:rsidR="00EB39F2">
        <w:rPr>
          <w:rFonts w:eastAsia="Times New Roman"/>
          <w:sz w:val="24"/>
          <w:szCs w:val="24"/>
        </w:rPr>
        <w:t>рассматривать</w:t>
      </w:r>
      <w:r w:rsidR="00EB39F2" w:rsidRPr="0029618A">
        <w:rPr>
          <w:rFonts w:eastAsia="Times New Roman"/>
          <w:sz w:val="24"/>
          <w:szCs w:val="24"/>
        </w:rPr>
        <w:t xml:space="preserve"> </w:t>
      </w:r>
      <w:r w:rsidRPr="0029618A">
        <w:rPr>
          <w:rFonts w:eastAsia="Times New Roman"/>
          <w:sz w:val="24"/>
          <w:szCs w:val="24"/>
        </w:rPr>
        <w:t xml:space="preserve">и очевидные </w:t>
      </w:r>
      <w:r w:rsidRPr="00EB39F2">
        <w:rPr>
          <w:rFonts w:eastAsia="Times New Roman"/>
          <w:sz w:val="24"/>
          <w:szCs w:val="24"/>
        </w:rPr>
        <w:t>рост,</w:t>
      </w:r>
      <w:r w:rsidRPr="0029618A">
        <w:rPr>
          <w:rFonts w:eastAsia="Times New Roman"/>
          <w:sz w:val="24"/>
          <w:szCs w:val="24"/>
        </w:rPr>
        <w:t xml:space="preserve"> </w:t>
      </w:r>
      <w:commentRangeStart w:id="1323"/>
      <w:r w:rsidRPr="0029618A">
        <w:rPr>
          <w:rFonts w:eastAsia="Times New Roman"/>
          <w:sz w:val="24"/>
          <w:szCs w:val="24"/>
        </w:rPr>
        <w:t>вес</w:t>
      </w:r>
      <w:commentRangeEnd w:id="1323"/>
      <w:r w:rsidR="00B65EA0">
        <w:rPr>
          <w:rStyle w:val="af"/>
        </w:rPr>
        <w:commentReference w:id="1323"/>
      </w:r>
      <w:commentRangeStart w:id="1324"/>
      <w:r w:rsidRPr="0029618A">
        <w:rPr>
          <w:rFonts w:eastAsia="Times New Roman"/>
          <w:sz w:val="24"/>
          <w:szCs w:val="24"/>
        </w:rPr>
        <w:t>,</w:t>
      </w:r>
      <w:commentRangeEnd w:id="1324"/>
      <w:r w:rsidR="00EB39F2">
        <w:rPr>
          <w:rStyle w:val="af"/>
        </w:rPr>
        <w:commentReference w:id="1324"/>
      </w:r>
      <w:r w:rsidRPr="0029618A">
        <w:rPr>
          <w:rFonts w:eastAsia="Times New Roman"/>
          <w:sz w:val="24"/>
          <w:szCs w:val="24"/>
        </w:rPr>
        <w:t xml:space="preserve"> возраст и достаток, а также уровни интеллектуального (</w:t>
      </w:r>
      <w:proofErr w:type="spellStart"/>
      <w:r w:rsidRPr="0029618A">
        <w:rPr>
          <w:rFonts w:eastAsia="Times New Roman"/>
          <w:sz w:val="24"/>
          <w:szCs w:val="24"/>
        </w:rPr>
        <w:t>IQ</w:t>
      </w:r>
      <w:proofErr w:type="spellEnd"/>
      <w:r w:rsidRPr="0029618A">
        <w:rPr>
          <w:rFonts w:eastAsia="Times New Roman"/>
          <w:sz w:val="24"/>
          <w:szCs w:val="24"/>
        </w:rPr>
        <w:t>) и эмоционального (</w:t>
      </w:r>
      <w:proofErr w:type="spellStart"/>
      <w:r w:rsidRPr="0029618A">
        <w:rPr>
          <w:rFonts w:eastAsia="Times New Roman"/>
          <w:sz w:val="24"/>
          <w:szCs w:val="24"/>
        </w:rPr>
        <w:t>EQ</w:t>
      </w:r>
      <w:proofErr w:type="spellEnd"/>
      <w:r w:rsidRPr="0029618A">
        <w:rPr>
          <w:rFonts w:eastAsia="Times New Roman"/>
          <w:sz w:val="24"/>
          <w:szCs w:val="24"/>
        </w:rPr>
        <w:t>) развития</w:t>
      </w:r>
      <w:r w:rsidR="00B65EA0">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sidR="00B65EA0">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sidR="00B65EA0">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w:t>
      </w:r>
      <w:r w:rsidRPr="0029618A">
        <w:rPr>
          <w:rFonts w:eastAsia="Times New Roman"/>
          <w:sz w:val="24"/>
          <w:szCs w:val="24"/>
        </w:rPr>
        <w:lastRenderedPageBreak/>
        <w:t>параметров окажется людей, типичных во всех отношениях? Выражение, которое мы использовали для вычисления отношения объёмов корки и арбуза, можно использовать и для вычисления вероятности попасть в число хоть в чём-то</w:t>
      </w:r>
      <w:r w:rsidR="00B65EA0">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sidR="00C662FD">
        <w:rPr>
          <w:rFonts w:eastAsia="Times New Roman"/>
          <w:sz w:val="24"/>
          <w:szCs w:val="24"/>
        </w:rPr>
        <w:t xml:space="preserve"> (для некоторых пар параметров это может быть верно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2F840607" w14:textId="7D79831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 вновь </w:t>
      </w:r>
      <w:proofErr w:type="spellStart"/>
      <w:r w:rsidRPr="0029618A">
        <w:rPr>
          <w:rFonts w:eastAsia="Times New Roman"/>
          <w:sz w:val="24"/>
          <w:szCs w:val="24"/>
        </w:rPr>
        <w:t>колмогоровское</w:t>
      </w:r>
      <w:proofErr w:type="spellEnd"/>
      <w:r w:rsidRPr="0029618A">
        <w:rPr>
          <w:rFonts w:eastAsia="Times New Roman"/>
          <w:sz w:val="24"/>
          <w:szCs w:val="24"/>
        </w:rP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w:t>
      </w:r>
      <w:del w:id="1325" w:author="Пользователь" w:date="2019-11-12T23:01:00Z">
        <w:r w:rsidRPr="0029618A" w:rsidDel="001D7465">
          <w:rPr>
            <w:rFonts w:eastAsia="Times New Roman"/>
            <w:sz w:val="24"/>
            <w:szCs w:val="24"/>
          </w:rPr>
          <w:delText>,</w:delText>
        </w:r>
      </w:del>
      <w:r w:rsidRPr="0029618A">
        <w:rPr>
          <w:rFonts w:eastAsia="Times New Roman"/>
          <w:sz w:val="24"/>
          <w:szCs w:val="24"/>
        </w:rPr>
        <w:t xml:space="preserve">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вероятность оказаться за пределами области, которую мы сочли бы нормой, то вероятность оказаться ненормальным </w:t>
      </w:r>
      <w:r w:rsidR="00C662FD" w:rsidRPr="00C41817">
        <w:rPr>
          <w:rFonts w:eastAsia="Times New Roman"/>
          <w:i/>
          <w:sz w:val="24"/>
          <w:szCs w:val="24"/>
        </w:rPr>
        <w:t>в чём-нибудь</w:t>
      </w:r>
      <w:r w:rsidR="00C662FD" w:rsidRPr="0029618A">
        <w:rPr>
          <w:rFonts w:eastAsia="Times New Roman"/>
          <w:sz w:val="24"/>
          <w:szCs w:val="24"/>
        </w:rPr>
        <w:t xml:space="preserve"> </w:t>
      </w:r>
      <w:r w:rsidRPr="0029618A">
        <w:rPr>
          <w:rFonts w:eastAsia="Times New Roman"/>
          <w:sz w:val="24"/>
          <w:szCs w:val="24"/>
        </w:rPr>
        <w:t xml:space="preserve">при рассмотрении </w:t>
      </w:r>
      <m:oMath>
        <m:r>
          <w:rPr>
            <w:rFonts w:ascii="Cambria Math" w:eastAsia="Cambria Math" w:hAnsi="Cambria Math"/>
            <w:sz w:val="24"/>
            <w:szCs w:val="24"/>
          </w:rPr>
          <m:t>m</m:t>
        </m:r>
      </m:oMath>
      <w:r w:rsidRPr="0029618A">
        <w:rPr>
          <w:rFonts w:eastAsia="Times New Roman"/>
          <w:sz w:val="24"/>
          <w:szCs w:val="24"/>
        </w:rPr>
        <w:t xml:space="preserve"> критериев будет вычисляться по "арбузной" формуле:</w:t>
      </w:r>
    </w:p>
    <w:p w14:paraId="76E7F715" w14:textId="77777777" w:rsidR="008E2D65" w:rsidRPr="0029618A" w:rsidRDefault="00662FA5">
      <w:pPr>
        <w:widowControl w:val="0"/>
        <w:spacing w:line="240" w:lineRule="auto"/>
        <w:jc w:val="center"/>
        <w:rPr>
          <w:rFonts w:eastAsia="Cambria Math"/>
          <w:i/>
          <w:sz w:val="24"/>
          <w:szCs w:val="24"/>
        </w:rPr>
      </w:pPr>
      <m:oMathPara>
        <m:oMath>
          <m:r>
            <w:rPr>
              <w:rFonts w:ascii="Cambria Math" w:eastAsia="Cambria Math" w:hAnsi="Cambria Math"/>
              <w:sz w:val="24"/>
              <w:szCs w:val="24"/>
            </w:rPr>
            <m:t xml:space="preserve">P = 1 - </m:t>
          </m:r>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r>
                    <w:rPr>
                      <w:rFonts w:ascii="Cambria Math" w:eastAsia="Cambria Math" w:hAnsi="Cambria Math"/>
                      <w:sz w:val="24"/>
                      <w:szCs w:val="24"/>
                    </w:rPr>
                    <m:t xml:space="preserve">1 - </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e>
              </m:d>
            </m:e>
            <m:sup>
              <m:r>
                <w:rPr>
                  <w:rFonts w:ascii="Cambria Math" w:eastAsia="Cambria Math" w:hAnsi="Cambria Math"/>
                  <w:sz w:val="24"/>
                  <w:szCs w:val="24"/>
                </w:rPr>
                <m:t>m</m:t>
              </m:r>
            </m:sup>
          </m:sSup>
          <m:r>
            <w:rPr>
              <w:rFonts w:ascii="Cambria Math" w:eastAsia="Cambria Math" w:hAnsi="Cambria Math"/>
              <w:sz w:val="24"/>
              <w:szCs w:val="24"/>
            </w:rPr>
            <m:t>.</m:t>
          </m:r>
        </m:oMath>
      </m:oMathPara>
    </w:p>
    <w:p w14:paraId="3BFED7D7" w14:textId="33C1904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Вот она </w:t>
      </w:r>
      <w:r w:rsidR="00C662FD">
        <w:rPr>
          <w:rFonts w:eastAsia="Times New Roman"/>
          <w:sz w:val="24"/>
          <w:szCs w:val="24"/>
        </w:rPr>
        <w:t xml:space="preserve">– </w:t>
      </w:r>
      <w:r w:rsidRPr="0029618A">
        <w:rPr>
          <w:rFonts w:eastAsia="Times New Roman"/>
          <w:sz w:val="24"/>
          <w:szCs w:val="24"/>
        </w:rPr>
        <w:t xml:space="preserve">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oMath>
      <w:r w:rsidRPr="0029618A">
        <w:rPr>
          <w:rFonts w:eastAsia="Times New Roman"/>
          <w:sz w:val="24"/>
          <w:szCs w:val="24"/>
        </w:rPr>
        <w:t xml:space="preserve">, при </w:t>
      </w:r>
      <m:oMath>
        <m:r>
          <w:rPr>
            <w:rFonts w:ascii="Cambria Math" w:eastAsia="Cambria Math" w:hAnsi="Cambria Math"/>
            <w:sz w:val="24"/>
            <w:szCs w:val="24"/>
          </w:rPr>
          <m:t xml:space="preserve">m &gt; </m:t>
        </m:r>
        <m:sSub>
          <m:sSubPr>
            <m:ctrlPr>
              <w:rPr>
                <w:rFonts w:ascii="Cambria Math" w:eastAsia="Cambria Math" w:hAnsi="Cambria Math"/>
                <w:sz w:val="24"/>
                <w:szCs w:val="24"/>
              </w:rPr>
            </m:ctrlPr>
          </m:sSubPr>
          <m:e>
            <m:r>
              <w:rPr>
                <w:rFonts w:ascii="Cambria Math" w:eastAsia="Cambria Math" w:hAnsi="Cambria Math"/>
                <w:sz w:val="24"/>
                <w:szCs w:val="24"/>
              </w:rPr>
              <m:t>l</m:t>
            </m:r>
            <m:r>
              <w:rPr>
                <w:rFonts w:ascii="Cambria Math" w:eastAsia="Cambria Math" w:hAnsi="Cambria Math"/>
                <w:sz w:val="24"/>
                <w:szCs w:val="24"/>
                <w:lang w:val="en-US"/>
              </w:rPr>
              <m:t>n</m:t>
            </m:r>
            <m:r>
              <w:rPr>
                <w:rFonts w:ascii="Cambria Math" w:eastAsia="Cambria Math" w:hAnsi="Cambria Math"/>
                <w:sz w:val="24"/>
                <w:szCs w:val="24"/>
              </w:rPr>
              <m:t>(1/2)/ln(1-P</m:t>
            </m:r>
          </m:e>
          <m:sub>
            <m:r>
              <w:rPr>
                <w:rFonts w:ascii="Cambria Math" w:eastAsia="Cambria Math" w:hAnsi="Cambria Math"/>
                <w:sz w:val="24"/>
                <w:szCs w:val="24"/>
              </w:rPr>
              <m:t>out</m:t>
            </m:r>
          </m:sub>
        </m:sSub>
        <m:r>
          <w:rPr>
            <w:rFonts w:ascii="Cambria Math" w:eastAsia="Cambria Math" w:hAnsi="Cambria Math"/>
            <w:sz w:val="24"/>
            <w:szCs w:val="24"/>
          </w:rPr>
          <m:t>)</m:t>
        </m:r>
      </m:oMath>
      <w:r w:rsidRPr="0029618A">
        <w:rPr>
          <w:rFonts w:eastAsia="Times New Roman"/>
          <w:sz w:val="24"/>
          <w:szCs w:val="24"/>
        </w:rPr>
        <w:t xml:space="preserve">, значение </w:t>
      </w:r>
      <m:oMath>
        <m:r>
          <w:rPr>
            <w:rFonts w:ascii="Cambria Math" w:eastAsia="Cambria Math" w:hAnsi="Cambria Math"/>
            <w:sz w:val="24"/>
            <w:szCs w:val="24"/>
          </w:rPr>
          <m:t>P</m:t>
        </m:r>
      </m:oMath>
      <w:r w:rsidRPr="0029618A">
        <w:rPr>
          <w:rFonts w:eastAsia="Times New Roman"/>
          <w:sz w:val="24"/>
          <w:szCs w:val="24"/>
        </w:rPr>
        <w:t xml:space="preserve"> превысит </w:t>
      </w:r>
      <m:oMath>
        <m:r>
          <w:rPr>
            <w:rFonts w:ascii="Cambria Math" w:eastAsia="Cambria Math" w:hAnsi="Cambria Math"/>
            <w:sz w:val="24"/>
            <w:szCs w:val="24"/>
          </w:rPr>
          <m:t>1/2</m:t>
        </m:r>
      </m:oMath>
      <w:r w:rsidRPr="0029618A">
        <w:rPr>
          <w:rFonts w:eastAsia="Times New Roman"/>
          <w:sz w:val="24"/>
          <w:szCs w:val="24"/>
        </w:rPr>
        <w:t>.</w:t>
      </w:r>
      <w:r w:rsidRPr="0029618A">
        <w:rPr>
          <w:noProof/>
        </w:rPr>
        <w:drawing>
          <wp:anchor distT="0" distB="0" distL="114300" distR="114300" simplePos="0" relativeHeight="251664384" behindDoc="0" locked="0" layoutInCell="1" allowOverlap="1" wp14:anchorId="6F1830E5" wp14:editId="0E18B1AA">
            <wp:simplePos x="0" y="0"/>
            <wp:positionH relativeFrom="column">
              <wp:posOffset>3038475</wp:posOffset>
            </wp:positionH>
            <wp:positionV relativeFrom="paragraph">
              <wp:posOffset>844550</wp:posOffset>
            </wp:positionV>
            <wp:extent cx="2866028" cy="2908300"/>
            <wp:effectExtent l="0" t="0" r="0" b="0"/>
            <wp:wrapSquare wrapText="bothSides" distT="0" distB="0" distL="114300" distR="114300"/>
            <wp:docPr id="67" name="image54.png" descr="C:\tmp\podlost\ToH\work\figures\normal\2019-01-14_15-53-51.png"/>
            <wp:cNvGraphicFramePr/>
            <a:graphic xmlns:a="http://schemas.openxmlformats.org/drawingml/2006/main">
              <a:graphicData uri="http://schemas.openxmlformats.org/drawingml/2006/picture">
                <pic:pic xmlns:pic="http://schemas.openxmlformats.org/drawingml/2006/picture">
                  <pic:nvPicPr>
                    <pic:cNvPr id="0" name="image54.png" descr="C:\tmp\podlost\ToH\work\figures\normal\2019-01-14_15-53-51.png"/>
                    <pic:cNvPicPr preferRelativeResize="0"/>
                  </pic:nvPicPr>
                  <pic:blipFill>
                    <a:blip r:embed="rId50" cstate="print"/>
                    <a:srcRect/>
                    <a:stretch>
                      <a:fillRect/>
                    </a:stretch>
                  </pic:blipFill>
                  <pic:spPr>
                    <a:xfrm>
                      <a:off x="0" y="0"/>
                      <a:ext cx="2866028" cy="2908300"/>
                    </a:xfrm>
                    <a:prstGeom prst="rect">
                      <a:avLst/>
                    </a:prstGeom>
                    <a:ln/>
                  </pic:spPr>
                </pic:pic>
              </a:graphicData>
            </a:graphic>
          </wp:anchor>
        </w:drawing>
      </w:r>
    </w:p>
    <w:p w14:paraId="3AAB2CA5" w14:textId="2407CB5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прямо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sidR="00342C47">
        <w:rPr>
          <w:rFonts w:eastAsia="Times New Roman"/>
          <w:sz w:val="24"/>
          <w:szCs w:val="24"/>
        </w:rPr>
        <w:t xml:space="preserve"> «корки» </w:t>
      </w:r>
      <w:r w:rsidR="00C662FD">
        <w:rPr>
          <w:rStyle w:val="af"/>
        </w:rPr>
        <w:commentReference w:id="1326"/>
      </w:r>
      <w:commentRangeStart w:id="1327"/>
      <w:r w:rsidRPr="0029618A">
        <w:rPr>
          <w:rFonts w:eastAsia="Times New Roman"/>
          <w:sz w:val="24"/>
          <w:szCs w:val="24"/>
        </w:rPr>
        <w:t>Для</w:t>
      </w:r>
      <w:commentRangeEnd w:id="1327"/>
      <w:r w:rsidR="00342C47">
        <w:rPr>
          <w:rStyle w:val="af"/>
        </w:rPr>
        <w:commentReference w:id="1327"/>
      </w:r>
      <w:r w:rsidRPr="0029618A">
        <w:rPr>
          <w:rFonts w:eastAsia="Times New Roman"/>
          <w:sz w:val="24"/>
          <w:szCs w:val="24"/>
        </w:rPr>
        <w:t xml:space="preserve"> </w:t>
      </w:r>
      <w:r w:rsidR="00B64030">
        <w:rPr>
          <w:rFonts w:eastAsia="Times New Roman"/>
          <w:sz w:val="24"/>
          <w:szCs w:val="24"/>
        </w:rPr>
        <w:t>"</w:t>
      </w:r>
      <w:r w:rsidRPr="0029618A">
        <w:rPr>
          <w:rFonts w:eastAsia="Times New Roman"/>
          <w:sz w:val="24"/>
          <w:szCs w:val="24"/>
        </w:rPr>
        <w:t>хорошего</w:t>
      </w:r>
      <w:r w:rsidR="00B64030">
        <w:rPr>
          <w:rFonts w:eastAsia="Times New Roman"/>
          <w:sz w:val="24"/>
          <w:szCs w:val="24"/>
        </w:rPr>
        <w:t>"</w:t>
      </w:r>
      <w:r w:rsidRPr="0029618A">
        <w:rPr>
          <w:rFonts w:eastAsia="Times New Roman"/>
          <w:sz w:val="24"/>
          <w:szCs w:val="24"/>
        </w:rPr>
        <w:t xml:space="preserve"> в </w:t>
      </w:r>
      <w:r w:rsidR="00B64030">
        <w:rPr>
          <w:rFonts w:eastAsia="Times New Roman"/>
          <w:sz w:val="24"/>
          <w:szCs w:val="24"/>
        </w:rPr>
        <w:t>каком-то</w:t>
      </w:r>
      <w:r w:rsidR="00B64030" w:rsidRPr="0029618A">
        <w:rPr>
          <w:rFonts w:eastAsia="Times New Roman"/>
          <w:sz w:val="24"/>
          <w:szCs w:val="24"/>
        </w:rPr>
        <w:t xml:space="preserve"> </w:t>
      </w:r>
      <w:r w:rsidRPr="0029618A">
        <w:rPr>
          <w:rFonts w:eastAsia="Times New Roman"/>
          <w:sz w:val="24"/>
          <w:szCs w:val="24"/>
        </w:rPr>
        <w:t xml:space="preserve">смысле распределения за норму можно принять значения, не отклоняющиеся от </w:t>
      </w:r>
      <w:r w:rsidRPr="0029618A">
        <w:rPr>
          <w:rFonts w:eastAsia="Times New Roman"/>
          <w:sz w:val="24"/>
          <w:szCs w:val="24"/>
        </w:rPr>
        <w:lastRenderedPageBreak/>
        <w:t xml:space="preserve">среднего больше, чем на величину стандартного отклонения. Для нормального распределения доля значений, выходящих за пределы нормы, имеет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=16%</m:t>
        </m:r>
      </m:oMath>
      <w:r w:rsidRPr="0029618A">
        <w:rPr>
          <w:rFonts w:eastAsia="Times New Roman"/>
          <w:sz w:val="24"/>
          <w:szCs w:val="24"/>
        </w:rPr>
        <w:t>,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более толерантном понимании нормы можно</w:t>
      </w:r>
      <w:r w:rsidR="003863E0">
        <w:rPr>
          <w:rFonts w:eastAsia="Times New Roman"/>
          <w:sz w:val="24"/>
          <w:szCs w:val="24"/>
        </w:rPr>
        <w:t xml:space="preserve"> </w:t>
      </w:r>
      <w:r w:rsidRPr="0029618A">
        <w:rPr>
          <w:rFonts w:eastAsia="Times New Roman"/>
          <w:sz w:val="24"/>
          <w:szCs w:val="24"/>
        </w:rPr>
        <w:t xml:space="preserve">ограничиться двумя стандартными отклонениями, получая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r>
          <w:rPr>
            <w:rFonts w:ascii="Cambria Math" w:eastAsia="Cambria Math" w:hAnsi="Cambria Math"/>
            <w:sz w:val="24"/>
            <w:szCs w:val="24"/>
          </w:rPr>
          <m:t>=2.3%</m:t>
        </m:r>
      </m:oMath>
      <w:r w:rsidRPr="0029618A">
        <w:rPr>
          <w:rFonts w:eastAsia="Times New Roman"/>
          <w:sz w:val="24"/>
          <w:szCs w:val="24"/>
        </w:rPr>
        <w:t>.</w:t>
      </w:r>
    </w:p>
    <w:p w14:paraId="53DC921A"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4646C98" wp14:editId="7BA6F901">
            <wp:extent cx="4103950" cy="3066432"/>
            <wp:effectExtent l="0" t="0" r="0" b="0"/>
            <wp:docPr id="81" name="image64.jpg" descr="C:\tmp\podlost\ToH\work\figures\normal\prziij0n2o3etulzz05frxftrhe.jpeg"/>
            <wp:cNvGraphicFramePr/>
            <a:graphic xmlns:a="http://schemas.openxmlformats.org/drawingml/2006/main">
              <a:graphicData uri="http://schemas.openxmlformats.org/drawingml/2006/picture">
                <pic:pic xmlns:pic="http://schemas.openxmlformats.org/drawingml/2006/picture">
                  <pic:nvPicPr>
                    <pic:cNvPr id="0" name="image64.jpg" descr="C:\tmp\podlost\ToH\work\figures\normal\prziij0n2o3etulzz05frxftrhe.jpeg"/>
                    <pic:cNvPicPr preferRelativeResize="0"/>
                  </pic:nvPicPr>
                  <pic:blipFill>
                    <a:blip r:embed="rId51" cstate="print"/>
                    <a:srcRect/>
                    <a:stretch>
                      <a:fillRect/>
                    </a:stretch>
                  </pic:blipFill>
                  <pic:spPr>
                    <a:xfrm>
                      <a:off x="0" y="0"/>
                      <a:ext cx="4103950" cy="3066432"/>
                    </a:xfrm>
                    <a:prstGeom prst="rect">
                      <a:avLst/>
                    </a:prstGeom>
                    <a:ln/>
                  </pic:spPr>
                </pic:pic>
              </a:graphicData>
            </a:graphic>
          </wp:inline>
        </w:drawing>
      </w:r>
    </w:p>
    <w:p w14:paraId="4FDDD951"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0CE6EB85" w14:textId="73D0BDD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w:t>
      </w:r>
      <m:oMath>
        <m:r>
          <w:rPr>
            <w:rFonts w:ascii="Cambria Math" w:eastAsia="Cambria Math" w:hAnsi="Cambria Math"/>
            <w:sz w:val="24"/>
            <w:szCs w:val="24"/>
          </w:rPr>
          <m:t>2%</m:t>
        </m:r>
      </m:oMath>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14:paraId="11E600CC" w14:textId="77777777" w:rsidR="008E2D65" w:rsidRPr="0029618A" w:rsidRDefault="00662FA5">
      <w:pPr>
        <w:pStyle w:val="2"/>
        <w:spacing w:before="200" w:after="0"/>
        <w:ind w:firstLine="397"/>
        <w:jc w:val="both"/>
        <w:rPr>
          <w:rFonts w:eastAsia="Cambria"/>
          <w:b/>
          <w:color w:val="4F81BD"/>
          <w:sz w:val="26"/>
          <w:szCs w:val="26"/>
        </w:rPr>
      </w:pPr>
      <w:bookmarkStart w:id="1328" w:name="_Toc22639637"/>
      <w:r w:rsidRPr="0029618A">
        <w:rPr>
          <w:rFonts w:eastAsia="Cambria"/>
          <w:b/>
          <w:color w:val="4F81BD"/>
          <w:sz w:val="26"/>
          <w:szCs w:val="26"/>
        </w:rPr>
        <w:t>В погоне за Нормой</w:t>
      </w:r>
      <w:bookmarkEnd w:id="1328"/>
    </w:p>
    <w:p w14:paraId="3FB93D6B" w14:textId="09CF282B" w:rsidR="008E2D65" w:rsidRPr="0029618A" w:rsidRDefault="00662FA5">
      <w:pPr>
        <w:spacing w:line="288" w:lineRule="auto"/>
        <w:ind w:firstLine="397"/>
        <w:jc w:val="both"/>
        <w:rPr>
          <w:rFonts w:eastAsia="Times New Roman"/>
          <w:sz w:val="24"/>
          <w:szCs w:val="24"/>
        </w:rPr>
      </w:pPr>
      <w:proofErr w:type="spellStart"/>
      <w:r w:rsidRPr="0029618A">
        <w:rPr>
          <w:rFonts w:eastAsia="Times New Roman"/>
          <w:sz w:val="24"/>
          <w:szCs w:val="24"/>
        </w:rPr>
        <w:t>Нетипичность</w:t>
      </w:r>
      <w:proofErr w:type="spellEnd"/>
      <w:r w:rsidRPr="0029618A">
        <w:rPr>
          <w:rFonts w:eastAsia="Times New Roman"/>
          <w:sz w:val="24"/>
          <w:szCs w:val="24"/>
        </w:rPr>
        <w:t xml:space="preserve"> нормы и ментальные ошибки, к которым может привести попытка усреднения многопараметрических систем, подробно рассматривается в книге </w:t>
      </w:r>
      <w:proofErr w:type="spellStart"/>
      <w:r w:rsidRPr="0029618A">
        <w:rPr>
          <w:rFonts w:eastAsia="Times New Roman"/>
          <w:sz w:val="24"/>
          <w:szCs w:val="24"/>
        </w:rPr>
        <w:t>Тодда</w:t>
      </w:r>
      <w:proofErr w:type="spellEnd"/>
      <w:r w:rsidRPr="0029618A">
        <w:rPr>
          <w:rFonts w:eastAsia="Times New Roman"/>
          <w:sz w:val="24"/>
          <w:szCs w:val="24"/>
        </w:rPr>
        <w:t xml:space="preserve"> </w:t>
      </w:r>
      <w:proofErr w:type="spellStart"/>
      <w:r w:rsidRPr="0029618A">
        <w:rPr>
          <w:rFonts w:eastAsia="Times New Roman"/>
          <w:sz w:val="24"/>
          <w:szCs w:val="24"/>
        </w:rPr>
        <w:t>Роуза</w:t>
      </w:r>
      <w:proofErr w:type="spellEnd"/>
      <w:r w:rsidRPr="0029618A">
        <w:rPr>
          <w:rFonts w:eastAsia="Times New Roman"/>
          <w:sz w:val="24"/>
          <w:szCs w:val="24"/>
        </w:rPr>
        <w:t xml:space="preserve"> «</w:t>
      </w:r>
      <w:proofErr w:type="spellStart"/>
      <w:r w:rsidRPr="0029618A">
        <w:rPr>
          <w:rFonts w:eastAsia="Times New Roman"/>
          <w:sz w:val="24"/>
          <w:szCs w:val="24"/>
        </w:rPr>
        <w:t>The</w:t>
      </w:r>
      <w:proofErr w:type="spellEnd"/>
      <w:r w:rsidRPr="0029618A">
        <w:rPr>
          <w:rFonts w:eastAsia="Times New Roman"/>
          <w:sz w:val="24"/>
          <w:szCs w:val="24"/>
        </w:rPr>
        <w:t xml:space="preserve"> </w:t>
      </w:r>
      <w:proofErr w:type="spellStart"/>
      <w:r w:rsidRPr="0029618A">
        <w:rPr>
          <w:rFonts w:eastAsia="Times New Roman"/>
          <w:sz w:val="24"/>
          <w:szCs w:val="24"/>
        </w:rPr>
        <w:t>End</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Average</w:t>
      </w:r>
      <w:proofErr w:type="spellEnd"/>
      <w:r w:rsidRPr="0029618A">
        <w:rPr>
          <w:rFonts w:eastAsia="Times New Roman"/>
          <w:sz w:val="24"/>
          <w:szCs w:val="24"/>
        </w:rPr>
        <w:t>»</w:t>
      </w:r>
      <w:r w:rsidR="003D7E1E">
        <w:rPr>
          <w:rStyle w:val="af8"/>
          <w:rFonts w:eastAsia="Times New Roman"/>
          <w:sz w:val="24"/>
          <w:szCs w:val="24"/>
        </w:rPr>
        <w:footnoteReference w:id="16"/>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w:t>
      </w:r>
      <w:r w:rsidRPr="0029618A">
        <w:rPr>
          <w:rFonts w:eastAsia="Times New Roman"/>
          <w:sz w:val="24"/>
          <w:szCs w:val="24"/>
        </w:rPr>
        <w:lastRenderedPageBreak/>
        <w:t xml:space="preserve">предприняло исследование, основной целью которого было уточнение средних характеристик </w:t>
      </w:r>
      <w:r w:rsidR="003D7E1E">
        <w:rPr>
          <w:rFonts w:eastAsia="Times New Roman"/>
          <w:sz w:val="24"/>
          <w:szCs w:val="24"/>
        </w:rPr>
        <w:t>летчиков</w:t>
      </w:r>
      <w:r w:rsidRPr="0029618A">
        <w:rPr>
          <w:rFonts w:eastAsia="Times New Roman"/>
          <w:sz w:val="24"/>
          <w:szCs w:val="24"/>
        </w:rPr>
        <w:t xml:space="preserve">.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w:t>
      </w:r>
      <w:proofErr w:type="spellStart"/>
      <w:r w:rsidRPr="0029618A">
        <w:rPr>
          <w:rFonts w:eastAsia="Times New Roman"/>
          <w:sz w:val="24"/>
          <w:szCs w:val="24"/>
        </w:rPr>
        <w:t>Дэниэлса</w:t>
      </w:r>
      <w:proofErr w:type="spellEnd"/>
      <w:r w:rsidRPr="0029618A">
        <w:rPr>
          <w:rFonts w:eastAsia="Times New Roman"/>
          <w:sz w:val="24"/>
          <w:szCs w:val="24"/>
        </w:rPr>
        <w:t xml:space="preserve">,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w:t>
      </w:r>
      <w:proofErr w:type="spellStart"/>
      <w:r w:rsidRPr="0029618A">
        <w:rPr>
          <w:rFonts w:eastAsia="Times New Roman"/>
          <w:sz w:val="24"/>
          <w:szCs w:val="24"/>
        </w:rPr>
        <w:t>Дэниэлс</w:t>
      </w:r>
      <w:proofErr w:type="spellEnd"/>
      <w:r w:rsidRPr="0029618A">
        <w:rPr>
          <w:rFonts w:eastAsia="Times New Roman"/>
          <w:sz w:val="24"/>
          <w:szCs w:val="24"/>
        </w:rPr>
        <w:t xml:space="preserve">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w:t>
      </w:r>
      <w:r w:rsidR="003863E0">
        <w:rPr>
          <w:rFonts w:eastAsia="Times New Roman"/>
          <w:sz w:val="24"/>
          <w:szCs w:val="24"/>
        </w:rPr>
        <w:t xml:space="preserve"> </w:t>
      </w:r>
      <w:r w:rsidRPr="0029618A">
        <w:rPr>
          <w:rFonts w:eastAsia="Times New Roman"/>
          <w:sz w:val="24"/>
          <w:szCs w:val="24"/>
        </w:rPr>
        <w:t xml:space="preserve">— 1 человек на 170 тысяч! В конце концов </w:t>
      </w:r>
      <w:proofErr w:type="spellStart"/>
      <w:r w:rsidRPr="0029618A">
        <w:rPr>
          <w:rFonts w:eastAsia="Times New Roman"/>
          <w:sz w:val="24"/>
          <w:szCs w:val="24"/>
        </w:rPr>
        <w:t>Дэниэлс</w:t>
      </w:r>
      <w:proofErr w:type="spellEnd"/>
      <w:r w:rsidRPr="0029618A">
        <w:rPr>
          <w:rFonts w:eastAsia="Times New Roman"/>
          <w:sz w:val="24"/>
          <w:szCs w:val="24"/>
        </w:rPr>
        <w:t xml:space="preserve">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40760B43" w14:textId="1F40BA7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Кроме того, </w:t>
      </w:r>
      <w:proofErr w:type="spellStart"/>
      <w:r w:rsidRPr="0029618A">
        <w:rPr>
          <w:rFonts w:eastAsia="Times New Roman"/>
          <w:sz w:val="24"/>
          <w:szCs w:val="24"/>
        </w:rPr>
        <w:t>Тодд</w:t>
      </w:r>
      <w:proofErr w:type="spellEnd"/>
      <w:r w:rsidRPr="0029618A">
        <w:rPr>
          <w:rFonts w:eastAsia="Times New Roman"/>
          <w:sz w:val="24"/>
          <w:szCs w:val="24"/>
        </w:rPr>
        <w:t xml:space="preserve"> </w:t>
      </w:r>
      <w:proofErr w:type="spellStart"/>
      <w:r w:rsidRPr="0029618A">
        <w:rPr>
          <w:rFonts w:eastAsia="Times New Roman"/>
          <w:sz w:val="24"/>
          <w:szCs w:val="24"/>
        </w:rPr>
        <w:t>Роуз</w:t>
      </w:r>
      <w:proofErr w:type="spellEnd"/>
      <w:r w:rsidRPr="0029618A">
        <w:rPr>
          <w:rFonts w:eastAsia="Times New Roman"/>
          <w:sz w:val="24"/>
          <w:szCs w:val="24"/>
        </w:rPr>
        <w:t xml:space="preserve"> приводит историю из мирной жизни. Газета </w:t>
      </w:r>
      <w:proofErr w:type="spellStart"/>
      <w:r w:rsidRPr="0029618A">
        <w:rPr>
          <w:rFonts w:eastAsia="Times New Roman"/>
          <w:sz w:val="24"/>
          <w:szCs w:val="24"/>
        </w:rPr>
        <w:t>Plain</w:t>
      </w:r>
      <w:proofErr w:type="spellEnd"/>
      <w:r w:rsidRPr="0029618A">
        <w:rPr>
          <w:rFonts w:eastAsia="Times New Roman"/>
          <w:sz w:val="24"/>
          <w:szCs w:val="24"/>
        </w:rPr>
        <w:t xml:space="preserve"> </w:t>
      </w:r>
      <w:proofErr w:type="spellStart"/>
      <w:r w:rsidRPr="0029618A">
        <w:rPr>
          <w:rFonts w:eastAsia="Times New Roman"/>
          <w:sz w:val="24"/>
          <w:szCs w:val="24"/>
        </w:rPr>
        <w:t>Dealer</w:t>
      </w:r>
      <w:proofErr w:type="spellEnd"/>
      <w:r w:rsidRPr="0029618A">
        <w:rPr>
          <w:rFonts w:eastAsia="Times New Roman"/>
          <w:sz w:val="24"/>
          <w:szCs w:val="24"/>
        </w:rPr>
        <w:t>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sidR="003D7E1E">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w:t>
      </w:r>
      <w:r w:rsidRPr="0029618A">
        <w:rPr>
          <w:rFonts w:eastAsia="Times New Roman"/>
          <w:sz w:val="24"/>
          <w:szCs w:val="24"/>
        </w:rPr>
        <w:lastRenderedPageBreak/>
        <w:t>человечество</w:t>
      </w:r>
      <w:r w:rsidR="00342C47">
        <w:rPr>
          <w:rFonts w:eastAsia="Times New Roman"/>
          <w:sz w:val="24"/>
          <w:szCs w:val="24"/>
        </w:rPr>
        <w:t xml:space="preserve"> таких «идеальных» бар</w:t>
      </w:r>
      <w:ins w:id="1329" w:author="Пользователь" w:date="2019-11-12T23:06:00Z">
        <w:r w:rsidR="001D7465">
          <w:rPr>
            <w:rFonts w:eastAsia="Times New Roman"/>
            <w:sz w:val="24"/>
            <w:szCs w:val="24"/>
          </w:rPr>
          <w:t>ы</w:t>
        </w:r>
      </w:ins>
      <w:del w:id="1330" w:author="Пользователь" w:date="2019-11-12T23:06:00Z">
        <w:r w:rsidR="00342C47" w:rsidDel="001D7465">
          <w:rPr>
            <w:rFonts w:eastAsia="Times New Roman"/>
            <w:sz w:val="24"/>
            <w:szCs w:val="24"/>
          </w:rPr>
          <w:delText>в</w:delText>
        </w:r>
      </w:del>
      <w:r w:rsidR="00342C47">
        <w:rPr>
          <w:rFonts w:eastAsia="Times New Roman"/>
          <w:sz w:val="24"/>
          <w:szCs w:val="24"/>
        </w:rPr>
        <w:t>шень</w:t>
      </w:r>
      <w:r w:rsidRPr="0029618A">
        <w:rPr>
          <w:rFonts w:eastAsia="Times New Roman"/>
          <w:sz w:val="24"/>
          <w:szCs w:val="24"/>
        </w:rPr>
        <w:t xml:space="preserve"> наберётся от силы пара тысяч </w:t>
      </w:r>
      <w:commentRangeStart w:id="1331"/>
      <w:r w:rsidRPr="0029618A">
        <w:rPr>
          <w:rFonts w:eastAsia="Times New Roman"/>
          <w:sz w:val="24"/>
          <w:szCs w:val="24"/>
        </w:rPr>
        <w:t>человек</w:t>
      </w:r>
      <w:commentRangeEnd w:id="1331"/>
      <w:r w:rsidR="003D7E1E">
        <w:rPr>
          <w:rStyle w:val="af"/>
        </w:rPr>
        <w:commentReference w:id="1331"/>
      </w:r>
      <w:commentRangeStart w:id="1332"/>
      <w:r w:rsidRPr="0029618A">
        <w:rPr>
          <w:rFonts w:eastAsia="Times New Roman"/>
          <w:sz w:val="24"/>
          <w:szCs w:val="24"/>
        </w:rPr>
        <w:t>.</w:t>
      </w:r>
      <w:commentRangeEnd w:id="1332"/>
      <w:r w:rsidR="00342C47">
        <w:rPr>
          <w:rStyle w:val="af"/>
        </w:rPr>
        <w:commentReference w:id="1332"/>
      </w:r>
      <w:r w:rsidRPr="0029618A">
        <w:rPr>
          <w:noProof/>
        </w:rPr>
        <w:drawing>
          <wp:anchor distT="0" distB="0" distL="114300" distR="114300" simplePos="0" relativeHeight="251665408" behindDoc="0" locked="0" layoutInCell="1" allowOverlap="1" wp14:anchorId="4FAB89E2" wp14:editId="02D579F3">
            <wp:simplePos x="0" y="0"/>
            <wp:positionH relativeFrom="column">
              <wp:posOffset>2865120</wp:posOffset>
            </wp:positionH>
            <wp:positionV relativeFrom="paragraph">
              <wp:posOffset>59055</wp:posOffset>
            </wp:positionV>
            <wp:extent cx="3067685" cy="3627755"/>
            <wp:effectExtent l="0" t="0" r="0" b="0"/>
            <wp:wrapSquare wrapText="bothSides" distT="0" distB="0" distL="114300" distR="11430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52" cstate="print"/>
                    <a:srcRect/>
                    <a:stretch>
                      <a:fillRect/>
                    </a:stretch>
                  </pic:blipFill>
                  <pic:spPr>
                    <a:xfrm>
                      <a:off x="0" y="0"/>
                      <a:ext cx="3067685" cy="3627755"/>
                    </a:xfrm>
                    <a:prstGeom prst="rect">
                      <a:avLst/>
                    </a:prstGeom>
                    <a:ln/>
                  </pic:spPr>
                </pic:pic>
              </a:graphicData>
            </a:graphic>
          </wp:anchor>
        </w:drawing>
      </w:r>
      <w:r w:rsidR="00B36015">
        <w:rPr>
          <w:noProof/>
        </w:rPr>
        <mc:AlternateContent>
          <mc:Choice Requires="wps">
            <w:drawing>
              <wp:anchor distT="0" distB="0" distL="114300" distR="114300" simplePos="0" relativeHeight="251666432" behindDoc="0" locked="0" layoutInCell="1" hidden="0" allowOverlap="1" wp14:anchorId="52B40065" wp14:editId="5E800779">
                <wp:simplePos x="0" y="0"/>
                <wp:positionH relativeFrom="column">
                  <wp:posOffset>2844800</wp:posOffset>
                </wp:positionH>
                <wp:positionV relativeFrom="paragraph">
                  <wp:posOffset>3784600</wp:posOffset>
                </wp:positionV>
                <wp:extent cx="3064510" cy="12700"/>
                <wp:effectExtent l="0" t="0" r="0" b="0"/>
                <wp:wrapSquare wrapText="bothSides" distT="0" distB="0" distL="114300" distR="114300"/>
                <wp:docPr id="2" name="Прямоугольник 2"/>
                <wp:cNvGraphicFramePr/>
                <a:graphic xmlns:a="http://schemas.openxmlformats.org/drawingml/2006/main">
                  <a:graphicData uri="http://schemas.microsoft.com/office/word/2010/wordprocessingShape">
                    <wps:wsp>
                      <wps:cNvSpPr/>
                      <wps:spPr>
                        <a:xfrm>
                          <a:off x="3813745" y="3779683"/>
                          <a:ext cx="3064510" cy="635"/>
                        </a:xfrm>
                        <a:prstGeom prst="rect">
                          <a:avLst/>
                        </a:prstGeom>
                        <a:solidFill>
                          <a:srgbClr val="FFFFFF"/>
                        </a:solidFill>
                        <a:ln>
                          <a:noFill/>
                        </a:ln>
                      </wps:spPr>
                      <wps:txbx>
                        <w:txbxContent>
                          <w:p w14:paraId="12BA1073" w14:textId="77777777" w:rsidR="00550B68" w:rsidRDefault="00550B68">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wps:txbx>
                      <wps:bodyPr spcFirstLastPara="1" wrap="square" lIns="0" tIns="0" rIns="0" bIns="0" anchor="t" anchorCtr="0">
                        <a:noAutofit/>
                      </wps:bodyPr>
                    </wps:wsp>
                  </a:graphicData>
                </a:graphic>
              </wp:anchor>
            </w:drawing>
          </mc:Choice>
          <mc:Fallback>
            <w:pict>
              <v:rect w14:anchorId="52B40065" id="Прямоугольник 2" o:spid="_x0000_s1026" style="position:absolute;left:0;text-align:left;margin-left:224pt;margin-top:298pt;width:241.3pt;height: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" stroked="f">
                <v:textbox inset="0,0,0,0">
                  <w:txbxContent>
                    <w:p w14:paraId="12BA1073" w14:textId="77777777" w:rsidR="00550B68" w:rsidRDefault="00550B68">
                      <w:pPr>
                        <w:spacing w:before="120" w:after="240" w:line="275" w:lineRule="auto"/>
                        <w:ind w:left="283" w:right="330" w:firstLine="283"/>
                        <w:jc w:val="both"/>
                        <w:textDirection w:val="btLr"/>
                      </w:pPr>
                      <w:r>
                        <w:rPr>
                          <w:rFonts w:ascii="Times New Roman" w:eastAsia="Times New Roman" w:hAnsi="Times New Roman" w:cs="Times New Roman"/>
                          <w:i/>
                          <w:color w:val="000000"/>
                          <w:sz w:val="28"/>
                        </w:rPr>
                        <w:t>Норма. Идеал, недостижимый в силу своей исключительной типичности.</w:t>
                      </w:r>
                      <w:r>
                        <w:rPr>
                          <w:rFonts w:ascii="Times New Roman" w:eastAsia="Times New Roman" w:hAnsi="Times New Roman" w:cs="Times New Roman"/>
                          <w:i/>
                          <w:color w:val="000000"/>
                          <w:sz w:val="28"/>
                        </w:rPr>
                        <w:br/>
                        <w:t xml:space="preserve"> Авторы: Роберт Л. </w:t>
                      </w:r>
                      <w:proofErr w:type="spellStart"/>
                      <w:r>
                        <w:rPr>
                          <w:rFonts w:ascii="Times New Roman" w:eastAsia="Times New Roman" w:hAnsi="Times New Roman" w:cs="Times New Roman"/>
                          <w:i/>
                          <w:color w:val="000000"/>
                          <w:sz w:val="28"/>
                        </w:rPr>
                        <w:t>Дикинсон</w:t>
                      </w:r>
                      <w:proofErr w:type="spellEnd"/>
                      <w:r>
                        <w:rPr>
                          <w:rFonts w:ascii="Times New Roman" w:eastAsia="Times New Roman" w:hAnsi="Times New Roman" w:cs="Times New Roman"/>
                          <w:i/>
                          <w:color w:val="000000"/>
                          <w:sz w:val="28"/>
                        </w:rPr>
                        <w:t xml:space="preserve">  и Абрам </w:t>
                      </w:r>
                      <w:proofErr w:type="spellStart"/>
                      <w:r>
                        <w:rPr>
                          <w:rFonts w:ascii="Times New Roman" w:eastAsia="Times New Roman" w:hAnsi="Times New Roman" w:cs="Times New Roman"/>
                          <w:i/>
                          <w:color w:val="000000"/>
                          <w:sz w:val="28"/>
                        </w:rPr>
                        <w:t>Белски</w:t>
                      </w:r>
                      <w:proofErr w:type="spellEnd"/>
                    </w:p>
                  </w:txbxContent>
                </v:textbox>
                <w10:wrap type="square"/>
              </v:rect>
            </w:pict>
          </mc:Fallback>
        </mc:AlternateContent>
      </w:r>
    </w:p>
    <w:p w14:paraId="0B9AD792" w14:textId="46D9256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Далее </w:t>
      </w:r>
      <w:proofErr w:type="spellStart"/>
      <w:r w:rsidRPr="0029618A">
        <w:rPr>
          <w:rFonts w:eastAsia="Times New Roman"/>
          <w:sz w:val="24"/>
          <w:szCs w:val="24"/>
        </w:rPr>
        <w:t>Роуз</w:t>
      </w:r>
      <w:proofErr w:type="spellEnd"/>
      <w:r w:rsidRPr="0029618A">
        <w:rPr>
          <w:rFonts w:eastAsia="Times New Roman"/>
          <w:sz w:val="24"/>
          <w:szCs w:val="24"/>
        </w:rPr>
        <w:t xml:space="preserve"> пишет: «Но хотя </w:t>
      </w:r>
      <w:proofErr w:type="spellStart"/>
      <w:r w:rsidRPr="0029618A">
        <w:rPr>
          <w:rFonts w:eastAsia="Times New Roman"/>
          <w:sz w:val="24"/>
          <w:szCs w:val="24"/>
        </w:rPr>
        <w:t>Дэниэлс</w:t>
      </w:r>
      <w:proofErr w:type="spellEnd"/>
      <w:r w:rsidRPr="0029618A">
        <w:rPr>
          <w:rFonts w:eastAsia="Times New Roman"/>
          <w:sz w:val="24"/>
          <w:szCs w:val="24"/>
        </w:rPr>
        <w:t xml:space="preserve"> и организаторы конкурса получили одинаковый результат, они сделали совершенно разные выводы из этого. Большинство врачей и учёных того времени вовсе не </w:t>
      </w:r>
      <w:r w:rsidR="005F1F63">
        <w:rPr>
          <w:rFonts w:eastAsia="Times New Roman"/>
          <w:sz w:val="24"/>
          <w:szCs w:val="24"/>
        </w:rPr>
        <w:t>сочли</w:t>
      </w:r>
      <w:r w:rsidRPr="0029618A">
        <w:rPr>
          <w:rFonts w:eastAsia="Times New Roman"/>
          <w:sz w:val="24"/>
          <w:szCs w:val="24"/>
        </w:rPr>
        <w:t xml:space="preserve">, что Норма представляет неправильный идеал. Совсем наоборот: они пришли к заключению, что большинство американских женщин </w:t>
      </w:r>
      <w:proofErr w:type="spellStart"/>
      <w:r w:rsidRPr="0029618A">
        <w:rPr>
          <w:rFonts w:eastAsia="Times New Roman"/>
          <w:sz w:val="24"/>
          <w:szCs w:val="24"/>
        </w:rPr>
        <w:t>нездоровы</w:t>
      </w:r>
      <w:proofErr w:type="spellEnd"/>
      <w:r w:rsidRPr="0029618A">
        <w:rPr>
          <w:rFonts w:eastAsia="Times New Roman"/>
          <w:sz w:val="24"/>
          <w:szCs w:val="24"/>
        </w:rPr>
        <w:t xml:space="preserve"> и не поддерживают нормальную форму. Одним из таких был доктор Бруно </w:t>
      </w:r>
      <w:proofErr w:type="spellStart"/>
      <w:r w:rsidRPr="0029618A">
        <w:rPr>
          <w:rFonts w:eastAsia="Times New Roman"/>
          <w:sz w:val="24"/>
          <w:szCs w:val="24"/>
        </w:rPr>
        <w:t>Гебхард</w:t>
      </w:r>
      <w:proofErr w:type="spellEnd"/>
      <w:r w:rsidRPr="0029618A">
        <w:rPr>
          <w:rFonts w:eastAsia="Times New Roman"/>
          <w:sz w:val="24"/>
          <w:szCs w:val="24"/>
        </w:rPr>
        <w:t xml:space="preserve"> (</w:t>
      </w:r>
      <w:proofErr w:type="spellStart"/>
      <w:r w:rsidRPr="0029618A">
        <w:rPr>
          <w:rFonts w:eastAsia="Times New Roman"/>
          <w:sz w:val="24"/>
          <w:szCs w:val="24"/>
        </w:rPr>
        <w:t>Bruno</w:t>
      </w:r>
      <w:proofErr w:type="spellEnd"/>
      <w:r w:rsidRPr="0029618A">
        <w:rPr>
          <w:rFonts w:eastAsia="Times New Roman"/>
          <w:sz w:val="24"/>
          <w:szCs w:val="24"/>
        </w:rPr>
        <w:t xml:space="preserve"> </w:t>
      </w:r>
      <w:proofErr w:type="spellStart"/>
      <w:r w:rsidRPr="0029618A">
        <w:rPr>
          <w:rFonts w:eastAsia="Times New Roman"/>
          <w:sz w:val="24"/>
          <w:szCs w:val="24"/>
        </w:rPr>
        <w:t>Gebhard</w:t>
      </w:r>
      <w:proofErr w:type="spellEnd"/>
      <w:r w:rsidRPr="0029618A">
        <w:rPr>
          <w:rFonts w:eastAsia="Times New Roman"/>
          <w:sz w:val="24"/>
          <w:szCs w:val="24"/>
        </w:rPr>
        <w:t xml:space="preserve">),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w:t>
      </w:r>
      <w:proofErr w:type="spellStart"/>
      <w:r w:rsidRPr="0029618A">
        <w:rPr>
          <w:rFonts w:eastAsia="Times New Roman"/>
          <w:sz w:val="24"/>
          <w:szCs w:val="24"/>
        </w:rPr>
        <w:t>Дэниэлса</w:t>
      </w:r>
      <w:proofErr w:type="spellEnd"/>
      <w:r w:rsidRPr="0029618A">
        <w:rPr>
          <w:rFonts w:eastAsia="Times New Roman"/>
          <w:sz w:val="24"/>
          <w:szCs w:val="24"/>
        </w:rPr>
        <w:t xml:space="preserve">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4E4CA16E" w14:textId="77777777" w:rsidR="008E2D65" w:rsidRPr="0029618A" w:rsidRDefault="00662FA5">
      <w:pPr>
        <w:pStyle w:val="2"/>
        <w:spacing w:before="200" w:after="0"/>
        <w:ind w:firstLine="397"/>
        <w:jc w:val="both"/>
        <w:rPr>
          <w:rFonts w:eastAsia="Cambria"/>
          <w:b/>
          <w:color w:val="4F81BD"/>
          <w:sz w:val="26"/>
          <w:szCs w:val="26"/>
        </w:rPr>
      </w:pPr>
      <w:bookmarkStart w:id="1333" w:name="_Toc22639638"/>
      <w:r w:rsidRPr="0029618A">
        <w:rPr>
          <w:rFonts w:eastAsia="Cambria"/>
          <w:b/>
          <w:color w:val="4F81BD"/>
          <w:sz w:val="26"/>
          <w:szCs w:val="26"/>
        </w:rPr>
        <w:t>Тот самый закон подлости</w:t>
      </w:r>
      <w:bookmarkEnd w:id="1333"/>
    </w:p>
    <w:p w14:paraId="6CD9C4F0"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Один из классических законов подлости, сформулированный в сердцах инженером Эдвардом </w:t>
      </w:r>
      <w:proofErr w:type="spellStart"/>
      <w:r w:rsidRPr="0029618A">
        <w:rPr>
          <w:rFonts w:eastAsia="Times New Roman"/>
          <w:sz w:val="24"/>
          <w:szCs w:val="24"/>
        </w:rPr>
        <w:t>Мёрфи</w:t>
      </w:r>
      <w:proofErr w:type="spellEnd"/>
      <w:r w:rsidRPr="0029618A">
        <w:rPr>
          <w:rFonts w:eastAsia="Times New Roman"/>
          <w:sz w:val="24"/>
          <w:szCs w:val="24"/>
        </w:rPr>
        <w:t>, гласит:</w:t>
      </w:r>
    </w:p>
    <w:p w14:paraId="79650C11" w14:textId="77777777"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348CE322" w14:textId="4797C5C6"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Сейчас мы можем взглянуть на него не только с позиции иронии. </w:t>
      </w:r>
      <w:r w:rsidR="00461B87">
        <w:rPr>
          <w:rStyle w:val="af"/>
        </w:rPr>
        <w:commentReference w:id="1334"/>
      </w:r>
    </w:p>
    <w:p w14:paraId="1BF26C0A" w14:textId="41842C7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сучка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w:t>
      </w:r>
      <w:r w:rsidRPr="0029618A">
        <w:rPr>
          <w:rFonts w:eastAsia="Times New Roman"/>
          <w:sz w:val="24"/>
          <w:szCs w:val="24"/>
        </w:rPr>
        <w:lastRenderedPageBreak/>
        <w:t xml:space="preserve">знаем: для этого нам требуется перемножить вероятность </w:t>
      </w:r>
      <w:r w:rsidR="00461B87">
        <w:rPr>
          <w:rFonts w:eastAsia="Times New Roman"/>
          <w:sz w:val="24"/>
          <w:szCs w:val="24"/>
        </w:rPr>
        <w:t xml:space="preserve">второго </w:t>
      </w:r>
      <w:r w:rsidR="00461B87" w:rsidRPr="0029618A">
        <w:rPr>
          <w:rFonts w:eastAsia="Times New Roman"/>
          <w:sz w:val="24"/>
          <w:szCs w:val="24"/>
        </w:rPr>
        <w:t xml:space="preserve"> </w:t>
      </w:r>
      <w:r w:rsidRPr="0029618A">
        <w:rPr>
          <w:rFonts w:eastAsia="Times New Roman"/>
          <w:sz w:val="24"/>
          <w:szCs w:val="24"/>
        </w:rPr>
        <w:t xml:space="preserve">события при условии, что </w:t>
      </w:r>
      <w:r w:rsidR="00461B87">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sidR="00461B87">
        <w:rPr>
          <w:rFonts w:eastAsia="Times New Roman"/>
          <w:sz w:val="24"/>
          <w:szCs w:val="24"/>
        </w:rPr>
        <w:t>первого</w:t>
      </w:r>
      <w:r w:rsidR="00461B87" w:rsidRPr="0029618A">
        <w:rPr>
          <w:rFonts w:eastAsia="Times New Roman"/>
          <w:sz w:val="24"/>
          <w:szCs w:val="24"/>
        </w:rPr>
        <w:t xml:space="preserve"> </w:t>
      </w:r>
      <w:commentRangeStart w:id="1335"/>
      <w:r w:rsidRPr="0029618A">
        <w:rPr>
          <w:rFonts w:eastAsia="Times New Roman"/>
          <w:sz w:val="24"/>
          <w:szCs w:val="24"/>
        </w:rPr>
        <w:t>события</w:t>
      </w:r>
      <w:commentRangeEnd w:id="1335"/>
      <w:r w:rsidR="00FB1EE6">
        <w:rPr>
          <w:rStyle w:val="af"/>
        </w:rPr>
        <w:commentReference w:id="1335"/>
      </w:r>
      <w:commentRangeStart w:id="1336"/>
      <w:r w:rsidRPr="0029618A">
        <w:rPr>
          <w:rFonts w:eastAsia="Times New Roman"/>
          <w:sz w:val="24"/>
          <w:szCs w:val="24"/>
        </w:rPr>
        <w:t>:</w:t>
      </w:r>
      <w:commentRangeEnd w:id="1336"/>
      <w:r w:rsidR="00461B87">
        <w:rPr>
          <w:rStyle w:val="af"/>
        </w:rPr>
        <w:commentReference w:id="1336"/>
      </w:r>
    </w:p>
    <w:p w14:paraId="3E27898F" w14:textId="0467E058" w:rsidR="008E2D65" w:rsidRPr="0029618A" w:rsidRDefault="00662FA5">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e>
          </m:d>
          <m:r>
            <w:rPr>
              <w:rFonts w:ascii="Cambria Math" w:eastAsia="Cambria Math" w:hAnsi="Cambria Math"/>
              <w:sz w:val="24"/>
              <w:szCs w:val="24"/>
            </w:rPr>
            <m:t>=P</m:t>
          </m:r>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oMath>
      </m:oMathPara>
    </w:p>
    <w:p w14:paraId="0DD5093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40CE7943" w14:textId="77777777" w:rsidR="008E2D65" w:rsidRPr="0029618A" w:rsidRDefault="007E072C">
      <w:pPr>
        <w:widowControl w:val="0"/>
        <w:spacing w:line="240" w:lineRule="auto"/>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xml:space="preserve">)=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oMath>
      </m:oMathPara>
    </w:p>
    <w:p w14:paraId="4C0EDEB9"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718341CF" w14:textId="77777777" w:rsidR="008E2D65" w:rsidRPr="0029618A" w:rsidRDefault="00662FA5">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 P</m:t>
          </m:r>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Times New Roman"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3</m:t>
              </m:r>
            </m:sub>
          </m:sSub>
          <m:r>
            <w:rPr>
              <w:rFonts w:ascii="Cambria Math" w:eastAsia="Cambria Math" w:hAnsi="Cambria Math"/>
              <w:sz w:val="24"/>
              <w:szCs w:val="24"/>
            </w:rPr>
            <m:t>∩… ∩</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Times New Roman" w:hAnsi="Cambria Math"/>
              <w:sz w:val="24"/>
              <w:szCs w:val="24"/>
            </w:rPr>
            <m:t>)</m:t>
          </m:r>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5380A3E6"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091C9895" w14:textId="77777777" w:rsidR="008E2D65" w:rsidRPr="0029618A" w:rsidRDefault="00662FA5">
      <w:pPr>
        <w:widowControl w:val="0"/>
        <w:spacing w:line="240" w:lineRule="auto"/>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e>
          </m:d>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1</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2</m:t>
              </m:r>
            </m:sub>
          </m:sSub>
          <m:r>
            <w:rPr>
              <w:rFonts w:ascii="Cambria Math" w:eastAsia="Cambria Math" w:hAnsi="Cambria Math"/>
              <w:sz w:val="24"/>
              <w:szCs w:val="24"/>
            </w:rPr>
            <m:t>)⋅…⋅P(</m:t>
          </m:r>
          <m:sSub>
            <m:sSubPr>
              <m:ctrlPr>
                <w:rPr>
                  <w:rFonts w:ascii="Cambria Math" w:eastAsia="Cambria Math" w:hAnsi="Cambria Math"/>
                  <w:i/>
                  <w:sz w:val="24"/>
                  <w:szCs w:val="24"/>
                </w:rPr>
              </m:ctrlPr>
            </m:sSubPr>
            <m:e>
              <m:r>
                <w:rPr>
                  <w:rFonts w:ascii="Cambria Math" w:eastAsia="Cambria Math" w:hAnsi="Cambria Math"/>
                  <w:sz w:val="24"/>
                  <w:szCs w:val="24"/>
                </w:rPr>
                <m:t>A</m:t>
              </m:r>
            </m:e>
            <m:sub>
              <m:r>
                <w:rPr>
                  <w:rFonts w:ascii="Cambria Math" w:eastAsia="Cambria Math" w:hAnsi="Cambria Math"/>
                  <w:sz w:val="24"/>
                  <w:szCs w:val="24"/>
                </w:rPr>
                <m:t>n</m:t>
              </m:r>
            </m:sub>
          </m:sSub>
          <m:r>
            <w:rPr>
              <w:rFonts w:ascii="Cambria Math" w:eastAsia="Cambria Math" w:hAnsi="Cambria Math"/>
              <w:sz w:val="24"/>
              <w:szCs w:val="24"/>
            </w:rPr>
            <m:t>)</m:t>
          </m:r>
        </m:oMath>
      </m:oMathPara>
    </w:p>
    <w:p w14:paraId="2916406E" w14:textId="7904E2CB" w:rsidR="008E2D65" w:rsidRPr="0029618A" w:rsidRDefault="00662FA5">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sidR="00940A3E">
        <w:rPr>
          <w:rFonts w:eastAsia="Times New Roman"/>
          <w:sz w:val="24"/>
          <w:szCs w:val="24"/>
        </w:rPr>
        <w:t>и</w:t>
      </w:r>
      <w:r w:rsidRPr="0029618A">
        <w:rPr>
          <w:rFonts w:eastAsia="Times New Roman"/>
          <w:sz w:val="24"/>
          <w:szCs w:val="24"/>
        </w:rPr>
        <w:t xml:space="preserve">. Достаточно дюжины шагов, для того чтобы средняя вероятность нештатной ситуации или ошибки в </w:t>
      </w:r>
      <m:oMath>
        <m:r>
          <w:rPr>
            <w:rFonts w:ascii="Cambria Math" w:eastAsia="Cambria Math" w:hAnsi="Cambria Math"/>
            <w:sz w:val="24"/>
            <w:szCs w:val="24"/>
          </w:rPr>
          <m:t>5%</m:t>
        </m:r>
      </m:oMath>
      <w:r w:rsidRPr="0029618A">
        <w:rPr>
          <w:rFonts w:eastAsia="Times New Roman"/>
          <w:sz w:val="24"/>
          <w:szCs w:val="24"/>
        </w:rPr>
        <w:t xml:space="preserve"> </w:t>
      </w:r>
      <w:r w:rsidR="00940A3E">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55B28D8F" w14:textId="24211EE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w:t>
      </w:r>
      <w:r w:rsidR="00940A3E">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sidR="00940A3E">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барахлить именно в день сдачи проекта.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с учётом времени — поистине страшная сила!</w:t>
      </w:r>
    </w:p>
    <w:p w14:paraId="3DED795F" w14:textId="48A6094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w:t>
      </w:r>
      <w:proofErr w:type="spellStart"/>
      <w:r w:rsidRPr="0029618A">
        <w:rPr>
          <w:rFonts w:eastAsia="Times New Roman"/>
          <w:sz w:val="24"/>
          <w:szCs w:val="24"/>
        </w:rPr>
        <w:t>аддитивности</w:t>
      </w:r>
      <w:proofErr w:type="spellEnd"/>
      <w:r w:rsidRPr="0029618A">
        <w:rPr>
          <w:rFonts w:eastAsia="Times New Roman"/>
          <w:sz w:val="24"/>
          <w:szCs w:val="24"/>
        </w:rPr>
        <w:t xml:space="preserve">. То есть, мера целого должна быть суммой мер его частей. Но мы рассмотрели вероятность успеха для некоего дела со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proofErr w:type="spellStart"/>
      <w:r w:rsidRPr="0029618A">
        <w:rPr>
          <w:rFonts w:eastAsia="Times New Roman"/>
          <w:i/>
          <w:color w:val="205968"/>
          <w:sz w:val="24"/>
          <w:szCs w:val="24"/>
          <w:highlight w:val="white"/>
        </w:rPr>
        <w:t>мультипликативности</w:t>
      </w:r>
      <w:proofErr w:type="spellEnd"/>
      <w:r w:rsidRPr="0029618A">
        <w:rPr>
          <w:rFonts w:eastAsia="Times New Roman"/>
          <w:sz w:val="24"/>
          <w:szCs w:val="24"/>
        </w:rPr>
        <w:t xml:space="preserve">. Так аддитивна вероятность или </w:t>
      </w:r>
      <w:proofErr w:type="spellStart"/>
      <w:r w:rsidRPr="0029618A">
        <w:rPr>
          <w:rFonts w:eastAsia="Times New Roman"/>
          <w:sz w:val="24"/>
          <w:szCs w:val="24"/>
        </w:rPr>
        <w:t>мультипликативна</w:t>
      </w:r>
      <w:proofErr w:type="spellEnd"/>
      <w:r w:rsidRPr="0029618A">
        <w:rPr>
          <w:rFonts w:eastAsia="Times New Roman"/>
          <w:sz w:val="24"/>
          <w:szCs w:val="24"/>
        </w:rPr>
        <w:t xml:space="preserve">? 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 xml:space="preserve">некоторой системы, содержащее все возможные её состояния. Фазовое пространство </w:t>
      </w:r>
      <w:r w:rsidRPr="0029618A">
        <w:rPr>
          <w:rFonts w:eastAsia="Times New Roman"/>
          <w:sz w:val="24"/>
          <w:szCs w:val="24"/>
        </w:rPr>
        <w:lastRenderedPageBreak/>
        <w:t>измеримо, но вероятность мерой в нём не является.</w:t>
      </w:r>
      <w:r w:rsidR="003863E0">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5A5603DB" w14:textId="77777777" w:rsidR="008E2D65" w:rsidRPr="0029618A" w:rsidRDefault="00662FA5">
      <w:pPr>
        <w:pStyle w:val="2"/>
        <w:spacing w:before="200" w:after="0"/>
        <w:ind w:firstLine="397"/>
        <w:jc w:val="both"/>
        <w:rPr>
          <w:rFonts w:eastAsia="Cambria"/>
          <w:b/>
          <w:color w:val="4F81BD"/>
          <w:sz w:val="26"/>
          <w:szCs w:val="26"/>
        </w:rPr>
      </w:pPr>
      <w:bookmarkStart w:id="1337" w:name="_Toc22639639"/>
      <w:r w:rsidRPr="0029618A">
        <w:rPr>
          <w:rFonts w:eastAsia="Cambria"/>
          <w:b/>
          <w:color w:val="4F81BD"/>
          <w:sz w:val="26"/>
          <w:szCs w:val="26"/>
        </w:rPr>
        <w:t>Счастье — это найти друзей с тем же диагнозом, что и у тебя</w:t>
      </w:r>
      <w:bookmarkEnd w:id="1337"/>
    </w:p>
    <w:p w14:paraId="30DEDA4D" w14:textId="28558D2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55426F85" w14:textId="626309A0" w:rsidR="00405FA5" w:rsidRDefault="00662FA5">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sidR="00B84563">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sidR="00461B87">
        <w:rPr>
          <w:rFonts w:eastAsia="Times New Roman"/>
          <w:sz w:val="24"/>
          <w:szCs w:val="24"/>
        </w:rPr>
        <w:t xml:space="preserve">уговор </w:t>
      </w:r>
      <w:r w:rsidR="00461B87" w:rsidRPr="0029618A">
        <w:rPr>
          <w:rFonts w:eastAsia="Times New Roman"/>
          <w:sz w:val="24"/>
          <w:szCs w:val="24"/>
        </w:rPr>
        <w:t xml:space="preserve"> </w:t>
      </w:r>
      <w:r w:rsidRPr="0029618A">
        <w:rPr>
          <w:rFonts w:eastAsia="Times New Roman"/>
          <w:sz w:val="24"/>
          <w:szCs w:val="24"/>
        </w:rPr>
        <w:t xml:space="preserve">дороже </w:t>
      </w:r>
      <w:commentRangeStart w:id="1338"/>
      <w:commentRangeStart w:id="1339"/>
      <w:r w:rsidRPr="0029618A">
        <w:rPr>
          <w:rFonts w:eastAsia="Times New Roman"/>
          <w:sz w:val="24"/>
          <w:szCs w:val="24"/>
        </w:rPr>
        <w:t>денег</w:t>
      </w:r>
      <w:commentRangeEnd w:id="1338"/>
      <w:commentRangeEnd w:id="1339"/>
      <w:r w:rsidR="00461B87">
        <w:rPr>
          <w:rStyle w:val="af"/>
        </w:rPr>
        <w:commentReference w:id="1338"/>
      </w:r>
      <w:r w:rsidR="00B84563">
        <w:rPr>
          <w:rStyle w:val="af"/>
        </w:rPr>
        <w:commentReference w:id="1339"/>
      </w:r>
      <w:r w:rsidRPr="0029618A">
        <w:rPr>
          <w:rFonts w:eastAsia="Times New Roman"/>
          <w:sz w:val="24"/>
          <w:szCs w:val="24"/>
        </w:rPr>
        <w:t xml:space="preserve"> и т. п. Но вот вам ряд вопросов. Что идёт раньше</w:t>
      </w:r>
      <w:r w:rsidR="00B84563">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Мы можем назвать по порядку цвета радуги и даже ассоциировать все промежуточн</w:t>
      </w:r>
      <w:proofErr w:type="spellStart"/>
      <w:r w:rsidRPr="0029618A">
        <w:rPr>
          <w:rFonts w:eastAsia="Times New Roman"/>
          <w:sz w:val="24"/>
          <w:szCs w:val="24"/>
        </w:rPr>
        <w:t>ые</w:t>
      </w:r>
      <w:proofErr w:type="spellEnd"/>
      <w:r w:rsidRPr="0029618A">
        <w:rPr>
          <w:rFonts w:eastAsia="Times New Roman"/>
          <w:sz w:val="24"/>
          <w:szCs w:val="24"/>
        </w:rPr>
        <w:t xml:space="preserve"> цвета с вещественным числом — частотой света, но кроме этих цветов</w:t>
      </w:r>
      <w:r w:rsidR="00FF1963">
        <w:rPr>
          <w:rFonts w:eastAsia="Times New Roman"/>
          <w:sz w:val="24"/>
          <w:szCs w:val="24"/>
        </w:rPr>
        <w:t>,</w:t>
      </w:r>
      <w:r w:rsidRPr="0029618A">
        <w:rPr>
          <w:rFonts w:eastAsia="Times New Roman"/>
          <w:sz w:val="24"/>
          <w:szCs w:val="24"/>
        </w:rPr>
        <w:t xml:space="preserve"> существует множество </w:t>
      </w:r>
      <w:proofErr w:type="spellStart"/>
      <w:r w:rsidRPr="0029618A">
        <w:rPr>
          <w:rFonts w:eastAsia="Times New Roman"/>
          <w:sz w:val="24"/>
          <w:szCs w:val="24"/>
        </w:rPr>
        <w:t>неспектральных</w:t>
      </w:r>
      <w:proofErr w:type="spellEnd"/>
      <w:r w:rsidRPr="0029618A">
        <w:rPr>
          <w:rFonts w:eastAsia="Times New Roman"/>
          <w:sz w:val="24"/>
          <w:szCs w:val="24"/>
        </w:rPr>
        <w:t xml:space="preserve"> цветов, они образуют хорошо знаком</w:t>
      </w:r>
      <w:ins w:id="1340" w:author="Пользователь" w:date="2019-11-12T23:09:00Z">
        <w:r w:rsidR="001D7465">
          <w:rPr>
            <w:rFonts w:eastAsia="Times New Roman"/>
            <w:sz w:val="24"/>
            <w:szCs w:val="24"/>
          </w:rPr>
          <w:t>ое</w:t>
        </w:r>
      </w:ins>
      <w:del w:id="1341" w:author="Пользователь" w:date="2019-11-12T23:09:00Z">
        <w:r w:rsidRPr="0029618A" w:rsidDel="001D7465">
          <w:rPr>
            <w:rFonts w:eastAsia="Times New Roman"/>
            <w:sz w:val="24"/>
            <w:szCs w:val="24"/>
          </w:rPr>
          <w:delText>ый</w:delText>
        </w:r>
      </w:del>
      <w:r w:rsidRPr="0029618A">
        <w:rPr>
          <w:rFonts w:eastAsia="Times New Roman"/>
          <w:sz w:val="24"/>
          <w:szCs w:val="24"/>
        </w:rPr>
        <w:t xml:space="preserve"> типографам и дизайнерам</w:t>
      </w:r>
      <w:r w:rsidR="00405FA5">
        <w:rPr>
          <w:rFonts w:eastAsia="Times New Roman"/>
          <w:sz w:val="24"/>
          <w:szCs w:val="24"/>
        </w:rPr>
        <w:t xml:space="preserve"> цветовое пространство, в котором каждый цвет имеет три «координаты»</w:t>
      </w:r>
      <w:del w:id="1342" w:author="Пользователь" w:date="2019-11-12T23:08:00Z">
        <w:r w:rsidR="00405FA5" w:rsidDel="001D7465">
          <w:rPr>
            <w:rFonts w:eastAsia="Times New Roman"/>
            <w:sz w:val="24"/>
            <w:szCs w:val="24"/>
          </w:rPr>
          <w:delText>.</w:delText>
        </w:r>
        <w:r w:rsidRPr="0029618A" w:rsidDel="001D7465">
          <w:rPr>
            <w:rFonts w:eastAsia="Times New Roman"/>
            <w:sz w:val="24"/>
            <w:szCs w:val="24"/>
          </w:rPr>
          <w:delText xml:space="preserve"> </w:delText>
        </w:r>
      </w:del>
      <w:r w:rsidR="00B84563">
        <w:rPr>
          <w:rStyle w:val="af"/>
        </w:rPr>
        <w:commentReference w:id="1343"/>
      </w:r>
      <w:r w:rsidR="00FF1963">
        <w:rPr>
          <w:rFonts w:eastAsia="Times New Roman"/>
          <w:sz w:val="24"/>
          <w:szCs w:val="24"/>
        </w:rPr>
        <w:t>. Так</w:t>
      </w:r>
      <w:r w:rsidRPr="0029618A">
        <w:rPr>
          <w:rFonts w:eastAsia="Times New Roman"/>
          <w:sz w:val="24"/>
          <w:szCs w:val="24"/>
        </w:rPr>
        <w:t xml:space="preserve"> можно ли все видимые глазом цвета выстроить по порядку? </w:t>
      </w:r>
    </w:p>
    <w:p w14:paraId="70698B78" w14:textId="7FDF03A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Эти примеры показывают, что с отношением порядка бывают трудности. Например, </w:t>
      </w:r>
      <w:r w:rsidR="00405FA5">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sidR="00405FA5">
        <w:rPr>
          <w:rFonts w:eastAsia="Times New Roman"/>
          <w:sz w:val="24"/>
          <w:szCs w:val="24"/>
        </w:rPr>
        <w:t xml:space="preserve"> воскресенье наступает </w:t>
      </w:r>
      <w:r w:rsidRPr="0029618A">
        <w:rPr>
          <w:rFonts w:eastAsia="Times New Roman"/>
          <w:sz w:val="24"/>
          <w:szCs w:val="24"/>
        </w:rPr>
        <w:t xml:space="preserve"> </w:t>
      </w:r>
      <w:r w:rsidR="00405FA5">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ins w:id="1344" w:author="Пользователь" w:date="2019-11-12T23:09:00Z">
        <w:r w:rsidR="001D7465">
          <w:rPr>
            <w:rFonts w:eastAsia="Times New Roman"/>
            <w:sz w:val="24"/>
            <w:szCs w:val="24"/>
          </w:rPr>
          <w:t>о</w:t>
        </w:r>
      </w:ins>
      <w:del w:id="1345" w:author="Пользователь" w:date="2019-11-12T23:09:00Z">
        <w:r w:rsidRPr="0029618A" w:rsidDel="001D7465">
          <w:rPr>
            <w:rFonts w:eastAsia="Times New Roman"/>
            <w:sz w:val="24"/>
            <w:szCs w:val="24"/>
          </w:rPr>
          <w:delText>а</w:delText>
        </w:r>
      </w:del>
      <w:r w:rsidRPr="0029618A">
        <w:rPr>
          <w:rFonts w:eastAsia="Times New Roman"/>
          <w:sz w:val="24"/>
          <w:szCs w:val="24"/>
        </w:rPr>
        <w:t xml:space="preserve"> </w:t>
      </w:r>
      <w:r w:rsidR="00405FA5">
        <w:rPr>
          <w:rFonts w:eastAsia="Times New Roman"/>
          <w:sz w:val="24"/>
          <w:szCs w:val="24"/>
        </w:rPr>
        <w:t xml:space="preserve">отношение «сильнее» в </w:t>
      </w:r>
      <w:r w:rsidRPr="0029618A">
        <w:rPr>
          <w:rFonts w:eastAsia="Times New Roman"/>
          <w:sz w:val="24"/>
          <w:szCs w:val="24"/>
        </w:rPr>
        <w:t>игр</w:t>
      </w:r>
      <w:r w:rsidR="00405FA5">
        <w:rPr>
          <w:rFonts w:eastAsia="Times New Roman"/>
          <w:sz w:val="24"/>
          <w:szCs w:val="24"/>
        </w:rPr>
        <w:t>е</w:t>
      </w:r>
      <w:r w:rsidRPr="0029618A">
        <w:rPr>
          <w:rFonts w:eastAsia="Times New Roman"/>
          <w:sz w:val="24"/>
          <w:szCs w:val="24"/>
        </w:rPr>
        <w:t xml:space="preserve"> «камень-ножницы-</w:t>
      </w:r>
      <w:commentRangeStart w:id="1346"/>
      <w:r w:rsidRPr="0029618A">
        <w:rPr>
          <w:rFonts w:eastAsia="Times New Roman"/>
          <w:sz w:val="24"/>
          <w:szCs w:val="24"/>
        </w:rPr>
        <w:t>бумага</w:t>
      </w:r>
      <w:commentRangeEnd w:id="1346"/>
      <w:r w:rsidR="00405FA5">
        <w:rPr>
          <w:rStyle w:val="af"/>
        </w:rPr>
        <w:commentReference w:id="1346"/>
      </w:r>
      <w:r w:rsidRPr="0029618A">
        <w:rPr>
          <w:rFonts w:eastAsia="Times New Roman"/>
          <w:sz w:val="24"/>
          <w:szCs w:val="24"/>
        </w:rPr>
        <w:t xml:space="preserve">». Попытка ввести понятие больше/меньше на поле комплексных чисел не согласуется с арифметикой этих чисел, а </w:t>
      </w:r>
      <w:commentRangeStart w:id="1347"/>
      <w:r w:rsidRPr="0029618A">
        <w:rPr>
          <w:rFonts w:eastAsia="Times New Roman"/>
          <w:sz w:val="24"/>
          <w:szCs w:val="24"/>
        </w:rPr>
        <w:t>цвета</w:t>
      </w:r>
      <w:r w:rsidR="00405FA5">
        <w:rPr>
          <w:rFonts w:eastAsia="Times New Roman"/>
          <w:sz w:val="24"/>
          <w:szCs w:val="24"/>
        </w:rPr>
        <w:t xml:space="preserve">, которые можно </w:t>
      </w:r>
      <w:proofErr w:type="spellStart"/>
      <w:r w:rsidR="00405FA5">
        <w:rPr>
          <w:rFonts w:eastAsia="Times New Roman"/>
          <w:sz w:val="24"/>
          <w:szCs w:val="24"/>
        </w:rPr>
        <w:t>параметризовать</w:t>
      </w:r>
      <w:proofErr w:type="spellEnd"/>
      <w:r w:rsidR="00405FA5">
        <w:rPr>
          <w:rFonts w:eastAsia="Times New Roman"/>
          <w:sz w:val="24"/>
          <w:szCs w:val="24"/>
        </w:rPr>
        <w:t xml:space="preserve"> тремя «координатами» (оттенок,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commentRangeEnd w:id="1347"/>
      <w:r w:rsidR="00DD71B9">
        <w:rPr>
          <w:rStyle w:val="af"/>
        </w:rPr>
        <w:commentReference w:id="1347"/>
      </w:r>
      <w:r w:rsidR="00405FA5">
        <w:rPr>
          <w:rFonts w:eastAsia="Times New Roman"/>
          <w:sz w:val="24"/>
          <w:szCs w:val="24"/>
        </w:rPr>
        <w:t xml:space="preserve"> для оттенка, который зациклен, подобно дн</w:t>
      </w:r>
      <w:ins w:id="1348" w:author="Пользователь" w:date="2019-11-12T23:10:00Z">
        <w:r w:rsidR="001D7465">
          <w:rPr>
            <w:rFonts w:eastAsia="Times New Roman"/>
            <w:sz w:val="24"/>
            <w:szCs w:val="24"/>
          </w:rPr>
          <w:t>я</w:t>
        </w:r>
      </w:ins>
      <w:del w:id="1349" w:author="Пользователь" w:date="2019-11-12T23:10:00Z">
        <w:r w:rsidR="00405FA5" w:rsidDel="001D7465">
          <w:rPr>
            <w:rFonts w:eastAsia="Times New Roman"/>
            <w:sz w:val="24"/>
            <w:szCs w:val="24"/>
          </w:rPr>
          <w:delText>и</w:delText>
        </w:r>
      </w:del>
      <w:r w:rsidR="00405FA5">
        <w:rPr>
          <w:rFonts w:eastAsia="Times New Roman"/>
          <w:sz w:val="24"/>
          <w:szCs w:val="24"/>
        </w:rPr>
        <w:t xml:space="preserve">м </w:t>
      </w:r>
      <w:commentRangeStart w:id="1350"/>
      <w:r w:rsidR="00405FA5">
        <w:rPr>
          <w:rFonts w:eastAsia="Times New Roman"/>
          <w:sz w:val="24"/>
          <w:szCs w:val="24"/>
        </w:rPr>
        <w:t>недели</w:t>
      </w:r>
      <w:commentRangeEnd w:id="1350"/>
      <w:r w:rsidR="002574E9">
        <w:rPr>
          <w:rStyle w:val="af"/>
        </w:rPr>
        <w:commentReference w:id="1350"/>
      </w:r>
      <w:r w:rsidRPr="0029618A">
        <w:rPr>
          <w:rFonts w:eastAsia="Times New Roman"/>
          <w:sz w:val="24"/>
          <w:szCs w:val="24"/>
        </w:rPr>
        <w:t>, и существенной многомерностью</w:t>
      </w:r>
      <w:commentRangeStart w:id="1351"/>
      <w:r w:rsidRPr="0029618A">
        <w:rPr>
          <w:rFonts w:eastAsia="Times New Roman"/>
          <w:sz w:val="24"/>
          <w:szCs w:val="24"/>
        </w:rPr>
        <w:t>.</w:t>
      </w:r>
      <w:commentRangeEnd w:id="1351"/>
      <w:r w:rsidR="001C4C85">
        <w:rPr>
          <w:rStyle w:val="af"/>
        </w:rPr>
        <w:commentReference w:id="1351"/>
      </w:r>
      <w:r w:rsidRPr="0029618A">
        <w:rPr>
          <w:rFonts w:eastAsia="Times New Roman"/>
          <w:sz w:val="24"/>
          <w:szCs w:val="24"/>
        </w:rPr>
        <w:t xml:space="preserve"> Даже на привычном нам множестве рациональных чисел отношение порядка хоть и определено, но не даёт </w:t>
      </w:r>
      <w:r w:rsidRPr="0029618A">
        <w:rPr>
          <w:rFonts w:eastAsia="Times New Roman"/>
          <w:sz w:val="24"/>
          <w:szCs w:val="24"/>
        </w:rPr>
        <w:lastRenderedPageBreak/>
        <w:t xml:space="preserve">возможности указать наименьшее или наибольшее число на каком-либо открытом интервале. </w:t>
      </w:r>
    </w:p>
    <w:p w14:paraId="1C187015" w14:textId="1AEC667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w:t>
      </w:r>
      <w:proofErr w:type="spellStart"/>
      <w:r w:rsidRPr="0029618A">
        <w:rPr>
          <w:rFonts w:eastAsia="Times New Roman"/>
          <w:sz w:val="24"/>
          <w:szCs w:val="24"/>
        </w:rPr>
        <w:t>Вуди</w:t>
      </w:r>
      <w:proofErr w:type="spellEnd"/>
      <w:r w:rsidRPr="0029618A">
        <w:rPr>
          <w:rFonts w:eastAsia="Times New Roman"/>
          <w:sz w:val="24"/>
          <w:szCs w:val="24"/>
        </w:rPr>
        <w:t xml:space="preserve"> Аллена или </w:t>
      </w:r>
      <w:proofErr w:type="spellStart"/>
      <w:r w:rsidRPr="0029618A">
        <w:rPr>
          <w:rFonts w:eastAsia="Times New Roman"/>
          <w:sz w:val="24"/>
          <w:szCs w:val="24"/>
        </w:rPr>
        <w:t>документалистике</w:t>
      </w:r>
      <w:proofErr w:type="spellEnd"/>
      <w:r w:rsidRPr="0029618A">
        <w:rPr>
          <w:rFonts w:eastAsia="Times New Roman"/>
          <w:sz w:val="24"/>
          <w:szCs w:val="24"/>
        </w:rPr>
        <w:t xml:space="preserve">. Русский язык ближе к польскому, чем к немецкому, и совсем не похож на суахили. Числа </w:t>
      </w:r>
      <m:oMath>
        <m:r>
          <w:rPr>
            <w:rFonts w:ascii="Cambria Math" w:eastAsia="Cambria Math" w:hAnsi="Cambria Math"/>
            <w:sz w:val="24"/>
            <w:szCs w:val="24"/>
          </w:rPr>
          <m:t>2+3i</m:t>
        </m:r>
      </m:oMath>
      <w:r w:rsidRPr="0029618A">
        <w:rPr>
          <w:rFonts w:eastAsia="Times New Roman"/>
          <w:sz w:val="24"/>
          <w:szCs w:val="24"/>
        </w:rPr>
        <w:t xml:space="preserve"> или </w:t>
      </w:r>
      <m:oMath>
        <m:r>
          <w:rPr>
            <w:rFonts w:ascii="Cambria Math" w:eastAsia="Cambria Math" w:hAnsi="Cambria Math"/>
            <w:sz w:val="24"/>
            <w:szCs w:val="24"/>
          </w:rPr>
          <m:t>3+2i</m:t>
        </m:r>
      </m:oMath>
      <w:r w:rsidRPr="0029618A">
        <w:rPr>
          <w:rFonts w:eastAsia="Times New Roman"/>
          <w:sz w:val="24"/>
          <w:szCs w:val="24"/>
        </w:rPr>
        <w:t xml:space="preserve"> ближе друг к другу, чем к числу 100. Если мера обобщает размеры (длину, объём и т. д.), то метрика</w:t>
      </w:r>
      <w:r w:rsidR="002A6493">
        <w:rPr>
          <w:rFonts w:eastAsia="Times New Roman"/>
          <w:sz w:val="24"/>
          <w:szCs w:val="24"/>
        </w:rPr>
        <w:t xml:space="preserve">, введенная в математику Морисом </w:t>
      </w:r>
      <w:proofErr w:type="spellStart"/>
      <w:r w:rsidR="002A6493">
        <w:rPr>
          <w:rFonts w:eastAsia="Times New Roman"/>
          <w:sz w:val="24"/>
          <w:szCs w:val="24"/>
        </w:rPr>
        <w:t>Фреше</w:t>
      </w:r>
      <w:proofErr w:type="spellEnd"/>
      <w:r w:rsidR="002A6493">
        <w:rPr>
          <w:rFonts w:eastAsia="Times New Roman"/>
          <w:sz w:val="24"/>
          <w:szCs w:val="24"/>
        </w:rPr>
        <w:t xml:space="preserve"> в 1906 году</w:t>
      </w:r>
      <w:r w:rsidRPr="0029618A">
        <w:rPr>
          <w:rFonts w:eastAsia="Times New Roman"/>
          <w:sz w:val="24"/>
          <w:szCs w:val="24"/>
        </w:rPr>
        <w:t xml:space="preserve"> — это обобщение понятия </w:t>
      </w:r>
      <w:ins w:id="1352" w:author="Пользователь" w:date="2019-11-12T23:12:00Z">
        <w:r w:rsidR="002574E9">
          <w:rPr>
            <w:rFonts w:eastAsia="Times New Roman"/>
            <w:sz w:val="24"/>
            <w:szCs w:val="24"/>
          </w:rPr>
          <w:t>"</w:t>
        </w:r>
      </w:ins>
      <w:del w:id="1353" w:author="Пользователь" w:date="2019-11-12T23:12:00Z">
        <w:r w:rsidRPr="0029618A" w:rsidDel="002574E9">
          <w:rPr>
            <w:rFonts w:eastAsia="Times New Roman"/>
            <w:sz w:val="24"/>
            <w:szCs w:val="24"/>
          </w:rPr>
          <w:delText>«</w:delText>
        </w:r>
      </w:del>
      <w:r w:rsidRPr="0029618A">
        <w:rPr>
          <w:rFonts w:eastAsia="Times New Roman"/>
          <w:sz w:val="24"/>
          <w:szCs w:val="24"/>
        </w:rPr>
        <w:t>расстояние</w:t>
      </w:r>
      <w:ins w:id="1354" w:author="Пользователь" w:date="2019-11-12T23:12:00Z">
        <w:r w:rsidR="002574E9">
          <w:rPr>
            <w:rFonts w:eastAsia="Times New Roman"/>
            <w:sz w:val="24"/>
            <w:szCs w:val="24"/>
          </w:rPr>
          <w:t>"</w:t>
        </w:r>
      </w:ins>
      <w:r w:rsidRPr="0029618A">
        <w:rPr>
          <w:rFonts w:eastAsia="Times New Roman"/>
          <w:sz w:val="24"/>
          <w:szCs w:val="24"/>
        </w:rPr>
        <w:t>. Вот её определение:</w:t>
      </w:r>
    </w:p>
    <w:p w14:paraId="7090A846" w14:textId="5D058A1C" w:rsidR="008E2D65" w:rsidRPr="00BB52AF" w:rsidDel="002574E9" w:rsidRDefault="002A6493">
      <w:pPr>
        <w:spacing w:before="240" w:line="300" w:lineRule="auto"/>
        <w:ind w:left="779" w:right="397" w:hanging="390"/>
        <w:rPr>
          <w:del w:id="1355" w:author="Пользователь" w:date="2019-11-12T23:11:00Z"/>
          <w:rFonts w:eastAsia="Times New Roman"/>
          <w:strike/>
          <w:color w:val="1F497D"/>
          <w:sz w:val="24"/>
          <w:szCs w:val="24"/>
        </w:rPr>
      </w:pPr>
      <w:del w:id="1356" w:author="Пользователь" w:date="2019-11-12T23:11:00Z">
        <w:r w:rsidRPr="00BB52AF" w:rsidDel="002574E9">
          <w:rPr>
            <w:rFonts w:eastAsia="Times New Roman"/>
            <w:strike/>
            <w:color w:val="1F497D"/>
            <w:sz w:val="24"/>
            <w:szCs w:val="24"/>
          </w:rPr>
          <w:delText>Метрикой н</w:delText>
        </w:r>
        <w:r w:rsidR="00662FA5" w:rsidRPr="00BB52AF" w:rsidDel="002574E9">
          <w:rPr>
            <w:rFonts w:eastAsia="Times New Roman"/>
            <w:strike/>
            <w:color w:val="1F497D"/>
            <w:sz w:val="24"/>
            <w:szCs w:val="24"/>
          </w:rPr>
          <w:delText>а некотором пространстве</w:delText>
        </w:r>
        <w:r w:rsidR="00662FA5" w:rsidRPr="00BB52AF" w:rsidDel="002574E9">
          <w:rPr>
            <w:rFonts w:eastAsia="Times New Roman"/>
            <w:strike/>
            <w:color w:val="1F497D"/>
            <w:sz w:val="24"/>
            <w:szCs w:val="24"/>
            <w:vertAlign w:val="superscript"/>
          </w:rPr>
          <w:footnoteReference w:id="17"/>
        </w:r>
        <w:r w:rsidR="00662FA5" w:rsidRPr="00BB52AF" w:rsidDel="002574E9">
          <w:rPr>
            <w:rFonts w:eastAsia="Times New Roman"/>
            <w:strike/>
            <w:color w:val="1F497D"/>
            <w:sz w:val="24"/>
            <w:szCs w:val="24"/>
          </w:rPr>
          <w:delText xml:space="preserve"> называется функция, ставящая любым двум элементам этого пространства </w:delText>
        </w:r>
        <w:commentRangeStart w:id="1359"/>
        <w:r w:rsidR="00662FA5" w:rsidRPr="00BB52AF" w:rsidDel="002574E9">
          <w:rPr>
            <w:rFonts w:eastAsia="Times New Roman"/>
            <w:strike/>
            <w:color w:val="1F497D"/>
            <w:sz w:val="24"/>
            <w:szCs w:val="24"/>
          </w:rPr>
          <w:delText xml:space="preserve">неотрицательное </w:delText>
        </w:r>
        <w:commentRangeEnd w:id="1359"/>
        <w:r w:rsidRPr="00BB52AF" w:rsidDel="002574E9">
          <w:rPr>
            <w:rStyle w:val="af"/>
            <w:strike/>
          </w:rPr>
          <w:commentReference w:id="1359"/>
        </w:r>
        <w:r w:rsidR="00662FA5" w:rsidRPr="00BB52AF" w:rsidDel="002574E9">
          <w:rPr>
            <w:rFonts w:eastAsia="Times New Roman"/>
            <w:strike/>
            <w:color w:val="1F497D"/>
            <w:sz w:val="24"/>
            <w:szCs w:val="24"/>
          </w:rPr>
          <w:delText xml:space="preserve">вещественное число, такая что </w:delText>
        </w:r>
      </w:del>
    </w:p>
    <w:p w14:paraId="78946CAE" w14:textId="646876C5" w:rsidR="008E2D65" w:rsidRPr="00BB52AF" w:rsidDel="002574E9" w:rsidRDefault="00662FA5">
      <w:pPr>
        <w:spacing w:line="300" w:lineRule="auto"/>
        <w:ind w:left="779" w:right="397" w:hanging="390"/>
        <w:rPr>
          <w:del w:id="1360" w:author="Пользователь" w:date="2019-11-12T23:11:00Z"/>
          <w:rFonts w:eastAsia="Times New Roman"/>
          <w:strike/>
          <w:color w:val="1F497D"/>
          <w:sz w:val="24"/>
          <w:szCs w:val="24"/>
        </w:rPr>
      </w:pPr>
      <w:del w:id="1361" w:author="Пользователь" w:date="2019-11-12T23:11:00Z">
        <w:r w:rsidRPr="00BB52AF" w:rsidDel="002574E9">
          <w:rPr>
            <w:rFonts w:eastAsia="Times New Roman"/>
            <w:strike/>
            <w:color w:val="1F497D"/>
            <w:sz w:val="24"/>
            <w:szCs w:val="24"/>
          </w:rPr>
          <w:delText xml:space="preserve">1) равенство нулю расстояния между элементами эквивалентно равенству этих элементов, </w:delText>
        </w:r>
      </w:del>
    </w:p>
    <w:p w14:paraId="711A34BC" w14:textId="229FEA73" w:rsidR="008E2D65" w:rsidRPr="00BB52AF" w:rsidDel="002574E9" w:rsidRDefault="00662FA5">
      <w:pPr>
        <w:spacing w:line="300" w:lineRule="auto"/>
        <w:ind w:left="779" w:right="397" w:hanging="390"/>
        <w:rPr>
          <w:del w:id="1362" w:author="Пользователь" w:date="2019-11-12T23:11:00Z"/>
          <w:rFonts w:eastAsia="Times New Roman"/>
          <w:strike/>
          <w:color w:val="1F497D"/>
          <w:sz w:val="24"/>
          <w:szCs w:val="24"/>
        </w:rPr>
      </w:pPr>
      <w:del w:id="1363" w:author="Пользователь" w:date="2019-11-12T23:11:00Z">
        <w:r w:rsidRPr="00BB52AF" w:rsidDel="002574E9">
          <w:rPr>
            <w:rFonts w:eastAsia="Times New Roman"/>
            <w:strike/>
            <w:color w:val="1F497D"/>
            <w:sz w:val="24"/>
            <w:szCs w:val="24"/>
          </w:rPr>
          <w:delText>2) порядок</w:delText>
        </w:r>
        <w:r w:rsidR="003863E0" w:rsidRPr="00BB52AF" w:rsidDel="002574E9">
          <w:rPr>
            <w:rFonts w:eastAsia="Times New Roman"/>
            <w:strike/>
            <w:color w:val="1F497D"/>
            <w:sz w:val="24"/>
            <w:szCs w:val="24"/>
          </w:rPr>
          <w:delText xml:space="preserve"> </w:delText>
        </w:r>
        <w:r w:rsidRPr="00BB52AF" w:rsidDel="002574E9">
          <w:rPr>
            <w:rFonts w:eastAsia="Times New Roman"/>
            <w:strike/>
            <w:color w:val="1F497D"/>
            <w:sz w:val="24"/>
            <w:szCs w:val="24"/>
          </w:rPr>
          <w:delText>аргументов</w:delText>
        </w:r>
        <w:r w:rsidR="003863E0" w:rsidRPr="00BB52AF" w:rsidDel="002574E9">
          <w:rPr>
            <w:rFonts w:eastAsia="Times New Roman"/>
            <w:strike/>
            <w:color w:val="1F497D"/>
            <w:sz w:val="24"/>
            <w:szCs w:val="24"/>
          </w:rPr>
          <w:delText xml:space="preserve"> </w:delText>
        </w:r>
        <w:r w:rsidRPr="00BB52AF" w:rsidDel="002574E9">
          <w:rPr>
            <w:rFonts w:eastAsia="Times New Roman"/>
            <w:strike/>
            <w:color w:val="1F497D"/>
            <w:sz w:val="24"/>
            <w:szCs w:val="24"/>
          </w:rPr>
          <w:delText xml:space="preserve">не изменяет результата и </w:delText>
        </w:r>
      </w:del>
    </w:p>
    <w:p w14:paraId="1566154C" w14:textId="7F8327D8" w:rsidR="008E2D65" w:rsidRPr="001C4C85" w:rsidDel="002574E9" w:rsidRDefault="00662FA5">
      <w:pPr>
        <w:spacing w:after="240" w:line="300" w:lineRule="auto"/>
        <w:ind w:left="779" w:right="397" w:hanging="390"/>
        <w:rPr>
          <w:del w:id="1364" w:author="Пользователь" w:date="2019-11-12T23:11:00Z"/>
          <w:rFonts w:eastAsia="Times New Roman"/>
          <w:strike/>
          <w:color w:val="1F497D"/>
          <w:sz w:val="24"/>
          <w:szCs w:val="24"/>
        </w:rPr>
      </w:pPr>
      <w:del w:id="1365" w:author="Пользователь" w:date="2019-11-12T23:11:00Z">
        <w:r w:rsidRPr="00BB52AF" w:rsidDel="002574E9">
          <w:rPr>
            <w:rFonts w:eastAsia="Times New Roman"/>
            <w:strike/>
            <w:color w:val="1F497D"/>
            <w:sz w:val="24"/>
            <w:szCs w:val="24"/>
          </w:rPr>
          <w:delText xml:space="preserve">3) должно выполняться </w:delText>
        </w:r>
        <w:r w:rsidR="002A6493" w:rsidRPr="00BB52AF" w:rsidDel="002574E9">
          <w:rPr>
            <w:rFonts w:eastAsia="Times New Roman"/>
            <w:i/>
            <w:strike/>
            <w:color w:val="205968"/>
            <w:sz w:val="24"/>
            <w:szCs w:val="24"/>
          </w:rPr>
          <w:delText>неравенство треугольника</w:delText>
        </w:r>
        <w:r w:rsidRPr="00BB52AF" w:rsidDel="002574E9">
          <w:rPr>
            <w:rFonts w:eastAsia="Times New Roman"/>
            <w:strike/>
            <w:color w:val="1F497D"/>
            <w:sz w:val="24"/>
            <w:szCs w:val="24"/>
          </w:rPr>
          <w:delText xml:space="preserve">, знакомое нам из школьного курса геометрии: для любых трёх объектов сумма метрик для любых двух пар объектов из них не должна превышать метрики для третьей пары. Иными словами: «окружной путь» не должен быть короче «прямого </w:delText>
        </w:r>
        <w:commentRangeStart w:id="1366"/>
        <w:commentRangeStart w:id="1367"/>
        <w:r w:rsidRPr="00BB52AF" w:rsidDel="002574E9">
          <w:rPr>
            <w:rFonts w:eastAsia="Times New Roman"/>
            <w:strike/>
            <w:color w:val="1F497D"/>
            <w:sz w:val="24"/>
            <w:szCs w:val="24"/>
          </w:rPr>
          <w:delText>пути</w:delText>
        </w:r>
        <w:commentRangeEnd w:id="1366"/>
        <w:r w:rsidR="002A6493" w:rsidRPr="001C4C85" w:rsidDel="002574E9">
          <w:rPr>
            <w:rStyle w:val="af"/>
            <w:strike/>
          </w:rPr>
          <w:commentReference w:id="1366"/>
        </w:r>
        <w:commentRangeEnd w:id="1367"/>
        <w:r w:rsidR="001C4C85" w:rsidDel="002574E9">
          <w:rPr>
            <w:rStyle w:val="af"/>
          </w:rPr>
          <w:commentReference w:id="1367"/>
        </w:r>
        <w:r w:rsidRPr="001C4C85" w:rsidDel="002574E9">
          <w:rPr>
            <w:rFonts w:eastAsia="Times New Roman"/>
            <w:strike/>
            <w:color w:val="1F497D"/>
            <w:sz w:val="24"/>
            <w:szCs w:val="24"/>
          </w:rPr>
          <w:delText>».</w:delText>
        </w:r>
      </w:del>
    </w:p>
    <w:p w14:paraId="7058F46D" w14:textId="76C2E95A" w:rsidR="002A6493" w:rsidRDefault="002A6493">
      <w:pPr>
        <w:spacing w:line="288" w:lineRule="auto"/>
        <w:ind w:firstLine="397"/>
        <w:jc w:val="both"/>
        <w:rPr>
          <w:rFonts w:eastAsia="Times New Roman"/>
          <w:sz w:val="24"/>
          <w:szCs w:val="24"/>
        </w:rPr>
      </w:pPr>
      <w:r>
        <w:rPr>
          <w:rFonts w:eastAsia="Times New Roman"/>
          <w:sz w:val="24"/>
          <w:szCs w:val="24"/>
        </w:rPr>
        <w:t xml:space="preserve">Пусть имеется произвольное множество </w:t>
      </w:r>
      <m:oMath>
        <m:r>
          <w:rPr>
            <w:rFonts w:ascii="Cambria Math" w:eastAsia="Times New Roman" w:hAnsi="Cambria Math"/>
            <w:sz w:val="24"/>
            <w:szCs w:val="24"/>
            <w:lang w:val="en-US"/>
          </w:rPr>
          <m:t>X</m:t>
        </m:r>
      </m:oMath>
      <w:r>
        <w:rPr>
          <w:rFonts w:eastAsia="Times New Roman"/>
          <w:sz w:val="24"/>
          <w:szCs w:val="24"/>
        </w:rPr>
        <w:t xml:space="preserve">. Метрика – это функция </w:t>
      </w:r>
      <m:oMath>
        <m:r>
          <w:rPr>
            <w:rFonts w:ascii="Cambria Math" w:eastAsia="Times New Roman" w:hAnsi="Cambria Math"/>
            <w:sz w:val="24"/>
            <w:szCs w:val="24"/>
          </w:rPr>
          <m:t>ρ</m:t>
        </m:r>
      </m:oMath>
      <w:r>
        <w:rPr>
          <w:rFonts w:eastAsia="Times New Roman"/>
          <w:sz w:val="24"/>
          <w:szCs w:val="24"/>
        </w:rPr>
        <w:t xml:space="preserve">, сопоставляющая любым двум элементам </w:t>
      </w:r>
      <m:oMath>
        <m:r>
          <w:rPr>
            <w:rFonts w:ascii="Cambria Math" w:eastAsia="Times New Roman" w:hAnsi="Cambria Math"/>
            <w:sz w:val="24"/>
            <w:szCs w:val="24"/>
          </w:rPr>
          <m:t>x</m:t>
        </m:r>
      </m:oMath>
      <w:r>
        <w:rPr>
          <w:rFonts w:eastAsia="Times New Roman"/>
          <w:sz w:val="24"/>
          <w:szCs w:val="24"/>
        </w:rPr>
        <w:t xml:space="preserve"> и </w:t>
      </w:r>
      <m:oMath>
        <m:r>
          <w:rPr>
            <w:rFonts w:ascii="Cambria Math" w:eastAsia="Times New Roman" w:hAnsi="Cambria Math"/>
            <w:sz w:val="24"/>
            <w:szCs w:val="24"/>
          </w:rPr>
          <m:t>y</m:t>
        </m:r>
      </m:oMath>
      <w:r>
        <w:rPr>
          <w:rFonts w:eastAsia="Times New Roman"/>
          <w:sz w:val="24"/>
          <w:szCs w:val="24"/>
        </w:rPr>
        <w:t xml:space="preserve"> множества вещественное число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m:t>
        </m:r>
      </m:oMath>
      <w:r>
        <w:rPr>
          <w:rFonts w:eastAsia="Times New Roman"/>
          <w:sz w:val="24"/>
          <w:szCs w:val="24"/>
        </w:rPr>
        <w:t xml:space="preserve"> и при этом удовлетворяющая таким условиям:</w:t>
      </w:r>
    </w:p>
    <w:p w14:paraId="7A6B1335" w14:textId="31436EB8" w:rsidR="002A6493" w:rsidRDefault="002A6493">
      <w:pPr>
        <w:spacing w:line="288" w:lineRule="auto"/>
        <w:ind w:firstLine="397"/>
        <w:jc w:val="both"/>
        <w:rPr>
          <w:rFonts w:eastAsia="Times New Roman"/>
          <w:sz w:val="24"/>
          <w:szCs w:val="24"/>
        </w:rPr>
      </w:pPr>
      <w:r>
        <w:rPr>
          <w:rFonts w:eastAsia="Times New Roman"/>
          <w:sz w:val="24"/>
          <w:szCs w:val="24"/>
        </w:rPr>
        <w:t xml:space="preserve">1)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)=0</m:t>
        </m:r>
      </m:oMath>
      <w:r w:rsidRPr="001C4C85">
        <w:rPr>
          <w:rFonts w:eastAsia="Times New Roman"/>
          <w:sz w:val="24"/>
          <w:szCs w:val="24"/>
        </w:rPr>
        <w:t xml:space="preserve"> </w:t>
      </w:r>
      <w:r>
        <w:rPr>
          <w:rFonts w:eastAsia="Times New Roman"/>
          <w:sz w:val="24"/>
          <w:szCs w:val="24"/>
        </w:rPr>
        <w:t xml:space="preserve">тогда и только тогда, когда </w:t>
      </w:r>
      <m:oMath>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oMath>
      <w:r>
        <w:rPr>
          <w:rFonts w:eastAsia="Times New Roman"/>
          <w:sz w:val="24"/>
          <w:szCs w:val="24"/>
        </w:rPr>
        <w:t xml:space="preserve"> (аксиома тождества</w:t>
      </w:r>
      <w:r w:rsidR="004233C9">
        <w:rPr>
          <w:rFonts w:eastAsia="Times New Roman"/>
          <w:sz w:val="24"/>
          <w:szCs w:val="24"/>
        </w:rPr>
        <w:t>: расстояние между точками равно нулю, если эти точки совпадают</w:t>
      </w:r>
      <w:r>
        <w:rPr>
          <w:rFonts w:eastAsia="Times New Roman"/>
          <w:sz w:val="24"/>
          <w:szCs w:val="24"/>
        </w:rPr>
        <w:t>)</w:t>
      </w:r>
    </w:p>
    <w:p w14:paraId="25DD7059" w14:textId="17E020E0" w:rsidR="002A6493" w:rsidRDefault="002A6493">
      <w:pPr>
        <w:spacing w:line="288" w:lineRule="auto"/>
        <w:ind w:firstLine="397"/>
        <w:jc w:val="both"/>
        <w:rPr>
          <w:rFonts w:eastAsia="Times New Roman"/>
          <w:sz w:val="24"/>
          <w:szCs w:val="24"/>
        </w:rPr>
      </w:pPr>
      <w:r>
        <w:rPr>
          <w:rFonts w:eastAsia="Times New Roman"/>
          <w:sz w:val="24"/>
          <w:szCs w:val="24"/>
        </w:rPr>
        <w:t xml:space="preserve">2)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Pr>
          <w:rFonts w:eastAsia="Times New Roman"/>
          <w:sz w:val="24"/>
          <w:szCs w:val="24"/>
        </w:rPr>
        <w:t xml:space="preserve"> (аксиома симметрии</w:t>
      </w:r>
      <w:r w:rsidR="004233C9">
        <w:rPr>
          <w:rFonts w:eastAsia="Times New Roman"/>
          <w:sz w:val="24"/>
          <w:szCs w:val="24"/>
        </w:rPr>
        <w:t>: расстояние в обе стороны одинаково</w:t>
      </w:r>
      <w:r>
        <w:rPr>
          <w:rFonts w:eastAsia="Times New Roman"/>
          <w:sz w:val="24"/>
          <w:szCs w:val="24"/>
        </w:rPr>
        <w:t>)</w:t>
      </w:r>
    </w:p>
    <w:p w14:paraId="7956E2A9" w14:textId="7D972066" w:rsidR="002A6493" w:rsidRDefault="002A6493">
      <w:pPr>
        <w:spacing w:line="288" w:lineRule="auto"/>
        <w:ind w:firstLine="397"/>
        <w:jc w:val="both"/>
        <w:rPr>
          <w:rFonts w:eastAsia="Times New Roman"/>
          <w:sz w:val="24"/>
          <w:szCs w:val="24"/>
        </w:rPr>
      </w:pPr>
      <w:r>
        <w:rPr>
          <w:rFonts w:eastAsia="Times New Roman"/>
          <w:sz w:val="24"/>
          <w:szCs w:val="24"/>
        </w:rPr>
        <w:t xml:space="preserve">3)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z</m:t>
        </m:r>
        <m:r>
          <w:rPr>
            <w:rFonts w:ascii="Cambria Math" w:eastAsia="Times New Roman" w:hAnsi="Cambria Math"/>
            <w:sz w:val="24"/>
            <w:szCs w:val="24"/>
          </w:rPr>
          <m:t>)</m:t>
        </m:r>
      </m:oMath>
      <w:r>
        <w:rPr>
          <w:rFonts w:eastAsia="Times New Roman"/>
          <w:sz w:val="24"/>
          <w:szCs w:val="24"/>
        </w:rPr>
        <w:t xml:space="preserve"> (неравенство треугольника</w:t>
      </w:r>
      <w:r w:rsidR="004233C9">
        <w:rPr>
          <w:rFonts w:eastAsia="Times New Roman"/>
          <w:sz w:val="24"/>
          <w:szCs w:val="24"/>
        </w:rPr>
        <w:t xml:space="preserve"> – аналог знакомого утверждения из курса геометрии: окружной путь не может быть короче прямого</w:t>
      </w:r>
      <w:r>
        <w:rPr>
          <w:rFonts w:eastAsia="Times New Roman"/>
          <w:sz w:val="24"/>
          <w:szCs w:val="24"/>
        </w:rPr>
        <w:t xml:space="preserve">). </w:t>
      </w:r>
    </w:p>
    <w:p w14:paraId="2CCE6ABA" w14:textId="53EB2F7A" w:rsidR="00265BB3" w:rsidRPr="001C4C85" w:rsidRDefault="002A6493">
      <w:pPr>
        <w:spacing w:line="288" w:lineRule="auto"/>
        <w:ind w:firstLine="397"/>
        <w:jc w:val="both"/>
        <w:rPr>
          <w:rFonts w:eastAsia="Times New Roman"/>
          <w:sz w:val="24"/>
          <w:szCs w:val="24"/>
        </w:rPr>
      </w:pPr>
      <w:r>
        <w:rPr>
          <w:rFonts w:eastAsia="Times New Roman"/>
          <w:sz w:val="24"/>
          <w:szCs w:val="24"/>
        </w:rPr>
        <w:t xml:space="preserve">Множество </w:t>
      </w:r>
      <m:oMath>
        <m:r>
          <w:rPr>
            <w:rFonts w:ascii="Cambria Math" w:eastAsia="Times New Roman" w:hAnsi="Cambria Math"/>
            <w:sz w:val="24"/>
            <w:szCs w:val="24"/>
            <w:lang w:val="en-US"/>
          </w:rPr>
          <m:t>X</m:t>
        </m:r>
      </m:oMath>
      <w:r>
        <w:rPr>
          <w:rFonts w:eastAsia="Times New Roman"/>
          <w:sz w:val="24"/>
          <w:szCs w:val="24"/>
        </w:rPr>
        <w:t xml:space="preserve"> 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w:t>
      </w:r>
      <w:r w:rsidR="00265BB3">
        <w:rPr>
          <w:rFonts w:eastAsia="Times New Roman"/>
          <w:sz w:val="24"/>
          <w:szCs w:val="24"/>
        </w:rPr>
        <w:t xml:space="preserve">Из </w:t>
      </w:r>
      <w:r w:rsidR="001C4C85">
        <w:rPr>
          <w:rFonts w:eastAsia="Times New Roman"/>
          <w:sz w:val="24"/>
          <w:szCs w:val="24"/>
        </w:rPr>
        <w:t xml:space="preserve">приведённых </w:t>
      </w:r>
      <w:r w:rsidR="00265BB3">
        <w:rPr>
          <w:rFonts w:eastAsia="Times New Roman"/>
          <w:sz w:val="24"/>
          <w:szCs w:val="24"/>
        </w:rPr>
        <w:t xml:space="preserve">аксиом следует, что метрика – неотрицательная функция. В самом деле, </w:t>
      </w:r>
      <w:r w:rsidR="001C4C85">
        <w:rPr>
          <w:rFonts w:eastAsia="Times New Roman"/>
          <w:sz w:val="24"/>
          <w:szCs w:val="24"/>
        </w:rPr>
        <w:t xml:space="preserve">рассмотрим неравенство треугольника для случая </w:t>
      </w:r>
      <m:oMath>
        <m:r>
          <w:rPr>
            <w:rFonts w:ascii="Cambria Math" w:eastAsia="Times New Roman" w:hAnsi="Cambria Math"/>
            <w:sz w:val="24"/>
            <w:szCs w:val="24"/>
          </w:rPr>
          <m:t>x=z</m:t>
        </m:r>
      </m:oMath>
      <w:r w:rsidR="001C4C85" w:rsidRPr="001C4C85">
        <w:rPr>
          <w:rFonts w:eastAsia="Times New Roman"/>
          <w:sz w:val="24"/>
          <w:szCs w:val="24"/>
        </w:rPr>
        <w:t>:</w:t>
      </w:r>
    </w:p>
    <w:p w14:paraId="17CF3926" w14:textId="5085E44D" w:rsidR="004233C9" w:rsidRPr="001C4C85" w:rsidRDefault="001C4C85">
      <w:pPr>
        <w:spacing w:line="288" w:lineRule="auto"/>
        <w:ind w:firstLine="397"/>
        <w:jc w:val="both"/>
        <w:rPr>
          <w:rFonts w:eastAsia="Times New Roman"/>
          <w:sz w:val="24"/>
          <w:szCs w:val="24"/>
        </w:rPr>
      </w:pPr>
      <m:oMath>
        <m:r>
          <w:rPr>
            <w:rFonts w:ascii="Cambria Math" w:eastAsia="Times New Roman" w:hAnsi="Cambria Math"/>
            <w:sz w:val="24"/>
            <w:szCs w:val="24"/>
          </w:rPr>
          <m:t>0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y</m:t>
        </m:r>
        <m:r>
          <w:rPr>
            <w:rFonts w:ascii="Cambria Math" w:eastAsia="Times New Roman" w:hAnsi="Cambria Math"/>
            <w:sz w:val="24"/>
            <w:szCs w:val="24"/>
          </w:rPr>
          <m:t>) + ρ(</m:t>
        </m:r>
        <m:r>
          <w:rPr>
            <w:rFonts w:ascii="Cambria Math" w:eastAsia="Times New Roman" w:hAnsi="Cambria Math"/>
            <w:sz w:val="24"/>
            <w:szCs w:val="24"/>
            <w:lang w:val="en-US"/>
          </w:rPr>
          <m:t>y</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2 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m:t>
        </m:r>
      </m:oMath>
      <w:r w:rsidRPr="001C4C85">
        <w:rPr>
          <w:rFonts w:eastAsia="Times New Roman"/>
          <w:sz w:val="24"/>
          <w:szCs w:val="24"/>
        </w:rPr>
        <w:t xml:space="preserve">  </w:t>
      </w:r>
      <w:r>
        <w:rPr>
          <w:rFonts w:eastAsia="Times New Roman"/>
          <w:sz w:val="24"/>
          <w:szCs w:val="24"/>
        </w:rPr>
        <w:t>откуда</w:t>
      </w:r>
      <w:r w:rsidRPr="001C4C85">
        <w:rPr>
          <w:rFonts w:eastAsia="Times New Roman"/>
          <w:sz w:val="24"/>
          <w:szCs w:val="24"/>
        </w:rPr>
        <w:t xml:space="preserve"> </w:t>
      </w:r>
      <m:oMath>
        <m:r>
          <w:rPr>
            <w:rFonts w:ascii="Cambria Math" w:eastAsia="Times New Roman" w:hAnsi="Cambria Math"/>
            <w:sz w:val="24"/>
            <w:szCs w:val="24"/>
          </w:rPr>
          <m:t>ρ(</m:t>
        </m:r>
        <m:r>
          <w:rPr>
            <w:rFonts w:ascii="Cambria Math" w:eastAsia="Times New Roman" w:hAnsi="Cambria Math"/>
            <w:sz w:val="24"/>
            <w:szCs w:val="24"/>
            <w:lang w:val="en-US"/>
          </w:rPr>
          <m:t>x</m:t>
        </m:r>
        <m:r>
          <w:rPr>
            <w:rFonts w:ascii="Cambria Math" w:eastAsia="Times New Roman" w:hAnsi="Cambria Math"/>
            <w:sz w:val="24"/>
            <w:szCs w:val="24"/>
          </w:rPr>
          <m:t>,</m:t>
        </m:r>
        <m:r>
          <w:rPr>
            <w:rFonts w:ascii="Cambria Math" w:eastAsia="Times New Roman" w:hAnsi="Cambria Math"/>
            <w:sz w:val="24"/>
            <w:szCs w:val="24"/>
            <w:lang w:val="en-US"/>
          </w:rPr>
          <m:t>x</m:t>
        </m:r>
        <m:r>
          <w:rPr>
            <w:rFonts w:ascii="Cambria Math" w:eastAsia="Times New Roman" w:hAnsi="Cambria Math"/>
            <w:sz w:val="24"/>
            <w:szCs w:val="24"/>
          </w:rPr>
          <m:t>) ≥ 0</m:t>
        </m:r>
      </m:oMath>
    </w:p>
    <w:p w14:paraId="084BC7F9" w14:textId="1D1068D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sidR="004233C9">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w:t>
      </w:r>
      <w:proofErr w:type="spellStart"/>
      <w:r w:rsidRPr="0029618A">
        <w:rPr>
          <w:rFonts w:eastAsia="Times New Roman"/>
          <w:sz w:val="24"/>
          <w:szCs w:val="24"/>
        </w:rPr>
        <w:t>холивар</w:t>
      </w:r>
      <w:proofErr w:type="spellEnd"/>
      <w:r w:rsidRPr="0029618A">
        <w:rPr>
          <w:rFonts w:eastAsia="Times New Roman"/>
          <w:sz w:val="24"/>
          <w:szCs w:val="24"/>
        </w:rPr>
        <w:t>» (от английского «</w:t>
      </w:r>
      <w:proofErr w:type="spellStart"/>
      <w:r w:rsidRPr="0029618A">
        <w:rPr>
          <w:rFonts w:eastAsia="Times New Roman"/>
          <w:sz w:val="24"/>
          <w:szCs w:val="24"/>
        </w:rPr>
        <w:t>holy</w:t>
      </w:r>
      <w:proofErr w:type="spellEnd"/>
      <w:r w:rsidRPr="0029618A">
        <w:rPr>
          <w:rFonts w:eastAsia="Times New Roman"/>
          <w:sz w:val="24"/>
          <w:szCs w:val="24"/>
        </w:rPr>
        <w:t xml:space="preserve"> </w:t>
      </w:r>
      <w:proofErr w:type="spellStart"/>
      <w:r w:rsidRPr="0029618A">
        <w:rPr>
          <w:rFonts w:eastAsia="Times New Roman"/>
          <w:sz w:val="24"/>
          <w:szCs w:val="24"/>
        </w:rPr>
        <w:t>war</w:t>
      </w:r>
      <w:proofErr w:type="spellEnd"/>
      <w:r w:rsidRPr="0029618A">
        <w:rPr>
          <w:rFonts w:eastAsia="Times New Roman"/>
          <w:sz w:val="24"/>
          <w:szCs w:val="24"/>
        </w:rPr>
        <w:t xml:space="preserve">»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w:t>
      </w:r>
      <w:del w:id="1368" w:author="Пользователь" w:date="2019-11-12T23:13:00Z">
        <w:r w:rsidRPr="0029618A" w:rsidDel="002574E9">
          <w:rPr>
            <w:rFonts w:eastAsia="Times New Roman"/>
            <w:sz w:val="24"/>
            <w:szCs w:val="24"/>
          </w:rPr>
          <w:delText xml:space="preserve">и </w:delText>
        </w:r>
      </w:del>
      <w:commentRangeStart w:id="1369"/>
      <w:r w:rsidRPr="0029618A">
        <w:rPr>
          <w:rFonts w:eastAsia="Times New Roman"/>
          <w:sz w:val="24"/>
          <w:szCs w:val="24"/>
        </w:rPr>
        <w:t xml:space="preserve">способ рассуждений </w:t>
      </w:r>
      <w:commentRangeEnd w:id="1369"/>
      <w:r w:rsidR="00E253AD">
        <w:rPr>
          <w:rStyle w:val="af"/>
        </w:rPr>
        <w:commentReference w:id="1369"/>
      </w:r>
      <w:commentRangeStart w:id="1370"/>
      <w:r w:rsidRPr="0029618A">
        <w:rPr>
          <w:rFonts w:eastAsia="Times New Roman"/>
          <w:sz w:val="24"/>
          <w:szCs w:val="24"/>
        </w:rPr>
        <w:t>о</w:t>
      </w:r>
      <w:commentRangeEnd w:id="1370"/>
      <w:r w:rsidR="001C4C85">
        <w:rPr>
          <w:rStyle w:val="af"/>
        </w:rPr>
        <w:commentReference w:id="1370"/>
      </w:r>
      <w:r w:rsidRPr="0029618A">
        <w:rPr>
          <w:rFonts w:eastAsia="Times New Roman"/>
          <w:sz w:val="24"/>
          <w:szCs w:val="24"/>
        </w:rPr>
        <w:t xml:space="preserve"> сравнимости многомерных объектов, например, людей.</w:t>
      </w:r>
    </w:p>
    <w:p w14:paraId="5E435A3F" w14:textId="3C79ECA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w:t>
      </w:r>
      <w:proofErr w:type="spellStart"/>
      <w:r w:rsidRPr="0029618A">
        <w:rPr>
          <w:rFonts w:eastAsia="Times New Roman"/>
          <w:sz w:val="24"/>
          <w:szCs w:val="24"/>
        </w:rPr>
        <w:lastRenderedPageBreak/>
        <w:t>сонаправлены</w:t>
      </w:r>
      <w:proofErr w:type="spellEnd"/>
      <w:r w:rsidRPr="0029618A">
        <w:rPr>
          <w:rFonts w:eastAsia="Times New Roman"/>
          <w:sz w:val="24"/>
          <w:szCs w:val="24"/>
        </w:rPr>
        <w:t>, или по крайней мере близки по направлениям, вот их-то уже вполне можно сравнивать по длине. В то</w:t>
      </w:r>
      <w:r w:rsidR="00E253AD">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sidR="00110C60">
        <w:rPr>
          <w:rFonts w:eastAsia="Times New Roman"/>
          <w:sz w:val="24"/>
          <w:szCs w:val="24"/>
        </w:rPr>
        <w:t xml:space="preserve"> – </w:t>
      </w:r>
      <w:r w:rsidRPr="0029618A">
        <w:rPr>
          <w:rFonts w:eastAsia="Times New Roman"/>
          <w:sz w:val="24"/>
          <w:szCs w:val="24"/>
        </w:rPr>
        <w:t>о длине вектора</w:t>
      </w:r>
      <w:r w:rsidR="00110C60">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58EA04F7" w14:textId="096DAE2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связи</w:t>
      </w:r>
      <w:r w:rsidR="006C67D8">
        <w:rPr>
          <w:rFonts w:eastAsia="Times New Roman"/>
          <w:sz w:val="24"/>
          <w:szCs w:val="24"/>
        </w:rPr>
        <w:t xml:space="preserve"> с этим</w:t>
      </w:r>
      <w:r w:rsidRPr="0029618A">
        <w:rPr>
          <w:rFonts w:eastAsia="Times New Roman"/>
          <w:sz w:val="24"/>
          <w:szCs w:val="24"/>
        </w:rPr>
        <w:t xml:space="preserve"> может возникнуть любопытный вопрос: а какая доля случайных векторов в пространстве заданной размерности будет </w:t>
      </w:r>
      <w:proofErr w:type="spellStart"/>
      <w:r w:rsidRPr="0029618A">
        <w:rPr>
          <w:rFonts w:eastAsia="Times New Roman"/>
          <w:sz w:val="24"/>
          <w:szCs w:val="24"/>
        </w:rPr>
        <w:t>сонаправленной</w:t>
      </w:r>
      <w:proofErr w:type="spellEnd"/>
      <w:r w:rsidRPr="0029618A">
        <w:rPr>
          <w:rFonts w:eastAsia="Times New Roman"/>
          <w:sz w:val="24"/>
          <w:szCs w:val="24"/>
        </w:rPr>
        <w:t>, а какая ортогональной? Как много удастся найти единомышленников или, хотя бы тех</w:t>
      </w:r>
      <w:r w:rsidR="006C67D8">
        <w:rPr>
          <w:rFonts w:eastAsia="Times New Roman"/>
          <w:sz w:val="24"/>
          <w:szCs w:val="24"/>
        </w:rPr>
        <w:t>,</w:t>
      </w:r>
      <w:r w:rsidRPr="0029618A">
        <w:rPr>
          <w:rFonts w:eastAsia="Times New Roman"/>
          <w:sz w:val="24"/>
          <w:szCs w:val="24"/>
        </w:rPr>
        <w:t xml:space="preserve"> с кем можно себя сравнить?</w:t>
      </w:r>
      <w:r w:rsidR="003863E0">
        <w:rPr>
          <w:rFonts w:eastAsia="Times New Roman"/>
          <w:sz w:val="24"/>
          <w:szCs w:val="24"/>
        </w:rPr>
        <w:t xml:space="preserve"> </w:t>
      </w:r>
    </w:p>
    <w:p w14:paraId="24CD6F05"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и одномерное пространство ортогональных векторов. Если мы рассмотрим "почти"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7828CCE2"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0AB8332" wp14:editId="7ED517FC">
            <wp:extent cx="5610860" cy="2465070"/>
            <wp:effectExtent l="0" t="0" r="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53" cstate="print"/>
                    <a:srcRect/>
                    <a:stretch>
                      <a:fillRect/>
                    </a:stretch>
                  </pic:blipFill>
                  <pic:spPr>
                    <a:xfrm>
                      <a:off x="0" y="0"/>
                      <a:ext cx="5610860" cy="2465070"/>
                    </a:xfrm>
                    <a:prstGeom prst="rect">
                      <a:avLst/>
                    </a:prstGeom>
                    <a:ln/>
                  </pic:spPr>
                </pic:pic>
              </a:graphicData>
            </a:graphic>
          </wp:inline>
        </w:drawing>
      </w:r>
    </w:p>
    <w:p w14:paraId="5048F189"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Почти коллинеарные и почти ортогональные векторы в двухмерном и трёхмерном пространстве.</w:t>
      </w:r>
    </w:p>
    <w:p w14:paraId="1967034B" w14:textId="1A6B2C7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уже равна нулю, но давайте всё же позволим векторам немного отклониться от курса. 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sidR="003863E0">
        <w:rPr>
          <w:rFonts w:eastAsia="Times New Roman"/>
          <w:sz w:val="24"/>
          <w:szCs w:val="24"/>
        </w:rPr>
        <w:t xml:space="preserve"> </w:t>
      </w:r>
      <w:r w:rsidRPr="0029618A">
        <w:rPr>
          <w:rFonts w:eastAsia="Times New Roman"/>
          <w:sz w:val="24"/>
          <w:szCs w:val="24"/>
        </w:rPr>
        <w:lastRenderedPageBreak/>
        <w:t xml:space="preserve">небольшое отклонение от идеальных направлений на угол </w:t>
      </w:r>
      <m:oMath>
        <m:r>
          <w:rPr>
            <w:rFonts w:ascii="Cambria Math" w:hAnsi="Cambria Math"/>
          </w:rPr>
          <m:t>Δφ</m:t>
        </m:r>
      </m:oMath>
      <w:r w:rsidRPr="0029618A">
        <w:rPr>
          <w:rFonts w:eastAsia="Times New Roman"/>
          <w:sz w:val="24"/>
          <w:szCs w:val="24"/>
        </w:rPr>
        <w:t xml:space="preserve">, можно </w:t>
      </w:r>
      <w:r w:rsidR="006C67D8">
        <w:rPr>
          <w:rFonts w:eastAsia="Times New Roman"/>
          <w:sz w:val="24"/>
          <w:szCs w:val="24"/>
        </w:rPr>
        <w:t>количество</w:t>
      </w:r>
      <w:r w:rsidR="006C67D8" w:rsidRPr="0029618A">
        <w:rPr>
          <w:rFonts w:eastAsia="Times New Roman"/>
          <w:sz w:val="24"/>
          <w:szCs w:val="24"/>
        </w:rPr>
        <w:t xml:space="preserve"> </w:t>
      </w:r>
      <w:r w:rsidRPr="0029618A">
        <w:rPr>
          <w:rFonts w:eastAsia="Times New Roman"/>
          <w:sz w:val="24"/>
          <w:szCs w:val="24"/>
        </w:rPr>
        <w:t xml:space="preserve">почти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сопоставить с площадью круговых областей вокруг полюсов </w:t>
      </w:r>
      <m:oMath>
        <m:r>
          <w:rPr>
            <w:rFonts w:ascii="Cambria Math" w:eastAsia="Cambria Math" w:hAnsi="Cambria Math"/>
            <w:sz w:val="24"/>
            <w:szCs w:val="24"/>
          </w:rPr>
          <m:t>2π</m:t>
        </m:r>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eastAsia="Cambria Math" w:hAnsi="Cambria Math"/>
                    <w:sz w:val="24"/>
                    <w:szCs w:val="24"/>
                  </w:rPr>
                  <m:t>R Δφ</m:t>
                </m:r>
              </m:e>
            </m:d>
          </m:e>
          <m:sup>
            <m:r>
              <w:rPr>
                <w:rFonts w:ascii="Cambria Math" w:eastAsia="Cambria Math" w:hAnsi="Cambria Math"/>
                <w:sz w:val="24"/>
                <w:szCs w:val="24"/>
              </w:rPr>
              <m:t>2</m:t>
            </m:r>
          </m:sup>
        </m:sSup>
      </m:oMath>
      <w:r w:rsidRPr="0029618A">
        <w:rPr>
          <w:rFonts w:eastAsia="Times New Roman"/>
          <w:sz w:val="24"/>
          <w:szCs w:val="24"/>
        </w:rPr>
        <w:t xml:space="preserve">, а число почти ортогональных векторов — с площадью полосы вокруг экватора: </w:t>
      </w:r>
      <m:oMath>
        <m:r>
          <w:rPr>
            <w:rFonts w:ascii="Cambria Math" w:eastAsia="Cambria Math" w:hAnsi="Cambria Math"/>
            <w:sz w:val="24"/>
            <w:szCs w:val="24"/>
          </w:rPr>
          <m:t xml:space="preserve">4π </m:t>
        </m:r>
        <m:sSup>
          <m:sSupPr>
            <m:ctrlPr>
              <w:rPr>
                <w:rFonts w:ascii="Cambria Math" w:eastAsia="Cambria Math" w:hAnsi="Cambria Math"/>
                <w:sz w:val="24"/>
                <w:szCs w:val="24"/>
              </w:rPr>
            </m:ctrlPr>
          </m:sSupPr>
          <m:e>
            <m:r>
              <w:rPr>
                <w:rFonts w:ascii="Cambria Math" w:eastAsia="Cambria Math" w:hAnsi="Cambria Math"/>
                <w:sz w:val="24"/>
                <w:szCs w:val="24"/>
              </w:rPr>
              <m:t>R</m:t>
            </m:r>
          </m:e>
          <m:sup>
            <m:r>
              <w:rPr>
                <w:rFonts w:ascii="Cambria Math" w:eastAsia="Cambria Math" w:hAnsi="Cambria Math"/>
                <w:sz w:val="24"/>
                <w:szCs w:val="24"/>
              </w:rPr>
              <m:t>2</m:t>
            </m:r>
          </m:sup>
        </m:sSup>
        <m:r>
          <w:rPr>
            <w:rFonts w:ascii="Cambria Math" w:eastAsia="Cambria Math" w:hAnsi="Cambria Math"/>
            <w:sz w:val="24"/>
            <w:szCs w:val="24"/>
          </w:rPr>
          <m:t>Δφ</m:t>
        </m:r>
      </m:oMath>
      <w:r w:rsidRPr="0029618A">
        <w:rPr>
          <w:rFonts w:eastAsia="Times New Roman"/>
          <w:sz w:val="24"/>
          <w:szCs w:val="24"/>
        </w:rPr>
        <w:t xml:space="preserve">. Их отношение </w:t>
      </w:r>
      <m:oMath>
        <m:r>
          <w:rPr>
            <w:rFonts w:ascii="Cambria Math" w:eastAsia="Cambria Math" w:hAnsi="Cambria Math"/>
            <w:sz w:val="24"/>
            <w:szCs w:val="24"/>
          </w:rPr>
          <m:t>2/Δφ</m:t>
        </m:r>
      </m:oMath>
      <w:r w:rsidRPr="0029618A">
        <w:rPr>
          <w:rFonts w:eastAsia="Times New Roman"/>
          <w:sz w:val="24"/>
          <w:szCs w:val="24"/>
        </w:rPr>
        <w:t xml:space="preserve"> растёт неограниченно при уменьшении отклонения </w:t>
      </w:r>
      <m:oMath>
        <m:r>
          <w:rPr>
            <w:rFonts w:ascii="Cambria Math" w:hAnsi="Cambria Math"/>
          </w:rPr>
          <m:t>Δφ</m:t>
        </m:r>
      </m:oMath>
      <w:r w:rsidRPr="0029618A">
        <w:rPr>
          <w:rFonts w:eastAsia="Times New Roman"/>
          <w:sz w:val="24"/>
          <w:szCs w:val="24"/>
        </w:rPr>
        <w:t>. В четырёхмерном мире ортогональные векторы образуют уже трёхмерное прост</w:t>
      </w:r>
      <w:proofErr w:type="spellStart"/>
      <w:r w:rsidRPr="0029618A">
        <w:rPr>
          <w:rFonts w:eastAsia="Times New Roman"/>
          <w:sz w:val="24"/>
          <w:szCs w:val="24"/>
        </w:rPr>
        <w:t>ранство</w:t>
      </w:r>
      <w:proofErr w:type="spellEnd"/>
      <w:r w:rsidRPr="0029618A">
        <w:rPr>
          <w:rFonts w:eastAsia="Times New Roman"/>
          <w:sz w:val="24"/>
          <w:szCs w:val="24"/>
        </w:rPr>
        <w:t xml:space="preserve">, тогда как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взяв наугад два вектора из пространства размерности </w:t>
      </w:r>
      <m:oMath>
        <m:r>
          <w:rPr>
            <w:rFonts w:ascii="Cambria Math" w:eastAsia="Cambria Math" w:hAnsi="Cambria Math"/>
            <w:sz w:val="24"/>
            <w:szCs w:val="24"/>
          </w:rPr>
          <m:t>m</m:t>
        </m:r>
      </m:oMath>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1FF604A7" w14:textId="1C960B0E" w:rsidR="008E2D65" w:rsidRPr="0029618A" w:rsidRDefault="00662FA5">
      <w:pPr>
        <w:widowControl w:val="0"/>
        <w:spacing w:line="240" w:lineRule="auto"/>
        <w:jc w:val="center"/>
        <w:rPr>
          <w:rFonts w:eastAsia="Cambria Math"/>
          <w:sz w:val="24"/>
          <w:szCs w:val="24"/>
        </w:rPr>
      </w:pPr>
      <m:oMathPara>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φ</m:t>
              </m:r>
            </m:e>
          </m:d>
          <m:r>
            <w:rPr>
              <w:rFonts w:ascii="Cambria Math" w:eastAsia="Cambria Math" w:hAnsi="Cambria Math"/>
              <w:sz w:val="24"/>
              <w:szCs w:val="24"/>
            </w:rPr>
            <m:t xml:space="preserve">= </m:t>
          </m:r>
          <m:f>
            <m:fPr>
              <m:ctrlPr>
                <w:rPr>
                  <w:rFonts w:ascii="Cambria Math" w:eastAsia="Cambria Math" w:hAnsi="Cambria Math"/>
                  <w:sz w:val="24"/>
                  <w:szCs w:val="24"/>
                </w:rPr>
              </m:ctrlPr>
            </m:fPr>
            <m:num>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m:t>
                      </m:r>
                    </m:num>
                    <m:den>
                      <m:r>
                        <w:rPr>
                          <w:rFonts w:ascii="Cambria Math" w:eastAsia="Cambria Math" w:hAnsi="Cambria Math"/>
                          <w:sz w:val="24"/>
                          <w:szCs w:val="24"/>
                        </w:rPr>
                        <m:t>2</m:t>
                      </m:r>
                    </m:den>
                  </m:f>
                </m:e>
              </m:d>
            </m:num>
            <m:den>
              <m:rad>
                <m:radPr>
                  <m:degHide m:val="1"/>
                  <m:ctrlPr>
                    <w:rPr>
                      <w:rFonts w:ascii="Cambria Math" w:eastAsia="Cambria Math" w:hAnsi="Cambria Math"/>
                      <w:sz w:val="24"/>
                      <w:szCs w:val="24"/>
                    </w:rPr>
                  </m:ctrlPr>
                </m:radPr>
                <m:deg/>
                <m:e>
                  <m:r>
                    <w:rPr>
                      <w:rFonts w:ascii="Cambria Math" w:eastAsia="Cambria Math" w:hAnsi="Cambria Math"/>
                      <w:sz w:val="24"/>
                      <w:szCs w:val="24"/>
                    </w:rPr>
                    <m:t>π</m:t>
                  </m:r>
                </m:e>
              </m:rad>
              <m:r>
                <w:rPr>
                  <w:rFonts w:ascii="Cambria Math" w:eastAsia="Cambria Math" w:hAnsi="Cambria Math"/>
                  <w:sz w:val="24"/>
                  <w:szCs w:val="24"/>
                </w:rPr>
                <m:t>Γ</m:t>
              </m:r>
              <m:d>
                <m:dPr>
                  <m:ctrlPr>
                    <w:rPr>
                      <w:rFonts w:ascii="Cambria Math" w:eastAsia="Cambria Math" w:hAnsi="Cambria Math"/>
                      <w:sz w:val="24"/>
                      <w:szCs w:val="24"/>
                    </w:rPr>
                  </m:ctrlPr>
                </m:dPr>
                <m:e>
                  <m:f>
                    <m:fPr>
                      <m:ctrlPr>
                        <w:rPr>
                          <w:rFonts w:ascii="Cambria Math" w:eastAsia="Cambria Math" w:hAnsi="Cambria Math"/>
                          <w:sz w:val="24"/>
                          <w:szCs w:val="24"/>
                        </w:rPr>
                      </m:ctrlPr>
                    </m:fPr>
                    <m:num>
                      <m:r>
                        <w:rPr>
                          <w:rFonts w:ascii="Cambria Math" w:eastAsia="Cambria Math" w:hAnsi="Cambria Math"/>
                          <w:sz w:val="24"/>
                          <w:szCs w:val="24"/>
                        </w:rPr>
                        <m:t>m-1</m:t>
                      </m:r>
                    </m:num>
                    <m:den>
                      <m:r>
                        <w:rPr>
                          <w:rFonts w:ascii="Cambria Math" w:eastAsia="Cambria Math" w:hAnsi="Cambria Math"/>
                          <w:sz w:val="24"/>
                          <w:szCs w:val="24"/>
                        </w:rPr>
                        <m:t>2</m:t>
                      </m:r>
                    </m:den>
                  </m:f>
                </m:e>
              </m:d>
            </m:den>
          </m:f>
          <m:r>
            <w:rPr>
              <w:rFonts w:ascii="Cambria Math" w:eastAsia="Cambria Math" w:hAnsi="Cambria Math"/>
              <w:sz w:val="24"/>
              <w:szCs w:val="24"/>
            </w:rPr>
            <m:t>φ</m:t>
          </m:r>
          <m:r>
            <w:rPr>
              <w:rFonts w:ascii="Cambria Math" w:eastAsia="Times New Roman" w:hAnsi="Cambria Math"/>
              <w:sz w:val="24"/>
              <w:szCs w:val="24"/>
            </w:rPr>
            <m:t xml:space="preserve"> </m:t>
          </m:r>
          <m:r>
            <w:rPr>
              <w:rFonts w:ascii="Cambria Math" w:eastAsia="Cambria Math" w:hAnsi="Cambria Math"/>
              <w:sz w:val="24"/>
              <w:szCs w:val="24"/>
            </w:rPr>
            <m:t>, для 0 ≤φ ≤π,</m:t>
          </m:r>
        </m:oMath>
      </m:oMathPara>
    </w:p>
    <w:p w14:paraId="3C1D3B2F"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здесь </w:t>
      </w:r>
      <m:oMath>
        <m:r>
          <w:rPr>
            <w:rFonts w:ascii="Cambria Math" w:hAnsi="Cambria Math"/>
          </w:rPr>
          <m:t>Γ</m:t>
        </m:r>
        <m:r>
          <w:rPr>
            <w:rFonts w:ascii="Cambria Math" w:eastAsia="Cambria Math" w:hAnsi="Cambria Math"/>
            <w:sz w:val="24"/>
            <w:szCs w:val="24"/>
          </w:rPr>
          <m:t>(x)</m:t>
        </m:r>
      </m:oMath>
      <w:r w:rsidRPr="0029618A">
        <w:rPr>
          <w:rFonts w:eastAsia="Times New Roman"/>
          <w:sz w:val="24"/>
          <w:szCs w:val="24"/>
        </w:rPr>
        <w:t xml:space="preserve"> — это гамма-функция, обобщение факториала на вещественные (и даже комплексные) числа. Её основное свойство: </w:t>
      </w:r>
      <m:oMath>
        <m:r>
          <w:rPr>
            <w:rFonts w:ascii="Cambria Math" w:hAnsi="Cambria Math"/>
          </w:rPr>
          <m:t>Γ</m:t>
        </m:r>
        <m:d>
          <m:dPr>
            <m:ctrlPr>
              <w:rPr>
                <w:rFonts w:ascii="Cambria Math" w:eastAsia="Cambria Math" w:hAnsi="Cambria Math"/>
                <w:sz w:val="24"/>
                <w:szCs w:val="24"/>
              </w:rPr>
            </m:ctrlPr>
          </m:dPr>
          <m:e>
            <m:r>
              <w:rPr>
                <w:rFonts w:ascii="Cambria Math" w:eastAsia="Cambria Math" w:hAnsi="Cambria Math"/>
                <w:sz w:val="24"/>
                <w:szCs w:val="24"/>
              </w:rPr>
              <m:t>x+1</m:t>
            </m:r>
          </m:e>
        </m:d>
        <m:r>
          <w:rPr>
            <w:rFonts w:ascii="Cambria Math" w:eastAsia="Cambria Math" w:hAnsi="Cambria Math"/>
            <w:sz w:val="24"/>
            <w:szCs w:val="24"/>
          </w:rPr>
          <m:t>= xΓ(x)</m:t>
        </m:r>
      </m:oMath>
      <w:r w:rsidRPr="0029618A">
        <w:rPr>
          <w:rFonts w:eastAsia="Times New Roman"/>
          <w:sz w:val="24"/>
          <w:szCs w:val="24"/>
        </w:rPr>
        <w:t>.</w:t>
      </w:r>
    </w:p>
    <w:p w14:paraId="48743C9C"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0062471" wp14:editId="16B0F3AC">
            <wp:extent cx="4440459" cy="3405319"/>
            <wp:effectExtent l="0" t="0" r="0" b="0"/>
            <wp:docPr id="48" name="image44.jpg" descr="C:\tmp\podlost\ToH\work\figures\normal\vc4nng-copgsdiyjikvlqqrzbce.jpeg"/>
            <wp:cNvGraphicFramePr/>
            <a:graphic xmlns:a="http://schemas.openxmlformats.org/drawingml/2006/main">
              <a:graphicData uri="http://schemas.openxmlformats.org/drawingml/2006/picture">
                <pic:pic xmlns:pic="http://schemas.openxmlformats.org/drawingml/2006/picture">
                  <pic:nvPicPr>
                    <pic:cNvPr id="0" name="image44.jpg" descr="C:\tmp\podlost\ToH\work\figures\normal\vc4nng-copgsdiyjikvlqqrzbce.jpeg"/>
                    <pic:cNvPicPr preferRelativeResize="0"/>
                  </pic:nvPicPr>
                  <pic:blipFill>
                    <a:blip r:embed="rId54" cstate="print"/>
                    <a:srcRect/>
                    <a:stretch>
                      <a:fillRect/>
                    </a:stretch>
                  </pic:blipFill>
                  <pic:spPr>
                    <a:xfrm>
                      <a:off x="0" y="0"/>
                      <a:ext cx="4440459" cy="3405319"/>
                    </a:xfrm>
                    <a:prstGeom prst="rect">
                      <a:avLst/>
                    </a:prstGeom>
                    <a:ln/>
                  </pic:spPr>
                </pic:pic>
              </a:graphicData>
            </a:graphic>
          </wp:inline>
        </w:drawing>
      </w:r>
    </w:p>
    <w:p w14:paraId="2E4611E7"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 xml:space="preserve">Распределения углов случайных векторов в пространствах </w:t>
      </w:r>
      <w:r w:rsidRPr="0029618A">
        <w:rPr>
          <w:rFonts w:eastAsia="Times New Roman"/>
          <w:i/>
          <w:sz w:val="24"/>
          <w:szCs w:val="24"/>
        </w:rPr>
        <w:br/>
        <w:t>различных размерностей.</w:t>
      </w:r>
    </w:p>
    <w:p w14:paraId="51298D9A" w14:textId="2346D58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двумерного пространства углы распределяются равномерно, для трёхмерного — пропорционально синусоидальной функции. Свойства синуса приводят к тому, что плотность вероятности в нуле для </w:t>
      </w:r>
      <m:oMath>
        <m:r>
          <w:rPr>
            <w:rFonts w:ascii="Cambria Math" w:eastAsia="Cambria Math" w:hAnsi="Cambria Math"/>
            <w:sz w:val="24"/>
            <w:szCs w:val="24"/>
          </w:rPr>
          <m:t>m &gt; 2</m:t>
        </m:r>
      </m:oMath>
      <w:r w:rsidRPr="0029618A">
        <w:rPr>
          <w:rFonts w:eastAsia="Times New Roman"/>
          <w:sz w:val="24"/>
          <w:szCs w:val="24"/>
        </w:rPr>
        <w:t xml:space="preserve"> в точности равна </w:t>
      </w:r>
      <w:r w:rsidRPr="0029618A">
        <w:rPr>
          <w:rFonts w:eastAsia="Times New Roman"/>
          <w:sz w:val="24"/>
          <w:szCs w:val="24"/>
        </w:rPr>
        <w:lastRenderedPageBreak/>
        <w:t>нулю. Это согласуется с нашими рассуждениями о том, что сонаправленные вектора образуют множества нулевой меры.</w:t>
      </w:r>
      <w:r w:rsidR="003863E0">
        <w:rPr>
          <w:rFonts w:eastAsia="Times New Roman"/>
          <w:sz w:val="24"/>
          <w:szCs w:val="24"/>
        </w:rPr>
        <w:t xml:space="preserve"> </w:t>
      </w:r>
      <w:r w:rsidRPr="0029618A">
        <w:rPr>
          <w:rFonts w:eastAsia="Times New Roman"/>
          <w:sz w:val="24"/>
          <w:szCs w:val="24"/>
        </w:rPr>
        <w:t xml:space="preserve">Для всех размерностей выше двух мода распределения приходится на </w:t>
      </w:r>
      <m:oMath>
        <m:r>
          <w:rPr>
            <w:rFonts w:ascii="Cambria Math" w:eastAsia="Cambria Math" w:hAnsi="Cambria Math"/>
            <w:sz w:val="24"/>
            <w:szCs w:val="24"/>
          </w:rPr>
          <m:t>90°</m:t>
        </m:r>
      </m:oMath>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(имеющих угол около </w:t>
      </w:r>
      <m:oMath>
        <m:r>
          <w:rPr>
            <w:rFonts w:ascii="Cambria Math" w:eastAsia="Cambria Math" w:hAnsi="Cambria Math"/>
            <w:sz w:val="24"/>
            <w:szCs w:val="24"/>
          </w:rPr>
          <m:t>0°</m:t>
        </m:r>
      </m:oMath>
      <w:r w:rsidRPr="0029618A">
        <w:rPr>
          <w:rFonts w:eastAsia="Times New Roman"/>
          <w:sz w:val="24"/>
          <w:szCs w:val="24"/>
        </w:rPr>
        <w:t xml:space="preserve"> или </w:t>
      </w:r>
      <m:oMath>
        <m:r>
          <w:rPr>
            <w:rFonts w:ascii="Cambria Math" w:eastAsia="Cambria Math" w:hAnsi="Cambria Math"/>
            <w:sz w:val="24"/>
            <w:szCs w:val="24"/>
          </w:rPr>
          <m:t>180°</m:t>
        </m:r>
      </m:oMath>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w:t>
      </w:r>
      <w:proofErr w:type="spellStart"/>
      <w:r w:rsidRPr="0029618A">
        <w:rPr>
          <w:rFonts w:eastAsia="Times New Roman"/>
          <w:sz w:val="24"/>
          <w:szCs w:val="24"/>
        </w:rPr>
        <w:t>сонаправленными</w:t>
      </w:r>
      <w:proofErr w:type="spellEnd"/>
      <w:r w:rsidRPr="0029618A">
        <w:rPr>
          <w:rFonts w:eastAsia="Times New Roman"/>
          <w:sz w:val="24"/>
          <w:szCs w:val="24"/>
        </w:rPr>
        <w:t xml:space="preserve">, сравнимыми) векторы, имеющие угол менее </w:t>
      </w:r>
      <m:oMath>
        <m:r>
          <w:rPr>
            <w:rFonts w:ascii="Cambria Math" w:eastAsia="Cambria Math" w:hAnsi="Cambria Math"/>
            <w:sz w:val="24"/>
            <w:szCs w:val="24"/>
          </w:rPr>
          <m:t>30°</m:t>
        </m:r>
      </m:oMath>
      <w:r w:rsidRPr="0029618A">
        <w:rPr>
          <w:rFonts w:eastAsia="Times New Roman"/>
          <w:sz w:val="24"/>
          <w:szCs w:val="24"/>
        </w:rPr>
        <w:t xml:space="preserve">, то </w:t>
      </w:r>
      <w:r w:rsidR="00A66283" w:rsidRPr="0029618A">
        <w:rPr>
          <w:rFonts w:eastAsia="Times New Roman"/>
          <w:sz w:val="24"/>
          <w:szCs w:val="24"/>
        </w:rPr>
        <w:t>при сравнении по двум критериям похожей на какой-то выделенный вектор окажется треть всех случайных векторов</w:t>
      </w:r>
      <w:r w:rsidR="00A66283">
        <w:rPr>
          <w:rFonts w:eastAsia="Times New Roman"/>
          <w:sz w:val="24"/>
          <w:szCs w:val="24"/>
        </w:rPr>
        <w:t>, а</w:t>
      </w:r>
      <w:r w:rsidR="00A66283" w:rsidRPr="0029618A">
        <w:rPr>
          <w:rFonts w:eastAsia="Times New Roman"/>
          <w:sz w:val="24"/>
          <w:szCs w:val="24"/>
        </w:rPr>
        <w:t xml:space="preserve"> </w:t>
      </w:r>
      <w:r w:rsidRPr="0029618A">
        <w:rPr>
          <w:rFonts w:eastAsia="Times New Roman"/>
          <w:sz w:val="24"/>
          <w:szCs w:val="24"/>
        </w:rPr>
        <w:t>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422A401C" w14:textId="77777777"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69EA52FA" w14:textId="618F7629" w:rsidR="008E2D65" w:rsidRPr="0029618A" w:rsidRDefault="00A66283">
      <w:pPr>
        <w:spacing w:line="288" w:lineRule="auto"/>
        <w:jc w:val="both"/>
        <w:rPr>
          <w:rFonts w:eastAsia="Times New Roman"/>
          <w:sz w:val="24"/>
          <w:szCs w:val="24"/>
        </w:rPr>
      </w:pPr>
      <w:r>
        <w:rPr>
          <w:rFonts w:eastAsia="Times New Roman"/>
          <w:sz w:val="24"/>
          <w:szCs w:val="24"/>
        </w:rPr>
        <w:t>И</w:t>
      </w:r>
      <w:r w:rsidR="00662FA5" w:rsidRPr="0029618A">
        <w:rPr>
          <w:rFonts w:eastAsia="Times New Roman"/>
          <w:sz w:val="24"/>
          <w:szCs w:val="24"/>
        </w:rPr>
        <w:t>ли эквивалентно: на вкус и цвет товарищей нет.</w:t>
      </w:r>
    </w:p>
    <w:p w14:paraId="5D7E34BC" w14:textId="77777777" w:rsidR="008E2D65" w:rsidRPr="0029618A" w:rsidRDefault="00662FA5">
      <w:pPr>
        <w:pStyle w:val="2"/>
        <w:spacing w:before="200" w:after="0"/>
        <w:ind w:firstLine="397"/>
        <w:jc w:val="both"/>
        <w:rPr>
          <w:rFonts w:eastAsia="Cambria"/>
          <w:b/>
          <w:color w:val="4F81BD"/>
          <w:sz w:val="26"/>
          <w:szCs w:val="26"/>
        </w:rPr>
      </w:pPr>
      <w:bookmarkStart w:id="1371" w:name="_Toc22639640"/>
      <w:r w:rsidRPr="0029618A">
        <w:rPr>
          <w:rFonts w:eastAsia="Cambria"/>
          <w:b/>
          <w:color w:val="4F81BD"/>
          <w:sz w:val="26"/>
          <w:szCs w:val="26"/>
        </w:rPr>
        <w:t>Этот странный закольцованный мир</w:t>
      </w:r>
      <w:bookmarkEnd w:id="1371"/>
    </w:p>
    <w:p w14:paraId="4DB9EA0F" w14:textId="5ECCD90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на нормальное. Однако это не оно, несмотря на характерную 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w:t>
      </w:r>
      <m:oMath>
        <m:r>
          <w:rPr>
            <w:rFonts w:ascii="Cambria Math" w:eastAsia="Cambria Math" w:hAnsi="Cambria Math"/>
            <w:sz w:val="24"/>
            <w:szCs w:val="24"/>
          </w:rPr>
          <m:t>0°</m:t>
        </m:r>
      </m:oMath>
      <w:r w:rsidRPr="0029618A">
        <w:rPr>
          <w:rFonts w:eastAsia="Times New Roman"/>
          <w:sz w:val="24"/>
          <w:szCs w:val="24"/>
        </w:rPr>
        <w:t xml:space="preserve"> до </w:t>
      </w:r>
      <m:oMath>
        <m:r>
          <w:rPr>
            <w:rFonts w:ascii="Cambria Math" w:eastAsia="Cambria Math" w:hAnsi="Cambria Math"/>
            <w:sz w:val="24"/>
            <w:szCs w:val="24"/>
          </w:rPr>
          <m:t>180°</m:t>
        </m:r>
      </m:oMath>
      <w:r w:rsidRPr="0029618A">
        <w:rPr>
          <w:rFonts w:eastAsia="Times New Roman"/>
          <w:sz w:val="24"/>
          <w:szCs w:val="24"/>
        </w:rPr>
        <w:t>. Мы попали из поля вещественных чисел на кольцо вычетов</w:t>
      </w:r>
      <w:r w:rsidR="00A60FF1">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привычные нам операции в этом кольцевом мире, нужно быть аккуратным, даже выполняя простые расчёты. Скажем, чему равно среднее значение для двух углов: </w:t>
      </w:r>
      <m:oMath>
        <m:r>
          <w:rPr>
            <w:rFonts w:ascii="Cambria Math" w:eastAsia="Cambria Math" w:hAnsi="Cambria Math"/>
            <w:sz w:val="24"/>
            <w:szCs w:val="24"/>
          </w:rPr>
          <m:t>30°</m:t>
        </m:r>
      </m:oMath>
      <w:r w:rsidRPr="0029618A">
        <w:rPr>
          <w:rFonts w:eastAsia="Times New Roman"/>
          <w:sz w:val="24"/>
          <w:szCs w:val="24"/>
        </w:rPr>
        <w:t xml:space="preserve"> и </w:t>
      </w:r>
      <m:oMath>
        <m:r>
          <w:rPr>
            <w:rFonts w:ascii="Cambria Math" w:eastAsia="Cambria Math" w:hAnsi="Cambria Math"/>
            <w:sz w:val="24"/>
            <w:szCs w:val="24"/>
          </w:rPr>
          <m:t>350°</m:t>
        </m:r>
      </m:oMath>
      <w:r w:rsidRPr="0029618A">
        <w:rPr>
          <w:rFonts w:eastAsia="Times New Roman"/>
          <w:sz w:val="24"/>
          <w:szCs w:val="24"/>
        </w:rPr>
        <w:t xml:space="preserve">? Простое сложение даст ответ </w:t>
      </w:r>
      <m:oMath>
        <m:r>
          <w:rPr>
            <w:rFonts w:ascii="Cambria Math" w:eastAsia="Cambria Math" w:hAnsi="Cambria Math"/>
            <w:sz w:val="24"/>
            <w:szCs w:val="24"/>
          </w:rPr>
          <m:t>190°</m:t>
        </m:r>
      </m:oMath>
      <w:r w:rsidRPr="0029618A">
        <w:rPr>
          <w:rFonts w:eastAsia="Times New Roman"/>
          <w:sz w:val="24"/>
          <w:szCs w:val="24"/>
        </w:rPr>
        <w:t>, тогда как</w:t>
      </w:r>
      <w:r w:rsidR="003863E0">
        <w:rPr>
          <w:rFonts w:eastAsia="Times New Roman"/>
          <w:sz w:val="24"/>
          <w:szCs w:val="24"/>
        </w:rPr>
        <w:t xml:space="preserve"> </w:t>
      </w:r>
      <w:r w:rsidRPr="0029618A">
        <w:rPr>
          <w:rFonts w:eastAsia="Times New Roman"/>
          <w:sz w:val="24"/>
          <w:szCs w:val="24"/>
        </w:rPr>
        <w:t xml:space="preserve">чертёж покажет, что правильным ответом будет </w:t>
      </w:r>
      <m:oMath>
        <m:r>
          <w:rPr>
            <w:rFonts w:ascii="Cambria Math" w:eastAsia="Cambria Math" w:hAnsi="Cambria Math"/>
            <w:sz w:val="24"/>
            <w:szCs w:val="24"/>
          </w:rPr>
          <m:t>10°</m:t>
        </m:r>
      </m:oMath>
      <w:r w:rsidRPr="0029618A">
        <w:rPr>
          <w:rFonts w:eastAsia="Times New Roman"/>
          <w:sz w:val="24"/>
          <w:szCs w:val="24"/>
        </w:rPr>
        <w:t xml:space="preserve">. А чему равно среднее значение равномерного распределения на всей окружности? Оно не определено, хотя площадь </w:t>
      </w:r>
      <w:proofErr w:type="gramStart"/>
      <w:r w:rsidRPr="0029618A">
        <w:rPr>
          <w:rFonts w:eastAsia="Times New Roman"/>
          <w:sz w:val="24"/>
          <w:szCs w:val="24"/>
        </w:rPr>
        <w:t>под кривой распределения</w:t>
      </w:r>
      <w:proofErr w:type="gramEnd"/>
      <w:r w:rsidRPr="0029618A">
        <w:rPr>
          <w:rFonts w:eastAsia="Times New Roman"/>
          <w:sz w:val="24"/>
          <w:szCs w:val="24"/>
        </w:rPr>
        <w:t xml:space="preserve"> конечна. Даже просто</w:t>
      </w:r>
      <w:r w:rsidR="00AB530D">
        <w:rPr>
          <w:rFonts w:eastAsia="Times New Roman"/>
          <w:sz w:val="24"/>
          <w:szCs w:val="24"/>
        </w:rPr>
        <w:t>е</w:t>
      </w:r>
      <w:r w:rsidRPr="0029618A">
        <w:rPr>
          <w:rFonts w:eastAsia="Times New Roman"/>
          <w:sz w:val="24"/>
          <w:szCs w:val="24"/>
        </w:rPr>
        <w:t xml:space="preserve"> вычисл</w:t>
      </w:r>
      <w:r w:rsidR="00AB530D">
        <w:rPr>
          <w:rFonts w:eastAsia="Times New Roman"/>
          <w:sz w:val="24"/>
          <w:szCs w:val="24"/>
        </w:rPr>
        <w:t>ение</w:t>
      </w:r>
      <w:r w:rsidRPr="0029618A">
        <w:rPr>
          <w:rFonts w:eastAsia="Times New Roman"/>
          <w:sz w:val="24"/>
          <w:szCs w:val="24"/>
        </w:rPr>
        <w:t xml:space="preserve"> средне</w:t>
      </w:r>
      <w:r w:rsidR="00AB530D">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70553283"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1D80C130" wp14:editId="6F800EA6">
            <wp:extent cx="5734050" cy="3238500"/>
            <wp:effectExtent l="0" t="0" r="0" b="0"/>
            <wp:docPr id="31" name="image32.png" descr="C:\tmp\podlost\ToH\work\figures\normal\2019-02-04_19-35-53.png"/>
            <wp:cNvGraphicFramePr/>
            <a:graphic xmlns:a="http://schemas.openxmlformats.org/drawingml/2006/main">
              <a:graphicData uri="http://schemas.openxmlformats.org/drawingml/2006/picture">
                <pic:pic xmlns:pic="http://schemas.openxmlformats.org/drawingml/2006/picture">
                  <pic:nvPicPr>
                    <pic:cNvPr id="0" name="image32.png" descr="C:\tmp\podlost\ToH\work\figures\normal\2019-02-04_19-35-53.png"/>
                    <pic:cNvPicPr preferRelativeResize="0"/>
                  </pic:nvPicPr>
                  <pic:blipFill>
                    <a:blip r:embed="rId55" cstate="print"/>
                    <a:srcRect/>
                    <a:stretch>
                      <a:fillRect/>
                    </a:stretch>
                  </pic:blipFill>
                  <pic:spPr>
                    <a:xfrm>
                      <a:off x="0" y="0"/>
                      <a:ext cx="5734050" cy="3238500"/>
                    </a:xfrm>
                    <a:prstGeom prst="rect">
                      <a:avLst/>
                    </a:prstGeom>
                    <a:ln/>
                  </pic:spPr>
                </pic:pic>
              </a:graphicData>
            </a:graphic>
          </wp:inline>
        </w:drawing>
      </w:r>
    </w:p>
    <w:p w14:paraId="0F7FCF78" w14:textId="129B1760"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Гистограмма, показывающая распределение числа событий по времени суток</w:t>
      </w:r>
      <w:r w:rsidR="00AB530D">
        <w:rPr>
          <w:rFonts w:eastAsia="Times New Roman"/>
          <w:i/>
          <w:sz w:val="24"/>
          <w:szCs w:val="24"/>
        </w:rPr>
        <w:t>,</w:t>
      </w:r>
      <w:r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3546D615" w14:textId="6F797480" w:rsidR="008E2D65" w:rsidRPr="0029618A" w:rsidRDefault="00662FA5">
      <w:pPr>
        <w:spacing w:line="288" w:lineRule="auto"/>
        <w:jc w:val="both"/>
        <w:rPr>
          <w:rFonts w:eastAsia="Times New Roman"/>
          <w:sz w:val="24"/>
          <w:szCs w:val="24"/>
        </w:rPr>
      </w:pPr>
      <w:r w:rsidRPr="0029618A">
        <w:rPr>
          <w:rFonts w:eastAsia="Times New Roman"/>
          <w:sz w:val="24"/>
          <w:szCs w:val="24"/>
        </w:rPr>
        <w:t>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w:t>
      </w:r>
      <w:r w:rsidR="003C6AAD">
        <w:rPr>
          <w:rFonts w:eastAsia="Times New Roman"/>
          <w:sz w:val="24"/>
          <w:szCs w:val="24"/>
        </w:rPr>
        <w:t xml:space="preserve"> угловую координату</w:t>
      </w:r>
      <w:r w:rsidRPr="0029618A">
        <w:rPr>
          <w:rFonts w:eastAsia="Times New Roman"/>
          <w:sz w:val="24"/>
          <w:szCs w:val="24"/>
        </w:rPr>
        <w:t xml:space="preserve"> положени</w:t>
      </w:r>
      <w:r w:rsidR="003C6AAD">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w:t>
      </w:r>
      <w:commentRangeStart w:id="1372"/>
      <w:commentRangeStart w:id="1373"/>
      <w:r w:rsidRPr="0029618A">
        <w:rPr>
          <w:rFonts w:eastAsia="Times New Roman"/>
          <w:sz w:val="24"/>
          <w:szCs w:val="24"/>
        </w:rPr>
        <w:t>фигуры</w:t>
      </w:r>
      <w:commentRangeEnd w:id="1372"/>
      <w:r w:rsidR="00AB530D">
        <w:rPr>
          <w:rStyle w:val="af"/>
        </w:rPr>
        <w:commentReference w:id="1372"/>
      </w:r>
      <w:commentRangeEnd w:id="1373"/>
      <w:r w:rsidR="003C6AAD">
        <w:rPr>
          <w:rStyle w:val="af"/>
        </w:rPr>
        <w:commentReference w:id="1373"/>
      </w:r>
      <w:r w:rsidRPr="0029618A">
        <w:rPr>
          <w:rFonts w:eastAsia="Times New Roman"/>
          <w:sz w:val="24"/>
          <w:szCs w:val="24"/>
        </w:rPr>
        <w:t>.</w:t>
      </w:r>
      <w:r w:rsidR="00AB530D">
        <w:rPr>
          <w:rFonts w:eastAsia="Times New Roman"/>
          <w:sz w:val="24"/>
          <w:szCs w:val="24"/>
        </w:rPr>
        <w:t xml:space="preserve"> </w:t>
      </w:r>
      <w:r w:rsidR="003C6AAD">
        <w:rPr>
          <w:rFonts w:eastAsia="Times New Roman"/>
          <w:sz w:val="24"/>
          <w:szCs w:val="24"/>
        </w:rPr>
        <w:t xml:space="preserve">Её можно визуализировать, построив из центра координат луч, проходящий через центр масс. </w:t>
      </w:r>
    </w:p>
    <w:p w14:paraId="798FB2E6"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каждый слой получающейся спирали суммируется, и в результате мы получаем циклический аналог распределения, который имеет единичную площадь. </w:t>
      </w:r>
    </w:p>
    <w:p w14:paraId="18CF2881" w14:textId="78D21EF7" w:rsidR="008E2D65" w:rsidRPr="0029618A" w:rsidRDefault="00662FA5">
      <w:pPr>
        <w:spacing w:line="288" w:lineRule="auto"/>
        <w:jc w:val="both"/>
        <w:rPr>
          <w:rFonts w:eastAsia="Times New Roman"/>
          <w:sz w:val="24"/>
          <w:szCs w:val="24"/>
        </w:rPr>
      </w:pPr>
      <w:r w:rsidRPr="0029618A">
        <w:rPr>
          <w:rFonts w:eastAsia="Times New Roman"/>
          <w:noProof/>
          <w:sz w:val="24"/>
          <w:szCs w:val="24"/>
        </w:rPr>
        <w:lastRenderedPageBreak/>
        <w:drawing>
          <wp:inline distT="0" distB="0" distL="0" distR="0" wp14:anchorId="1EBEE9B2" wp14:editId="1D182104">
            <wp:extent cx="2693670" cy="2501900"/>
            <wp:effectExtent l="0" t="0" r="0" b="0"/>
            <wp:docPr id="11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6" cstate="print"/>
                    <a:srcRect/>
                    <a:stretch>
                      <a:fillRect/>
                    </a:stretch>
                  </pic:blipFill>
                  <pic:spPr>
                    <a:xfrm>
                      <a:off x="0" y="0"/>
                      <a:ext cx="2693670" cy="2501900"/>
                    </a:xfrm>
                    <a:prstGeom prst="rect">
                      <a:avLst/>
                    </a:prstGeom>
                    <a:ln/>
                  </pic:spPr>
                </pic:pic>
              </a:graphicData>
            </a:graphic>
          </wp:inline>
        </w:drawing>
      </w:r>
      <w:r w:rsidR="00571844">
        <w:rPr>
          <w:rFonts w:eastAsia="Times New Roman"/>
          <w:sz w:val="24"/>
          <w:szCs w:val="24"/>
        </w:rPr>
        <w:t xml:space="preserve"> </w:t>
      </w:r>
      <w:r w:rsidRPr="0029618A">
        <w:rPr>
          <w:rFonts w:eastAsia="Times New Roman"/>
          <w:noProof/>
          <w:sz w:val="24"/>
          <w:szCs w:val="24"/>
        </w:rPr>
        <w:drawing>
          <wp:inline distT="0" distB="0" distL="0" distR="0" wp14:anchorId="41B757A4" wp14:editId="31AA0978">
            <wp:extent cx="2712085" cy="251841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cstate="print"/>
                    <a:srcRect/>
                    <a:stretch>
                      <a:fillRect/>
                    </a:stretch>
                  </pic:blipFill>
                  <pic:spPr>
                    <a:xfrm>
                      <a:off x="0" y="0"/>
                      <a:ext cx="2712085" cy="2518410"/>
                    </a:xfrm>
                    <a:prstGeom prst="rect">
                      <a:avLst/>
                    </a:prstGeom>
                    <a:ln/>
                  </pic:spPr>
                </pic:pic>
              </a:graphicData>
            </a:graphic>
          </wp:inline>
        </w:drawing>
      </w:r>
    </w:p>
    <w:p w14:paraId="5E519595" w14:textId="2FFAD062"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Построение циклических экспоненциального и нормального распределений</w:t>
      </w:r>
      <w:r w:rsidR="003C6AAD">
        <w:rPr>
          <w:rFonts w:eastAsia="Times New Roman"/>
          <w:i/>
          <w:sz w:val="24"/>
          <w:szCs w:val="24"/>
        </w:rPr>
        <w:t xml:space="preserve"> (показаны красной линией)</w:t>
      </w:r>
      <w:r w:rsidRPr="0029618A">
        <w:rPr>
          <w:rFonts w:eastAsia="Times New Roman"/>
          <w:i/>
          <w:sz w:val="24"/>
          <w:szCs w:val="24"/>
        </w:rPr>
        <w:t xml:space="preserve">. </w:t>
      </w:r>
      <w:r w:rsidR="003C6AAD">
        <w:rPr>
          <w:rFonts w:eastAsia="Times New Roman"/>
          <w:i/>
          <w:sz w:val="24"/>
          <w:szCs w:val="24"/>
        </w:rPr>
        <w:t>Тут же приведены г</w:t>
      </w:r>
      <w:r w:rsidRPr="0029618A">
        <w:rPr>
          <w:rFonts w:eastAsia="Times New Roman"/>
          <w:i/>
          <w:sz w:val="24"/>
          <w:szCs w:val="24"/>
        </w:rPr>
        <w:t xml:space="preserve">рафики функций плотности для обыкновенных (линейных) распределений </w:t>
      </w:r>
      <w:r w:rsidR="003C6AAD">
        <w:rPr>
          <w:rFonts w:eastAsia="Times New Roman"/>
          <w:i/>
          <w:sz w:val="24"/>
          <w:szCs w:val="24"/>
        </w:rPr>
        <w:t>(</w:t>
      </w:r>
      <w:r w:rsidRPr="0029618A">
        <w:rPr>
          <w:rFonts w:eastAsia="Times New Roman"/>
          <w:i/>
          <w:sz w:val="24"/>
          <w:szCs w:val="24"/>
        </w:rPr>
        <w:t xml:space="preserve">показаны </w:t>
      </w:r>
      <w:commentRangeStart w:id="1374"/>
      <w:commentRangeStart w:id="1375"/>
      <w:r w:rsidRPr="0029618A">
        <w:rPr>
          <w:rFonts w:eastAsia="Times New Roman"/>
          <w:i/>
          <w:sz w:val="24"/>
          <w:szCs w:val="24"/>
        </w:rPr>
        <w:t>синим</w:t>
      </w:r>
      <w:commentRangeEnd w:id="1374"/>
      <w:r w:rsidR="0006307D">
        <w:rPr>
          <w:rStyle w:val="af"/>
        </w:rPr>
        <w:commentReference w:id="1374"/>
      </w:r>
      <w:commentRangeEnd w:id="1375"/>
      <w:r w:rsidR="003C6AAD">
        <w:rPr>
          <w:rStyle w:val="af"/>
        </w:rPr>
        <w:commentReference w:id="1375"/>
      </w:r>
      <w:r w:rsidR="003C6AAD">
        <w:rPr>
          <w:rFonts w:eastAsia="Times New Roman"/>
          <w:i/>
          <w:sz w:val="24"/>
          <w:szCs w:val="24"/>
        </w:rPr>
        <w:t>)</w:t>
      </w:r>
      <w:r w:rsidRPr="0029618A">
        <w:rPr>
          <w:rFonts w:eastAsia="Times New Roman"/>
          <w:i/>
          <w:sz w:val="24"/>
          <w:szCs w:val="24"/>
        </w:rPr>
        <w:t>.</w:t>
      </w:r>
    </w:p>
    <w:p w14:paraId="7AE46239"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33A00BB" wp14:editId="433AF25B">
            <wp:extent cx="2647950" cy="245935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cstate="print"/>
                    <a:srcRect/>
                    <a:stretch>
                      <a:fillRect/>
                    </a:stretch>
                  </pic:blipFill>
                  <pic:spPr>
                    <a:xfrm>
                      <a:off x="0" y="0"/>
                      <a:ext cx="2647950" cy="2459355"/>
                    </a:xfrm>
                    <a:prstGeom prst="rect">
                      <a:avLst/>
                    </a:prstGeom>
                    <a:ln/>
                  </pic:spPr>
                </pic:pic>
              </a:graphicData>
            </a:graphic>
          </wp:inline>
        </w:drawing>
      </w:r>
    </w:p>
    <w:p w14:paraId="26991088"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Циклический аналог распределения Коши.</w:t>
      </w:r>
    </w:p>
    <w:p w14:paraId="591BF39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205BEA6E" w14:textId="6E62651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w:t>
      </w:r>
      <w:r w:rsidR="0006307D" w:rsidRPr="0029618A">
        <w:rPr>
          <w:rFonts w:eastAsia="Times New Roman"/>
          <w:sz w:val="24"/>
          <w:szCs w:val="24"/>
        </w:rPr>
        <w:t xml:space="preserve">для этого распределения </w:t>
      </w:r>
      <w:r w:rsidRPr="0029618A">
        <w:rPr>
          <w:rFonts w:eastAsia="Times New Roman"/>
          <w:sz w:val="24"/>
          <w:szCs w:val="24"/>
        </w:rPr>
        <w:t>невозможно посчитать значени</w:t>
      </w:r>
      <w:r w:rsidR="0006307D">
        <w:rPr>
          <w:rFonts w:eastAsia="Times New Roman"/>
          <w:sz w:val="24"/>
          <w:szCs w:val="24"/>
        </w:rPr>
        <w:t>я</w:t>
      </w:r>
      <w:r w:rsidRPr="0029618A">
        <w:rPr>
          <w:rFonts w:eastAsia="Times New Roman"/>
          <w:sz w:val="24"/>
          <w:szCs w:val="24"/>
        </w:rPr>
        <w:t xml:space="preserve"> среднего и дисперсии</w:t>
      </w:r>
      <w:r w:rsidR="0006307D">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sidR="0006307D">
        <w:rPr>
          <w:rFonts w:eastAsia="Times New Roman"/>
          <w:sz w:val="24"/>
          <w:szCs w:val="24"/>
        </w:rPr>
        <w:t xml:space="preserve"> –</w:t>
      </w:r>
      <w:r w:rsidRPr="0029618A">
        <w:rPr>
          <w:rFonts w:eastAsia="Times New Roman"/>
          <w:sz w:val="24"/>
          <w:szCs w:val="24"/>
        </w:rPr>
        <w:t xml:space="preserve"> при анализе явления дифракции.</w:t>
      </w:r>
    </w:p>
    <w:p w14:paraId="013D2EE5" w14:textId="0D379CC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w:t>
      </w:r>
      <w:proofErr w:type="spellStart"/>
      <w:r w:rsidRPr="0029618A">
        <w:rPr>
          <w:rFonts w:eastAsia="Times New Roman"/>
          <w:sz w:val="24"/>
          <w:szCs w:val="24"/>
        </w:rPr>
        <w:t>гауссов</w:t>
      </w:r>
      <w:r w:rsidR="0006307D">
        <w:rPr>
          <w:rFonts w:eastAsia="Times New Roman"/>
          <w:sz w:val="24"/>
          <w:szCs w:val="24"/>
        </w:rPr>
        <w:t>ское</w:t>
      </w:r>
      <w:proofErr w:type="spellEnd"/>
      <w:r w:rsidRPr="0029618A">
        <w:rPr>
          <w:rFonts w:eastAsia="Times New Roman"/>
          <w:sz w:val="24"/>
          <w:szCs w:val="24"/>
        </w:rPr>
        <w:t xml:space="preserve">) распределение. Его циклический аналог уже не будет устойчивым, </w:t>
      </w:r>
      <w:r w:rsidR="0006307D">
        <w:rPr>
          <w:rFonts w:eastAsia="Times New Roman"/>
          <w:sz w:val="24"/>
          <w:szCs w:val="24"/>
        </w:rPr>
        <w:t xml:space="preserve">и </w:t>
      </w:r>
      <w:r w:rsidRPr="0029618A">
        <w:rPr>
          <w:rFonts w:eastAsia="Times New Roman"/>
          <w:sz w:val="24"/>
          <w:szCs w:val="24"/>
        </w:rPr>
        <w:t>суммы случайных величин</w:t>
      </w:r>
      <w:r w:rsidR="0006307D">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 такой функцией плотности вероятности:</w:t>
      </w:r>
    </w:p>
    <w:p w14:paraId="233CABC2" w14:textId="77777777" w:rsidR="008E2D65" w:rsidRPr="0029618A" w:rsidRDefault="00662FA5">
      <w:pPr>
        <w:keepNext/>
        <w:spacing w:before="120" w:after="120"/>
        <w:ind w:left="227" w:right="227"/>
        <w:jc w:val="center"/>
        <w:rPr>
          <w:rFonts w:eastAsia="Times New Roman"/>
          <w:i/>
          <w:sz w:val="24"/>
          <w:szCs w:val="24"/>
        </w:rPr>
      </w:pPr>
      <m:oMath>
        <m:r>
          <w:rPr>
            <w:rFonts w:ascii="Cambria Math" w:eastAsia="Cambria Math" w:hAnsi="Cambria Math"/>
            <w:sz w:val="24"/>
            <w:szCs w:val="24"/>
          </w:rPr>
          <m:t>p(x)=</m:t>
        </m:r>
        <m:f>
          <m:fPr>
            <m:ctrlPr>
              <w:rPr>
                <w:rFonts w:ascii="Cambria Math" w:eastAsia="Cambria Math" w:hAnsi="Cambria Math"/>
                <w:i/>
                <w:sz w:val="24"/>
                <w:szCs w:val="24"/>
              </w:rPr>
            </m:ctrlPr>
          </m:fPr>
          <m:num>
            <m:sSup>
              <m:sSupPr>
                <m:ctrlPr>
                  <w:rPr>
                    <w:rFonts w:ascii="Cambria Math" w:eastAsia="Times New Roman"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 xml:space="preserve"> κ</m:t>
                </m:r>
                <m:box>
                  <m:boxPr>
                    <m:opEmu m:val="1"/>
                    <m:ctrlPr>
                      <w:rPr>
                        <w:rFonts w:ascii="Cambria Math" w:eastAsia="Cambria Math" w:hAnsi="Cambria Math"/>
                        <w:i/>
                        <w:sz w:val="24"/>
                        <w:szCs w:val="24"/>
                      </w:rPr>
                    </m:ctrlPr>
                  </m:boxPr>
                  <m:e>
                    <m:r>
                      <w:rPr>
                        <w:rFonts w:ascii="Cambria Math" w:eastAsia="Cambria Math" w:hAnsi="Cambria Math"/>
                        <w:sz w:val="24"/>
                        <w:szCs w:val="24"/>
                      </w:rPr>
                      <m:t>cos</m:t>
                    </m:r>
                  </m:e>
                </m:box>
                <m:d>
                  <m:dPr>
                    <m:ctrlPr>
                      <w:rPr>
                        <w:rFonts w:ascii="Cambria Math" w:eastAsia="Cambria Math" w:hAnsi="Cambria Math"/>
                        <w:i/>
                        <w:sz w:val="24"/>
                        <w:szCs w:val="24"/>
                      </w:rPr>
                    </m:ctrlPr>
                  </m:dPr>
                  <m:e>
                    <m:r>
                      <w:rPr>
                        <w:rFonts w:ascii="Cambria Math" w:eastAsia="Cambria Math" w:hAnsi="Cambria Math"/>
                        <w:sz w:val="24"/>
                        <w:szCs w:val="24"/>
                      </w:rPr>
                      <m:t>x -μ</m:t>
                    </m:r>
                  </m:e>
                </m:d>
                <m:r>
                  <w:rPr>
                    <w:rFonts w:ascii="Cambria Math" w:eastAsia="Times New Roman" w:hAnsi="Cambria Math"/>
                    <w:sz w:val="24"/>
                    <w:szCs w:val="24"/>
                  </w:rPr>
                  <m:t xml:space="preserve"> </m:t>
                </m:r>
              </m:sup>
            </m:sSup>
          </m:num>
          <m:den>
            <m:r>
              <w:rPr>
                <w:rFonts w:ascii="Cambria Math" w:eastAsia="Cambria Math" w:hAnsi="Cambria Math"/>
                <w:sz w:val="24"/>
                <w:szCs w:val="24"/>
              </w:rPr>
              <m:t>2π</m:t>
            </m:r>
            <m:sSub>
              <m:sSubPr>
                <m:ctrlPr>
                  <w:rPr>
                    <w:rFonts w:ascii="Cambria Math" w:eastAsia="Cambria Math" w:hAnsi="Cambria Math"/>
                    <w:i/>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r>
              <w:rPr>
                <w:rFonts w:ascii="Cambria Math" w:eastAsia="Cambria Math" w:hAnsi="Cambria Math"/>
                <w:sz w:val="24"/>
                <w:szCs w:val="24"/>
              </w:rPr>
              <m:t>(κ)</m:t>
            </m:r>
          </m:den>
        </m:f>
        <m:r>
          <w:rPr>
            <w:rFonts w:ascii="Cambria Math" w:eastAsia="Cambria Math" w:hAnsi="Cambria Math"/>
            <w:sz w:val="24"/>
            <w:szCs w:val="24"/>
          </w:rPr>
          <m:t>,</m:t>
        </m:r>
      </m:oMath>
      <w:r w:rsidRPr="0029618A">
        <w:rPr>
          <w:rFonts w:eastAsia="Times New Roman"/>
          <w:i/>
          <w:sz w:val="24"/>
          <w:szCs w:val="24"/>
        </w:rPr>
        <w:t xml:space="preserve"> </w:t>
      </w:r>
    </w:p>
    <w:p w14:paraId="6995FD87"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здесь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oMath>
      <w:r w:rsidRPr="0029618A">
        <w:rPr>
          <w:rFonts w:eastAsia="Times New Roman"/>
          <w:sz w:val="24"/>
          <w:szCs w:val="24"/>
        </w:rPr>
        <w:t xml:space="preserve"> – </w:t>
      </w:r>
      <w:r w:rsidRPr="0029618A">
        <w:rPr>
          <w:rFonts w:eastAsia="Times New Roman"/>
          <w:i/>
          <w:color w:val="205968"/>
          <w:sz w:val="24"/>
          <w:szCs w:val="24"/>
          <w:highlight w:val="white"/>
        </w:rPr>
        <w:t>модифицированная функция Бесселя</w:t>
      </w:r>
      <w:r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3A2C1765" w14:textId="3AFFE3DB" w:rsidR="008E2D65" w:rsidRPr="0029618A" w:rsidRDefault="00982BEF">
      <w:pPr>
        <w:spacing w:line="288" w:lineRule="auto"/>
        <w:ind w:firstLine="397"/>
        <w:jc w:val="both"/>
        <w:rPr>
          <w:rFonts w:eastAsia="Times New Roman"/>
          <w:sz w:val="24"/>
          <w:szCs w:val="24"/>
        </w:rPr>
      </w:pPr>
      <w:r>
        <w:rPr>
          <w:rStyle w:val="af"/>
        </w:rPr>
        <w:commentReference w:id="1376"/>
      </w:r>
      <w:r w:rsidR="00662FA5" w:rsidRPr="0029618A">
        <w:rPr>
          <w:rFonts w:eastAsia="Times New Roman"/>
          <w:sz w:val="24"/>
          <w:szCs w:val="24"/>
        </w:rPr>
        <w:t xml:space="preserve">Впрочем, когда дисперсия данных мала и </w:t>
      </w:r>
      <m:oMath>
        <m:r>
          <w:rPr>
            <w:rFonts w:ascii="Cambria Math" w:eastAsia="Cambria Math" w:hAnsi="Cambria Math"/>
            <w:sz w:val="24"/>
            <w:szCs w:val="24"/>
          </w:rPr>
          <m:t>x</m:t>
        </m:r>
      </m:oMath>
      <w:r w:rsidR="00662FA5" w:rsidRPr="0029618A">
        <w:rPr>
          <w:rFonts w:eastAsia="Times New Roman"/>
          <w:sz w:val="24"/>
          <w:szCs w:val="24"/>
        </w:rPr>
        <w:t xml:space="preserve"> незначительно отклоняется от среднего значения </w:t>
      </w:r>
      <m:oMath>
        <m:r>
          <w:rPr>
            <w:rFonts w:ascii="Cambria Math" w:hAnsi="Cambria Math"/>
          </w:rPr>
          <m:t>μ</m:t>
        </m:r>
      </m:oMath>
      <w:r w:rsidR="00662FA5" w:rsidRPr="0029618A">
        <w:rPr>
          <w:rFonts w:eastAsia="Times New Roman"/>
          <w:sz w:val="24"/>
          <w:szCs w:val="24"/>
        </w:rPr>
        <w:t xml:space="preserve">, косинус можно разложить в степенной ряд, в котором </w:t>
      </w:r>
      <w:r w:rsidR="00334286">
        <w:rPr>
          <w:rFonts w:eastAsia="Times New Roman"/>
          <w:sz w:val="24"/>
          <w:szCs w:val="24"/>
        </w:rPr>
        <w:t>главную</w:t>
      </w:r>
      <w:r w:rsidR="00334286" w:rsidRPr="0029618A">
        <w:rPr>
          <w:rFonts w:eastAsia="Times New Roman"/>
          <w:sz w:val="24"/>
          <w:szCs w:val="24"/>
        </w:rPr>
        <w:t xml:space="preserve"> </w:t>
      </w:r>
      <w:r w:rsidR="00662FA5" w:rsidRPr="0029618A">
        <w:rPr>
          <w:rFonts w:eastAsia="Times New Roman"/>
          <w:sz w:val="24"/>
          <w:szCs w:val="24"/>
        </w:rPr>
        <w:t xml:space="preserve">роль играет квадратичный член. Таким образом, когда влияние цикличности становится незначительным, то и распределение фон </w:t>
      </w:r>
      <w:proofErr w:type="spellStart"/>
      <w:r w:rsidR="00662FA5" w:rsidRPr="0029618A">
        <w:rPr>
          <w:rFonts w:eastAsia="Times New Roman"/>
          <w:sz w:val="24"/>
          <w:szCs w:val="24"/>
        </w:rPr>
        <w:t>Мизеса</w:t>
      </w:r>
      <w:proofErr w:type="spellEnd"/>
      <w:r w:rsidR="00662FA5" w:rsidRPr="0029618A">
        <w:rPr>
          <w:rFonts w:eastAsia="Times New Roman"/>
          <w:sz w:val="24"/>
          <w:szCs w:val="24"/>
        </w:rPr>
        <w:t xml:space="preserve"> становится похожим на «</w:t>
      </w:r>
      <w:r w:rsidR="002C2078">
        <w:rPr>
          <w:rFonts w:eastAsia="Times New Roman"/>
          <w:sz w:val="24"/>
          <w:szCs w:val="24"/>
        </w:rPr>
        <w:t>обычное</w:t>
      </w:r>
      <w:r w:rsidR="00662FA5" w:rsidRPr="0029618A">
        <w:rPr>
          <w:rFonts w:eastAsia="Times New Roman"/>
          <w:sz w:val="24"/>
          <w:szCs w:val="24"/>
        </w:rPr>
        <w:t xml:space="preserve">» </w:t>
      </w:r>
      <w:proofErr w:type="spellStart"/>
      <w:r w:rsidR="00662FA5" w:rsidRPr="0029618A">
        <w:rPr>
          <w:rFonts w:eastAsia="Times New Roman"/>
          <w:sz w:val="24"/>
          <w:szCs w:val="24"/>
        </w:rPr>
        <w:t>гауссов</w:t>
      </w:r>
      <w:r w:rsidR="00334286">
        <w:rPr>
          <w:rFonts w:eastAsia="Times New Roman"/>
          <w:sz w:val="24"/>
          <w:szCs w:val="24"/>
        </w:rPr>
        <w:t>ское</w:t>
      </w:r>
      <w:proofErr w:type="spellEnd"/>
      <w:r w:rsidR="00662FA5" w:rsidRPr="0029618A">
        <w:rPr>
          <w:rFonts w:eastAsia="Times New Roman"/>
          <w:sz w:val="24"/>
          <w:szCs w:val="24"/>
        </w:rPr>
        <w:t xml:space="preserve"> распределение. Никуда от него не денешься</w:t>
      </w:r>
      <w:r w:rsidR="002C2078">
        <w:rPr>
          <w:rFonts w:eastAsia="Times New Roman"/>
          <w:sz w:val="24"/>
          <w:szCs w:val="24"/>
        </w:rPr>
        <w:t xml:space="preserve"> - </w:t>
      </w:r>
      <w:r w:rsidR="002C2078" w:rsidRPr="003B5097">
        <w:rPr>
          <w:rFonts w:eastAsia="Times New Roman"/>
          <w:color w:val="1F497D" w:themeColor="text2"/>
          <w:sz w:val="24"/>
          <w:szCs w:val="24"/>
        </w:rPr>
        <w:t>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r w:rsidR="00662FA5" w:rsidRPr="0029618A">
        <w:rPr>
          <w:rFonts w:eastAsia="Times New Roman"/>
          <w:sz w:val="24"/>
          <w:szCs w:val="24"/>
        </w:rPr>
        <w:t>!</w:t>
      </w:r>
    </w:p>
    <w:p w14:paraId="488A5CB3" w14:textId="0C72487C" w:rsidR="008E2D65" w:rsidRPr="0029618A" w:rsidRDefault="00982BEF">
      <w:pPr>
        <w:spacing w:line="288" w:lineRule="auto"/>
        <w:ind w:firstLine="397"/>
        <w:jc w:val="both"/>
        <w:rPr>
          <w:rFonts w:eastAsia="Times New Roman"/>
          <w:sz w:val="24"/>
          <w:szCs w:val="24"/>
        </w:rPr>
      </w:pPr>
      <w:r>
        <w:rPr>
          <w:rStyle w:val="af"/>
        </w:rPr>
        <w:commentReference w:id="1377"/>
      </w:r>
      <w:r w:rsidR="00662FA5" w:rsidRPr="00982BEF">
        <w:rPr>
          <w:rFonts w:eastAsia="Times New Roman"/>
          <w:color w:val="1F497D" w:themeColor="text2"/>
          <w:sz w:val="24"/>
          <w:szCs w:val="24"/>
        </w:rPr>
        <w:t>.</w:t>
      </w:r>
    </w:p>
    <w:p w14:paraId="7F132527" w14:textId="0AE7F519" w:rsidR="008E2D65" w:rsidRPr="0029618A" w:rsidRDefault="00662FA5">
      <w:pPr>
        <w:pStyle w:val="2"/>
        <w:keepNext w:val="0"/>
        <w:keepLines w:val="0"/>
        <w:spacing w:after="80" w:line="288" w:lineRule="auto"/>
        <w:ind w:firstLine="400"/>
        <w:jc w:val="both"/>
        <w:rPr>
          <w:rFonts w:eastAsia="Cambria"/>
          <w:b/>
          <w:color w:val="4F81BD"/>
          <w:sz w:val="26"/>
          <w:szCs w:val="26"/>
        </w:rPr>
      </w:pPr>
      <w:bookmarkStart w:id="1378" w:name="_Toc22639641"/>
      <w:r w:rsidRPr="0029618A">
        <w:rPr>
          <w:rFonts w:eastAsia="Cambria"/>
          <w:b/>
          <w:color w:val="4F81BD"/>
          <w:sz w:val="26"/>
          <w:szCs w:val="26"/>
        </w:rPr>
        <w:t>Сравниваем</w:t>
      </w:r>
      <w:r w:rsidR="00E46B46">
        <w:rPr>
          <w:rFonts w:eastAsia="Cambria"/>
          <w:b/>
          <w:color w:val="4F81BD"/>
          <w:sz w:val="26"/>
          <w:szCs w:val="26"/>
        </w:rPr>
        <w:t xml:space="preserve"> и</w:t>
      </w:r>
      <w:r w:rsidRPr="0029618A">
        <w:rPr>
          <w:rFonts w:eastAsia="Cambria"/>
          <w:b/>
          <w:color w:val="4F81BD"/>
          <w:sz w:val="26"/>
          <w:szCs w:val="26"/>
        </w:rPr>
        <w:t xml:space="preserve"> </w:t>
      </w:r>
      <w:r w:rsidR="00E46B46">
        <w:rPr>
          <w:rFonts w:eastAsia="Cambria"/>
          <w:b/>
          <w:color w:val="4F81BD"/>
          <w:sz w:val="26"/>
          <w:szCs w:val="26"/>
        </w:rPr>
        <w:t>и</w:t>
      </w:r>
      <w:r w:rsidR="00982BEF">
        <w:rPr>
          <w:rFonts w:eastAsia="Cambria"/>
          <w:b/>
          <w:color w:val="4F81BD"/>
          <w:sz w:val="26"/>
          <w:szCs w:val="26"/>
        </w:rPr>
        <w:t>щем</w:t>
      </w:r>
      <w:r w:rsidR="00982BEF" w:rsidRPr="0029618A">
        <w:rPr>
          <w:rFonts w:eastAsia="Cambria"/>
          <w:b/>
          <w:color w:val="4F81BD"/>
          <w:sz w:val="26"/>
          <w:szCs w:val="26"/>
        </w:rPr>
        <w:t xml:space="preserve"> </w:t>
      </w:r>
      <w:r w:rsidRPr="0029618A">
        <w:rPr>
          <w:rFonts w:eastAsia="Cambria"/>
          <w:b/>
          <w:color w:val="4F81BD"/>
          <w:sz w:val="26"/>
          <w:szCs w:val="26"/>
        </w:rPr>
        <w:t>с помощью вероятности</w:t>
      </w:r>
      <w:bookmarkEnd w:id="1378"/>
    </w:p>
    <w:p w14:paraId="1C85391D" w14:textId="77777777"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ECCF66" w14:textId="50BD074F"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sidR="002C2078">
        <w:rPr>
          <w:rFonts w:eastAsia="Times New Roman"/>
          <w:sz w:val="24"/>
          <w:szCs w:val="24"/>
        </w:rPr>
        <w:t>му</w:t>
      </w:r>
      <w:r w:rsidRPr="0029618A">
        <w:rPr>
          <w:rFonts w:eastAsia="Times New Roman"/>
          <w:sz w:val="24"/>
          <w:szCs w:val="24"/>
        </w:rPr>
        <w:t xml:space="preserve"> сообщени</w:t>
      </w:r>
      <w:r w:rsidR="002C2078">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w:t>
      </w:r>
      <w:r w:rsidRPr="0029618A">
        <w:rPr>
          <w:rFonts w:eastAsia="Times New Roman"/>
          <w:sz w:val="24"/>
          <w:szCs w:val="24"/>
        </w:rPr>
        <w:lastRenderedPageBreak/>
        <w:t xml:space="preserve">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то как проверять это </w:t>
      </w:r>
      <w:commentRangeStart w:id="1379"/>
      <w:r w:rsidRPr="0029618A">
        <w:rPr>
          <w:rFonts w:eastAsia="Times New Roman"/>
          <w:sz w:val="24"/>
          <w:szCs w:val="24"/>
        </w:rPr>
        <w:t>утверждение</w:t>
      </w:r>
      <w:commentRangeEnd w:id="1379"/>
      <w:r w:rsidR="00240366">
        <w:rPr>
          <w:rStyle w:val="af"/>
        </w:rPr>
        <w:commentReference w:id="1379"/>
      </w:r>
      <w:r w:rsidRPr="0029618A">
        <w:rPr>
          <w:rFonts w:eastAsia="Times New Roman"/>
          <w:sz w:val="24"/>
          <w:szCs w:val="24"/>
        </w:rPr>
        <w:t>?</w:t>
      </w:r>
      <w:r w:rsidR="00982BEF">
        <w:rPr>
          <w:rFonts w:eastAsia="Times New Roman"/>
          <w:sz w:val="24"/>
          <w:szCs w:val="24"/>
        </w:rPr>
        <w:t xml:space="preserve"> </w:t>
      </w:r>
      <w:r w:rsidR="00E46B46">
        <w:rPr>
          <w:rFonts w:eastAsia="Times New Roman"/>
          <w:sz w:val="24"/>
          <w:szCs w:val="24"/>
        </w:rPr>
        <w:t>Понятно, что в</w:t>
      </w:r>
      <w:r w:rsidR="00982BEF">
        <w:rPr>
          <w:rFonts w:eastAsia="Times New Roman"/>
          <w:sz w:val="24"/>
          <w:szCs w:val="24"/>
        </w:rPr>
        <w:t xml:space="preserve"> случае с выборами</w:t>
      </w:r>
      <w:del w:id="1380" w:author="Пользователь" w:date="2019-11-12T23:19:00Z">
        <w:r w:rsidR="00982BEF" w:rsidDel="002574E9">
          <w:rPr>
            <w:rFonts w:eastAsia="Times New Roman"/>
            <w:sz w:val="24"/>
            <w:szCs w:val="24"/>
          </w:rPr>
          <w:delText>,</w:delText>
        </w:r>
      </w:del>
      <w:r w:rsidR="00982BEF">
        <w:rPr>
          <w:rFonts w:eastAsia="Times New Roman"/>
          <w:sz w:val="24"/>
          <w:szCs w:val="24"/>
        </w:rPr>
        <w:t xml:space="preserve"> </w:t>
      </w:r>
      <w:r w:rsidR="00E46B46">
        <w:rPr>
          <w:rFonts w:eastAsia="Times New Roman"/>
          <w:sz w:val="24"/>
          <w:szCs w:val="24"/>
        </w:rPr>
        <w:t>утверждение о вероятности носит число умозрительный характер и к математике не имеет никакого отношения – число здесь</w:t>
      </w:r>
      <w:del w:id="1381" w:author="Пользователь" w:date="2019-11-12T23:19:00Z">
        <w:r w:rsidR="00E46B46" w:rsidDel="002574E9">
          <w:rPr>
            <w:rFonts w:eastAsia="Times New Roman"/>
            <w:sz w:val="24"/>
            <w:szCs w:val="24"/>
          </w:rPr>
          <w:delText>,</w:delText>
        </w:r>
      </w:del>
      <w:r w:rsidR="00E46B46">
        <w:rPr>
          <w:rFonts w:eastAsia="Times New Roman"/>
          <w:sz w:val="24"/>
          <w:szCs w:val="24"/>
        </w:rPr>
        <w:t xml:space="preserve"> </w:t>
      </w:r>
      <w:ins w:id="1382" w:author="Пользователь" w:date="2019-11-12T23:19:00Z">
        <w:r w:rsidR="002574E9">
          <w:rPr>
            <w:rFonts w:eastAsia="Times New Roman"/>
            <w:sz w:val="24"/>
            <w:szCs w:val="24"/>
          </w:rPr>
          <w:t xml:space="preserve">отражает </w:t>
        </w:r>
      </w:ins>
      <w:r w:rsidR="00E46B46">
        <w:rPr>
          <w:rFonts w:eastAsia="Times New Roman"/>
          <w:sz w:val="24"/>
          <w:szCs w:val="24"/>
        </w:rPr>
        <w:t>в лучшем случае</w:t>
      </w:r>
      <w:del w:id="1383" w:author="Пользователь" w:date="2019-11-12T23:19:00Z">
        <w:r w:rsidR="00E46B46" w:rsidDel="002574E9">
          <w:rPr>
            <w:rFonts w:eastAsia="Times New Roman"/>
            <w:sz w:val="24"/>
            <w:szCs w:val="24"/>
          </w:rPr>
          <w:delText>,</w:delText>
        </w:r>
      </w:del>
      <w:r w:rsidR="00E46B46">
        <w:rPr>
          <w:rFonts w:eastAsia="Times New Roman"/>
          <w:sz w:val="24"/>
          <w:szCs w:val="24"/>
        </w:rPr>
        <w:t xml:space="preserve"> </w:t>
      </w:r>
      <w:del w:id="1384" w:author="Пользователь" w:date="2019-11-12T23:19:00Z">
        <w:r w:rsidR="00E46B46" w:rsidDel="002574E9">
          <w:rPr>
            <w:rFonts w:eastAsia="Times New Roman"/>
            <w:sz w:val="24"/>
            <w:szCs w:val="24"/>
          </w:rPr>
          <w:delText xml:space="preserve">отражает </w:delText>
        </w:r>
      </w:del>
      <w:r w:rsidR="00E46B46">
        <w:rPr>
          <w:rFonts w:eastAsia="Times New Roman"/>
          <w:sz w:val="24"/>
          <w:szCs w:val="24"/>
        </w:rPr>
        <w:t xml:space="preserve">лишь некую «уверенность по </w:t>
      </w:r>
      <w:proofErr w:type="spellStart"/>
      <w:r w:rsidR="00E46B46">
        <w:rPr>
          <w:rFonts w:eastAsia="Times New Roman"/>
          <w:sz w:val="24"/>
          <w:szCs w:val="24"/>
        </w:rPr>
        <w:t>сто</w:t>
      </w:r>
      <w:del w:id="1385" w:author="Пользователь" w:date="2019-11-12T23:19:00Z">
        <w:r w:rsidR="00E46B46" w:rsidDel="002574E9">
          <w:rPr>
            <w:rFonts w:eastAsia="Times New Roman"/>
            <w:sz w:val="24"/>
            <w:szCs w:val="24"/>
          </w:rPr>
          <w:delText xml:space="preserve"> </w:delText>
        </w:r>
      </w:del>
      <w:r w:rsidR="00E46B46">
        <w:rPr>
          <w:rFonts w:eastAsia="Times New Roman"/>
          <w:sz w:val="24"/>
          <w:szCs w:val="24"/>
        </w:rPr>
        <w:t>балльной</w:t>
      </w:r>
      <w:proofErr w:type="spellEnd"/>
      <w:r w:rsidR="00E46B46">
        <w:rPr>
          <w:rFonts w:eastAsia="Times New Roman"/>
          <w:sz w:val="24"/>
          <w:szCs w:val="24"/>
        </w:rPr>
        <w:t xml:space="preserve"> шкале». Но бесстрастные автоматы, классифицирующие сообщения в почте, изображения с городских камер</w:t>
      </w:r>
      <w:del w:id="1386" w:author="Пользователь" w:date="2019-11-12T23:20:00Z">
        <w:r w:rsidR="00E46B46" w:rsidDel="002574E9">
          <w:rPr>
            <w:rFonts w:eastAsia="Times New Roman"/>
            <w:sz w:val="24"/>
            <w:szCs w:val="24"/>
          </w:rPr>
          <w:delText>,</w:delText>
        </w:r>
      </w:del>
      <w:r w:rsidR="00E46B46">
        <w:rPr>
          <w:rFonts w:eastAsia="Times New Roman"/>
          <w:sz w:val="24"/>
          <w:szCs w:val="24"/>
        </w:rPr>
        <w:t xml:space="preserve"> или предаварийные состояния сложной техники, выдают результат именно на языке вероятностей.</w:t>
      </w:r>
    </w:p>
    <w:p w14:paraId="40DD48EE" w14:textId="77777777"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0443BA3E" w14:textId="7E07B68B"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 xml:space="preserve"> 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sidR="00804CFE">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54C7F97" w14:textId="6CC85E04"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sidR="00804CFE">
        <w:rPr>
          <w:rFonts w:eastAsia="Times New Roman"/>
          <w:sz w:val="24"/>
          <w:szCs w:val="24"/>
        </w:rPr>
        <w:t>принятая</w:t>
      </w:r>
      <w:r w:rsidR="00804CFE" w:rsidRPr="0029618A">
        <w:rPr>
          <w:rFonts w:eastAsia="Times New Roman"/>
          <w:sz w:val="24"/>
          <w:szCs w:val="24"/>
        </w:rPr>
        <w:t xml:space="preserve"> </w:t>
      </w:r>
      <w:r w:rsidRPr="0029618A">
        <w:rPr>
          <w:rFonts w:eastAsia="Times New Roman"/>
          <w:sz w:val="24"/>
          <w:szCs w:val="24"/>
        </w:rPr>
        <w:t>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2C79DFE" w14:textId="7D44BE2C"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sidR="00804CFE">
        <w:rPr>
          <w:rFonts w:eastAsia="Times New Roman"/>
          <w:sz w:val="24"/>
          <w:szCs w:val="24"/>
        </w:rPr>
        <w:t xml:space="preserve">: </w:t>
      </w:r>
      <w:r w:rsidRPr="0029618A">
        <w:rPr>
          <w:rFonts w:eastAsia="Times New Roman"/>
          <w:sz w:val="24"/>
          <w:szCs w:val="24"/>
        </w:rPr>
        <w:t xml:space="preserve">не </w:t>
      </w:r>
      <w:r w:rsidRPr="0029618A">
        <w:rPr>
          <w:rFonts w:eastAsia="Times New Roman"/>
          <w:sz w:val="24"/>
          <w:szCs w:val="24"/>
        </w:rPr>
        <w:lastRenderedPageBreak/>
        <w:t xml:space="preserve">просто прочёсывать местность, перебирая квадраты по порядку, а </w:t>
      </w:r>
      <w:r w:rsidR="00804CFE" w:rsidRPr="0029618A">
        <w:rPr>
          <w:rFonts w:eastAsia="Times New Roman"/>
          <w:sz w:val="24"/>
          <w:szCs w:val="24"/>
        </w:rPr>
        <w:t>сосредотачиваться на наиболее вероятных участках</w:t>
      </w:r>
      <w:r w:rsidR="00804CFE">
        <w:rPr>
          <w:rFonts w:eastAsia="Times New Roman"/>
          <w:sz w:val="24"/>
          <w:szCs w:val="24"/>
        </w:rPr>
        <w:t>,</w:t>
      </w:r>
      <w:r w:rsidR="00804CFE" w:rsidRPr="0029618A">
        <w:rPr>
          <w:rFonts w:eastAsia="Times New Roman"/>
          <w:sz w:val="24"/>
          <w:szCs w:val="24"/>
        </w:rPr>
        <w:t xml:space="preserve"> </w:t>
      </w:r>
      <w:r w:rsidRPr="0029618A">
        <w:rPr>
          <w:rFonts w:eastAsia="Times New Roman"/>
          <w:sz w:val="24"/>
          <w:szCs w:val="24"/>
        </w:rPr>
        <w:t>экономя драгоценное время.</w:t>
      </w:r>
    </w:p>
    <w:p w14:paraId="4F0506D1" w14:textId="736E04C7" w:rsidR="008E2D65" w:rsidRPr="0029618A" w:rsidRDefault="00662FA5">
      <w:pPr>
        <w:spacing w:line="288" w:lineRule="auto"/>
        <w:ind w:firstLine="400"/>
        <w:jc w:val="both"/>
        <w:rPr>
          <w:rFonts w:eastAsia="Times New Roman"/>
          <w:sz w:val="24"/>
          <w:szCs w:val="24"/>
        </w:rPr>
      </w:pPr>
      <w:r w:rsidRPr="0029618A">
        <w:rPr>
          <w:rFonts w:eastAsia="Times New Roman"/>
          <w:sz w:val="24"/>
          <w:szCs w:val="24"/>
        </w:rPr>
        <w:t>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концов, если искомое будет найдено, оно, скорее всего, окажется в квадрате</w:t>
      </w:r>
      <w:r w:rsidR="00804CFE">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0EE36F33" w14:textId="5D066F5A" w:rsidR="008E2D65" w:rsidRPr="0029618A" w:rsidRDefault="00E46B46">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w:t>
      </w:r>
      <w:proofErr w:type="spellStart"/>
      <w:r>
        <w:rPr>
          <w:rFonts w:eastAsia="Times New Roman"/>
          <w:sz w:val="24"/>
          <w:szCs w:val="24"/>
          <w:highlight w:val="white"/>
        </w:rPr>
        <w:t>Мёрфи</w:t>
      </w:r>
      <w:proofErr w:type="spellEnd"/>
      <w:r>
        <w:rPr>
          <w:rFonts w:eastAsia="Times New Roman"/>
          <w:sz w:val="24"/>
          <w:szCs w:val="24"/>
          <w:highlight w:val="white"/>
        </w:rPr>
        <w:t>:</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00662FA5"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sidR="009C691B">
        <w:rPr>
          <w:rFonts w:eastAsia="Times New Roman"/>
          <w:sz w:val="24"/>
          <w:szCs w:val="24"/>
        </w:rPr>
        <w:t>в</w:t>
      </w:r>
      <w:r w:rsidR="009C691B" w:rsidRPr="0029618A">
        <w:rPr>
          <w:rFonts w:eastAsia="Times New Roman"/>
          <w:sz w:val="24"/>
          <w:szCs w:val="24"/>
        </w:rPr>
        <w:t xml:space="preserve"> </w:t>
      </w:r>
      <w:r w:rsidR="00662FA5" w:rsidRPr="0029618A">
        <w:rPr>
          <w:rFonts w:eastAsia="Times New Roman"/>
          <w:sz w:val="24"/>
          <w:szCs w:val="24"/>
        </w:rPr>
        <w:t>карман</w:t>
      </w:r>
      <w:r w:rsidR="009C691B">
        <w:rPr>
          <w:rFonts w:eastAsia="Times New Roman"/>
          <w:sz w:val="24"/>
          <w:szCs w:val="24"/>
        </w:rPr>
        <w:t>ах</w:t>
      </w:r>
      <w:r w:rsidR="00662FA5" w:rsidRPr="0029618A">
        <w:rPr>
          <w:rFonts w:eastAsia="Times New Roman"/>
          <w:sz w:val="24"/>
          <w:szCs w:val="24"/>
        </w:rPr>
        <w:t xml:space="preserve">, оставшихся непроверенными. </w:t>
      </w:r>
      <w:r w:rsidR="00240366">
        <w:rPr>
          <w:rFonts w:eastAsia="Times New Roman"/>
          <w:sz w:val="24"/>
          <w:szCs w:val="24"/>
        </w:rPr>
        <w:t>С</w:t>
      </w:r>
      <w:r w:rsidR="00662FA5"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sidR="00240366">
        <w:rPr>
          <w:rFonts w:eastAsia="Times New Roman"/>
          <w:sz w:val="24"/>
          <w:szCs w:val="24"/>
        </w:rPr>
        <w:t xml:space="preserve">видимо, </w:t>
      </w:r>
      <w:r w:rsidR="00662FA5"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sidR="00240366">
        <w:rPr>
          <w:rFonts w:eastAsia="Times New Roman"/>
          <w:sz w:val="24"/>
          <w:szCs w:val="24"/>
        </w:rPr>
        <w:t>и</w:t>
      </w:r>
      <w:r w:rsidR="00662FA5"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462DA0E3" w14:textId="77777777" w:rsidR="008E2D65" w:rsidRPr="0029618A" w:rsidRDefault="008E2D65">
      <w:pPr>
        <w:spacing w:line="288" w:lineRule="auto"/>
        <w:ind w:firstLine="397"/>
        <w:jc w:val="both"/>
        <w:rPr>
          <w:rFonts w:eastAsia="Times New Roman"/>
          <w:sz w:val="24"/>
          <w:szCs w:val="24"/>
        </w:rPr>
      </w:pPr>
    </w:p>
    <w:p w14:paraId="5F82087E" w14:textId="77777777" w:rsidR="008E2D65" w:rsidRPr="0029618A" w:rsidRDefault="00662FA5">
      <w:pPr>
        <w:spacing w:line="288" w:lineRule="auto"/>
        <w:ind w:firstLine="397"/>
        <w:jc w:val="center"/>
        <w:rPr>
          <w:rFonts w:eastAsia="Times New Roman"/>
          <w:sz w:val="24"/>
          <w:szCs w:val="24"/>
        </w:rPr>
      </w:pPr>
      <w:r w:rsidRPr="0029618A">
        <w:rPr>
          <w:rFonts w:eastAsia="Times New Roman"/>
          <w:sz w:val="24"/>
          <w:szCs w:val="24"/>
        </w:rPr>
        <w:t>* * *</w:t>
      </w:r>
    </w:p>
    <w:p w14:paraId="1A8CB66C" w14:textId="77777777" w:rsidR="008E2D65" w:rsidRPr="0029618A" w:rsidRDefault="008E2D65">
      <w:pPr>
        <w:spacing w:line="288" w:lineRule="auto"/>
        <w:ind w:firstLine="397"/>
        <w:jc w:val="center"/>
        <w:rPr>
          <w:rFonts w:eastAsia="Times New Roman"/>
          <w:sz w:val="24"/>
          <w:szCs w:val="24"/>
        </w:rPr>
      </w:pPr>
    </w:p>
    <w:p w14:paraId="233F0F40" w14:textId="1FC2396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Сравнивайте разумно, не ищите в жизни </w:t>
      </w:r>
      <w:commentRangeStart w:id="1387"/>
      <w:r w:rsidRPr="0029618A">
        <w:rPr>
          <w:rFonts w:eastAsia="Times New Roman"/>
          <w:sz w:val="24"/>
          <w:szCs w:val="24"/>
        </w:rPr>
        <w:t>норм</w:t>
      </w:r>
      <w:ins w:id="1388" w:author="Пользователь" w:date="2019-11-12T23:21:00Z">
        <w:r w:rsidR="00295D69">
          <w:rPr>
            <w:rFonts w:eastAsia="Times New Roman"/>
            <w:sz w:val="24"/>
            <w:szCs w:val="24"/>
          </w:rPr>
          <w:t>у</w:t>
        </w:r>
      </w:ins>
      <w:del w:id="1389" w:author="Пользователь" w:date="2019-11-12T23:21:00Z">
        <w:r w:rsidRPr="0029618A" w:rsidDel="00295D69">
          <w:rPr>
            <w:rFonts w:eastAsia="Times New Roman"/>
            <w:sz w:val="24"/>
            <w:szCs w:val="24"/>
          </w:rPr>
          <w:delText>альности</w:delText>
        </w:r>
      </w:del>
      <w:r w:rsidRPr="0029618A">
        <w:rPr>
          <w:rFonts w:eastAsia="Times New Roman"/>
          <w:sz w:val="24"/>
          <w:szCs w:val="24"/>
        </w:rPr>
        <w:t xml:space="preserve"> </w:t>
      </w:r>
      <w:commentRangeEnd w:id="1387"/>
      <w:r w:rsidR="00240366">
        <w:rPr>
          <w:rStyle w:val="af"/>
        </w:rPr>
        <w:commentReference w:id="1387"/>
      </w:r>
      <w:r w:rsidRPr="0029618A">
        <w:rPr>
          <w:rFonts w:eastAsia="Times New Roman"/>
          <w:sz w:val="24"/>
          <w:szCs w:val="24"/>
        </w:rPr>
        <w:t xml:space="preserve">и не бойтесь </w:t>
      </w:r>
      <w:del w:id="1390" w:author="Пользователь" w:date="2019-11-12T23:21:00Z">
        <w:r w:rsidRPr="0029618A" w:rsidDel="00295D69">
          <w:rPr>
            <w:rFonts w:eastAsia="Times New Roman"/>
            <w:sz w:val="24"/>
            <w:szCs w:val="24"/>
          </w:rPr>
          <w:delText>ненормальности</w:delText>
        </w:r>
      </w:del>
      <w:ins w:id="1391" w:author="Пользователь" w:date="2019-11-12T23:21:00Z">
        <w:r w:rsidR="00295D69">
          <w:rPr>
            <w:rFonts w:eastAsia="Times New Roman"/>
            <w:sz w:val="24"/>
            <w:szCs w:val="24"/>
          </w:rPr>
          <w:t>отклонений от нее</w:t>
        </w:r>
      </w:ins>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4538BEB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2CF8B890" w14:textId="77777777" w:rsidR="008E2D65" w:rsidRPr="0029618A" w:rsidRDefault="00662FA5">
      <w:pPr>
        <w:pStyle w:val="1"/>
        <w:spacing w:before="600" w:after="480"/>
        <w:jc w:val="center"/>
        <w:rPr>
          <w:rFonts w:eastAsia="Cambria"/>
          <w:b/>
        </w:rPr>
      </w:pPr>
      <w:bookmarkStart w:id="1392" w:name="_Toc22639642"/>
      <w:r w:rsidRPr="0029618A">
        <w:rPr>
          <w:rFonts w:eastAsia="Cambria"/>
          <w:b/>
        </w:rPr>
        <w:lastRenderedPageBreak/>
        <w:t>Почему уж не везёт, так не везёт?</w:t>
      </w:r>
      <w:bookmarkEnd w:id="1392"/>
    </w:p>
    <w:p w14:paraId="5CCD367D" w14:textId="1E75EBA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Говорят, что жизнь похожа на зебру: то белая полоса, то чёрная…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ещё бывает, что к одной неприятности добавляется другая</w:t>
      </w:r>
      <w:r w:rsidR="00240366">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sidR="00240366">
        <w:rPr>
          <w:rFonts w:eastAsia="Times New Roman"/>
          <w:sz w:val="24"/>
          <w:szCs w:val="24"/>
          <w:highlight w:val="white"/>
        </w:rPr>
        <w:t xml:space="preserve">к </w:t>
      </w:r>
      <w:r w:rsidRPr="0029618A">
        <w:rPr>
          <w:rFonts w:eastAsia="Times New Roman"/>
          <w:sz w:val="24"/>
          <w:szCs w:val="24"/>
          <w:highlight w:val="white"/>
        </w:rPr>
        <w:t>одному! Но самое печальное, что когда становится хорошо и в жизни наступает светлая полоса, то мысли закрадываются нехорошие: ох, не сглазить бы</w:t>
      </w:r>
      <w:r w:rsidR="00240366">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sidR="00240366">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 </w:t>
      </w:r>
      <w:r w:rsidRPr="0029618A">
        <w:rPr>
          <w:rFonts w:eastAsia="Times New Roman"/>
          <w:b/>
          <w:color w:val="0F243E"/>
          <w:sz w:val="24"/>
          <w:szCs w:val="24"/>
        </w:rPr>
        <w:t xml:space="preserve">второй закон </w:t>
      </w:r>
      <w:proofErr w:type="spellStart"/>
      <w:r w:rsidRPr="0029618A">
        <w:rPr>
          <w:rFonts w:eastAsia="Times New Roman"/>
          <w:b/>
          <w:color w:val="0F243E"/>
          <w:sz w:val="24"/>
          <w:szCs w:val="24"/>
        </w:rPr>
        <w:t>Чизхолма</w:t>
      </w:r>
      <w:proofErr w:type="spellEnd"/>
      <w:r w:rsidRPr="0029618A">
        <w:rPr>
          <w:rFonts w:eastAsia="Times New Roman"/>
          <w:sz w:val="24"/>
          <w:szCs w:val="24"/>
          <w:highlight w:val="white"/>
        </w:rPr>
        <w:t xml:space="preserve">: </w:t>
      </w:r>
    </w:p>
    <w:p w14:paraId="47B052DE" w14:textId="77777777" w:rsidR="008E2D65" w:rsidRPr="0029618A" w:rsidRDefault="00662FA5">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5267F958" w14:textId="77777777" w:rsidR="008E2D65" w:rsidRPr="0029618A" w:rsidRDefault="00662FA5">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w:t>
      </w:r>
      <w:proofErr w:type="spellStart"/>
      <w:r w:rsidRPr="0029618A">
        <w:rPr>
          <w:rFonts w:eastAsia="Times New Roman"/>
          <w:sz w:val="24"/>
          <w:szCs w:val="24"/>
          <w:highlight w:val="white"/>
        </w:rPr>
        <w:t>Чизхолм</w:t>
      </w:r>
      <w:proofErr w:type="spellEnd"/>
      <w:r w:rsidRPr="0029618A">
        <w:rPr>
          <w:rFonts w:eastAsia="Times New Roman"/>
          <w:sz w:val="24"/>
          <w:szCs w:val="24"/>
          <w:highlight w:val="white"/>
        </w:rPr>
        <w:t xml:space="preserve">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79D597FB" w14:textId="2CDE176C"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1234716C" w14:textId="77777777" w:rsidR="008E2D65" w:rsidRPr="0029618A" w:rsidRDefault="00662FA5">
      <w:pPr>
        <w:pStyle w:val="2"/>
        <w:spacing w:line="288" w:lineRule="auto"/>
        <w:ind w:firstLine="397"/>
        <w:jc w:val="both"/>
        <w:rPr>
          <w:rFonts w:eastAsia="Times New Roman"/>
          <w:sz w:val="24"/>
          <w:szCs w:val="24"/>
          <w:highlight w:val="white"/>
        </w:rPr>
      </w:pPr>
      <w:bookmarkStart w:id="1393" w:name="_Toc22639643"/>
      <w:r w:rsidRPr="0029618A">
        <w:rPr>
          <w:rFonts w:eastAsia="Cambria"/>
          <w:b/>
          <w:color w:val="4F81BD"/>
          <w:sz w:val="26"/>
          <w:szCs w:val="26"/>
        </w:rPr>
        <w:t>Синтезируем злодейку судьбу</w:t>
      </w:r>
      <w:bookmarkEnd w:id="1393"/>
    </w:p>
    <w:p w14:paraId="00EFEBD1" w14:textId="340032AC" w:rsidR="008E2D65" w:rsidDel="005A4A5F" w:rsidRDefault="00662FA5">
      <w:pPr>
        <w:spacing w:line="288" w:lineRule="auto"/>
        <w:ind w:firstLine="397"/>
        <w:jc w:val="both"/>
        <w:rPr>
          <w:del w:id="1394" w:author="Пользователь" w:date="2019-11-12T23:22:00Z"/>
          <w:rFonts w:eastAsia="Times New Roman"/>
          <w:sz w:val="24"/>
          <w:szCs w:val="24"/>
        </w:rPr>
      </w:pPr>
      <w:del w:id="1395" w:author="Пользователь" w:date="2019-11-12T23:22:00Z">
        <w:r w:rsidRPr="0029618A" w:rsidDel="005A4A5F">
          <w:rPr>
            <w:rFonts w:eastAsia="Times New Roman"/>
            <w:sz w:val="24"/>
            <w:szCs w:val="24"/>
            <w:highlight w:val="white"/>
          </w:rPr>
          <w:delText xml:space="preserve">. </w:delText>
        </w:r>
      </w:del>
    </w:p>
    <w:p w14:paraId="14C0A24F" w14:textId="64B41998" w:rsidR="00DE4B2B" w:rsidRDefault="00EF04A9">
      <w:pPr>
        <w:spacing w:line="288" w:lineRule="auto"/>
        <w:ind w:firstLine="397"/>
        <w:jc w:val="both"/>
        <w:rPr>
          <w:rFonts w:eastAsia="Times New Roman"/>
          <w:sz w:val="24"/>
          <w:szCs w:val="24"/>
        </w:rPr>
      </w:pPr>
      <w:r>
        <w:rPr>
          <w:rFonts w:eastAsia="Times New Roman"/>
          <w:sz w:val="24"/>
          <w:szCs w:val="24"/>
          <w:highlight w:val="white"/>
        </w:rPr>
        <w:t>Наступление</w:t>
      </w:r>
      <w:r w:rsidR="00DE4B2B"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00DE4B2B" w:rsidRPr="0029618A">
        <w:rPr>
          <w:rFonts w:eastAsia="Times New Roman"/>
          <w:i/>
          <w:color w:val="205968"/>
          <w:sz w:val="24"/>
          <w:szCs w:val="24"/>
          <w:highlight w:val="white"/>
        </w:rPr>
        <w:t>пуассоновского потока</w:t>
      </w:r>
      <w:r w:rsidR="00DE4B2B" w:rsidRPr="0029618A">
        <w:rPr>
          <w:rFonts w:eastAsia="Times New Roman"/>
          <w:sz w:val="24"/>
          <w:szCs w:val="24"/>
          <w:highlight w:val="white"/>
        </w:rPr>
        <w:t xml:space="preserve">. Он соответствует многим случайным явлениям </w:t>
      </w:r>
      <w:r w:rsidR="00DE4B2B">
        <w:rPr>
          <w:rFonts w:eastAsia="Times New Roman"/>
          <w:sz w:val="24"/>
          <w:szCs w:val="24"/>
          <w:highlight w:val="white"/>
        </w:rPr>
        <w:t xml:space="preserve">– </w:t>
      </w:r>
      <w:r w:rsidR="00DE4B2B" w:rsidRPr="0029618A">
        <w:rPr>
          <w:rFonts w:eastAsia="Times New Roman"/>
          <w:sz w:val="24"/>
          <w:szCs w:val="24"/>
          <w:highlight w:val="white"/>
        </w:rPr>
        <w:t>от землетрясений до появления покупателей в магазине.</w:t>
      </w:r>
      <w:r w:rsidR="00DE4B2B">
        <w:rPr>
          <w:rFonts w:eastAsia="Times New Roman"/>
          <w:sz w:val="24"/>
          <w:szCs w:val="24"/>
        </w:rPr>
        <w:t xml:space="preserve"> </w:t>
      </w:r>
    </w:p>
    <w:p w14:paraId="55B0C920" w14:textId="2EE5A972" w:rsidR="00DE4B2B" w:rsidRDefault="00DB17DE">
      <w:pPr>
        <w:spacing w:line="288" w:lineRule="auto"/>
        <w:ind w:firstLine="397"/>
        <w:jc w:val="both"/>
        <w:rPr>
          <w:rFonts w:eastAsia="Times New Roman"/>
          <w:sz w:val="24"/>
          <w:szCs w:val="24"/>
        </w:rPr>
      </w:pPr>
      <w:r>
        <w:rPr>
          <w:rFonts w:eastAsia="Times New Roman"/>
          <w:sz w:val="24"/>
          <w:szCs w:val="24"/>
        </w:rPr>
        <w:t>Предположим, что выполнены такие</w:t>
      </w:r>
      <w:r w:rsidR="00DE4B2B">
        <w:rPr>
          <w:rFonts w:eastAsia="Times New Roman"/>
          <w:sz w:val="24"/>
          <w:szCs w:val="24"/>
        </w:rPr>
        <w:t xml:space="preserve"> естественны</w:t>
      </w:r>
      <w:r>
        <w:rPr>
          <w:rFonts w:eastAsia="Times New Roman"/>
          <w:sz w:val="24"/>
          <w:szCs w:val="24"/>
        </w:rPr>
        <w:t>е</w:t>
      </w:r>
      <w:r w:rsidR="00DE4B2B">
        <w:rPr>
          <w:rFonts w:eastAsia="Times New Roman"/>
          <w:sz w:val="24"/>
          <w:szCs w:val="24"/>
        </w:rPr>
        <w:t xml:space="preserve"> условия.</w:t>
      </w:r>
    </w:p>
    <w:p w14:paraId="57654770" w14:textId="1FC766FE" w:rsidR="00DE4B2B" w:rsidRDefault="00DE4B2B">
      <w:pPr>
        <w:spacing w:line="288" w:lineRule="auto"/>
        <w:ind w:firstLine="397"/>
        <w:jc w:val="both"/>
        <w:rPr>
          <w:rFonts w:eastAsia="Times New Roman"/>
          <w:sz w:val="24"/>
          <w:szCs w:val="24"/>
        </w:rPr>
      </w:pPr>
      <w:r>
        <w:rPr>
          <w:rFonts w:eastAsia="Times New Roman"/>
          <w:sz w:val="24"/>
          <w:szCs w:val="24"/>
        </w:rPr>
        <w:t xml:space="preserve">1) Если есть два непересекающихся отрезка времени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1</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2</m:t>
            </m:r>
          </m:sub>
        </m:sSub>
        <m:r>
          <w:rPr>
            <w:rFonts w:ascii="Cambria Math" w:eastAsia="Times New Roman" w:hAnsi="Cambria Math"/>
            <w:sz w:val="24"/>
            <w:szCs w:val="24"/>
          </w:rPr>
          <m:t>]</m:t>
        </m:r>
      </m:oMath>
      <w:r w:rsidRPr="00BB52AF">
        <w:rPr>
          <w:rFonts w:eastAsia="Times New Roman"/>
          <w:sz w:val="24"/>
          <w:szCs w:val="24"/>
        </w:rPr>
        <w:t xml:space="preserve"> </w:t>
      </w:r>
      <w:r>
        <w:rPr>
          <w:rFonts w:eastAsia="Times New Roman"/>
          <w:sz w:val="24"/>
          <w:szCs w:val="24"/>
        </w:rPr>
        <w:t xml:space="preserve">и </w:t>
      </w:r>
      <m:oMath>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3</m:t>
            </m:r>
          </m:sub>
        </m:sSub>
        <m:r>
          <w:rPr>
            <w:rFonts w:ascii="Cambria Math" w:eastAsia="Times New Roman" w:hAnsi="Cambria Math"/>
            <w:sz w:val="24"/>
            <w:szCs w:val="24"/>
          </w:rPr>
          <m:t xml:space="preserve">, </m:t>
        </m:r>
        <m:sSub>
          <m:sSubPr>
            <m:ctrlPr>
              <w:rPr>
                <w:rFonts w:ascii="Cambria Math" w:eastAsia="Times New Roman" w:hAnsi="Cambria Math"/>
                <w:i/>
                <w:sz w:val="24"/>
                <w:szCs w:val="24"/>
              </w:rPr>
            </m:ctrlPr>
          </m:sSubPr>
          <m:e>
            <m:r>
              <w:rPr>
                <w:rFonts w:ascii="Cambria Math" w:eastAsia="Times New Roman" w:hAnsi="Cambria Math"/>
                <w:sz w:val="24"/>
                <w:szCs w:val="24"/>
                <w:lang w:val="en-US"/>
              </w:rPr>
              <m:t>t</m:t>
            </m:r>
          </m:e>
          <m:sub>
            <m:r>
              <w:rPr>
                <w:rFonts w:ascii="Cambria Math" w:eastAsia="Times New Roman" w:hAnsi="Cambria Math"/>
                <w:sz w:val="24"/>
                <w:szCs w:val="24"/>
              </w:rPr>
              <m:t>4</m:t>
            </m:r>
          </m:sub>
        </m:sSub>
        <m:r>
          <w:rPr>
            <w:rFonts w:ascii="Cambria Math" w:eastAsia="Times New Roman" w:hAnsi="Cambria Math"/>
            <w:sz w:val="24"/>
            <w:szCs w:val="24"/>
          </w:rPr>
          <m:t>]</m:t>
        </m:r>
      </m:oMath>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02C05BEF" w14:textId="15A161E6" w:rsidR="00DE4B2B" w:rsidRDefault="00DE4B2B">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w:t>
      </w:r>
      <w:r w:rsidR="00744C42">
        <w:rPr>
          <w:rFonts w:eastAsia="Times New Roman"/>
          <w:sz w:val="24"/>
          <w:szCs w:val="24"/>
        </w:rPr>
        <w:t xml:space="preserve">каком-либо </w:t>
      </w:r>
      <w:r>
        <w:rPr>
          <w:rFonts w:eastAsia="Times New Roman"/>
          <w:sz w:val="24"/>
          <w:szCs w:val="24"/>
        </w:rPr>
        <w:t>отрезке времени, зависит</w:t>
      </w:r>
      <w:r w:rsidR="00DB17DE">
        <w:rPr>
          <w:rFonts w:eastAsia="Times New Roman"/>
          <w:sz w:val="24"/>
          <w:szCs w:val="24"/>
        </w:rPr>
        <w:t xml:space="preserve"> только</w:t>
      </w:r>
      <w:r>
        <w:rPr>
          <w:rFonts w:eastAsia="Times New Roman"/>
          <w:sz w:val="24"/>
          <w:szCs w:val="24"/>
        </w:rPr>
        <w:t xml:space="preserve"> от длины отрезка, но не зависит от положения этого отрезка (стационарность). </w:t>
      </w:r>
    </w:p>
    <w:p w14:paraId="4E6DCE8A" w14:textId="5FFD47CF" w:rsidR="00DB17DE" w:rsidRDefault="00DB17DE">
      <w:pPr>
        <w:spacing w:line="288" w:lineRule="auto"/>
        <w:ind w:firstLine="397"/>
        <w:jc w:val="both"/>
        <w:rPr>
          <w:rFonts w:eastAsia="Times New Roman"/>
          <w:sz w:val="24"/>
          <w:szCs w:val="24"/>
        </w:rPr>
      </w:pPr>
      <w:r>
        <w:rPr>
          <w:rFonts w:eastAsia="Times New Roman"/>
          <w:sz w:val="24"/>
          <w:szCs w:val="24"/>
        </w:rPr>
        <w:lastRenderedPageBreak/>
        <w:t>3) Вероятность, что два события происходят одновременно, пренебрежимо мала (ординарность).</w:t>
      </w:r>
    </w:p>
    <w:p w14:paraId="12B8CCBC" w14:textId="75B4CE4D" w:rsidR="00DB17DE" w:rsidRPr="007511C7" w:rsidRDefault="00DB17DE">
      <w:pPr>
        <w:spacing w:line="288" w:lineRule="auto"/>
        <w:ind w:firstLine="397"/>
        <w:jc w:val="both"/>
        <w:rPr>
          <w:rFonts w:eastAsia="Times New Roman"/>
          <w:sz w:val="24"/>
          <w:szCs w:val="24"/>
        </w:rPr>
      </w:pPr>
      <w:r>
        <w:rPr>
          <w:rFonts w:eastAsia="Times New Roman"/>
          <w:sz w:val="24"/>
          <w:szCs w:val="24"/>
        </w:rPr>
        <w:t>Тогда можно показать, что число событий, попадающих на отрезок</w:t>
      </w:r>
      <w:r w:rsidR="0038114B">
        <w:rPr>
          <w:rFonts w:eastAsia="Times New Roman"/>
          <w:sz w:val="24"/>
          <w:szCs w:val="24"/>
        </w:rPr>
        <w:t xml:space="preserve"> длины </w:t>
      </w:r>
      <m:oMath>
        <m:r>
          <w:rPr>
            <w:rFonts w:ascii="Cambria Math" w:eastAsia="Times New Roman" w:hAnsi="Cambria Math"/>
            <w:sz w:val="24"/>
            <w:szCs w:val="24"/>
            <w:lang w:val="en-US"/>
          </w:rPr>
          <m:t>t</m:t>
        </m:r>
      </m:oMath>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007511C7" w:rsidRPr="00BB52AF">
        <w:rPr>
          <w:rFonts w:eastAsia="Times New Roman"/>
          <w:sz w:val="24"/>
          <w:szCs w:val="24"/>
        </w:rPr>
        <w:t xml:space="preserve"> </w:t>
      </w:r>
      <w:r w:rsidR="007511C7">
        <w:rPr>
          <w:rFonts w:eastAsia="Times New Roman"/>
          <w:sz w:val="24"/>
          <w:szCs w:val="24"/>
        </w:rPr>
        <w:t xml:space="preserve">вероятность </w:t>
      </w:r>
      <m:oMath>
        <m:sSub>
          <m:sSubPr>
            <m:ctrlPr>
              <w:rPr>
                <w:rFonts w:ascii="Cambria Math" w:eastAsia="Times New Roman" w:hAnsi="Cambria Math"/>
                <w:i/>
                <w:sz w:val="24"/>
                <w:szCs w:val="24"/>
              </w:rPr>
            </m:ctrlPr>
          </m:sSubPr>
          <m:e>
            <m:r>
              <w:rPr>
                <w:rFonts w:ascii="Cambria Math" w:eastAsia="Times New Roman" w:hAnsi="Cambria Math"/>
                <w:sz w:val="24"/>
                <w:szCs w:val="24"/>
                <w:lang w:val="en-US"/>
              </w:rPr>
              <m:t>P</m:t>
            </m:r>
          </m:e>
          <m:sub>
            <m:r>
              <w:rPr>
                <w:rFonts w:ascii="Cambria Math" w:eastAsia="Times New Roman" w:hAnsi="Cambria Math"/>
                <w:sz w:val="24"/>
                <w:szCs w:val="24"/>
              </w:rPr>
              <m:t>m</m:t>
            </m:r>
          </m:sub>
        </m:sSub>
      </m:oMath>
      <w:r w:rsidR="007511C7" w:rsidRPr="00BB52AF">
        <w:rPr>
          <w:rFonts w:eastAsia="Times New Roman"/>
          <w:sz w:val="24"/>
          <w:szCs w:val="24"/>
        </w:rPr>
        <w:t xml:space="preserve"> </w:t>
      </w:r>
      <w:r w:rsidR="007511C7">
        <w:rPr>
          <w:rFonts w:eastAsia="Times New Roman"/>
          <w:sz w:val="24"/>
          <w:szCs w:val="24"/>
        </w:rPr>
        <w:t xml:space="preserve">того, что на </w:t>
      </w:r>
      <w:r w:rsidR="00744C42">
        <w:rPr>
          <w:rFonts w:eastAsia="Times New Roman"/>
          <w:sz w:val="24"/>
          <w:szCs w:val="24"/>
        </w:rPr>
        <w:t xml:space="preserve">этом </w:t>
      </w:r>
      <w:r w:rsidR="007511C7">
        <w:rPr>
          <w:rFonts w:eastAsia="Times New Roman"/>
          <w:sz w:val="24"/>
          <w:szCs w:val="24"/>
        </w:rPr>
        <w:t xml:space="preserve">отрезке </w:t>
      </w:r>
      <w:r w:rsidR="001D7C41">
        <w:rPr>
          <w:rFonts w:eastAsia="Times New Roman"/>
          <w:sz w:val="24"/>
          <w:szCs w:val="24"/>
        </w:rPr>
        <w:t>произойдет</w:t>
      </w:r>
      <w:r w:rsidR="007511C7">
        <w:rPr>
          <w:rFonts w:eastAsia="Times New Roman"/>
          <w:sz w:val="24"/>
          <w:szCs w:val="24"/>
        </w:rPr>
        <w:t xml:space="preserve"> </w:t>
      </w:r>
      <m:oMath>
        <m:r>
          <w:rPr>
            <w:rFonts w:ascii="Cambria Math" w:eastAsia="Times New Roman" w:hAnsi="Cambria Math"/>
            <w:sz w:val="24"/>
            <w:szCs w:val="24"/>
            <w:lang w:val="en-US"/>
          </w:rPr>
          <m:t>m</m:t>
        </m:r>
      </m:oMath>
      <w:r w:rsidR="007511C7">
        <w:rPr>
          <w:rFonts w:eastAsia="Times New Roman"/>
          <w:sz w:val="24"/>
          <w:szCs w:val="24"/>
        </w:rPr>
        <w:t xml:space="preserve"> событий, </w:t>
      </w:r>
      <w:r w:rsidR="00F66D72">
        <w:rPr>
          <w:rFonts w:eastAsia="Times New Roman"/>
          <w:sz w:val="24"/>
          <w:szCs w:val="24"/>
        </w:rPr>
        <w:t>определяется так:</w:t>
      </w:r>
    </w:p>
    <w:p w14:paraId="347B52D3" w14:textId="0D63E234" w:rsidR="00DB17DE" w:rsidRPr="00EF04A9" w:rsidRDefault="007E072C">
      <w:pPr>
        <w:spacing w:line="288" w:lineRule="auto"/>
        <w:ind w:firstLine="397"/>
        <w:jc w:val="both"/>
        <w:rPr>
          <w:rFonts w:eastAsia="Times New Roman"/>
          <w:i/>
          <w:sz w:val="24"/>
          <w:szCs w:val="24"/>
        </w:rPr>
      </w:pPr>
      <m:oMathPara>
        <m:oMath>
          <m:sSub>
            <m:sSubPr>
              <m:ctrlPr>
                <w:rPr>
                  <w:rFonts w:ascii="Cambria Math" w:eastAsia="Times New Roman" w:hAnsi="Cambria Math"/>
                  <w:i/>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m</m:t>
              </m:r>
            </m:sub>
          </m:sSub>
          <m:r>
            <w:rPr>
              <w:rFonts w:ascii="Cambria Math" w:eastAsia="Times New Roman" w:hAnsi="Cambria Math"/>
              <w:sz w:val="24"/>
              <w:szCs w:val="24"/>
            </w:rPr>
            <m:t>=</m:t>
          </m:r>
          <m:f>
            <m:fPr>
              <m:ctrlPr>
                <w:rPr>
                  <w:rFonts w:ascii="Cambria Math" w:eastAsia="Times New Roman" w:hAnsi="Cambria Math"/>
                  <w:i/>
                  <w:sz w:val="24"/>
                  <w:szCs w:val="24"/>
                </w:rPr>
              </m:ctrlPr>
            </m:fPr>
            <m:num>
              <m:sSup>
                <m:sSupPr>
                  <m:ctrlPr>
                    <w:rPr>
                      <w:rFonts w:ascii="Cambria Math" w:eastAsia="Times New Roman" w:hAnsi="Cambria Math"/>
                      <w:i/>
                      <w:sz w:val="24"/>
                      <w:szCs w:val="24"/>
                    </w:rPr>
                  </m:ctrlPr>
                </m:sSupPr>
                <m:e>
                  <m:r>
                    <w:rPr>
                      <w:rFonts w:ascii="Cambria Math" w:eastAsia="Times New Roman" w:hAnsi="Cambria Math"/>
                      <w:sz w:val="24"/>
                      <w:szCs w:val="24"/>
                    </w:rPr>
                    <m:t>(λt)</m:t>
                  </m:r>
                </m:e>
                <m:sup>
                  <m:r>
                    <w:rPr>
                      <w:rFonts w:ascii="Cambria Math" w:eastAsia="Times New Roman" w:hAnsi="Cambria Math"/>
                      <w:sz w:val="24"/>
                      <w:szCs w:val="24"/>
                    </w:rPr>
                    <m:t>m</m:t>
                  </m:r>
                </m:sup>
              </m:sSup>
              <m:sSup>
                <m:sSupPr>
                  <m:ctrlPr>
                    <w:rPr>
                      <w:rFonts w:ascii="Cambria Math" w:eastAsia="Times New Roman" w:hAnsi="Cambria Math"/>
                      <w:i/>
                      <w:sz w:val="24"/>
                      <w:szCs w:val="24"/>
                    </w:rPr>
                  </m:ctrlPr>
                </m:sSupPr>
                <m:e>
                  <m:r>
                    <w:rPr>
                      <w:rFonts w:ascii="Cambria Math" w:eastAsia="Times New Roman" w:hAnsi="Cambria Math"/>
                      <w:sz w:val="24"/>
                      <w:szCs w:val="24"/>
                    </w:rPr>
                    <m:t>e</m:t>
                  </m:r>
                </m:e>
                <m:sup>
                  <m:r>
                    <w:rPr>
                      <w:rFonts w:ascii="Cambria Math" w:eastAsia="Times New Roman" w:hAnsi="Cambria Math"/>
                      <w:sz w:val="24"/>
                      <w:szCs w:val="24"/>
                    </w:rPr>
                    <m:t>-λt</m:t>
                  </m:r>
                </m:sup>
              </m:sSup>
            </m:num>
            <m:den>
              <m:r>
                <w:rPr>
                  <w:rFonts w:ascii="Cambria Math" w:eastAsia="Times New Roman" w:hAnsi="Cambria Math"/>
                  <w:sz w:val="24"/>
                  <w:szCs w:val="24"/>
                </w:rPr>
                <m:t>m!</m:t>
              </m:r>
            </m:den>
          </m:f>
        </m:oMath>
      </m:oMathPara>
    </w:p>
    <w:p w14:paraId="4BE9A807" w14:textId="70CC1AEB" w:rsidR="00EF04A9" w:rsidRPr="00BB52AF" w:rsidRDefault="00EF04A9">
      <w:pPr>
        <w:spacing w:line="288" w:lineRule="auto"/>
        <w:ind w:firstLine="397"/>
        <w:jc w:val="both"/>
        <w:rPr>
          <w:rFonts w:eastAsia="Times New Roman"/>
          <w:i/>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 xml:space="preserve">Например, при измерении времени в днях значению параметра </w:t>
      </w:r>
      <m:oMath>
        <m:r>
          <w:rPr>
            <w:rFonts w:ascii="Cambria Math" w:eastAsia="Cambria Math" w:hAnsi="Cambria Math"/>
            <w:color w:val="222222"/>
            <w:sz w:val="24"/>
            <w:szCs w:val="24"/>
            <w:highlight w:val="white"/>
          </w:rPr>
          <m:t>λ=1/7</m:t>
        </m:r>
      </m:oMath>
      <w:r w:rsidRPr="0029618A">
        <w:rPr>
          <w:rFonts w:eastAsia="Times New Roman"/>
          <w:sz w:val="24"/>
          <w:szCs w:val="24"/>
          <w:highlight w:val="white"/>
        </w:rPr>
        <w:t xml:space="preserve"> будет соответствовать цепочка случайных событий, в среднем случающихся раз в неделю. Это вовсе не о</w:t>
      </w:r>
      <w:proofErr w:type="spellStart"/>
      <w:r w:rsidRPr="0029618A">
        <w:rPr>
          <w:rFonts w:eastAsia="Times New Roman"/>
          <w:sz w:val="24"/>
          <w:szCs w:val="24"/>
          <w:highlight w:val="white"/>
        </w:rPr>
        <w:t>значает</w:t>
      </w:r>
      <w:proofErr w:type="spellEnd"/>
      <w:r w:rsidRPr="0029618A">
        <w:rPr>
          <w:rFonts w:eastAsia="Times New Roman"/>
          <w:sz w:val="24"/>
          <w:szCs w:val="24"/>
          <w:highlight w:val="white"/>
        </w:rPr>
        <w:t xml:space="preserve">, что 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 xml:space="preserve">в году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событий (в среднем за много лет)</w:t>
      </w:r>
      <w:r w:rsidR="001D7C41">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r w:rsidR="001D7C41">
        <w:rPr>
          <w:rFonts w:eastAsia="Times New Roman"/>
          <w:sz w:val="24"/>
          <w:szCs w:val="24"/>
          <w:highlight w:val="white"/>
        </w:rPr>
        <w:t xml:space="preserve">На следующем рисунке взяты </w:t>
      </w:r>
      <m:oMath>
        <m:r>
          <w:rPr>
            <w:rFonts w:ascii="Cambria Math" w:eastAsia="Cambria Math" w:hAnsi="Cambria Math"/>
            <w:sz w:val="24"/>
            <w:szCs w:val="24"/>
            <w:highlight w:val="white"/>
          </w:rPr>
          <m:t>52</m:t>
        </m:r>
      </m:oMath>
      <w:r w:rsidRPr="0029618A">
        <w:rPr>
          <w:rFonts w:eastAsia="Times New Roman"/>
          <w:sz w:val="24"/>
          <w:szCs w:val="24"/>
          <w:highlight w:val="white"/>
        </w:rPr>
        <w:t xml:space="preserve"> случайных равномерно распределённых даты в году, </w:t>
      </w:r>
      <w:r w:rsidR="001D7C41">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sidR="001D7C41">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sidR="001D7C41">
        <w:rPr>
          <w:rFonts w:eastAsia="Times New Roman"/>
          <w:sz w:val="24"/>
          <w:szCs w:val="24"/>
        </w:rPr>
        <w:t>.</w:t>
      </w:r>
    </w:p>
    <w:p w14:paraId="0F36718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7706087" wp14:editId="3D340238">
            <wp:extent cx="5660385" cy="445903"/>
            <wp:effectExtent l="0" t="0" r="0" b="0"/>
            <wp:docPr id="18" name="image15.png" descr="https://habrastorage.org/webt/ht/c9/va/htc9vaa7uuej8k_a4dvocc-8qsc.png"/>
            <wp:cNvGraphicFramePr/>
            <a:graphic xmlns:a="http://schemas.openxmlformats.org/drawingml/2006/main">
              <a:graphicData uri="http://schemas.openxmlformats.org/drawingml/2006/picture">
                <pic:pic xmlns:pic="http://schemas.openxmlformats.org/drawingml/2006/picture">
                  <pic:nvPicPr>
                    <pic:cNvPr id="0" name="image15.png" descr="https://habrastorage.org/webt/ht/c9/va/htc9vaa7uuej8k_a4dvocc-8qsc.png"/>
                    <pic:cNvPicPr preferRelativeResize="0"/>
                  </pic:nvPicPr>
                  <pic:blipFill>
                    <a:blip r:embed="rId59" cstate="print"/>
                    <a:srcRect/>
                    <a:stretch>
                      <a:fillRect/>
                    </a:stretch>
                  </pic:blipFill>
                  <pic:spPr>
                    <a:xfrm>
                      <a:off x="0" y="0"/>
                      <a:ext cx="5660385" cy="445903"/>
                    </a:xfrm>
                    <a:prstGeom prst="rect">
                      <a:avLst/>
                    </a:prstGeom>
                    <a:ln/>
                  </pic:spPr>
                </pic:pic>
              </a:graphicData>
            </a:graphic>
          </wp:inline>
        </w:drawing>
      </w:r>
    </w:p>
    <w:p w14:paraId="36AD9E76"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w:t>
      </w:r>
      <w:commentRangeStart w:id="1396"/>
      <w:r w:rsidRPr="0029618A">
        <w:rPr>
          <w:rFonts w:eastAsia="Times New Roman"/>
          <w:i/>
          <w:sz w:val="24"/>
          <w:szCs w:val="24"/>
          <w:highlight w:val="white"/>
        </w:rPr>
        <w:t>события</w:t>
      </w:r>
      <w:commentRangeEnd w:id="1396"/>
      <w:r w:rsidR="005A4A5F">
        <w:rPr>
          <w:rStyle w:val="af"/>
        </w:rPr>
        <w:commentReference w:id="1396"/>
      </w:r>
      <w:r w:rsidRPr="0029618A">
        <w:rPr>
          <w:rFonts w:eastAsia="Times New Roman"/>
          <w:i/>
          <w:sz w:val="24"/>
          <w:szCs w:val="24"/>
          <w:highlight w:val="white"/>
        </w:rPr>
        <w:t>.</w:t>
      </w:r>
    </w:p>
    <w:p w14:paraId="3DA4DB1D" w14:textId="3ED1BAEE" w:rsidR="008E2D65" w:rsidRPr="0029618A" w:rsidRDefault="001D7C41">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00662FA5" w:rsidRPr="0029618A">
        <w:rPr>
          <w:rFonts w:eastAsia="Times New Roman"/>
          <w:sz w:val="24"/>
          <w:szCs w:val="24"/>
          <w:highlight w:val="white"/>
        </w:rPr>
        <w:t>о какой-либо периодичности в этих событиях речь не идёт</w:t>
      </w:r>
      <w:r w:rsidR="001D7FA7">
        <w:rPr>
          <w:rFonts w:eastAsia="Times New Roman"/>
          <w:sz w:val="24"/>
          <w:szCs w:val="24"/>
          <w:highlight w:val="white"/>
        </w:rPr>
        <w:t>:</w:t>
      </w:r>
      <w:r w:rsidR="00662FA5"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7876B93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0F45FCC2" wp14:editId="0AFE4CDC">
            <wp:extent cx="4399968" cy="2448628"/>
            <wp:effectExtent l="0" t="0" r="0" b="0"/>
            <wp:docPr id="14" name="image8.png" descr="https://habrastorage.org/webt/01/my/_i/01my_i87c3jrsghw5ax4ygrq6fw.png"/>
            <wp:cNvGraphicFramePr/>
            <a:graphic xmlns:a="http://schemas.openxmlformats.org/drawingml/2006/main">
              <a:graphicData uri="http://schemas.openxmlformats.org/drawingml/2006/picture">
                <pic:pic xmlns:pic="http://schemas.openxmlformats.org/drawingml/2006/picture">
                  <pic:nvPicPr>
                    <pic:cNvPr id="0" name="image8.png" descr="https://habrastorage.org/webt/01/my/_i/01my_i87c3jrsghw5ax4ygrq6fw.png"/>
                    <pic:cNvPicPr preferRelativeResize="0"/>
                  </pic:nvPicPr>
                  <pic:blipFill>
                    <a:blip r:embed="rId60" cstate="print"/>
                    <a:srcRect/>
                    <a:stretch>
                      <a:fillRect/>
                    </a:stretch>
                  </pic:blipFill>
                  <pic:spPr>
                    <a:xfrm>
                      <a:off x="0" y="0"/>
                      <a:ext cx="4399968" cy="2448628"/>
                    </a:xfrm>
                    <a:prstGeom prst="rect">
                      <a:avLst/>
                    </a:prstGeom>
                    <a:ln/>
                  </pic:spPr>
                </pic:pic>
              </a:graphicData>
            </a:graphic>
          </wp:inline>
        </w:drawing>
      </w:r>
    </w:p>
    <w:p w14:paraId="7DABFFA4"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4A7B2B3E" w14:textId="2CE605A3" w:rsidR="008E2D65" w:rsidRPr="0029618A" w:rsidRDefault="001D7C41">
      <w:pPr>
        <w:spacing w:line="288" w:lineRule="auto"/>
        <w:ind w:firstLine="397"/>
        <w:jc w:val="both"/>
        <w:rPr>
          <w:rFonts w:eastAsia="Times New Roman"/>
          <w:sz w:val="24"/>
          <w:szCs w:val="24"/>
          <w:highlight w:val="white"/>
        </w:rPr>
      </w:pPr>
      <w:r>
        <w:rPr>
          <w:rFonts w:eastAsia="Times New Roman"/>
          <w:sz w:val="24"/>
          <w:szCs w:val="24"/>
          <w:highlight w:val="white"/>
        </w:rPr>
        <w:t xml:space="preserve">Промежутки времени между соседними пуассоновскими событиями имеют экспоненциальное распределение </w:t>
      </w:r>
      <w:r w:rsidR="008313A8">
        <w:rPr>
          <w:rFonts w:eastAsia="Times New Roman"/>
          <w:sz w:val="24"/>
          <w:szCs w:val="24"/>
          <w:highlight w:val="white"/>
        </w:rPr>
        <w:t>с</w:t>
      </w:r>
      <w:r>
        <w:rPr>
          <w:rFonts w:eastAsia="Times New Roman"/>
          <w:sz w:val="24"/>
          <w:szCs w:val="24"/>
          <w:highlight w:val="white"/>
        </w:rPr>
        <w:t xml:space="preserve"> плотность</w:t>
      </w:r>
      <w:r w:rsidR="008313A8">
        <w:rPr>
          <w:rFonts w:eastAsia="Times New Roman"/>
          <w:sz w:val="24"/>
          <w:szCs w:val="24"/>
          <w:highlight w:val="white"/>
        </w:rPr>
        <w:t>ю</w:t>
      </w:r>
      <w:r>
        <w:rPr>
          <w:rFonts w:eastAsia="Times New Roman"/>
          <w:sz w:val="24"/>
          <w:szCs w:val="24"/>
          <w:highlight w:val="white"/>
        </w:rPr>
        <w:t xml:space="preserve"> </w:t>
      </w:r>
      <m:oMath>
        <m:r>
          <w:rPr>
            <w:rFonts w:ascii="Cambria Math" w:eastAsia="Cambria Math" w:hAnsi="Cambria Math"/>
            <w:color w:val="222222"/>
            <w:sz w:val="24"/>
            <w:szCs w:val="24"/>
            <w:highlight w:val="white"/>
          </w:rPr>
          <m:t>λ</m:t>
        </m:r>
        <m:sSup>
          <m:sSupPr>
            <m:ctrlPr>
              <w:rPr>
                <w:rFonts w:ascii="Cambria Math" w:eastAsia="Times New Roman" w:hAnsi="Cambria Math"/>
                <w:i/>
                <w:color w:val="222222"/>
                <w:sz w:val="24"/>
                <w:szCs w:val="24"/>
              </w:rPr>
            </m:ctrlPr>
          </m:sSupPr>
          <m:e>
            <m:r>
              <w:rPr>
                <w:rFonts w:ascii="Cambria Math" w:eastAsia="Times New Roman" w:hAnsi="Cambria Math"/>
                <w:color w:val="222222"/>
                <w:sz w:val="24"/>
                <w:szCs w:val="24"/>
                <w:lang w:val="en-US"/>
              </w:rPr>
              <m:t>e</m:t>
            </m:r>
          </m:e>
          <m:sup>
            <m:r>
              <w:rPr>
                <w:rFonts w:ascii="Cambria Math" w:eastAsia="Times New Roman" w:hAnsi="Cambria Math"/>
                <w:color w:val="222222"/>
                <w:sz w:val="24"/>
                <w:szCs w:val="24"/>
              </w:rPr>
              <m:t>-</m:t>
            </m:r>
            <m:r>
              <w:rPr>
                <w:rFonts w:ascii="Cambria Math" w:eastAsia="Cambria Math" w:hAnsi="Cambria Math"/>
                <w:color w:val="222222"/>
                <w:sz w:val="24"/>
                <w:szCs w:val="24"/>
                <w:highlight w:val="white"/>
              </w:rPr>
              <m:t>λ</m:t>
            </m:r>
            <m:r>
              <w:rPr>
                <w:rFonts w:ascii="Cambria Math" w:eastAsia="Cambria Math" w:hAnsi="Cambria Math"/>
                <w:color w:val="222222"/>
                <w:sz w:val="24"/>
                <w:szCs w:val="24"/>
              </w:rPr>
              <m:t>t</m:t>
            </m:r>
          </m:sup>
        </m:sSup>
      </m:oMath>
      <w:r w:rsidR="008313A8">
        <w:rPr>
          <w:rFonts w:eastAsia="Times New Roman"/>
          <w:sz w:val="24"/>
          <w:szCs w:val="24"/>
          <w:highlight w:val="white"/>
        </w:rPr>
        <w:t xml:space="preserve"> (на рисунке для нашего случая она </w:t>
      </w:r>
      <w:r>
        <w:rPr>
          <w:rFonts w:eastAsia="Times New Roman"/>
          <w:sz w:val="24"/>
          <w:szCs w:val="24"/>
          <w:highlight w:val="white"/>
        </w:rPr>
        <w:t xml:space="preserve">показана сплошной линией). </w:t>
      </w:r>
      <w:r w:rsidR="00662FA5" w:rsidRPr="0029618A">
        <w:rPr>
          <w:rFonts w:eastAsia="Times New Roman"/>
          <w:sz w:val="24"/>
          <w:szCs w:val="24"/>
          <w:highlight w:val="white"/>
        </w:rPr>
        <w:t xml:space="preserve">У этого распределения максимум (мода) находится в нуле, а </w:t>
      </w:r>
      <w:r w:rsidR="00662FA5" w:rsidRPr="00C1682E">
        <w:rPr>
          <w:rFonts w:eastAsia="Times New Roman"/>
          <w:sz w:val="24"/>
          <w:szCs w:val="24"/>
          <w:highlight w:val="white"/>
        </w:rPr>
        <w:t>среднее значение равно</w:t>
      </w:r>
      <w:r w:rsidR="00C1682E">
        <w:rPr>
          <w:rFonts w:eastAsia="Times New Roman"/>
          <w:sz w:val="24"/>
          <w:szCs w:val="24"/>
          <w:highlight w:val="white"/>
        </w:rPr>
        <w:t xml:space="preserve"> </w:t>
      </w:r>
      <m:oMath>
        <m:r>
          <w:rPr>
            <w:rFonts w:ascii="Cambria Math" w:eastAsia="Times New Roman" w:hAnsi="Cambria Math"/>
            <w:sz w:val="24"/>
            <w:szCs w:val="24"/>
            <w:highlight w:val="white"/>
          </w:rPr>
          <m:t>1/</m:t>
        </m:r>
        <m:r>
          <w:rPr>
            <w:rFonts w:ascii="Cambria Math" w:eastAsia="Cambria Math" w:hAnsi="Cambria Math"/>
            <w:color w:val="222222"/>
            <w:sz w:val="24"/>
            <w:szCs w:val="24"/>
            <w:highlight w:val="white"/>
          </w:rPr>
          <m:t>λ</m:t>
        </m:r>
      </m:oMath>
      <w:r w:rsidR="00C1682E">
        <w:rPr>
          <w:rFonts w:eastAsia="Times New Roman"/>
          <w:sz w:val="24"/>
          <w:szCs w:val="24"/>
          <w:highlight w:val="white"/>
        </w:rPr>
        <w:t xml:space="preserve">, </w:t>
      </w:r>
      <w:r w:rsidR="00C1682E" w:rsidRPr="00744C42">
        <w:rPr>
          <w:rFonts w:eastAsia="Times New Roman"/>
          <w:sz w:val="24"/>
          <w:szCs w:val="24"/>
          <w:highlight w:val="white"/>
        </w:rPr>
        <w:t xml:space="preserve">то есть </w:t>
      </w:r>
      <w:r w:rsidR="00C1682E">
        <w:rPr>
          <w:rFonts w:eastAsia="Times New Roman"/>
          <w:sz w:val="24"/>
          <w:szCs w:val="24"/>
          <w:highlight w:val="white"/>
        </w:rPr>
        <w:t xml:space="preserve">в нашем случае </w:t>
      </w:r>
      <m:oMath>
        <m:r>
          <w:rPr>
            <w:rFonts w:ascii="Cambria Math" w:eastAsia="Cambria Math" w:hAnsi="Cambria Math"/>
            <w:sz w:val="24"/>
            <w:szCs w:val="24"/>
            <w:highlight w:val="white"/>
          </w:rPr>
          <m:t>7</m:t>
        </m:r>
      </m:oMath>
      <w:r w:rsidR="00662FA5" w:rsidRPr="00C1682E">
        <w:rPr>
          <w:rFonts w:eastAsia="Times New Roman"/>
          <w:sz w:val="24"/>
          <w:szCs w:val="24"/>
          <w:highlight w:val="white"/>
        </w:rPr>
        <w:t xml:space="preserve"> дн</w:t>
      </w:r>
      <w:r w:rsidR="00C1682E">
        <w:rPr>
          <w:rFonts w:eastAsia="Times New Roman"/>
          <w:sz w:val="24"/>
          <w:szCs w:val="24"/>
          <w:highlight w:val="white"/>
        </w:rPr>
        <w:t>ей</w:t>
      </w:r>
      <w:r w:rsidR="00662FA5" w:rsidRPr="0029618A">
        <w:rPr>
          <w:rFonts w:eastAsia="Times New Roman"/>
          <w:sz w:val="24"/>
          <w:szCs w:val="24"/>
          <w:highlight w:val="white"/>
        </w:rPr>
        <w:t xml:space="preserve">. Более того, стандартное отклонение </w:t>
      </w:r>
      <w:r w:rsidR="00AC047B">
        <w:rPr>
          <w:rFonts w:ascii="Times New Roman" w:eastAsia="Times New Roman" w:hAnsi="Times New Roman" w:cs="Times New Roman"/>
          <w:sz w:val="24"/>
          <w:szCs w:val="24"/>
          <w:highlight w:val="white"/>
        </w:rPr>
        <w:t xml:space="preserve">σ </w:t>
      </w:r>
      <w:r w:rsidR="00662FA5" w:rsidRPr="0029618A">
        <w:rPr>
          <w:rFonts w:eastAsia="Times New Roman"/>
          <w:sz w:val="24"/>
          <w:szCs w:val="24"/>
          <w:highlight w:val="white"/>
        </w:rPr>
        <w:t xml:space="preserve">тоже будет равно </w:t>
      </w:r>
      <m:oMath>
        <m:r>
          <w:rPr>
            <w:rFonts w:ascii="Cambria Math" w:eastAsia="Cambria Math" w:hAnsi="Cambria Math"/>
            <w:sz w:val="24"/>
            <w:szCs w:val="24"/>
            <w:highlight w:val="white"/>
          </w:rPr>
          <m:t>7</m:t>
        </m:r>
      </m:oMath>
      <w:r w:rsidR="00662FA5" w:rsidRPr="0029618A">
        <w:rPr>
          <w:rFonts w:eastAsia="Times New Roman"/>
          <w:sz w:val="24"/>
          <w:szCs w:val="24"/>
          <w:highlight w:val="white"/>
        </w:rPr>
        <w:t xml:space="preserve"> дням</w:t>
      </w:r>
      <w:r w:rsidR="00C1682E">
        <w:rPr>
          <w:rFonts w:eastAsia="Times New Roman"/>
          <w:sz w:val="24"/>
          <w:szCs w:val="24"/>
          <w:highlight w:val="white"/>
        </w:rPr>
        <w:t xml:space="preserve">, поскольку дисперсия экспоненциального распределения </w:t>
      </w:r>
      <m:oMath>
        <m:sSup>
          <m:sSupPr>
            <m:ctrlPr>
              <w:rPr>
                <w:rFonts w:ascii="Cambria Math" w:eastAsia="Times New Roman" w:hAnsi="Cambria Math"/>
                <w:i/>
                <w:sz w:val="24"/>
                <w:szCs w:val="24"/>
              </w:rPr>
            </m:ctrlPr>
          </m:sSupPr>
          <m:e>
            <m:r>
              <w:rPr>
                <w:rFonts w:ascii="Cambria Math" w:eastAsia="Times New Roman" w:hAnsi="Cambria Math"/>
                <w:sz w:val="24"/>
                <w:szCs w:val="24"/>
                <w:highlight w:val="white"/>
                <w:lang w:val="en-US"/>
              </w:rPr>
              <m:t>σ</m:t>
            </m:r>
          </m:e>
          <m:sup>
            <m:r>
              <w:rPr>
                <w:rFonts w:ascii="Cambria Math" w:eastAsia="Times New Roman" w:hAnsi="Cambria Math"/>
                <w:sz w:val="24"/>
                <w:szCs w:val="24"/>
              </w:rPr>
              <m:t>2</m:t>
            </m:r>
          </m:sup>
        </m:sSup>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Cambria Math" w:hAnsi="Cambria Math"/>
                <w:color w:val="222222"/>
                <w:sz w:val="24"/>
                <w:szCs w:val="24"/>
                <w:highlight w:val="white"/>
              </w:rPr>
              <m:t>λ</m:t>
            </m:r>
          </m:e>
          <m:sup>
            <m:r>
              <w:rPr>
                <w:rFonts w:ascii="Cambria Math" w:eastAsia="Times New Roman" w:hAnsi="Cambria Math"/>
                <w:sz w:val="24"/>
                <w:szCs w:val="24"/>
              </w:rPr>
              <m:t>2</m:t>
            </m:r>
          </m:sup>
        </m:sSup>
      </m:oMath>
      <w:r w:rsidR="00662FA5"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sidR="00AC047B">
        <w:rPr>
          <w:rFonts w:eastAsia="Times New Roman"/>
          <w:sz w:val="24"/>
          <w:szCs w:val="24"/>
          <w:highlight w:val="white"/>
        </w:rPr>
        <w:t>. В</w:t>
      </w:r>
      <w:r w:rsidR="00662FA5"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sidR="00005D84">
        <w:rPr>
          <w:rFonts w:eastAsia="Times New Roman"/>
          <w:sz w:val="24"/>
          <w:szCs w:val="24"/>
          <w:highlight w:val="white"/>
        </w:rPr>
        <w:t xml:space="preserve"> без событий</w:t>
      </w:r>
      <w:r w:rsidR="00662FA5" w:rsidRPr="0029618A">
        <w:rPr>
          <w:rFonts w:eastAsia="Times New Roman"/>
          <w:sz w:val="24"/>
          <w:szCs w:val="24"/>
          <w:highlight w:val="white"/>
        </w:rPr>
        <w:t>. Наконец, медиана показывает, что половина всех промежутков будет иметь длительность, не превышающую 5 дней. Интенсивность и частота — совсем не одно и то же</w:t>
      </w:r>
      <w:r w:rsidR="00005D84">
        <w:rPr>
          <w:rFonts w:eastAsia="Times New Roman"/>
          <w:sz w:val="24"/>
          <w:szCs w:val="24"/>
          <w:highlight w:val="white"/>
        </w:rPr>
        <w:t>;</w:t>
      </w:r>
      <w:r w:rsidR="00662FA5" w:rsidRPr="0029618A">
        <w:rPr>
          <w:rFonts w:eastAsia="Times New Roman"/>
          <w:sz w:val="24"/>
          <w:szCs w:val="24"/>
          <w:highlight w:val="white"/>
        </w:rPr>
        <w:t xml:space="preserve"> это очень важное замечание, к которому мы</w:t>
      </w:r>
      <w:r w:rsidR="00005D84">
        <w:rPr>
          <w:rFonts w:eastAsia="Times New Roman"/>
          <w:sz w:val="24"/>
          <w:szCs w:val="24"/>
          <w:highlight w:val="white"/>
        </w:rPr>
        <w:t xml:space="preserve"> еще</w:t>
      </w:r>
      <w:r w:rsidR="00662FA5" w:rsidRPr="0029618A">
        <w:rPr>
          <w:rFonts w:eastAsia="Times New Roman"/>
          <w:sz w:val="24"/>
          <w:szCs w:val="24"/>
          <w:highlight w:val="white"/>
        </w:rPr>
        <w:t xml:space="preserve"> вернёмся в этой главе.</w:t>
      </w:r>
    </w:p>
    <w:p w14:paraId="7236BC51" w14:textId="61711C0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sidR="004B2484">
        <w:rPr>
          <w:rFonts w:eastAsia="Times New Roman"/>
          <w:sz w:val="24"/>
          <w:szCs w:val="24"/>
          <w:highlight w:val="white"/>
        </w:rPr>
        <w:t xml:space="preserve">(как хорошие, так и плохие) </w:t>
      </w:r>
      <w:r w:rsidRPr="0029618A">
        <w:rPr>
          <w:rFonts w:eastAsia="Times New Roman"/>
          <w:sz w:val="24"/>
          <w:szCs w:val="24"/>
          <w:highlight w:val="white"/>
        </w:rPr>
        <w:t>случаются существенно реже мелких и незначительных. Пусть это будет «</w:t>
      </w:r>
      <w:r w:rsidR="001D7FA7">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w:t>
      </w:r>
      <w:proofErr w:type="spellStart"/>
      <w:r w:rsidRPr="0029618A">
        <w:rPr>
          <w:rFonts w:eastAsia="Times New Roman"/>
          <w:sz w:val="24"/>
          <w:szCs w:val="24"/>
          <w:highlight w:val="white"/>
        </w:rPr>
        <w:t>гауссов</w:t>
      </w:r>
      <w:r w:rsidR="001D7FA7">
        <w:rPr>
          <w:rFonts w:eastAsia="Times New Roman"/>
          <w:sz w:val="24"/>
          <w:szCs w:val="24"/>
          <w:highlight w:val="white"/>
        </w:rPr>
        <w:t>ск</w:t>
      </w:r>
      <w:r w:rsidRPr="0029618A">
        <w:rPr>
          <w:rFonts w:eastAsia="Times New Roman"/>
          <w:sz w:val="24"/>
          <w:szCs w:val="24"/>
          <w:highlight w:val="white"/>
        </w:rPr>
        <w:t>ому</w:t>
      </w:r>
      <w:proofErr w:type="spellEnd"/>
      <w:r w:rsidRPr="0029618A">
        <w:rPr>
          <w:rFonts w:eastAsia="Times New Roman"/>
          <w:sz w:val="24"/>
          <w:szCs w:val="24"/>
          <w:highlight w:val="white"/>
        </w:rPr>
        <w:t>) распределению. Вот как может выглядеть год синтетической судьбы в виде череды случайных абсолютно независимых жизненных перипетий:</w:t>
      </w:r>
    </w:p>
    <w:p w14:paraId="38E3649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br/>
      </w:r>
    </w:p>
    <w:p w14:paraId="0697B82D"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8D7581B" wp14:editId="585BE8E3">
            <wp:extent cx="4590930" cy="2470016"/>
            <wp:effectExtent l="0" t="0" r="0" b="0"/>
            <wp:docPr id="52" name="image45.png" descr="https://habrastorage.org/webt/ux/dc/qp/uxdcqpjde3idmrbwqxleemlwo1k.png"/>
            <wp:cNvGraphicFramePr/>
            <a:graphic xmlns:a="http://schemas.openxmlformats.org/drawingml/2006/main">
              <a:graphicData uri="http://schemas.openxmlformats.org/drawingml/2006/picture">
                <pic:pic xmlns:pic="http://schemas.openxmlformats.org/drawingml/2006/picture">
                  <pic:nvPicPr>
                    <pic:cNvPr id="0" name="image45.png" descr="https://habrastorage.org/webt/ux/dc/qp/uxdcqpjde3idmrbwqxleemlwo1k.png"/>
                    <pic:cNvPicPr preferRelativeResize="0"/>
                  </pic:nvPicPr>
                  <pic:blipFill>
                    <a:blip r:embed="rId61" cstate="print"/>
                    <a:srcRect/>
                    <a:stretch>
                      <a:fillRect/>
                    </a:stretch>
                  </pic:blipFill>
                  <pic:spPr>
                    <a:xfrm>
                      <a:off x="0" y="0"/>
                      <a:ext cx="4590930" cy="2470016"/>
                    </a:xfrm>
                    <a:prstGeom prst="rect">
                      <a:avLst/>
                    </a:prstGeom>
                    <a:ln/>
                  </pic:spPr>
                </pic:pic>
              </a:graphicData>
            </a:graphic>
          </wp:inline>
        </w:drawing>
      </w:r>
    </w:p>
    <w:p w14:paraId="0581415C"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4AB523F0" w14:textId="3C620C5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sidR="004B2484">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sidR="004B2484">
        <w:rPr>
          <w:rFonts w:eastAsia="Times New Roman"/>
          <w:sz w:val="24"/>
          <w:szCs w:val="24"/>
          <w:highlight w:val="white"/>
        </w:rPr>
        <w:t xml:space="preserve"> - 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sidR="004B2484">
        <w:rPr>
          <w:rFonts w:eastAsia="Times New Roman"/>
          <w:sz w:val="24"/>
          <w:szCs w:val="24"/>
          <w:highlight w:val="white"/>
        </w:rPr>
        <w:t>отразится на</w:t>
      </w:r>
      <w:r w:rsidRPr="0029618A">
        <w:rPr>
          <w:rFonts w:eastAsia="Times New Roman"/>
          <w:sz w:val="24"/>
          <w:szCs w:val="24"/>
          <w:highlight w:val="white"/>
        </w:rPr>
        <w:t xml:space="preserve"> настроени</w:t>
      </w:r>
      <w:r w:rsidR="004B2484">
        <w:rPr>
          <w:rFonts w:eastAsia="Times New Roman"/>
          <w:sz w:val="24"/>
          <w:szCs w:val="24"/>
          <w:highlight w:val="white"/>
        </w:rPr>
        <w:t xml:space="preserve">и, </w:t>
      </w:r>
      <w:r w:rsidRPr="0029618A">
        <w:rPr>
          <w:rFonts w:eastAsia="Times New Roman"/>
          <w:sz w:val="24"/>
          <w:szCs w:val="24"/>
          <w:highlight w:val="white"/>
        </w:rPr>
        <w:t xml:space="preserve">соответственно, либо улучшая, либо ухудшая его. Вот какую картинку мы можем получить, пронаблюдав за судьбой нашего героя на протяжении десяти </w:t>
      </w:r>
      <w:commentRangeStart w:id="1397"/>
      <w:r w:rsidRPr="0029618A">
        <w:rPr>
          <w:rFonts w:eastAsia="Times New Roman"/>
          <w:sz w:val="24"/>
          <w:szCs w:val="24"/>
          <w:highlight w:val="white"/>
        </w:rPr>
        <w:t>лет</w:t>
      </w:r>
      <w:commentRangeEnd w:id="1397"/>
      <w:r w:rsidR="00A81E88">
        <w:rPr>
          <w:rStyle w:val="af"/>
        </w:rPr>
        <w:commentReference w:id="1397"/>
      </w:r>
      <w:r w:rsidRPr="0029618A">
        <w:rPr>
          <w:rFonts w:eastAsia="Times New Roman"/>
          <w:sz w:val="24"/>
          <w:szCs w:val="24"/>
          <w:highlight w:val="white"/>
        </w:rPr>
        <w:t>.</w:t>
      </w:r>
      <w:r w:rsidR="00A81E88">
        <w:rPr>
          <w:rFonts w:eastAsia="Times New Roman"/>
          <w:sz w:val="24"/>
          <w:szCs w:val="24"/>
          <w:highlight w:val="white"/>
        </w:rPr>
        <w:t xml:space="preserve"> </w:t>
      </w:r>
      <w:r w:rsidR="00744C42">
        <w:rPr>
          <w:rFonts w:eastAsia="Times New Roman"/>
          <w:sz w:val="24"/>
          <w:szCs w:val="24"/>
          <w:highlight w:val="white"/>
        </w:rPr>
        <w:t>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22308CE6"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9022794" wp14:editId="42B52DCF">
            <wp:extent cx="4707172" cy="2445523"/>
            <wp:effectExtent l="0" t="0" r="0" b="0"/>
            <wp:docPr id="122" name="image110.png" descr="https://habrastorage.org/webt/hy/sk/mn/hyskmnp-elq0ed9wpf5atdb3v3y.png"/>
            <wp:cNvGraphicFramePr/>
            <a:graphic xmlns:a="http://schemas.openxmlformats.org/drawingml/2006/main">
              <a:graphicData uri="http://schemas.openxmlformats.org/drawingml/2006/picture">
                <pic:pic xmlns:pic="http://schemas.openxmlformats.org/drawingml/2006/picture">
                  <pic:nvPicPr>
                    <pic:cNvPr id="0" name="image110.png" descr="https://habrastorage.org/webt/hy/sk/mn/hyskmnp-elq0ed9wpf5atdb3v3y.png"/>
                    <pic:cNvPicPr preferRelativeResize="0"/>
                  </pic:nvPicPr>
                  <pic:blipFill>
                    <a:blip r:embed="rId62" cstate="print"/>
                    <a:srcRect/>
                    <a:stretch>
                      <a:fillRect/>
                    </a:stretch>
                  </pic:blipFill>
                  <pic:spPr>
                    <a:xfrm>
                      <a:off x="0" y="0"/>
                      <a:ext cx="4707172" cy="2445523"/>
                    </a:xfrm>
                    <a:prstGeom prst="rect">
                      <a:avLst/>
                    </a:prstGeom>
                    <a:ln/>
                  </pic:spPr>
                </pic:pic>
              </a:graphicData>
            </a:graphic>
          </wp:inline>
        </w:drawing>
      </w:r>
    </w:p>
    <w:p w14:paraId="3B9A1DCF"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22766844" w14:textId="1880B90E"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Ну, что же, мы уже видим какое-то чередование настроения, но картинка вышла не </w:t>
      </w:r>
      <w:r w:rsidR="004B2484">
        <w:rPr>
          <w:rFonts w:eastAsia="Times New Roman"/>
          <w:sz w:val="24"/>
          <w:szCs w:val="24"/>
          <w:highlight w:val="white"/>
        </w:rPr>
        <w:t>особо</w:t>
      </w:r>
      <w:r w:rsidR="004B2484" w:rsidRPr="0029618A">
        <w:rPr>
          <w:rFonts w:eastAsia="Times New Roman"/>
          <w:sz w:val="24"/>
          <w:szCs w:val="24"/>
          <w:highlight w:val="white"/>
        </w:rPr>
        <w:t xml:space="preserve"> </w:t>
      </w:r>
      <w:r w:rsidRPr="0029618A">
        <w:rPr>
          <w:rFonts w:eastAsia="Times New Roman"/>
          <w:sz w:val="24"/>
          <w:szCs w:val="24"/>
          <w:highlight w:val="white"/>
        </w:rPr>
        <w:t>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338AB8EB" w14:textId="77777777" w:rsidR="008E2D65" w:rsidRPr="0029618A" w:rsidRDefault="008E2D65">
      <w:pPr>
        <w:spacing w:line="288" w:lineRule="auto"/>
        <w:ind w:firstLine="397"/>
        <w:jc w:val="both"/>
        <w:rPr>
          <w:rFonts w:eastAsia="Times New Roman"/>
          <w:sz w:val="24"/>
          <w:szCs w:val="24"/>
        </w:rPr>
      </w:pPr>
    </w:p>
    <w:p w14:paraId="6BE4DC65"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BAB3E42" wp14:editId="33803E92">
            <wp:extent cx="4632954" cy="2568233"/>
            <wp:effectExtent l="0" t="0" r="0" b="0"/>
            <wp:docPr id="112" name="image93.png" descr="https://habrastorage.org/webt/xk/ny/u3/xknyu32mhbzj1kyw7worrz17aom.png"/>
            <wp:cNvGraphicFramePr/>
            <a:graphic xmlns:a="http://schemas.openxmlformats.org/drawingml/2006/main">
              <a:graphicData uri="http://schemas.openxmlformats.org/drawingml/2006/picture">
                <pic:pic xmlns:pic="http://schemas.openxmlformats.org/drawingml/2006/picture">
                  <pic:nvPicPr>
                    <pic:cNvPr id="0" name="image93.png" descr="https://habrastorage.org/webt/xk/ny/u3/xknyu32mhbzj1kyw7worrz17aom.png"/>
                    <pic:cNvPicPr preferRelativeResize="0"/>
                  </pic:nvPicPr>
                  <pic:blipFill>
                    <a:blip r:embed="rId63" cstate="print"/>
                    <a:srcRect/>
                    <a:stretch>
                      <a:fillRect/>
                    </a:stretch>
                  </pic:blipFill>
                  <pic:spPr>
                    <a:xfrm>
                      <a:off x="0" y="0"/>
                      <a:ext cx="4632954" cy="2568233"/>
                    </a:xfrm>
                    <a:prstGeom prst="rect">
                      <a:avLst/>
                    </a:prstGeom>
                    <a:ln/>
                  </pic:spPr>
                </pic:pic>
              </a:graphicData>
            </a:graphic>
          </wp:inline>
        </w:drawing>
      </w:r>
    </w:p>
    <w:p w14:paraId="45E80467"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Несколько примеров «синтетических судеб» людей с идеальной памятью.</w:t>
      </w:r>
    </w:p>
    <w:p w14:paraId="70FDCB0B" w14:textId="77777777" w:rsidR="008E2D65" w:rsidRPr="0029618A" w:rsidRDefault="00662FA5">
      <w:pPr>
        <w:pStyle w:val="2"/>
        <w:spacing w:before="200" w:after="0"/>
        <w:ind w:firstLine="397"/>
        <w:jc w:val="both"/>
        <w:rPr>
          <w:rFonts w:eastAsia="Cambria"/>
          <w:b/>
          <w:color w:val="4F81BD"/>
          <w:sz w:val="26"/>
          <w:szCs w:val="26"/>
        </w:rPr>
      </w:pPr>
      <w:bookmarkStart w:id="1398" w:name="_Toc22639644"/>
      <w:r w:rsidRPr="0029618A">
        <w:rPr>
          <w:rFonts w:eastAsia="Cambria"/>
          <w:b/>
          <w:color w:val="4F81BD"/>
          <w:sz w:val="26"/>
          <w:szCs w:val="26"/>
        </w:rPr>
        <w:t>Ценность релаксации</w:t>
      </w:r>
      <w:bookmarkEnd w:id="1398"/>
    </w:p>
    <w:p w14:paraId="7CE23BD4" w14:textId="6D38A476" w:rsidR="0080362D" w:rsidRDefault="00662FA5" w:rsidP="00BD7D2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sidR="005C209C">
        <w:rPr>
          <w:rFonts w:eastAsia="Times New Roman"/>
          <w:sz w:val="24"/>
          <w:szCs w:val="24"/>
          <w:highlight w:val="white"/>
        </w:rPr>
        <w:t>. О</w:t>
      </w:r>
      <w:r w:rsidRPr="0029618A">
        <w:rPr>
          <w:rFonts w:eastAsia="Times New Roman"/>
          <w:sz w:val="24"/>
          <w:szCs w:val="24"/>
          <w:highlight w:val="white"/>
        </w:rPr>
        <w:t xml:space="preserve">н </w:t>
      </w:r>
      <w:r w:rsidR="005C209C">
        <w:rPr>
          <w:rFonts w:eastAsia="Times New Roman"/>
          <w:sz w:val="24"/>
          <w:szCs w:val="24"/>
          <w:highlight w:val="white"/>
        </w:rPr>
        <w:t>называется</w:t>
      </w:r>
      <w:r w:rsidR="005C209C"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proofErr w:type="spellStart"/>
      <w:r w:rsidRPr="0029618A">
        <w:rPr>
          <w:rFonts w:eastAsia="Times New Roman"/>
          <w:i/>
          <w:color w:val="205968"/>
          <w:sz w:val="24"/>
          <w:szCs w:val="24"/>
          <w:highlight w:val="white"/>
        </w:rPr>
        <w:t>самоподобие</w:t>
      </w:r>
      <w:proofErr w:type="spellEnd"/>
      <w:r w:rsidRPr="0029618A">
        <w:rPr>
          <w:rFonts w:eastAsia="Times New Roman"/>
          <w:sz w:val="24"/>
          <w:szCs w:val="24"/>
          <w:highlight w:val="white"/>
        </w:rPr>
        <w:t xml:space="preserve">,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w:t>
      </w:r>
      <w:commentRangeStart w:id="1399"/>
      <w:r w:rsidRPr="0029618A">
        <w:rPr>
          <w:rFonts w:eastAsia="Times New Roman"/>
          <w:sz w:val="24"/>
          <w:szCs w:val="24"/>
          <w:highlight w:val="white"/>
        </w:rPr>
        <w:t>времени</w:t>
      </w:r>
      <w:commentRangeEnd w:id="1399"/>
      <w:r w:rsidR="00E571A2">
        <w:rPr>
          <w:rStyle w:val="af"/>
        </w:rPr>
        <w:commentReference w:id="1399"/>
      </w:r>
      <w:r w:rsidRPr="0029618A">
        <w:rPr>
          <w:rFonts w:eastAsia="Times New Roman"/>
          <w:sz w:val="24"/>
          <w:szCs w:val="24"/>
          <w:highlight w:val="white"/>
        </w:rPr>
        <w:t>!</w:t>
      </w:r>
      <w:del w:id="1400" w:author="Пользователь" w:date="2019-11-12T23:28:00Z">
        <w:r w:rsidR="007B7FD9" w:rsidDel="004C79E7">
          <w:rPr>
            <w:rFonts w:eastAsia="Times New Roman"/>
            <w:sz w:val="24"/>
            <w:szCs w:val="24"/>
            <w:highlight w:val="white"/>
          </w:rPr>
          <w:delText>.</w:delText>
        </w:r>
      </w:del>
      <w:r w:rsidR="007B7FD9">
        <w:rPr>
          <w:rFonts w:eastAsia="Times New Roman"/>
          <w:sz w:val="24"/>
          <w:szCs w:val="24"/>
          <w:highlight w:val="white"/>
        </w:rPr>
        <w:t xml:space="preserve"> </w:t>
      </w:r>
      <w:ins w:id="1401" w:author="Пользователь" w:date="2019-11-12T23:29:00Z">
        <w:r w:rsidR="004C79E7">
          <w:rPr>
            <w:rFonts w:eastAsia="Times New Roman"/>
            <w:sz w:val="24"/>
            <w:szCs w:val="24"/>
            <w:highlight w:val="white"/>
          </w:rPr>
          <w:t xml:space="preserve">Правда, если речь идет о больших отклонениях, то очень большого времени. </w:t>
        </w:r>
      </w:ins>
      <w:r w:rsidR="007B7FD9">
        <w:rPr>
          <w:rFonts w:eastAsia="Times New Roman"/>
          <w:sz w:val="24"/>
          <w:szCs w:val="24"/>
          <w:highlight w:val="white"/>
        </w:rPr>
        <w:t xml:space="preserve">Можно показать, что в рассмотренном нами процессе ожидаемая величина отклонения от начального состояния пропорциональна квадратному корню от времени. </w:t>
      </w:r>
      <w:r w:rsidR="00353A32">
        <w:rPr>
          <w:rFonts w:eastAsia="Times New Roman"/>
          <w:sz w:val="24"/>
          <w:szCs w:val="24"/>
          <w:highlight w:val="white"/>
        </w:rPr>
        <w:t xml:space="preserve">Это значит, что ожидаемое время, за которое система достигнет нулевого состояния, пропорционально квадрату начального </w:t>
      </w:r>
      <w:commentRangeStart w:id="1402"/>
      <w:r w:rsidR="00353A32">
        <w:rPr>
          <w:rFonts w:eastAsia="Times New Roman"/>
          <w:sz w:val="24"/>
          <w:szCs w:val="24"/>
          <w:highlight w:val="white"/>
        </w:rPr>
        <w:t>отклонения</w:t>
      </w:r>
      <w:commentRangeEnd w:id="1402"/>
      <w:r w:rsidR="00655476">
        <w:rPr>
          <w:rStyle w:val="af"/>
        </w:rPr>
        <w:commentReference w:id="1402"/>
      </w:r>
      <w:r w:rsidR="00353A32">
        <w:rPr>
          <w:rFonts w:eastAsia="Times New Roman"/>
          <w:sz w:val="24"/>
          <w:szCs w:val="24"/>
          <w:highlight w:val="white"/>
        </w:rPr>
        <w:t>.</w:t>
      </w:r>
    </w:p>
    <w:p w14:paraId="1B03401A" w14:textId="75B7A205" w:rsidR="00BD7D28" w:rsidRDefault="0080362D" w:rsidP="00BD7D28">
      <w:pPr>
        <w:spacing w:line="288" w:lineRule="auto"/>
        <w:ind w:firstLine="397"/>
        <w:jc w:val="both"/>
        <w:rPr>
          <w:rFonts w:eastAsia="Times New Roman"/>
          <w:sz w:val="24"/>
          <w:szCs w:val="24"/>
          <w:highlight w:val="white"/>
        </w:rPr>
      </w:pPr>
      <w:r>
        <w:rPr>
          <w:rFonts w:eastAsia="Times New Roman"/>
          <w:sz w:val="24"/>
          <w:szCs w:val="24"/>
          <w:highlight w:val="white"/>
        </w:rPr>
        <w:t xml:space="preserve">Помните, как говорил кот </w:t>
      </w:r>
      <w:proofErr w:type="spellStart"/>
      <w:r>
        <w:rPr>
          <w:rFonts w:eastAsia="Times New Roman"/>
          <w:sz w:val="24"/>
          <w:szCs w:val="24"/>
          <w:highlight w:val="white"/>
        </w:rPr>
        <w:t>Матроскин</w:t>
      </w:r>
      <w:proofErr w:type="spellEnd"/>
      <w:r>
        <w:rPr>
          <w:rFonts w:eastAsia="Times New Roman"/>
          <w:sz w:val="24"/>
          <w:szCs w:val="24"/>
          <w:highlight w:val="white"/>
        </w:rPr>
        <w:t xml:space="preserve"> в известном мультфильме «Трое из </w:t>
      </w:r>
      <w:proofErr w:type="spellStart"/>
      <w:r>
        <w:rPr>
          <w:rFonts w:eastAsia="Times New Roman"/>
          <w:sz w:val="24"/>
          <w:szCs w:val="24"/>
          <w:highlight w:val="white"/>
        </w:rPr>
        <w:t>простоквашино</w:t>
      </w:r>
      <w:proofErr w:type="spellEnd"/>
      <w:r>
        <w:rPr>
          <w:rFonts w:eastAsia="Times New Roman"/>
          <w:sz w:val="24"/>
          <w:szCs w:val="24"/>
          <w:highlight w:val="white"/>
        </w:rPr>
        <w:t>»: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Можно предположить, что рождение телёнка, продлит счастье </w:t>
      </w:r>
      <w:proofErr w:type="spellStart"/>
      <w:r>
        <w:rPr>
          <w:rFonts w:eastAsia="Times New Roman"/>
          <w:sz w:val="24"/>
          <w:szCs w:val="24"/>
          <w:highlight w:val="white"/>
        </w:rPr>
        <w:t>Матроскина</w:t>
      </w:r>
      <w:proofErr w:type="spellEnd"/>
      <w:r>
        <w:rPr>
          <w:rFonts w:eastAsia="Times New Roman"/>
          <w:sz w:val="24"/>
          <w:szCs w:val="24"/>
          <w:highlight w:val="white"/>
        </w:rPr>
        <w:t xml:space="preserve"> в четыре </w:t>
      </w:r>
      <w:commentRangeStart w:id="1403"/>
      <w:r>
        <w:rPr>
          <w:rFonts w:eastAsia="Times New Roman"/>
          <w:sz w:val="24"/>
          <w:szCs w:val="24"/>
          <w:highlight w:val="white"/>
        </w:rPr>
        <w:t>раза</w:t>
      </w:r>
      <w:commentRangeEnd w:id="1403"/>
      <w:r w:rsidR="00655476">
        <w:rPr>
          <w:rStyle w:val="af"/>
        </w:rPr>
        <w:commentReference w:id="1403"/>
      </w:r>
      <w:r>
        <w:rPr>
          <w:rFonts w:eastAsia="Times New Roman"/>
          <w:sz w:val="24"/>
          <w:szCs w:val="24"/>
          <w:highlight w:val="white"/>
        </w:rPr>
        <w:t xml:space="preserve">. </w:t>
      </w:r>
    </w:p>
    <w:p w14:paraId="1132F99C" w14:textId="77777777" w:rsidR="00BD7D28" w:rsidRDefault="00BD7D28" w:rsidP="00BD7D28">
      <w:pPr>
        <w:spacing w:line="288" w:lineRule="auto"/>
        <w:ind w:firstLine="397"/>
        <w:jc w:val="both"/>
        <w:rPr>
          <w:rFonts w:eastAsia="Times New Roman"/>
          <w:sz w:val="24"/>
          <w:szCs w:val="24"/>
          <w:highlight w:val="white"/>
        </w:rPr>
      </w:pPr>
    </w:p>
    <w:p w14:paraId="3B42E2F1" w14:textId="590ADF29" w:rsidR="008E2D65" w:rsidRPr="0029618A" w:rsidRDefault="00662FA5" w:rsidP="00BD7D28">
      <w:pPr>
        <w:spacing w:line="288" w:lineRule="auto"/>
        <w:ind w:firstLine="397"/>
        <w:jc w:val="both"/>
        <w:rPr>
          <w:rFonts w:eastAsia="Times New Roman"/>
          <w:sz w:val="24"/>
          <w:szCs w:val="24"/>
        </w:rPr>
      </w:pPr>
      <w:r w:rsidRPr="0029618A">
        <w:rPr>
          <w:rFonts w:eastAsia="Times New Roman"/>
          <w:sz w:val="24"/>
          <w:szCs w:val="24"/>
          <w:highlight w:val="white"/>
        </w:rPr>
        <w:t xml:space="preserve"> </w:t>
      </w:r>
      <w:r w:rsidR="0080362D">
        <w:rPr>
          <w:rStyle w:val="af"/>
        </w:rPr>
        <w:commentReference w:id="1404"/>
      </w:r>
    </w:p>
    <w:p w14:paraId="1008FF43" w14:textId="3A4EA762" w:rsidR="008E2D65" w:rsidRPr="0029618A" w:rsidRDefault="0080362D">
      <w:pPr>
        <w:spacing w:line="288" w:lineRule="auto"/>
        <w:ind w:firstLine="397"/>
        <w:jc w:val="both"/>
        <w:rPr>
          <w:rFonts w:eastAsia="Times New Roman"/>
          <w:sz w:val="24"/>
          <w:szCs w:val="24"/>
        </w:rPr>
      </w:pPr>
      <w:r>
        <w:rPr>
          <w:rFonts w:eastAsia="Times New Roman"/>
          <w:sz w:val="24"/>
          <w:szCs w:val="24"/>
          <w:highlight w:val="white"/>
        </w:rPr>
        <w:t>Но</w:t>
      </w:r>
      <w:del w:id="1405" w:author="Пользователь" w:date="2019-11-12T23:36:00Z">
        <w:r w:rsidDel="001163A1">
          <w:rPr>
            <w:rFonts w:eastAsia="Times New Roman"/>
            <w:sz w:val="24"/>
            <w:szCs w:val="24"/>
            <w:highlight w:val="white"/>
          </w:rPr>
          <w:delText>,</w:delText>
        </w:r>
      </w:del>
      <w:r>
        <w:rPr>
          <w:rFonts w:eastAsia="Times New Roman"/>
          <w:sz w:val="24"/>
          <w:szCs w:val="24"/>
          <w:highlight w:val="white"/>
        </w:rPr>
        <w:t xml:space="preserve"> всё же</w:t>
      </w:r>
      <w:del w:id="1406" w:author="Пользователь" w:date="2019-11-12T23:36:00Z">
        <w:r w:rsidR="00662FA5" w:rsidRPr="0029618A" w:rsidDel="001163A1">
          <w:rPr>
            <w:rFonts w:eastAsia="Times New Roman"/>
            <w:sz w:val="24"/>
            <w:szCs w:val="24"/>
            <w:highlight w:val="white"/>
          </w:rPr>
          <w:delText>,</w:delText>
        </w:r>
      </w:del>
      <w:r w:rsidR="00662FA5" w:rsidRPr="0029618A">
        <w:rPr>
          <w:rFonts w:eastAsia="Times New Roman"/>
          <w:sz w:val="24"/>
          <w:szCs w:val="24"/>
          <w:highlight w:val="white"/>
        </w:rPr>
        <w:t xml:space="preserve"> идеальная эмоциональная память </w:t>
      </w:r>
      <w:r w:rsidR="006A0053">
        <w:rPr>
          <w:rFonts w:eastAsia="Times New Roman"/>
          <w:sz w:val="24"/>
          <w:szCs w:val="24"/>
          <w:highlight w:val="white"/>
        </w:rPr>
        <w:t xml:space="preserve">– </w:t>
      </w:r>
      <w:r w:rsidR="00662FA5" w:rsidRPr="0029618A">
        <w:rPr>
          <w:rFonts w:eastAsia="Times New Roman"/>
          <w:sz w:val="24"/>
          <w:szCs w:val="24"/>
          <w:highlight w:val="white"/>
        </w:rPr>
        <w:t>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бедолаг спасать. Эмоции со временем стихают, горе притупляется, радость, увы,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sidR="003863E0">
        <w:rPr>
          <w:rFonts w:eastAsia="Times New Roman"/>
          <w:sz w:val="24"/>
          <w:szCs w:val="24"/>
          <w:highlight w:val="white"/>
        </w:rPr>
        <w:t xml:space="preserve"> </w:t>
      </w:r>
      <w:r w:rsidR="00662FA5" w:rsidRPr="0029618A">
        <w:rPr>
          <w:rFonts w:eastAsia="Times New Roman"/>
          <w:i/>
          <w:color w:val="205968"/>
          <w:sz w:val="24"/>
          <w:szCs w:val="24"/>
          <w:highlight w:val="white"/>
        </w:rPr>
        <w:t>процессам</w:t>
      </w:r>
      <w:r w:rsidR="00662FA5" w:rsidRPr="0029618A">
        <w:rPr>
          <w:rFonts w:eastAsia="Times New Roman"/>
          <w:i/>
          <w:sz w:val="24"/>
          <w:szCs w:val="24"/>
          <w:highlight w:val="white"/>
        </w:rPr>
        <w:t xml:space="preserve"> </w:t>
      </w:r>
      <w:r w:rsidR="00662FA5" w:rsidRPr="0029618A">
        <w:rPr>
          <w:rFonts w:eastAsia="Times New Roman"/>
          <w:i/>
          <w:color w:val="205968"/>
          <w:sz w:val="24"/>
          <w:szCs w:val="24"/>
          <w:highlight w:val="white"/>
        </w:rPr>
        <w:t>релаксации</w:t>
      </w:r>
      <w:r w:rsidR="00662FA5"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44355A4C" w14:textId="4FC9BD35"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xml:space="preserve">. Введём в нашу модель новый параметр — скорость забывания </w:t>
      </w:r>
      <m:oMath>
        <m:r>
          <w:rPr>
            <w:rFonts w:ascii="Cambria Math" w:hAnsi="Cambria Math"/>
          </w:rPr>
          <m:t>μ</m:t>
        </m:r>
      </m:oMath>
      <w:r w:rsidRPr="0029618A">
        <w:rPr>
          <w:rFonts w:eastAsia="Times New Roman"/>
          <w:sz w:val="24"/>
          <w:szCs w:val="24"/>
          <w:highlight w:val="white"/>
        </w:rPr>
        <w:t>. Его можно выразить через время (в отсче</w:t>
      </w:r>
      <w:proofErr w:type="spellStart"/>
      <w:r w:rsidRPr="0029618A">
        <w:rPr>
          <w:rFonts w:eastAsia="Times New Roman"/>
          <w:sz w:val="24"/>
          <w:szCs w:val="24"/>
          <w:highlight w:val="white"/>
        </w:rPr>
        <w:t>тах</w:t>
      </w:r>
      <w:proofErr w:type="spellEnd"/>
      <w:r w:rsidRPr="0029618A">
        <w:rPr>
          <w:rFonts w:eastAsia="Times New Roman"/>
          <w:sz w:val="24"/>
          <w:szCs w:val="24"/>
          <w:highlight w:val="white"/>
        </w:rPr>
        <w:t xml:space="preserve"> нашей модели), за которое уровень эмоции уменьшится достаточно сильно. Например для </w:t>
      </w:r>
      <m:oMath>
        <m:r>
          <w:rPr>
            <w:rFonts w:ascii="Cambria Math" w:eastAsia="Cambria Math" w:hAnsi="Cambria Math"/>
            <w:color w:val="222222"/>
            <w:sz w:val="24"/>
            <w:szCs w:val="24"/>
            <w:highlight w:val="white"/>
          </w:rPr>
          <m:t>μ=1/60</m:t>
        </m:r>
      </m:oMath>
      <w:r w:rsidRPr="0029618A">
        <w:rPr>
          <w:rFonts w:eastAsia="Times New Roman"/>
          <w:sz w:val="24"/>
          <w:szCs w:val="24"/>
          <w:highlight w:val="white"/>
        </w:rPr>
        <w:t xml:space="preserve"> эмоциональный след от события уменьшится на порядок через два месяца. И вот </w:t>
      </w:r>
      <w:r w:rsidR="00446F5B">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4DD5EED9"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9ED43A6" wp14:editId="7E49249F">
            <wp:extent cx="4802533" cy="2490063"/>
            <wp:effectExtent l="0" t="0" r="0" b="0"/>
            <wp:docPr id="94" name="image82.png" descr="https://habrastorage.org/webt/nu/7l/r_/nu7lr_pja5pf0aklo0ip9gemfem.png"/>
            <wp:cNvGraphicFramePr/>
            <a:graphic xmlns:a="http://schemas.openxmlformats.org/drawingml/2006/main">
              <a:graphicData uri="http://schemas.openxmlformats.org/drawingml/2006/picture">
                <pic:pic xmlns:pic="http://schemas.openxmlformats.org/drawingml/2006/picture">
                  <pic:nvPicPr>
                    <pic:cNvPr id="0" name="image82.png" descr="https://habrastorage.org/webt/nu/7l/r_/nu7lr_pja5pf0aklo0ip9gemfem.png"/>
                    <pic:cNvPicPr preferRelativeResize="0"/>
                  </pic:nvPicPr>
                  <pic:blipFill>
                    <a:blip r:embed="rId64" cstate="print"/>
                    <a:srcRect/>
                    <a:stretch>
                      <a:fillRect/>
                    </a:stretch>
                  </pic:blipFill>
                  <pic:spPr>
                    <a:xfrm>
                      <a:off x="0" y="0"/>
                      <a:ext cx="4802533" cy="2490063"/>
                    </a:xfrm>
                    <a:prstGeom prst="rect">
                      <a:avLst/>
                    </a:prstGeom>
                    <a:ln/>
                  </pic:spPr>
                </pic:pic>
              </a:graphicData>
            </a:graphic>
          </wp:inline>
        </w:drawing>
      </w:r>
    </w:p>
    <w:p w14:paraId="2338E17C"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82F260A"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уравновешенных подопытных. Кажется, мы нашли источник </w:t>
      </w:r>
      <w:proofErr w:type="spellStart"/>
      <w:r w:rsidRPr="0029618A">
        <w:rPr>
          <w:rFonts w:eastAsia="Times New Roman"/>
          <w:sz w:val="24"/>
          <w:szCs w:val="24"/>
          <w:highlight w:val="white"/>
        </w:rPr>
        <w:t>зеброобразности</w:t>
      </w:r>
      <w:proofErr w:type="spellEnd"/>
      <w:r w:rsidRPr="0029618A">
        <w:rPr>
          <w:rFonts w:eastAsia="Times New Roman"/>
          <w:sz w:val="24"/>
          <w:szCs w:val="24"/>
          <w:highlight w:val="white"/>
        </w:rPr>
        <w:t xml:space="preserve">! Это, во-первых, случайные блуждания, склонные к расползанию во все стороны, и, во-вторых, целительная забывчивость, </w:t>
      </w:r>
      <w:r w:rsidRPr="0029618A">
        <w:rPr>
          <w:rFonts w:eastAsia="Times New Roman"/>
          <w:sz w:val="24"/>
          <w:szCs w:val="24"/>
          <w:highlight w:val="white"/>
        </w:rPr>
        <w:lastRenderedPageBreak/>
        <w:t xml:space="preserve">возвращающая настроение в норму. Результатом является волнообразное </w:t>
      </w:r>
      <w:proofErr w:type="spellStart"/>
      <w:r w:rsidRPr="0029618A">
        <w:rPr>
          <w:rFonts w:eastAsia="Times New Roman"/>
          <w:sz w:val="24"/>
          <w:szCs w:val="24"/>
          <w:highlight w:val="white"/>
        </w:rPr>
        <w:t>меандрирование</w:t>
      </w:r>
      <w:proofErr w:type="spellEnd"/>
      <w:r w:rsidRPr="0029618A">
        <w:rPr>
          <w:rFonts w:eastAsia="Times New Roman"/>
          <w:sz w:val="24"/>
          <w:szCs w:val="24"/>
          <w:highlight w:val="white"/>
        </w:rPr>
        <w:t xml:space="preserve"> настроения.</w:t>
      </w:r>
    </w:p>
    <w:p w14:paraId="23D33F3A" w14:textId="3A804B3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m:oMath>
        <m:r>
          <w:rPr>
            <w:rFonts w:ascii="Cambria Math" w:eastAsia="Cambria Math" w:hAnsi="Cambria Math"/>
            <w:color w:val="222222"/>
            <w:sz w:val="24"/>
            <w:szCs w:val="24"/>
            <w:highlight w:val="white"/>
          </w:rPr>
          <m:t>λ=1/7</m:t>
        </m:r>
      </m:oMath>
      <w:r w:rsidRPr="0029618A">
        <w:rPr>
          <w:color w:val="222222"/>
          <w:sz w:val="24"/>
          <w:szCs w:val="24"/>
          <w:highlight w:val="white"/>
        </w:rPr>
        <w:t>,</w:t>
      </w:r>
      <m:oMath>
        <m:r>
          <w:rPr>
            <w:rFonts w:ascii="Cambria Math" w:hAnsi="Cambria Math"/>
            <w:color w:val="222222"/>
            <w:sz w:val="24"/>
            <w:szCs w:val="24"/>
            <w:highlight w:val="white"/>
          </w:rPr>
          <m:t xml:space="preserve"> </m:t>
        </m:r>
        <m:r>
          <w:rPr>
            <w:rFonts w:ascii="Cambria Math" w:eastAsia="Cambria Math" w:hAnsi="Cambria Math"/>
            <w:color w:val="222222"/>
            <w:sz w:val="24"/>
            <w:szCs w:val="24"/>
            <w:highlight w:val="white"/>
          </w:rPr>
          <m:t>μ=1/60</m:t>
        </m:r>
      </m:oMath>
      <w:r w:rsidRPr="0029618A">
        <w:rPr>
          <w:rFonts w:eastAsia="Times New Roman"/>
          <w:sz w:val="24"/>
          <w:szCs w:val="24"/>
          <w:highlight w:val="white"/>
        </w:rPr>
        <w:t>.</w:t>
      </w:r>
    </w:p>
    <w:p w14:paraId="7A2D55A1"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70EE87D" wp14:editId="71F9DFA5">
            <wp:extent cx="4500379" cy="2445909"/>
            <wp:effectExtent l="0" t="0" r="0" b="0"/>
            <wp:docPr id="76" name="image63.png" descr="https://habrastorage.org/webt/wi/cx/55/wicx55oiohliaabil-z2t7m6oqc.png"/>
            <wp:cNvGraphicFramePr/>
            <a:graphic xmlns:a="http://schemas.openxmlformats.org/drawingml/2006/main">
              <a:graphicData uri="http://schemas.openxmlformats.org/drawingml/2006/picture">
                <pic:pic xmlns:pic="http://schemas.openxmlformats.org/drawingml/2006/picture">
                  <pic:nvPicPr>
                    <pic:cNvPr id="0" name="image63.png" descr="https://habrastorage.org/webt/wi/cx/55/wicx55oiohliaabil-z2t7m6oqc.png"/>
                    <pic:cNvPicPr preferRelativeResize="0"/>
                  </pic:nvPicPr>
                  <pic:blipFill>
                    <a:blip r:embed="rId65" cstate="print"/>
                    <a:srcRect/>
                    <a:stretch>
                      <a:fillRect/>
                    </a:stretch>
                  </pic:blipFill>
                  <pic:spPr>
                    <a:xfrm>
                      <a:off x="0" y="0"/>
                      <a:ext cx="4500379" cy="2445909"/>
                    </a:xfrm>
                    <a:prstGeom prst="rect">
                      <a:avLst/>
                    </a:prstGeom>
                    <a:ln/>
                  </pic:spPr>
                </pic:pic>
              </a:graphicData>
            </a:graphic>
          </wp:inline>
        </w:drawing>
      </w:r>
    </w:p>
    <w:p w14:paraId="383AFF38"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4A5DD964" w14:textId="5308019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sidR="00446F5B">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экспоненциальному (на самом деле оно неплохо описывается более общим </w:t>
      </w:r>
      <w:r w:rsidRPr="0029618A">
        <w:rPr>
          <w:rFonts w:eastAsia="Times New Roman"/>
          <w:i/>
          <w:color w:val="205968"/>
          <w:sz w:val="24"/>
          <w:szCs w:val="24"/>
          <w:highlight w:val="white"/>
        </w:rPr>
        <w:t>гамма</w:t>
      </w:r>
      <w:r w:rsidR="00446F5B">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sidR="00446F5B">
        <w:rPr>
          <w:rFonts w:eastAsia="Times New Roman"/>
          <w:sz w:val="24"/>
          <w:szCs w:val="24"/>
          <w:highlight w:val="white"/>
        </w:rPr>
        <w:t>определенной</w:t>
      </w:r>
      <w:r w:rsidR="00446F5B" w:rsidRPr="0029618A">
        <w:rPr>
          <w:rFonts w:eastAsia="Times New Roman"/>
          <w:sz w:val="24"/>
          <w:szCs w:val="24"/>
          <w:highlight w:val="white"/>
        </w:rPr>
        <w:t xml:space="preserve"> </w:t>
      </w:r>
      <w:r w:rsidRPr="0029618A">
        <w:rPr>
          <w:rFonts w:eastAsia="Times New Roman"/>
          <w:sz w:val="24"/>
          <w:szCs w:val="24"/>
          <w:highlight w:val="white"/>
        </w:rPr>
        <w:t xml:space="preserve">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sidR="00446F5B">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sidR="00446F5B">
        <w:rPr>
          <w:rFonts w:eastAsia="Times New Roman"/>
          <w:sz w:val="24"/>
          <w:szCs w:val="24"/>
          <w:highlight w:val="white"/>
        </w:rPr>
        <w:t>ю</w:t>
      </w:r>
      <w:r w:rsidRPr="0029618A">
        <w:rPr>
          <w:rFonts w:eastAsia="Times New Roman"/>
          <w:sz w:val="24"/>
          <w:szCs w:val="24"/>
          <w:highlight w:val="white"/>
        </w:rPr>
        <w:t>тся коротки</w:t>
      </w:r>
      <w:r w:rsidR="00446F5B">
        <w:rPr>
          <w:rFonts w:eastAsia="Times New Roman"/>
          <w:sz w:val="24"/>
          <w:szCs w:val="24"/>
          <w:highlight w:val="white"/>
        </w:rPr>
        <w:t>е</w:t>
      </w:r>
      <w:r w:rsidRPr="0029618A">
        <w:rPr>
          <w:rFonts w:eastAsia="Times New Roman"/>
          <w:sz w:val="24"/>
          <w:szCs w:val="24"/>
          <w:highlight w:val="white"/>
        </w:rPr>
        <w:t xml:space="preserve"> период</w:t>
      </w:r>
      <w:r w:rsidR="00446F5B">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0D69A733" w14:textId="7531473B"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случае отсутствия «памяти» (для </w:t>
      </w:r>
      <m:oMath>
        <m:r>
          <w:rPr>
            <w:rFonts w:ascii="Cambria Math" w:eastAsia="Cambria Math" w:hAnsi="Cambria Math"/>
            <w:color w:val="222222"/>
            <w:sz w:val="24"/>
            <w:szCs w:val="24"/>
            <w:highlight w:val="white"/>
          </w:rPr>
          <m:t>μ=0</m:t>
        </m:r>
      </m:oMath>
      <w:r w:rsidRPr="0029618A">
        <w:rPr>
          <w:rFonts w:eastAsia="Times New Roman"/>
          <w:sz w:val="24"/>
          <w:szCs w:val="24"/>
          <w:highlight w:val="white"/>
        </w:rPr>
        <w:t xml:space="preserve">), распределение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p>
    <w:p w14:paraId="29400926" w14:textId="77777777" w:rsidR="008E2D65" w:rsidRPr="0029618A" w:rsidRDefault="00662FA5">
      <w:pPr>
        <w:spacing w:line="288" w:lineRule="auto"/>
        <w:ind w:firstLine="397"/>
        <w:jc w:val="center"/>
        <w:rPr>
          <w:rFonts w:eastAsia="Times New Roman"/>
          <w:sz w:val="24"/>
          <w:szCs w:val="24"/>
          <w:highlight w:val="white"/>
        </w:rPr>
      </w:pPr>
      <m:oMathPara>
        <m:oMath>
          <m:r>
            <w:rPr>
              <w:rFonts w:ascii="Cambria Math" w:eastAsia="Times New Roman" w:hAnsi="Cambria Math"/>
              <w:sz w:val="24"/>
              <w:szCs w:val="24"/>
              <w:highlight w:val="white"/>
            </w:rPr>
            <m:t>p(T)=</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Γ(T)</m:t>
              </m:r>
            </m:num>
            <m:den>
              <m:r>
                <w:rPr>
                  <w:rFonts w:ascii="Cambria Math" w:eastAsia="Times New Roman" w:hAnsi="Cambria Math"/>
                  <w:sz w:val="24"/>
                  <w:szCs w:val="24"/>
                  <w:highlight w:val="white"/>
                </w:rPr>
                <m:t>Γ(T+2/3)Γ(3+1/3)</m:t>
              </m:r>
            </m:den>
          </m:f>
          <m:r>
            <w:rPr>
              <w:rFonts w:ascii="Cambria Math" w:eastAsia="Times New Roman" w:hAnsi="Cambria Math"/>
              <w:sz w:val="24"/>
              <w:szCs w:val="24"/>
              <w:highlight w:val="white"/>
            </w:rPr>
            <m:t xml:space="preserve"> ≈</m:t>
          </m:r>
          <m:f>
            <m:fPr>
              <m:ctrlPr>
                <w:rPr>
                  <w:rFonts w:ascii="Cambria Math" w:eastAsia="Times New Roman" w:hAnsi="Cambria Math"/>
                  <w:sz w:val="24"/>
                  <w:szCs w:val="24"/>
                  <w:highlight w:val="white"/>
                </w:rPr>
              </m:ctrlPr>
            </m:fPr>
            <m:num>
              <m:r>
                <w:rPr>
                  <w:rFonts w:ascii="Cambria Math" w:eastAsia="Times New Roman" w:hAnsi="Cambria Math"/>
                  <w:sz w:val="24"/>
                  <w:szCs w:val="24"/>
                  <w:highlight w:val="white"/>
                </w:rPr>
                <m:t>1</m:t>
              </m:r>
            </m:num>
            <m:den>
              <m:r>
                <w:rPr>
                  <w:rFonts w:ascii="Cambria Math" w:eastAsia="Times New Roman" w:hAnsi="Cambria Math"/>
                  <w:sz w:val="24"/>
                  <w:szCs w:val="24"/>
                  <w:highlight w:val="white"/>
                </w:rPr>
                <m:t>3</m:t>
              </m:r>
            </m:den>
          </m:f>
          <m:r>
            <w:rPr>
              <w:rFonts w:ascii="Cambria Math" w:eastAsia="Times New Roman" w:hAnsi="Cambria Math"/>
              <w:sz w:val="24"/>
              <w:szCs w:val="24"/>
              <w:highlight w:val="white"/>
            </w:rPr>
            <m:t xml:space="preserve"> </m:t>
          </m:r>
          <m:sSup>
            <m:sSupPr>
              <m:ctrlPr>
                <w:rPr>
                  <w:rFonts w:ascii="Cambria Math" w:eastAsia="Times New Roman" w:hAnsi="Cambria Math"/>
                  <w:sz w:val="24"/>
                  <w:szCs w:val="24"/>
                  <w:highlight w:val="white"/>
                </w:rPr>
              </m:ctrlPr>
            </m:sSupPr>
            <m:e>
              <m:r>
                <w:rPr>
                  <w:rFonts w:ascii="Cambria Math" w:eastAsia="Times New Roman" w:hAnsi="Cambria Math"/>
                  <w:sz w:val="24"/>
                  <w:szCs w:val="24"/>
                  <w:highlight w:val="white"/>
                </w:rPr>
                <m:t>T</m:t>
              </m:r>
            </m:e>
            <m:sup>
              <m:r>
                <w:rPr>
                  <w:rFonts w:ascii="Cambria Math" w:eastAsia="Times New Roman" w:hAnsi="Cambria Math"/>
                  <w:sz w:val="24"/>
                  <w:szCs w:val="24"/>
                  <w:highlight w:val="white"/>
                </w:rPr>
                <m:t>-2/3</m:t>
              </m:r>
            </m:sup>
          </m:sSup>
          <m:r>
            <w:rPr>
              <w:rFonts w:ascii="Cambria Math" w:eastAsia="Times New Roman" w:hAnsi="Cambria Math"/>
              <w:sz w:val="24"/>
              <w:szCs w:val="24"/>
              <w:highlight w:val="white"/>
            </w:rPr>
            <m:t xml:space="preserve"> </m:t>
          </m:r>
        </m:oMath>
      </m:oMathPara>
    </w:p>
    <w:p w14:paraId="18ABC46F"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1A05ADC9" wp14:editId="66E8C0C6">
            <wp:extent cx="4861853" cy="2681288"/>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cstate="print"/>
                    <a:srcRect/>
                    <a:stretch>
                      <a:fillRect/>
                    </a:stretch>
                  </pic:blipFill>
                  <pic:spPr>
                    <a:xfrm>
                      <a:off x="0" y="0"/>
                      <a:ext cx="4861853" cy="2681288"/>
                    </a:xfrm>
                    <a:prstGeom prst="rect">
                      <a:avLst/>
                    </a:prstGeom>
                    <a:ln/>
                  </pic:spPr>
                </pic:pic>
              </a:graphicData>
            </a:graphic>
          </wp:inline>
        </w:drawing>
      </w:r>
    </w:p>
    <w:p w14:paraId="109B90B2"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3B0AC33F" w14:textId="0507BF2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sidR="00410583">
        <w:rPr>
          <w:rFonts w:eastAsia="Times New Roman"/>
          <w:sz w:val="24"/>
          <w:szCs w:val="24"/>
          <w:highlight w:val="white"/>
        </w:rPr>
        <w:t>. М</w:t>
      </w:r>
      <w:r w:rsidRPr="0029618A">
        <w:rPr>
          <w:rFonts w:eastAsia="Times New Roman"/>
          <w:sz w:val="24"/>
          <w:szCs w:val="24"/>
          <w:highlight w:val="white"/>
        </w:rPr>
        <w:t>ы наблюдали их в виде долгих “погружений” в то или иное настроение. 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отклонение</w:t>
      </w:r>
      <w:del w:id="1407" w:author="Пользователь" w:date="2019-11-12T23:37:00Z">
        <w:r w:rsidRPr="0029618A" w:rsidDel="001163A1">
          <w:rPr>
            <w:rFonts w:eastAsia="Times New Roman"/>
            <w:sz w:val="24"/>
            <w:szCs w:val="24"/>
            <w:highlight w:val="white"/>
          </w:rPr>
          <w:delText>,</w:delText>
        </w:r>
      </w:del>
      <w:r w:rsidR="00EF7B4A">
        <w:rPr>
          <w:rStyle w:val="af"/>
        </w:rPr>
        <w:commentReference w:id="1408"/>
      </w:r>
      <w:r w:rsidRPr="0029618A">
        <w:rPr>
          <w:rFonts w:eastAsia="Times New Roman"/>
          <w:sz w:val="24"/>
          <w:szCs w:val="24"/>
          <w:highlight w:val="white"/>
        </w:rPr>
        <w:t xml:space="preserve">. </w:t>
      </w:r>
      <w:r w:rsidRPr="00BB52AF">
        <w:rPr>
          <w:rFonts w:eastAsia="Times New Roman"/>
          <w:color w:val="4F81BD" w:themeColor="accent1"/>
          <w:sz w:val="24"/>
          <w:szCs w:val="24"/>
          <w:highlight w:val="white"/>
        </w:rPr>
        <w:t xml:space="preserve">В прошлой главе мы уже упоминали, что такое бывает, например, у распределения </w:t>
      </w:r>
      <w:commentRangeStart w:id="1409"/>
      <w:r w:rsidRPr="00BB52AF">
        <w:rPr>
          <w:rFonts w:eastAsia="Times New Roman"/>
          <w:color w:val="4F81BD" w:themeColor="accent1"/>
          <w:sz w:val="24"/>
          <w:szCs w:val="24"/>
          <w:highlight w:val="white"/>
        </w:rPr>
        <w:t>Коши</w:t>
      </w:r>
      <w:commentRangeEnd w:id="1409"/>
      <w:r w:rsidR="00410583" w:rsidRPr="00BB52AF">
        <w:rPr>
          <w:rStyle w:val="af"/>
          <w:color w:val="4F81BD" w:themeColor="accent1"/>
        </w:rPr>
        <w:commentReference w:id="1409"/>
      </w:r>
      <w:r w:rsidRPr="0029618A">
        <w:rPr>
          <w:rFonts w:eastAsia="Times New Roman"/>
          <w:sz w:val="24"/>
          <w:szCs w:val="24"/>
          <w:highlight w:val="white"/>
        </w:rPr>
        <w:t xml:space="preserve">. </w:t>
      </w:r>
      <w:ins w:id="1410" w:author="Пользователь" w:date="2019-11-12T23:40:00Z">
        <w:r w:rsidR="003C0477">
          <w:rPr>
            <w:rFonts w:eastAsia="Times New Roman"/>
            <w:sz w:val="24"/>
            <w:szCs w:val="24"/>
            <w:highlight w:val="white"/>
          </w:rPr>
          <w:t xml:space="preserve">Дело в том, что все соответствующие </w:t>
        </w:r>
      </w:ins>
      <w:ins w:id="1411" w:author="Пользователь" w:date="2019-11-12T23:43:00Z">
        <w:r w:rsidR="00050AAA">
          <w:rPr>
            <w:rFonts w:eastAsia="Times New Roman"/>
            <w:sz w:val="24"/>
            <w:szCs w:val="24"/>
            <w:highlight w:val="white"/>
          </w:rPr>
          <w:t>интегралы</w:t>
        </w:r>
      </w:ins>
      <w:ins w:id="1412" w:author="Пользователь" w:date="2019-11-12T23:40:00Z">
        <w:r w:rsidR="003C0477">
          <w:rPr>
            <w:rFonts w:eastAsia="Times New Roman"/>
            <w:sz w:val="24"/>
            <w:szCs w:val="24"/>
            <w:highlight w:val="white"/>
          </w:rPr>
          <w:t xml:space="preserve"> </w:t>
        </w:r>
      </w:ins>
      <w:ins w:id="1413" w:author="Пользователь" w:date="2019-11-12T23:43:00Z">
        <w:r w:rsidR="00050AAA">
          <w:rPr>
            <w:rFonts w:eastAsia="Times New Roman"/>
            <w:sz w:val="24"/>
            <w:szCs w:val="24"/>
            <w:highlight w:val="white"/>
          </w:rPr>
          <w:t xml:space="preserve">для </w:t>
        </w:r>
      </w:ins>
      <w:ins w:id="1414" w:author="Пользователь" w:date="2019-11-12T23:40:00Z">
        <w:r w:rsidR="003C0477">
          <w:rPr>
            <w:rFonts w:eastAsia="Times New Roman"/>
            <w:sz w:val="24"/>
            <w:szCs w:val="24"/>
            <w:highlight w:val="white"/>
          </w:rPr>
          <w:t xml:space="preserve">распределения Юла </w:t>
        </w:r>
      </w:ins>
      <w:ins w:id="1415" w:author="Пользователь" w:date="2019-11-12T23:43:00Z">
        <w:r w:rsidR="00050AAA">
          <w:rPr>
            <w:rFonts w:eastAsia="Times New Roman"/>
            <w:sz w:val="24"/>
            <w:szCs w:val="24"/>
            <w:highlight w:val="white"/>
          </w:rPr>
          <w:t>расходятся</w:t>
        </w:r>
      </w:ins>
      <w:ins w:id="1416" w:author="Пользователь" w:date="2019-11-12T23:40:00Z">
        <w:r w:rsidR="003C0477">
          <w:rPr>
            <w:rFonts w:eastAsia="Times New Roman"/>
            <w:sz w:val="24"/>
            <w:szCs w:val="24"/>
            <w:highlight w:val="white"/>
          </w:rPr>
          <w:t xml:space="preserve">. </w:t>
        </w:r>
      </w:ins>
      <w:r w:rsidRPr="00050AAA">
        <w:rPr>
          <w:rFonts w:eastAsia="Times New Roman"/>
          <w:strike/>
          <w:sz w:val="24"/>
          <w:szCs w:val="24"/>
          <w:highlight w:val="white"/>
          <w:rPrChange w:id="1417" w:author="Пользователь" w:date="2019-11-12T23:43:00Z">
            <w:rPr>
              <w:rFonts w:eastAsia="Times New Roman"/>
              <w:sz w:val="24"/>
              <w:szCs w:val="24"/>
              <w:highlight w:val="white"/>
            </w:rPr>
          </w:rPrChange>
        </w:rPr>
        <w:t>Дело в том, что все эти характеристики вычисляются</w:t>
      </w:r>
      <w:r w:rsidR="00410583" w:rsidRPr="00050AAA">
        <w:rPr>
          <w:rFonts w:eastAsia="Times New Roman"/>
          <w:strike/>
          <w:sz w:val="24"/>
          <w:szCs w:val="24"/>
          <w:highlight w:val="white"/>
          <w:rPrChange w:id="1418" w:author="Пользователь" w:date="2019-11-12T23:43:00Z">
            <w:rPr>
              <w:rFonts w:eastAsia="Times New Roman"/>
              <w:sz w:val="24"/>
              <w:szCs w:val="24"/>
              <w:highlight w:val="white"/>
            </w:rPr>
          </w:rPrChange>
        </w:rPr>
        <w:t>,</w:t>
      </w:r>
      <w:r w:rsidRPr="00050AAA">
        <w:rPr>
          <w:rFonts w:eastAsia="Times New Roman"/>
          <w:strike/>
          <w:sz w:val="24"/>
          <w:szCs w:val="24"/>
          <w:highlight w:val="white"/>
          <w:rPrChange w:id="1419" w:author="Пользователь" w:date="2019-11-12T23:43:00Z">
            <w:rPr>
              <w:rFonts w:eastAsia="Times New Roman"/>
              <w:sz w:val="24"/>
              <w:szCs w:val="24"/>
              <w:highlight w:val="white"/>
            </w:rPr>
          </w:rPrChange>
        </w:rPr>
        <w:t xml:space="preserve"> исходя из площади под кривой</w:t>
      </w:r>
      <w:r w:rsidR="00EF7B4A" w:rsidRPr="00050AAA">
        <w:rPr>
          <w:rFonts w:eastAsia="Times New Roman"/>
          <w:strike/>
          <w:sz w:val="24"/>
          <w:szCs w:val="24"/>
          <w:highlight w:val="white"/>
          <w:rPrChange w:id="1420" w:author="Пользователь" w:date="2019-11-12T23:43:00Z">
            <w:rPr>
              <w:rFonts w:eastAsia="Times New Roman"/>
              <w:sz w:val="24"/>
              <w:szCs w:val="24"/>
              <w:highlight w:val="white"/>
            </w:rPr>
          </w:rPrChange>
        </w:rPr>
        <w:t xml:space="preserve">, полученной умножением </w:t>
      </w:r>
      <w:r w:rsidRPr="00050AAA">
        <w:rPr>
          <w:rFonts w:eastAsia="Times New Roman"/>
          <w:strike/>
          <w:sz w:val="24"/>
          <w:szCs w:val="24"/>
          <w:highlight w:val="white"/>
          <w:rPrChange w:id="1421" w:author="Пользователь" w:date="2019-11-12T23:43:00Z">
            <w:rPr>
              <w:rFonts w:eastAsia="Times New Roman"/>
              <w:sz w:val="24"/>
              <w:szCs w:val="24"/>
              <w:highlight w:val="white"/>
            </w:rPr>
          </w:rPrChange>
        </w:rPr>
        <w:t>плотности распределения</w:t>
      </w:r>
      <w:r w:rsidR="00EF7B4A" w:rsidRPr="00050AAA">
        <w:rPr>
          <w:rFonts w:eastAsia="Times New Roman"/>
          <w:strike/>
          <w:sz w:val="24"/>
          <w:szCs w:val="24"/>
          <w:highlight w:val="white"/>
          <w:rPrChange w:id="1422" w:author="Пользователь" w:date="2019-11-12T23:43:00Z">
            <w:rPr>
              <w:rFonts w:eastAsia="Times New Roman"/>
              <w:sz w:val="24"/>
              <w:szCs w:val="24"/>
              <w:highlight w:val="white"/>
            </w:rPr>
          </w:rPrChange>
        </w:rPr>
        <w:t xml:space="preserve"> величины на саму величину (для среднего) или на квадрат отклонения величины от среднего (для дисперсии)</w:t>
      </w:r>
      <w:r w:rsidRPr="00050AAA">
        <w:rPr>
          <w:rFonts w:eastAsia="Times New Roman"/>
          <w:strike/>
          <w:sz w:val="24"/>
          <w:szCs w:val="24"/>
          <w:highlight w:val="white"/>
          <w:rPrChange w:id="1423" w:author="Пользователь" w:date="2019-11-12T23:43:00Z">
            <w:rPr>
              <w:rFonts w:eastAsia="Times New Roman"/>
              <w:sz w:val="24"/>
              <w:szCs w:val="24"/>
              <w:highlight w:val="white"/>
            </w:rPr>
          </w:rPrChange>
        </w:rPr>
        <w:t>, а он</w:t>
      </w:r>
      <w:r w:rsidR="00EF7B4A" w:rsidRPr="00050AAA">
        <w:rPr>
          <w:rFonts w:eastAsia="Times New Roman"/>
          <w:strike/>
          <w:sz w:val="24"/>
          <w:szCs w:val="24"/>
          <w:highlight w:val="white"/>
          <w:rPrChange w:id="1424" w:author="Пользователь" w:date="2019-11-12T23:43:00Z">
            <w:rPr>
              <w:rFonts w:eastAsia="Times New Roman"/>
              <w:sz w:val="24"/>
              <w:szCs w:val="24"/>
              <w:highlight w:val="white"/>
            </w:rPr>
          </w:rPrChange>
        </w:rPr>
        <w:t>и в случае  распределения Юла</w:t>
      </w:r>
      <w:r w:rsidRPr="00050AAA">
        <w:rPr>
          <w:rFonts w:eastAsia="Times New Roman"/>
          <w:strike/>
          <w:sz w:val="24"/>
          <w:szCs w:val="24"/>
          <w:highlight w:val="white"/>
          <w:rPrChange w:id="1425" w:author="Пользователь" w:date="2019-11-12T23:43:00Z">
            <w:rPr>
              <w:rFonts w:eastAsia="Times New Roman"/>
              <w:sz w:val="24"/>
              <w:szCs w:val="24"/>
              <w:highlight w:val="white"/>
            </w:rPr>
          </w:rPrChange>
        </w:rPr>
        <w:t xml:space="preserve"> </w:t>
      </w:r>
      <w:commentRangeStart w:id="1426"/>
      <w:commentRangeStart w:id="1427"/>
      <w:r w:rsidRPr="00050AAA">
        <w:rPr>
          <w:rFonts w:eastAsia="Times New Roman"/>
          <w:strike/>
          <w:sz w:val="24"/>
          <w:szCs w:val="24"/>
          <w:highlight w:val="white"/>
          <w:rPrChange w:id="1428" w:author="Пользователь" w:date="2019-11-12T23:43:00Z">
            <w:rPr>
              <w:rFonts w:eastAsia="Times New Roman"/>
              <w:sz w:val="24"/>
              <w:szCs w:val="24"/>
              <w:highlight w:val="white"/>
            </w:rPr>
          </w:rPrChange>
        </w:rPr>
        <w:t>бесконечн</w:t>
      </w:r>
      <w:commentRangeEnd w:id="1426"/>
      <w:r w:rsidR="00410583" w:rsidRPr="00050AAA">
        <w:rPr>
          <w:rStyle w:val="af"/>
          <w:strike/>
          <w:rPrChange w:id="1429" w:author="Пользователь" w:date="2019-11-12T23:43:00Z">
            <w:rPr>
              <w:rStyle w:val="af"/>
            </w:rPr>
          </w:rPrChange>
        </w:rPr>
        <w:commentReference w:id="1426"/>
      </w:r>
      <w:r w:rsidR="00EF7B4A" w:rsidRPr="00050AAA">
        <w:rPr>
          <w:rFonts w:eastAsia="Times New Roman"/>
          <w:strike/>
          <w:sz w:val="24"/>
          <w:szCs w:val="24"/>
          <w:highlight w:val="white"/>
          <w:rPrChange w:id="1430" w:author="Пользователь" w:date="2019-11-12T23:43:00Z">
            <w:rPr>
              <w:rFonts w:eastAsia="Times New Roman"/>
              <w:sz w:val="24"/>
              <w:szCs w:val="24"/>
              <w:highlight w:val="white"/>
            </w:rPr>
          </w:rPrChange>
        </w:rPr>
        <w:t>ы</w:t>
      </w:r>
      <w:commentRangeEnd w:id="1427"/>
      <w:r w:rsidR="00EF7B4A" w:rsidRPr="00050AAA">
        <w:rPr>
          <w:rStyle w:val="af"/>
          <w:strike/>
          <w:rPrChange w:id="1431" w:author="Пользователь" w:date="2019-11-12T23:43:00Z">
            <w:rPr>
              <w:rStyle w:val="af"/>
            </w:rPr>
          </w:rPrChange>
        </w:rPr>
        <w:commentReference w:id="1427"/>
      </w:r>
      <w:r w:rsidRPr="00050AAA">
        <w:rPr>
          <w:rFonts w:eastAsia="Times New Roman"/>
          <w:strike/>
          <w:sz w:val="24"/>
          <w:szCs w:val="24"/>
          <w:highlight w:val="white"/>
          <w:rPrChange w:id="1432" w:author="Пользователь" w:date="2019-11-12T23:43:00Z">
            <w:rPr>
              <w:rFonts w:eastAsia="Times New Roman"/>
              <w:sz w:val="24"/>
              <w:szCs w:val="24"/>
              <w:highlight w:val="white"/>
            </w:rPr>
          </w:rPrChange>
        </w:rPr>
        <w:t>.</w:t>
      </w:r>
      <w:r w:rsidRPr="0029618A">
        <w:rPr>
          <w:rFonts w:eastAsia="Times New Roman"/>
          <w:sz w:val="24"/>
          <w:szCs w:val="24"/>
          <w:highlight w:val="white"/>
        </w:rPr>
        <w:t xml:space="preserve"> </w:t>
      </w:r>
      <w:commentRangeStart w:id="1433"/>
      <w:r w:rsidRPr="0029618A">
        <w:rPr>
          <w:rFonts w:eastAsia="Times New Roman"/>
          <w:sz w:val="24"/>
          <w:szCs w:val="24"/>
          <w:highlight w:val="white"/>
        </w:rPr>
        <w:t>В</w:t>
      </w:r>
      <w:commentRangeEnd w:id="1433"/>
      <w:r w:rsidR="001163A1">
        <w:rPr>
          <w:rStyle w:val="af"/>
        </w:rPr>
        <w:commentReference w:id="1433"/>
      </w:r>
      <w:r w:rsidRPr="0029618A">
        <w:rPr>
          <w:rFonts w:eastAsia="Times New Roman"/>
          <w:sz w:val="24"/>
          <w:szCs w:val="24"/>
          <w:highlight w:val="white"/>
        </w:rPr>
        <w:t xml:space="preserve"> связи с этим можно услышать, что и среднее значение в таком случае бесконечно, но это не так. Посмотрите, что произойдёт при попытке вычислить </w:t>
      </w:r>
      <w:r w:rsidR="008C0E94">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6F125C6"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0A385415" wp14:editId="2DFE6F8A">
            <wp:extent cx="4886250" cy="2640023"/>
            <wp:effectExtent l="0" t="0" r="0" b="0"/>
            <wp:docPr id="70" name="image61.png" descr="https://habrastorage.org/webt/y9/_h/p_/y9_hp_vvvnwveyrytsmmvrwbney.png"/>
            <wp:cNvGraphicFramePr/>
            <a:graphic xmlns:a="http://schemas.openxmlformats.org/drawingml/2006/main">
              <a:graphicData uri="http://schemas.openxmlformats.org/drawingml/2006/picture">
                <pic:pic xmlns:pic="http://schemas.openxmlformats.org/drawingml/2006/picture">
                  <pic:nvPicPr>
                    <pic:cNvPr id="0" name="image61.png" descr="https://habrastorage.org/webt/y9/_h/p_/y9_hp_vvvnwveyrytsmmvrwbney.png"/>
                    <pic:cNvPicPr preferRelativeResize="0"/>
                  </pic:nvPicPr>
                  <pic:blipFill>
                    <a:blip r:embed="rId67" cstate="print"/>
                    <a:srcRect/>
                    <a:stretch>
                      <a:fillRect/>
                    </a:stretch>
                  </pic:blipFill>
                  <pic:spPr>
                    <a:xfrm>
                      <a:off x="0" y="0"/>
                      <a:ext cx="4886250" cy="2640023"/>
                    </a:xfrm>
                    <a:prstGeom prst="rect">
                      <a:avLst/>
                    </a:prstGeom>
                    <a:ln/>
                  </pic:spPr>
                </pic:pic>
              </a:graphicData>
            </a:graphic>
          </wp:inline>
        </w:drawing>
      </w:r>
    </w:p>
    <w:p w14:paraId="0C42E743"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7DAEB001" w14:textId="31B6491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то есть отсутствие какого-либо собственного масштаба времени.</w:t>
      </w:r>
    </w:p>
    <w:p w14:paraId="31A31F2F" w14:textId="4F3228D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sidR="00E34D01">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sidR="00E34D01">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sidR="00E34D01">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образом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sidR="00E34D01">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sidR="00E34D01">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sidR="00E34D01">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00E34D01" w:rsidRPr="00E34D01">
        <w:rPr>
          <w:rFonts w:eastAsia="Times New Roman"/>
          <w:sz w:val="24"/>
          <w:szCs w:val="24"/>
          <w:highlight w:val="white"/>
        </w:rPr>
        <w:t xml:space="preserve"> </w:t>
      </w:r>
      <w:r w:rsidR="00E34D01">
        <w:rPr>
          <w:rFonts w:eastAsia="Times New Roman"/>
          <w:sz w:val="24"/>
          <w:szCs w:val="24"/>
          <w:highlight w:val="white"/>
        </w:rPr>
        <w:t xml:space="preserve">тоже </w:t>
      </w:r>
      <w:r w:rsidR="00E34D01" w:rsidRPr="0029618A">
        <w:rPr>
          <w:rFonts w:eastAsia="Times New Roman"/>
          <w:sz w:val="24"/>
          <w:szCs w:val="24"/>
          <w:highlight w:val="white"/>
        </w:rPr>
        <w:t>не безоблачна</w:t>
      </w:r>
      <w:r w:rsidRPr="0029618A">
        <w:rPr>
          <w:rFonts w:eastAsia="Times New Roman"/>
          <w:sz w:val="24"/>
          <w:szCs w:val="24"/>
          <w:highlight w:val="white"/>
        </w:rPr>
        <w:t xml:space="preserve">. </w:t>
      </w:r>
      <w:commentRangeStart w:id="1434"/>
      <w:r w:rsidRPr="0029618A">
        <w:rPr>
          <w:rFonts w:eastAsia="Times New Roman"/>
          <w:sz w:val="24"/>
          <w:szCs w:val="24"/>
          <w:highlight w:val="white"/>
        </w:rPr>
        <w:t xml:space="preserve">Смещается </w:t>
      </w:r>
      <w:r w:rsidR="005C00CC">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del w:id="1435" w:author="Пользователь" w:date="2019-11-12T23:44:00Z">
        <w:r w:rsidR="005C00CC" w:rsidDel="00050AAA">
          <w:rPr>
            <w:rFonts w:eastAsia="Times New Roman"/>
            <w:sz w:val="24"/>
            <w:szCs w:val="24"/>
            <w:highlight w:val="white"/>
          </w:rPr>
          <w:delText>,</w:delText>
        </w:r>
      </w:del>
      <w:r w:rsidR="005C00CC">
        <w:rPr>
          <w:rFonts w:eastAsia="Times New Roman"/>
          <w:sz w:val="24"/>
          <w:szCs w:val="24"/>
          <w:highlight w:val="white"/>
        </w:rPr>
        <w:t xml:space="preserve"> или привычном </w:t>
      </w:r>
      <w:r w:rsidR="00740261">
        <w:rPr>
          <w:rFonts w:eastAsia="Times New Roman"/>
          <w:sz w:val="24"/>
          <w:szCs w:val="24"/>
          <w:highlight w:val="white"/>
        </w:rPr>
        <w:t>состоянии дел</w:t>
      </w:r>
      <w:r w:rsidRPr="0029618A">
        <w:rPr>
          <w:rFonts w:eastAsia="Times New Roman"/>
          <w:sz w:val="24"/>
          <w:szCs w:val="24"/>
          <w:highlight w:val="white"/>
        </w:rPr>
        <w:t>, от которой настроение отклоняется в ту или иную сторону</w:t>
      </w:r>
      <w:commentRangeEnd w:id="1434"/>
      <w:r w:rsidR="0044326C">
        <w:rPr>
          <w:rStyle w:val="af"/>
        </w:rPr>
        <w:commentReference w:id="1434"/>
      </w:r>
      <w:r w:rsidRPr="0029618A">
        <w:rPr>
          <w:rFonts w:eastAsia="Times New Roman"/>
          <w:sz w:val="24"/>
          <w:szCs w:val="24"/>
          <w:highlight w:val="white"/>
        </w:rPr>
        <w:t xml:space="preserve">.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w:t>
      </w:r>
      <w:r w:rsidRPr="0029618A">
        <w:rPr>
          <w:rFonts w:eastAsia="Times New Roman"/>
          <w:sz w:val="24"/>
          <w:szCs w:val="24"/>
          <w:highlight w:val="white"/>
        </w:rPr>
        <w:lastRenderedPageBreak/>
        <w:t>неудивительно, ведь концептуально они практически не отличаются, описывая систему с релаксацией.</w:t>
      </w:r>
    </w:p>
    <w:p w14:paraId="59F01BA0"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509C6AB" wp14:editId="3317572D">
            <wp:extent cx="4786559" cy="2559895"/>
            <wp:effectExtent l="0" t="0" r="0" b="0"/>
            <wp:docPr id="44" name="image43.png" descr="https://habrastorage.org/webt/eb/rp/wb/ebrpwb7axpvtxvnqi7qobohefto.png"/>
            <wp:cNvGraphicFramePr/>
            <a:graphic xmlns:a="http://schemas.openxmlformats.org/drawingml/2006/main">
              <a:graphicData uri="http://schemas.openxmlformats.org/drawingml/2006/picture">
                <pic:pic xmlns:pic="http://schemas.openxmlformats.org/drawingml/2006/picture">
                  <pic:nvPicPr>
                    <pic:cNvPr id="0" name="image43.png" descr="https://habrastorage.org/webt/eb/rp/wb/ebrpwb7axpvtxvnqi7qobohefto.png"/>
                    <pic:cNvPicPr preferRelativeResize="0"/>
                  </pic:nvPicPr>
                  <pic:blipFill>
                    <a:blip r:embed="rId68" cstate="print"/>
                    <a:srcRect/>
                    <a:stretch>
                      <a:fillRect/>
                    </a:stretch>
                  </pic:blipFill>
                  <pic:spPr>
                    <a:xfrm>
                      <a:off x="0" y="0"/>
                      <a:ext cx="4786559" cy="2559895"/>
                    </a:xfrm>
                    <a:prstGeom prst="rect">
                      <a:avLst/>
                    </a:prstGeom>
                    <a:ln/>
                  </pic:spPr>
                </pic:pic>
              </a:graphicData>
            </a:graphic>
          </wp:inline>
        </w:drawing>
      </w:r>
    </w:p>
    <w:p w14:paraId="6B60A2E3" w14:textId="77777777" w:rsidR="008E2D65" w:rsidRPr="0029618A" w:rsidRDefault="00662FA5">
      <w:pPr>
        <w:keepLines/>
        <w:spacing w:before="120" w:after="240"/>
        <w:ind w:left="567" w:right="567"/>
        <w:jc w:val="both"/>
        <w:rPr>
          <w:rFonts w:eastAsia="Times New Roman"/>
          <w:i/>
          <w:sz w:val="24"/>
          <w:szCs w:val="24"/>
        </w:rPr>
      </w:pPr>
      <w:proofErr w:type="spellStart"/>
      <w:r w:rsidRPr="0029618A">
        <w:rPr>
          <w:rFonts w:eastAsia="Times New Roman"/>
          <w:i/>
          <w:sz w:val="24"/>
          <w:szCs w:val="24"/>
          <w:highlight w:val="white"/>
        </w:rPr>
        <w:t>Меандрирование</w:t>
      </w:r>
      <w:proofErr w:type="spellEnd"/>
      <w:r w:rsidRPr="0029618A">
        <w:rPr>
          <w:rFonts w:eastAsia="Times New Roman"/>
          <w:i/>
          <w:sz w:val="24"/>
          <w:szCs w:val="24"/>
          <w:highlight w:val="white"/>
        </w:rPr>
        <w:t xml:space="preserve"> и смену настроений можно получить, моделируя скользящим средним приспосабливаемость человека к обстоятельствам.</w:t>
      </w:r>
    </w:p>
    <w:p w14:paraId="7555CF87" w14:textId="7CAF857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w:t>
      </w:r>
      <w:r w:rsidR="0044326C" w:rsidRPr="0029618A">
        <w:rPr>
          <w:rFonts w:eastAsia="Times New Roman"/>
          <w:sz w:val="24"/>
          <w:szCs w:val="24"/>
          <w:highlight w:val="white"/>
        </w:rPr>
        <w:t xml:space="preserve">хороших </w:t>
      </w:r>
      <w:r w:rsidRPr="0029618A">
        <w:rPr>
          <w:rFonts w:eastAsia="Times New Roman"/>
          <w:sz w:val="24"/>
          <w:szCs w:val="24"/>
          <w:highlight w:val="white"/>
        </w:rPr>
        <w:t xml:space="preserve">событий становилось побольше,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w:t>
      </w:r>
      <w:del w:id="1436" w:author="Пользователь" w:date="2019-11-12T23:45:00Z">
        <w:r w:rsidRPr="00BB52AF" w:rsidDel="00050AAA">
          <w:rPr>
            <w:rFonts w:eastAsia="Times New Roman"/>
            <w:strike/>
            <w:sz w:val="24"/>
            <w:szCs w:val="24"/>
            <w:highlight w:val="white"/>
          </w:rPr>
          <w:delText>вслед за трендом потянется и среднее значение, так что</w:delText>
        </w:r>
        <w:r w:rsidRPr="0029618A" w:rsidDel="00050AAA">
          <w:rPr>
            <w:rFonts w:eastAsia="Times New Roman"/>
            <w:sz w:val="24"/>
            <w:szCs w:val="24"/>
            <w:highlight w:val="white"/>
          </w:rPr>
          <w:delText xml:space="preserve"> </w:delText>
        </w:r>
      </w:del>
      <w:r w:rsidRPr="0029618A">
        <w:rPr>
          <w:rFonts w:eastAsia="Times New Roman"/>
          <w:sz w:val="24"/>
          <w:szCs w:val="24"/>
          <w:highlight w:val="white"/>
        </w:rPr>
        <w:t xml:space="preserve">неизбежные грустные события обязательно сменят </w:t>
      </w:r>
      <w:commentRangeStart w:id="1437"/>
      <w:r w:rsidRPr="0029618A">
        <w:rPr>
          <w:rFonts w:eastAsia="Times New Roman"/>
          <w:sz w:val="24"/>
          <w:szCs w:val="24"/>
          <w:highlight w:val="white"/>
        </w:rPr>
        <w:t>настроение</w:t>
      </w:r>
      <w:commentRangeEnd w:id="1437"/>
      <w:r w:rsidR="0044326C">
        <w:rPr>
          <w:rStyle w:val="af"/>
        </w:rPr>
        <w:commentReference w:id="1437"/>
      </w:r>
      <w:r w:rsidRPr="0029618A">
        <w:rPr>
          <w:rFonts w:eastAsia="Times New Roman"/>
          <w:sz w:val="24"/>
          <w:szCs w:val="24"/>
          <w:highlight w:val="white"/>
        </w:rPr>
        <w:t>.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780771FD" w14:textId="77777777" w:rsidR="008E2D65" w:rsidRPr="0029618A" w:rsidRDefault="00662FA5">
      <w:pPr>
        <w:pStyle w:val="2"/>
        <w:spacing w:before="200" w:after="0"/>
        <w:ind w:firstLine="397"/>
        <w:jc w:val="both"/>
        <w:rPr>
          <w:rFonts w:eastAsia="Cambria"/>
          <w:b/>
          <w:color w:val="4F81BD"/>
          <w:sz w:val="26"/>
          <w:szCs w:val="26"/>
        </w:rPr>
      </w:pPr>
      <w:bookmarkStart w:id="1438" w:name="_Toc22639645"/>
      <w:r w:rsidRPr="0029618A">
        <w:rPr>
          <w:rFonts w:eastAsia="Cambria"/>
          <w:b/>
          <w:color w:val="4F81BD"/>
          <w:sz w:val="26"/>
          <w:szCs w:val="26"/>
        </w:rPr>
        <w:t xml:space="preserve">О </w:t>
      </w:r>
      <w:proofErr w:type="spellStart"/>
      <w:r w:rsidRPr="0029618A">
        <w:rPr>
          <w:rFonts w:eastAsia="Cambria"/>
          <w:b/>
          <w:color w:val="4F81BD"/>
          <w:sz w:val="26"/>
          <w:szCs w:val="26"/>
        </w:rPr>
        <w:t>марковских</w:t>
      </w:r>
      <w:proofErr w:type="spellEnd"/>
      <w:r w:rsidRPr="0029618A">
        <w:rPr>
          <w:rFonts w:eastAsia="Cambria"/>
          <w:b/>
          <w:color w:val="4F81BD"/>
          <w:sz w:val="26"/>
          <w:szCs w:val="26"/>
        </w:rPr>
        <w:t xml:space="preserve"> цепях и пессимистах с оптимистами</w:t>
      </w:r>
      <w:bookmarkEnd w:id="1438"/>
    </w:p>
    <w:p w14:paraId="50ACF22B"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14:paraId="15D32DD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lastRenderedPageBreak/>
        <w:t>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получше.</w:t>
      </w:r>
    </w:p>
    <w:p w14:paraId="2CD5C29E" w14:textId="77777777" w:rsidR="00E12525" w:rsidRDefault="00740261">
      <w:pPr>
        <w:spacing w:line="288" w:lineRule="auto"/>
        <w:ind w:firstLine="397"/>
        <w:jc w:val="both"/>
        <w:rPr>
          <w:ins w:id="1439" w:author="Пользователь" w:date="2019-11-13T13:42:00Z"/>
          <w:rFonts w:eastAsia="Times New Roman"/>
          <w:sz w:val="24"/>
          <w:szCs w:val="24"/>
          <w:highlight w:val="white"/>
        </w:rPr>
      </w:pPr>
      <w:r>
        <w:rPr>
          <w:rFonts w:eastAsia="Times New Roman"/>
          <w:sz w:val="24"/>
          <w:szCs w:val="24"/>
          <w:highlight w:val="white"/>
        </w:rPr>
        <w:t>Выше для объяснения полос в жизни мы вводили в рассмотрение память, то есть вклад предыдущих состояний в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19010BD3" w14:textId="292BB292" w:rsidR="00E12525" w:rsidRDefault="00E12525">
      <w:pPr>
        <w:spacing w:line="288" w:lineRule="auto"/>
        <w:ind w:firstLine="397"/>
        <w:jc w:val="both"/>
        <w:rPr>
          <w:ins w:id="1440" w:author="Пользователь" w:date="2019-11-13T13:43:00Z"/>
          <w:rFonts w:eastAsia="Times New Roman"/>
          <w:sz w:val="24"/>
          <w:szCs w:val="24"/>
          <w:highlight w:val="white"/>
        </w:rPr>
      </w:pPr>
      <w:ins w:id="1441" w:author="Пользователь" w:date="2019-11-13T13:42:00Z">
        <w:r>
          <w:rPr>
            <w:rFonts w:eastAsia="Times New Roman"/>
            <w:sz w:val="24"/>
            <w:szCs w:val="24"/>
            <w:highlight w:val="white"/>
          </w:rPr>
          <w:t xml:space="preserve">Для этого полезны </w:t>
        </w:r>
      </w:ins>
      <w:ins w:id="1442" w:author="Пользователь" w:date="2019-11-13T13:43:00Z">
        <w:r>
          <w:rPr>
            <w:rFonts w:eastAsia="Times New Roman"/>
            <w:sz w:val="24"/>
            <w:szCs w:val="24"/>
            <w:highlight w:val="white"/>
          </w:rPr>
          <w:t xml:space="preserve">объекты, называемые </w:t>
        </w:r>
      </w:ins>
      <w:ins w:id="1443" w:author="Пользователь" w:date="2019-11-13T13:42:00Z">
        <w:r>
          <w:rPr>
            <w:rFonts w:eastAsia="Times New Roman"/>
            <w:sz w:val="24"/>
            <w:szCs w:val="24"/>
            <w:highlight w:val="white"/>
          </w:rPr>
          <w:t>цепями Маркова.</w:t>
        </w:r>
      </w:ins>
      <w:ins w:id="1444" w:author="Пользователь" w:date="2019-11-13T13:43:00Z">
        <w:r>
          <w:rPr>
            <w:rFonts w:eastAsia="Times New Roman"/>
            <w:sz w:val="24"/>
            <w:szCs w:val="24"/>
            <w:highlight w:val="white"/>
          </w:rPr>
          <w:t xml:space="preserve"> </w:t>
        </w:r>
      </w:ins>
    </w:p>
    <w:p w14:paraId="0C6E4A0F" w14:textId="21134251" w:rsidR="00E12525" w:rsidRPr="00D770EB" w:rsidRDefault="00E12525">
      <w:pPr>
        <w:spacing w:line="288" w:lineRule="auto"/>
        <w:ind w:firstLine="397"/>
        <w:jc w:val="both"/>
        <w:rPr>
          <w:ins w:id="1445" w:author="Пользователь" w:date="2019-11-13T13:42:00Z"/>
          <w:rFonts w:eastAsia="Times New Roman"/>
          <w:sz w:val="24"/>
          <w:szCs w:val="24"/>
          <w:highlight w:val="white"/>
        </w:rPr>
      </w:pPr>
      <w:ins w:id="1446" w:author="Пользователь" w:date="2019-11-13T13:43:00Z">
        <w:r>
          <w:rPr>
            <w:rFonts w:eastAsia="Times New Roman"/>
            <w:sz w:val="24"/>
            <w:szCs w:val="24"/>
            <w:highlight w:val="white"/>
          </w:rPr>
          <w:t xml:space="preserve">Последовательность </w:t>
        </w:r>
      </w:ins>
      <w:ins w:id="1447" w:author="Пользователь" w:date="2019-11-13T13:44:00Z">
        <w:r>
          <w:rPr>
            <w:rFonts w:eastAsia="Times New Roman"/>
            <w:sz w:val="24"/>
            <w:szCs w:val="24"/>
            <w:highlight w:val="white"/>
          </w:rPr>
          <w:t xml:space="preserve">дискретных </w:t>
        </w:r>
      </w:ins>
      <w:ins w:id="1448" w:author="Пользователь" w:date="2019-11-13T13:43:00Z">
        <w:r>
          <w:rPr>
            <w:rFonts w:eastAsia="Times New Roman"/>
            <w:sz w:val="24"/>
            <w:szCs w:val="24"/>
            <w:highlight w:val="white"/>
          </w:rPr>
          <w:t>случайных</w:t>
        </w:r>
      </w:ins>
      <w:ins w:id="1449" w:author="Пользователь" w:date="2019-11-13T13:44:00Z">
        <w:r>
          <w:rPr>
            <w:rFonts w:eastAsia="Times New Roman"/>
            <w:sz w:val="24"/>
            <w:szCs w:val="24"/>
            <w:highlight w:val="white"/>
          </w:rPr>
          <w:t xml:space="preserve"> величин </w:t>
        </w:r>
        <w:r>
          <w:rPr>
            <w:rFonts w:eastAsia="Times New Roman"/>
            <w:sz w:val="24"/>
            <w:szCs w:val="24"/>
            <w:highlight w:val="white"/>
            <w:lang w:val="en-US"/>
          </w:rPr>
          <w:t>X</w:t>
        </w:r>
        <w:proofErr w:type="gramStart"/>
        <w:r w:rsidRPr="00E12525">
          <w:rPr>
            <w:rFonts w:eastAsia="Times New Roman"/>
            <w:sz w:val="24"/>
            <w:szCs w:val="24"/>
            <w:highlight w:val="white"/>
            <w:vertAlign w:val="subscript"/>
            <w:rPrChange w:id="1450" w:author="Пользователь" w:date="2019-11-13T13:46:00Z">
              <w:rPr>
                <w:rFonts w:eastAsia="Times New Roman"/>
                <w:sz w:val="24"/>
                <w:szCs w:val="24"/>
                <w:highlight w:val="white"/>
                <w:lang w:val="en-US"/>
              </w:rPr>
            </w:rPrChange>
          </w:rPr>
          <w:t>1</w:t>
        </w:r>
        <w:r w:rsidRPr="00E12525">
          <w:rPr>
            <w:rFonts w:eastAsia="Times New Roman"/>
            <w:sz w:val="24"/>
            <w:szCs w:val="24"/>
            <w:highlight w:val="white"/>
            <w:rPrChange w:id="1451" w:author="Пользователь" w:date="2019-11-13T13:44:00Z">
              <w:rPr>
                <w:rFonts w:eastAsia="Times New Roman"/>
                <w:sz w:val="24"/>
                <w:szCs w:val="24"/>
                <w:highlight w:val="white"/>
                <w:lang w:val="en-US"/>
              </w:rPr>
            </w:rPrChange>
          </w:rPr>
          <w:t>,...</w:t>
        </w:r>
        <w:proofErr w:type="gramEnd"/>
        <w:r w:rsidRPr="00E12525">
          <w:rPr>
            <w:rFonts w:eastAsia="Times New Roman"/>
            <w:sz w:val="24"/>
            <w:szCs w:val="24"/>
            <w:highlight w:val="white"/>
            <w:rPrChange w:id="1452" w:author="Пользователь" w:date="2019-11-13T13:44:00Z">
              <w:rPr>
                <w:rFonts w:eastAsia="Times New Roman"/>
                <w:sz w:val="24"/>
                <w:szCs w:val="24"/>
                <w:highlight w:val="white"/>
                <w:lang w:val="en-US"/>
              </w:rPr>
            </w:rPrChange>
          </w:rPr>
          <w:t>,</w:t>
        </w:r>
        <w:proofErr w:type="spellStart"/>
        <w:r>
          <w:rPr>
            <w:rFonts w:eastAsia="Times New Roman"/>
            <w:sz w:val="24"/>
            <w:szCs w:val="24"/>
            <w:highlight w:val="white"/>
            <w:lang w:val="en-US"/>
          </w:rPr>
          <w:t>X</w:t>
        </w:r>
        <w:r w:rsidRPr="00E12525">
          <w:rPr>
            <w:rFonts w:eastAsia="Times New Roman"/>
            <w:sz w:val="24"/>
            <w:szCs w:val="24"/>
            <w:highlight w:val="white"/>
            <w:vertAlign w:val="subscript"/>
            <w:lang w:val="en-US"/>
            <w:rPrChange w:id="1453" w:author="Пользователь" w:date="2019-11-13T13:46:00Z">
              <w:rPr>
                <w:rFonts w:eastAsia="Times New Roman"/>
                <w:sz w:val="24"/>
                <w:szCs w:val="24"/>
                <w:highlight w:val="white"/>
                <w:lang w:val="en-US"/>
              </w:rPr>
            </w:rPrChange>
          </w:rPr>
          <w:t>n</w:t>
        </w:r>
        <w:proofErr w:type="spellEnd"/>
        <w:r w:rsidRPr="00E12525">
          <w:rPr>
            <w:rFonts w:eastAsia="Times New Roman"/>
            <w:sz w:val="24"/>
            <w:szCs w:val="24"/>
            <w:highlight w:val="white"/>
            <w:rPrChange w:id="1454" w:author="Пользователь" w:date="2019-11-13T13:44:00Z">
              <w:rPr>
                <w:rFonts w:eastAsia="Times New Roman"/>
                <w:sz w:val="24"/>
                <w:szCs w:val="24"/>
                <w:highlight w:val="white"/>
                <w:lang w:val="en-US"/>
              </w:rPr>
            </w:rPrChange>
          </w:rPr>
          <w:t>,...</w:t>
        </w:r>
        <w:r>
          <w:rPr>
            <w:rFonts w:eastAsia="Times New Roman"/>
            <w:sz w:val="24"/>
            <w:szCs w:val="24"/>
            <w:highlight w:val="white"/>
          </w:rPr>
          <w:t xml:space="preserve"> называется цепью Маркова, если </w:t>
        </w:r>
      </w:ins>
      <w:ins w:id="1455" w:author="Пользователь" w:date="2019-11-13T13:45:00Z">
        <w:r>
          <w:rPr>
            <w:rFonts w:eastAsia="Times New Roman"/>
            <w:sz w:val="24"/>
            <w:szCs w:val="24"/>
            <w:highlight w:val="white"/>
          </w:rPr>
          <w:t xml:space="preserve">распределение величины </w:t>
        </w:r>
        <w:proofErr w:type="spellStart"/>
        <w:r>
          <w:rPr>
            <w:rFonts w:eastAsia="Times New Roman"/>
            <w:sz w:val="24"/>
            <w:szCs w:val="24"/>
            <w:highlight w:val="white"/>
            <w:lang w:val="en-US"/>
          </w:rPr>
          <w:t>X</w:t>
        </w:r>
        <w:r w:rsidRPr="00E12525">
          <w:rPr>
            <w:rFonts w:eastAsia="Times New Roman"/>
            <w:sz w:val="24"/>
            <w:szCs w:val="24"/>
            <w:highlight w:val="white"/>
            <w:vertAlign w:val="subscript"/>
            <w:lang w:val="en-US"/>
            <w:rPrChange w:id="1456" w:author="Пользователь" w:date="2019-11-13T13:46:00Z">
              <w:rPr>
                <w:rFonts w:eastAsia="Times New Roman"/>
                <w:sz w:val="24"/>
                <w:szCs w:val="24"/>
                <w:highlight w:val="white"/>
                <w:lang w:val="en-US"/>
              </w:rPr>
            </w:rPrChange>
          </w:rPr>
          <w:t>n</w:t>
        </w:r>
        <w:proofErr w:type="spellEnd"/>
        <w:r w:rsidRPr="00E12525">
          <w:rPr>
            <w:rFonts w:eastAsia="Times New Roman"/>
            <w:sz w:val="24"/>
            <w:szCs w:val="24"/>
            <w:highlight w:val="white"/>
            <w:vertAlign w:val="subscript"/>
            <w:rPrChange w:id="1457" w:author="Пользователь" w:date="2019-11-13T13:46:00Z">
              <w:rPr>
                <w:rFonts w:eastAsia="Times New Roman"/>
                <w:sz w:val="24"/>
                <w:szCs w:val="24"/>
                <w:highlight w:val="white"/>
                <w:lang w:val="en-US"/>
              </w:rPr>
            </w:rPrChange>
          </w:rPr>
          <w:t>+1</w:t>
        </w:r>
        <w:r>
          <w:rPr>
            <w:rFonts w:eastAsia="Times New Roman"/>
            <w:sz w:val="24"/>
            <w:szCs w:val="24"/>
            <w:highlight w:val="white"/>
          </w:rPr>
          <w:t xml:space="preserve"> зависит только от </w:t>
        </w:r>
      </w:ins>
      <w:ins w:id="1458" w:author="Пользователь" w:date="2019-11-13T13:47:00Z">
        <w:r>
          <w:rPr>
            <w:rFonts w:eastAsia="Times New Roman"/>
            <w:sz w:val="24"/>
            <w:szCs w:val="24"/>
            <w:highlight w:val="white"/>
          </w:rPr>
          <w:t xml:space="preserve">распределения </w:t>
        </w:r>
      </w:ins>
      <w:ins w:id="1459" w:author="Пользователь" w:date="2019-11-13T13:45:00Z">
        <w:r>
          <w:rPr>
            <w:rFonts w:eastAsia="Times New Roman"/>
            <w:sz w:val="24"/>
            <w:szCs w:val="24"/>
            <w:highlight w:val="white"/>
          </w:rPr>
          <w:t xml:space="preserve">величины </w:t>
        </w:r>
        <w:proofErr w:type="spellStart"/>
        <w:r>
          <w:rPr>
            <w:rFonts w:eastAsia="Times New Roman"/>
            <w:sz w:val="24"/>
            <w:szCs w:val="24"/>
            <w:highlight w:val="white"/>
            <w:lang w:val="en-US"/>
          </w:rPr>
          <w:t>X</w:t>
        </w:r>
        <w:r w:rsidRPr="00E12525">
          <w:rPr>
            <w:rFonts w:eastAsia="Times New Roman"/>
            <w:sz w:val="24"/>
            <w:szCs w:val="24"/>
            <w:highlight w:val="white"/>
            <w:vertAlign w:val="subscript"/>
            <w:lang w:val="en-US"/>
            <w:rPrChange w:id="1460" w:author="Пользователь" w:date="2019-11-13T13:46:00Z">
              <w:rPr>
                <w:rFonts w:eastAsia="Times New Roman"/>
                <w:sz w:val="24"/>
                <w:szCs w:val="24"/>
                <w:highlight w:val="white"/>
                <w:lang w:val="en-US"/>
              </w:rPr>
            </w:rPrChange>
          </w:rPr>
          <w:t>n</w:t>
        </w:r>
        <w:proofErr w:type="spellEnd"/>
        <w:r>
          <w:rPr>
            <w:rFonts w:eastAsia="Times New Roman"/>
            <w:sz w:val="24"/>
            <w:szCs w:val="24"/>
            <w:highlight w:val="white"/>
          </w:rPr>
          <w:t>, но не от предыдущих величин</w:t>
        </w:r>
      </w:ins>
      <w:ins w:id="1461" w:author="Пользователь" w:date="2019-11-13T13:57:00Z">
        <w:r w:rsidR="00687470">
          <w:rPr>
            <w:rFonts w:eastAsia="Times New Roman"/>
            <w:sz w:val="24"/>
            <w:szCs w:val="24"/>
            <w:highlight w:val="white"/>
          </w:rPr>
          <w:t xml:space="preserve"> </w:t>
        </w:r>
        <w:r w:rsidR="00687470">
          <w:rPr>
            <w:rFonts w:eastAsia="Times New Roman"/>
            <w:sz w:val="24"/>
            <w:szCs w:val="24"/>
            <w:highlight w:val="white"/>
            <w:lang w:val="en-US"/>
          </w:rPr>
          <w:t>X</w:t>
        </w:r>
        <w:r w:rsidR="00687470" w:rsidRPr="00687470">
          <w:rPr>
            <w:rFonts w:eastAsia="Times New Roman"/>
            <w:sz w:val="24"/>
            <w:szCs w:val="24"/>
            <w:highlight w:val="white"/>
            <w:vertAlign w:val="subscript"/>
            <w:rPrChange w:id="1462" w:author="Пользователь" w:date="2019-11-13T13:58:00Z">
              <w:rPr>
                <w:rFonts w:eastAsia="Times New Roman"/>
                <w:sz w:val="24"/>
                <w:szCs w:val="24"/>
                <w:highlight w:val="white"/>
                <w:lang w:val="en-US"/>
              </w:rPr>
            </w:rPrChange>
          </w:rPr>
          <w:t>1</w:t>
        </w:r>
        <w:r w:rsidR="00687470" w:rsidRPr="00687470">
          <w:rPr>
            <w:rFonts w:eastAsia="Times New Roman"/>
            <w:sz w:val="24"/>
            <w:szCs w:val="24"/>
            <w:highlight w:val="white"/>
            <w:rPrChange w:id="1463" w:author="Пользователь" w:date="2019-11-13T13:57:00Z">
              <w:rPr>
                <w:rFonts w:eastAsia="Times New Roman"/>
                <w:sz w:val="24"/>
                <w:szCs w:val="24"/>
                <w:highlight w:val="white"/>
                <w:lang w:val="en-US"/>
              </w:rPr>
            </w:rPrChange>
          </w:rPr>
          <w:t>,...,</w:t>
        </w:r>
        <w:proofErr w:type="spellStart"/>
        <w:r w:rsidR="00687470">
          <w:rPr>
            <w:rFonts w:eastAsia="Times New Roman"/>
            <w:sz w:val="24"/>
            <w:szCs w:val="24"/>
            <w:highlight w:val="white"/>
            <w:lang w:val="en-US"/>
          </w:rPr>
          <w:t>X</w:t>
        </w:r>
        <w:r w:rsidR="00687470" w:rsidRPr="00687470">
          <w:rPr>
            <w:rFonts w:eastAsia="Times New Roman"/>
            <w:sz w:val="24"/>
            <w:szCs w:val="24"/>
            <w:highlight w:val="white"/>
            <w:vertAlign w:val="subscript"/>
            <w:lang w:val="en-US"/>
            <w:rPrChange w:id="1464" w:author="Пользователь" w:date="2019-11-13T13:57:00Z">
              <w:rPr>
                <w:rFonts w:eastAsia="Times New Roman"/>
                <w:sz w:val="24"/>
                <w:szCs w:val="24"/>
                <w:highlight w:val="white"/>
                <w:lang w:val="en-US"/>
              </w:rPr>
            </w:rPrChange>
          </w:rPr>
          <w:t>n</w:t>
        </w:r>
        <w:proofErr w:type="spellEnd"/>
        <w:r w:rsidR="00687470" w:rsidRPr="00687470">
          <w:rPr>
            <w:rFonts w:eastAsia="Times New Roman"/>
            <w:sz w:val="24"/>
            <w:szCs w:val="24"/>
            <w:highlight w:val="white"/>
            <w:vertAlign w:val="subscript"/>
            <w:rPrChange w:id="1465" w:author="Пользователь" w:date="2019-11-13T13:57:00Z">
              <w:rPr>
                <w:rFonts w:eastAsia="Times New Roman"/>
                <w:sz w:val="24"/>
                <w:szCs w:val="24"/>
                <w:highlight w:val="white"/>
                <w:lang w:val="en-US"/>
              </w:rPr>
            </w:rPrChange>
          </w:rPr>
          <w:t>-1</w:t>
        </w:r>
      </w:ins>
      <w:ins w:id="1466" w:author="Пользователь" w:date="2019-11-13T13:45:00Z">
        <w:r>
          <w:rPr>
            <w:rFonts w:eastAsia="Times New Roman"/>
            <w:sz w:val="24"/>
            <w:szCs w:val="24"/>
            <w:highlight w:val="white"/>
          </w:rPr>
          <w:t xml:space="preserve">. </w:t>
        </w:r>
      </w:ins>
      <w:ins w:id="1467" w:author="Пользователь" w:date="2019-11-13T13:46:00Z">
        <w:r>
          <w:rPr>
            <w:rFonts w:eastAsia="Times New Roman"/>
            <w:sz w:val="24"/>
            <w:szCs w:val="24"/>
            <w:highlight w:val="white"/>
          </w:rPr>
          <w:t>Иными словами, будущее зависит от настоящего, но не от прошлого.</w:t>
        </w:r>
      </w:ins>
      <w:ins w:id="1468" w:author="Пользователь" w:date="2019-11-13T13:48:00Z">
        <w:r>
          <w:rPr>
            <w:rFonts w:eastAsia="Times New Roman"/>
            <w:sz w:val="24"/>
            <w:szCs w:val="24"/>
            <w:highlight w:val="white"/>
          </w:rPr>
          <w:t xml:space="preserve"> Область значений наших величин </w:t>
        </w:r>
        <w:proofErr w:type="spellStart"/>
        <w:r>
          <w:rPr>
            <w:rFonts w:eastAsia="Times New Roman"/>
            <w:sz w:val="24"/>
            <w:szCs w:val="24"/>
            <w:highlight w:val="white"/>
            <w:lang w:val="en-US"/>
          </w:rPr>
          <w:t>Xn</w:t>
        </w:r>
        <w:proofErr w:type="spellEnd"/>
        <w:r>
          <w:rPr>
            <w:rFonts w:eastAsia="Times New Roman"/>
            <w:sz w:val="24"/>
            <w:szCs w:val="24"/>
            <w:highlight w:val="white"/>
          </w:rPr>
          <w:t xml:space="preserve"> назы</w:t>
        </w:r>
      </w:ins>
      <w:ins w:id="1469" w:author="Пользователь" w:date="2019-11-13T13:49:00Z">
        <w:r>
          <w:rPr>
            <w:rFonts w:eastAsia="Times New Roman"/>
            <w:sz w:val="24"/>
            <w:szCs w:val="24"/>
            <w:highlight w:val="white"/>
          </w:rPr>
          <w:t>в</w:t>
        </w:r>
      </w:ins>
      <w:ins w:id="1470" w:author="Пользователь" w:date="2019-11-13T13:48:00Z">
        <w:r>
          <w:rPr>
            <w:rFonts w:eastAsia="Times New Roman"/>
            <w:sz w:val="24"/>
            <w:szCs w:val="24"/>
            <w:highlight w:val="white"/>
          </w:rPr>
          <w:t>ается</w:t>
        </w:r>
      </w:ins>
      <w:ins w:id="1471" w:author="Пользователь" w:date="2019-11-13T13:49:00Z">
        <w:r>
          <w:rPr>
            <w:rFonts w:eastAsia="Times New Roman"/>
            <w:sz w:val="24"/>
            <w:szCs w:val="24"/>
            <w:highlight w:val="white"/>
          </w:rPr>
          <w:t xml:space="preserve"> пространством состояний цепи. Переходы между состояниями определяются </w:t>
        </w:r>
      </w:ins>
      <w:ins w:id="1472" w:author="Пользователь" w:date="2019-11-13T14:11:00Z">
        <w:r w:rsidR="00D770EB">
          <w:rPr>
            <w:rFonts w:eastAsia="Times New Roman"/>
            <w:sz w:val="24"/>
            <w:szCs w:val="24"/>
            <w:highlight w:val="white"/>
          </w:rPr>
          <w:t>числами</w:t>
        </w:r>
      </w:ins>
      <w:ins w:id="1473" w:author="Пользователь" w:date="2019-11-13T14:08:00Z">
        <w:r w:rsidR="00D770EB">
          <w:rPr>
            <w:rFonts w:eastAsia="Times New Roman"/>
            <w:sz w:val="24"/>
            <w:szCs w:val="24"/>
            <w:highlight w:val="white"/>
          </w:rPr>
          <w:t xml:space="preserve"> </w:t>
        </w:r>
      </w:ins>
      <w:proofErr w:type="spellStart"/>
      <w:ins w:id="1474" w:author="Пользователь" w:date="2019-11-13T14:11:00Z">
        <w:r w:rsidR="00D770EB">
          <w:rPr>
            <w:rFonts w:eastAsia="Times New Roman"/>
            <w:sz w:val="24"/>
            <w:szCs w:val="24"/>
            <w:highlight w:val="white"/>
            <w:lang w:val="en-US"/>
          </w:rPr>
          <w:t>p</w:t>
        </w:r>
      </w:ins>
      <w:ins w:id="1475" w:author="Пользователь" w:date="2019-11-13T14:08:00Z">
        <w:r w:rsidR="00D770EB" w:rsidRPr="00D770EB">
          <w:rPr>
            <w:rFonts w:eastAsia="Times New Roman"/>
            <w:sz w:val="24"/>
            <w:szCs w:val="24"/>
            <w:highlight w:val="white"/>
            <w:vertAlign w:val="subscript"/>
            <w:lang w:val="en-US"/>
            <w:rPrChange w:id="1476" w:author="Пользователь" w:date="2019-11-13T14:11:00Z">
              <w:rPr>
                <w:rFonts w:eastAsia="Times New Roman"/>
                <w:sz w:val="24"/>
                <w:szCs w:val="24"/>
                <w:highlight w:val="white"/>
                <w:lang w:val="en-US"/>
              </w:rPr>
            </w:rPrChange>
          </w:rPr>
          <w:t>ij</w:t>
        </w:r>
        <w:proofErr w:type="spellEnd"/>
        <w:r w:rsidR="00D770EB" w:rsidRPr="00D770EB">
          <w:rPr>
            <w:rFonts w:eastAsia="Times New Roman"/>
            <w:sz w:val="24"/>
            <w:szCs w:val="24"/>
            <w:highlight w:val="white"/>
            <w:rPrChange w:id="1477" w:author="Пользователь" w:date="2019-11-13T14:08:00Z">
              <w:rPr>
                <w:rFonts w:eastAsia="Times New Roman"/>
                <w:sz w:val="24"/>
                <w:szCs w:val="24"/>
                <w:highlight w:val="white"/>
                <w:lang w:val="en-US"/>
              </w:rPr>
            </w:rPrChange>
          </w:rPr>
          <w:t xml:space="preserve"> </w:t>
        </w:r>
        <w:r w:rsidR="00D770EB">
          <w:rPr>
            <w:rFonts w:eastAsia="Times New Roman"/>
            <w:sz w:val="24"/>
            <w:szCs w:val="24"/>
            <w:highlight w:val="white"/>
          </w:rPr>
          <w:t xml:space="preserve">– вероятностями перейти </w:t>
        </w:r>
      </w:ins>
      <w:ins w:id="1478" w:author="Пользователь" w:date="2019-11-13T14:09:00Z">
        <w:r w:rsidR="00D770EB">
          <w:rPr>
            <w:rFonts w:eastAsia="Times New Roman"/>
            <w:sz w:val="24"/>
            <w:szCs w:val="24"/>
            <w:highlight w:val="white"/>
          </w:rPr>
          <w:t xml:space="preserve">из состояния с номером </w:t>
        </w:r>
        <w:proofErr w:type="spellStart"/>
        <w:r w:rsidR="00D770EB">
          <w:rPr>
            <w:rFonts w:eastAsia="Times New Roman"/>
            <w:sz w:val="24"/>
            <w:szCs w:val="24"/>
            <w:highlight w:val="white"/>
            <w:lang w:val="en-US"/>
          </w:rPr>
          <w:t>i</w:t>
        </w:r>
        <w:proofErr w:type="spellEnd"/>
        <w:r w:rsidR="00D770EB">
          <w:rPr>
            <w:rFonts w:eastAsia="Times New Roman"/>
            <w:sz w:val="24"/>
            <w:szCs w:val="24"/>
            <w:highlight w:val="white"/>
          </w:rPr>
          <w:t xml:space="preserve"> в состояние с номером </w:t>
        </w:r>
        <w:r w:rsidR="00D770EB">
          <w:rPr>
            <w:rFonts w:eastAsia="Times New Roman"/>
            <w:sz w:val="24"/>
            <w:szCs w:val="24"/>
            <w:highlight w:val="white"/>
            <w:lang w:val="en-US"/>
          </w:rPr>
          <w:t>j</w:t>
        </w:r>
        <w:r w:rsidR="00D770EB">
          <w:rPr>
            <w:rFonts w:eastAsia="Times New Roman"/>
            <w:sz w:val="24"/>
            <w:szCs w:val="24"/>
            <w:highlight w:val="white"/>
          </w:rPr>
          <w:t>.</w:t>
        </w:r>
      </w:ins>
      <w:ins w:id="1479" w:author="Пользователь" w:date="2019-11-13T13:54:00Z">
        <w:r w:rsidR="00837F40">
          <w:rPr>
            <w:rFonts w:eastAsia="Times New Roman"/>
            <w:sz w:val="24"/>
            <w:szCs w:val="24"/>
            <w:highlight w:val="white"/>
          </w:rPr>
          <w:t xml:space="preserve"> </w:t>
        </w:r>
      </w:ins>
      <w:ins w:id="1480" w:author="Пользователь" w:date="2019-11-13T14:09:00Z">
        <w:r w:rsidR="00D770EB">
          <w:rPr>
            <w:rFonts w:eastAsia="Times New Roman"/>
            <w:sz w:val="24"/>
            <w:szCs w:val="24"/>
            <w:highlight w:val="white"/>
          </w:rPr>
          <w:t>Мы ограничимся случаем, когда эти вероятности</w:t>
        </w:r>
      </w:ins>
      <w:ins w:id="1481" w:author="Пользователь" w:date="2019-11-13T14:03:00Z">
        <w:r w:rsidR="00580623">
          <w:rPr>
            <w:rFonts w:eastAsia="Times New Roman"/>
            <w:sz w:val="24"/>
            <w:szCs w:val="24"/>
            <w:highlight w:val="white"/>
          </w:rPr>
          <w:t xml:space="preserve"> перехода не зависят от номера </w:t>
        </w:r>
        <w:r w:rsidR="00580623">
          <w:rPr>
            <w:rFonts w:eastAsia="Times New Roman"/>
            <w:sz w:val="24"/>
            <w:szCs w:val="24"/>
            <w:highlight w:val="white"/>
            <w:lang w:val="en-US"/>
          </w:rPr>
          <w:t>n</w:t>
        </w:r>
      </w:ins>
      <w:ins w:id="1482" w:author="Пользователь" w:date="2019-11-13T14:09:00Z">
        <w:r w:rsidR="00D770EB">
          <w:rPr>
            <w:rFonts w:eastAsia="Times New Roman"/>
            <w:sz w:val="24"/>
            <w:szCs w:val="24"/>
            <w:highlight w:val="white"/>
          </w:rPr>
          <w:t xml:space="preserve"> (в этом случае</w:t>
        </w:r>
      </w:ins>
      <w:ins w:id="1483" w:author="Пользователь" w:date="2019-11-13T14:03:00Z">
        <w:r w:rsidR="00580623">
          <w:rPr>
            <w:rFonts w:eastAsia="Times New Roman"/>
            <w:sz w:val="24"/>
            <w:szCs w:val="24"/>
            <w:highlight w:val="white"/>
          </w:rPr>
          <w:t xml:space="preserve"> цепь </w:t>
        </w:r>
      </w:ins>
      <w:ins w:id="1484" w:author="Пользователь" w:date="2019-11-13T14:10:00Z">
        <w:r w:rsidR="00D770EB">
          <w:rPr>
            <w:rFonts w:eastAsia="Times New Roman"/>
            <w:sz w:val="24"/>
            <w:szCs w:val="24"/>
            <w:highlight w:val="white"/>
          </w:rPr>
          <w:t xml:space="preserve">Маркова </w:t>
        </w:r>
      </w:ins>
      <w:ins w:id="1485" w:author="Пользователь" w:date="2019-11-13T14:03:00Z">
        <w:r w:rsidR="00580623">
          <w:rPr>
            <w:rFonts w:eastAsia="Times New Roman"/>
            <w:sz w:val="24"/>
            <w:szCs w:val="24"/>
            <w:highlight w:val="white"/>
          </w:rPr>
          <w:t>называется однородной</w:t>
        </w:r>
      </w:ins>
      <w:ins w:id="1486" w:author="Пользователь" w:date="2019-11-13T14:10:00Z">
        <w:r w:rsidR="00D770EB">
          <w:rPr>
            <w:rFonts w:eastAsia="Times New Roman"/>
            <w:sz w:val="24"/>
            <w:szCs w:val="24"/>
            <w:highlight w:val="white"/>
          </w:rPr>
          <w:t>)</w:t>
        </w:r>
      </w:ins>
      <w:ins w:id="1487" w:author="Пользователь" w:date="2019-11-13T14:03:00Z">
        <w:r w:rsidR="00580623">
          <w:rPr>
            <w:rFonts w:eastAsia="Times New Roman"/>
            <w:sz w:val="24"/>
            <w:szCs w:val="24"/>
            <w:highlight w:val="white"/>
          </w:rPr>
          <w:t>.</w:t>
        </w:r>
      </w:ins>
      <w:ins w:id="1488" w:author="Пользователь" w:date="2019-11-13T14:10:00Z">
        <w:r w:rsidR="00D770EB">
          <w:rPr>
            <w:rFonts w:eastAsia="Times New Roman"/>
            <w:sz w:val="24"/>
            <w:szCs w:val="24"/>
            <w:highlight w:val="white"/>
          </w:rPr>
          <w:t xml:space="preserve"> Числа </w:t>
        </w:r>
      </w:ins>
      <w:proofErr w:type="spellStart"/>
      <w:ins w:id="1489" w:author="Пользователь" w:date="2019-11-13T14:11:00Z">
        <w:r w:rsidR="00D770EB">
          <w:rPr>
            <w:rFonts w:eastAsia="Times New Roman"/>
            <w:sz w:val="24"/>
            <w:szCs w:val="24"/>
            <w:highlight w:val="white"/>
            <w:lang w:val="en-US"/>
          </w:rPr>
          <w:t>p</w:t>
        </w:r>
      </w:ins>
      <w:ins w:id="1490" w:author="Пользователь" w:date="2019-11-13T14:10:00Z">
        <w:r w:rsidR="00D770EB" w:rsidRPr="00D770EB">
          <w:rPr>
            <w:rFonts w:eastAsia="Times New Roman"/>
            <w:sz w:val="24"/>
            <w:szCs w:val="24"/>
            <w:highlight w:val="white"/>
            <w:vertAlign w:val="subscript"/>
            <w:lang w:val="en-US"/>
            <w:rPrChange w:id="1491" w:author="Пользователь" w:date="2019-11-13T14:11:00Z">
              <w:rPr>
                <w:rFonts w:eastAsia="Times New Roman"/>
                <w:sz w:val="24"/>
                <w:szCs w:val="24"/>
                <w:highlight w:val="white"/>
                <w:lang w:val="en-US"/>
              </w:rPr>
            </w:rPrChange>
          </w:rPr>
          <w:t>ij</w:t>
        </w:r>
        <w:proofErr w:type="spellEnd"/>
        <w:r w:rsidR="00D770EB">
          <w:rPr>
            <w:rFonts w:eastAsia="Times New Roman"/>
            <w:sz w:val="24"/>
            <w:szCs w:val="24"/>
            <w:highlight w:val="white"/>
          </w:rPr>
          <w:t xml:space="preserve"> образу</w:t>
        </w:r>
      </w:ins>
      <w:ins w:id="1492" w:author="Пользователь" w:date="2019-11-13T14:11:00Z">
        <w:r w:rsidR="00D770EB">
          <w:rPr>
            <w:rFonts w:eastAsia="Times New Roman"/>
            <w:sz w:val="24"/>
            <w:szCs w:val="24"/>
            <w:highlight w:val="white"/>
          </w:rPr>
          <w:t>ю</w:t>
        </w:r>
      </w:ins>
      <w:ins w:id="1493" w:author="Пользователь" w:date="2019-11-13T14:10:00Z">
        <w:r w:rsidR="00D770EB">
          <w:rPr>
            <w:rFonts w:eastAsia="Times New Roman"/>
            <w:sz w:val="24"/>
            <w:szCs w:val="24"/>
            <w:highlight w:val="white"/>
          </w:rPr>
          <w:t>т так называемую матрицу переходов, о которой мы поговорим позже.</w:t>
        </w:r>
      </w:ins>
    </w:p>
    <w:p w14:paraId="6F8B85B2" w14:textId="24C354DC" w:rsidR="00345A66" w:rsidRDefault="00662FA5">
      <w:pPr>
        <w:spacing w:line="288" w:lineRule="auto"/>
        <w:ind w:firstLine="397"/>
        <w:jc w:val="both"/>
        <w:rPr>
          <w:rFonts w:eastAsia="Times New Roman"/>
          <w:i/>
          <w:noProof/>
          <w:sz w:val="24"/>
          <w:szCs w:val="24"/>
        </w:rPr>
      </w:pPr>
      <w:del w:id="1494" w:author="Пользователь" w:date="2019-11-13T13:55:00Z">
        <w:r w:rsidRPr="0029618A" w:rsidDel="00837F40">
          <w:rPr>
            <w:rFonts w:eastAsia="Times New Roman"/>
            <w:sz w:val="24"/>
            <w:szCs w:val="24"/>
            <w:highlight w:val="white"/>
          </w:rPr>
          <w:delText xml:space="preserve">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изменить.Такое поведение можно описать с помощью случайного процесса, называемого </w:delText>
        </w:r>
        <w:r w:rsidRPr="0029618A" w:rsidDel="00837F40">
          <w:rPr>
            <w:rFonts w:eastAsia="Times New Roman"/>
            <w:i/>
            <w:color w:val="205968"/>
            <w:sz w:val="24"/>
            <w:szCs w:val="24"/>
            <w:highlight w:val="white"/>
          </w:rPr>
          <w:delText>цепью</w:delText>
        </w:r>
        <w:r w:rsidRPr="0029618A" w:rsidDel="00837F40">
          <w:rPr>
            <w:rFonts w:eastAsia="Times New Roman"/>
            <w:i/>
            <w:sz w:val="24"/>
            <w:szCs w:val="24"/>
            <w:highlight w:val="white"/>
          </w:rPr>
          <w:delText xml:space="preserve"> </w:delText>
        </w:r>
        <w:commentRangeStart w:id="1495"/>
        <w:r w:rsidRPr="0029618A" w:rsidDel="00837F40">
          <w:rPr>
            <w:rFonts w:eastAsia="Times New Roman"/>
            <w:i/>
            <w:color w:val="205968"/>
            <w:sz w:val="24"/>
            <w:szCs w:val="24"/>
            <w:highlight w:val="white"/>
          </w:rPr>
          <w:delText>Маркова</w:delText>
        </w:r>
        <w:commentRangeEnd w:id="1495"/>
        <w:r w:rsidR="0044326C" w:rsidDel="00837F40">
          <w:rPr>
            <w:rStyle w:val="af"/>
          </w:rPr>
          <w:commentReference w:id="1495"/>
        </w:r>
        <w:r w:rsidRPr="0029618A" w:rsidDel="00837F40">
          <w:rPr>
            <w:rFonts w:eastAsia="Times New Roman"/>
            <w:sz w:val="24"/>
            <w:szCs w:val="24"/>
            <w:highlight w:val="white"/>
          </w:rPr>
          <w:delText xml:space="preserve">. В общем случае марковская цепь может быть представлена как фиксированный набор состояний с переходами между ними, причём переходы из состояния в состояние имеют различную, но известную </w:delText>
        </w:r>
        <w:commentRangeStart w:id="1496"/>
        <w:commentRangeStart w:id="1497"/>
        <w:r w:rsidRPr="0029618A" w:rsidDel="00837F40">
          <w:rPr>
            <w:rFonts w:eastAsia="Times New Roman"/>
            <w:sz w:val="24"/>
            <w:szCs w:val="24"/>
            <w:highlight w:val="white"/>
          </w:rPr>
          <w:delText>вероятность</w:delText>
        </w:r>
        <w:commentRangeEnd w:id="1496"/>
        <w:r w:rsidR="008022F6" w:rsidDel="00837F40">
          <w:rPr>
            <w:rStyle w:val="af"/>
          </w:rPr>
          <w:commentReference w:id="1496"/>
        </w:r>
        <w:commentRangeEnd w:id="1497"/>
        <w:r w:rsidR="00740261" w:rsidDel="00837F40">
          <w:rPr>
            <w:rStyle w:val="af"/>
          </w:rPr>
          <w:commentReference w:id="1497"/>
        </w:r>
        <w:r w:rsidRPr="0029618A" w:rsidDel="00837F40">
          <w:rPr>
            <w:rFonts w:eastAsia="Times New Roman"/>
            <w:sz w:val="24"/>
            <w:szCs w:val="24"/>
            <w:highlight w:val="white"/>
          </w:rPr>
          <w:delText xml:space="preserve">. </w:delText>
        </w:r>
        <w:r w:rsidR="00740261" w:rsidDel="00837F40">
          <w:rPr>
            <w:rFonts w:eastAsia="Times New Roman"/>
            <w:sz w:val="24"/>
            <w:szCs w:val="24"/>
            <w:highlight w:val="white"/>
          </w:rPr>
          <w:delText xml:space="preserve">Самое важное свойство цепей Маркова – вероятности переходов из какого-либо состояния никак не зависят от того, как мы в этом состоянии оказались. Это свойство существенно упрощает анализ системы. </w:delText>
        </w:r>
      </w:del>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18"/>
      </w:r>
      <w:r w:rsidRPr="0029618A">
        <w:rPr>
          <w:rFonts w:eastAsia="Times New Roman"/>
          <w:sz w:val="24"/>
          <w:szCs w:val="24"/>
          <w:highlight w:val="white"/>
        </w:rPr>
        <w:t xml:space="preserve">. </w:t>
      </w:r>
      <w:ins w:id="1498" w:author="Пользователь" w:date="2019-11-13T13:58:00Z">
        <w:r w:rsidR="00687470">
          <w:rPr>
            <w:rFonts w:eastAsia="Times New Roman"/>
            <w:sz w:val="24"/>
            <w:szCs w:val="24"/>
            <w:highlight w:val="white"/>
          </w:rPr>
          <w:t>Вершинами графа являются состояния цепи, а ребрами – возможные переходы между состояни</w:t>
        </w:r>
      </w:ins>
      <w:ins w:id="1499" w:author="Пользователь" w:date="2019-11-13T13:59:00Z">
        <w:r w:rsidR="00687470">
          <w:rPr>
            <w:rFonts w:eastAsia="Times New Roman"/>
            <w:sz w:val="24"/>
            <w:szCs w:val="24"/>
            <w:highlight w:val="white"/>
          </w:rPr>
          <w:t xml:space="preserve">ями. </w:t>
        </w:r>
      </w:ins>
      <w:r w:rsidRPr="0029618A">
        <w:rPr>
          <w:rFonts w:eastAsia="Times New Roman"/>
          <w:sz w:val="24"/>
          <w:szCs w:val="24"/>
          <w:highlight w:val="white"/>
        </w:rPr>
        <w:t xml:space="preserve">Например, </w:t>
      </w:r>
      <w:del w:id="1500" w:author="Пользователь" w:date="2019-11-13T14:05:00Z">
        <w:r w:rsidRPr="0029618A" w:rsidDel="00BB1737">
          <w:rPr>
            <w:rFonts w:eastAsia="Times New Roman"/>
            <w:sz w:val="24"/>
            <w:szCs w:val="24"/>
            <w:highlight w:val="white"/>
          </w:rPr>
          <w:delText xml:space="preserve">элементарная </w:delText>
        </w:r>
      </w:del>
      <w:del w:id="1501" w:author="Пользователь" w:date="2019-11-13T14:02:00Z">
        <w:r w:rsidRPr="0029618A" w:rsidDel="00580623">
          <w:rPr>
            <w:rFonts w:eastAsia="Times New Roman"/>
            <w:sz w:val="24"/>
            <w:szCs w:val="24"/>
            <w:highlight w:val="white"/>
          </w:rPr>
          <w:delText xml:space="preserve">симметричная </w:delText>
        </w:r>
      </w:del>
      <w:ins w:id="1502" w:author="Пользователь" w:date="2019-11-13T14:02:00Z">
        <w:r w:rsidR="00580623">
          <w:rPr>
            <w:rFonts w:eastAsia="Times New Roman"/>
            <w:sz w:val="24"/>
            <w:szCs w:val="24"/>
            <w:highlight w:val="white"/>
          </w:rPr>
          <w:t>од</w:t>
        </w:r>
      </w:ins>
      <w:ins w:id="1503" w:author="Пользователь" w:date="2019-11-13T14:03:00Z">
        <w:r w:rsidR="00580623">
          <w:rPr>
            <w:rFonts w:eastAsia="Times New Roman"/>
            <w:sz w:val="24"/>
            <w:szCs w:val="24"/>
            <w:highlight w:val="white"/>
          </w:rPr>
          <w:t>но</w:t>
        </w:r>
      </w:ins>
      <w:ins w:id="1504" w:author="Пользователь" w:date="2019-11-13T14:02:00Z">
        <w:r w:rsidR="00580623">
          <w:rPr>
            <w:rFonts w:eastAsia="Times New Roman"/>
            <w:sz w:val="24"/>
            <w:szCs w:val="24"/>
            <w:highlight w:val="white"/>
          </w:rPr>
          <w:t xml:space="preserve">родная </w:t>
        </w:r>
      </w:ins>
      <w:proofErr w:type="spellStart"/>
      <w:r w:rsidRPr="0029618A">
        <w:rPr>
          <w:rFonts w:eastAsia="Times New Roman"/>
          <w:sz w:val="24"/>
          <w:szCs w:val="24"/>
          <w:highlight w:val="white"/>
        </w:rPr>
        <w:t>марковская</w:t>
      </w:r>
      <w:proofErr w:type="spellEnd"/>
      <w:r w:rsidRPr="0029618A">
        <w:rPr>
          <w:rFonts w:eastAsia="Times New Roman"/>
          <w:sz w:val="24"/>
          <w:szCs w:val="24"/>
          <w:highlight w:val="white"/>
        </w:rPr>
        <w:t xml:space="preserve"> цепь, описывающая динамику настроения, может быть представлен</w:t>
      </w:r>
      <w:r w:rsidR="003255DD">
        <w:rPr>
          <w:rFonts w:eastAsia="Times New Roman"/>
          <w:sz w:val="24"/>
          <w:szCs w:val="24"/>
          <w:highlight w:val="white"/>
        </w:rPr>
        <w:t>а</w:t>
      </w:r>
      <w:r w:rsidRPr="0029618A">
        <w:rPr>
          <w:rFonts w:eastAsia="Times New Roman"/>
          <w:sz w:val="24"/>
          <w:szCs w:val="24"/>
          <w:highlight w:val="white"/>
        </w:rPr>
        <w:t xml:space="preserve"> </w:t>
      </w:r>
      <w:ins w:id="1505" w:author="Пользователь" w:date="2019-11-13T14:03:00Z">
        <w:r w:rsidR="00580623">
          <w:rPr>
            <w:rFonts w:eastAsia="Times New Roman"/>
            <w:sz w:val="24"/>
            <w:szCs w:val="24"/>
            <w:highlight w:val="white"/>
          </w:rPr>
          <w:t xml:space="preserve">в </w:t>
        </w:r>
      </w:ins>
      <w:ins w:id="1506" w:author="Пользователь" w:date="2019-11-13T14:00:00Z">
        <w:r w:rsidR="00687470">
          <w:rPr>
            <w:rFonts w:eastAsia="Times New Roman"/>
            <w:sz w:val="24"/>
            <w:szCs w:val="24"/>
            <w:highlight w:val="white"/>
          </w:rPr>
          <w:t>следующем виде. Пусть для простоты у человека</w:t>
        </w:r>
      </w:ins>
      <w:del w:id="1507" w:author="Пользователь" w:date="2019-11-13T13:59:00Z">
        <w:r w:rsidRPr="0029618A" w:rsidDel="00687470">
          <w:rPr>
            <w:rFonts w:eastAsia="Times New Roman"/>
            <w:sz w:val="24"/>
            <w:szCs w:val="24"/>
            <w:highlight w:val="white"/>
          </w:rPr>
          <w:delText>таким образом</w:delText>
        </w:r>
      </w:del>
      <w:ins w:id="1508" w:author="Пользователь" w:date="2019-11-13T14:00:00Z">
        <w:r w:rsidR="00687470">
          <w:rPr>
            <w:rFonts w:eastAsia="Times New Roman"/>
            <w:sz w:val="24"/>
            <w:szCs w:val="24"/>
            <w:highlight w:val="white"/>
          </w:rPr>
          <w:t xml:space="preserve"> </w:t>
        </w:r>
      </w:ins>
      <w:ins w:id="1509" w:author="Пользователь" w:date="2019-11-13T14:04:00Z">
        <w:r w:rsidR="00580623">
          <w:rPr>
            <w:rFonts w:eastAsia="Times New Roman"/>
            <w:sz w:val="24"/>
            <w:szCs w:val="24"/>
            <w:highlight w:val="white"/>
          </w:rPr>
          <w:t xml:space="preserve">есть </w:t>
        </w:r>
      </w:ins>
      <w:ins w:id="1510" w:author="Пользователь" w:date="2019-11-13T14:00:00Z">
        <w:r w:rsidR="00687470">
          <w:rPr>
            <w:rFonts w:eastAsia="Times New Roman"/>
            <w:sz w:val="24"/>
            <w:szCs w:val="24"/>
            <w:highlight w:val="white"/>
          </w:rPr>
          <w:t xml:space="preserve">всего два состояния (радостное и печальное), и он каждый день может оказаться либо в </w:t>
        </w:r>
      </w:ins>
      <w:ins w:id="1511" w:author="Пользователь" w:date="2019-11-13T14:01:00Z">
        <w:r w:rsidR="00687470">
          <w:rPr>
            <w:rFonts w:eastAsia="Times New Roman"/>
            <w:sz w:val="24"/>
            <w:szCs w:val="24"/>
            <w:highlight w:val="white"/>
          </w:rPr>
          <w:t>одном, либо в другом из них</w:t>
        </w:r>
        <w:r w:rsidR="00580623">
          <w:rPr>
            <w:rFonts w:eastAsia="Times New Roman"/>
            <w:sz w:val="24"/>
            <w:szCs w:val="24"/>
            <w:highlight w:val="white"/>
          </w:rPr>
          <w:t xml:space="preserve">. При этом вероятность остаться </w:t>
        </w:r>
      </w:ins>
      <w:ins w:id="1512" w:author="Пользователь" w:date="2019-11-13T14:04:00Z">
        <w:r w:rsidR="00580623">
          <w:rPr>
            <w:rFonts w:eastAsia="Times New Roman"/>
            <w:sz w:val="24"/>
            <w:szCs w:val="24"/>
            <w:highlight w:val="white"/>
          </w:rPr>
          <w:t xml:space="preserve">на следующий день </w:t>
        </w:r>
      </w:ins>
      <w:ins w:id="1513" w:author="Пользователь" w:date="2019-11-13T14:01:00Z">
        <w:r w:rsidR="00580623">
          <w:rPr>
            <w:rFonts w:eastAsia="Times New Roman"/>
            <w:sz w:val="24"/>
            <w:szCs w:val="24"/>
            <w:highlight w:val="white"/>
          </w:rPr>
          <w:t xml:space="preserve">в прежнем состоянии равна 0,75, а вероятность поменять состояние – 0,25. </w:t>
        </w:r>
      </w:ins>
      <w:del w:id="1514" w:author="Пользователь" w:date="2019-11-13T14:01:00Z">
        <w:r w:rsidRPr="0029618A" w:rsidDel="00687470">
          <w:rPr>
            <w:rFonts w:eastAsia="Times New Roman"/>
            <w:sz w:val="24"/>
            <w:szCs w:val="24"/>
            <w:highlight w:val="white"/>
          </w:rPr>
          <w:delText>:</w:delText>
        </w:r>
      </w:del>
      <w:r w:rsidR="00345A66" w:rsidRPr="00345A66">
        <w:rPr>
          <w:rFonts w:eastAsia="Times New Roman"/>
          <w:i/>
          <w:noProof/>
          <w:sz w:val="24"/>
          <w:szCs w:val="24"/>
        </w:rPr>
        <w:t xml:space="preserve"> </w:t>
      </w:r>
    </w:p>
    <w:p w14:paraId="61918EBB" w14:textId="5694FAA5" w:rsidR="008E2D65" w:rsidRPr="0029618A" w:rsidRDefault="00345A66">
      <w:pPr>
        <w:spacing w:line="288" w:lineRule="auto"/>
        <w:ind w:firstLine="397"/>
        <w:jc w:val="both"/>
        <w:rPr>
          <w:rFonts w:eastAsia="Times New Roman"/>
          <w:sz w:val="24"/>
          <w:szCs w:val="24"/>
        </w:rPr>
      </w:pPr>
      <w:r w:rsidRPr="0029618A">
        <w:rPr>
          <w:rFonts w:eastAsia="Times New Roman"/>
          <w:i/>
          <w:noProof/>
          <w:sz w:val="24"/>
          <w:szCs w:val="24"/>
        </w:rPr>
        <w:drawing>
          <wp:inline distT="0" distB="0" distL="0" distR="0" wp14:anchorId="21761A41" wp14:editId="4ADA0375">
            <wp:extent cx="5646492" cy="535413"/>
            <wp:effectExtent l="0" t="0" r="0" b="0"/>
            <wp:docPr id="116" name="image117.png" descr="https://habrastorage.org/webt/0p/mj/5m/0pmj5matzbe-xp_8md5dthz4ybw.png"/>
            <wp:cNvGraphicFramePr/>
            <a:graphic xmlns:a="http://schemas.openxmlformats.org/drawingml/2006/main">
              <a:graphicData uri="http://schemas.openxmlformats.org/drawingml/2006/picture">
                <pic:pic xmlns:pic="http://schemas.openxmlformats.org/drawingml/2006/picture">
                  <pic:nvPicPr>
                    <pic:cNvPr id="0" name="image117.png" descr="https://habrastorage.org/webt/0p/mj/5m/0pmj5matzbe-xp_8md5dthz4ybw.png"/>
                    <pic:cNvPicPr preferRelativeResize="0"/>
                  </pic:nvPicPr>
                  <pic:blipFill>
                    <a:blip r:embed="rId69" cstate="print"/>
                    <a:srcRect/>
                    <a:stretch>
                      <a:fillRect/>
                    </a:stretch>
                  </pic:blipFill>
                  <pic:spPr>
                    <a:xfrm>
                      <a:off x="0" y="0"/>
                      <a:ext cx="5646492" cy="535413"/>
                    </a:xfrm>
                    <a:prstGeom prst="rect">
                      <a:avLst/>
                    </a:prstGeom>
                    <a:ln/>
                  </pic:spPr>
                </pic:pic>
              </a:graphicData>
            </a:graphic>
          </wp:inline>
        </w:drawing>
      </w:r>
    </w:p>
    <w:p w14:paraId="281D73AD" w14:textId="22FE6609"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3D645FB" wp14:editId="7E47B5E0">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70" cstate="print"/>
                    <a:srcRect/>
                    <a:stretch>
                      <a:fillRect/>
                    </a:stretch>
                  </pic:blipFill>
                  <pic:spPr>
                    <a:xfrm>
                      <a:off x="0" y="0"/>
                      <a:ext cx="2613780" cy="1361085"/>
                    </a:xfrm>
                    <a:prstGeom prst="rect">
                      <a:avLst/>
                    </a:prstGeom>
                    <a:ln/>
                  </pic:spPr>
                </pic:pic>
              </a:graphicData>
            </a:graphic>
          </wp:inline>
        </w:drawing>
      </w:r>
    </w:p>
    <w:p w14:paraId="0CEB823A" w14:textId="18C0325A"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 xml:space="preserve">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w:t>
      </w:r>
      <w:commentRangeStart w:id="1515"/>
      <w:r w:rsidRPr="0029618A">
        <w:rPr>
          <w:rFonts w:eastAsia="Times New Roman"/>
          <w:i/>
          <w:sz w:val="24"/>
          <w:szCs w:val="24"/>
          <w:highlight w:val="white"/>
        </w:rPr>
        <w:t>настроения</w:t>
      </w:r>
      <w:commentRangeEnd w:id="1515"/>
      <w:r w:rsidR="006737B8">
        <w:rPr>
          <w:rStyle w:val="af"/>
        </w:rPr>
        <w:commentReference w:id="1515"/>
      </w:r>
      <w:r w:rsidRPr="0029618A">
        <w:rPr>
          <w:rFonts w:eastAsia="Times New Roman"/>
          <w:i/>
          <w:sz w:val="24"/>
          <w:szCs w:val="24"/>
          <w:highlight w:val="white"/>
        </w:rPr>
        <w:t>.</w:t>
      </w:r>
      <w:r w:rsidR="00130419" w:rsidRPr="00130419">
        <w:rPr>
          <w:rFonts w:eastAsia="Times New Roman"/>
          <w:i/>
          <w:sz w:val="24"/>
          <w:szCs w:val="24"/>
        </w:rPr>
        <w:t xml:space="preserve"> </w:t>
      </w:r>
      <w:r w:rsidR="00130419">
        <w:rPr>
          <w:rFonts w:eastAsia="Times New Roman"/>
          <w:i/>
          <w:sz w:val="24"/>
          <w:szCs w:val="24"/>
        </w:rPr>
        <w:t>Переходы случаются раз в день.</w:t>
      </w:r>
    </w:p>
    <w:p w14:paraId="61C34457" w14:textId="520CAEE8" w:rsidR="00837F40" w:rsidRDefault="00687470">
      <w:pPr>
        <w:spacing w:line="288" w:lineRule="auto"/>
        <w:ind w:firstLine="397"/>
        <w:jc w:val="both"/>
        <w:rPr>
          <w:ins w:id="1516" w:author="Пользователь" w:date="2019-11-13T13:55:00Z"/>
          <w:rFonts w:eastAsia="Times New Roman"/>
          <w:sz w:val="24"/>
          <w:szCs w:val="24"/>
          <w:highlight w:val="white"/>
        </w:rPr>
      </w:pPr>
      <w:ins w:id="1517" w:author="Пользователь" w:date="2019-11-13T13:56:00Z">
        <w:r>
          <w:rPr>
            <w:rFonts w:eastAsia="Times New Roman"/>
            <w:sz w:val="24"/>
            <w:szCs w:val="24"/>
            <w:highlight w:val="white"/>
          </w:rPr>
          <w:t xml:space="preserve">Почему мы выбрали </w:t>
        </w:r>
      </w:ins>
      <w:ins w:id="1518" w:author="Пользователь" w:date="2019-11-13T13:57:00Z">
        <w:r>
          <w:rPr>
            <w:rFonts w:eastAsia="Times New Roman"/>
            <w:sz w:val="24"/>
            <w:szCs w:val="24"/>
            <w:highlight w:val="white"/>
          </w:rPr>
          <w:t xml:space="preserve">в примере </w:t>
        </w:r>
      </w:ins>
      <w:ins w:id="1519" w:author="Пользователь" w:date="2019-11-13T13:56:00Z">
        <w:r>
          <w:rPr>
            <w:rFonts w:eastAsia="Times New Roman"/>
            <w:sz w:val="24"/>
            <w:szCs w:val="24"/>
            <w:highlight w:val="white"/>
          </w:rPr>
          <w:t xml:space="preserve">такие </w:t>
        </w:r>
      </w:ins>
      <w:ins w:id="1520" w:author="Пользователь" w:date="2019-11-13T13:57:00Z">
        <w:r>
          <w:rPr>
            <w:rFonts w:eastAsia="Times New Roman"/>
            <w:sz w:val="24"/>
            <w:szCs w:val="24"/>
            <w:highlight w:val="white"/>
          </w:rPr>
          <w:t xml:space="preserve">вероятности? </w:t>
        </w:r>
      </w:ins>
      <w:ins w:id="1521" w:author="Пользователь" w:date="2019-11-13T13:55:00Z">
        <w:r w:rsidR="00837F40"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ins>
    </w:p>
    <w:p w14:paraId="41EF9E65" w14:textId="7A6A797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Наша цепь способна генерировать последовательности состояний, и конечно же, в ней появятся полосы житейской зебры. Самое интересное</w:t>
      </w:r>
      <w:r w:rsidR="006737B8">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w:t>
      </w:r>
      <w:r w:rsidR="003255DD" w:rsidRPr="0029618A">
        <w:rPr>
          <w:rFonts w:eastAsia="Times New Roman"/>
          <w:sz w:val="24"/>
          <w:szCs w:val="24"/>
          <w:highlight w:val="white"/>
        </w:rPr>
        <w:t xml:space="preserve">ответ </w:t>
      </w:r>
      <w:r w:rsidRPr="0029618A">
        <w:rPr>
          <w:rFonts w:eastAsia="Times New Roman"/>
          <w:sz w:val="24"/>
          <w:szCs w:val="24"/>
          <w:highlight w:val="white"/>
        </w:rPr>
        <w:t xml:space="preserve">—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209C72CB" w14:textId="1421F1F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его интенсивность равна </w:t>
      </w:r>
      <m:oMath>
        <m:r>
          <w:rPr>
            <w:rFonts w:ascii="Cambria Math" w:eastAsia="Cambria Math" w:hAnsi="Cambria Math"/>
            <w:color w:val="222222"/>
            <w:sz w:val="24"/>
            <w:szCs w:val="24"/>
            <w:highlight w:val="white"/>
          </w:rPr>
          <m:t>λ=-ln(0.75)≈2/7</m:t>
        </m:r>
      </m:oMath>
      <w:r w:rsidRPr="0029618A">
        <w:rPr>
          <w:rFonts w:eastAsia="Times New Roman"/>
          <w:sz w:val="24"/>
          <w:szCs w:val="24"/>
          <w:highlight w:val="white"/>
        </w:rPr>
        <w:t>.</w:t>
      </w:r>
    </w:p>
    <w:p w14:paraId="2CEC9104" w14:textId="77777777" w:rsidR="008E2D65" w:rsidRPr="0029618A" w:rsidRDefault="008E2D65">
      <w:pPr>
        <w:spacing w:line="288" w:lineRule="auto"/>
        <w:ind w:firstLine="397"/>
        <w:jc w:val="both"/>
        <w:rPr>
          <w:rFonts w:eastAsia="Times New Roman"/>
          <w:sz w:val="24"/>
          <w:szCs w:val="24"/>
          <w:highlight w:val="white"/>
        </w:rPr>
      </w:pPr>
    </w:p>
    <w:p w14:paraId="0A8413EF"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201950C8" wp14:editId="063CCC9F">
            <wp:extent cx="4381169" cy="2390628"/>
            <wp:effectExtent l="0" t="0" r="0" b="0"/>
            <wp:docPr id="61" name="image56.png" descr="https://habrastorage.org/webt/u9/yw/gq/u9ywgqabzcjrrjscncfwbavszmu.png"/>
            <wp:cNvGraphicFramePr/>
            <a:graphic xmlns:a="http://schemas.openxmlformats.org/drawingml/2006/main">
              <a:graphicData uri="http://schemas.openxmlformats.org/drawingml/2006/picture">
                <pic:pic xmlns:pic="http://schemas.openxmlformats.org/drawingml/2006/picture">
                  <pic:nvPicPr>
                    <pic:cNvPr id="0" name="image56.png" descr="https://habrastorage.org/webt/u9/yw/gq/u9ywgqabzcjrrjscncfwbavszmu.png"/>
                    <pic:cNvPicPr preferRelativeResize="0"/>
                  </pic:nvPicPr>
                  <pic:blipFill>
                    <a:blip r:embed="rId71" cstate="print"/>
                    <a:srcRect/>
                    <a:stretch>
                      <a:fillRect/>
                    </a:stretch>
                  </pic:blipFill>
                  <pic:spPr>
                    <a:xfrm>
                      <a:off x="0" y="0"/>
                      <a:ext cx="4381169" cy="2390628"/>
                    </a:xfrm>
                    <a:prstGeom prst="rect">
                      <a:avLst/>
                    </a:prstGeom>
                    <a:ln/>
                  </pic:spPr>
                </pic:pic>
              </a:graphicData>
            </a:graphic>
          </wp:inline>
        </w:drawing>
      </w:r>
    </w:p>
    <w:p w14:paraId="07FD6443" w14:textId="0CC9F56F"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одинакового настроения в последовательности</w:t>
      </w:r>
      <w:r w:rsidR="00130419">
        <w:rPr>
          <w:rFonts w:eastAsia="Times New Roman"/>
          <w:i/>
          <w:sz w:val="24"/>
          <w:szCs w:val="24"/>
          <w:highlight w:val="white"/>
        </w:rPr>
        <w:t xml:space="preserve"> ежедневных смен настроения</w:t>
      </w:r>
      <w:r w:rsidRPr="0029618A">
        <w:rPr>
          <w:rFonts w:eastAsia="Times New Roman"/>
          <w:i/>
          <w:sz w:val="24"/>
          <w:szCs w:val="24"/>
          <w:highlight w:val="white"/>
        </w:rPr>
        <w:t xml:space="preserve">,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w:t>
      </w:r>
      <w:commentRangeStart w:id="1522"/>
      <w:r w:rsidRPr="0029618A">
        <w:rPr>
          <w:rFonts w:eastAsia="Times New Roman"/>
          <w:i/>
          <w:sz w:val="24"/>
          <w:szCs w:val="24"/>
          <w:highlight w:val="white"/>
        </w:rPr>
        <w:t xml:space="preserve">Последовательность имеет длительность в десять </w:t>
      </w:r>
      <w:commentRangeStart w:id="1523"/>
      <w:r w:rsidRPr="0029618A">
        <w:rPr>
          <w:rFonts w:eastAsia="Times New Roman"/>
          <w:i/>
          <w:sz w:val="24"/>
          <w:szCs w:val="24"/>
          <w:highlight w:val="white"/>
        </w:rPr>
        <w:t>лет</w:t>
      </w:r>
      <w:commentRangeEnd w:id="1523"/>
      <w:r w:rsidR="00130419">
        <w:rPr>
          <w:rStyle w:val="af"/>
        </w:rPr>
        <w:commentReference w:id="1523"/>
      </w:r>
      <w:r w:rsidRPr="0029618A">
        <w:rPr>
          <w:rFonts w:eastAsia="Times New Roman"/>
          <w:i/>
          <w:sz w:val="24"/>
          <w:szCs w:val="24"/>
          <w:highlight w:val="white"/>
        </w:rPr>
        <w:t>.</w:t>
      </w:r>
      <w:commentRangeEnd w:id="1522"/>
      <w:r w:rsidR="006737B8">
        <w:rPr>
          <w:rStyle w:val="af"/>
        </w:rPr>
        <w:commentReference w:id="1522"/>
      </w:r>
    </w:p>
    <w:p w14:paraId="1EFC06CE" w14:textId="1059D41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w:t>
      </w:r>
      <w:commentRangeStart w:id="1524"/>
      <w:r w:rsidRPr="0029618A">
        <w:rPr>
          <w:rFonts w:eastAsia="Times New Roman"/>
          <w:sz w:val="24"/>
          <w:szCs w:val="24"/>
          <w:highlight w:val="white"/>
        </w:rPr>
        <w:t>настроении</w:t>
      </w:r>
      <w:commentRangeEnd w:id="1524"/>
      <w:r w:rsidR="003255DD">
        <w:rPr>
          <w:rStyle w:val="af"/>
        </w:rPr>
        <w:commentReference w:id="1524"/>
      </w:r>
      <w:r w:rsidRPr="0029618A">
        <w:rPr>
          <w:rFonts w:eastAsia="Times New Roman"/>
          <w:sz w:val="24"/>
          <w:szCs w:val="24"/>
          <w:highlight w:val="white"/>
        </w:rPr>
        <w:t>. Распределение длительностей полос при этом отклонится от геометрического, но при этом всё равно большая часть полос будет короткой, и какой-либо выделенной периодичности наблюдаться не будет.</w:t>
      </w:r>
    </w:p>
    <w:p w14:paraId="459DC39C"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5829992" wp14:editId="5E4A5D83">
            <wp:extent cx="4818490" cy="2561078"/>
            <wp:effectExtent l="0" t="0" r="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72" cstate="print"/>
                    <a:srcRect/>
                    <a:stretch>
                      <a:fillRect/>
                    </a:stretch>
                  </pic:blipFill>
                  <pic:spPr>
                    <a:xfrm>
                      <a:off x="0" y="0"/>
                      <a:ext cx="4818490" cy="2561078"/>
                    </a:xfrm>
                    <a:prstGeom prst="rect">
                      <a:avLst/>
                    </a:prstGeom>
                    <a:ln/>
                  </pic:spPr>
                </pic:pic>
              </a:graphicData>
            </a:graphic>
          </wp:inline>
        </w:drawing>
      </w:r>
    </w:p>
    <w:p w14:paraId="5066090B"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7575CEDF" w14:textId="4F0C9F8C"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w:t>
      </w:r>
      <w:proofErr w:type="spellStart"/>
      <w:r w:rsidRPr="0029618A">
        <w:rPr>
          <w:rFonts w:eastAsia="Times New Roman"/>
          <w:sz w:val="24"/>
          <w:szCs w:val="24"/>
          <w:highlight w:val="white"/>
        </w:rPr>
        <w:t>марковских</w:t>
      </w:r>
      <w:proofErr w:type="spellEnd"/>
      <w:r w:rsidRPr="0029618A">
        <w:rPr>
          <w:rFonts w:eastAsia="Times New Roman"/>
          <w:sz w:val="24"/>
          <w:szCs w:val="24"/>
          <w:highlight w:val="white"/>
        </w:rPr>
        <w:t xml:space="preserve"> цепей есть класс циклических цепей, которые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w:t>
      </w:r>
      <w:proofErr w:type="spellStart"/>
      <w:r w:rsidRPr="0029618A">
        <w:rPr>
          <w:rFonts w:eastAsia="Times New Roman"/>
          <w:sz w:val="24"/>
          <w:szCs w:val="24"/>
          <w:highlight w:val="white"/>
        </w:rPr>
        <w:t>дежавю</w:t>
      </w:r>
      <w:proofErr w:type="spellEnd"/>
      <w:r w:rsidRPr="0029618A">
        <w:rPr>
          <w:rFonts w:eastAsia="Times New Roman"/>
          <w:sz w:val="24"/>
          <w:szCs w:val="24"/>
          <w:highlight w:val="white"/>
        </w:rPr>
        <w:t xml:space="preserve">». Изучать и описывать их полезно, но ожидать строгого календарного плана, пожалуй, не стоит. </w:t>
      </w:r>
    </w:p>
    <w:p w14:paraId="438E4616" w14:textId="3632680E" w:rsidR="008E2D65" w:rsidRPr="0029618A" w:rsidRDefault="00130419">
      <w:pPr>
        <w:pStyle w:val="2"/>
        <w:spacing w:before="200" w:after="0"/>
        <w:ind w:firstLine="397"/>
        <w:jc w:val="both"/>
        <w:rPr>
          <w:rFonts w:eastAsia="Cambria"/>
          <w:b/>
          <w:color w:val="4F81BD"/>
          <w:sz w:val="26"/>
          <w:szCs w:val="26"/>
          <w:highlight w:val="white"/>
        </w:rPr>
      </w:pPr>
      <w:bookmarkStart w:id="1525" w:name="_Toc22639646"/>
      <w:r>
        <w:rPr>
          <w:rFonts w:eastAsia="Cambria"/>
          <w:b/>
          <w:color w:val="4F81BD"/>
          <w:sz w:val="26"/>
          <w:szCs w:val="26"/>
          <w:highlight w:val="white"/>
        </w:rPr>
        <w:t>«</w:t>
      </w:r>
      <w:r w:rsidR="00662FA5" w:rsidRPr="0029618A">
        <w:rPr>
          <w:rFonts w:eastAsia="Cambria"/>
          <w:b/>
          <w:color w:val="4F81BD"/>
          <w:sz w:val="26"/>
          <w:szCs w:val="26"/>
          <w:highlight w:val="white"/>
        </w:rPr>
        <w:t>Лила</w:t>
      </w:r>
      <w:r>
        <w:rPr>
          <w:rFonts w:eastAsia="Cambria"/>
          <w:b/>
          <w:color w:val="4F81BD"/>
          <w:sz w:val="26"/>
          <w:szCs w:val="26"/>
          <w:highlight w:val="white"/>
        </w:rPr>
        <w:t>»</w:t>
      </w:r>
      <w:r w:rsidR="00662FA5" w:rsidRPr="0029618A">
        <w:rPr>
          <w:rFonts w:eastAsia="Cambria"/>
          <w:b/>
          <w:color w:val="4F81BD"/>
          <w:sz w:val="26"/>
          <w:szCs w:val="26"/>
          <w:highlight w:val="white"/>
        </w:rPr>
        <w:t xml:space="preserve"> и игра с бесконечностью</w:t>
      </w:r>
      <w:bookmarkEnd w:id="1525"/>
    </w:p>
    <w:p w14:paraId="4423843F"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65F264DF" wp14:editId="1F14A9A3">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73" cstate="print"/>
                    <a:srcRect/>
                    <a:stretch>
                      <a:fillRect/>
                    </a:stretch>
                  </pic:blipFill>
                  <pic:spPr>
                    <a:xfrm>
                      <a:off x="0" y="0"/>
                      <a:ext cx="4309607" cy="4309607"/>
                    </a:xfrm>
                    <a:prstGeom prst="rect">
                      <a:avLst/>
                    </a:prstGeom>
                    <a:ln/>
                  </pic:spPr>
                </pic:pic>
              </a:graphicData>
            </a:graphic>
          </wp:inline>
        </w:drawing>
      </w:r>
    </w:p>
    <w:p w14:paraId="21953EF4"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Доска для игры «Лила».</w:t>
      </w:r>
    </w:p>
    <w:p w14:paraId="759CD6DA" w14:textId="492E3BF6"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Участники игры перемещают свои фишки (амулеты) согласно выпадающим числам на кубике</w:t>
      </w:r>
      <w:r w:rsidR="003255DD">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sidR="00B36D62">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1CEB5C96" w14:textId="0DBF2430"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sidR="00B36D62">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поскольку </w:t>
      </w:r>
      <w:r w:rsidR="00B36D62">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sidR="005A4D65">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0C4BB5D8"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Совсем несложно написать программу-игрока, который мог бы играть в «</w:t>
      </w:r>
      <w:proofErr w:type="spellStart"/>
      <w:r w:rsidRPr="0029618A">
        <w:rPr>
          <w:rFonts w:eastAsia="Times New Roman"/>
          <w:sz w:val="24"/>
          <w:szCs w:val="24"/>
          <w:highlight w:val="white"/>
        </w:rPr>
        <w:t>Лилу</w:t>
      </w:r>
      <w:proofErr w:type="spellEnd"/>
      <w:r w:rsidRPr="0029618A">
        <w:rPr>
          <w:rFonts w:eastAsia="Times New Roman"/>
          <w:sz w:val="24"/>
          <w:szCs w:val="24"/>
          <w:highlight w:val="white"/>
        </w:rPr>
        <w:t>», не задумываясь о сокровенном смысле состояний и переходов, и которого можно было бы использовать в анализе игры методом Монте Карло. Приведу для тех, кому, как и мне, любопытно поэкспериментировать, алгоритм для одного шага:</w:t>
      </w:r>
    </w:p>
    <w:p w14:paraId="4F8BE0A8"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443667EB"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jumps</m:t>
        </m:r>
      </m:oMath>
      <w:r w:rsidRPr="0029618A">
        <w:rPr>
          <w:rFonts w:eastAsia="Courier New"/>
          <w:sz w:val="20"/>
          <w:szCs w:val="20"/>
        </w:rPr>
        <w:t xml:space="preserve"> = {</w:t>
      </w:r>
      <w:r w:rsidRPr="0029618A">
        <w:rPr>
          <w:rFonts w:eastAsia="Courier New"/>
          <w:sz w:val="20"/>
          <w:szCs w:val="20"/>
        </w:rPr>
        <w:tab/>
        <w:t>10:23, 16:4, 61:3, 20:32, 22:60, 24:7,</w:t>
      </w:r>
    </w:p>
    <w:p w14:paraId="763D88D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27:41, 28:50, 29:6, 37:66, 45:67, 46:62,</w:t>
      </w:r>
    </w:p>
    <w:p w14:paraId="31B8BF6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52:35, 54:68, 55:2, 61:3, 63:13, 72:51, 68:</w:t>
      </w:r>
      <w:proofErr w:type="gramStart"/>
      <w:r w:rsidRPr="0029618A">
        <w:rPr>
          <w:rFonts w:eastAsia="Courier New"/>
          <w:sz w:val="20"/>
          <w:szCs w:val="20"/>
        </w:rPr>
        <w:t>1 }</w:t>
      </w:r>
      <w:proofErr w:type="gramEnd"/>
    </w:p>
    <w:p w14:paraId="1794D8D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u w:val="single"/>
        </w:rPr>
      </w:pPr>
      <w:r w:rsidRPr="0029618A">
        <w:rPr>
          <w:rFonts w:eastAsia="Courier New"/>
          <w:sz w:val="20"/>
          <w:szCs w:val="20"/>
          <w:u w:val="single"/>
        </w:rPr>
        <w:t xml:space="preserve">Вход: текущее состояние (номер клетки) </w:t>
      </w:r>
      <m:oMath>
        <m:r>
          <w:rPr>
            <w:rFonts w:ascii="Cambria Math" w:eastAsia="Cambria Math" w:hAnsi="Cambria Math"/>
            <w:sz w:val="20"/>
            <w:szCs w:val="20"/>
            <w:u w:val="single"/>
          </w:rPr>
          <m:t>s</m:t>
        </m:r>
      </m:oMath>
    </w:p>
    <w:p w14:paraId="4450AACB"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jumps</m:t>
        </m:r>
      </m:oMath>
      <w:r w:rsidRPr="0029618A">
        <w:rPr>
          <w:rFonts w:eastAsia="Courier New"/>
          <w:sz w:val="20"/>
          <w:szCs w:val="20"/>
        </w:rPr>
        <w:t xml:space="preserve"> содержит состояние </w:t>
      </w:r>
      <m:oMath>
        <m:r>
          <w:rPr>
            <w:rFonts w:ascii="Cambria Math" w:eastAsia="Cambria Math" w:hAnsi="Cambria Math"/>
            <w:sz w:val="20"/>
            <w:szCs w:val="20"/>
          </w:rPr>
          <m:t>s</m:t>
        </m:r>
      </m:oMath>
      <w:r w:rsidRPr="0029618A">
        <w:rPr>
          <w:rFonts w:eastAsia="Courier New"/>
          <w:sz w:val="20"/>
          <w:szCs w:val="20"/>
        </w:rPr>
        <w:t xml:space="preserve">), вернуть </w:t>
      </w:r>
      <m:oMath>
        <m:r>
          <w:rPr>
            <w:rFonts w:ascii="Cambria Math" w:eastAsia="Cambria Math" w:hAnsi="Cambria Math"/>
            <w:sz w:val="20"/>
            <w:szCs w:val="20"/>
          </w:rPr>
          <m:t>jumps[s]</m:t>
        </m:r>
      </m:oMath>
    </w:p>
    <w:p w14:paraId="65B50808"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m:oMath>
        <m:r>
          <w:rPr>
            <w:rFonts w:ascii="Cambria Math" w:eastAsia="Cambria Math" w:hAnsi="Cambria Math"/>
            <w:sz w:val="20"/>
            <w:szCs w:val="20"/>
          </w:rPr>
          <m:t>m</m:t>
        </m:r>
      </m:oMath>
      <w:r w:rsidRPr="0029618A">
        <w:rPr>
          <w:rFonts w:eastAsia="Courier New"/>
          <w:sz w:val="20"/>
          <w:szCs w:val="20"/>
        </w:rPr>
        <w:t xml:space="preserve"> </w:t>
      </w:r>
      <w:proofErr w:type="gramStart"/>
      <w:r w:rsidRPr="0029618A">
        <w:rPr>
          <w:rFonts w:eastAsia="Courier New"/>
          <w:sz w:val="20"/>
          <w:szCs w:val="20"/>
        </w:rPr>
        <w:t>:=</w:t>
      </w:r>
      <w:proofErr w:type="gramEnd"/>
      <w:r w:rsidRPr="0029618A">
        <w:rPr>
          <w:rFonts w:eastAsia="Courier New"/>
          <w:sz w:val="20"/>
          <w:szCs w:val="20"/>
        </w:rPr>
        <w:t xml:space="preserve"> случайное целое число от 1 до 6</w:t>
      </w:r>
    </w:p>
    <w:p w14:paraId="6D021663"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m = 6</m:t>
        </m:r>
      </m:oMath>
      <w:r w:rsidRPr="0029618A">
        <w:rPr>
          <w:rFonts w:eastAsia="Courier New"/>
          <w:sz w:val="20"/>
          <w:szCs w:val="20"/>
        </w:rPr>
        <w:t xml:space="preserve">), </w:t>
      </w:r>
      <m:oMath>
        <m:r>
          <w:rPr>
            <w:rFonts w:ascii="Cambria Math" w:eastAsia="Cambria Math" w:hAnsi="Cambria Math"/>
            <w:sz w:val="20"/>
            <w:szCs w:val="20"/>
          </w:rPr>
          <m:t>m</m:t>
        </m:r>
      </m:oMath>
      <w:r w:rsidRPr="0029618A">
        <w:rPr>
          <w:rFonts w:eastAsia="Courier New"/>
          <w:sz w:val="20"/>
          <w:szCs w:val="20"/>
        </w:rPr>
        <w:t xml:space="preserve"> := </w:t>
      </w:r>
      <m:oMath>
        <m:r>
          <w:rPr>
            <w:rFonts w:ascii="Cambria Math" w:eastAsia="Cambria Math" w:hAnsi="Cambria Math"/>
            <w:sz w:val="20"/>
            <w:szCs w:val="20"/>
          </w:rPr>
          <m:t>m</m:t>
        </m:r>
      </m:oMath>
      <w:r w:rsidRPr="0029618A">
        <w:rPr>
          <w:rFonts w:eastAsia="Courier New"/>
          <w:sz w:val="20"/>
          <w:szCs w:val="20"/>
        </w:rPr>
        <w:t xml:space="preserve"> + случайное число от 1 до 6</w:t>
      </w:r>
    </w:p>
    <w:p w14:paraId="0421BAF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m:oMath>
        <m:r>
          <w:rPr>
            <w:rFonts w:ascii="Cambria Math" w:eastAsia="Cambria Math" w:hAnsi="Cambria Math"/>
            <w:sz w:val="20"/>
            <w:szCs w:val="20"/>
          </w:rPr>
          <m:t>s&gt;60</m:t>
        </m:r>
      </m:oMath>
      <w:r w:rsidRPr="0029618A">
        <w:rPr>
          <w:rFonts w:eastAsia="Courier New"/>
          <w:sz w:val="20"/>
          <w:szCs w:val="20"/>
        </w:rPr>
        <w:t xml:space="preserve">), </w:t>
      </w:r>
      <m:oMath>
        <m:r>
          <w:rPr>
            <w:rFonts w:ascii="Cambria Math" w:eastAsia="Cambria Math" w:hAnsi="Cambria Math"/>
            <w:sz w:val="20"/>
            <w:szCs w:val="20"/>
          </w:rPr>
          <m:t>m</m:t>
        </m:r>
      </m:oMath>
      <w:r w:rsidRPr="0029618A">
        <w:rPr>
          <w:rFonts w:eastAsia="Courier New"/>
          <w:sz w:val="20"/>
          <w:szCs w:val="20"/>
        </w:rPr>
        <w:t xml:space="preserve"> := </w:t>
      </w:r>
      <m:oMath>
        <m:r>
          <w:rPr>
            <w:rFonts w:ascii="Cambria Math" w:eastAsia="Cambria Math" w:hAnsi="Cambria Math"/>
            <w:sz w:val="20"/>
            <w:szCs w:val="20"/>
          </w:rPr>
          <m:t>min(m,72-s)</m:t>
        </m:r>
      </m:oMath>
    </w:p>
    <w:p w14:paraId="1D0F72D3" w14:textId="77777777" w:rsidR="008E2D65" w:rsidRPr="0029618A"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 xml:space="preserve">вернуть </w:t>
      </w:r>
      <m:oMath>
        <m:r>
          <w:rPr>
            <w:rFonts w:ascii="Cambria Math" w:eastAsia="Cambria Math" w:hAnsi="Cambria Math"/>
            <w:sz w:val="20"/>
            <w:szCs w:val="20"/>
          </w:rPr>
          <m:t>s + m</m:t>
        </m:r>
      </m:oMath>
    </w:p>
    <w:p w14:paraId="74B4C63E" w14:textId="78DBF46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w:t>
      </w:r>
      <w:r w:rsidRPr="0029618A">
        <w:rPr>
          <w:rFonts w:eastAsia="Times New Roman"/>
          <w:sz w:val="24"/>
          <w:szCs w:val="24"/>
          <w:highlight w:val="white"/>
        </w:rPr>
        <w:lastRenderedPageBreak/>
        <w:t xml:space="preserve">игра может длиться несколько дней. Клетки в ходе игры посещаются </w:t>
      </w:r>
      <w:proofErr w:type="spellStart"/>
      <w:r w:rsidRPr="0029618A">
        <w:rPr>
          <w:rFonts w:eastAsia="Times New Roman"/>
          <w:sz w:val="24"/>
          <w:szCs w:val="24"/>
          <w:highlight w:val="white"/>
        </w:rPr>
        <w:t>неравновероятно</w:t>
      </w:r>
      <w:proofErr w:type="spellEnd"/>
      <w:r w:rsidRPr="0029618A">
        <w:rPr>
          <w:rFonts w:eastAsia="Times New Roman"/>
          <w:sz w:val="24"/>
          <w:szCs w:val="24"/>
          <w:highlight w:val="white"/>
        </w:rPr>
        <w:t xml:space="preserve">, и разброс вероятностей достаточно велик. </w:t>
      </w:r>
      <w:r w:rsidRPr="0029618A">
        <w:rPr>
          <w:noProof/>
        </w:rPr>
        <w:drawing>
          <wp:anchor distT="0" distB="0" distL="114300" distR="114300" simplePos="0" relativeHeight="251667456" behindDoc="0" locked="0" layoutInCell="1" allowOverlap="1" wp14:anchorId="76BC97E5" wp14:editId="3C1C298C">
            <wp:simplePos x="0" y="0"/>
            <wp:positionH relativeFrom="column">
              <wp:posOffset>3330575</wp:posOffset>
            </wp:positionH>
            <wp:positionV relativeFrom="paragraph">
              <wp:posOffset>1254760</wp:posOffset>
            </wp:positionV>
            <wp:extent cx="2607945" cy="2488565"/>
            <wp:effectExtent l="0" t="0" r="0" b="0"/>
            <wp:wrapSquare wrapText="bothSides" distT="0" distB="0" distL="114300" distR="114300"/>
            <wp:docPr id="11" name="image18.png" descr="C:\tmp\podlost\ToH\work\figures\happy\2019-02-07_12-36-22.png"/>
            <wp:cNvGraphicFramePr/>
            <a:graphic xmlns:a="http://schemas.openxmlformats.org/drawingml/2006/main">
              <a:graphicData uri="http://schemas.openxmlformats.org/drawingml/2006/picture">
                <pic:pic xmlns:pic="http://schemas.openxmlformats.org/drawingml/2006/picture">
                  <pic:nvPicPr>
                    <pic:cNvPr id="0" name="image18.png" descr="C:\tmp\podlost\ToH\work\figures\happy\2019-02-07_12-36-22.png"/>
                    <pic:cNvPicPr preferRelativeResize="0"/>
                  </pic:nvPicPr>
                  <pic:blipFill>
                    <a:blip r:embed="rId74" cstate="print"/>
                    <a:srcRect/>
                    <a:stretch>
                      <a:fillRect/>
                    </a:stretch>
                  </pic:blipFill>
                  <pic:spPr>
                    <a:xfrm>
                      <a:off x="0" y="0"/>
                      <a:ext cx="2607945" cy="2488565"/>
                    </a:xfrm>
                    <a:prstGeom prst="rect">
                      <a:avLst/>
                    </a:prstGeom>
                    <a:ln/>
                  </pic:spPr>
                </pic:pic>
              </a:graphicData>
            </a:graphic>
          </wp:anchor>
        </w:drawing>
      </w:r>
    </w:p>
    <w:p w14:paraId="56261E33" w14:textId="4872A26B"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Pr="0029618A">
        <w:rPr>
          <w:rFonts w:eastAsia="Times New Roman"/>
          <w:sz w:val="24"/>
          <w:szCs w:val="24"/>
          <w:highlight w:val="white"/>
        </w:rPr>
        <w:t xml:space="preserve"> </w:t>
      </w:r>
      <m:oMath>
        <m:r>
          <w:rPr>
            <w:rFonts w:ascii="Cambria Math" w:eastAsia="Cambria Math" w:hAnsi="Cambria Math"/>
            <w:sz w:val="24"/>
            <w:szCs w:val="24"/>
            <w:highlight w:val="white"/>
          </w:rPr>
          <m:t xml:space="preserve">M </m:t>
        </m:r>
      </m:oMath>
      <w:r w:rsidRPr="0029618A">
        <w:rPr>
          <w:rFonts w:eastAsia="Times New Roman"/>
          <w:sz w:val="24"/>
          <w:szCs w:val="24"/>
          <w:highlight w:val="white"/>
        </w:rPr>
        <w:t xml:space="preserve">для игры, она показана на рисунке. </w:t>
      </w:r>
      <w:r w:rsidR="00D5391D">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sidR="003863E0">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sidR="005A4D65">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0F61771A"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даёт нам распределение вероятностей для всех переходов из клетки в клетку через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 Лила после 2,3,10 и, к</w:t>
      </w:r>
      <w:proofErr w:type="spellStart"/>
      <w:r w:rsidRPr="0029618A">
        <w:rPr>
          <w:rFonts w:eastAsia="Times New Roman"/>
          <w:sz w:val="24"/>
          <w:szCs w:val="24"/>
          <w:highlight w:val="white"/>
        </w:rPr>
        <w:t>ак</w:t>
      </w:r>
      <w:proofErr w:type="spellEnd"/>
      <w:r w:rsidRPr="0029618A">
        <w:rPr>
          <w:rFonts w:eastAsia="Times New Roman"/>
          <w:sz w:val="24"/>
          <w:szCs w:val="24"/>
          <w:highlight w:val="white"/>
        </w:rPr>
        <w:t xml:space="preserve"> это ни странно звучит, бесконечного числа умножений:</w:t>
      </w:r>
    </w:p>
    <w:p w14:paraId="2922DB7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1F72B55B" wp14:editId="0EA42134">
            <wp:extent cx="4212545" cy="4062413"/>
            <wp:effectExtent l="0" t="0" r="0" b="0"/>
            <wp:docPr id="123" name="image106.png" descr="C:\tmp\podlost\ToH\work\figures\happy\flowRoot877-4-1-4.png"/>
            <wp:cNvGraphicFramePr/>
            <a:graphic xmlns:a="http://schemas.openxmlformats.org/drawingml/2006/main">
              <a:graphicData uri="http://schemas.openxmlformats.org/drawingml/2006/picture">
                <pic:pic xmlns:pic="http://schemas.openxmlformats.org/drawingml/2006/picture">
                  <pic:nvPicPr>
                    <pic:cNvPr id="0" name="image106.png" descr="C:\tmp\podlost\ToH\work\figures\happy\flowRoot877-4-1-4.png"/>
                    <pic:cNvPicPr preferRelativeResize="0"/>
                  </pic:nvPicPr>
                  <pic:blipFill>
                    <a:blip r:embed="rId75" cstate="print"/>
                    <a:srcRect/>
                    <a:stretch>
                      <a:fillRect/>
                    </a:stretch>
                  </pic:blipFill>
                  <pic:spPr>
                    <a:xfrm>
                      <a:off x="0" y="0"/>
                      <a:ext cx="4212545" cy="4062413"/>
                    </a:xfrm>
                    <a:prstGeom prst="rect">
                      <a:avLst/>
                    </a:prstGeom>
                    <a:ln/>
                  </pic:spPr>
                </pic:pic>
              </a:graphicData>
            </a:graphic>
          </wp:inline>
        </w:drawing>
      </w:r>
    </w:p>
    <w:p w14:paraId="394B2958"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rPr>
        <w:t>Матрицы переходов, возведённые в различные степени</w:t>
      </w:r>
    </w:p>
    <w:p w14:paraId="137DF421" w14:textId="3D7C7A71"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sidR="005A4D65">
        <w:rPr>
          <w:rFonts w:eastAsia="Times New Roman"/>
          <w:sz w:val="24"/>
          <w:szCs w:val="24"/>
          <w:highlight w:val="white"/>
        </w:rPr>
        <w:t xml:space="preserve">в </w:t>
      </w:r>
      <w:r w:rsidRPr="0029618A">
        <w:rPr>
          <w:rFonts w:eastAsia="Times New Roman"/>
          <w:sz w:val="24"/>
          <w:szCs w:val="24"/>
          <w:highlight w:val="white"/>
        </w:rPr>
        <w:t xml:space="preserve">большие степени либо увеличиваются до бесконечности, либо стремятся к нулю, и только числа </w:t>
      </w:r>
      <m:oMath>
        <m:r>
          <w:rPr>
            <w:rFonts w:ascii="Cambria Math" w:eastAsia="Cambria Math" w:hAnsi="Cambria Math"/>
            <w:sz w:val="24"/>
            <w:szCs w:val="24"/>
            <w:highlight w:val="white"/>
          </w:rPr>
          <m:t>0</m:t>
        </m:r>
      </m:oMath>
      <w:r w:rsidRPr="0029618A">
        <w:rPr>
          <w:rFonts w:eastAsia="Times New Roman"/>
          <w:sz w:val="24"/>
          <w:szCs w:val="24"/>
          <w:highlight w:val="white"/>
        </w:rPr>
        <w:t xml:space="preserve"> и </w:t>
      </w:r>
      <m:oMath>
        <m:r>
          <w:rPr>
            <w:rFonts w:ascii="Cambria Math" w:eastAsia="Cambria Math" w:hAnsi="Cambria Math"/>
            <w:sz w:val="24"/>
            <w:szCs w:val="24"/>
            <w:highlight w:val="white"/>
          </w:rPr>
          <m:t>1</m:t>
        </m:r>
      </m:oMath>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sidRPr="0029618A">
        <w:rPr>
          <w:rFonts w:eastAsia="Times New Roman"/>
          <w:sz w:val="24"/>
          <w:szCs w:val="24"/>
          <w:highlight w:val="white"/>
          <w:vertAlign w:val="superscript"/>
        </w:rPr>
        <w:footnoteReference w:id="19"/>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sidR="005A4D65">
        <w:rPr>
          <w:rFonts w:eastAsia="Times New Roman"/>
          <w:sz w:val="24"/>
          <w:szCs w:val="24"/>
          <w:highlight w:val="white"/>
        </w:rPr>
        <w:t xml:space="preserve">элементов </w:t>
      </w:r>
      <w:r w:rsidRPr="0029618A">
        <w:rPr>
          <w:rFonts w:eastAsia="Times New Roman"/>
          <w:sz w:val="24"/>
          <w:szCs w:val="24"/>
          <w:highlight w:val="white"/>
        </w:rPr>
        <w:t>любо</w:t>
      </w:r>
      <w:r w:rsidR="007C096A">
        <w:rPr>
          <w:rFonts w:eastAsia="Times New Roman"/>
          <w:sz w:val="24"/>
          <w:szCs w:val="24"/>
          <w:highlight w:val="white"/>
        </w:rPr>
        <w:t>й</w:t>
      </w:r>
      <w:r w:rsidRPr="0029618A">
        <w:rPr>
          <w:rFonts w:eastAsia="Times New Roman"/>
          <w:sz w:val="24"/>
          <w:szCs w:val="24"/>
          <w:highlight w:val="white"/>
        </w:rPr>
        <w:t xml:space="preserve"> их </w:t>
      </w:r>
      <w:r w:rsidR="007C096A">
        <w:rPr>
          <w:rFonts w:eastAsia="Times New Roman"/>
          <w:sz w:val="24"/>
          <w:szCs w:val="24"/>
          <w:highlight w:val="white"/>
        </w:rPr>
        <w:t>строки</w:t>
      </w:r>
      <w:r w:rsidR="007C096A" w:rsidRPr="0029618A">
        <w:rPr>
          <w:rFonts w:eastAsia="Times New Roman"/>
          <w:sz w:val="24"/>
          <w:szCs w:val="24"/>
          <w:highlight w:val="white"/>
        </w:rPr>
        <w:t xml:space="preserve"> </w:t>
      </w:r>
      <w:r w:rsidRPr="0029618A">
        <w:rPr>
          <w:rFonts w:eastAsia="Times New Roman"/>
          <w:sz w:val="24"/>
          <w:szCs w:val="24"/>
          <w:highlight w:val="white"/>
        </w:rPr>
        <w:t xml:space="preserve">равна </w:t>
      </w:r>
      <w:commentRangeStart w:id="1527"/>
      <w:r w:rsidRPr="0029618A">
        <w:rPr>
          <w:rFonts w:eastAsia="Times New Roman"/>
          <w:sz w:val="24"/>
          <w:szCs w:val="24"/>
          <w:highlight w:val="white"/>
        </w:rPr>
        <w:t>единице</w:t>
      </w:r>
      <w:commentRangeEnd w:id="1527"/>
      <w:r w:rsidR="005A4D65">
        <w:rPr>
          <w:rStyle w:val="af"/>
        </w:rPr>
        <w:commentReference w:id="1527"/>
      </w:r>
      <w:r w:rsidRPr="0029618A">
        <w:rPr>
          <w:rFonts w:eastAsia="Times New Roman"/>
          <w:sz w:val="24"/>
          <w:szCs w:val="24"/>
          <w:highlight w:val="white"/>
        </w:rPr>
        <w:t>.</w:t>
      </w:r>
      <w:r w:rsidR="007C096A">
        <w:rPr>
          <w:rFonts w:eastAsia="Times New Roman"/>
          <w:sz w:val="24"/>
          <w:szCs w:val="24"/>
          <w:highlight w:val="white"/>
        </w:rPr>
        <w:t xml:space="preserve"> Это связано с тем, что каждая строка соответствует какому-то состоянию системы, а </w:t>
      </w:r>
      <w:r w:rsidR="00D5391D">
        <w:rPr>
          <w:rFonts w:eastAsia="Times New Roman"/>
          <w:sz w:val="24"/>
          <w:szCs w:val="24"/>
          <w:highlight w:val="white"/>
        </w:rPr>
        <w:t xml:space="preserve">её </w:t>
      </w:r>
      <w:r w:rsidR="007C096A">
        <w:rPr>
          <w:rFonts w:eastAsia="Times New Roman"/>
          <w:sz w:val="24"/>
          <w:szCs w:val="24"/>
          <w:highlight w:val="white"/>
        </w:rPr>
        <w:t>элементы -- вероятностям перехода</w:t>
      </w:r>
      <w:r w:rsidR="00D5391D">
        <w:rPr>
          <w:rFonts w:eastAsia="Times New Roman"/>
          <w:sz w:val="24"/>
          <w:szCs w:val="24"/>
          <w:highlight w:val="white"/>
        </w:rPr>
        <w:t xml:space="preserve"> из этого</w:t>
      </w:r>
      <w:r w:rsidR="007C096A">
        <w:rPr>
          <w:rFonts w:eastAsia="Times New Roman"/>
          <w:sz w:val="24"/>
          <w:szCs w:val="24"/>
          <w:highlight w:val="white"/>
        </w:rPr>
        <w:t xml:space="preserve"> состояни</w:t>
      </w:r>
      <w:r w:rsidR="00D5391D">
        <w:rPr>
          <w:rFonts w:eastAsia="Times New Roman"/>
          <w:sz w:val="24"/>
          <w:szCs w:val="24"/>
          <w:highlight w:val="white"/>
        </w:rPr>
        <w:t>я в другие</w:t>
      </w:r>
      <w:r w:rsidR="007C096A">
        <w:rPr>
          <w:rFonts w:eastAsia="Times New Roman"/>
          <w:sz w:val="24"/>
          <w:szCs w:val="24"/>
          <w:highlight w:val="white"/>
        </w:rPr>
        <w:t>. При этом рассматриваются все возможные варианты переходов, поэтому сумма всех вероятностей равна единице</w:t>
      </w:r>
      <w:commentRangeStart w:id="1528"/>
      <w:r w:rsidR="007C096A">
        <w:rPr>
          <w:rFonts w:eastAsia="Times New Roman"/>
          <w:sz w:val="24"/>
          <w:szCs w:val="24"/>
          <w:highlight w:val="white"/>
        </w:rPr>
        <w:t>.</w:t>
      </w:r>
      <w:commentRangeEnd w:id="1528"/>
      <w:r w:rsidR="00D5391D">
        <w:rPr>
          <w:rStyle w:val="af"/>
        </w:rPr>
        <w:commentReference w:id="1528"/>
      </w:r>
      <w:r w:rsidR="007C096A">
        <w:rPr>
          <w:rFonts w:eastAsia="Times New Roman"/>
          <w:sz w:val="24"/>
          <w:szCs w:val="24"/>
          <w:highlight w:val="white"/>
        </w:rPr>
        <w:t xml:space="preserve">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ins w:id="1529" w:author="Пользователь" w:date="2019-11-13T14:13:00Z">
        <w:r w:rsidR="00823F54">
          <w:rPr>
            <w:rFonts w:eastAsia="Times New Roman"/>
            <w:sz w:val="24"/>
            <w:szCs w:val="24"/>
            <w:highlight w:val="white"/>
          </w:rPr>
          <w:t xml:space="preserve">. </w:t>
        </w:r>
      </w:ins>
      <w:r w:rsidRPr="0029618A">
        <w:rPr>
          <w:rFonts w:eastAsia="Times New Roman"/>
          <w:sz w:val="24"/>
          <w:szCs w:val="24"/>
          <w:highlight w:val="white"/>
        </w:rPr>
        <w:t>В пределе же мы получ</w:t>
      </w:r>
      <w:r w:rsidR="007C096A">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14:paraId="620B63B0" w14:textId="4AB34F0D" w:rsidR="008E2D65" w:rsidRPr="0029618A" w:rsidRDefault="007E072C">
      <w:pPr>
        <w:ind w:firstLine="397"/>
        <w:jc w:val="center"/>
        <w:rPr>
          <w:rFonts w:eastAsia="Cambria Math"/>
          <w:sz w:val="24"/>
          <w:szCs w:val="24"/>
          <w:highlight w:val="white"/>
        </w:rPr>
      </w:pP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r>
          <w:rPr>
            <w:rFonts w:ascii="Cambria Math" w:eastAsia="Cambria Math" w:hAnsi="Cambria Math"/>
            <w:sz w:val="24"/>
            <w:szCs w:val="24"/>
            <w:highlight w:val="white"/>
          </w:rPr>
          <m:t xml:space="preserve"> = </m:t>
        </m:r>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m:t>
            </m:r>
          </m:sup>
        </m:sSup>
      </m:oMath>
      <w:r w:rsidR="007C096A">
        <w:rPr>
          <w:rFonts w:eastAsia="Cambria Math"/>
          <w:sz w:val="24"/>
          <w:szCs w:val="24"/>
          <w:highlight w:val="white"/>
        </w:rPr>
        <w:t>.</w:t>
      </w:r>
    </w:p>
    <w:p w14:paraId="69FC3EA3" w14:textId="28FC39A6" w:rsidR="008E2D65" w:rsidRPr="0029618A" w:rsidRDefault="00662FA5">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del w:id="1530" w:author="Пользователь" w:date="2019-11-13T14:13:00Z">
        <w:r w:rsidRPr="0029618A" w:rsidDel="00823F54">
          <w:rPr>
            <w:rFonts w:eastAsia="Times New Roman"/>
            <w:sz w:val="24"/>
            <w:szCs w:val="24"/>
            <w:highlight w:val="white"/>
          </w:rPr>
          <w:delText xml:space="preserve">дикий </w:delText>
        </w:r>
      </w:del>
      <w:ins w:id="1531" w:author="Пользователь" w:date="2019-11-13T14:13:00Z">
        <w:r w:rsidR="00823F54">
          <w:rPr>
            <w:rFonts w:eastAsia="Times New Roman"/>
            <w:sz w:val="24"/>
            <w:szCs w:val="24"/>
            <w:highlight w:val="white"/>
          </w:rPr>
          <w:t>экзотический</w:t>
        </w:r>
        <w:r w:rsidR="00823F54" w:rsidRPr="0029618A">
          <w:rPr>
            <w:rFonts w:eastAsia="Times New Roman"/>
            <w:sz w:val="24"/>
            <w:szCs w:val="24"/>
            <w:highlight w:val="white"/>
          </w:rPr>
          <w:t xml:space="preserve"> </w:t>
        </w:r>
      </w:ins>
      <w:r w:rsidRPr="0029618A">
        <w:rPr>
          <w:rFonts w:eastAsia="Times New Roman"/>
          <w:sz w:val="24"/>
          <w:szCs w:val="24"/>
          <w:highlight w:val="white"/>
        </w:rPr>
        <w:t xml:space="preserve">случай, но идемпотентными являются все </w:t>
      </w:r>
      <w:r w:rsidRPr="0029618A">
        <w:rPr>
          <w:rFonts w:eastAsia="Times New Roman"/>
          <w:sz w:val="24"/>
          <w:szCs w:val="24"/>
          <w:highlight w:val="white"/>
        </w:rPr>
        <w:lastRenderedPageBreak/>
        <w:t xml:space="preserve">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0CFBDC0B" w14:textId="02545703"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commentRangeStart w:id="1532"/>
      <w:commentRangeStart w:id="1533"/>
      <w:r w:rsidR="00C7057E">
        <w:rPr>
          <w:rFonts w:eastAsia="Times New Roman"/>
          <w:sz w:val="24"/>
          <w:szCs w:val="24"/>
          <w:highlight w:val="white"/>
        </w:rPr>
        <w:t>столбцы</w:t>
      </w:r>
      <w:commentRangeEnd w:id="1532"/>
      <w:r w:rsidR="00C7057E">
        <w:rPr>
          <w:rStyle w:val="af"/>
        </w:rPr>
        <w:commentReference w:id="1532"/>
      </w:r>
      <w:commentRangeEnd w:id="1533"/>
      <w:r w:rsidR="00D5391D">
        <w:rPr>
          <w:rStyle w:val="af"/>
        </w:rPr>
        <w:commentReference w:id="1533"/>
      </w:r>
      <w:r w:rsidR="00C7057E" w:rsidRPr="0029618A">
        <w:rPr>
          <w:rFonts w:eastAsia="Times New Roman"/>
          <w:sz w:val="24"/>
          <w:szCs w:val="24"/>
          <w:highlight w:val="white"/>
        </w:rPr>
        <w:t xml:space="preserve"> </w:t>
      </w:r>
      <w:r w:rsidRPr="0029618A">
        <w:rPr>
          <w:rFonts w:eastAsia="Times New Roman"/>
          <w:sz w:val="24"/>
          <w:szCs w:val="24"/>
          <w:highlight w:val="white"/>
        </w:rPr>
        <w:t xml:space="preserve">одинаковы, и эти полоски говорят нам, что вероятность перехода определяется только конечной клеткой и независима от начала пути: прошлое в </w:t>
      </w:r>
      <w:proofErr w:type="spellStart"/>
      <w:r w:rsidRPr="0029618A">
        <w:rPr>
          <w:rFonts w:eastAsia="Times New Roman"/>
          <w:sz w:val="24"/>
          <w:szCs w:val="24"/>
          <w:highlight w:val="white"/>
        </w:rPr>
        <w:t>марковском</w:t>
      </w:r>
      <w:proofErr w:type="spellEnd"/>
      <w:r w:rsidRPr="0029618A">
        <w:rPr>
          <w:rFonts w:eastAsia="Times New Roman"/>
          <w:sz w:val="24"/>
          <w:szCs w:val="24"/>
          <w:highlight w:val="white"/>
        </w:rPr>
        <w:t xml:space="preserve"> процессе теряется безвозвратно (как теряется форма тела в его тени). </w:t>
      </w:r>
      <w:r w:rsidR="00334A9C">
        <w:rPr>
          <w:rFonts w:eastAsia="Times New Roman"/>
          <w:sz w:val="24"/>
          <w:szCs w:val="24"/>
          <w:highlight w:val="white"/>
        </w:rPr>
        <w:t xml:space="preserve">Любая </w:t>
      </w:r>
      <w:commentRangeStart w:id="1534"/>
      <w:commentRangeStart w:id="1535"/>
      <w:r w:rsidR="00334A9C">
        <w:rPr>
          <w:rFonts w:eastAsia="Times New Roman"/>
          <w:sz w:val="24"/>
          <w:szCs w:val="24"/>
          <w:highlight w:val="white"/>
        </w:rPr>
        <w:t>строка</w:t>
      </w:r>
      <w:commentRangeEnd w:id="1534"/>
      <w:r w:rsidR="00334A9C">
        <w:rPr>
          <w:rStyle w:val="af"/>
        </w:rPr>
        <w:commentReference w:id="1534"/>
      </w:r>
      <w:commentRangeEnd w:id="1535"/>
      <w:r w:rsidR="00D5391D">
        <w:rPr>
          <w:rStyle w:val="af"/>
        </w:rPr>
        <w:commentReference w:id="1535"/>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m:oMath>
        <m:r>
          <w:rPr>
            <w:rFonts w:ascii="Cambria Math" w:hAnsi="Cambria Math"/>
          </w:rPr>
          <m:t>π</m:t>
        </m:r>
      </m:oMath>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0"/>
      </w:r>
      <w:r w:rsidRPr="0029618A">
        <w:rPr>
          <w:rFonts w:eastAsia="Times New Roman"/>
          <w:sz w:val="24"/>
          <w:szCs w:val="24"/>
          <w:highlight w:val="white"/>
        </w:rPr>
        <w:t>:</w:t>
      </w:r>
      <m:oMath>
        <m:r>
          <w:rPr>
            <w:rFonts w:ascii="Cambria Math" w:eastAsia="Cambria Math" w:hAnsi="Cambria Math"/>
            <w:sz w:val="24"/>
            <w:szCs w:val="24"/>
            <w:highlight w:val="white"/>
          </w:rPr>
          <m:t xml:space="preserve"> M⋅π=π</m:t>
        </m:r>
      </m:oMath>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w:t>
      </w:r>
      <m:oMath>
        <m:r>
          <w:rPr>
            <w:rFonts w:ascii="Cambria Math" w:eastAsia="Cambria Math" w:hAnsi="Cambria Math"/>
            <w:sz w:val="24"/>
            <w:szCs w:val="24"/>
            <w:highlight w:val="white"/>
          </w:rPr>
          <m:t>0.024.</m:t>
        </m:r>
      </m:oMath>
      <w:r w:rsidRPr="0029618A">
        <w:rPr>
          <w:rFonts w:eastAsia="Times New Roman"/>
          <w:sz w:val="24"/>
          <w:szCs w:val="24"/>
          <w:highlight w:val="white"/>
        </w:rPr>
        <w:t xml:space="preserve"> Обратная величина равна 41.5</w:t>
      </w:r>
      <w:ins w:id="1536" w:author="Пользователь" w:date="2019-11-13T14:15:00Z">
        <w:r w:rsidR="00823F54">
          <w:rPr>
            <w:rFonts w:eastAsia="Times New Roman"/>
            <w:sz w:val="24"/>
            <w:szCs w:val="24"/>
            <w:highlight w:val="white"/>
          </w:rPr>
          <w:t>,</w:t>
        </w:r>
      </w:ins>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353549E5"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499A83C2" wp14:editId="47BD8856">
            <wp:extent cx="4260533" cy="2357438"/>
            <wp:effectExtent l="0" t="0" r="0" b="0"/>
            <wp:docPr id="21" name="image6.png" descr="C:\tmp\podlost\ToH\work\figures\happy\2019-02-07_12-16-08.png"/>
            <wp:cNvGraphicFramePr/>
            <a:graphic xmlns:a="http://schemas.openxmlformats.org/drawingml/2006/main">
              <a:graphicData uri="http://schemas.openxmlformats.org/drawingml/2006/picture">
                <pic:pic xmlns:pic="http://schemas.openxmlformats.org/drawingml/2006/picture">
                  <pic:nvPicPr>
                    <pic:cNvPr id="0" name="image6.png" descr="C:\tmp\podlost\ToH\work\figures\happy\2019-02-07_12-16-08.png"/>
                    <pic:cNvPicPr preferRelativeResize="0"/>
                  </pic:nvPicPr>
                  <pic:blipFill>
                    <a:blip r:embed="rId76" cstate="print"/>
                    <a:srcRect/>
                    <a:stretch>
                      <a:fillRect/>
                    </a:stretch>
                  </pic:blipFill>
                  <pic:spPr>
                    <a:xfrm>
                      <a:off x="0" y="0"/>
                      <a:ext cx="4260533" cy="2357438"/>
                    </a:xfrm>
                    <a:prstGeom prst="rect">
                      <a:avLst/>
                    </a:prstGeom>
                    <a:ln/>
                  </pic:spPr>
                </pic:pic>
              </a:graphicData>
            </a:graphic>
          </wp:inline>
        </w:drawing>
      </w:r>
    </w:p>
    <w:p w14:paraId="58609CFF" w14:textId="77777777" w:rsidR="008E2D65" w:rsidRPr="0029618A" w:rsidRDefault="00662FA5">
      <w:pPr>
        <w:spacing w:before="120" w:after="120"/>
        <w:jc w:val="both"/>
        <w:rPr>
          <w:rFonts w:eastAsia="Times New Roman"/>
          <w:i/>
          <w:sz w:val="24"/>
          <w:szCs w:val="24"/>
          <w:highlight w:val="white"/>
        </w:rPr>
      </w:pPr>
      <w:r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0D73D56E" w14:textId="249B0D0E"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m:oMath>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oMath>
      <w:r w:rsidRPr="0029618A">
        <w:rPr>
          <w:rFonts w:eastAsia="Times New Roman"/>
          <w:sz w:val="24"/>
          <w:szCs w:val="24"/>
          <w:highlight w:val="white"/>
        </w:rPr>
        <w:t xml:space="preserve"> соответствует </w:t>
      </w:r>
      <m:oMath>
        <m:r>
          <w:rPr>
            <w:rFonts w:ascii="Cambria Math" w:eastAsia="Cambria Math" w:hAnsi="Cambria Math"/>
            <w:sz w:val="24"/>
            <w:szCs w:val="24"/>
            <w:highlight w:val="white"/>
          </w:rPr>
          <m:t>n</m:t>
        </m:r>
      </m:oMath>
      <w:r w:rsidRPr="0029618A">
        <w:rPr>
          <w:rFonts w:eastAsia="Times New Roman"/>
          <w:sz w:val="24"/>
          <w:szCs w:val="24"/>
          <w:highlight w:val="white"/>
        </w:rPr>
        <w:t xml:space="preserve"> шагам в игре, это значит, что элемент </w:t>
      </w:r>
      <m:oMath>
        <m:sSub>
          <m:sSubPr>
            <m:ctrlPr>
              <w:rPr>
                <w:rFonts w:ascii="Cambria Math" w:eastAsia="Cambria Math" w:hAnsi="Cambria Math"/>
                <w:sz w:val="24"/>
                <w:szCs w:val="24"/>
                <w:highlight w:val="white"/>
              </w:rPr>
            </m:ctrlPr>
          </m:sSubPr>
          <m:e>
            <m:d>
              <m:dPr>
                <m:ctrlPr>
                  <w:rPr>
                    <w:rFonts w:ascii="Cambria Math" w:hAnsi="Cambria Math"/>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ij</m:t>
            </m:r>
          </m:sub>
        </m:sSub>
      </m:oMath>
      <w:r w:rsidRPr="0029618A">
        <w:rPr>
          <w:rFonts w:eastAsia="Times New Roman"/>
          <w:sz w:val="24"/>
          <w:szCs w:val="24"/>
          <w:highlight w:val="white"/>
        </w:rPr>
        <w:t xml:space="preserve"> покажет вероятность достижения состояния j из состояния i. Таким образом, мы можем построить точное распределение времени окончания игры, построив график зависимости </w:t>
      </w:r>
      <m:oMath>
        <m:r>
          <w:rPr>
            <w:rFonts w:ascii="Cambria Math" w:eastAsia="Cambria Math" w:hAnsi="Cambria Math"/>
            <w:sz w:val="24"/>
            <w:szCs w:val="24"/>
            <w:highlight w:val="white"/>
          </w:rPr>
          <m:t>p</m:t>
        </m:r>
        <m:d>
          <m:dPr>
            <m:ctrlPr>
              <w:rPr>
                <w:rFonts w:ascii="Cambria Math" w:eastAsia="Cambria Math" w:hAnsi="Cambria Math"/>
                <w:sz w:val="24"/>
                <w:szCs w:val="24"/>
                <w:highlight w:val="white"/>
              </w:rPr>
            </m:ctrlPr>
          </m:dPr>
          <m:e>
            <m:r>
              <w:rPr>
                <w:rFonts w:ascii="Cambria Math" w:eastAsia="Cambria Math" w:hAnsi="Cambria Math"/>
                <w:sz w:val="24"/>
                <w:szCs w:val="24"/>
                <w:highlight w:val="white"/>
              </w:rPr>
              <m:t>n</m:t>
            </m:r>
          </m:e>
        </m:d>
        <m:r>
          <w:rPr>
            <w:rFonts w:ascii="Cambria Math" w:eastAsia="Cambria Math" w:hAnsi="Cambria Math"/>
            <w:sz w:val="24"/>
            <w:szCs w:val="24"/>
            <w:highlight w:val="white"/>
          </w:rPr>
          <m:t>=</m:t>
        </m:r>
        <m:sSub>
          <m:sSubPr>
            <m:ctrlPr>
              <w:rPr>
                <w:rFonts w:ascii="Cambria Math" w:eastAsia="Cambria Math" w:hAnsi="Cambria Math"/>
                <w:sz w:val="24"/>
                <w:szCs w:val="24"/>
                <w:highlight w:val="white"/>
              </w:rPr>
            </m:ctrlPr>
          </m:sSubPr>
          <m:e>
            <m:d>
              <m:dPr>
                <m:ctrlPr>
                  <w:rPr>
                    <w:rFonts w:ascii="Cambria Math" w:eastAsia="Cambria Math" w:hAnsi="Cambria Math"/>
                    <w:sz w:val="24"/>
                    <w:szCs w:val="24"/>
                    <w:highlight w:val="white"/>
                  </w:rPr>
                </m:ctrlPr>
              </m:dPr>
              <m:e>
                <m:sSup>
                  <m:sSupPr>
                    <m:ctrlPr>
                      <w:rPr>
                        <w:rFonts w:ascii="Cambria Math" w:eastAsia="Cambria Math" w:hAnsi="Cambria Math"/>
                        <w:sz w:val="24"/>
                        <w:szCs w:val="24"/>
                        <w:highlight w:val="white"/>
                      </w:rPr>
                    </m:ctrlPr>
                  </m:sSupPr>
                  <m:e>
                    <m:r>
                      <w:rPr>
                        <w:rFonts w:ascii="Cambria Math" w:eastAsia="Cambria Math" w:hAnsi="Cambria Math"/>
                        <w:sz w:val="24"/>
                        <w:szCs w:val="24"/>
                        <w:highlight w:val="white"/>
                      </w:rPr>
                      <m:t>M</m:t>
                    </m:r>
                  </m:e>
                  <m:sup>
                    <m:r>
                      <w:rPr>
                        <w:rFonts w:ascii="Cambria Math" w:eastAsia="Cambria Math" w:hAnsi="Cambria Math"/>
                        <w:sz w:val="24"/>
                        <w:szCs w:val="24"/>
                        <w:highlight w:val="white"/>
                      </w:rPr>
                      <m:t>n</m:t>
                    </m:r>
                  </m:sup>
                </m:sSup>
              </m:e>
            </m:d>
          </m:e>
          <m:sub>
            <m:r>
              <w:rPr>
                <w:rFonts w:ascii="Cambria Math" w:eastAsia="Cambria Math" w:hAnsi="Cambria Math"/>
                <w:sz w:val="24"/>
                <w:szCs w:val="24"/>
                <w:highlight w:val="white"/>
              </w:rPr>
              <m:t>1, 68</m:t>
            </m:r>
          </m:sub>
        </m:sSub>
      </m:oMath>
      <w:r w:rsidRPr="0029618A">
        <w:rPr>
          <w:rFonts w:eastAsia="Times New Roman"/>
          <w:sz w:val="24"/>
          <w:szCs w:val="24"/>
          <w:highlight w:val="white"/>
        </w:rPr>
        <w:t xml:space="preserve"> как показано на рисунке.</w:t>
      </w:r>
    </w:p>
    <w:p w14:paraId="2FCF9AE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4D24236F" wp14:editId="7E702B24">
            <wp:extent cx="4325589" cy="3294829"/>
            <wp:effectExtent l="0" t="0" r="0" b="0"/>
            <wp:docPr id="43" name="image39.png" descr="C:\tmp\podlost\ToH\work\figures\happy\2019-02-07_12-32-41.png"/>
            <wp:cNvGraphicFramePr/>
            <a:graphic xmlns:a="http://schemas.openxmlformats.org/drawingml/2006/main">
              <a:graphicData uri="http://schemas.openxmlformats.org/drawingml/2006/picture">
                <pic:pic xmlns:pic="http://schemas.openxmlformats.org/drawingml/2006/picture">
                  <pic:nvPicPr>
                    <pic:cNvPr id="0" name="image39.png" descr="C:\tmp\podlost\ToH\work\figures\happy\2019-02-07_12-32-41.png"/>
                    <pic:cNvPicPr preferRelativeResize="0"/>
                  </pic:nvPicPr>
                  <pic:blipFill>
                    <a:blip r:embed="rId77" cstate="print"/>
                    <a:srcRect/>
                    <a:stretch>
                      <a:fillRect/>
                    </a:stretch>
                  </pic:blipFill>
                  <pic:spPr>
                    <a:xfrm>
                      <a:off x="0" y="0"/>
                      <a:ext cx="4325589" cy="3294829"/>
                    </a:xfrm>
                    <a:prstGeom prst="rect">
                      <a:avLst/>
                    </a:prstGeom>
                    <a:ln/>
                  </pic:spPr>
                </pic:pic>
              </a:graphicData>
            </a:graphic>
          </wp:inline>
        </w:drawing>
      </w:r>
    </w:p>
    <w:p w14:paraId="4A775841" w14:textId="054ED475"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длительности партии в игру </w:t>
      </w:r>
      <w:r w:rsidR="00334A9C">
        <w:rPr>
          <w:rFonts w:eastAsia="Times New Roman"/>
          <w:i/>
          <w:sz w:val="24"/>
          <w:szCs w:val="24"/>
        </w:rPr>
        <w:t>"</w:t>
      </w:r>
      <w:commentRangeStart w:id="1537"/>
      <w:r w:rsidRPr="0029618A">
        <w:rPr>
          <w:rFonts w:eastAsia="Times New Roman"/>
          <w:i/>
          <w:sz w:val="24"/>
          <w:szCs w:val="24"/>
        </w:rPr>
        <w:t>Лила</w:t>
      </w:r>
      <w:commentRangeEnd w:id="1537"/>
      <w:r w:rsidR="00517FAF">
        <w:rPr>
          <w:rStyle w:val="af"/>
        </w:rPr>
        <w:commentReference w:id="1537"/>
      </w:r>
      <w:r w:rsidR="00334A9C">
        <w:rPr>
          <w:rFonts w:eastAsia="Times New Roman"/>
          <w:i/>
          <w:sz w:val="24"/>
          <w:szCs w:val="24"/>
        </w:rPr>
        <w:t>"</w:t>
      </w:r>
      <w:r w:rsidRPr="0029618A">
        <w:rPr>
          <w:rFonts w:eastAsia="Times New Roman"/>
          <w:i/>
          <w:sz w:val="24"/>
          <w:szCs w:val="24"/>
        </w:rPr>
        <w:t>, полученное в ходе ста тысяч экспериментов и теоретически.</w:t>
      </w:r>
    </w:p>
    <w:p w14:paraId="5F818D81" w14:textId="10C975CF"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sidR="00334A9C">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081E6A2E" w14:textId="5210B825"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sidR="00334A9C">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06031F05" w14:textId="77777777" w:rsidR="006E7C05" w:rsidRDefault="00662FA5">
      <w:pPr>
        <w:spacing w:line="288" w:lineRule="auto"/>
        <w:ind w:firstLine="397"/>
        <w:jc w:val="center"/>
        <w:rPr>
          <w:rFonts w:eastAsia="Times New Roman"/>
          <w:sz w:val="24"/>
          <w:szCs w:val="24"/>
          <w:highlight w:val="white"/>
        </w:rPr>
      </w:pPr>
      <w:r w:rsidRPr="0029618A">
        <w:rPr>
          <w:rFonts w:eastAsia="Times New Roman"/>
          <w:sz w:val="24"/>
          <w:szCs w:val="24"/>
          <w:highlight w:val="white"/>
        </w:rPr>
        <w:t xml:space="preserve"> </w:t>
      </w:r>
      <m:oMath>
        <m:r>
          <w:rPr>
            <w:rFonts w:ascii="Cambria Math" w:eastAsia="Times New Roman" w:hAnsi="Cambria Math"/>
            <w:sz w:val="24"/>
            <w:szCs w:val="24"/>
            <w:highlight w:val="white"/>
          </w:rPr>
          <m:t>(2⋅n)⋅a = 2⋅(n⋅a)=n⋅a+n⋅a</m:t>
        </m:r>
      </m:oMath>
      <w:r w:rsidRPr="0029618A">
        <w:rPr>
          <w:rFonts w:eastAsia="Times New Roman"/>
          <w:sz w:val="24"/>
          <w:szCs w:val="24"/>
          <w:highlight w:val="white"/>
        </w:rPr>
        <w:t>,</w:t>
      </w:r>
    </w:p>
    <w:p w14:paraId="11DC11CC" w14:textId="40C9B492" w:rsidR="008E2D65" w:rsidRPr="0029618A" w:rsidRDefault="003863E0">
      <w:pPr>
        <w:spacing w:line="288" w:lineRule="auto"/>
        <w:ind w:firstLine="397"/>
        <w:jc w:val="center"/>
        <w:rPr>
          <w:rFonts w:eastAsia="Times New Roman"/>
          <w:sz w:val="24"/>
          <w:szCs w:val="24"/>
          <w:highlight w:val="white"/>
        </w:rPr>
      </w:pPr>
      <w:r>
        <w:rPr>
          <w:rFonts w:eastAsia="Times New Roman"/>
          <w:sz w:val="24"/>
          <w:szCs w:val="24"/>
          <w:highlight w:val="white"/>
        </w:rPr>
        <w:t xml:space="preserve"> </w:t>
      </w:r>
      <m:oMath>
        <m:r>
          <w:rPr>
            <w:rFonts w:ascii="Cambria Math" w:eastAsia="Times New Roman" w:hAnsi="Cambria Math"/>
            <w:sz w:val="24"/>
            <w:szCs w:val="24"/>
            <w:highlight w:val="white"/>
          </w:rPr>
          <m:t>(n+1)⋅a =n⋅a+a</m:t>
        </m:r>
      </m:oMath>
      <w:r w:rsidR="00662FA5" w:rsidRPr="0029618A">
        <w:rPr>
          <w:rFonts w:eastAsia="Times New Roman"/>
          <w:sz w:val="24"/>
          <w:szCs w:val="24"/>
          <w:highlight w:val="white"/>
        </w:rPr>
        <w:t xml:space="preserve">. </w:t>
      </w:r>
    </w:p>
    <w:p w14:paraId="42A38398" w14:textId="1F14ECD1" w:rsidR="008E2D65" w:rsidRPr="0029618A" w:rsidRDefault="00662FA5">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w:t>
      </w:r>
      <w:r w:rsidRPr="0029618A">
        <w:rPr>
          <w:rFonts w:eastAsia="Times New Roman"/>
          <w:sz w:val="24"/>
          <w:szCs w:val="24"/>
          <w:highlight w:val="white"/>
        </w:rPr>
        <w:lastRenderedPageBreak/>
        <w:t>ассоциативности и дистрибутивности</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sidR="006E7C05">
        <w:rPr>
          <w:rFonts w:eastAsia="Times New Roman"/>
          <w:sz w:val="24"/>
          <w:szCs w:val="24"/>
          <w:highlight w:val="white"/>
        </w:rPr>
        <w:t>увеличивает результат</w:t>
      </w:r>
      <w:r w:rsidR="006E7C05" w:rsidRPr="0029618A">
        <w:rPr>
          <w:rFonts w:eastAsia="Times New Roman"/>
          <w:sz w:val="24"/>
          <w:szCs w:val="24"/>
          <w:highlight w:val="white"/>
        </w:rPr>
        <w:t xml:space="preserve"> </w:t>
      </w:r>
      <w:r w:rsidRPr="0029618A">
        <w:rPr>
          <w:rFonts w:eastAsia="Times New Roman"/>
          <w:sz w:val="24"/>
          <w:szCs w:val="24"/>
          <w:highlight w:val="white"/>
        </w:rPr>
        <w:t xml:space="preserve">существенно </w:t>
      </w:r>
      <w:commentRangeStart w:id="1538"/>
      <w:r w:rsidRPr="0029618A">
        <w:rPr>
          <w:rFonts w:eastAsia="Times New Roman"/>
          <w:sz w:val="24"/>
          <w:szCs w:val="24"/>
          <w:highlight w:val="white"/>
        </w:rPr>
        <w:t>быстрее</w:t>
      </w:r>
      <w:commentRangeEnd w:id="1538"/>
      <w:r w:rsidR="00334A9C">
        <w:rPr>
          <w:rStyle w:val="af"/>
        </w:rPr>
        <w:commentReference w:id="1538"/>
      </w:r>
      <w:r w:rsidRPr="0029618A">
        <w:rPr>
          <w:rFonts w:eastAsia="Times New Roman"/>
          <w:sz w:val="24"/>
          <w:szCs w:val="24"/>
          <w:highlight w:val="white"/>
        </w:rPr>
        <w:t>. Например, при перемножении чисел в пределах миллиона потребуется не более 20 шагов этого алгоритма.</w:t>
      </w:r>
    </w:p>
    <w:p w14:paraId="15FC38CF" w14:textId="2F83AAB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sidR="00512751">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sidR="00512751">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081C27D5" w14:textId="0402FEE6"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sidR="00517FAF">
        <w:rPr>
          <w:rFonts w:eastAsia="Times New Roman"/>
          <w:sz w:val="24"/>
          <w:szCs w:val="24"/>
          <w:highlight w:val="white"/>
        </w:rPr>
        <w:t>е</w:t>
      </w:r>
      <w:r w:rsidRPr="0029618A">
        <w:rPr>
          <w:rFonts w:eastAsia="Times New Roman"/>
          <w:sz w:val="24"/>
          <w:szCs w:val="24"/>
          <w:highlight w:val="white"/>
        </w:rPr>
        <w:t xml:space="preserve"> разговора об игре </w:t>
      </w:r>
      <w:r w:rsidR="00517FAF">
        <w:rPr>
          <w:rFonts w:eastAsia="Times New Roman"/>
          <w:sz w:val="24"/>
          <w:szCs w:val="24"/>
          <w:highlight w:val="white"/>
        </w:rPr>
        <w:t>"</w:t>
      </w:r>
      <w:r w:rsidRPr="0029618A">
        <w:rPr>
          <w:rFonts w:eastAsia="Times New Roman"/>
          <w:sz w:val="24"/>
          <w:szCs w:val="24"/>
          <w:highlight w:val="white"/>
        </w:rPr>
        <w:t>Лила</w:t>
      </w:r>
      <w:r w:rsidR="00517FAF">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3B30C68F" w14:textId="00CDC454" w:rsidR="008E2D65" w:rsidRPr="0029618A" w:rsidRDefault="00662FA5">
      <w:pPr>
        <w:ind w:firstLine="397"/>
        <w:jc w:val="center"/>
        <w:rPr>
          <w:rFonts w:eastAsia="Cambria Math"/>
          <w:i/>
          <w:sz w:val="24"/>
          <w:szCs w:val="24"/>
          <w:highlight w:val="white"/>
        </w:rPr>
      </w:pPr>
      <m:oMathPara>
        <m:oMath>
          <m:r>
            <w:rPr>
              <w:rFonts w:ascii="Cambria Math" w:eastAsia="Cambria Math" w:hAnsi="Cambria Math"/>
              <w:sz w:val="24"/>
              <w:szCs w:val="24"/>
              <w:highlight w:val="white"/>
            </w:rPr>
            <m:t>P</m:t>
          </m:r>
          <m:d>
            <m:dPr>
              <m:ctrlPr>
                <w:rPr>
                  <w:rFonts w:ascii="Cambria Math" w:eastAsia="Cambria Math" w:hAnsi="Cambria Math"/>
                  <w:i/>
                  <w:sz w:val="24"/>
                  <w:szCs w:val="24"/>
                  <w:highlight w:val="white"/>
                </w:rPr>
              </m:ctrlPr>
            </m:dPr>
            <m:e>
              <m:r>
                <w:rPr>
                  <w:rFonts w:ascii="Cambria Math" w:eastAsia="Cambria Math" w:hAnsi="Cambria Math"/>
                  <w:sz w:val="24"/>
                  <w:szCs w:val="24"/>
                  <w:highlight w:val="white"/>
                </w:rPr>
                <m:t>3→5→13→15</m:t>
              </m:r>
            </m:e>
          </m:d>
          <m:r>
            <w:rPr>
              <w:rFonts w:ascii="Cambria Math" w:eastAsia="Cambria Math" w:hAnsi="Cambria Math"/>
              <w:sz w:val="24"/>
              <w:szCs w:val="24"/>
              <w:highlight w:val="white"/>
            </w:rPr>
            <m:t>=</m:t>
          </m:r>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π</m:t>
              </m:r>
            </m:e>
            <m:sub>
              <m:r>
                <w:rPr>
                  <w:rFonts w:ascii="Cambria Math" w:eastAsia="Cambria Math" w:hAnsi="Cambria Math"/>
                  <w:sz w:val="24"/>
                  <w:szCs w:val="24"/>
                  <w:highlight w:val="white"/>
                </w:rPr>
                <m:t>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3,5</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5,13</m:t>
              </m:r>
            </m:sub>
          </m:sSub>
          <m:sSub>
            <m:sSubPr>
              <m:ctrlPr>
                <w:rPr>
                  <w:rFonts w:ascii="Cambria Math" w:eastAsia="Cambria Math" w:hAnsi="Cambria Math"/>
                  <w:i/>
                  <w:sz w:val="24"/>
                  <w:szCs w:val="24"/>
                  <w:highlight w:val="white"/>
                </w:rPr>
              </m:ctrlPr>
            </m:sSubPr>
            <m:e>
              <m:r>
                <w:rPr>
                  <w:rFonts w:ascii="Cambria Math" w:eastAsia="Cambria Math" w:hAnsi="Cambria Math"/>
                  <w:sz w:val="24"/>
                  <w:szCs w:val="24"/>
                  <w:highlight w:val="white"/>
                </w:rPr>
                <m:t>M</m:t>
              </m:r>
            </m:e>
            <m:sub>
              <m:r>
                <w:rPr>
                  <w:rFonts w:ascii="Cambria Math" w:eastAsia="Cambria Math" w:hAnsi="Cambria Math"/>
                  <w:sz w:val="24"/>
                  <w:szCs w:val="24"/>
                  <w:highlight w:val="white"/>
                </w:rPr>
                <m:t>13,15</m:t>
              </m:r>
              <m:r>
                <m:rPr>
                  <m:sty m:val="p"/>
                </m:rPr>
                <w:rPr>
                  <w:rStyle w:val="af"/>
                </w:rPr>
                <w:commentReference w:id="1539"/>
              </m:r>
            </m:sub>
          </m:sSub>
        </m:oMath>
      </m:oMathPara>
    </w:p>
    <w:p w14:paraId="593E2DEB" w14:textId="1121687D" w:rsidR="008E2D65" w:rsidRPr="0029618A" w:rsidRDefault="00662FA5">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sidR="00517FAF">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Действуя таким образом, можно отыскать самые часто наблюдаемые цепочки и выяснить, как распределяются цепочки по вероятности их наблюдения:</w:t>
      </w:r>
    </w:p>
    <w:tbl>
      <w:tblPr>
        <w:tblStyle w:val="ab"/>
        <w:tblW w:w="336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8E2D65" w:rsidRPr="0029618A" w14:paraId="219B3342" w14:textId="77777777">
        <w:tc>
          <w:tcPr>
            <w:tcW w:w="1767" w:type="dxa"/>
            <w:tcBorders>
              <w:top w:val="single" w:sz="12" w:space="0" w:color="000000"/>
              <w:left w:val="nil"/>
            </w:tcBorders>
          </w:tcPr>
          <w:p w14:paraId="417485A2" w14:textId="77777777" w:rsidR="008E2D65" w:rsidRPr="0029618A" w:rsidRDefault="00662FA5">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2E377BF5" w14:textId="77777777" w:rsidR="008E2D65" w:rsidRPr="0029618A" w:rsidRDefault="00662FA5">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8E2D65" w:rsidRPr="0029618A" w14:paraId="4616970B" w14:textId="77777777">
        <w:trPr>
          <w:trHeight w:val="1020"/>
        </w:trPr>
        <w:tc>
          <w:tcPr>
            <w:tcW w:w="1767" w:type="dxa"/>
            <w:tcBorders>
              <w:left w:val="nil"/>
              <w:bottom w:val="single" w:sz="12" w:space="0" w:color="000000"/>
            </w:tcBorders>
          </w:tcPr>
          <w:p w14:paraId="5A0A28DE"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w:lastRenderedPageBreak/>
                  <m:t>&gt;25%</m:t>
                </m:r>
              </m:oMath>
            </m:oMathPara>
          </w:p>
          <w:p w14:paraId="52CEA7D6"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&gt;10%</m:t>
                </m:r>
              </m:oMath>
            </m:oMathPara>
          </w:p>
          <w:p w14:paraId="5D0998C1"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&gt; 5%</m:t>
                </m:r>
              </m:oMath>
            </m:oMathPara>
          </w:p>
        </w:tc>
        <w:tc>
          <w:tcPr>
            <w:tcW w:w="1602" w:type="dxa"/>
            <w:tcBorders>
              <w:bottom w:val="single" w:sz="12" w:space="0" w:color="000000"/>
              <w:right w:val="nil"/>
            </w:tcBorders>
          </w:tcPr>
          <w:p w14:paraId="5436000D"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3</m:t>
                </m:r>
              </m:oMath>
            </m:oMathPara>
          </w:p>
          <w:p w14:paraId="36ACC7B1"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10</m:t>
                </m:r>
              </m:oMath>
            </m:oMathPara>
          </w:p>
          <w:p w14:paraId="1D75AA65" w14:textId="77777777" w:rsidR="008E2D65" w:rsidRPr="0029618A" w:rsidRDefault="00662FA5">
            <w:pPr>
              <w:ind w:firstLine="397"/>
              <w:jc w:val="center"/>
              <w:rPr>
                <w:rFonts w:eastAsia="Cambria Math"/>
                <w:sz w:val="24"/>
                <w:szCs w:val="24"/>
                <w:highlight w:val="white"/>
              </w:rPr>
            </w:pPr>
            <m:oMathPara>
              <m:oMath>
                <m:r>
                  <w:rPr>
                    <w:rFonts w:ascii="Cambria Math" w:eastAsia="Cambria Math" w:hAnsi="Cambria Math"/>
                    <w:sz w:val="24"/>
                    <w:szCs w:val="24"/>
                    <w:highlight w:val="white"/>
                  </w:rPr>
                  <m:t>64</m:t>
                </m:r>
              </m:oMath>
            </m:oMathPara>
          </w:p>
        </w:tc>
      </w:tr>
    </w:tbl>
    <w:p w14:paraId="6BAD5D3B"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noProof/>
          <w:sz w:val="24"/>
          <w:szCs w:val="24"/>
          <w:highlight w:val="white"/>
        </w:rPr>
        <w:drawing>
          <wp:inline distT="114300" distB="114300" distL="114300" distR="114300" wp14:anchorId="303411C5" wp14:editId="589A78A0">
            <wp:extent cx="3124863" cy="3254481"/>
            <wp:effectExtent l="0" t="0" r="0" b="0"/>
            <wp:docPr id="16" name="image26.png" descr="C:\Users\СБ\YandexDisk\Скриншоты\2019-02-06_15-01-48.png"/>
            <wp:cNvGraphicFramePr/>
            <a:graphic xmlns:a="http://schemas.openxmlformats.org/drawingml/2006/main">
              <a:graphicData uri="http://schemas.openxmlformats.org/drawingml/2006/picture">
                <pic:pic xmlns:pic="http://schemas.openxmlformats.org/drawingml/2006/picture">
                  <pic:nvPicPr>
                    <pic:cNvPr id="0" name="image26.png" descr="C:\Users\СБ\YandexDisk\Скриншоты\2019-02-06_15-01-48.png"/>
                    <pic:cNvPicPr preferRelativeResize="0"/>
                  </pic:nvPicPr>
                  <pic:blipFill>
                    <a:blip r:embed="rId78" cstate="print"/>
                    <a:srcRect/>
                    <a:stretch>
                      <a:fillRect/>
                    </a:stretch>
                  </pic:blipFill>
                  <pic:spPr>
                    <a:xfrm>
                      <a:off x="0" y="0"/>
                      <a:ext cx="3124863" cy="3254481"/>
                    </a:xfrm>
                    <a:prstGeom prst="rect">
                      <a:avLst/>
                    </a:prstGeom>
                    <a:ln/>
                  </pic:spPr>
                </pic:pic>
              </a:graphicData>
            </a:graphic>
          </wp:inline>
        </w:drawing>
      </w:r>
      <w:r w:rsidRPr="0029618A">
        <w:rPr>
          <w:rFonts w:eastAsia="Times New Roman"/>
          <w:i/>
          <w:sz w:val="24"/>
          <w:szCs w:val="24"/>
          <w:highlight w:val="white"/>
        </w:rPr>
        <w:t xml:space="preserve"> </w:t>
      </w:r>
    </w:p>
    <w:p w14:paraId="74DE9146" w14:textId="677BF5C0" w:rsidR="008E2D65" w:rsidRPr="0029618A" w:rsidRDefault="00662FA5">
      <w:pPr>
        <w:keepLines/>
        <w:spacing w:before="120" w:after="240"/>
        <w:ind w:left="567" w:right="567"/>
        <w:jc w:val="center"/>
        <w:rPr>
          <w:rFonts w:eastAsia="Times New Roman"/>
          <w:i/>
          <w:sz w:val="24"/>
          <w:szCs w:val="24"/>
          <w:highlight w:val="white"/>
        </w:rPr>
      </w:pPr>
      <w:r w:rsidRPr="0029618A">
        <w:rPr>
          <w:rFonts w:eastAsia="Times New Roman"/>
          <w:i/>
          <w:sz w:val="24"/>
          <w:szCs w:val="24"/>
          <w:highlight w:val="white"/>
        </w:rPr>
        <w:t xml:space="preserve">Наиболее часто наблюдаемые цепочки в игре </w:t>
      </w:r>
      <w:r w:rsidR="00517FAF">
        <w:rPr>
          <w:rFonts w:eastAsia="Times New Roman"/>
          <w:i/>
          <w:sz w:val="24"/>
          <w:szCs w:val="24"/>
          <w:highlight w:val="white"/>
        </w:rPr>
        <w:t>"</w:t>
      </w:r>
      <w:r w:rsidRPr="0029618A">
        <w:rPr>
          <w:rFonts w:eastAsia="Times New Roman"/>
          <w:i/>
          <w:sz w:val="24"/>
          <w:szCs w:val="24"/>
          <w:highlight w:val="white"/>
        </w:rPr>
        <w:t>Лила</w:t>
      </w:r>
      <w:r w:rsidR="00517FAF">
        <w:rPr>
          <w:rFonts w:eastAsia="Times New Roman"/>
          <w:i/>
          <w:sz w:val="24"/>
          <w:szCs w:val="24"/>
          <w:highlight w:val="white"/>
        </w:rPr>
        <w:t>"</w:t>
      </w:r>
      <w:r w:rsidRPr="0029618A">
        <w:rPr>
          <w:rFonts w:eastAsia="Times New Roman"/>
          <w:i/>
          <w:sz w:val="24"/>
          <w:szCs w:val="24"/>
          <w:highlight w:val="white"/>
        </w:rPr>
        <w:t>.</w:t>
      </w:r>
    </w:p>
    <w:p w14:paraId="2758A428" w14:textId="560187DA" w:rsidR="000B41A6" w:rsidRDefault="00662FA5">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sidR="00517FAF">
        <w:rPr>
          <w:rFonts w:eastAsia="Times New Roman"/>
          <w:sz w:val="24"/>
          <w:szCs w:val="24"/>
        </w:rPr>
        <w:t>"</w:t>
      </w:r>
      <w:r w:rsidRPr="0029618A">
        <w:rPr>
          <w:rFonts w:eastAsia="Times New Roman"/>
          <w:sz w:val="24"/>
          <w:szCs w:val="24"/>
        </w:rPr>
        <w:t>Лила</w:t>
      </w:r>
      <w:r w:rsidR="00517FAF">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sidR="003863E0">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00517FAF" w:rsidRPr="00517FAF">
        <w:rPr>
          <w:rFonts w:eastAsia="Times New Roman"/>
          <w:sz w:val="24"/>
          <w:szCs w:val="24"/>
        </w:rPr>
        <w:t xml:space="preserve"> </w:t>
      </w:r>
      <w:r w:rsidR="00517FAF" w:rsidRPr="0029618A">
        <w:rPr>
          <w:rFonts w:eastAsia="Times New Roman"/>
          <w:sz w:val="24"/>
          <w:szCs w:val="24"/>
        </w:rPr>
        <w:t>роль эксперимента</w:t>
      </w:r>
      <w:r w:rsidRPr="0029618A">
        <w:rPr>
          <w:rFonts w:eastAsia="Times New Roman"/>
          <w:sz w:val="24"/>
          <w:szCs w:val="24"/>
        </w:rPr>
        <w:t xml:space="preserve">, поскольку процесс накопления игроками денег добавляет в процесс память, он перестаёт быть </w:t>
      </w:r>
      <w:proofErr w:type="spellStart"/>
      <w:r w:rsidRPr="0029618A">
        <w:rPr>
          <w:rFonts w:eastAsia="Times New Roman"/>
          <w:sz w:val="24"/>
          <w:szCs w:val="24"/>
        </w:rPr>
        <w:t>марковским</w:t>
      </w:r>
      <w:proofErr w:type="spellEnd"/>
      <w:r w:rsidRPr="0029618A">
        <w:rPr>
          <w:rFonts w:eastAsia="Times New Roman"/>
          <w:sz w:val="24"/>
          <w:szCs w:val="24"/>
        </w:rPr>
        <w:t xml:space="preserve">. </w:t>
      </w:r>
    </w:p>
    <w:p w14:paraId="1978198D" w14:textId="36D5137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поиск страниц в сети Интернет, физика, химия, биология, генетика, экономика, социология, безопасность дорожного движения… даже в спортивной области используются цепи </w:t>
      </w:r>
      <w:commentRangeStart w:id="1540"/>
      <w:r w:rsidRPr="0029618A">
        <w:rPr>
          <w:rFonts w:eastAsia="Times New Roman"/>
          <w:sz w:val="24"/>
          <w:szCs w:val="24"/>
        </w:rPr>
        <w:t>Маркова</w:t>
      </w:r>
      <w:commentRangeEnd w:id="1540"/>
      <w:r w:rsidR="00082D51">
        <w:rPr>
          <w:rStyle w:val="af"/>
        </w:rPr>
        <w:commentReference w:id="1540"/>
      </w:r>
      <w:r w:rsidRPr="0029618A">
        <w:rPr>
          <w:rFonts w:eastAsia="Times New Roman"/>
          <w:sz w:val="24"/>
          <w:szCs w:val="24"/>
        </w:rPr>
        <w:t>!</w:t>
      </w:r>
    </w:p>
    <w:p w14:paraId="2F78F816" w14:textId="77777777" w:rsidR="008E2D65" w:rsidRPr="0029618A" w:rsidRDefault="00662FA5">
      <w:pPr>
        <w:pStyle w:val="2"/>
        <w:spacing w:before="200" w:after="0"/>
        <w:ind w:firstLine="397"/>
        <w:jc w:val="both"/>
        <w:rPr>
          <w:rFonts w:eastAsia="Cambria"/>
          <w:b/>
          <w:color w:val="4F81BD"/>
          <w:sz w:val="26"/>
          <w:szCs w:val="26"/>
        </w:rPr>
      </w:pPr>
      <w:bookmarkStart w:id="1541" w:name="_Toc22639647"/>
      <w:r w:rsidRPr="0029618A">
        <w:rPr>
          <w:rFonts w:eastAsia="Cambria"/>
          <w:b/>
          <w:color w:val="4F81BD"/>
          <w:sz w:val="26"/>
          <w:szCs w:val="26"/>
        </w:rPr>
        <w:lastRenderedPageBreak/>
        <w:t>Почему автобуса всё нет!?</w:t>
      </w:r>
      <w:bookmarkEnd w:id="1541"/>
    </w:p>
    <w:p w14:paraId="4ED230DE"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увы,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70A99C6C" w14:textId="4ADCC5E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w:t>
      </w:r>
      <w:proofErr w:type="spellStart"/>
      <w:r w:rsidRPr="0029618A">
        <w:rPr>
          <w:rFonts w:eastAsia="Times New Roman"/>
          <w:sz w:val="24"/>
          <w:szCs w:val="24"/>
          <w:highlight w:val="white"/>
        </w:rPr>
        <w:t>Авачинского</w:t>
      </w:r>
      <w:proofErr w:type="spellEnd"/>
      <w:r w:rsidRPr="0029618A">
        <w:rPr>
          <w:rFonts w:eastAsia="Times New Roman"/>
          <w:sz w:val="24"/>
          <w:szCs w:val="24"/>
          <w:highlight w:val="white"/>
        </w:rPr>
        <w:t xml:space="preserve"> залива, на берегах которого расположен Петропавловск-Камчатский, в 2018 году </w:t>
      </w:r>
      <w:r w:rsidR="00344010">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sidR="00344010">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но сколько именно придётся ждать, неизвестно.</w:t>
      </w:r>
    </w:p>
    <w:p w14:paraId="35E2CB07" w14:textId="77391F02"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sidR="00344010">
        <w:rPr>
          <w:rFonts w:eastAsia="Times New Roman"/>
          <w:sz w:val="24"/>
          <w:szCs w:val="24"/>
          <w:highlight w:val="white"/>
        </w:rPr>
        <w:t>для</w:t>
      </w:r>
      <w:r w:rsidR="00344010" w:rsidRPr="0029618A">
        <w:rPr>
          <w:rFonts w:eastAsia="Times New Roman"/>
          <w:sz w:val="24"/>
          <w:szCs w:val="24"/>
          <w:highlight w:val="white"/>
        </w:rPr>
        <w:t xml:space="preserve"> </w:t>
      </w:r>
      <w:r w:rsidRPr="0029618A">
        <w:rPr>
          <w:rFonts w:eastAsia="Times New Roman"/>
          <w:sz w:val="24"/>
          <w:szCs w:val="24"/>
          <w:highlight w:val="white"/>
        </w:rPr>
        <w:t>разных масштаб</w:t>
      </w:r>
      <w:r w:rsidR="00344010">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79">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
    <w:p w14:paraId="5893A5AE" w14:textId="77777777" w:rsidR="008E2D65" w:rsidRPr="0029618A" w:rsidRDefault="008E2D65">
      <w:pPr>
        <w:ind w:firstLine="397"/>
        <w:jc w:val="both"/>
        <w:rPr>
          <w:rFonts w:eastAsia="Times New Roman"/>
          <w:sz w:val="24"/>
          <w:szCs w:val="24"/>
        </w:rPr>
      </w:pPr>
    </w:p>
    <w:p w14:paraId="3347F1C2"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9126599" wp14:editId="11D05F66">
            <wp:extent cx="5573770" cy="2968726"/>
            <wp:effectExtent l="0" t="0" r="0" b="0"/>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80" cstate="print"/>
                    <a:srcRect/>
                    <a:stretch>
                      <a:fillRect/>
                    </a:stretch>
                  </pic:blipFill>
                  <pic:spPr>
                    <a:xfrm>
                      <a:off x="0" y="0"/>
                      <a:ext cx="5573770" cy="2968726"/>
                    </a:xfrm>
                    <a:prstGeom prst="rect">
                      <a:avLst/>
                    </a:prstGeom>
                    <a:ln/>
                  </pic:spPr>
                </pic:pic>
              </a:graphicData>
            </a:graphic>
          </wp:inline>
        </w:drawing>
      </w:r>
    </w:p>
    <w:p w14:paraId="6A126861"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На смену пониженному уровню активности приходит повышенный, активность «дышит», но не периодично, а подобно всё тому же случайному блужданию с релаксацией.</w:t>
      </w:r>
    </w:p>
    <w:p w14:paraId="5F3B4753" w14:textId="7B9949E0"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sidR="000A7F24">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sidR="000A7F24">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sidR="00EC4D54">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m:oMath>
        <m:r>
          <w:rPr>
            <w:rFonts w:ascii="Cambria Math" w:eastAsia="Cambria Math" w:hAnsi="Cambria Math"/>
            <w:sz w:val="24"/>
            <w:szCs w:val="24"/>
            <w:highlight w:val="white"/>
          </w:rPr>
          <m:t>15</m:t>
        </m:r>
      </m:oMath>
      <w:r w:rsidRPr="0029618A">
        <w:rPr>
          <w:rFonts w:eastAsia="Times New Roman"/>
          <w:sz w:val="24"/>
          <w:szCs w:val="24"/>
          <w:highlight w:val="white"/>
        </w:rPr>
        <w:t xml:space="preserve"> минут, среднее время ожидания составило бы половину периода — </w:t>
      </w:r>
      <m:oMath>
        <m:r>
          <w:rPr>
            <w:rFonts w:ascii="Cambria Math" w:eastAsia="Cambria Math" w:hAnsi="Cambria Math"/>
            <w:sz w:val="24"/>
            <w:szCs w:val="24"/>
            <w:highlight w:val="white"/>
          </w:rPr>
          <m:t>7,5</m:t>
        </m:r>
      </m:oMath>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sidR="00EC4D54">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 </w:t>
      </w:r>
      <m:oMath>
        <m:r>
          <w:rPr>
            <w:rFonts w:ascii="Cambria Math" w:hAnsi="Cambria Math"/>
          </w:rPr>
          <m:t>λ</m:t>
        </m:r>
      </m:oMath>
      <w:r w:rsidRPr="0029618A">
        <w:rPr>
          <w:rFonts w:eastAsia="Times New Roman"/>
          <w:sz w:val="24"/>
          <w:szCs w:val="24"/>
          <w:highlight w:val="white"/>
        </w:rPr>
        <w:t xml:space="preserve"> равно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w:t>
      </w:r>
      <w:r w:rsidR="00EC4D54">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sidR="00CC362C">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002C1F30" w14:textId="0E3D0038"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Впрочем, если быть точным, то дела с ожиданием автобуса обстоят ещё хуже. Измеряемый наблюдателем случайный отрезок времени между </w:t>
      </w:r>
      <w:r w:rsidRPr="0029618A">
        <w:rPr>
          <w:rFonts w:eastAsia="Times New Roman"/>
          <w:sz w:val="24"/>
          <w:szCs w:val="24"/>
          <w:highlight w:val="white"/>
        </w:rPr>
        <w:lastRenderedPageBreak/>
        <w:t xml:space="preserve">автобусами </w:t>
      </w:r>
      <w:r w:rsidR="00CC362C">
        <w:rPr>
          <w:rFonts w:eastAsia="Times New Roman"/>
          <w:sz w:val="24"/>
          <w:szCs w:val="24"/>
          <w:highlight w:val="white"/>
        </w:rPr>
        <w:t>статистически больше</w:t>
      </w:r>
      <w:r w:rsidRPr="0029618A">
        <w:rPr>
          <w:rFonts w:eastAsia="Times New Roman"/>
          <w:sz w:val="24"/>
          <w:szCs w:val="24"/>
          <w:highlight w:val="white"/>
        </w:rPr>
        <w:t xml:space="preserve"> </w:t>
      </w:r>
      <m:oMath>
        <m:r>
          <w:rPr>
            <w:rFonts w:ascii="Cambria Math" w:eastAsia="Cambria Math" w:hAnsi="Cambria Math"/>
            <w:color w:val="222222"/>
            <w:sz w:val="24"/>
            <w:szCs w:val="24"/>
            <w:highlight w:val="white"/>
          </w:rPr>
          <m:t>1/λ,</m:t>
        </m:r>
      </m:oMath>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37B5145C" w14:textId="64D5781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уже </w:t>
      </w:r>
      <w:r w:rsidR="00CC362C" w:rsidRPr="0029618A">
        <w:rPr>
          <w:rFonts w:eastAsia="Times New Roman"/>
          <w:sz w:val="24"/>
          <w:szCs w:val="24"/>
          <w:highlight w:val="white"/>
        </w:rPr>
        <w:t xml:space="preserve">пойти </w:t>
      </w:r>
      <w:r w:rsidRPr="0029618A">
        <w:rPr>
          <w:rFonts w:eastAsia="Times New Roman"/>
          <w:sz w:val="24"/>
          <w:szCs w:val="24"/>
          <w:highlight w:val="white"/>
        </w:rPr>
        <w:t xml:space="preserve">— только обрекать себя на встречу с законом подлости. Ибо когда вы, прождав уже </w:t>
      </w:r>
      <m:oMath>
        <m:r>
          <w:rPr>
            <w:rFonts w:ascii="Cambria Math" w:eastAsia="Cambria Math" w:hAnsi="Cambria Math"/>
            <w:sz w:val="24"/>
            <w:szCs w:val="24"/>
            <w:highlight w:val="white"/>
          </w:rPr>
          <m:t>17</m:t>
        </m:r>
      </m:oMath>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38DACF70"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1E8841B" wp14:editId="5020AE30">
            <wp:extent cx="3537663" cy="3218598"/>
            <wp:effectExtent l="0" t="0" r="0" b="0"/>
            <wp:docPr id="45" name="image34.png" descr="https://habrastorage.org/webt/pc/p-/8k/pcp-8k0bjzgwryeblvp-faxdjvi.png"/>
            <wp:cNvGraphicFramePr/>
            <a:graphic xmlns:a="http://schemas.openxmlformats.org/drawingml/2006/main">
              <a:graphicData uri="http://schemas.openxmlformats.org/drawingml/2006/picture">
                <pic:pic xmlns:pic="http://schemas.openxmlformats.org/drawingml/2006/picture">
                  <pic:nvPicPr>
                    <pic:cNvPr id="0" name="image34.png" descr="https://habrastorage.org/webt/pc/p-/8k/pcp-8k0bjzgwryeblvp-faxdjvi.png"/>
                    <pic:cNvPicPr preferRelativeResize="0"/>
                  </pic:nvPicPr>
                  <pic:blipFill>
                    <a:blip r:embed="rId81" cstate="print"/>
                    <a:srcRect/>
                    <a:stretch>
                      <a:fillRect/>
                    </a:stretch>
                  </pic:blipFill>
                  <pic:spPr>
                    <a:xfrm>
                      <a:off x="0" y="0"/>
                      <a:ext cx="3537663" cy="3218598"/>
                    </a:xfrm>
                    <a:prstGeom prst="rect">
                      <a:avLst/>
                    </a:prstGeom>
                    <a:ln/>
                  </pic:spPr>
                </pic:pic>
              </a:graphicData>
            </a:graphic>
          </wp:inline>
        </w:drawing>
      </w:r>
    </w:p>
    <w:p w14:paraId="3D54BE86" w14:textId="77777777" w:rsidR="008E2D65" w:rsidRPr="0029618A" w:rsidRDefault="00662FA5">
      <w:pPr>
        <w:keepLines/>
        <w:spacing w:before="120" w:after="240"/>
        <w:ind w:left="567" w:right="567"/>
        <w:jc w:val="center"/>
        <w:rPr>
          <w:rFonts w:eastAsia="Times New Roman"/>
          <w:i/>
          <w:sz w:val="24"/>
          <w:szCs w:val="24"/>
        </w:rPr>
      </w:pPr>
      <w:r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771DF56A" w14:textId="73D498DF" w:rsidR="008E2D65" w:rsidRPr="0029618A" w:rsidRDefault="00662FA5">
      <w:pPr>
        <w:spacing w:line="288" w:lineRule="auto"/>
        <w:ind w:firstLine="397"/>
        <w:jc w:val="both"/>
        <w:rPr>
          <w:rFonts w:eastAsia="Times New Roman"/>
          <w:sz w:val="24"/>
          <w:szCs w:val="24"/>
          <w:highlight w:val="white"/>
        </w:rPr>
      </w:pPr>
      <w:commentRangeStart w:id="1542"/>
      <w:r w:rsidRPr="0029618A">
        <w:rPr>
          <w:rFonts w:eastAsia="Times New Roman"/>
          <w:sz w:val="24"/>
          <w:szCs w:val="24"/>
          <w:highlight w:val="white"/>
        </w:rPr>
        <w:t>Несправедливость</w:t>
      </w:r>
      <w:r w:rsidR="00544834">
        <w:rPr>
          <w:rFonts w:eastAsia="Times New Roman"/>
          <w:sz w:val="24"/>
          <w:szCs w:val="24"/>
          <w:highlight w:val="white"/>
        </w:rPr>
        <w:t xml:space="preserve">, </w:t>
      </w:r>
      <w:ins w:id="1543" w:author="Пользователь" w:date="2019-11-13T14:18:00Z">
        <w:r w:rsidR="00823F54">
          <w:rPr>
            <w:rFonts w:eastAsia="Times New Roman"/>
            <w:sz w:val="24"/>
            <w:szCs w:val="24"/>
            <w:highlight w:val="white"/>
          </w:rPr>
          <w:t xml:space="preserve">к </w:t>
        </w:r>
      </w:ins>
      <w:r w:rsidR="00544834">
        <w:rPr>
          <w:rFonts w:eastAsia="Times New Roman"/>
          <w:sz w:val="24"/>
          <w:szCs w:val="24"/>
          <w:highlight w:val="white"/>
        </w:rPr>
        <w:t>которой приводит</w:t>
      </w:r>
      <w:r w:rsidRPr="0029618A">
        <w:rPr>
          <w:rFonts w:eastAsia="Times New Roman"/>
          <w:sz w:val="24"/>
          <w:szCs w:val="24"/>
          <w:highlight w:val="white"/>
        </w:rPr>
        <w:t xml:space="preserve"> </w:t>
      </w:r>
      <w:commentRangeEnd w:id="1542"/>
      <w:r w:rsidR="00CC362C">
        <w:rPr>
          <w:rStyle w:val="af"/>
        </w:rPr>
        <w:commentReference w:id="1542"/>
      </w:r>
      <w:r w:rsidRPr="0029618A">
        <w:rPr>
          <w:rFonts w:eastAsia="Times New Roman"/>
          <w:sz w:val="24"/>
          <w:szCs w:val="24"/>
          <w:highlight w:val="white"/>
        </w:rPr>
        <w:t>парадокс инспектора</w:t>
      </w:r>
      <w:ins w:id="1544" w:author="Пользователь" w:date="2019-11-13T14:18:00Z">
        <w:r w:rsidR="00823F54">
          <w:rPr>
            <w:rFonts w:eastAsia="Times New Roman"/>
            <w:sz w:val="24"/>
            <w:szCs w:val="24"/>
            <w:highlight w:val="white"/>
          </w:rPr>
          <w:t>,</w:t>
        </w:r>
      </w:ins>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w:t>
      </w:r>
      <m:oMath>
        <m:r>
          <w:rPr>
            <w:rFonts w:ascii="Cambria Math" w:eastAsia="Cambria Math" w:hAnsi="Cambria Math"/>
            <w:sz w:val="24"/>
            <w:szCs w:val="24"/>
            <w:highlight w:val="white"/>
          </w:rPr>
          <m:t>20%</m:t>
        </m:r>
      </m:oMath>
      <w:r w:rsidRPr="0029618A">
        <w:rPr>
          <w:rFonts w:eastAsia="Times New Roman"/>
          <w:sz w:val="24"/>
          <w:szCs w:val="24"/>
          <w:highlight w:val="white"/>
        </w:rPr>
        <w:t xml:space="preserve"> </w:t>
      </w:r>
      <w:commentRangeStart w:id="1545"/>
      <w:r w:rsidRPr="0029618A">
        <w:rPr>
          <w:rFonts w:eastAsia="Times New Roman"/>
          <w:sz w:val="24"/>
          <w:szCs w:val="24"/>
          <w:highlight w:val="white"/>
        </w:rPr>
        <w:t>случаев</w:t>
      </w:r>
      <w:commentRangeEnd w:id="1545"/>
      <w:r w:rsidR="00CC362C">
        <w:rPr>
          <w:rStyle w:val="af"/>
        </w:rPr>
        <w:commentReference w:id="1545"/>
      </w:r>
      <w:r w:rsidRPr="0029618A">
        <w:rPr>
          <w:rFonts w:eastAsia="Times New Roman"/>
          <w:sz w:val="24"/>
          <w:szCs w:val="24"/>
          <w:highlight w:val="white"/>
        </w:rPr>
        <w:t>, когда это очередное событие задерживается.</w:t>
      </w:r>
      <w:r w:rsidR="00544834">
        <w:rPr>
          <w:rFonts w:eastAsia="Times New Roman"/>
          <w:sz w:val="24"/>
          <w:szCs w:val="24"/>
          <w:highlight w:val="white"/>
        </w:rPr>
        <w:t xml:space="preserve"> </w:t>
      </w:r>
      <w:r w:rsidRPr="0029618A">
        <w:rPr>
          <w:rFonts w:eastAsia="Times New Roman"/>
          <w:sz w:val="24"/>
          <w:szCs w:val="24"/>
          <w:highlight w:val="white"/>
        </w:rPr>
        <w:t xml:space="preserve"> </w:t>
      </w:r>
      <w:r w:rsidR="00A05B54">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w:t>
      </w:r>
      <w:del w:id="1546" w:author="Пользователь" w:date="2019-11-13T14:19:00Z">
        <w:r w:rsidR="00A05B54" w:rsidDel="00550B68">
          <w:rPr>
            <w:rFonts w:eastAsia="Times New Roman"/>
            <w:sz w:val="24"/>
            <w:szCs w:val="24"/>
            <w:highlight w:val="white"/>
          </w:rPr>
          <w:delText xml:space="preserve"> </w:delText>
        </w:r>
      </w:del>
      <w:r w:rsidR="00A05B54">
        <w:rPr>
          <w:rFonts w:eastAsia="Times New Roman"/>
          <w:sz w:val="24"/>
          <w:szCs w:val="24"/>
          <w:highlight w:val="white"/>
        </w:rPr>
        <w:t>попали длинные интервалы, поглощающие половину времени ожидания.</w:t>
      </w:r>
      <w:del w:id="1547" w:author="Пользователь" w:date="2019-11-13T14:19:00Z">
        <w:r w:rsidR="00A05B54" w:rsidDel="00550B68">
          <w:rPr>
            <w:rFonts w:eastAsia="Times New Roman"/>
            <w:sz w:val="24"/>
            <w:szCs w:val="24"/>
            <w:highlight w:val="white"/>
          </w:rPr>
          <w:delText>.</w:delText>
        </w:r>
      </w:del>
      <w:r w:rsidR="00A05B54">
        <w:rPr>
          <w:rFonts w:eastAsia="Times New Roman"/>
          <w:sz w:val="24"/>
          <w:szCs w:val="24"/>
          <w:highlight w:val="white"/>
        </w:rPr>
        <w:t xml:space="preserve"> </w:t>
      </w:r>
      <w:r w:rsidRPr="0029618A">
        <w:rPr>
          <w:rFonts w:eastAsia="Times New Roman"/>
          <w:sz w:val="24"/>
          <w:szCs w:val="24"/>
          <w:highlight w:val="white"/>
        </w:rPr>
        <w:t xml:space="preserve">Коэффициент Джини для экспоненциального распределения равен в точности </w:t>
      </w:r>
      <m:oMath>
        <m:r>
          <w:rPr>
            <w:rFonts w:ascii="Cambria Math" w:eastAsia="Cambria Math" w:hAnsi="Cambria Math"/>
            <w:sz w:val="24"/>
            <w:szCs w:val="24"/>
            <w:highlight w:val="white"/>
          </w:rPr>
          <m:t>1/2</m:t>
        </m:r>
      </m:oMath>
      <w:r w:rsidRPr="0029618A">
        <w:rPr>
          <w:rFonts w:eastAsia="Times New Roman"/>
          <w:sz w:val="24"/>
          <w:szCs w:val="24"/>
          <w:highlight w:val="white"/>
        </w:rPr>
        <w:t xml:space="preserve">. </w:t>
      </w:r>
    </w:p>
    <w:p w14:paraId="535CE26F" w14:textId="77777777" w:rsidR="008E2D65" w:rsidRPr="0029618A" w:rsidRDefault="00662FA5">
      <w:pPr>
        <w:pStyle w:val="1"/>
        <w:spacing w:before="600" w:after="480"/>
        <w:jc w:val="center"/>
        <w:rPr>
          <w:rFonts w:eastAsia="Times New Roman"/>
          <w:i/>
          <w:color w:val="0F243E"/>
          <w:sz w:val="22"/>
          <w:szCs w:val="22"/>
        </w:rPr>
      </w:pPr>
      <w:bookmarkStart w:id="1548" w:name="_Toc22639648"/>
      <w:r w:rsidRPr="0029618A">
        <w:rPr>
          <w:rFonts w:eastAsia="Cambria"/>
          <w:b/>
        </w:rPr>
        <w:lastRenderedPageBreak/>
        <w:t>Прелести чужой очереди</w:t>
      </w:r>
      <w:bookmarkEnd w:id="1548"/>
    </w:p>
    <w:p w14:paraId="2D67B124" w14:textId="29718CFB" w:rsidR="008E2D65" w:rsidRPr="0029618A" w:rsidRDefault="00662FA5">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sidR="003863E0">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 xml:space="preserve">наблюдением </w:t>
      </w:r>
      <w:proofErr w:type="spellStart"/>
      <w:r w:rsidRPr="0029618A">
        <w:rPr>
          <w:rFonts w:eastAsia="Times New Roman"/>
          <w:b/>
          <w:color w:val="0F243E"/>
          <w:sz w:val="24"/>
          <w:szCs w:val="24"/>
        </w:rPr>
        <w:t>Этторе</w:t>
      </w:r>
      <w:proofErr w:type="spellEnd"/>
      <w:r w:rsidRPr="0029618A">
        <w:rPr>
          <w:rFonts w:eastAsia="Times New Roman"/>
          <w:sz w:val="24"/>
          <w:szCs w:val="24"/>
          <w:highlight w:val="white"/>
        </w:rPr>
        <w:t>:</w:t>
      </w:r>
    </w:p>
    <w:p w14:paraId="7E036C5E"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64615E7D" w14:textId="043A3F2C" w:rsidR="008E2D65" w:rsidRPr="0029618A" w:rsidRDefault="00662FA5">
      <w:pPr>
        <w:spacing w:line="288" w:lineRule="auto"/>
        <w:jc w:val="both"/>
        <w:rPr>
          <w:rFonts w:eastAsia="Times New Roman"/>
          <w:sz w:val="24"/>
          <w:szCs w:val="24"/>
        </w:rPr>
      </w:pPr>
      <w:r w:rsidRPr="0029618A">
        <w:rPr>
          <w:rFonts w:eastAsia="Times New Roman"/>
          <w:sz w:val="24"/>
          <w:szCs w:val="24"/>
        </w:rPr>
        <w:t>Что же это</w:t>
      </w:r>
      <w:r w:rsidR="00752138">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0672C37F" w14:textId="77777777" w:rsidR="008E2D65" w:rsidRPr="0029618A" w:rsidRDefault="00662FA5">
      <w:pPr>
        <w:pStyle w:val="2"/>
        <w:spacing w:line="288" w:lineRule="auto"/>
        <w:ind w:firstLine="397"/>
        <w:jc w:val="both"/>
        <w:rPr>
          <w:rFonts w:eastAsia="Cambria"/>
          <w:b/>
          <w:color w:val="4F81BD"/>
          <w:sz w:val="26"/>
          <w:szCs w:val="26"/>
          <w:highlight w:val="white"/>
        </w:rPr>
      </w:pPr>
      <w:bookmarkStart w:id="1549" w:name="_Toc22639649"/>
      <w:r w:rsidRPr="0029618A">
        <w:rPr>
          <w:rFonts w:eastAsia="Cambria"/>
          <w:b/>
          <w:color w:val="4F81BD"/>
          <w:sz w:val="26"/>
          <w:szCs w:val="26"/>
          <w:highlight w:val="white"/>
        </w:rPr>
        <w:t>Ещё раз про пуассоновский процесс</w:t>
      </w:r>
      <w:bookmarkEnd w:id="1549"/>
    </w:p>
    <w:p w14:paraId="7BC289B1" w14:textId="2BB22AD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sidR="00752138">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sidR="00752138">
        <w:rPr>
          <w:rFonts w:eastAsia="Times New Roman"/>
          <w:sz w:val="24"/>
          <w:szCs w:val="24"/>
          <w:highlight w:val="white"/>
        </w:rPr>
        <w:t>,</w:t>
      </w:r>
      <w:r w:rsidRPr="0029618A">
        <w:rPr>
          <w:rFonts w:eastAsia="Times New Roman"/>
          <w:sz w:val="24"/>
          <w:szCs w:val="24"/>
          <w:highlight w:val="white"/>
        </w:rPr>
        <w:t xml:space="preserve"> подчинённы</w:t>
      </w:r>
      <w:r w:rsidR="00752138">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sidR="003C24A2">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sidR="00752138">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71295218"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10C751FE" wp14:editId="49A12CA1">
            <wp:extent cx="4047961" cy="2243138"/>
            <wp:effectExtent l="0" t="0" r="0" b="0"/>
            <wp:docPr id="64" name="image57.png" descr="C:\tmp\podlost\ToH\work\figures\happy\2019-02-12_18-05-59.png"/>
            <wp:cNvGraphicFramePr/>
            <a:graphic xmlns:a="http://schemas.openxmlformats.org/drawingml/2006/main">
              <a:graphicData uri="http://schemas.openxmlformats.org/drawingml/2006/picture">
                <pic:pic xmlns:pic="http://schemas.openxmlformats.org/drawingml/2006/picture">
                  <pic:nvPicPr>
                    <pic:cNvPr id="0" name="image57.png" descr="C:\tmp\podlost\ToH\work\figures\happy\2019-02-12_18-05-59.png"/>
                    <pic:cNvPicPr preferRelativeResize="0"/>
                  </pic:nvPicPr>
                  <pic:blipFill>
                    <a:blip r:embed="rId82" cstate="print"/>
                    <a:srcRect/>
                    <a:stretch>
                      <a:fillRect/>
                    </a:stretch>
                  </pic:blipFill>
                  <pic:spPr>
                    <a:xfrm>
                      <a:off x="0" y="0"/>
                      <a:ext cx="4047961" cy="2243138"/>
                    </a:xfrm>
                    <a:prstGeom prst="rect">
                      <a:avLst/>
                    </a:prstGeom>
                    <a:ln/>
                  </pic:spPr>
                </pic:pic>
              </a:graphicData>
            </a:graphic>
          </wp:inline>
        </w:drawing>
      </w:r>
    </w:p>
    <w:p w14:paraId="593F5A3A"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6E75587B" w14:textId="6510316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sidR="003C24A2">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sidR="003C24A2">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proofErr w:type="spellStart"/>
      <w:r w:rsidRPr="0029618A">
        <w:rPr>
          <w:rFonts w:eastAsia="Times New Roman"/>
          <w:i/>
          <w:color w:val="205968"/>
          <w:sz w:val="24"/>
          <w:szCs w:val="24"/>
          <w:highlight w:val="white"/>
        </w:rPr>
        <w:t>Скеллама</w:t>
      </w:r>
      <w:proofErr w:type="spellEnd"/>
      <w:r w:rsidRPr="0029618A">
        <w:rPr>
          <w:rFonts w:eastAsia="Times New Roman"/>
          <w:sz w:val="24"/>
          <w:szCs w:val="24"/>
        </w:rPr>
        <w:t xml:space="preserve">. Для двух одинаковых очередей, пропускающих </w:t>
      </w:r>
      <m:oMath>
        <m:r>
          <w:rPr>
            <w:rFonts w:ascii="Cambria Math" w:hAnsi="Cambria Math"/>
          </w:rPr>
          <m:t>μ</m:t>
        </m:r>
      </m:oMath>
      <w:r w:rsidRPr="0029618A">
        <w:rPr>
          <w:rFonts w:eastAsia="Times New Roman"/>
          <w:sz w:val="24"/>
          <w:szCs w:val="24"/>
        </w:rPr>
        <w:t xml:space="preserve"> человек в единицу времени, вероятность отставания одной из них на </w:t>
      </w:r>
      <m:oMath>
        <m:r>
          <w:rPr>
            <w:rFonts w:ascii="Cambria Math" w:eastAsia="Cambria Math" w:hAnsi="Cambria Math"/>
            <w:sz w:val="24"/>
            <w:szCs w:val="24"/>
          </w:rPr>
          <m:t>k</m:t>
        </m:r>
      </m:oMath>
      <w:r w:rsidRPr="0029618A">
        <w:rPr>
          <w:rFonts w:eastAsia="Times New Roman"/>
          <w:sz w:val="24"/>
          <w:szCs w:val="24"/>
        </w:rPr>
        <w:t xml:space="preserve"> шагов равна:</w:t>
      </w:r>
    </w:p>
    <w:p w14:paraId="26D058BA" w14:textId="77777777" w:rsidR="008E2D65" w:rsidRPr="0029618A" w:rsidRDefault="00662FA5">
      <w:pPr>
        <w:spacing w:line="288" w:lineRule="auto"/>
        <w:ind w:firstLine="397"/>
        <w:jc w:val="center"/>
        <w:rPr>
          <w:rFonts w:eastAsia="Times New Roman"/>
          <w:i/>
          <w:sz w:val="24"/>
          <w:szCs w:val="24"/>
        </w:rPr>
      </w:pPr>
      <m:oMathPara>
        <m:oMath>
          <m:r>
            <w:rPr>
              <w:rFonts w:ascii="Cambria Math" w:eastAsia="Cambria Math" w:hAnsi="Cambria Math"/>
              <w:sz w:val="24"/>
              <w:szCs w:val="24"/>
            </w:rPr>
            <m:t>Р</m:t>
          </m:r>
          <m:d>
            <m:dPr>
              <m:ctrlPr>
                <w:rPr>
                  <w:rFonts w:ascii="Cambria Math" w:eastAsia="Cambria Math" w:hAnsi="Cambria Math"/>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e</m:t>
              </m:r>
            </m:e>
            <m:sup>
              <m:r>
                <w:rPr>
                  <w:rFonts w:ascii="Cambria Math" w:eastAsia="Cambria Math" w:hAnsi="Cambria Math"/>
                  <w:sz w:val="24"/>
                  <w:szCs w:val="24"/>
                </w:rPr>
                <m:t>-2μ</m:t>
              </m:r>
            </m:sup>
          </m:sSup>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2μ</m:t>
              </m:r>
            </m:e>
          </m:d>
          <m:r>
            <w:rPr>
              <w:rFonts w:ascii="Cambria Math" w:eastAsia="Cambria Math" w:hAnsi="Cambria Math"/>
              <w:sz w:val="24"/>
              <w:szCs w:val="24"/>
            </w:rPr>
            <m:t>,</m:t>
          </m:r>
        </m:oMath>
      </m:oMathPara>
    </w:p>
    <w:p w14:paraId="21E89CBB" w14:textId="77777777" w:rsidR="008E2D65" w:rsidRPr="0029618A" w:rsidRDefault="00662FA5">
      <w:pPr>
        <w:spacing w:line="288" w:lineRule="auto"/>
        <w:jc w:val="both"/>
        <w:rPr>
          <w:rFonts w:eastAsia="Times New Roman"/>
          <w:sz w:val="24"/>
          <w:szCs w:val="24"/>
        </w:rPr>
      </w:pPr>
      <w:r w:rsidRPr="0029618A">
        <w:rPr>
          <w:rFonts w:eastAsia="Times New Roman"/>
          <w:sz w:val="24"/>
          <w:szCs w:val="24"/>
          <w:highlight w:val="white"/>
        </w:rPr>
        <w:t xml:space="preserve">где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k</m:t>
            </m:r>
          </m:sub>
        </m:sSub>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73D17E82"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739EE89" wp14:editId="1480D3A4">
            <wp:extent cx="3562350" cy="2447925"/>
            <wp:effectExtent l="0" t="0" r="0" b="0"/>
            <wp:docPr id="74" name="image70.png" descr="C:\tmp\podlost\ToH\work\figures\queue\2019-02-21_17-02-11.png"/>
            <wp:cNvGraphicFramePr/>
            <a:graphic xmlns:a="http://schemas.openxmlformats.org/drawingml/2006/main">
              <a:graphicData uri="http://schemas.openxmlformats.org/drawingml/2006/picture">
                <pic:pic xmlns:pic="http://schemas.openxmlformats.org/drawingml/2006/picture">
                  <pic:nvPicPr>
                    <pic:cNvPr id="0" name="image70.png" descr="C:\tmp\podlost\ToH\work\figures\queue\2019-02-21_17-02-11.png"/>
                    <pic:cNvPicPr preferRelativeResize="0"/>
                  </pic:nvPicPr>
                  <pic:blipFill>
                    <a:blip r:embed="rId83" cstate="print"/>
                    <a:srcRect/>
                    <a:stretch>
                      <a:fillRect/>
                    </a:stretch>
                  </pic:blipFill>
                  <pic:spPr>
                    <a:xfrm>
                      <a:off x="0" y="0"/>
                      <a:ext cx="3562350" cy="2447925"/>
                    </a:xfrm>
                    <a:prstGeom prst="rect">
                      <a:avLst/>
                    </a:prstGeom>
                    <a:ln/>
                  </pic:spPr>
                </pic:pic>
              </a:graphicData>
            </a:graphic>
          </wp:inline>
        </w:drawing>
      </w:r>
    </w:p>
    <w:p w14:paraId="46EF337E"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19742C3" w14:textId="39453263" w:rsidR="008E2D65" w:rsidRPr="0029618A" w:rsidRDefault="00662FA5">
      <w:pPr>
        <w:spacing w:line="288" w:lineRule="auto"/>
        <w:jc w:val="both"/>
        <w:rPr>
          <w:rFonts w:eastAsia="Times New Roman"/>
          <w:sz w:val="24"/>
          <w:szCs w:val="24"/>
        </w:rPr>
      </w:pPr>
      <w:r w:rsidRPr="0029618A">
        <w:rPr>
          <w:rFonts w:eastAsia="Times New Roman"/>
          <w:sz w:val="24"/>
          <w:szCs w:val="24"/>
          <w:highlight w:val="white"/>
        </w:rPr>
        <w:lastRenderedPageBreak/>
        <w:t xml:space="preserve">Распределение </w:t>
      </w:r>
      <w:proofErr w:type="spellStart"/>
      <w:r w:rsidRPr="0029618A">
        <w:rPr>
          <w:rFonts w:eastAsia="Times New Roman"/>
          <w:sz w:val="24"/>
          <w:szCs w:val="24"/>
          <w:highlight w:val="white"/>
        </w:rPr>
        <w:t>Скеллама</w:t>
      </w:r>
      <w:proofErr w:type="spellEnd"/>
      <w:r w:rsidRPr="0029618A">
        <w:rPr>
          <w:rFonts w:eastAsia="Times New Roman"/>
          <w:sz w:val="24"/>
          <w:szCs w:val="24"/>
          <w:highlight w:val="white"/>
        </w:rPr>
        <w:t xml:space="preserve">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sidR="003C24A2">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02E91274" w14:textId="0D952FD1"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w:t>
      </w:r>
      <w:r w:rsidR="003C24A2" w:rsidRPr="0029618A">
        <w:rPr>
          <w:rFonts w:eastAsia="Times New Roman"/>
          <w:sz w:val="24"/>
          <w:szCs w:val="24"/>
          <w:highlight w:val="white"/>
        </w:rPr>
        <w:t>меандры</w:t>
      </w:r>
      <w:r w:rsidR="003C24A2">
        <w:rPr>
          <w:rFonts w:eastAsia="Times New Roman"/>
          <w:sz w:val="24"/>
          <w:szCs w:val="24"/>
          <w:highlight w:val="white"/>
        </w:rPr>
        <w:t xml:space="preserve"> –</w:t>
      </w:r>
      <w:r w:rsidR="003C24A2" w:rsidRPr="0029618A">
        <w:rPr>
          <w:rFonts w:eastAsia="Times New Roman"/>
          <w:sz w:val="24"/>
          <w:szCs w:val="24"/>
          <w:highlight w:val="white"/>
        </w:rPr>
        <w:t xml:space="preserve"> </w:t>
      </w:r>
      <w:r w:rsidRPr="0029618A">
        <w:rPr>
          <w:rFonts w:eastAsia="Times New Roman"/>
          <w:sz w:val="24"/>
          <w:szCs w:val="24"/>
          <w:highlight w:val="white"/>
        </w:rPr>
        <w:t>как для коротких очередей, так и для длинных</w:t>
      </w:r>
      <w:r w:rsidR="003C24A2">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sidR="003C24A2">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дело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427596ED" w14:textId="2F581568"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Выходит, нет никаких подлых штучек со стороны злодейки судьбы, а есть одно только честное случайное блуждание. Правда, если нам не повезло</w:t>
      </w:r>
      <w:r w:rsidR="003C24A2">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w:t>
      </w:r>
      <w:proofErr w:type="spellStart"/>
      <w:r w:rsidRPr="0029618A">
        <w:rPr>
          <w:rFonts w:eastAsia="Times New Roman"/>
          <w:sz w:val="24"/>
          <w:szCs w:val="24"/>
          <w:highlight w:val="white"/>
        </w:rPr>
        <w:t>невезунчиков</w:t>
      </w:r>
      <w:proofErr w:type="spellEnd"/>
      <w:r w:rsidRPr="0029618A">
        <w:rPr>
          <w:rFonts w:eastAsia="Times New Roman"/>
          <w:sz w:val="24"/>
          <w:szCs w:val="24"/>
          <w:highlight w:val="white"/>
        </w:rPr>
        <w:t>, ведь быстрая очередь может пропустить больше людей! Но, увы, это вовсе не утешит того, кто надолго застрял в хвосте.</w:t>
      </w:r>
    </w:p>
    <w:p w14:paraId="342BD113" w14:textId="77777777" w:rsidR="008E2D65" w:rsidRPr="0029618A" w:rsidRDefault="00662FA5">
      <w:pPr>
        <w:pStyle w:val="2"/>
        <w:spacing w:before="200" w:after="0"/>
        <w:ind w:firstLine="397"/>
        <w:jc w:val="both"/>
        <w:rPr>
          <w:rFonts w:eastAsia="Cambria"/>
          <w:b/>
          <w:color w:val="4F81BD"/>
          <w:sz w:val="26"/>
          <w:szCs w:val="26"/>
          <w:highlight w:val="white"/>
        </w:rPr>
      </w:pPr>
      <w:bookmarkStart w:id="1550" w:name="_Toc22639650"/>
      <w:r w:rsidRPr="0029618A">
        <w:rPr>
          <w:rFonts w:eastAsia="Cambria"/>
          <w:b/>
          <w:color w:val="4F81BD"/>
          <w:sz w:val="26"/>
          <w:szCs w:val="26"/>
          <w:highlight w:val="white"/>
        </w:rPr>
        <w:t>Теория для заскучавших в коридоре</w:t>
      </w:r>
      <w:bookmarkEnd w:id="1550"/>
    </w:p>
    <w:p w14:paraId="1000A19E" w14:textId="08DC351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Тем и хороша математика, что она способна сделать </w:t>
      </w:r>
      <w:r w:rsidR="003C24A2" w:rsidRPr="0029618A">
        <w:rPr>
          <w:rFonts w:eastAsia="Times New Roman"/>
          <w:sz w:val="24"/>
          <w:szCs w:val="24"/>
          <w:highlight w:val="white"/>
        </w:rPr>
        <w:t xml:space="preserve">увлекательным процессом </w:t>
      </w:r>
      <w:r w:rsidRPr="0029618A">
        <w:rPr>
          <w:rFonts w:eastAsia="Times New Roman"/>
          <w:sz w:val="24"/>
          <w:szCs w:val="24"/>
          <w:highlight w:val="white"/>
        </w:rPr>
        <w:t>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sidR="00352B13">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w:t>
      </w:r>
      <m:oMath>
        <m:r>
          <w:rPr>
            <w:rFonts w:ascii="Cambria Math" w:eastAsia="Cambria Math" w:hAnsi="Cambria Math"/>
            <w:sz w:val="24"/>
            <w:szCs w:val="24"/>
          </w:rPr>
          <m:t>10⋅</m:t>
        </m:r>
        <m:f>
          <m:fPr>
            <m:ctrlPr>
              <w:rPr>
                <w:rFonts w:ascii="Cambria Math" w:eastAsia="Cambria Math" w:hAnsi="Cambria Math"/>
                <w:sz w:val="24"/>
                <w:szCs w:val="24"/>
              </w:rPr>
            </m:ctrlPr>
          </m:fPr>
          <m:num>
            <m:r>
              <w:rPr>
                <w:rFonts w:ascii="Cambria Math" w:eastAsia="Cambria Math" w:hAnsi="Cambria Math"/>
                <w:sz w:val="24"/>
                <w:szCs w:val="24"/>
              </w:rPr>
              <m:t>7</m:t>
            </m:r>
          </m:num>
          <m:den>
            <m:r>
              <w:rPr>
                <w:rFonts w:ascii="Cambria Math" w:eastAsia="Cambria Math" w:hAnsi="Cambria Math"/>
                <w:sz w:val="24"/>
                <w:szCs w:val="24"/>
              </w:rPr>
              <m:t>5</m:t>
            </m:r>
          </m:den>
        </m:f>
        <m:r>
          <w:rPr>
            <w:rFonts w:ascii="Cambria Math" w:eastAsia="Cambria Math" w:hAnsi="Cambria Math"/>
            <w:sz w:val="24"/>
            <w:szCs w:val="24"/>
          </w:rPr>
          <m:t>=14 минут</m:t>
        </m:r>
      </m:oMath>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sidR="00352B13">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 xml:space="preserve">теорема </w:t>
      </w:r>
      <w:proofErr w:type="spellStart"/>
      <w:r w:rsidRPr="0029618A">
        <w:rPr>
          <w:rFonts w:eastAsia="Times New Roman"/>
          <w:i/>
          <w:sz w:val="24"/>
          <w:szCs w:val="24"/>
          <w:highlight w:val="white"/>
        </w:rPr>
        <w:t>Литтла</w:t>
      </w:r>
      <w:proofErr w:type="spellEnd"/>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0344EA77" w14:textId="18500508"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Теория очередей появилась в самом начале </w:t>
      </w:r>
      <w:proofErr w:type="spellStart"/>
      <w:r w:rsidRPr="0029618A">
        <w:rPr>
          <w:rFonts w:eastAsia="Times New Roman"/>
          <w:sz w:val="24"/>
          <w:szCs w:val="24"/>
          <w:highlight w:val="white"/>
        </w:rPr>
        <w:t>XX</w:t>
      </w:r>
      <w:proofErr w:type="spellEnd"/>
      <w:r w:rsidRPr="0029618A">
        <w:rPr>
          <w:rFonts w:eastAsia="Times New Roman"/>
          <w:sz w:val="24"/>
          <w:szCs w:val="24"/>
          <w:highlight w:val="white"/>
        </w:rPr>
        <w:t xml:space="preserve"> века, с первых работ датского математика </w:t>
      </w:r>
      <w:proofErr w:type="spellStart"/>
      <w:r w:rsidRPr="0029618A">
        <w:rPr>
          <w:rFonts w:eastAsia="Times New Roman"/>
          <w:sz w:val="24"/>
          <w:szCs w:val="24"/>
          <w:highlight w:val="white"/>
        </w:rPr>
        <w:t>Агнера</w:t>
      </w:r>
      <w:proofErr w:type="spellEnd"/>
      <w:r w:rsidRPr="0029618A">
        <w:rPr>
          <w:rFonts w:eastAsia="Times New Roman"/>
          <w:sz w:val="24"/>
          <w:szCs w:val="24"/>
          <w:highlight w:val="white"/>
        </w:rPr>
        <w:t xml:space="preserve"> Эрланга, который занимался только-только </w:t>
      </w:r>
      <w:r w:rsidRPr="0029618A">
        <w:rPr>
          <w:rFonts w:eastAsia="Times New Roman"/>
          <w:sz w:val="24"/>
          <w:szCs w:val="24"/>
          <w:highlight w:val="white"/>
        </w:rPr>
        <w:lastRenderedPageBreak/>
        <w:t>зарождающейся областью телекоммуникаций. За сотню лет результаты исследований Эрланга прочно вошли в нашу жизнь</w:t>
      </w:r>
      <w:r w:rsidR="00352B13">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w:t>
      </w:r>
      <w:proofErr w:type="spellStart"/>
      <w:r w:rsidRPr="0029618A">
        <w:rPr>
          <w:rFonts w:eastAsia="Times New Roman"/>
          <w:sz w:val="24"/>
          <w:szCs w:val="24"/>
          <w:highlight w:val="white"/>
        </w:rPr>
        <w:t>Хинчин</w:t>
      </w:r>
      <w:proofErr w:type="spellEnd"/>
      <w:r w:rsidRPr="0029618A">
        <w:rPr>
          <w:rFonts w:eastAsia="Times New Roman"/>
          <w:sz w:val="24"/>
          <w:szCs w:val="24"/>
          <w:highlight w:val="white"/>
        </w:rPr>
        <w:t xml:space="preserve">,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05E39653" w14:textId="3D78A234"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1/λ</m:t>
        </m:r>
      </m:oMath>
      <w:r w:rsidRPr="0029618A">
        <w:rPr>
          <w:rFonts w:eastAsia="Times New Roman"/>
          <w:sz w:val="24"/>
          <w:szCs w:val="24"/>
          <w:highlight w:val="white"/>
        </w:rPr>
        <w:t xml:space="preserve">. Время, которое оператор тратит на работу с клиентами, подчинено распределению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со средним значением </w:t>
      </w:r>
      <m:oMath>
        <m:r>
          <w:rPr>
            <w:rFonts w:ascii="Cambria Math" w:eastAsia="Times New Roman" w:hAnsi="Cambria Math"/>
            <w:sz w:val="24"/>
            <w:szCs w:val="24"/>
            <w:highlight w:val="white"/>
          </w:rPr>
          <m:t>1/μ</m:t>
        </m:r>
      </m:oMath>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w:t>
      </w:r>
      <w:proofErr w:type="spellStart"/>
      <w:r w:rsidRPr="0029618A">
        <w:rPr>
          <w:rFonts w:eastAsia="Times New Roman"/>
          <w:sz w:val="24"/>
          <w:szCs w:val="24"/>
          <w:highlight w:val="white"/>
        </w:rPr>
        <w:t>ент</w:t>
      </w:r>
      <w:proofErr w:type="spellEnd"/>
      <w:r w:rsidRPr="0029618A">
        <w:rPr>
          <w:rFonts w:eastAsia="Times New Roman"/>
          <w:sz w:val="24"/>
          <w:szCs w:val="24"/>
          <w:highlight w:val="white"/>
        </w:rPr>
        <w:t xml:space="preserve"> номер 3 готов в неё встать. Такую очередь описывают как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xml:space="preserve">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 В идеальном мире ничто не запрещает очереди </w:t>
      </w:r>
      <w:r w:rsidR="00352B13">
        <w:rPr>
          <w:rFonts w:eastAsia="Times New Roman"/>
          <w:sz w:val="24"/>
          <w:szCs w:val="24"/>
          <w:highlight w:val="white"/>
        </w:rPr>
        <w:t>стать</w:t>
      </w:r>
      <w:r w:rsidR="00352B13" w:rsidRPr="0029618A">
        <w:rPr>
          <w:rFonts w:eastAsia="Times New Roman"/>
          <w:sz w:val="24"/>
          <w:szCs w:val="24"/>
          <w:highlight w:val="white"/>
        </w:rPr>
        <w:t xml:space="preserve"> </w:t>
      </w:r>
      <w:r w:rsidRPr="0029618A">
        <w:rPr>
          <w:rFonts w:eastAsia="Times New Roman"/>
          <w:sz w:val="24"/>
          <w:szCs w:val="24"/>
          <w:highlight w:val="white"/>
        </w:rPr>
        <w:t>сколь угодно длинной</w:t>
      </w:r>
      <w:r w:rsidR="00352B13">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w:t>
      </w:r>
      <w:proofErr w:type="spellStart"/>
      <w:r w:rsidRPr="0029618A">
        <w:rPr>
          <w:rFonts w:eastAsia="Times New Roman"/>
          <w:sz w:val="24"/>
          <w:szCs w:val="24"/>
          <w:highlight w:val="white"/>
        </w:rPr>
        <w:t>марковскими</w:t>
      </w:r>
      <w:proofErr w:type="spellEnd"/>
      <w:r w:rsidRPr="0029618A">
        <w:rPr>
          <w:rFonts w:eastAsia="Times New Roman"/>
          <w:sz w:val="24"/>
          <w:szCs w:val="24"/>
          <w:highlight w:val="white"/>
        </w:rPr>
        <w:t xml:space="preserve">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w:t>
      </w:r>
      <w:proofErr w:type="spellStart"/>
      <w:r w:rsidRPr="0029618A">
        <w:rPr>
          <w:rFonts w:eastAsia="Times New Roman"/>
          <w:sz w:val="24"/>
          <w:szCs w:val="24"/>
          <w:highlight w:val="white"/>
        </w:rPr>
        <w:t>XX</w:t>
      </w:r>
      <w:proofErr w:type="spellEnd"/>
      <w:r w:rsidRPr="0029618A">
        <w:rPr>
          <w:rFonts w:eastAsia="Times New Roman"/>
          <w:sz w:val="24"/>
          <w:szCs w:val="24"/>
          <w:highlight w:val="white"/>
        </w:rPr>
        <w:t xml:space="preserve">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r w:rsidRPr="0029618A">
        <w:rPr>
          <w:noProof/>
        </w:rPr>
        <w:drawing>
          <wp:anchor distT="0" distB="8890" distL="215900" distR="215900" simplePos="0" relativeHeight="251668480" behindDoc="0" locked="0" layoutInCell="1" allowOverlap="1" wp14:anchorId="2D43F433" wp14:editId="22FC1628">
            <wp:simplePos x="0" y="0"/>
            <wp:positionH relativeFrom="column">
              <wp:posOffset>5292725</wp:posOffset>
            </wp:positionH>
            <wp:positionV relativeFrom="paragraph">
              <wp:posOffset>85725</wp:posOffset>
            </wp:positionV>
            <wp:extent cx="349250" cy="1614805"/>
            <wp:effectExtent l="0" t="0" r="0" b="0"/>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84" cstate="print"/>
                    <a:srcRect/>
                    <a:stretch>
                      <a:fillRect/>
                    </a:stretch>
                  </pic:blipFill>
                  <pic:spPr>
                    <a:xfrm>
                      <a:off x="0" y="0"/>
                      <a:ext cx="349250" cy="1614805"/>
                    </a:xfrm>
                    <a:prstGeom prst="rect">
                      <a:avLst/>
                    </a:prstGeom>
                    <a:ln/>
                  </pic:spPr>
                </pic:pic>
              </a:graphicData>
            </a:graphic>
          </wp:anchor>
        </w:drawing>
      </w:r>
    </w:p>
    <w:p w14:paraId="070A9F63" w14:textId="3633800F"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Свойства очереди сильно зависят от соотношения </w:t>
      </w:r>
      <m:oMath>
        <m:r>
          <w:rPr>
            <w:rFonts w:ascii="Cambria Math" w:hAnsi="Cambria Math"/>
          </w:rPr>
          <m:t>λ</m:t>
        </m:r>
      </m:oMath>
      <w:r w:rsidRPr="0029618A">
        <w:rPr>
          <w:rFonts w:eastAsia="Times New Roman"/>
          <w:sz w:val="24"/>
          <w:szCs w:val="24"/>
        </w:rPr>
        <w:t xml:space="preserve"> </w:t>
      </w:r>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xml:space="preserve">. Если </w:t>
      </w:r>
      <m:oMath>
        <m:r>
          <w:rPr>
            <w:rFonts w:ascii="Cambria Math" w:hAnsi="Cambria Math"/>
          </w:rPr>
          <m:t>λ</m:t>
        </m:r>
        <m:r>
          <w:rPr>
            <w:rFonts w:ascii="Cambria Math" w:eastAsia="Cambria Math" w:hAnsi="Cambria Math"/>
            <w:sz w:val="24"/>
            <w:szCs w:val="24"/>
          </w:rPr>
          <m:t>&gt;μ</m:t>
        </m:r>
      </m:oMath>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w:t>
      </w:r>
      <w:r w:rsidRPr="0029618A">
        <w:rPr>
          <w:rFonts w:eastAsia="Times New Roman"/>
          <w:sz w:val="24"/>
          <w:szCs w:val="24"/>
          <w:highlight w:val="white"/>
        </w:rPr>
        <w:lastRenderedPageBreak/>
        <w:t xml:space="preserve">клиентов, накапливая их внутри себя. Для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highlight w:val="white"/>
        </w:rPr>
        <w:t xml:space="preserve"> 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w:t>
      </w:r>
      <w:commentRangeStart w:id="1551"/>
      <w:r w:rsidRPr="0029618A">
        <w:rPr>
          <w:rFonts w:eastAsia="Times New Roman"/>
          <w:sz w:val="24"/>
          <w:szCs w:val="24"/>
          <w:highlight w:val="white"/>
        </w:rPr>
        <w:t>Она может расти или уменьшаться</w:t>
      </w:r>
      <w:del w:id="1552" w:author="Пользователь" w:date="2019-11-13T14:22:00Z">
        <w:r w:rsidRPr="0029618A" w:rsidDel="009E2765">
          <w:rPr>
            <w:rFonts w:eastAsia="Times New Roman"/>
            <w:sz w:val="24"/>
            <w:szCs w:val="24"/>
            <w:highlight w:val="white"/>
          </w:rPr>
          <w:delText>,</w:delText>
        </w:r>
      </w:del>
      <w:r w:rsidRPr="0029618A">
        <w:rPr>
          <w:rFonts w:eastAsia="Times New Roman"/>
          <w:sz w:val="24"/>
          <w:szCs w:val="24"/>
          <w:highlight w:val="white"/>
        </w:rPr>
        <w:t xml:space="preserve"> </w:t>
      </w:r>
      <w:r w:rsidR="00F23123">
        <w:rPr>
          <w:rFonts w:eastAsia="Times New Roman"/>
          <w:sz w:val="24"/>
          <w:szCs w:val="24"/>
          <w:highlight w:val="white"/>
        </w:rPr>
        <w:t>по мере того</w:t>
      </w:r>
      <w:ins w:id="1553" w:author="Пользователь" w:date="2019-11-13T14:22:00Z">
        <w:r w:rsidR="009E2765">
          <w:rPr>
            <w:rFonts w:eastAsia="Times New Roman"/>
            <w:sz w:val="24"/>
            <w:szCs w:val="24"/>
            <w:highlight w:val="white"/>
          </w:rPr>
          <w:t>,</w:t>
        </w:r>
      </w:ins>
      <w:r w:rsidR="00F23123">
        <w:rPr>
          <w:rFonts w:eastAsia="Times New Roman"/>
          <w:sz w:val="24"/>
          <w:szCs w:val="24"/>
          <w:highlight w:val="white"/>
        </w:rPr>
        <w:t xml:space="preserve"> как клиенты добавляются и выходят из неё, </w:t>
      </w:r>
      <w:r w:rsidRPr="0029618A">
        <w:rPr>
          <w:rFonts w:eastAsia="Times New Roman"/>
          <w:sz w:val="24"/>
          <w:szCs w:val="24"/>
          <w:highlight w:val="white"/>
        </w:rPr>
        <w:t xml:space="preserve">но клиенты в ней не </w:t>
      </w:r>
      <w:ins w:id="1554" w:author="Пользователь" w:date="2019-11-13T14:21:00Z">
        <w:r w:rsidR="009E2765">
          <w:rPr>
            <w:rFonts w:eastAsia="Times New Roman"/>
            <w:sz w:val="24"/>
            <w:szCs w:val="24"/>
            <w:highlight w:val="white"/>
          </w:rPr>
          <w:t>нак</w:t>
        </w:r>
      </w:ins>
      <w:ins w:id="1555" w:author="Пользователь" w:date="2019-11-13T14:22:00Z">
        <w:r w:rsidR="009E2765">
          <w:rPr>
            <w:rFonts w:eastAsia="Times New Roman"/>
            <w:sz w:val="24"/>
            <w:szCs w:val="24"/>
            <w:highlight w:val="white"/>
          </w:rPr>
          <w:t>апливаются неограниченно</w:t>
        </w:r>
      </w:ins>
      <w:del w:id="1556" w:author="Пользователь" w:date="2019-11-13T14:22:00Z">
        <w:r w:rsidRPr="0029618A" w:rsidDel="009E2765">
          <w:rPr>
            <w:rFonts w:eastAsia="Times New Roman"/>
            <w:sz w:val="24"/>
            <w:szCs w:val="24"/>
            <w:highlight w:val="white"/>
          </w:rPr>
          <w:delText>исчезают и не появляются</w:delText>
        </w:r>
        <w:commentRangeEnd w:id="1551"/>
        <w:r w:rsidR="00F23123" w:rsidDel="009E2765">
          <w:rPr>
            <w:rFonts w:eastAsia="Times New Roman"/>
            <w:sz w:val="24"/>
            <w:szCs w:val="24"/>
          </w:rPr>
          <w:delText xml:space="preserve"> каким-либо иным способом</w:delText>
        </w:r>
      </w:del>
      <w:r w:rsidR="007031AD">
        <w:rPr>
          <w:rStyle w:val="af"/>
        </w:rPr>
        <w:commentReference w:id="1551"/>
      </w:r>
      <w:del w:id="1557" w:author="Пользователь" w:date="2019-11-13T14:22:00Z">
        <w:r w:rsidRPr="0029618A" w:rsidDel="009E2765">
          <w:rPr>
            <w:rFonts w:eastAsia="Times New Roman"/>
            <w:sz w:val="24"/>
            <w:szCs w:val="24"/>
            <w:highlight w:val="white"/>
          </w:rPr>
          <w:delText xml:space="preserve">,  </w:delText>
        </w:r>
        <w:r w:rsidR="00F23123" w:rsidDel="009E2765">
          <w:rPr>
            <w:rFonts w:eastAsia="Times New Roman"/>
            <w:sz w:val="24"/>
            <w:szCs w:val="24"/>
            <w:highlight w:val="white"/>
          </w:rPr>
          <w:delText xml:space="preserve">это </w:delText>
        </w:r>
        <w:r w:rsidRPr="0029618A" w:rsidDel="009E2765">
          <w:rPr>
            <w:rFonts w:eastAsia="Times New Roman"/>
            <w:sz w:val="24"/>
            <w:szCs w:val="24"/>
            <w:highlight w:val="white"/>
          </w:rPr>
          <w:delText>значит,</w:delText>
        </w:r>
        <w:r w:rsidR="00F23123" w:rsidDel="009E2765">
          <w:rPr>
            <w:rFonts w:eastAsia="Times New Roman"/>
            <w:sz w:val="24"/>
            <w:szCs w:val="24"/>
            <w:highlight w:val="white"/>
          </w:rPr>
          <w:delText xml:space="preserve"> что</w:delText>
        </w:r>
      </w:del>
      <w:ins w:id="1558" w:author="Пользователь" w:date="2019-11-13T14:22:00Z">
        <w:r w:rsidR="009E2765">
          <w:rPr>
            <w:rFonts w:eastAsia="Times New Roman"/>
            <w:sz w:val="24"/>
            <w:szCs w:val="24"/>
            <w:highlight w:val="white"/>
          </w:rPr>
          <w:t>:</w:t>
        </w:r>
      </w:ins>
      <w:r w:rsidRPr="0029618A">
        <w:rPr>
          <w:rFonts w:eastAsia="Times New Roman"/>
          <w:sz w:val="24"/>
          <w:szCs w:val="24"/>
          <w:highlight w:val="white"/>
        </w:rPr>
        <w:t xml:space="preserve"> сколько их вошло в зону ожидания, столько же и выйдет</w:t>
      </w:r>
      <w:commentRangeStart w:id="1559"/>
      <w:r w:rsidRPr="0029618A">
        <w:rPr>
          <w:rFonts w:eastAsia="Times New Roman"/>
          <w:sz w:val="24"/>
          <w:szCs w:val="24"/>
          <w:highlight w:val="white"/>
        </w:rPr>
        <w:t>.</w:t>
      </w:r>
      <w:commentRangeEnd w:id="1559"/>
      <w:r w:rsidR="00F23123">
        <w:rPr>
          <w:rStyle w:val="af"/>
        </w:rPr>
        <w:commentReference w:id="1559"/>
      </w:r>
      <w:r w:rsidRPr="0029618A">
        <w:rPr>
          <w:rFonts w:eastAsia="Times New Roman"/>
          <w:sz w:val="24"/>
          <w:szCs w:val="24"/>
          <w:highlight w:val="white"/>
        </w:rPr>
        <w:t xml:space="preserve"> </w:t>
      </w:r>
      <w:r w:rsidR="00475D0A">
        <w:rPr>
          <w:rFonts w:eastAsia="Times New Roman"/>
          <w:sz w:val="24"/>
          <w:szCs w:val="24"/>
          <w:highlight w:val="white"/>
        </w:rPr>
        <w:t>Иными словами</w:t>
      </w:r>
      <w:r w:rsidRPr="0029618A">
        <w:rPr>
          <w:rFonts w:eastAsia="Times New Roman"/>
          <w:sz w:val="24"/>
          <w:szCs w:val="24"/>
          <w:highlight w:val="white"/>
        </w:rPr>
        <w:t xml:space="preserve">,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sidR="003863E0">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sidR="003863E0">
        <w:rPr>
          <w:rFonts w:eastAsia="Times New Roman"/>
          <w:sz w:val="24"/>
          <w:szCs w:val="24"/>
          <w:highlight w:val="white"/>
        </w:rPr>
        <w:t xml:space="preserve"> </w:t>
      </w:r>
      <m:oMath>
        <m:r>
          <w:rPr>
            <w:rFonts w:ascii="Cambria Math" w:hAnsi="Cambria Math"/>
          </w:rPr>
          <m:t>λ≈μ</m:t>
        </m:r>
      </m:oMath>
      <w:r w:rsidRPr="0029618A">
        <w:rPr>
          <w:rFonts w:eastAsia="Times New Roman"/>
          <w:sz w:val="24"/>
          <w:szCs w:val="24"/>
        </w:rPr>
        <w:t xml:space="preserve"> рассматривается отдельно</w:t>
      </w:r>
      <w:r w:rsidR="007031AD">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sidR="004336EF">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sidR="004336EF">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D914A09" w14:textId="50BAD537" w:rsidR="008E2D65" w:rsidRPr="00BB52AF" w:rsidRDefault="00662FA5">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 xml:space="preserve">Далее мы будем рассматривать только устойчивые очереди. От характера распределений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зависит динамика очереди и её характеристики, такие как распределение для её длины, времени ожидания клиентом и времени занятости оператора. Для очередей создана </w:t>
      </w:r>
      <w:r w:rsidR="00673B72">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del w:id="1560" w:author="Пользователь" w:date="2019-11-13T14:23:00Z">
        <w:r w:rsidRPr="00351704" w:rsidDel="009E2765">
          <w:rPr>
            <w:rFonts w:eastAsia="Times New Roman"/>
            <w:i/>
            <w:strike/>
            <w:color w:val="205968"/>
            <w:sz w:val="24"/>
            <w:szCs w:val="24"/>
            <w:highlight w:val="white"/>
          </w:rPr>
          <w:delText>формулой Кэндэлла</w:delText>
        </w:r>
        <w:r w:rsidR="004336EF" w:rsidDel="009E2765">
          <w:rPr>
            <w:rFonts w:eastAsia="Times New Roman"/>
            <w:sz w:val="24"/>
            <w:szCs w:val="24"/>
          </w:rPr>
          <w:delText xml:space="preserve"> </w:delText>
        </w:r>
      </w:del>
      <w:r w:rsidR="004336EF">
        <w:rPr>
          <w:rFonts w:eastAsia="Times New Roman"/>
          <w:sz w:val="24"/>
          <w:szCs w:val="24"/>
        </w:rPr>
        <w:t xml:space="preserve">нотацией </w:t>
      </w:r>
      <w:proofErr w:type="spellStart"/>
      <w:r w:rsidR="004336EF">
        <w:rPr>
          <w:rFonts w:eastAsia="Times New Roman"/>
          <w:sz w:val="24"/>
          <w:szCs w:val="24"/>
        </w:rPr>
        <w:t>Кендалла</w:t>
      </w:r>
      <w:proofErr w:type="spellEnd"/>
      <w:r w:rsidR="004336EF">
        <w:rPr>
          <w:rFonts w:eastAsia="Times New Roman"/>
          <w:sz w:val="24"/>
          <w:szCs w:val="24"/>
        </w:rPr>
        <w:t>.</w:t>
      </w:r>
      <w:r w:rsidRPr="0029618A">
        <w:rPr>
          <w:rFonts w:eastAsia="Times New Roman"/>
          <w:sz w:val="24"/>
          <w:szCs w:val="24"/>
        </w:rPr>
        <w:t xml:space="preserve"> Н</w:t>
      </w:r>
      <w:r w:rsidRPr="0029618A">
        <w:rPr>
          <w:rFonts w:eastAsia="Times New Roman"/>
          <w:sz w:val="24"/>
          <w:szCs w:val="24"/>
          <w:highlight w:val="white"/>
        </w:rPr>
        <w:t xml:space="preserve">апример, простая очередь, в которую люди подходят равномерно и равномерно же уходят, как, например, в аэропорту при посадке на рейс, обозначается D/D/1 (D здесь обозначает </w:t>
      </w:r>
      <w:r w:rsidR="00351704">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sidR="00351704">
        <w:rPr>
          <w:rFonts w:eastAsia="Times New Roman"/>
          <w:sz w:val="24"/>
          <w:szCs w:val="24"/>
          <w:highlight w:val="white"/>
        </w:rPr>
        <w:t>му</w:t>
      </w:r>
      <w:r w:rsidRPr="0029618A">
        <w:rPr>
          <w:rFonts w:eastAsia="Times New Roman"/>
          <w:sz w:val="24"/>
          <w:szCs w:val="24"/>
          <w:highlight w:val="white"/>
        </w:rPr>
        <w:t xml:space="preserve"> </w:t>
      </w:r>
      <w:commentRangeStart w:id="1561"/>
      <w:r w:rsidRPr="0029618A">
        <w:rPr>
          <w:rFonts w:eastAsia="Times New Roman"/>
          <w:sz w:val="24"/>
          <w:szCs w:val="24"/>
          <w:highlight w:val="white"/>
        </w:rPr>
        <w:t>распределени</w:t>
      </w:r>
      <w:r w:rsidR="00351704">
        <w:rPr>
          <w:rFonts w:eastAsia="Times New Roman"/>
          <w:sz w:val="24"/>
          <w:szCs w:val="24"/>
          <w:highlight w:val="white"/>
        </w:rPr>
        <w:t>ю</w:t>
      </w:r>
      <w:commentRangeEnd w:id="1561"/>
      <w:r w:rsidR="006A759A">
        <w:rPr>
          <w:rStyle w:val="af"/>
        </w:rPr>
        <w:commentReference w:id="1561"/>
      </w:r>
      <w:r w:rsidRPr="0029618A">
        <w:rPr>
          <w:rFonts w:eastAsia="Times New Roman"/>
          <w:sz w:val="24"/>
          <w:szCs w:val="24"/>
          <w:highlight w:val="white"/>
        </w:rPr>
        <w:t>, а единица – одного оператора). Въезд и</w:t>
      </w:r>
      <w:r w:rsidR="003863E0">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ins w:id="1562" w:author="Пользователь" w:date="2019-11-13T14:26:00Z">
        <w:r w:rsidR="00E61F73">
          <w:rPr>
            <w:rFonts w:eastAsia="Times New Roman"/>
            <w:sz w:val="24"/>
            <w:szCs w:val="24"/>
            <w:highlight w:val="white"/>
          </w:rPr>
          <w:t xml:space="preserve"> </w:t>
        </w:r>
      </w:ins>
      <w:ins w:id="1563" w:author="Пользователь" w:date="2019-11-13T14:27:00Z">
        <w:r w:rsidR="00E61F73">
          <w:rPr>
            <w:rFonts w:eastAsia="Times New Roman"/>
            <w:sz w:val="24"/>
            <w:szCs w:val="24"/>
            <w:highlight w:val="white"/>
          </w:rPr>
          <w:t>Собственные обозначения есть и д</w:t>
        </w:r>
      </w:ins>
      <w:ins w:id="1564" w:author="Пользователь" w:date="2019-11-13T14:26:00Z">
        <w:r w:rsidR="00E61F73">
          <w:rPr>
            <w:rFonts w:eastAsia="Times New Roman"/>
            <w:sz w:val="24"/>
            <w:szCs w:val="24"/>
            <w:highlight w:val="white"/>
          </w:rPr>
          <w:t>ля других видов распределений</w:t>
        </w:r>
      </w:ins>
      <w:ins w:id="1565" w:author="Пользователь" w:date="2019-11-13T14:27:00Z">
        <w:r w:rsidR="00E61F73">
          <w:rPr>
            <w:rFonts w:eastAsia="Times New Roman"/>
            <w:sz w:val="24"/>
            <w:szCs w:val="24"/>
            <w:highlight w:val="white"/>
          </w:rPr>
          <w:t xml:space="preserve">. Если же мы вообще ничего не </w:t>
        </w:r>
      </w:ins>
      <w:ins w:id="1566" w:author="Пользователь" w:date="2019-11-13T14:28:00Z">
        <w:r w:rsidR="00E61F73">
          <w:rPr>
            <w:rFonts w:eastAsia="Times New Roman"/>
            <w:sz w:val="24"/>
            <w:szCs w:val="24"/>
            <w:highlight w:val="white"/>
          </w:rPr>
          <w:t>знаем</w:t>
        </w:r>
      </w:ins>
      <w:ins w:id="1567" w:author="Пользователь" w:date="2019-11-13T14:27:00Z">
        <w:r w:rsidR="00E61F73">
          <w:rPr>
            <w:rFonts w:eastAsia="Times New Roman"/>
            <w:sz w:val="24"/>
            <w:szCs w:val="24"/>
            <w:highlight w:val="white"/>
          </w:rPr>
          <w:t xml:space="preserve"> о распределении</w:t>
        </w:r>
      </w:ins>
      <w:ins w:id="1568" w:author="Пользователь" w:date="2019-11-13T14:28:00Z">
        <w:r w:rsidR="00E61F73">
          <w:rPr>
            <w:rFonts w:eastAsia="Times New Roman"/>
            <w:sz w:val="24"/>
            <w:szCs w:val="24"/>
            <w:highlight w:val="white"/>
          </w:rPr>
          <w:t xml:space="preserve"> появления клиентов</w:t>
        </w:r>
      </w:ins>
      <w:ins w:id="1569" w:author="Пользователь" w:date="2019-11-13T14:29:00Z">
        <w:r w:rsidR="00E61F73">
          <w:rPr>
            <w:rFonts w:eastAsia="Times New Roman"/>
            <w:sz w:val="24"/>
            <w:szCs w:val="24"/>
            <w:highlight w:val="white"/>
          </w:rPr>
          <w:t xml:space="preserve"> или методах их обслуживания</w:t>
        </w:r>
      </w:ins>
      <w:ins w:id="1570" w:author="Пользователь" w:date="2019-11-13T14:27:00Z">
        <w:r w:rsidR="00E61F73">
          <w:rPr>
            <w:rFonts w:eastAsia="Times New Roman"/>
            <w:sz w:val="24"/>
            <w:szCs w:val="24"/>
            <w:highlight w:val="white"/>
          </w:rPr>
          <w:t xml:space="preserve">, то обозначаем </w:t>
        </w:r>
      </w:ins>
      <w:ins w:id="1571" w:author="Пользователь" w:date="2019-11-13T14:28:00Z">
        <w:r w:rsidR="00E61F73">
          <w:rPr>
            <w:rFonts w:eastAsia="Times New Roman"/>
            <w:sz w:val="24"/>
            <w:szCs w:val="24"/>
            <w:highlight w:val="white"/>
          </w:rPr>
          <w:t>такой произвольный процесс</w:t>
        </w:r>
      </w:ins>
      <w:ins w:id="1572" w:author="Пользователь" w:date="2019-11-13T14:27:00Z">
        <w:r w:rsidR="00E61F73">
          <w:rPr>
            <w:rFonts w:eastAsia="Times New Roman"/>
            <w:sz w:val="24"/>
            <w:szCs w:val="24"/>
            <w:highlight w:val="white"/>
          </w:rPr>
          <w:t xml:space="preserve"> буквой </w:t>
        </w:r>
        <w:r w:rsidR="00E61F73">
          <w:rPr>
            <w:rFonts w:eastAsia="Times New Roman"/>
            <w:sz w:val="24"/>
            <w:szCs w:val="24"/>
            <w:highlight w:val="white"/>
            <w:lang w:val="en-US"/>
          </w:rPr>
          <w:t>G</w:t>
        </w:r>
        <w:r w:rsidR="00E61F73" w:rsidRPr="00E61F73">
          <w:rPr>
            <w:rFonts w:eastAsia="Times New Roman"/>
            <w:sz w:val="24"/>
            <w:szCs w:val="24"/>
            <w:highlight w:val="white"/>
            <w:rPrChange w:id="1573" w:author="Пользователь" w:date="2019-11-13T14:27:00Z">
              <w:rPr>
                <w:rFonts w:eastAsia="Times New Roman"/>
                <w:sz w:val="24"/>
                <w:szCs w:val="24"/>
                <w:highlight w:val="white"/>
                <w:lang w:val="en-US"/>
              </w:rPr>
            </w:rPrChange>
          </w:rPr>
          <w:t xml:space="preserve"> </w:t>
        </w:r>
        <w:r w:rsidR="00E61F73">
          <w:rPr>
            <w:rFonts w:eastAsia="Times New Roman"/>
            <w:sz w:val="24"/>
            <w:szCs w:val="24"/>
            <w:highlight w:val="white"/>
          </w:rPr>
          <w:t xml:space="preserve">(от </w:t>
        </w:r>
      </w:ins>
      <w:ins w:id="1574" w:author="Пользователь" w:date="2019-11-13T14:29:00Z">
        <w:r w:rsidR="00E61F73">
          <w:rPr>
            <w:rFonts w:eastAsia="Times New Roman"/>
            <w:sz w:val="24"/>
            <w:szCs w:val="24"/>
            <w:highlight w:val="white"/>
          </w:rPr>
          <w:t xml:space="preserve">слова </w:t>
        </w:r>
      </w:ins>
      <w:ins w:id="1575" w:author="Пользователь" w:date="2019-11-13T14:27:00Z">
        <w:r w:rsidR="00E61F73">
          <w:rPr>
            <w:rFonts w:eastAsia="Times New Roman"/>
            <w:sz w:val="24"/>
            <w:szCs w:val="24"/>
            <w:highlight w:val="white"/>
            <w:lang w:val="en-US"/>
          </w:rPr>
          <w:t>general</w:t>
        </w:r>
        <w:r w:rsidR="00E61F73" w:rsidRPr="00E61F73">
          <w:rPr>
            <w:rFonts w:eastAsia="Times New Roman"/>
            <w:sz w:val="24"/>
            <w:szCs w:val="24"/>
            <w:highlight w:val="white"/>
            <w:rPrChange w:id="1576" w:author="Пользователь" w:date="2019-11-13T14:27:00Z">
              <w:rPr>
                <w:rFonts w:eastAsia="Times New Roman"/>
                <w:sz w:val="24"/>
                <w:szCs w:val="24"/>
                <w:highlight w:val="white"/>
                <w:lang w:val="en-US"/>
              </w:rPr>
            </w:rPrChange>
          </w:rPr>
          <w:t xml:space="preserve"> </w:t>
        </w:r>
      </w:ins>
      <w:ins w:id="1577" w:author="Пользователь" w:date="2019-11-13T14:28:00Z">
        <w:r w:rsidR="00E61F73">
          <w:rPr>
            <w:rFonts w:eastAsia="Times New Roman"/>
            <w:sz w:val="24"/>
            <w:szCs w:val="24"/>
            <w:highlight w:val="white"/>
          </w:rPr>
          <w:t>–</w:t>
        </w:r>
      </w:ins>
      <w:ins w:id="1578" w:author="Пользователь" w:date="2019-11-13T14:27:00Z">
        <w:r w:rsidR="00E61F73">
          <w:rPr>
            <w:rFonts w:eastAsia="Times New Roman"/>
            <w:sz w:val="24"/>
            <w:szCs w:val="24"/>
            <w:highlight w:val="white"/>
          </w:rPr>
          <w:t xml:space="preserve"> общий)</w:t>
        </w:r>
      </w:ins>
      <w:ins w:id="1579" w:author="Пользователь" w:date="2019-11-13T14:28:00Z">
        <w:r w:rsidR="00E61F73">
          <w:rPr>
            <w:rFonts w:eastAsia="Times New Roman"/>
            <w:sz w:val="24"/>
            <w:szCs w:val="24"/>
            <w:highlight w:val="white"/>
          </w:rPr>
          <w:t xml:space="preserve">. </w:t>
        </w:r>
      </w:ins>
      <w:ins w:id="1580" w:author="Пользователь" w:date="2019-11-13T14:26:00Z">
        <w:r w:rsidR="00E61F73">
          <w:rPr>
            <w:rFonts w:eastAsia="Times New Roman"/>
            <w:sz w:val="24"/>
            <w:szCs w:val="24"/>
            <w:highlight w:val="white"/>
          </w:rPr>
          <w:t xml:space="preserve"> </w:t>
        </w:r>
      </w:ins>
      <w:del w:id="1581" w:author="Пользователь" w:date="2019-11-13T14:29:00Z">
        <w:r w:rsidRPr="0029618A" w:rsidDel="00E61F73">
          <w:rPr>
            <w:rFonts w:eastAsia="Times New Roman"/>
            <w:sz w:val="24"/>
            <w:szCs w:val="24"/>
            <w:highlight w:val="white"/>
          </w:rPr>
          <w:delText xml:space="preserve"> </w:delText>
        </w:r>
        <w:r w:rsidRPr="00BB52AF" w:rsidDel="00E61F73">
          <w:rPr>
            <w:rFonts w:eastAsia="Times New Roman"/>
            <w:color w:val="FF0000"/>
            <w:sz w:val="24"/>
            <w:szCs w:val="24"/>
            <w:highlight w:val="white"/>
          </w:rPr>
          <w:delText xml:space="preserve">Если же на входе или выходе процесс перестаёт быть </w:delText>
        </w:r>
        <w:r w:rsidR="00510B8A" w:rsidDel="00E61F73">
          <w:rPr>
            <w:rFonts w:eastAsia="Times New Roman"/>
            <w:color w:val="FF0000"/>
            <w:sz w:val="24"/>
            <w:szCs w:val="24"/>
            <w:highlight w:val="white"/>
          </w:rPr>
          <w:delText>пуассоновским</w:delText>
        </w:r>
        <w:r w:rsidRPr="00BB52AF" w:rsidDel="00E61F73">
          <w:rPr>
            <w:rFonts w:eastAsia="Times New Roman"/>
            <w:color w:val="FF0000"/>
            <w:sz w:val="24"/>
            <w:szCs w:val="24"/>
            <w:highlight w:val="white"/>
          </w:rPr>
          <w:delText>, он обозначается буквой G (</w:delText>
        </w:r>
        <w:commentRangeStart w:id="1582"/>
        <w:r w:rsidRPr="00BB52AF" w:rsidDel="00E61F73">
          <w:rPr>
            <w:rFonts w:eastAsia="Times New Roman"/>
            <w:color w:val="FF0000"/>
            <w:sz w:val="24"/>
            <w:szCs w:val="24"/>
            <w:highlight w:val="white"/>
          </w:rPr>
          <w:delText>general</w:delText>
        </w:r>
        <w:commentRangeEnd w:id="1582"/>
        <w:r w:rsidR="004336EF" w:rsidRPr="00BB52AF" w:rsidDel="00E61F73">
          <w:rPr>
            <w:rStyle w:val="af"/>
            <w:color w:val="FF0000"/>
          </w:rPr>
          <w:commentReference w:id="1582"/>
        </w:r>
        <w:r w:rsidR="00510B8A" w:rsidDel="00E61F73">
          <w:rPr>
            <w:rFonts w:eastAsia="Times New Roman"/>
            <w:color w:val="FF0000"/>
            <w:sz w:val="24"/>
            <w:szCs w:val="24"/>
            <w:highlight w:val="white"/>
          </w:rPr>
          <w:delText xml:space="preserve"> </w:delText>
        </w:r>
        <w:r w:rsidR="00510B8A" w:rsidDel="00E61F73">
          <w:rPr>
            <w:rFonts w:eastAsia="Times New Roman"/>
            <w:color w:val="FF0000"/>
            <w:sz w:val="24"/>
            <w:szCs w:val="24"/>
            <w:highlight w:val="white"/>
            <w:lang w:val="en-US"/>
          </w:rPr>
          <w:delText>distribution</w:delText>
        </w:r>
        <w:r w:rsidRPr="00BB52AF" w:rsidDel="00E61F73">
          <w:rPr>
            <w:rFonts w:eastAsia="Times New Roman"/>
            <w:color w:val="FF0000"/>
            <w:sz w:val="24"/>
            <w:szCs w:val="24"/>
            <w:highlight w:val="white"/>
          </w:rPr>
          <w:delText>)</w:delText>
        </w:r>
        <w:r w:rsidR="00351704" w:rsidDel="00E61F73">
          <w:rPr>
            <w:rFonts w:eastAsia="Times New Roman"/>
            <w:color w:val="FF0000"/>
            <w:sz w:val="24"/>
            <w:szCs w:val="24"/>
            <w:highlight w:val="white"/>
          </w:rPr>
          <w:delText xml:space="preserve"> </w:delText>
        </w:r>
        <w:r w:rsidR="00FF3A76" w:rsidDel="00E61F73">
          <w:rPr>
            <w:rFonts w:eastAsia="Times New Roman"/>
            <w:color w:val="FF0000"/>
            <w:sz w:val="24"/>
            <w:szCs w:val="24"/>
            <w:highlight w:val="white"/>
          </w:rPr>
          <w:delText xml:space="preserve">он </w:delText>
        </w:r>
        <w:r w:rsidR="00351704" w:rsidDel="00E61F73">
          <w:rPr>
            <w:rFonts w:eastAsia="Times New Roman"/>
            <w:color w:val="FF0000"/>
            <w:sz w:val="24"/>
            <w:szCs w:val="24"/>
            <w:highlight w:val="white"/>
          </w:rPr>
          <w:delText>говор</w:delText>
        </w:r>
        <w:r w:rsidR="00FF3A76" w:rsidDel="00E61F73">
          <w:rPr>
            <w:rFonts w:eastAsia="Times New Roman"/>
            <w:color w:val="FF0000"/>
            <w:sz w:val="24"/>
            <w:szCs w:val="24"/>
            <w:highlight w:val="white"/>
          </w:rPr>
          <w:delText>ит</w:delText>
        </w:r>
        <w:r w:rsidR="00351704" w:rsidDel="00E61F73">
          <w:rPr>
            <w:rFonts w:eastAsia="Times New Roman"/>
            <w:color w:val="FF0000"/>
            <w:sz w:val="24"/>
            <w:szCs w:val="24"/>
            <w:highlight w:val="white"/>
          </w:rPr>
          <w:delText xml:space="preserve"> о произвольном распределении интервалов между</w:delText>
        </w:r>
        <w:r w:rsidR="00FF3A76" w:rsidDel="00E61F73">
          <w:rPr>
            <w:rFonts w:eastAsia="Times New Roman"/>
            <w:color w:val="FF0000"/>
            <w:sz w:val="24"/>
            <w:szCs w:val="24"/>
            <w:highlight w:val="white"/>
          </w:rPr>
          <w:delText xml:space="preserve"> появлением новых клиентов, или освобождением уже стоящих в очереди.</w:delText>
        </w:r>
        <w:r w:rsidR="00351704" w:rsidDel="00E61F73">
          <w:rPr>
            <w:rFonts w:eastAsia="Times New Roman"/>
            <w:color w:val="FF0000"/>
            <w:sz w:val="24"/>
            <w:szCs w:val="24"/>
            <w:highlight w:val="white"/>
          </w:rPr>
          <w:delText xml:space="preserve"> </w:delText>
        </w:r>
        <w:r w:rsidRPr="00BB52AF" w:rsidDel="00E61F73">
          <w:rPr>
            <w:rFonts w:eastAsia="Times New Roman"/>
            <w:color w:val="FF0000"/>
            <w:sz w:val="24"/>
            <w:szCs w:val="24"/>
            <w:highlight w:val="white"/>
          </w:rPr>
          <w:delText>.</w:delText>
        </w:r>
      </w:del>
    </w:p>
    <w:p w14:paraId="09D204E1" w14:textId="22E72A2B"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sidR="006A759A">
        <w:rPr>
          <w:rFonts w:eastAsia="Times New Roman"/>
          <w:sz w:val="24"/>
          <w:szCs w:val="24"/>
          <w:highlight w:val="white"/>
        </w:rPr>
        <w:t>,</w:t>
      </w:r>
      <w:r w:rsidRPr="0029618A">
        <w:rPr>
          <w:rFonts w:eastAsia="Times New Roman"/>
          <w:sz w:val="24"/>
          <w:szCs w:val="24"/>
          <w:highlight w:val="white"/>
        </w:rPr>
        <w:t xml:space="preserve"> на примере очереди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 чел./ча</m:t>
        </m:r>
        <m:r>
          <m:rPr>
            <m:sty m:val="p"/>
          </m:rPr>
          <w:rPr>
            <w:rStyle w:val="af"/>
          </w:rPr>
          <w:commentReference w:id="1583"/>
        </m:r>
        <m:r>
          <w:rPr>
            <w:rFonts w:ascii="Cambria Math" w:eastAsia="Cambria Math" w:hAnsi="Cambria Math"/>
            <w:sz w:val="24"/>
            <w:szCs w:val="24"/>
          </w:rPr>
          <m:t>с</m:t>
        </m:r>
      </m:oMath>
      <w:r w:rsidRPr="0029618A">
        <w:rPr>
          <w:rFonts w:eastAsia="Times New Roman"/>
          <w:sz w:val="24"/>
          <w:szCs w:val="24"/>
          <w:highlight w:val="white"/>
        </w:rPr>
        <w:t xml:space="preserve">. В среднем новые клиенты будут поступать в неё с интервалом в </w:t>
      </w:r>
      <m:oMath>
        <m:r>
          <w:rPr>
            <w:rFonts w:ascii="Cambria Math" w:eastAsia="Cambria Math" w:hAnsi="Cambria Math"/>
            <w:sz w:val="24"/>
            <w:szCs w:val="24"/>
          </w:rPr>
          <m:t>2</m:t>
        </m:r>
      </m:oMath>
      <w:r w:rsidRPr="0029618A">
        <w:rPr>
          <w:rFonts w:eastAsia="Times New Roman"/>
          <w:sz w:val="24"/>
          <w:szCs w:val="24"/>
          <w:highlight w:val="white"/>
        </w:rPr>
        <w:t xml:space="preserve"> мин, а обрабатываться оператором </w:t>
      </w:r>
      <w:r w:rsidR="00673B72">
        <w:rPr>
          <w:rFonts w:eastAsia="Times New Roman"/>
          <w:sz w:val="24"/>
          <w:szCs w:val="24"/>
          <w:highlight w:val="white"/>
        </w:rPr>
        <w:t xml:space="preserve">примерно </w:t>
      </w:r>
      <w:r w:rsidRPr="0029618A">
        <w:rPr>
          <w:rFonts w:eastAsia="Times New Roman"/>
          <w:sz w:val="24"/>
          <w:szCs w:val="24"/>
          <w:highlight w:val="white"/>
        </w:rPr>
        <w:t xml:space="preserve">за </w:t>
      </w:r>
      <m:oMath>
        <m:r>
          <w:rPr>
            <w:rFonts w:ascii="Cambria Math" w:eastAsia="Cambria Math" w:hAnsi="Cambria Math"/>
            <w:sz w:val="24"/>
            <w:szCs w:val="24"/>
          </w:rPr>
          <m:t>1</m:t>
        </m:r>
      </m:oMath>
      <w:r w:rsidRPr="0029618A">
        <w:rPr>
          <w:rFonts w:eastAsia="Times New Roman"/>
          <w:sz w:val="24"/>
          <w:szCs w:val="24"/>
          <w:highlight w:val="white"/>
        </w:rPr>
        <w:t xml:space="preserve"> минуту </w:t>
      </w:r>
      <m:oMath>
        <m:r>
          <w:rPr>
            <w:rFonts w:ascii="Cambria Math" w:eastAsia="Cambria Math" w:hAnsi="Cambria Math"/>
            <w:sz w:val="24"/>
            <w:szCs w:val="24"/>
          </w:rPr>
          <m:t>45</m:t>
        </m:r>
      </m:oMath>
      <w:r w:rsidRPr="0029618A">
        <w:rPr>
          <w:rFonts w:eastAsia="Times New Roman"/>
          <w:sz w:val="24"/>
          <w:szCs w:val="24"/>
          <w:highlight w:val="white"/>
        </w:rPr>
        <w:t xml:space="preserve"> секунд. Это похоже на очередь у стойки регистрации в аэропорту. На рисунке показан пример того, как могут «жить» M/D/1- и M/M/1-очереди с такими параметрами.</w:t>
      </w:r>
    </w:p>
    <w:p w14:paraId="5911F4DE"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BEAB6E7" wp14:editId="36778280">
            <wp:extent cx="5734050" cy="1841500"/>
            <wp:effectExtent l="0" t="0" r="0" b="0"/>
            <wp:docPr id="115" name="image101.png" descr="C:\tmp\podlost\ToH\work\figures\queue\Selection_052.png"/>
            <wp:cNvGraphicFramePr/>
            <a:graphic xmlns:a="http://schemas.openxmlformats.org/drawingml/2006/main">
              <a:graphicData uri="http://schemas.openxmlformats.org/drawingml/2006/picture">
                <pic:pic xmlns:pic="http://schemas.openxmlformats.org/drawingml/2006/picture">
                  <pic:nvPicPr>
                    <pic:cNvPr id="0" name="image101.png" descr="C:\tmp\podlost\ToH\work\figures\queue\Selection_052.png"/>
                    <pic:cNvPicPr preferRelativeResize="0"/>
                  </pic:nvPicPr>
                  <pic:blipFill>
                    <a:blip r:embed="rId85" cstate="print"/>
                    <a:srcRect/>
                    <a:stretch>
                      <a:fillRect/>
                    </a:stretch>
                  </pic:blipFill>
                  <pic:spPr>
                    <a:xfrm>
                      <a:off x="0" y="0"/>
                      <a:ext cx="5734050" cy="1841500"/>
                    </a:xfrm>
                    <a:prstGeom prst="rect">
                      <a:avLst/>
                    </a:prstGeom>
                    <a:ln/>
                  </pic:spPr>
                </pic:pic>
              </a:graphicData>
            </a:graphic>
          </wp:inline>
        </w:drawing>
      </w:r>
    </w:p>
    <w:p w14:paraId="20EBCD48"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1D64663" wp14:editId="34570E4B">
            <wp:extent cx="5734050" cy="1841500"/>
            <wp:effectExtent l="0" t="0" r="0" b="0"/>
            <wp:docPr id="83" name="image74.png" descr="C:\tmp\podlost\ToH\work\figures\queue\Selection_050.png"/>
            <wp:cNvGraphicFramePr/>
            <a:graphic xmlns:a="http://schemas.openxmlformats.org/drawingml/2006/main">
              <a:graphicData uri="http://schemas.openxmlformats.org/drawingml/2006/picture">
                <pic:pic xmlns:pic="http://schemas.openxmlformats.org/drawingml/2006/picture">
                  <pic:nvPicPr>
                    <pic:cNvPr id="0" name="image74.png" descr="C:\tmp\podlost\ToH\work\figures\queue\Selection_050.png"/>
                    <pic:cNvPicPr preferRelativeResize="0"/>
                  </pic:nvPicPr>
                  <pic:blipFill>
                    <a:blip r:embed="rId86" cstate="print"/>
                    <a:srcRect/>
                    <a:stretch>
                      <a:fillRect/>
                    </a:stretch>
                  </pic:blipFill>
                  <pic:spPr>
                    <a:xfrm>
                      <a:off x="0" y="0"/>
                      <a:ext cx="5734050" cy="1841500"/>
                    </a:xfrm>
                    <a:prstGeom prst="rect">
                      <a:avLst/>
                    </a:prstGeom>
                    <a:ln/>
                  </pic:spPr>
                </pic:pic>
              </a:graphicData>
            </a:graphic>
          </wp:inline>
        </w:drawing>
      </w:r>
    </w:p>
    <w:p w14:paraId="112EF476" w14:textId="33902D4A"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highlight w:val="white"/>
        </w:rPr>
        <w:t>Динамика M</w:t>
      </w:r>
      <w:r w:rsidR="00F56934" w:rsidRPr="00BB52AF">
        <w:rPr>
          <w:rFonts w:eastAsia="Times New Roman"/>
          <w:i/>
          <w:sz w:val="24"/>
          <w:szCs w:val="24"/>
          <w:highlight w:val="white"/>
        </w:rPr>
        <w:t>/</w:t>
      </w:r>
      <w:r w:rsidRPr="0029618A">
        <w:rPr>
          <w:rFonts w:eastAsia="Times New Roman"/>
          <w:i/>
          <w:sz w:val="24"/>
          <w:szCs w:val="24"/>
          <w:highlight w:val="white"/>
        </w:rPr>
        <w:t>D</w:t>
      </w:r>
      <w:r w:rsidR="00F56934" w:rsidRPr="00BB52AF">
        <w:rPr>
          <w:rFonts w:eastAsia="Times New Roman"/>
          <w:i/>
          <w:sz w:val="24"/>
          <w:szCs w:val="24"/>
          <w:highlight w:val="white"/>
        </w:rPr>
        <w:t>/</w:t>
      </w:r>
      <w:r w:rsidRPr="0029618A">
        <w:rPr>
          <w:rFonts w:eastAsia="Times New Roman"/>
          <w:i/>
          <w:sz w:val="24"/>
          <w:szCs w:val="24"/>
          <w:highlight w:val="white"/>
        </w:rPr>
        <w:t>1 и M</w:t>
      </w:r>
      <w:r w:rsidR="00F56934" w:rsidRPr="00BB52AF">
        <w:rPr>
          <w:rFonts w:eastAsia="Times New Roman"/>
          <w:i/>
          <w:sz w:val="24"/>
          <w:szCs w:val="24"/>
          <w:highlight w:val="white"/>
        </w:rPr>
        <w:t>/</w:t>
      </w:r>
      <w:r w:rsidRPr="0029618A">
        <w:rPr>
          <w:rFonts w:eastAsia="Times New Roman"/>
          <w:i/>
          <w:sz w:val="24"/>
          <w:szCs w:val="24"/>
          <w:highlight w:val="white"/>
        </w:rPr>
        <w:t>M</w:t>
      </w:r>
      <w:r w:rsidR="00F56934" w:rsidRPr="00BB52AF">
        <w:rPr>
          <w:rFonts w:eastAsia="Times New Roman"/>
          <w:i/>
          <w:sz w:val="24"/>
          <w:szCs w:val="24"/>
          <w:highlight w:val="white"/>
        </w:rPr>
        <w:t>/</w:t>
      </w:r>
      <w:r w:rsidRPr="0029618A">
        <w:rPr>
          <w:rFonts w:eastAsia="Times New Roman"/>
          <w:i/>
          <w:sz w:val="24"/>
          <w:szCs w:val="24"/>
          <w:highlight w:val="white"/>
        </w:rPr>
        <w:t>1 очередей. Синим цветом выделены траектории каждого седьмого клиента в очереди. Длина очереди склонна к своеобразным колебаниям</w:t>
      </w:r>
      <w:ins w:id="1584" w:author="Пользователь" w:date="2019-11-13T14:30:00Z">
        <w:r w:rsidR="00E61F73">
          <w:rPr>
            <w:rFonts w:eastAsia="Times New Roman"/>
            <w:i/>
            <w:sz w:val="24"/>
            <w:szCs w:val="24"/>
            <w:highlight w:val="white"/>
          </w:rPr>
          <w:t>:</w:t>
        </w:r>
      </w:ins>
      <w:del w:id="1585" w:author="Пользователь" w:date="2019-11-13T14:30:00Z">
        <w:r w:rsidRPr="0029618A" w:rsidDel="00E61F73">
          <w:rPr>
            <w:rFonts w:eastAsia="Times New Roman"/>
            <w:i/>
            <w:sz w:val="24"/>
            <w:szCs w:val="24"/>
            <w:highlight w:val="white"/>
          </w:rPr>
          <w:delText>,</w:delText>
        </w:r>
      </w:del>
      <w:r w:rsidRPr="0029618A">
        <w:rPr>
          <w:rFonts w:eastAsia="Times New Roman"/>
          <w:i/>
          <w:sz w:val="24"/>
          <w:szCs w:val="24"/>
          <w:highlight w:val="white"/>
        </w:rPr>
        <w:t xml:space="preserve"> она</w:t>
      </w:r>
      <w:r w:rsidR="003863E0">
        <w:rPr>
          <w:rFonts w:eastAsia="Times New Roman"/>
          <w:i/>
          <w:sz w:val="24"/>
          <w:szCs w:val="24"/>
          <w:highlight w:val="white"/>
        </w:rPr>
        <w:t xml:space="preserve"> </w:t>
      </w:r>
      <w:r w:rsidRPr="0029618A">
        <w:rPr>
          <w:rFonts w:eastAsia="Times New Roman"/>
          <w:i/>
          <w:sz w:val="24"/>
          <w:szCs w:val="24"/>
          <w:highlight w:val="white"/>
        </w:rPr>
        <w:t>«дышит», то удлиняясь, то сокращаясь, оставаясь при этом</w:t>
      </w:r>
      <w:r w:rsidR="00FF3A76">
        <w:rPr>
          <w:rFonts w:eastAsia="Times New Roman"/>
          <w:i/>
          <w:sz w:val="24"/>
          <w:szCs w:val="24"/>
          <w:highlight w:val="white"/>
        </w:rPr>
        <w:t xml:space="preserve"> в</w:t>
      </w:r>
      <w:r w:rsidRPr="0029618A">
        <w:rPr>
          <w:rFonts w:eastAsia="Times New Roman"/>
          <w:i/>
          <w:sz w:val="24"/>
          <w:szCs w:val="24"/>
          <w:highlight w:val="white"/>
        </w:rPr>
        <w:t xml:space="preserve"> </w:t>
      </w:r>
      <w:commentRangeStart w:id="1586"/>
      <w:r w:rsidRPr="0029618A">
        <w:rPr>
          <w:rFonts w:eastAsia="Times New Roman"/>
          <w:i/>
          <w:sz w:val="24"/>
          <w:szCs w:val="24"/>
          <w:highlight w:val="white"/>
        </w:rPr>
        <w:t>стационарно</w:t>
      </w:r>
      <w:commentRangeEnd w:id="1586"/>
      <w:r w:rsidR="00673B72">
        <w:rPr>
          <w:rStyle w:val="af"/>
        </w:rPr>
        <w:commentReference w:id="1586"/>
      </w:r>
      <w:r w:rsidR="00FF3A76">
        <w:rPr>
          <w:rFonts w:eastAsia="Times New Roman"/>
          <w:i/>
          <w:sz w:val="24"/>
          <w:szCs w:val="24"/>
          <w:highlight w:val="white"/>
        </w:rPr>
        <w:t>м состоянии</w:t>
      </w:r>
      <w:r w:rsidRPr="0029618A">
        <w:rPr>
          <w:rFonts w:eastAsia="Times New Roman"/>
          <w:i/>
          <w:sz w:val="24"/>
          <w:szCs w:val="24"/>
          <w:highlight w:val="white"/>
        </w:rPr>
        <w:t>.</w:t>
      </w:r>
    </w:p>
    <w:p w14:paraId="51651A46" w14:textId="2C6F7479"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стационарном состоянии длина M/M/1-очереди 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EADCD3E" w14:textId="4AD40F76" w:rsidR="008E2D65" w:rsidRPr="0029618A" w:rsidRDefault="00662FA5">
      <w:pPr>
        <w:keepNext/>
        <w:spacing w:before="120" w:after="120"/>
        <w:ind w:left="227" w:right="227"/>
        <w:jc w:val="center"/>
        <w:rPr>
          <w:rFonts w:eastAsia="Times New Roman"/>
          <w:sz w:val="24"/>
          <w:szCs w:val="24"/>
        </w:rPr>
      </w:pPr>
      <m:oMathPara>
        <m:oMath>
          <m:r>
            <w:rPr>
              <w:rFonts w:ascii="Cambria Math" w:eastAsia="Times New Roman" w:hAnsi="Cambria Math"/>
              <w:sz w:val="24"/>
              <w:szCs w:val="24"/>
              <w:highlight w:val="white"/>
            </w:rPr>
            <m:t>p</m:t>
          </m:r>
          <m:d>
            <m:dPr>
              <m:ctrlPr>
                <w:rPr>
                  <w:rFonts w:ascii="Cambria Math" w:eastAsia="Cambria Math" w:hAnsi="Cambria Math"/>
                  <w:i/>
                  <w:sz w:val="24"/>
                  <w:szCs w:val="24"/>
                </w:rPr>
              </m:ctrlPr>
            </m:dPr>
            <m:e>
              <m:r>
                <w:rPr>
                  <w:rFonts w:ascii="Cambria Math" w:eastAsia="Cambria Math" w:hAnsi="Cambria Math"/>
                  <w:sz w:val="24"/>
                  <w:szCs w:val="24"/>
                </w:rPr>
                <m:t>длина очереди=n</m:t>
              </m:r>
            </m:e>
          </m:d>
          <m:r>
            <w:rPr>
              <w:rFonts w:ascii="Cambria Math" w:eastAsia="Cambria Math" w:hAnsi="Cambria Math"/>
              <w:sz w:val="24"/>
              <w:szCs w:val="24"/>
            </w:rPr>
            <m:t>=</m:t>
          </m:r>
          <m:d>
            <m:dPr>
              <m:ctrlPr>
                <w:rPr>
                  <w:rFonts w:ascii="Cambria Math" w:eastAsia="Cambria Math" w:hAnsi="Cambria Math"/>
                  <w:i/>
                  <w:sz w:val="24"/>
                  <w:szCs w:val="24"/>
                </w:rPr>
              </m:ctrlPr>
            </m:dPr>
            <m:e>
              <m:r>
                <w:rPr>
                  <w:rFonts w:ascii="Cambria Math" w:eastAsia="Cambria Math" w:hAnsi="Cambria Math"/>
                  <w:sz w:val="24"/>
                  <w:szCs w:val="24"/>
                </w:rPr>
                <m:t>1-</m:t>
              </m:r>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e>
            <m:sup>
              <m:r>
                <w:rPr>
                  <w:rFonts w:ascii="Cambria Math" w:eastAsia="Cambria Math" w:hAnsi="Cambria Math"/>
                  <w:sz w:val="24"/>
                  <w:szCs w:val="24"/>
                </w:rPr>
                <m:t>n</m:t>
              </m:r>
            </m:sup>
          </m:sSup>
          <m:r>
            <w:rPr>
              <w:rFonts w:ascii="Cambria Math" w:eastAsia="Times New Roman" w:hAnsi="Cambria Math"/>
              <w:sz w:val="24"/>
              <w:szCs w:val="24"/>
            </w:rPr>
            <m:t>.</m:t>
          </m:r>
        </m:oMath>
      </m:oMathPara>
    </w:p>
    <w:p w14:paraId="5CA786E2" w14:textId="0CC3BA78" w:rsidR="008E2D65" w:rsidRPr="0029618A" w:rsidRDefault="00673B72">
      <w:pPr>
        <w:spacing w:line="288" w:lineRule="auto"/>
        <w:jc w:val="both"/>
        <w:rPr>
          <w:rFonts w:eastAsia="Times New Roman"/>
          <w:sz w:val="24"/>
          <w:szCs w:val="24"/>
          <w:highlight w:val="white"/>
        </w:rPr>
      </w:pPr>
      <w:r>
        <w:rPr>
          <w:rFonts w:eastAsia="Times New Roman"/>
          <w:color w:val="00000A"/>
          <w:sz w:val="24"/>
          <w:szCs w:val="24"/>
          <w:highlight w:val="white"/>
        </w:rPr>
        <w:t>М</w:t>
      </w:r>
      <w:r w:rsidR="00662FA5" w:rsidRPr="0029618A">
        <w:rPr>
          <w:rFonts w:eastAsia="Times New Roman"/>
          <w:color w:val="00000A"/>
          <w:sz w:val="24"/>
          <w:szCs w:val="24"/>
          <w:highlight w:val="white"/>
        </w:rPr>
        <w:t xml:space="preserve">ы встречали его в предыдущей главе, рассматривая </w:t>
      </w:r>
      <w:r w:rsidR="00662FA5" w:rsidRPr="0029618A">
        <w:rPr>
          <w:rFonts w:eastAsia="Times New Roman"/>
          <w:sz w:val="24"/>
          <w:szCs w:val="24"/>
          <w:highlight w:val="white"/>
        </w:rPr>
        <w:t xml:space="preserve">простейшую несимметричную </w:t>
      </w:r>
      <w:proofErr w:type="spellStart"/>
      <w:r w:rsidR="00662FA5" w:rsidRPr="0029618A">
        <w:rPr>
          <w:rFonts w:eastAsia="Times New Roman"/>
          <w:sz w:val="24"/>
          <w:szCs w:val="24"/>
          <w:highlight w:val="white"/>
        </w:rPr>
        <w:t>марковскую</w:t>
      </w:r>
      <w:proofErr w:type="spellEnd"/>
      <w:r w:rsidR="00662FA5" w:rsidRPr="0029618A">
        <w:rPr>
          <w:rFonts w:eastAsia="Times New Roman"/>
          <w:sz w:val="24"/>
          <w:szCs w:val="24"/>
          <w:highlight w:val="white"/>
        </w:rPr>
        <w:t xml:space="preserve"> цепь.</w:t>
      </w:r>
      <w:r w:rsidR="00662FA5" w:rsidRPr="0029618A">
        <w:rPr>
          <w:rFonts w:eastAsia="Times New Roman"/>
          <w:color w:val="00000A"/>
          <w:sz w:val="24"/>
          <w:szCs w:val="24"/>
          <w:highlight w:val="white"/>
        </w:rPr>
        <w:t xml:space="preserve"> Зная это распределение, можно вычислить ожидаемую длину </w:t>
      </w:r>
      <m:oMath>
        <m:r>
          <w:rPr>
            <w:rFonts w:ascii="Cambria Math" w:eastAsia="Cambria Math" w:hAnsi="Cambria Math"/>
            <w:sz w:val="24"/>
            <w:szCs w:val="24"/>
          </w:rPr>
          <m:t>L=</m:t>
        </m:r>
        <m:f>
          <m:fPr>
            <m:ctrlPr>
              <w:rPr>
                <w:rFonts w:ascii="Cambria Math" w:eastAsia="Cambria Math" w:hAnsi="Cambria Math"/>
                <w:sz w:val="24"/>
                <w:szCs w:val="24"/>
              </w:rPr>
            </m:ctrlPr>
          </m:fPr>
          <m:num>
            <m:r>
              <w:rPr>
                <w:rFonts w:ascii="Cambria Math" w:eastAsia="Cambria Math" w:hAnsi="Cambria Math"/>
                <w:sz w:val="24"/>
                <w:szCs w:val="24"/>
              </w:rPr>
              <m:t>λ</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00662FA5" w:rsidRPr="0029618A">
        <w:rPr>
          <w:rFonts w:eastAsia="Times New Roman"/>
          <w:color w:val="00000A"/>
          <w:sz w:val="24"/>
          <w:szCs w:val="24"/>
          <w:highlight w:val="white"/>
        </w:rPr>
        <w:t xml:space="preserve">. Для нашего примера средняя длина очереди составит </w:t>
      </w:r>
      <m:oMath>
        <m:r>
          <w:rPr>
            <w:rFonts w:ascii="Cambria Math" w:eastAsia="Cambria Math" w:hAnsi="Cambria Math"/>
            <w:sz w:val="24"/>
            <w:szCs w:val="24"/>
          </w:rPr>
          <m:t>7.5</m:t>
        </m:r>
      </m:oMath>
      <w:r w:rsidR="00662FA5" w:rsidRPr="0029618A">
        <w:rPr>
          <w:rFonts w:eastAsia="Times New Roman"/>
          <w:color w:val="00000A"/>
          <w:sz w:val="24"/>
          <w:szCs w:val="24"/>
          <w:highlight w:val="white"/>
        </w:rPr>
        <w:t xml:space="preserve"> человек.</w:t>
      </w:r>
      <w:r w:rsidR="003863E0">
        <w:rPr>
          <w:rFonts w:eastAsia="Times New Roman"/>
          <w:sz w:val="24"/>
          <w:szCs w:val="24"/>
          <w:highlight w:val="white"/>
        </w:rPr>
        <w:t xml:space="preserve"> </w:t>
      </w:r>
      <w:r w:rsidR="00662FA5" w:rsidRPr="0029618A">
        <w:rPr>
          <w:rFonts w:eastAsia="Times New Roman"/>
          <w:i/>
          <w:color w:val="205968"/>
          <w:sz w:val="24"/>
          <w:szCs w:val="24"/>
          <w:highlight w:val="white"/>
        </w:rPr>
        <w:t>Время обслуживания клиента</w:t>
      </w:r>
      <w:r w:rsidR="00662FA5"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sidR="003863E0">
        <w:rPr>
          <w:rFonts w:eastAsia="Times New Roman"/>
          <w:sz w:val="24"/>
          <w:szCs w:val="24"/>
          <w:highlight w:val="white"/>
        </w:rPr>
        <w:t xml:space="preserve"> </w:t>
      </w:r>
      <w:r w:rsidR="00662FA5" w:rsidRPr="0029618A">
        <w:rPr>
          <w:rFonts w:eastAsia="Times New Roman"/>
          <w:sz w:val="24"/>
          <w:szCs w:val="24"/>
          <w:highlight w:val="white"/>
        </w:rPr>
        <w:t xml:space="preserve">описывается экспоненциальным распределением с параметром </w:t>
      </w:r>
      <m:oMath>
        <m:r>
          <w:rPr>
            <w:rFonts w:ascii="Cambria Math" w:hAnsi="Cambria Math"/>
          </w:rPr>
          <m:t>μ</m:t>
        </m:r>
        <m:r>
          <w:rPr>
            <w:rFonts w:ascii="Cambria Math" w:eastAsia="Cambria Math" w:hAnsi="Cambria Math"/>
            <w:sz w:val="24"/>
            <w:szCs w:val="24"/>
          </w:rPr>
          <m:t>-λ</m:t>
        </m:r>
      </m:oMath>
      <w:r w:rsidR="00662FA5" w:rsidRPr="0029618A">
        <w:rPr>
          <w:rFonts w:eastAsia="Times New Roman"/>
          <w:color w:val="00000A"/>
          <w:sz w:val="24"/>
          <w:szCs w:val="24"/>
          <w:highlight w:val="white"/>
        </w:rPr>
        <w:t xml:space="preserve">. Это приводит к значению среднего времени ожидания </w:t>
      </w:r>
      <m:oMath>
        <m:r>
          <w:rPr>
            <w:rFonts w:ascii="Cambria Math" w:eastAsia="Cambria Math" w:hAnsi="Cambria Math"/>
            <w:sz w:val="24"/>
            <w:szCs w:val="24"/>
          </w:rPr>
          <m:t>W=</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00662FA5" w:rsidRPr="0029618A">
        <w:rPr>
          <w:rFonts w:eastAsia="Times New Roman"/>
          <w:color w:val="00000A"/>
          <w:sz w:val="24"/>
          <w:szCs w:val="24"/>
          <w:highlight w:val="white"/>
        </w:rPr>
        <w:t xml:space="preserve">. Несмотря на то, что среднее время работы с каждым клиентом не превышает двух </w:t>
      </w:r>
      <w:commentRangeStart w:id="1587"/>
      <w:r w:rsidR="00662FA5" w:rsidRPr="0029618A">
        <w:rPr>
          <w:rFonts w:eastAsia="Times New Roman"/>
          <w:color w:val="00000A"/>
          <w:sz w:val="24"/>
          <w:szCs w:val="24"/>
          <w:highlight w:val="white"/>
        </w:rPr>
        <w:t>минут</w:t>
      </w:r>
      <w:commentRangeEnd w:id="1587"/>
      <w:r w:rsidR="00FF3A76">
        <w:rPr>
          <w:rStyle w:val="af"/>
        </w:rPr>
        <w:commentReference w:id="1587"/>
      </w:r>
      <w:r w:rsidR="00662FA5" w:rsidRPr="0029618A">
        <w:rPr>
          <w:rFonts w:eastAsia="Times New Roman"/>
          <w:color w:val="00000A"/>
          <w:sz w:val="24"/>
          <w:szCs w:val="24"/>
          <w:highlight w:val="white"/>
        </w:rPr>
        <w:t xml:space="preserve">, среднее время ожидания для нашего примера равно 15 минутам. Как видно, для стационарной </w:t>
      </w:r>
      <w:r w:rsidR="00662FA5" w:rsidRPr="0029618A">
        <w:rPr>
          <w:rFonts w:eastAsia="Times New Roman"/>
          <w:sz w:val="24"/>
          <w:szCs w:val="24"/>
          <w:highlight w:val="white"/>
        </w:rPr>
        <w:t xml:space="preserve">M/M/1-очереди выполняется равенство: </w:t>
      </w:r>
    </w:p>
    <w:p w14:paraId="21EE7142" w14:textId="77777777"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w:lastRenderedPageBreak/>
            <m:t>λW=L.</m:t>
          </m:r>
        </m:oMath>
      </m:oMathPara>
    </w:p>
    <w:p w14:paraId="537BACB2" w14:textId="6C4E1F1E" w:rsidR="008E2D65" w:rsidRPr="0029618A" w:rsidRDefault="00662FA5">
      <w:pPr>
        <w:spacing w:line="288" w:lineRule="auto"/>
        <w:jc w:val="both"/>
        <w:rPr>
          <w:rFonts w:eastAsia="Times New Roman"/>
          <w:sz w:val="24"/>
          <w:szCs w:val="24"/>
        </w:rPr>
      </w:pPr>
      <w:r w:rsidRPr="0029618A">
        <w:rPr>
          <w:rFonts w:eastAsia="Times New Roman"/>
          <w:color w:val="00000A"/>
          <w:sz w:val="24"/>
          <w:szCs w:val="24"/>
          <w:highlight w:val="white"/>
        </w:rPr>
        <w:t xml:space="preserve">Это и есть формула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ins w:id="1588" w:author="Пользователь" w:date="2019-11-13T14:31:00Z">
        <w:r w:rsidR="00E61F73">
          <w:rPr>
            <w:rFonts w:eastAsia="Times New Roman"/>
            <w:color w:val="00000A"/>
            <w:sz w:val="24"/>
            <w:szCs w:val="24"/>
            <w:highlight w:val="white"/>
          </w:rPr>
          <w:t>:</w:t>
        </w:r>
      </w:ins>
      <w:del w:id="1589" w:author="Пользователь" w:date="2019-11-13T14:31:00Z">
        <w:r w:rsidRPr="0029618A" w:rsidDel="00E61F73">
          <w:rPr>
            <w:rFonts w:eastAsia="Times New Roman"/>
            <w:color w:val="00000A"/>
            <w:sz w:val="24"/>
            <w:szCs w:val="24"/>
            <w:highlight w:val="white"/>
          </w:rPr>
          <w:delText>,</w:delText>
        </w:r>
      </w:del>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входит только </w:t>
      </w:r>
      <m:oMath>
        <m:r>
          <w:rPr>
            <w:rFonts w:ascii="Cambria Math" w:hAnsi="Cambria Math"/>
          </w:rPr>
          <m:t>λ</m:t>
        </m:r>
      </m:oMath>
      <w:r w:rsidRPr="0029618A">
        <w:rPr>
          <w:rFonts w:eastAsia="Times New Roman"/>
          <w:color w:val="00000A"/>
          <w:sz w:val="24"/>
          <w:szCs w:val="24"/>
          <w:highlight w:val="white"/>
        </w:rPr>
        <w:t xml:space="preserve">, а не </w:t>
      </w:r>
      <m:oMath>
        <m:r>
          <w:rPr>
            <w:rFonts w:ascii="Cambria Math" w:hAnsi="Cambria Math"/>
          </w:rPr>
          <m:t>μ</m:t>
        </m:r>
      </m:oMath>
      <w:r w:rsidRPr="0029618A">
        <w:rPr>
          <w:rFonts w:eastAsia="Times New Roman"/>
          <w:color w:val="00000A"/>
          <w:sz w:val="24"/>
          <w:szCs w:val="24"/>
          <w:highlight w:val="white"/>
        </w:rPr>
        <w:t xml:space="preserve">, отражает основное свойство </w:t>
      </w:r>
      <w:commentRangeStart w:id="1590"/>
      <w:r w:rsidRPr="0029618A">
        <w:rPr>
          <w:rFonts w:eastAsia="Times New Roman"/>
          <w:color w:val="00000A"/>
          <w:sz w:val="24"/>
          <w:szCs w:val="24"/>
          <w:highlight w:val="white"/>
        </w:rPr>
        <w:t>стабильной</w:t>
      </w:r>
      <w:commentRangeEnd w:id="1590"/>
      <w:r w:rsidR="00F56934">
        <w:rPr>
          <w:rStyle w:val="af"/>
        </w:rPr>
        <w:commentReference w:id="1590"/>
      </w:r>
      <w:r w:rsidRPr="0029618A">
        <w:rPr>
          <w:rFonts w:eastAsia="Times New Roman"/>
          <w:color w:val="00000A"/>
          <w:sz w:val="24"/>
          <w:szCs w:val="24"/>
          <w:highlight w:val="white"/>
        </w:rPr>
        <w:t xml:space="preserve"> </w:t>
      </w:r>
      <w:r w:rsidR="00510B8A">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ins w:id="1591" w:author="Пользователь" w:date="2019-11-13T14:31:00Z">
        <w:r w:rsidR="00654D62">
          <w:rPr>
            <w:rFonts w:eastAsia="Times New Roman"/>
            <w:color w:val="00000A"/>
            <w:sz w:val="24"/>
            <w:szCs w:val="24"/>
            <w:highlight w:val="white"/>
          </w:rPr>
          <w:t>:</w:t>
        </w:r>
      </w:ins>
      <w:del w:id="1592" w:author="Пользователь" w:date="2019-11-13T14:31:00Z">
        <w:r w:rsidRPr="0029618A" w:rsidDel="00654D62">
          <w:rPr>
            <w:rFonts w:eastAsia="Times New Roman"/>
            <w:color w:val="00000A"/>
            <w:sz w:val="24"/>
            <w:szCs w:val="24"/>
            <w:highlight w:val="white"/>
          </w:rPr>
          <w:delText>,</w:delText>
        </w:r>
      </w:del>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 </w:t>
      </w:r>
      <m:oMath>
        <m:r>
          <w:rPr>
            <w:rFonts w:ascii="Cambria Math" w:hAnsi="Cambria Math"/>
          </w:rPr>
          <m:t>λ</m:t>
        </m:r>
      </m:oMath>
      <w:r w:rsidRPr="0029618A">
        <w:rPr>
          <w:rFonts w:eastAsia="Times New Roman"/>
          <w:color w:val="00000A"/>
          <w:sz w:val="24"/>
          <w:szCs w:val="24"/>
          <w:highlight w:val="white"/>
        </w:rPr>
        <w:t xml:space="preserve">. И даже если скорость работы оператора </w:t>
      </w:r>
      <m:oMath>
        <m:r>
          <w:rPr>
            <w:rFonts w:ascii="Cambria Math" w:hAnsi="Cambria Math"/>
          </w:rPr>
          <m:t>μ</m:t>
        </m:r>
      </m:oMath>
      <w:r w:rsidRPr="0029618A">
        <w:rPr>
          <w:rFonts w:eastAsia="Times New Roman"/>
          <w:color w:val="00000A"/>
          <w:sz w:val="24"/>
          <w:szCs w:val="24"/>
          <w:highlight w:val="white"/>
        </w:rPr>
        <w:t xml:space="preserve"> будет очень велика, сре</w:t>
      </w:r>
      <w:proofErr w:type="spellStart"/>
      <w:r w:rsidRPr="0029618A">
        <w:rPr>
          <w:rFonts w:eastAsia="Times New Roman"/>
          <w:color w:val="00000A"/>
          <w:sz w:val="24"/>
          <w:szCs w:val="24"/>
          <w:highlight w:val="white"/>
        </w:rPr>
        <w:t>днее</w:t>
      </w:r>
      <w:proofErr w:type="spellEnd"/>
      <w:r w:rsidRPr="0029618A">
        <w:rPr>
          <w:rFonts w:eastAsia="Times New Roman"/>
          <w:color w:val="00000A"/>
          <w:sz w:val="24"/>
          <w:szCs w:val="24"/>
          <w:highlight w:val="white"/>
        </w:rPr>
        <w:t xml:space="preserve"> время ожидания будет всё равно определяться входным потоком и уже скопившимся числом клиентов. А так как для устойчивых очередей</w:t>
      </w:r>
      <w:r w:rsidR="003863E0">
        <w:rPr>
          <w:rFonts w:eastAsia="Times New Roman"/>
          <w:color w:val="00000A"/>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rPr>
        <w:t xml:space="preserve">, то мы получаем ещё один закон подлости: </w:t>
      </w:r>
    </w:p>
    <w:p w14:paraId="4A9CF996"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031FCFEE" w14:textId="6F0BA44D" w:rsidR="008E2D65" w:rsidRPr="0029618A" w:rsidRDefault="00662FA5">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m:oMath>
        <m:r>
          <w:rPr>
            <w:rFonts w:ascii="Cambria Math" w:eastAsia="Times New Roman" w:hAnsi="Cambria Math"/>
            <w:color w:val="00000A"/>
            <w:sz w:val="24"/>
            <w:szCs w:val="24"/>
            <w:highlight w:val="white"/>
          </w:rPr>
          <m:t>B</m:t>
        </m:r>
      </m:oMath>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xml:space="preserve">, когда по какой-то причине клиентов в очереди </w:t>
      </w:r>
      <w:proofErr w:type="gramStart"/>
      <w:r w:rsidRPr="0029618A">
        <w:rPr>
          <w:rFonts w:eastAsia="Times New Roman"/>
          <w:color w:val="00000A"/>
          <w:sz w:val="24"/>
          <w:szCs w:val="24"/>
          <w:highlight w:val="white"/>
        </w:rPr>
        <w:t>не</w:t>
      </w:r>
      <w:proofErr w:type="gramEnd"/>
      <w:r w:rsidRPr="0029618A">
        <w:rPr>
          <w:rFonts w:eastAsia="Times New Roman"/>
          <w:color w:val="00000A"/>
          <w:sz w:val="24"/>
          <w:szCs w:val="24"/>
          <w:highlight w:val="white"/>
        </w:rPr>
        <w:t xml:space="preserve"> оказывается. К</w:t>
      </w:r>
      <w:r w:rsidRPr="0029618A">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m:oMath>
        <m:r>
          <w:rPr>
            <w:rFonts w:ascii="Cambria Math" w:eastAsia="Cambria Math" w:hAnsi="Cambria Math"/>
            <w:sz w:val="24"/>
            <w:szCs w:val="24"/>
          </w:rPr>
          <m:t>B&gt;W</m:t>
        </m:r>
      </m:oMath>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xml:space="preserve">, то есть </w:t>
      </w:r>
      <m:oMath>
        <m:r>
          <w:rPr>
            <w:rFonts w:ascii="Cambria Math" w:eastAsia="Cambria Math" w:hAnsi="Cambria Math"/>
            <w:sz w:val="24"/>
            <w:szCs w:val="24"/>
          </w:rPr>
          <m:t>B=W</m:t>
        </m:r>
      </m:oMath>
      <w:r w:rsidRPr="0029618A">
        <w:rPr>
          <w:rFonts w:eastAsia="Times New Roman"/>
          <w:sz w:val="24"/>
          <w:szCs w:val="24"/>
          <w:highlight w:val="white"/>
        </w:rPr>
        <w:t>. Это уже кажется не вполне интуитивн</w:t>
      </w:r>
      <w:r w:rsidR="00F56934">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7678882B"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Ещё в 1930-е годы австрийскому математику Феликсу Поллачеку удалось в общем виде вычислить отношение </w:t>
      </w:r>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oMath>
      <w:r w:rsidRPr="0029618A">
        <w:rPr>
          <w:rFonts w:eastAsia="Times New Roman"/>
          <w:sz w:val="24"/>
          <w:szCs w:val="24"/>
          <w:highlight w:val="white"/>
        </w:rPr>
        <w:t xml:space="preserve"> для произвольной M/G/1-очереди:</w:t>
      </w:r>
    </w:p>
    <w:p w14:paraId="090CC7FF" w14:textId="77777777" w:rsidR="008E2D65" w:rsidRPr="0029618A" w:rsidRDefault="007E072C">
      <w:pPr>
        <w:spacing w:line="288" w:lineRule="auto"/>
        <w:ind w:firstLine="397"/>
        <w:jc w:val="center"/>
        <w:rPr>
          <w:rFonts w:eastAsia="Cambria Math"/>
          <w:sz w:val="24"/>
          <w:szCs w:val="24"/>
          <w:highlight w:val="white"/>
        </w:rPr>
      </w:pPr>
      <m:oMathPara>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2μ</m:t>
              </m:r>
            </m:den>
          </m:f>
          <m:d>
            <m:dPr>
              <m:ctrlPr>
                <w:rPr>
                  <w:rFonts w:ascii="Cambria Math" w:eastAsia="Cambria Math" w:hAnsi="Cambria Math"/>
                  <w:sz w:val="24"/>
                  <w:szCs w:val="24"/>
                </w:rPr>
              </m:ctrlPr>
            </m:dPr>
            <m:e>
              <m:sSup>
                <m:sSupPr>
                  <m:ctrlPr>
                    <w:rPr>
                      <w:rFonts w:ascii="Cambria Math" w:eastAsia="Cambria Math" w:hAnsi="Cambria Math"/>
                      <w:sz w:val="24"/>
                      <w:szCs w:val="24"/>
                    </w:rPr>
                  </m:ctrlPr>
                </m:sSupPr>
                <m:e>
                  <m:r>
                    <w:rPr>
                      <w:rFonts w:ascii="Cambria Math" w:eastAsia="Cambria Math" w:hAnsi="Cambria Math"/>
                      <w:sz w:val="24"/>
                      <w:szCs w:val="24"/>
                    </w:rPr>
                    <m:t>μ</m:t>
                  </m:r>
                </m:e>
                <m:sup>
                  <m:r>
                    <w:rPr>
                      <w:rFonts w:ascii="Cambria Math" w:eastAsia="Cambria Math" w:hAnsi="Cambria Math"/>
                      <w:sz w:val="24"/>
                      <w:szCs w:val="24"/>
                    </w:rPr>
                    <m:t>2</m:t>
                  </m:r>
                </m:sup>
              </m:sSup>
              <m:sSup>
                <m:sSupPr>
                  <m:ctrlPr>
                    <w:rPr>
                      <w:rFonts w:ascii="Cambria Math" w:eastAsia="Cambria Math" w:hAnsi="Cambria Math"/>
                      <w:sz w:val="24"/>
                      <w:szCs w:val="24"/>
                    </w:rPr>
                  </m:ctrlPr>
                </m:sSupPr>
                <m:e>
                  <m:r>
                    <w:rPr>
                      <w:rFonts w:ascii="Cambria Math" w:eastAsia="Cambria Math" w:hAnsi="Cambria Math"/>
                      <w:sz w:val="24"/>
                      <w:szCs w:val="24"/>
                    </w:rPr>
                    <m:t>σ</m:t>
                  </m:r>
                </m:e>
                <m:sup>
                  <m:r>
                    <w:rPr>
                      <w:rFonts w:ascii="Cambria Math" w:eastAsia="Cambria Math" w:hAnsi="Cambria Math"/>
                      <w:sz w:val="24"/>
                      <w:szCs w:val="24"/>
                    </w:rPr>
                    <m:t>2</m:t>
                  </m:r>
                </m:sup>
              </m:sSup>
              <m:r>
                <w:rPr>
                  <w:rFonts w:ascii="Cambria Math" w:eastAsia="Cambria Math" w:hAnsi="Cambria Math"/>
                  <w:sz w:val="24"/>
                  <w:szCs w:val="24"/>
                </w:rPr>
                <m:t>-1</m:t>
              </m:r>
            </m:e>
          </m:d>
          <m:r>
            <w:rPr>
              <w:rFonts w:ascii="Cambria Math" w:eastAsia="Cambria Math" w:hAnsi="Cambria Math"/>
              <w:sz w:val="24"/>
              <w:szCs w:val="24"/>
            </w:rPr>
            <m:t>.</m:t>
          </m:r>
        </m:oMath>
      </m:oMathPara>
    </w:p>
    <w:p w14:paraId="4A613B1B" w14:textId="4E76297D" w:rsidR="008E2D65" w:rsidRPr="0029618A" w:rsidRDefault="00662FA5">
      <w:pPr>
        <w:spacing w:line="288" w:lineRule="auto"/>
        <w:jc w:val="both"/>
        <w:rPr>
          <w:rFonts w:eastAsia="Times New Roman"/>
          <w:sz w:val="24"/>
          <w:szCs w:val="24"/>
        </w:rPr>
      </w:pPr>
      <w:r w:rsidRPr="0029618A">
        <w:rPr>
          <w:rFonts w:eastAsia="Times New Roman"/>
          <w:sz w:val="24"/>
          <w:szCs w:val="24"/>
          <w:highlight w:val="white"/>
        </w:rPr>
        <w:t xml:space="preserve">здесь </w:t>
      </w:r>
      <m:oMath>
        <m:r>
          <w:rPr>
            <w:rFonts w:ascii="Cambria Math" w:hAnsi="Cambria Math"/>
          </w:rPr>
          <m:t>σ</m:t>
        </m:r>
      </m:oMath>
      <w:r w:rsidRPr="0029618A">
        <w:rPr>
          <w:rFonts w:eastAsia="Times New Roman"/>
          <w:sz w:val="24"/>
          <w:szCs w:val="24"/>
        </w:rPr>
        <w:t xml:space="preserve"> – дисперсия распределения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w:t>
      </w:r>
      <w:r w:rsidR="003863E0">
        <w:rPr>
          <w:rFonts w:eastAsia="Times New Roman"/>
          <w:sz w:val="24"/>
          <w:szCs w:val="24"/>
          <w:highlight w:val="white"/>
        </w:rPr>
        <w:t xml:space="preserve"> </w:t>
      </w:r>
      <w:r w:rsidRPr="0029618A">
        <w:rPr>
          <w:rFonts w:eastAsia="Times New Roman"/>
          <w:sz w:val="24"/>
          <w:szCs w:val="24"/>
          <w:highlight w:val="white"/>
        </w:rPr>
        <w:t xml:space="preserve">В случае </w:t>
      </w:r>
      <w:r w:rsidRPr="0029618A">
        <w:rPr>
          <w:rFonts w:eastAsia="Times New Roman"/>
          <w:color w:val="00000A"/>
          <w:sz w:val="24"/>
          <w:szCs w:val="24"/>
          <w:highlight w:val="white"/>
        </w:rPr>
        <w:t>M/M/1-</w:t>
      </w:r>
      <w:commentRangeStart w:id="1593"/>
      <w:commentRangeStart w:id="1594"/>
      <w:r w:rsidRPr="0029618A">
        <w:rPr>
          <w:rFonts w:eastAsia="Times New Roman"/>
          <w:color w:val="00000A"/>
          <w:sz w:val="24"/>
          <w:szCs w:val="24"/>
          <w:highlight w:val="white"/>
        </w:rPr>
        <w:t>очереди</w:t>
      </w:r>
      <w:commentRangeEnd w:id="1593"/>
      <w:r w:rsidR="006A2AFC">
        <w:rPr>
          <w:rStyle w:val="af"/>
        </w:rPr>
        <w:commentReference w:id="1593"/>
      </w:r>
      <w:commentRangeEnd w:id="1594"/>
      <w:r w:rsidR="00510B8A">
        <w:rPr>
          <w:rStyle w:val="af"/>
        </w:rPr>
        <w:commentReference w:id="1594"/>
      </w:r>
      <w:r w:rsidRPr="0029618A">
        <w:rPr>
          <w:rFonts w:eastAsia="Times New Roman"/>
          <w:color w:val="00000A"/>
          <w:sz w:val="24"/>
          <w:szCs w:val="24"/>
          <w:highlight w:val="white"/>
        </w:rPr>
        <w:t xml:space="preserve">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highlight w:val="white"/>
        </w:rPr>
        <w:t>, и это отношение равно единице</w:t>
      </w:r>
      <w:r w:rsidRPr="0029618A">
        <w:rPr>
          <w:rFonts w:eastAsia="Times New Roman"/>
          <w:color w:val="00000A"/>
          <w:sz w:val="24"/>
          <w:szCs w:val="24"/>
          <w:highlight w:val="white"/>
        </w:rPr>
        <w:t>. Но</w:t>
      </w:r>
      <w:r w:rsidRPr="0029618A">
        <w:rPr>
          <w:rFonts w:eastAsia="Times New Roman"/>
          <w:sz w:val="24"/>
          <w:szCs w:val="24"/>
        </w:rPr>
        <w:t xml:space="preserve"> может случиться, что при том же значении среднего распределение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будет иметь большую дисперсию, и тогда </w:t>
      </w:r>
      <m:oMath>
        <m:r>
          <w:rPr>
            <w:rFonts w:ascii="Cambria Math" w:eastAsia="Cambria Math" w:hAnsi="Cambria Math"/>
            <w:sz w:val="24"/>
            <w:szCs w:val="24"/>
          </w:rPr>
          <m:t>W</m:t>
        </m:r>
      </m:oMath>
      <w:r w:rsidRPr="0029618A">
        <w:rPr>
          <w:rFonts w:eastAsia="Times New Roman"/>
          <w:sz w:val="24"/>
          <w:szCs w:val="24"/>
        </w:rPr>
        <w:t xml:space="preserve"> окажется больше </w:t>
      </w:r>
      <m:oMath>
        <m:r>
          <w:rPr>
            <w:rFonts w:ascii="Cambria Math" w:eastAsia="Cambria Math" w:hAnsi="Cambria Math"/>
            <w:sz w:val="24"/>
            <w:szCs w:val="24"/>
          </w:rPr>
          <m:t>B</m:t>
        </m:r>
      </m:oMath>
      <w:r w:rsidRPr="0029618A">
        <w:rPr>
          <w:rFonts w:eastAsia="Times New Roman"/>
          <w:sz w:val="24"/>
          <w:szCs w:val="24"/>
        </w:rPr>
        <w:t xml:space="preserve">. </w:t>
      </w:r>
      <w:r w:rsidRPr="0029618A">
        <w:rPr>
          <w:rFonts w:eastAsia="Times New Roman"/>
          <w:sz w:val="24"/>
          <w:szCs w:val="24"/>
          <w:highlight w:val="white"/>
        </w:rPr>
        <w:t xml:space="preserve">На рисунке показан пример, в котором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lang w:val="en-US"/>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распределено </w:t>
      </w:r>
      <w:r w:rsidRPr="0029618A">
        <w:rPr>
          <w:rFonts w:eastAsia="Times New Roman"/>
          <w:sz w:val="24"/>
          <w:szCs w:val="24"/>
        </w:rPr>
        <w:lastRenderedPageBreak/>
        <w:t xml:space="preserve">экспоненциально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rPr>
        <w:t xml:space="preserve">, 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описывается гамма-</w:t>
      </w:r>
      <w:r w:rsidRPr="0029618A">
        <w:rPr>
          <w:rFonts w:eastAsia="Times New Roman"/>
          <w:sz w:val="24"/>
          <w:szCs w:val="24"/>
          <w:highlight w:val="white"/>
        </w:rPr>
        <w:t xml:space="preserve">распределением, соответствующим интенсивности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rPr>
        <w:t xml:space="preserve"> с дисперсией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2</m:t>
            </m:r>
          </m:num>
          <m:den>
            <m:r>
              <w:rPr>
                <w:rFonts w:ascii="Cambria Math" w:eastAsia="Cambria Math" w:hAnsi="Cambria Math"/>
                <w:sz w:val="24"/>
                <w:szCs w:val="24"/>
              </w:rPr>
              <m:t>μ</m:t>
            </m:r>
          </m:den>
        </m:f>
      </m:oMath>
      <w:r w:rsidRPr="0029618A">
        <w:rPr>
          <w:rFonts w:eastAsia="Times New Roman"/>
          <w:sz w:val="24"/>
          <w:szCs w:val="24"/>
          <w:highlight w:val="white"/>
        </w:rPr>
        <w:t>.</w:t>
      </w:r>
    </w:p>
    <w:p w14:paraId="0F2560DD"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0ACC3448" wp14:editId="56FE6A3F">
            <wp:extent cx="3112770" cy="2311400"/>
            <wp:effectExtent l="0" t="0" r="0" b="0"/>
            <wp:docPr id="27" name="image22.png" descr="C:\tmp\podlost\ToH\work\figures\queue\Selection_057.png"/>
            <wp:cNvGraphicFramePr/>
            <a:graphic xmlns:a="http://schemas.openxmlformats.org/drawingml/2006/main">
              <a:graphicData uri="http://schemas.openxmlformats.org/drawingml/2006/picture">
                <pic:pic xmlns:pic="http://schemas.openxmlformats.org/drawingml/2006/picture">
                  <pic:nvPicPr>
                    <pic:cNvPr id="0" name="image22.png" descr="C:\tmp\podlost\ToH\work\figures\queue\Selection_057.png"/>
                    <pic:cNvPicPr preferRelativeResize="0"/>
                  </pic:nvPicPr>
                  <pic:blipFill>
                    <a:blip r:embed="rId87" cstate="print"/>
                    <a:srcRect/>
                    <a:stretch>
                      <a:fillRect/>
                    </a:stretch>
                  </pic:blipFill>
                  <pic:spPr>
                    <a:xfrm>
                      <a:off x="0" y="0"/>
                      <a:ext cx="3112770" cy="2311400"/>
                    </a:xfrm>
                    <a:prstGeom prst="rect">
                      <a:avLst/>
                    </a:prstGeom>
                    <a:ln/>
                  </pic:spPr>
                </pic:pic>
              </a:graphicData>
            </a:graphic>
          </wp:inline>
        </w:drawing>
      </w:r>
    </w:p>
    <w:p w14:paraId="2801C0E6"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Распределения для периодов времени между появлением новых клиентов (синяя линия </w:t>
      </w:r>
      <w:r w:rsidRPr="0029618A">
        <w:rPr>
          <w:rFonts w:eastAsia="Times New Roman"/>
          <w:sz w:val="24"/>
          <w:szCs w:val="24"/>
          <w:highlight w:val="white"/>
        </w:rPr>
        <w:t>–</w:t>
      </w:r>
      <w:r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Pr="0029618A">
        <w:rPr>
          <w:rFonts w:eastAsia="Times New Roman"/>
          <w:sz w:val="24"/>
          <w:szCs w:val="24"/>
          <w:highlight w:val="white"/>
        </w:rPr>
        <w:t>–</w:t>
      </w:r>
      <w:r w:rsidRPr="0029618A">
        <w:rPr>
          <w:rFonts w:eastAsia="Times New Roman"/>
          <w:i/>
          <w:sz w:val="24"/>
          <w:szCs w:val="24"/>
        </w:rPr>
        <w:t xml:space="preserve"> гамма-распределение).</w:t>
      </w:r>
    </w:p>
    <w:p w14:paraId="6651FD63" w14:textId="4AF83CA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Очередь остаётся стабильной, поскольку </w:t>
      </w:r>
      <m:oMath>
        <m:r>
          <w:rPr>
            <w:rFonts w:ascii="Cambria Math" w:hAnsi="Cambria Math"/>
          </w:rPr>
          <m:t>λ</m:t>
        </m:r>
        <m:r>
          <w:rPr>
            <w:rFonts w:ascii="Cambria Math" w:eastAsia="Times New Roman" w:hAnsi="Cambria Math"/>
            <w:sz w:val="24"/>
            <w:szCs w:val="24"/>
            <w:highlight w:val="white"/>
          </w:rPr>
          <m:t>&lt;μ</m:t>
        </m:r>
      </m:oMath>
      <w:r w:rsidRPr="0029618A">
        <w:rPr>
          <w:rFonts w:eastAsia="Times New Roman"/>
          <w:sz w:val="24"/>
          <w:szCs w:val="24"/>
          <w:highlight w:val="white"/>
        </w:rPr>
        <w:t xml:space="preserve">, </w:t>
      </w:r>
      <w:r w:rsidR="006A2AFC">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sidR="00F41BA7">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sidR="00924FE0">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7272A3E4"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306555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793EE6A6" wp14:editId="7D23607E">
            <wp:extent cx="4726940" cy="1545590"/>
            <wp:effectExtent l="0" t="0" r="0" b="0"/>
            <wp:docPr id="65" name="image49.png" descr="C:\tmp\podlost\ToH\work\figures\queue\2019-02-16_15-39-40.png"/>
            <wp:cNvGraphicFramePr/>
            <a:graphic xmlns:a="http://schemas.openxmlformats.org/drawingml/2006/main">
              <a:graphicData uri="http://schemas.openxmlformats.org/drawingml/2006/picture">
                <pic:pic xmlns:pic="http://schemas.openxmlformats.org/drawingml/2006/picture">
                  <pic:nvPicPr>
                    <pic:cNvPr id="0" name="image49.png" descr="C:\tmp\podlost\ToH\work\figures\queue\2019-02-16_15-39-40.png"/>
                    <pic:cNvPicPr preferRelativeResize="0"/>
                  </pic:nvPicPr>
                  <pic:blipFill>
                    <a:blip r:embed="rId88" cstate="print"/>
                    <a:srcRect/>
                    <a:stretch>
                      <a:fillRect/>
                    </a:stretch>
                  </pic:blipFill>
                  <pic:spPr>
                    <a:xfrm>
                      <a:off x="0" y="0"/>
                      <a:ext cx="4726940" cy="1545590"/>
                    </a:xfrm>
                    <a:prstGeom prst="rect">
                      <a:avLst/>
                    </a:prstGeom>
                    <a:ln/>
                  </pic:spPr>
                </pic:pic>
              </a:graphicData>
            </a:graphic>
          </wp:inline>
        </w:drawing>
      </w:r>
    </w:p>
    <w:p w14:paraId="1505D496" w14:textId="73356EDC" w:rsidR="008E2D65" w:rsidRPr="0029618A" w:rsidRDefault="00662FA5">
      <w:pPr>
        <w:keepLines/>
        <w:spacing w:before="120" w:after="240"/>
        <w:ind w:left="567" w:right="567"/>
        <w:jc w:val="both"/>
        <w:rPr>
          <w:rFonts w:eastAsia="Cambria"/>
          <w:b/>
          <w:i/>
          <w:color w:val="4F81BD"/>
          <w:sz w:val="26"/>
          <w:szCs w:val="26"/>
          <w:highlight w:val="white"/>
        </w:rPr>
      </w:pPr>
      <w:r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sidR="00924FE0">
        <w:rPr>
          <w:rFonts w:eastAsia="Times New Roman"/>
          <w:i/>
          <w:sz w:val="24"/>
          <w:szCs w:val="24"/>
          <w:highlight w:val="white"/>
        </w:rPr>
        <w:t xml:space="preserve">синие </w:t>
      </w:r>
      <w:r w:rsidRPr="0029618A">
        <w:rPr>
          <w:rFonts w:eastAsia="Times New Roman"/>
          <w:i/>
          <w:sz w:val="24"/>
          <w:szCs w:val="24"/>
          <w:highlight w:val="white"/>
        </w:rPr>
        <w:t xml:space="preserve">полосы показывают периоды долгого ожидания очередного </w:t>
      </w:r>
      <w:r w:rsidR="00924FE0">
        <w:rPr>
          <w:rFonts w:eastAsia="Times New Roman"/>
          <w:i/>
          <w:sz w:val="24"/>
          <w:szCs w:val="24"/>
          <w:highlight w:val="white"/>
        </w:rPr>
        <w:t>"</w:t>
      </w:r>
      <w:r w:rsidRPr="0029618A">
        <w:rPr>
          <w:rFonts w:eastAsia="Times New Roman"/>
          <w:i/>
          <w:sz w:val="24"/>
          <w:szCs w:val="24"/>
          <w:highlight w:val="white"/>
        </w:rPr>
        <w:t>трудного</w:t>
      </w:r>
      <w:r w:rsidR="00924FE0">
        <w:rPr>
          <w:rFonts w:eastAsia="Times New Roman"/>
          <w:i/>
          <w:sz w:val="24"/>
          <w:szCs w:val="24"/>
          <w:highlight w:val="white"/>
        </w:rPr>
        <w:t>"</w:t>
      </w:r>
      <w:r w:rsidRPr="0029618A">
        <w:rPr>
          <w:rFonts w:eastAsia="Times New Roman"/>
          <w:i/>
          <w:sz w:val="24"/>
          <w:szCs w:val="24"/>
          <w:highlight w:val="white"/>
        </w:rPr>
        <w:t xml:space="preserve"> клиента.</w:t>
      </w:r>
    </w:p>
    <w:p w14:paraId="1BB94560" w14:textId="77777777" w:rsidR="008E2D65" w:rsidRPr="0029618A" w:rsidRDefault="00662FA5">
      <w:pPr>
        <w:pStyle w:val="2"/>
        <w:spacing w:before="200" w:after="0"/>
        <w:ind w:firstLine="397"/>
        <w:jc w:val="both"/>
        <w:rPr>
          <w:rFonts w:eastAsia="Cambria"/>
          <w:b/>
          <w:color w:val="4F81BD"/>
          <w:sz w:val="26"/>
          <w:szCs w:val="26"/>
        </w:rPr>
      </w:pPr>
      <w:bookmarkStart w:id="1595" w:name="_Toc22639651"/>
      <w:r w:rsidRPr="0029618A">
        <w:rPr>
          <w:rFonts w:eastAsia="Cambria"/>
          <w:b/>
          <w:color w:val="4F81BD"/>
          <w:sz w:val="26"/>
          <w:szCs w:val="26"/>
          <w:highlight w:val="white"/>
        </w:rPr>
        <w:t>Совсем немного о случайных функциях</w:t>
      </w:r>
      <w:bookmarkEnd w:id="1595"/>
    </w:p>
    <w:p w14:paraId="2DA74746" w14:textId="77777777" w:rsidR="008E2D65" w:rsidRPr="0029618A" w:rsidRDefault="00662FA5">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05660247" w14:textId="177F4BB6" w:rsidR="008E2D65" w:rsidRPr="0029618A" w:rsidRDefault="00662FA5">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sidR="00924FE0">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w:t>
      </w:r>
      <w:proofErr w:type="gramStart"/>
      <w:r w:rsidRPr="0029618A">
        <w:rPr>
          <w:rFonts w:eastAsia="Times New Roman"/>
          <w:sz w:val="24"/>
          <w:szCs w:val="24"/>
        </w:rPr>
        <w:t>не просто</w:t>
      </w:r>
      <w:proofErr w:type="gramEnd"/>
      <w:r w:rsidRPr="0029618A">
        <w:rPr>
          <w:rFonts w:eastAsia="Times New Roman"/>
          <w:sz w:val="24"/>
          <w:szCs w:val="24"/>
        </w:rPr>
        <w:t xml:space="preserve"> случайное число, а кое-что посложнее. С чем же мы имеем дело?</w:t>
      </w:r>
      <w:r w:rsidR="003863E0">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sidR="00D927E6">
        <w:rPr>
          <w:rFonts w:eastAsia="Times New Roman"/>
          <w:sz w:val="24"/>
          <w:szCs w:val="24"/>
        </w:rPr>
        <w:t>и</w:t>
      </w:r>
      <w:r w:rsidRPr="0029618A">
        <w:rPr>
          <w:rFonts w:eastAsia="Times New Roman"/>
          <w:sz w:val="24"/>
          <w:szCs w:val="24"/>
        </w:rPr>
        <w:t xml:space="preserve"> его вероятность.</w:t>
      </w:r>
    </w:p>
    <w:p w14:paraId="357219F6" w14:textId="098843E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sidR="003863E0">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755AC6BC"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3687085E" w14:textId="77777777" w:rsidR="008E2D65" w:rsidRPr="0029618A" w:rsidRDefault="00662FA5">
      <w:pPr>
        <w:spacing w:line="288" w:lineRule="auto"/>
        <w:jc w:val="center"/>
        <w:rPr>
          <w:rFonts w:eastAsia="Times New Roman"/>
          <w:sz w:val="24"/>
          <w:szCs w:val="24"/>
          <w:highlight w:val="white"/>
        </w:rPr>
      </w:pPr>
      <w:r w:rsidRPr="0029618A">
        <w:rPr>
          <w:rFonts w:eastAsia="Times New Roman"/>
          <w:noProof/>
          <w:sz w:val="24"/>
          <w:szCs w:val="24"/>
          <w:highlight w:val="white"/>
        </w:rPr>
        <w:lastRenderedPageBreak/>
        <w:drawing>
          <wp:inline distT="114300" distB="114300" distL="114300" distR="114300" wp14:anchorId="5139BB15" wp14:editId="2ECAF177">
            <wp:extent cx="3785235" cy="2546545"/>
            <wp:effectExtent l="0" t="0" r="0" b="0"/>
            <wp:docPr id="9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9" cstate="print"/>
                    <a:srcRect/>
                    <a:stretch>
                      <a:fillRect/>
                    </a:stretch>
                  </pic:blipFill>
                  <pic:spPr>
                    <a:xfrm>
                      <a:off x="0" y="0"/>
                      <a:ext cx="3785235" cy="2546545"/>
                    </a:xfrm>
                    <a:prstGeom prst="rect">
                      <a:avLst/>
                    </a:prstGeom>
                    <a:ln/>
                  </pic:spPr>
                </pic:pic>
              </a:graphicData>
            </a:graphic>
          </wp:inline>
        </w:drawing>
      </w:r>
    </w:p>
    <w:p w14:paraId="7558D18A" w14:textId="4BA1FD5D" w:rsidR="008E2D65" w:rsidRPr="0029618A" w:rsidRDefault="00662FA5">
      <w:pPr>
        <w:spacing w:line="288" w:lineRule="auto"/>
        <w:jc w:val="center"/>
        <w:rPr>
          <w:rFonts w:eastAsia="Times New Roman"/>
          <w:i/>
          <w:highlight w:val="white"/>
        </w:rPr>
      </w:pPr>
      <w:r w:rsidRPr="0029618A">
        <w:rPr>
          <w:rFonts w:eastAsia="Times New Roman"/>
          <w:i/>
          <w:highlight w:val="white"/>
        </w:rPr>
        <w:t xml:space="preserve">Чёрная сплошная линия </w:t>
      </w:r>
      <w:r w:rsidRPr="0029618A">
        <w:rPr>
          <w:rFonts w:eastAsia="Times New Roman"/>
          <w:sz w:val="24"/>
          <w:szCs w:val="24"/>
          <w:highlight w:val="white"/>
        </w:rPr>
        <w:t>–</w:t>
      </w:r>
      <w:r w:rsidRPr="0029618A">
        <w:rPr>
          <w:rFonts w:eastAsia="Times New Roman"/>
          <w:i/>
          <w:highlight w:val="white"/>
        </w:rPr>
        <w:t xml:space="preserve"> это результат усреднения множества реализаций пуассоновского</w:t>
      </w:r>
      <w:r w:rsidR="00D927E6">
        <w:rPr>
          <w:rFonts w:eastAsia="Times New Roman"/>
          <w:i/>
          <w:highlight w:val="white"/>
        </w:rPr>
        <w:t xml:space="preserve"> </w:t>
      </w:r>
      <w:r w:rsidRPr="0029618A">
        <w:rPr>
          <w:rFonts w:eastAsia="Times New Roman"/>
          <w:i/>
          <w:highlight w:val="white"/>
        </w:rPr>
        <w:t>процесса с интенсивностью 1/</w:t>
      </w:r>
      <w:proofErr w:type="gramStart"/>
      <w:r w:rsidRPr="0029618A">
        <w:rPr>
          <w:rFonts w:eastAsia="Times New Roman"/>
          <w:i/>
          <w:highlight w:val="white"/>
        </w:rPr>
        <w:t>4 .</w:t>
      </w:r>
      <w:proofErr w:type="gramEnd"/>
      <w:r w:rsidRPr="0029618A">
        <w:rPr>
          <w:rFonts w:eastAsia="Times New Roman"/>
          <w:i/>
          <w:highlight w:val="white"/>
        </w:rPr>
        <w:t xml:space="preserve"> </w:t>
      </w:r>
    </w:p>
    <w:p w14:paraId="6B6BA1B4" w14:textId="77777777" w:rsidR="008E2D65" w:rsidRPr="0029618A" w:rsidRDefault="008E2D65">
      <w:pPr>
        <w:spacing w:line="288" w:lineRule="auto"/>
        <w:jc w:val="center"/>
        <w:rPr>
          <w:rFonts w:eastAsia="Times New Roman"/>
          <w:sz w:val="24"/>
          <w:szCs w:val="24"/>
          <w:highlight w:val="white"/>
        </w:rPr>
      </w:pPr>
    </w:p>
    <w:p w14:paraId="1B2758ED" w14:textId="087A89DC" w:rsidR="008E2D65" w:rsidRPr="00BB52AF" w:rsidRDefault="00662FA5">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sidR="00D927E6">
        <w:rPr>
          <w:rFonts w:eastAsia="Times New Roman"/>
          <w:sz w:val="24"/>
          <w:szCs w:val="24"/>
        </w:rPr>
        <w:t>линия</w:t>
      </w:r>
      <w:r w:rsidR="00D927E6" w:rsidRPr="0029618A">
        <w:rPr>
          <w:rFonts w:eastAsia="Times New Roman"/>
          <w:sz w:val="24"/>
          <w:szCs w:val="24"/>
        </w:rPr>
        <w:t xml:space="preserve"> </w:t>
      </w:r>
      <w:r w:rsidRPr="0029618A">
        <w:rPr>
          <w:rFonts w:eastAsia="Times New Roman"/>
          <w:sz w:val="24"/>
          <w:szCs w:val="24"/>
        </w:rPr>
        <w:t xml:space="preserve">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sidR="00FF267E">
        <w:rPr>
          <w:rFonts w:eastAsia="Times New Roman"/>
          <w:sz w:val="24"/>
          <w:szCs w:val="24"/>
        </w:rPr>
        <w:t xml:space="preserve"> Например, можно рассмотреть аналог дисперсии, показав, насколько велик оказывается ожидаемый разброс значений от среднего. Стандартное отклонение показано на рисунке пунктиром. Но </w:t>
      </w:r>
      <w:r w:rsidR="0061141C">
        <w:rPr>
          <w:rFonts w:eastAsia="Times New Roman"/>
          <w:sz w:val="24"/>
          <w:szCs w:val="24"/>
        </w:rPr>
        <w:t>и две функции – среднее и дисперсия –</w:t>
      </w:r>
      <w:r w:rsidR="00FF267E">
        <w:rPr>
          <w:rFonts w:eastAsia="Times New Roman"/>
          <w:sz w:val="24"/>
          <w:szCs w:val="24"/>
        </w:rPr>
        <w:t xml:space="preserve"> не да</w:t>
      </w:r>
      <w:r w:rsidR="0061141C">
        <w:rPr>
          <w:rFonts w:eastAsia="Times New Roman"/>
          <w:sz w:val="24"/>
          <w:szCs w:val="24"/>
        </w:rPr>
        <w:t>дут</w:t>
      </w:r>
      <w:r w:rsidR="00FF267E">
        <w:rPr>
          <w:rFonts w:eastAsia="Times New Roman"/>
          <w:sz w:val="24"/>
          <w:szCs w:val="24"/>
        </w:rPr>
        <w:t xml:space="preserve"> полной </w:t>
      </w:r>
      <w:proofErr w:type="spellStart"/>
      <w:r w:rsidR="00FF267E">
        <w:rPr>
          <w:rFonts w:eastAsia="Times New Roman"/>
          <w:sz w:val="24"/>
          <w:szCs w:val="24"/>
        </w:rPr>
        <w:t>характеризации</w:t>
      </w:r>
      <w:proofErr w:type="spellEnd"/>
      <w:r w:rsidR="00FF267E">
        <w:rPr>
          <w:rFonts w:eastAsia="Times New Roman"/>
          <w:sz w:val="24"/>
          <w:szCs w:val="24"/>
        </w:rPr>
        <w:t>.</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w:t>
      </w:r>
      <w:proofErr w:type="spellStart"/>
      <w:r w:rsidRPr="0029618A">
        <w:rPr>
          <w:rFonts w:eastAsia="Times New Roman"/>
          <w:sz w:val="24"/>
          <w:szCs w:val="24"/>
        </w:rPr>
        <w:t>Скеллама</w:t>
      </w:r>
      <w:proofErr w:type="spellEnd"/>
      <w:r w:rsidRPr="0029618A">
        <w:rPr>
          <w:rFonts w:eastAsia="Times New Roman"/>
          <w:sz w:val="24"/>
          <w:szCs w:val="24"/>
        </w:rPr>
        <w:t xml:space="preserve">. </w:t>
      </w:r>
      <w:del w:id="1596" w:author="Пользователь" w:date="2019-11-13T14:33:00Z">
        <w:r w:rsidRPr="00BB52AF" w:rsidDel="00654D62">
          <w:rPr>
            <w:rFonts w:eastAsia="Times New Roman"/>
            <w:strike/>
            <w:sz w:val="24"/>
            <w:szCs w:val="24"/>
          </w:rPr>
          <w:delText xml:space="preserve">То есть нам нужно дополнить усреднённый график аналогом дисперсии, показав, насколько велик оказывается ожидаемый разброс значений случайной функции от среднего. Дисперсия случайной функции показана пунктиром на </w:delText>
        </w:r>
        <w:commentRangeStart w:id="1597"/>
        <w:commentRangeStart w:id="1598"/>
        <w:r w:rsidRPr="00BB52AF" w:rsidDel="00654D62">
          <w:rPr>
            <w:rFonts w:eastAsia="Times New Roman"/>
            <w:strike/>
            <w:sz w:val="24"/>
            <w:szCs w:val="24"/>
          </w:rPr>
          <w:delText>рисунке</w:delText>
        </w:r>
        <w:commentRangeEnd w:id="1597"/>
        <w:r w:rsidR="00FF267E" w:rsidRPr="00BB52AF" w:rsidDel="00654D62">
          <w:rPr>
            <w:rStyle w:val="af"/>
            <w:strike/>
          </w:rPr>
          <w:commentReference w:id="1597"/>
        </w:r>
      </w:del>
      <w:commentRangeEnd w:id="1598"/>
      <w:r w:rsidR="00360999">
        <w:rPr>
          <w:rStyle w:val="af"/>
        </w:rPr>
        <w:commentReference w:id="1598"/>
      </w:r>
      <w:del w:id="1599" w:author="Пользователь" w:date="2019-11-13T14:33:00Z">
        <w:r w:rsidRPr="00BB52AF" w:rsidDel="00EE0A2D">
          <w:rPr>
            <w:rFonts w:eastAsia="Times New Roman"/>
            <w:strike/>
            <w:sz w:val="24"/>
            <w:szCs w:val="24"/>
          </w:rPr>
          <w:delText>.</w:delText>
        </w:r>
      </w:del>
    </w:p>
    <w:p w14:paraId="4F8B2A2E" w14:textId="57F8C3C9" w:rsidR="008E2D65" w:rsidRPr="0029618A" w:rsidRDefault="00662FA5">
      <w:pPr>
        <w:spacing w:line="288" w:lineRule="auto"/>
        <w:ind w:firstLine="397"/>
        <w:jc w:val="both"/>
        <w:rPr>
          <w:rFonts w:eastAsia="Times New Roman"/>
          <w:sz w:val="24"/>
          <w:szCs w:val="24"/>
        </w:rPr>
      </w:pPr>
      <w:commentRangeStart w:id="1600"/>
      <w:del w:id="1601" w:author="Пользователь" w:date="2019-11-13T14:33:00Z">
        <w:r w:rsidRPr="00BB52AF" w:rsidDel="00654D62">
          <w:rPr>
            <w:rFonts w:eastAsia="Times New Roman"/>
            <w:strike/>
            <w:sz w:val="24"/>
            <w:szCs w:val="24"/>
          </w:rPr>
          <w:delText>Что же, получается, как и случайную величину, случайную функцию тоже можно описать средним и дисперсией, просто теперь это не числа, а функции?</w:delText>
        </w:r>
        <w:commentRangeEnd w:id="1600"/>
        <w:r w:rsidR="0061141C" w:rsidRPr="00BB52AF" w:rsidDel="00654D62">
          <w:rPr>
            <w:rStyle w:val="af"/>
            <w:strike/>
          </w:rPr>
          <w:commentReference w:id="1600"/>
        </w:r>
        <w:r w:rsidRPr="0029618A" w:rsidDel="00654D62">
          <w:rPr>
            <w:rFonts w:eastAsia="Times New Roman"/>
            <w:sz w:val="24"/>
            <w:szCs w:val="24"/>
          </w:rPr>
          <w:delText xml:space="preserve"> </w:delText>
        </w:r>
        <w:r w:rsidR="00360999" w:rsidDel="00654D62">
          <w:rPr>
            <w:rStyle w:val="af"/>
          </w:rPr>
          <w:commentReference w:id="1602"/>
        </w:r>
      </w:del>
      <w:r w:rsidR="0061141C">
        <w:rPr>
          <w:rFonts w:eastAsia="Times New Roman"/>
          <w:sz w:val="24"/>
          <w:szCs w:val="24"/>
        </w:rPr>
        <w:t>М</w:t>
      </w:r>
      <w:r w:rsidRPr="0029618A">
        <w:rPr>
          <w:rFonts w:eastAsia="Times New Roman"/>
          <w:sz w:val="24"/>
          <w:szCs w:val="24"/>
        </w:rPr>
        <w:t xml:space="preserve">ожет быть, если для каждого среза времени мы выясним распределение случайной величины </w:t>
      </w:r>
      <m:oMath>
        <m:r>
          <w:rPr>
            <w:rFonts w:ascii="Cambria Math" w:eastAsia="Times New Roman" w:hAnsi="Cambria Math"/>
            <w:sz w:val="24"/>
            <w:szCs w:val="24"/>
          </w:rPr>
          <m:t>F(t)</m:t>
        </m:r>
      </m:oMath>
      <w:del w:id="1603" w:author="Пользователь" w:date="2019-11-13T14:34:00Z">
        <w:r w:rsidRPr="0029618A" w:rsidDel="00EE0A2D">
          <w:rPr>
            <w:rFonts w:eastAsia="Times New Roman"/>
            <w:sz w:val="24"/>
            <w:szCs w:val="24"/>
          </w:rPr>
          <w:delText>,</w:delText>
        </w:r>
      </w:del>
      <w:r w:rsidRPr="0029618A">
        <w:rPr>
          <w:rFonts w:eastAsia="Times New Roman"/>
          <w:sz w:val="24"/>
          <w:szCs w:val="24"/>
        </w:rPr>
        <w:t xml:space="preserve"> </w:t>
      </w:r>
      <w:ins w:id="1604" w:author="Пользователь" w:date="2019-11-13T14:34:00Z">
        <w:r w:rsidR="00EE0A2D">
          <w:rPr>
            <w:rFonts w:eastAsia="Times New Roman"/>
            <w:sz w:val="24"/>
            <w:szCs w:val="24"/>
          </w:rPr>
          <w:t>(</w:t>
        </w:r>
      </w:ins>
      <w:r w:rsidRPr="0029618A">
        <w:rPr>
          <w:rFonts w:eastAsia="Times New Roman"/>
          <w:sz w:val="24"/>
          <w:szCs w:val="24"/>
        </w:rPr>
        <w:t xml:space="preserve">скажем, найдя его плотность вероятности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ins w:id="1605" w:author="Пользователь" w:date="2019-11-13T14:34:00Z">
        <w:r w:rsidR="00EE0A2D">
          <w:rPr>
            <w:rFonts w:eastAsia="Times New Roman"/>
            <w:sz w:val="24"/>
            <w:szCs w:val="24"/>
          </w:rPr>
          <w:t>)</w:t>
        </w:r>
      </w:ins>
      <w:r w:rsidRPr="0029618A">
        <w:rPr>
          <w:rFonts w:eastAsia="Times New Roman"/>
          <w:sz w:val="24"/>
          <w:szCs w:val="24"/>
        </w:rPr>
        <w:t xml:space="preserve">, то </w:t>
      </w:r>
      <w:del w:id="1606" w:author="Пользователь" w:date="2019-11-13T14:34:00Z">
        <w:r w:rsidRPr="0029618A" w:rsidDel="00EE0A2D">
          <w:rPr>
            <w:rFonts w:eastAsia="Times New Roman"/>
            <w:sz w:val="24"/>
            <w:szCs w:val="24"/>
          </w:rPr>
          <w:delText xml:space="preserve">получим ли </w:delText>
        </w:r>
      </w:del>
      <w:r w:rsidRPr="0029618A">
        <w:rPr>
          <w:rFonts w:eastAsia="Times New Roman"/>
          <w:sz w:val="24"/>
          <w:szCs w:val="24"/>
        </w:rPr>
        <w:t xml:space="preserve">мы </w:t>
      </w:r>
      <w:ins w:id="1607" w:author="Пользователь" w:date="2019-11-13T14:34:00Z">
        <w:r w:rsidR="00EE0A2D">
          <w:rPr>
            <w:rFonts w:eastAsia="Times New Roman"/>
            <w:sz w:val="24"/>
            <w:szCs w:val="24"/>
          </w:rPr>
          <w:t xml:space="preserve">получим </w:t>
        </w:r>
      </w:ins>
      <w:r w:rsidRPr="0029618A">
        <w:rPr>
          <w:rFonts w:eastAsia="Times New Roman"/>
          <w:sz w:val="24"/>
          <w:szCs w:val="24"/>
        </w:rPr>
        <w:t xml:space="preserve">исчерпывающую информацию о случайной функции </w:t>
      </w:r>
      <m:oMath>
        <m:r>
          <w:rPr>
            <w:rFonts w:ascii="Cambria Math" w:eastAsia="Times New Roman" w:hAnsi="Cambria Math"/>
            <w:sz w:val="24"/>
            <w:szCs w:val="24"/>
          </w:rPr>
          <m:t>F</m:t>
        </m:r>
      </m:oMath>
      <w:r w:rsidRPr="0029618A">
        <w:rPr>
          <w:rFonts w:eastAsia="Times New Roman"/>
          <w:sz w:val="24"/>
          <w:szCs w:val="24"/>
        </w:rPr>
        <w:t xml:space="preserve">? Наконец, можно ли синтезировать случайный процесс, генерируя случайные числа согласно распределениям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sidRPr="0029618A">
        <w:rPr>
          <w:rFonts w:eastAsia="Times New Roman"/>
          <w:sz w:val="24"/>
          <w:szCs w:val="24"/>
        </w:rPr>
        <w:t>?</w:t>
      </w:r>
    </w:p>
    <w:p w14:paraId="28DDF56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w:t>
      </w:r>
      <w:proofErr w:type="spellStart"/>
      <w:r w:rsidRPr="0029618A">
        <w:rPr>
          <w:rFonts w:eastAsia="Times New Roman"/>
          <w:sz w:val="24"/>
          <w:szCs w:val="24"/>
        </w:rPr>
        <w:t>марковских</w:t>
      </w:r>
      <w:proofErr w:type="spellEnd"/>
      <w:r w:rsidRPr="0029618A">
        <w:rPr>
          <w:rFonts w:eastAsia="Times New Roman"/>
          <w:sz w:val="24"/>
          <w:szCs w:val="24"/>
        </w:rPr>
        <w:t xml:space="preserve"> цепях, мы говорили, что они 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xml:space="preserve">. При этом мы имели в виду то, что на будущее в этих процессах влияет не прошлое, а только настоящий момент. Это свойство – отсутствие памяти – характерно для </w:t>
      </w:r>
      <w:r w:rsidRPr="0029618A">
        <w:rPr>
          <w:rFonts w:eastAsia="Times New Roman"/>
          <w:sz w:val="24"/>
          <w:szCs w:val="24"/>
        </w:rPr>
        <w:lastRenderedPageBreak/>
        <w:t>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w:t>
      </w:r>
      <w:proofErr w:type="spellStart"/>
      <w:r w:rsidRPr="0029618A">
        <w:rPr>
          <w:rFonts w:eastAsia="Times New Roman"/>
          <w:sz w:val="24"/>
          <w:szCs w:val="24"/>
        </w:rPr>
        <w:t>мени</w:t>
      </w:r>
      <w:proofErr w:type="spellEnd"/>
      <w:r w:rsidRPr="0029618A">
        <w:rPr>
          <w:rFonts w:eastAsia="Times New Roman"/>
          <w:sz w:val="24"/>
          <w:szCs w:val="24"/>
        </w:rPr>
        <w:t>:</w:t>
      </w:r>
    </w:p>
    <w:p w14:paraId="661BA629" w14:textId="6CB7ADEB" w:rsidR="008E2D65" w:rsidRPr="0029618A" w:rsidRDefault="00662FA5">
      <w:pPr>
        <w:spacing w:line="288" w:lineRule="auto"/>
        <w:ind w:firstLine="397"/>
        <w:jc w:val="center"/>
        <w:rPr>
          <w:rFonts w:eastAsia="Times New Roman"/>
          <w:sz w:val="24"/>
          <w:szCs w:val="24"/>
        </w:rPr>
      </w:pPr>
      <m:oMathPara>
        <m:oMath>
          <m:r>
            <w:rPr>
              <w:rFonts w:ascii="Cambria Math" w:eastAsia="Times New Roman" w:hAnsi="Cambria Math"/>
              <w:sz w:val="24"/>
              <w:szCs w:val="24"/>
            </w:rPr>
            <m:t>K(τ) = M</m:t>
          </m:r>
          <m:d>
            <m:dPr>
              <m:begChr m:val="["/>
              <m:endChr m:val="]"/>
              <m:ctrlPr>
                <w:rPr>
                  <w:rFonts w:ascii="Cambria Math" w:eastAsia="Times New Roman" w:hAnsi="Cambria Math"/>
                  <w:sz w:val="24"/>
                  <w:szCs w:val="24"/>
                </w:rPr>
              </m:ctrlPr>
            </m:dPr>
            <m:e>
              <m:r>
                <w:rPr>
                  <w:rFonts w:ascii="Cambria Math" w:eastAsia="Times New Roman" w:hAnsi="Cambria Math"/>
                  <w:sz w:val="24"/>
                  <w:szCs w:val="24"/>
                </w:rPr>
                <m:t>F(t)⋅F(t-τ)</m:t>
              </m:r>
              <m:r>
                <m:rPr>
                  <m:sty m:val="p"/>
                </m:rPr>
                <w:rPr>
                  <w:rStyle w:val="af"/>
                </w:rPr>
                <w:commentReference w:id="1608"/>
              </m:r>
            </m:e>
          </m:d>
        </m:oMath>
      </m:oMathPara>
    </w:p>
    <w:p w14:paraId="4DC272DF" w14:textId="1DC9FC3C" w:rsidR="008E2D65" w:rsidRPr="0029618A" w:rsidRDefault="00360999" w:rsidP="00EE0A2D">
      <w:pPr>
        <w:spacing w:line="288" w:lineRule="auto"/>
        <w:ind w:firstLine="426"/>
        <w:jc w:val="both"/>
        <w:rPr>
          <w:rFonts w:eastAsia="Times New Roman"/>
          <w:sz w:val="24"/>
          <w:szCs w:val="24"/>
        </w:rPr>
      </w:pPr>
      <w:del w:id="1609" w:author="Пользователь" w:date="2019-11-13T14:35:00Z">
        <w:r w:rsidDel="00EE0A2D">
          <w:rPr>
            <w:rFonts w:eastAsia="Times New Roman"/>
            <w:sz w:val="24"/>
            <w:szCs w:val="24"/>
          </w:rPr>
          <w:delText xml:space="preserve">, </w:delText>
        </w:r>
      </w:del>
      <w:ins w:id="1610" w:author="Пользователь" w:date="2019-11-13T14:35:00Z">
        <w:r w:rsidR="00EE0A2D">
          <w:rPr>
            <w:rFonts w:eastAsia="Times New Roman"/>
            <w:sz w:val="24"/>
            <w:szCs w:val="24"/>
          </w:rPr>
          <w:t>З</w:t>
        </w:r>
      </w:ins>
      <w:del w:id="1611" w:author="Пользователь" w:date="2019-11-13T14:35:00Z">
        <w:r w:rsidDel="00EE0A2D">
          <w:rPr>
            <w:rFonts w:eastAsia="Times New Roman"/>
            <w:sz w:val="24"/>
            <w:szCs w:val="24"/>
          </w:rPr>
          <w:delText>з</w:delText>
        </w:r>
      </w:del>
      <w:r>
        <w:rPr>
          <w:rFonts w:eastAsia="Times New Roman"/>
          <w:sz w:val="24"/>
          <w:szCs w:val="24"/>
        </w:rPr>
        <w:t xml:space="preserve">десь символ </w:t>
      </w:r>
      <m:oMath>
        <m:r>
          <w:rPr>
            <w:rFonts w:ascii="Cambria Math" w:eastAsia="Times New Roman" w:hAnsi="Cambria Math"/>
            <w:sz w:val="24"/>
            <w:szCs w:val="24"/>
          </w:rPr>
          <m:t>M[</m:t>
        </m:r>
        <m:r>
          <w:rPr>
            <w:rFonts w:ascii="Cambria Math" w:eastAsia="Times New Roman" w:hAnsi="Cambria Math"/>
            <w:sz w:val="24"/>
            <w:szCs w:val="24"/>
            <w:lang w:val="en-US"/>
          </w:rPr>
          <m:t>f</m:t>
        </m:r>
        <m:r>
          <w:rPr>
            <w:rFonts w:ascii="Cambria Math" w:eastAsia="Times New Roman" w:hAnsi="Cambria Math"/>
            <w:sz w:val="24"/>
            <w:szCs w:val="24"/>
          </w:rPr>
          <m:t>(</m:t>
        </m:r>
        <m:r>
          <w:rPr>
            <w:rFonts w:ascii="Cambria Math" w:eastAsia="Times New Roman" w:hAnsi="Cambria Math"/>
            <w:sz w:val="24"/>
            <w:szCs w:val="24"/>
            <w:lang w:val="en-US"/>
          </w:rPr>
          <m:t>t</m:t>
        </m:r>
        <m:r>
          <w:rPr>
            <w:rFonts w:ascii="Cambria Math" w:eastAsia="Times New Roman" w:hAnsi="Cambria Math"/>
            <w:sz w:val="24"/>
            <w:szCs w:val="24"/>
          </w:rPr>
          <m:t>)]</m:t>
        </m:r>
      </m:oMath>
      <w:r w:rsidRPr="00BB52AF">
        <w:rPr>
          <w:rFonts w:eastAsia="Times New Roman"/>
          <w:sz w:val="24"/>
          <w:szCs w:val="24"/>
        </w:rPr>
        <w:t xml:space="preserve"> </w:t>
      </w:r>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 xml:space="preserve">функции </w:t>
      </w:r>
      <m:oMath>
        <m:r>
          <w:rPr>
            <w:rFonts w:ascii="Cambria Math" w:eastAsia="Times New Roman" w:hAnsi="Cambria Math"/>
            <w:sz w:val="24"/>
            <w:szCs w:val="24"/>
          </w:rPr>
          <m:t>f(t)</m:t>
        </m:r>
      </m:oMath>
      <w:r w:rsidRPr="00BB52AF">
        <w:rPr>
          <w:rFonts w:eastAsia="Times New Roman"/>
          <w:sz w:val="24"/>
          <w:szCs w:val="24"/>
        </w:rPr>
        <w:t>.</w:t>
      </w:r>
      <w:r>
        <w:rPr>
          <w:rFonts w:eastAsia="Times New Roman"/>
          <w:sz w:val="24"/>
          <w:szCs w:val="24"/>
        </w:rPr>
        <w:t xml:space="preserve"> </w:t>
      </w:r>
      <w:r w:rsidR="00662FA5" w:rsidRPr="0029618A">
        <w:rPr>
          <w:rFonts w:eastAsia="Times New Roman"/>
          <w:sz w:val="24"/>
          <w:szCs w:val="24"/>
        </w:rPr>
        <w:t xml:space="preserve">Величина временного лага </w:t>
      </w:r>
      <m:oMath>
        <m:r>
          <w:rPr>
            <w:rFonts w:ascii="Cambria Math" w:hAnsi="Cambria Math"/>
          </w:rPr>
          <m:t>τ</m:t>
        </m:r>
      </m:oMath>
      <w:r w:rsidR="00662FA5"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00662FA5" w:rsidRPr="0029618A">
        <w:rPr>
          <w:rFonts w:eastAsia="Times New Roman"/>
          <w:i/>
          <w:color w:val="1155CC"/>
          <w:sz w:val="24"/>
          <w:szCs w:val="24"/>
        </w:rPr>
        <w:t>эргодическими</w:t>
      </w:r>
      <w:r w:rsidR="00662FA5" w:rsidRPr="0029618A">
        <w:rPr>
          <w:rFonts w:eastAsia="Times New Roman"/>
          <w:sz w:val="24"/>
          <w:szCs w:val="24"/>
        </w:rPr>
        <w:t>, усреднение может производиться не по множеству реализаций случайного процесса, как мы это делали со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одним</w:t>
      </w:r>
      <w:r w:rsidR="000A3260">
        <w:rPr>
          <w:rFonts w:eastAsia="Times New Roman"/>
          <w:sz w:val="24"/>
          <w:szCs w:val="24"/>
        </w:rPr>
        <w:t>-</w:t>
      </w:r>
      <w:r w:rsidR="00662FA5" w:rsidRPr="0029618A">
        <w:rPr>
          <w:rFonts w:eastAsia="Times New Roman"/>
          <w:sz w:val="24"/>
          <w:szCs w:val="24"/>
        </w:rPr>
        <w:t>единственным миром и можем наблюдать за ним долго, но не имеем возможности исследовать множество его различных реализаций.</w:t>
      </w:r>
    </w:p>
    <w:p w14:paraId="37BDB825" w14:textId="1E0637A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sidR="003863E0">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044E22D6" w14:textId="618783C1" w:rsidR="008E2D65" w:rsidRPr="0029618A" w:rsidRDefault="00662FA5">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ins w:id="1612" w:author="Пользователь" w:date="2019-11-13T14:36:00Z">
        <w:r w:rsidR="00EE0A2D">
          <w:rPr>
            <w:rFonts w:eastAsia="Times New Roman"/>
            <w:sz w:val="24"/>
            <w:szCs w:val="24"/>
          </w:rPr>
          <w:t>р</w:t>
        </w:r>
      </w:ins>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449B127B" w14:textId="77777777" w:rsidR="008E2D65" w:rsidRPr="0029618A" w:rsidRDefault="00662FA5">
      <w:pPr>
        <w:pStyle w:val="2"/>
        <w:spacing w:before="200" w:after="0"/>
        <w:ind w:firstLine="397"/>
        <w:jc w:val="both"/>
        <w:rPr>
          <w:rFonts w:eastAsia="Cambria"/>
          <w:b/>
          <w:color w:val="4F81BD"/>
          <w:sz w:val="26"/>
          <w:szCs w:val="26"/>
          <w:highlight w:val="white"/>
        </w:rPr>
      </w:pPr>
      <w:bookmarkStart w:id="1613" w:name="_Toc22639652"/>
      <w:r w:rsidRPr="0029618A">
        <w:rPr>
          <w:rFonts w:eastAsia="Cambria"/>
          <w:b/>
          <w:color w:val="4F81BD"/>
          <w:sz w:val="26"/>
          <w:szCs w:val="26"/>
          <w:highlight w:val="white"/>
        </w:rPr>
        <w:t>Мне только спросить!</w:t>
      </w:r>
      <w:bookmarkEnd w:id="1613"/>
    </w:p>
    <w:p w14:paraId="0C20CF01" w14:textId="08E29AB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sidR="002959BD">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w:t>
      </w:r>
      <w:proofErr w:type="spellStart"/>
      <w:r w:rsidRPr="0029618A">
        <w:rPr>
          <w:rFonts w:eastAsia="Times New Roman"/>
          <w:sz w:val="24"/>
          <w:szCs w:val="24"/>
          <w:highlight w:val="white"/>
        </w:rPr>
        <w:t>обочечники</w:t>
      </w:r>
      <w:proofErr w:type="spellEnd"/>
      <w:r w:rsidRPr="0029618A">
        <w:rPr>
          <w:rFonts w:eastAsia="Times New Roman"/>
          <w:sz w:val="24"/>
          <w:szCs w:val="24"/>
          <w:highlight w:val="white"/>
        </w:rPr>
        <w:t xml:space="preserve">»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w:t>
      </w:r>
      <w:r w:rsidRPr="0029618A">
        <w:rPr>
          <w:rFonts w:eastAsia="Times New Roman"/>
          <w:sz w:val="24"/>
          <w:szCs w:val="24"/>
          <w:highlight w:val="white"/>
        </w:rPr>
        <w:lastRenderedPageBreak/>
        <w:t xml:space="preserve">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3A9E3E18" wp14:editId="63C0ECB8">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90" cstate="print"/>
                    <a:srcRect/>
                    <a:stretch>
                      <a:fillRect/>
                    </a:stretch>
                  </pic:blipFill>
                  <pic:spPr>
                    <a:xfrm>
                      <a:off x="0" y="0"/>
                      <a:ext cx="464185" cy="2286000"/>
                    </a:xfrm>
                    <a:prstGeom prst="rect">
                      <a:avLst/>
                    </a:prstGeom>
                    <a:ln/>
                  </pic:spPr>
                </pic:pic>
              </a:graphicData>
            </a:graphic>
          </wp:anchor>
        </w:drawing>
      </w:r>
    </w:p>
    <w:p w14:paraId="61B2166E" w14:textId="71D18CE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 При этом они всё же дают оператору завершить работу с текущим клиентом, не прерывая его. Если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наберётся несколько, они могут образовать свою </w:t>
      </w:r>
      <w:proofErr w:type="spellStart"/>
      <w:r w:rsidRPr="0029618A">
        <w:rPr>
          <w:rFonts w:eastAsia="Times New Roman"/>
          <w:sz w:val="24"/>
          <w:szCs w:val="24"/>
          <w:highlight w:val="white"/>
        </w:rPr>
        <w:t>VIP</w:t>
      </w:r>
      <w:proofErr w:type="spellEnd"/>
      <w:r w:rsidRPr="0029618A">
        <w:rPr>
          <w:rFonts w:eastAsia="Times New Roman"/>
          <w:sz w:val="24"/>
          <w:szCs w:val="24"/>
          <w:highlight w:val="white"/>
        </w:rPr>
        <w:t xml:space="preserve">-очередь. Вспомним, что пуассоновский поток можно </w:t>
      </w:r>
      <w:proofErr w:type="gramStart"/>
      <w:r w:rsidRPr="0029618A">
        <w:rPr>
          <w:rFonts w:eastAsia="Times New Roman"/>
          <w:sz w:val="24"/>
          <w:szCs w:val="24"/>
          <w:highlight w:val="white"/>
        </w:rPr>
        <w:t>представить</w:t>
      </w:r>
      <w:proofErr w:type="gramEnd"/>
      <w:r w:rsidRPr="0029618A">
        <w:rPr>
          <w:rFonts w:eastAsia="Times New Roman"/>
          <w:sz w:val="24"/>
          <w:szCs w:val="24"/>
          <w:highlight w:val="white"/>
        </w:rPr>
        <w:t xml:space="preserve">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m:oMath>
        <m:r>
          <w:rPr>
            <w:rFonts w:ascii="Cambria Math" w:eastAsia="Cambria Math" w:hAnsi="Cambria Math"/>
            <w:sz w:val="24"/>
            <w:szCs w:val="24"/>
          </w:rPr>
          <m:t>ελ</m:t>
        </m:r>
      </m:oMath>
      <w:r w:rsidRPr="0029618A">
        <w:rPr>
          <w:rFonts w:eastAsia="Times New Roman"/>
          <w:sz w:val="24"/>
          <w:szCs w:val="24"/>
          <w:highlight w:val="white"/>
        </w:rPr>
        <w:t xml:space="preserve"> и поток обычных клиентов </w:t>
      </w:r>
      <m:oMath>
        <m:d>
          <m:dPr>
            <m:ctrlPr>
              <w:rPr>
                <w:rFonts w:ascii="Cambria Math" w:eastAsia="Cambria Math" w:hAnsi="Cambria Math"/>
                <w:sz w:val="24"/>
                <w:szCs w:val="24"/>
              </w:rPr>
            </m:ctrlPr>
          </m:dPr>
          <m:e>
            <m:r>
              <w:rPr>
                <w:rFonts w:ascii="Cambria Math" w:eastAsia="Cambria Math" w:hAnsi="Cambria Math"/>
                <w:sz w:val="24"/>
                <w:szCs w:val="24"/>
              </w:rPr>
              <m:t>1-ε</m:t>
            </m:r>
          </m:e>
        </m:d>
        <m:r>
          <w:rPr>
            <w:rFonts w:ascii="Cambria Math" w:eastAsia="Cambria Math" w:hAnsi="Cambria Math"/>
            <w:sz w:val="24"/>
            <w:szCs w:val="24"/>
          </w:rPr>
          <m:t>λ</m:t>
        </m:r>
      </m:oMath>
      <w:r w:rsidRPr="0029618A">
        <w:rPr>
          <w:rFonts w:eastAsia="Times New Roman"/>
          <w:sz w:val="24"/>
          <w:szCs w:val="24"/>
          <w:highlight w:val="white"/>
        </w:rPr>
        <w:t xml:space="preserve">, при этом общий их поток останется неизменным. Среднее время ожидания для </w:t>
      </w:r>
      <w:proofErr w:type="spellStart"/>
      <w:r w:rsidRPr="0029618A">
        <w:rPr>
          <w:rFonts w:eastAsia="Times New Roman"/>
          <w:sz w:val="24"/>
          <w:szCs w:val="24"/>
          <w:highlight w:val="white"/>
        </w:rPr>
        <w:t>VIP</w:t>
      </w:r>
      <w:proofErr w:type="spellEnd"/>
      <w:r w:rsidRPr="0029618A">
        <w:rPr>
          <w:rFonts w:eastAsia="Times New Roman"/>
          <w:sz w:val="24"/>
          <w:szCs w:val="24"/>
          <w:highlight w:val="white"/>
        </w:rPr>
        <w:t xml:space="preserve"> будет равно </w:t>
      </w: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μ-ελ</m:t>
                </m:r>
              </m:e>
            </m:d>
          </m:den>
        </m:f>
      </m:oMath>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 Для того, кто ждёт на общих основаниях, время ожидания вырастет, и составит уже:</w:t>
      </w:r>
    </w:p>
    <w:p w14:paraId="0813553A" w14:textId="77777777" w:rsidR="008E2D65" w:rsidRPr="0029618A" w:rsidRDefault="007E072C">
      <w:pPr>
        <w:spacing w:line="288" w:lineRule="auto"/>
        <w:ind w:firstLine="397"/>
        <w:jc w:val="center"/>
        <w:rPr>
          <w:rFonts w:eastAsia="Times New Roman"/>
          <w:i/>
          <w:sz w:val="24"/>
          <w:szCs w:val="24"/>
          <w:highlight w:val="white"/>
        </w:rPr>
      </w:pP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μ-ελ</m:t>
                </m:r>
              </m:e>
            </m:d>
            <m:d>
              <m:dPr>
                <m:ctrlPr>
                  <w:rPr>
                    <w:rFonts w:ascii="Cambria Math" w:eastAsia="Cambria Math" w:hAnsi="Cambria Math"/>
                    <w:sz w:val="24"/>
                    <w:szCs w:val="24"/>
                  </w:rPr>
                </m:ctrlPr>
              </m:dPr>
              <m:e>
                <m:r>
                  <w:rPr>
                    <w:rFonts w:ascii="Cambria Math" w:eastAsia="Cambria Math" w:hAnsi="Cambria Math"/>
                    <w:sz w:val="24"/>
                    <w:szCs w:val="24"/>
                  </w:rPr>
                  <m:t>μ-λ</m:t>
                </m:r>
              </m:e>
            </m:d>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oMath>
      <w:r w:rsidR="00662FA5" w:rsidRPr="0029618A">
        <w:rPr>
          <w:rFonts w:eastAsia="Cambria Math"/>
          <w:sz w:val="24"/>
          <w:szCs w:val="24"/>
        </w:rPr>
        <w:t>.</w:t>
      </w:r>
    </w:p>
    <w:p w14:paraId="68B94EAF"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7B462C0D" wp14:editId="4E14ED6D">
            <wp:extent cx="4052570" cy="3029585"/>
            <wp:effectExtent l="0" t="0" r="0" b="0"/>
            <wp:docPr id="93" name="image87.png" descr="C:\tmp\podlost\ToH\work\figures\queue\2019-02-16_14-56-56.png"/>
            <wp:cNvGraphicFramePr/>
            <a:graphic xmlns:a="http://schemas.openxmlformats.org/drawingml/2006/main">
              <a:graphicData uri="http://schemas.openxmlformats.org/drawingml/2006/picture">
                <pic:pic xmlns:pic="http://schemas.openxmlformats.org/drawingml/2006/picture">
                  <pic:nvPicPr>
                    <pic:cNvPr id="0" name="image87.png" descr="C:\tmp\podlost\ToH\work\figures\queue\2019-02-16_14-56-56.png"/>
                    <pic:cNvPicPr preferRelativeResize="0"/>
                  </pic:nvPicPr>
                  <pic:blipFill>
                    <a:blip r:embed="rId91" cstate="print"/>
                    <a:srcRect/>
                    <a:stretch>
                      <a:fillRect/>
                    </a:stretch>
                  </pic:blipFill>
                  <pic:spPr>
                    <a:xfrm>
                      <a:off x="0" y="0"/>
                      <a:ext cx="4052570" cy="3029585"/>
                    </a:xfrm>
                    <a:prstGeom prst="rect">
                      <a:avLst/>
                    </a:prstGeom>
                    <a:ln/>
                  </pic:spPr>
                </pic:pic>
              </a:graphicData>
            </a:graphic>
          </wp:inline>
        </w:drawing>
      </w:r>
    </w:p>
    <w:p w14:paraId="280C8DC1" w14:textId="77777777" w:rsidR="008E2D65" w:rsidRPr="0029618A" w:rsidRDefault="00662FA5">
      <w:pPr>
        <w:spacing w:before="120" w:after="120"/>
        <w:jc w:val="center"/>
        <w:rPr>
          <w:rFonts w:eastAsia="Times New Roman"/>
          <w:i/>
          <w:sz w:val="24"/>
          <w:szCs w:val="24"/>
        </w:rPr>
      </w:pPr>
      <w:r w:rsidRPr="0029618A">
        <w:rPr>
          <w:rFonts w:eastAsia="Times New Roman"/>
          <w:i/>
          <w:sz w:val="24"/>
          <w:szCs w:val="24"/>
        </w:rPr>
        <w:t xml:space="preserve">Соотношение средних времён ожидания для очереди с нетерпеливыми </w:t>
      </w:r>
      <w:proofErr w:type="spellStart"/>
      <w:r w:rsidRPr="0029618A">
        <w:rPr>
          <w:rFonts w:eastAsia="Times New Roman"/>
          <w:i/>
          <w:sz w:val="24"/>
          <w:szCs w:val="24"/>
        </w:rPr>
        <w:t>VIP</w:t>
      </w:r>
      <w:proofErr w:type="spellEnd"/>
      <w:r w:rsidRPr="0029618A">
        <w:rPr>
          <w:rFonts w:eastAsia="Times New Roman"/>
          <w:i/>
          <w:sz w:val="24"/>
          <w:szCs w:val="24"/>
        </w:rPr>
        <w:t>-клиентами.</w:t>
      </w:r>
    </w:p>
    <w:p w14:paraId="04A6FA76" w14:textId="5D47E2F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Пока </w:t>
      </w:r>
      <w:proofErr w:type="spellStart"/>
      <w:r w:rsidRPr="0029618A">
        <w:rPr>
          <w:rFonts w:eastAsia="Times New Roman"/>
          <w:sz w:val="24"/>
          <w:szCs w:val="24"/>
          <w:highlight w:val="white"/>
        </w:rPr>
        <w:t>VIP-ов</w:t>
      </w:r>
      <w:proofErr w:type="spellEnd"/>
      <w:r w:rsidRPr="0029618A">
        <w:rPr>
          <w:rFonts w:eastAsia="Times New Roman"/>
          <w:sz w:val="24"/>
          <w:szCs w:val="24"/>
          <w:highlight w:val="white"/>
        </w:rPr>
        <w:t xml:space="preserve"> немного, очереди они мешают не сильно, но если доля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оказывается</w:t>
      </w:r>
      <w:r w:rsidR="003863E0">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При </w:t>
      </w:r>
      <m:oMath>
        <m:r>
          <w:rPr>
            <w:rFonts w:ascii="Cambria Math" w:hAnsi="Cambria Math"/>
          </w:rPr>
          <m:t>ε</m:t>
        </m:r>
        <m:r>
          <w:rPr>
            <w:rFonts w:ascii="Cambria Math" w:eastAsia="Cambria Math" w:hAnsi="Cambria Math"/>
            <w:sz w:val="24"/>
            <w:szCs w:val="24"/>
          </w:rPr>
          <m:t>=1</m:t>
        </m:r>
      </m:oMath>
      <w:r w:rsidRPr="0029618A">
        <w:rPr>
          <w:rFonts w:eastAsia="Times New Roman"/>
          <w:sz w:val="24"/>
          <w:szCs w:val="24"/>
          <w:highlight w:val="white"/>
        </w:rPr>
        <w:t xml:space="preserve"> среднее время ожидания</w:t>
      </w:r>
      <w:r w:rsidR="00360999" w:rsidRPr="00BB52AF">
        <w:rPr>
          <w:rFonts w:eastAsia="Times New Roman"/>
          <w:sz w:val="24"/>
          <w:szCs w:val="24"/>
          <w:highlight w:val="white"/>
        </w:rPr>
        <w:t xml:space="preserve"> </w:t>
      </w:r>
      <w:r w:rsidR="00360999">
        <w:rPr>
          <w:rFonts w:eastAsia="Times New Roman"/>
          <w:sz w:val="24"/>
          <w:szCs w:val="24"/>
          <w:highlight w:val="white"/>
        </w:rPr>
        <w:t>рядовых очередников</w:t>
      </w:r>
      <w:r w:rsidRPr="0029618A">
        <w:rPr>
          <w:rFonts w:eastAsia="Times New Roman"/>
          <w:sz w:val="24"/>
          <w:szCs w:val="24"/>
          <w:highlight w:val="white"/>
        </w:rPr>
        <w:t xml:space="preserve"> становится равным </w:t>
      </w:r>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rsidRPr="0029618A">
        <w:rPr>
          <w:rFonts w:eastAsia="Times New Roman"/>
          <w:sz w:val="24"/>
          <w:szCs w:val="24"/>
          <w:highlight w:val="white"/>
        </w:rPr>
        <w:t xml:space="preserve"> (больше двух часов в нашем </w:t>
      </w:r>
      <w:commentRangeStart w:id="1614"/>
      <w:r w:rsidRPr="0029618A">
        <w:rPr>
          <w:rFonts w:eastAsia="Times New Roman"/>
          <w:sz w:val="24"/>
          <w:szCs w:val="24"/>
          <w:highlight w:val="white"/>
        </w:rPr>
        <w:t>случае</w:t>
      </w:r>
      <w:commentRangeEnd w:id="1614"/>
      <w:r w:rsidR="002959BD">
        <w:rPr>
          <w:rStyle w:val="af"/>
        </w:rPr>
        <w:commentReference w:id="1614"/>
      </w:r>
      <w:commentRangeStart w:id="1615"/>
      <w:r w:rsidRPr="0029618A">
        <w:rPr>
          <w:rFonts w:eastAsia="Times New Roman"/>
          <w:sz w:val="24"/>
          <w:szCs w:val="24"/>
          <w:highlight w:val="white"/>
        </w:rPr>
        <w:t>!</w:t>
      </w:r>
      <w:commentRangeEnd w:id="1615"/>
      <w:r w:rsidR="00360999">
        <w:rPr>
          <w:rStyle w:val="af"/>
        </w:rPr>
        <w:commentReference w:id="1615"/>
      </w:r>
      <w:r w:rsidRPr="0029618A">
        <w:rPr>
          <w:rFonts w:eastAsia="Times New Roman"/>
          <w:sz w:val="24"/>
          <w:szCs w:val="24"/>
          <w:highlight w:val="white"/>
        </w:rPr>
        <w:t>)</w:t>
      </w:r>
      <w:r w:rsidR="00D040CE">
        <w:rPr>
          <w:rFonts w:eastAsia="Times New Roman"/>
          <w:sz w:val="24"/>
          <w:szCs w:val="24"/>
          <w:highlight w:val="white"/>
        </w:rPr>
        <w:t>,</w:t>
      </w:r>
      <w:r w:rsidRPr="0029618A">
        <w:rPr>
          <w:rFonts w:eastAsia="Times New Roman"/>
          <w:sz w:val="24"/>
          <w:szCs w:val="24"/>
          <w:highlight w:val="white"/>
        </w:rPr>
        <w:t xml:space="preserve"> </w:t>
      </w:r>
      <w:commentRangeStart w:id="1616"/>
      <w:r w:rsidRPr="0029618A">
        <w:rPr>
          <w:rFonts w:eastAsia="Times New Roman"/>
          <w:sz w:val="24"/>
          <w:szCs w:val="24"/>
          <w:highlight w:val="white"/>
        </w:rPr>
        <w:t>и</w:t>
      </w:r>
      <w:commentRangeEnd w:id="1616"/>
      <w:r w:rsidR="00BE618B">
        <w:rPr>
          <w:rStyle w:val="af"/>
        </w:rPr>
        <w:commentReference w:id="1616"/>
      </w:r>
      <w:r w:rsidRPr="0029618A">
        <w:rPr>
          <w:rFonts w:eastAsia="Times New Roman"/>
          <w:sz w:val="24"/>
          <w:szCs w:val="24"/>
          <w:highlight w:val="white"/>
        </w:rPr>
        <w:t xml:space="preserve"> вообще, если </w:t>
      </w:r>
      <m:oMath>
        <m:r>
          <w:rPr>
            <w:rFonts w:ascii="Cambria Math" w:hAnsi="Cambria Math"/>
          </w:rPr>
          <m:t>μ</m:t>
        </m:r>
      </m:oMath>
      <w:r w:rsidRPr="0029618A">
        <w:rPr>
          <w:rFonts w:eastAsia="Times New Roman"/>
          <w:sz w:val="24"/>
          <w:szCs w:val="24"/>
          <w:highlight w:val="white"/>
        </w:rPr>
        <w:t xml:space="preserve"> лишь немного превышает </w:t>
      </w:r>
      <m:oMath>
        <m:r>
          <w:rPr>
            <w:rFonts w:ascii="Cambria Math" w:hAnsi="Cambria Math"/>
          </w:rPr>
          <m:t>λ</m:t>
        </m:r>
      </m:oMath>
      <w:r w:rsidRPr="0029618A">
        <w:rPr>
          <w:rFonts w:eastAsia="Times New Roman"/>
          <w:sz w:val="24"/>
          <w:szCs w:val="24"/>
          <w:highlight w:val="white"/>
        </w:rPr>
        <w:t>, очередь остаётся устойчивой, однако время ожидания в ней вырастает катастрофически!</w:t>
      </w:r>
    </w:p>
    <w:p w14:paraId="14E33013" w14:textId="0047481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sidR="00D040CE">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то есть такой же, как для обыкновенной M/M/1-очереди без всяких VIP-ов. Выходит, системе в целом внеочередники не мешают. На время занятости оператора они тоже не влияют</w:t>
      </w:r>
      <w:r w:rsidR="00D040CE">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w:t>
      </w:r>
      <m:oMath>
        <m:r>
          <w:rPr>
            <w:rFonts w:ascii="Cambria Math" w:eastAsia="Cambria Math" w:hAnsi="Cambria Math"/>
            <w:sz w:val="24"/>
            <w:szCs w:val="24"/>
          </w:rPr>
          <m:t>0.5</m:t>
        </m:r>
      </m:oMath>
      <w:r w:rsidRPr="0029618A">
        <w:rPr>
          <w:rFonts w:eastAsia="Times New Roman"/>
          <w:color w:val="00000A"/>
          <w:sz w:val="24"/>
          <w:szCs w:val="24"/>
          <w:highlight w:val="white"/>
        </w:rPr>
        <w:t>. Отс</w:t>
      </w:r>
      <w:proofErr w:type="spellStart"/>
      <w:r w:rsidRPr="0029618A">
        <w:rPr>
          <w:rFonts w:eastAsia="Times New Roman"/>
          <w:color w:val="00000A"/>
          <w:sz w:val="24"/>
          <w:szCs w:val="24"/>
          <w:highlight w:val="white"/>
        </w:rPr>
        <w:t>юда</w:t>
      </w:r>
      <w:proofErr w:type="spellEnd"/>
      <w:r w:rsidRPr="0029618A">
        <w:rPr>
          <w:rFonts w:eastAsia="Times New Roman"/>
          <w:color w:val="00000A"/>
          <w:sz w:val="24"/>
          <w:szCs w:val="24"/>
          <w:highlight w:val="white"/>
        </w:rPr>
        <w:t xml:space="preserve"> следует, что </w:t>
      </w:r>
      <w:r w:rsidRPr="0029618A">
        <w:rPr>
          <w:rFonts w:eastAsia="Times New Roman"/>
          <w:sz w:val="24"/>
          <w:szCs w:val="24"/>
          <w:highlight w:val="white"/>
        </w:rPr>
        <w:t xml:space="preserve">наш обобщённый критерий несправедливости для всех ожидающих в очереди также останется равным </w:t>
      </w:r>
      <m:oMath>
        <m:r>
          <w:rPr>
            <w:rFonts w:ascii="Cambria Math" w:eastAsia="Cambria Math" w:hAnsi="Cambria Math"/>
            <w:sz w:val="24"/>
            <w:szCs w:val="24"/>
          </w:rPr>
          <m:t>0.5</m:t>
        </m:r>
      </m:oMath>
      <w:r w:rsidRPr="0029618A">
        <w:rPr>
          <w:rFonts w:eastAsia="Times New Roman"/>
          <w:sz w:val="24"/>
          <w:szCs w:val="24"/>
          <w:highlight w:val="white"/>
        </w:rPr>
        <w:t>.</w:t>
      </w:r>
    </w:p>
    <w:p w14:paraId="6AB80D03" w14:textId="77777777" w:rsidR="008E2D65" w:rsidRPr="0029618A" w:rsidRDefault="00662FA5">
      <w:pPr>
        <w:pStyle w:val="2"/>
        <w:spacing w:before="200" w:after="0"/>
        <w:ind w:firstLine="397"/>
        <w:jc w:val="both"/>
        <w:rPr>
          <w:rFonts w:eastAsia="Cambria"/>
          <w:b/>
          <w:color w:val="4F81BD"/>
          <w:sz w:val="26"/>
          <w:szCs w:val="26"/>
          <w:highlight w:val="white"/>
        </w:rPr>
      </w:pPr>
      <w:bookmarkStart w:id="1617" w:name="_Toc22639653"/>
      <w:r w:rsidRPr="0029618A">
        <w:rPr>
          <w:rFonts w:eastAsia="Cambria"/>
          <w:b/>
          <w:color w:val="4F81BD"/>
          <w:sz w:val="26"/>
          <w:szCs w:val="26"/>
          <w:highlight w:val="white"/>
        </w:rPr>
        <w:t>Стационарный бардак</w:t>
      </w:r>
      <w:bookmarkEnd w:id="1617"/>
    </w:p>
    <w:p w14:paraId="31D80A33" w14:textId="49A68250"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будут </w:t>
      </w:r>
      <w:proofErr w:type="spellStart"/>
      <w:r w:rsidRPr="0029618A">
        <w:rPr>
          <w:rFonts w:eastAsia="Times New Roman"/>
          <w:sz w:val="24"/>
          <w:szCs w:val="24"/>
          <w:highlight w:val="white"/>
        </w:rPr>
        <w:t>сверхнаглыми</w:t>
      </w:r>
      <w:proofErr w:type="spellEnd"/>
      <w:r w:rsidRPr="0029618A">
        <w:rPr>
          <w:rFonts w:eastAsia="Times New Roman"/>
          <w:sz w:val="24"/>
          <w:szCs w:val="24"/>
          <w:highlight w:val="white"/>
        </w:rPr>
        <w:t xml:space="preserve">,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отличается от классического подхода к очередям с </w:t>
      </w:r>
      <w:r w:rsidRPr="0029618A">
        <w:rPr>
          <w:rFonts w:eastAsia="Times New Roman"/>
          <w:sz w:val="24"/>
          <w:szCs w:val="24"/>
          <w:highlight w:val="white"/>
        </w:rPr>
        <w:lastRenderedPageBreak/>
        <w:t xml:space="preserve">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w:t>
      </w:r>
      <w:proofErr w:type="spellStart"/>
      <w:r w:rsidRPr="0029618A">
        <w:rPr>
          <w:rFonts w:eastAsia="Times New Roman"/>
          <w:sz w:val="24"/>
          <w:szCs w:val="24"/>
          <w:highlight w:val="white"/>
        </w:rPr>
        <w:t>FILO</w:t>
      </w:r>
      <w:proofErr w:type="spellEnd"/>
      <w:r w:rsidRPr="0029618A">
        <w:rPr>
          <w:rFonts w:eastAsia="Times New Roman"/>
          <w:sz w:val="24"/>
          <w:szCs w:val="24"/>
          <w:highlight w:val="white"/>
        </w:rPr>
        <w:t xml:space="preserve">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last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00D040CE">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w:t>
      </w:r>
      <w:proofErr w:type="spellStart"/>
      <w:r w:rsidRPr="0029618A">
        <w:rPr>
          <w:rFonts w:eastAsia="Times New Roman"/>
          <w:sz w:val="24"/>
          <w:szCs w:val="24"/>
          <w:highlight w:val="white"/>
        </w:rPr>
        <w:t>FIFO</w:t>
      </w:r>
      <w:proofErr w:type="spellEnd"/>
      <w:r w:rsidRPr="0029618A">
        <w:rPr>
          <w:rFonts w:eastAsia="Times New Roman"/>
          <w:sz w:val="24"/>
          <w:szCs w:val="24"/>
          <w:highlight w:val="white"/>
        </w:rPr>
        <w:t xml:space="preserve">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Pr="0029618A">
        <w:rPr>
          <w:noProof/>
        </w:rPr>
        <w:drawing>
          <wp:anchor distT="0" distB="3175" distL="215900" distR="215900" simplePos="0" relativeHeight="251670528" behindDoc="0" locked="0" layoutInCell="1" allowOverlap="1" wp14:anchorId="13E54E6F" wp14:editId="5EFEB803">
            <wp:simplePos x="0" y="0"/>
            <wp:positionH relativeFrom="column">
              <wp:posOffset>5207000</wp:posOffset>
            </wp:positionH>
            <wp:positionV relativeFrom="paragraph">
              <wp:posOffset>1146045</wp:posOffset>
            </wp:positionV>
            <wp:extent cx="464185" cy="2073275"/>
            <wp:effectExtent l="0" t="0" r="0" b="0"/>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92" cstate="print"/>
                    <a:srcRect/>
                    <a:stretch>
                      <a:fillRect/>
                    </a:stretch>
                  </pic:blipFill>
                  <pic:spPr>
                    <a:xfrm>
                      <a:off x="0" y="0"/>
                      <a:ext cx="464185" cy="2073275"/>
                    </a:xfrm>
                    <a:prstGeom prst="rect">
                      <a:avLst/>
                    </a:prstGeom>
                    <a:ln/>
                  </pic:spPr>
                </pic:pic>
              </a:graphicData>
            </a:graphic>
          </wp:anchor>
        </w:drawing>
      </w:r>
    </w:p>
    <w:p w14:paraId="480C25C3" w14:textId="35A3BD7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highlight w:val="white"/>
        </w:rPr>
        <w:t xml:space="preserve">Такая «очередь наоборот» выглядит неестественно,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sidR="00D040CE">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sidR="00D040CE">
        <w:rPr>
          <w:rFonts w:eastAsia="Times New Roman"/>
          <w:sz w:val="24"/>
          <w:szCs w:val="24"/>
          <w:highlight w:val="white"/>
        </w:rPr>
        <w:t>,</w:t>
      </w:r>
      <w:r w:rsidRPr="0029618A">
        <w:rPr>
          <w:rFonts w:eastAsia="Times New Roman"/>
          <w:sz w:val="24"/>
          <w:szCs w:val="24"/>
          <w:highlight w:val="white"/>
        </w:rPr>
        <w:t xml:space="preserve"> и времени ожидания</w:t>
      </w:r>
      <w:r w:rsidR="00D040CE">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sidR="00D040CE">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w:t>
      </w:r>
      <w:proofErr w:type="spellStart"/>
      <w:r w:rsidRPr="0029618A">
        <w:rPr>
          <w:rFonts w:eastAsia="Times New Roman"/>
          <w:sz w:val="24"/>
          <w:szCs w:val="24"/>
          <w:highlight w:val="white"/>
        </w:rPr>
        <w:t>FIFO</w:t>
      </w:r>
      <w:proofErr w:type="spellEnd"/>
      <w:r w:rsidRPr="0029618A">
        <w:rPr>
          <w:rFonts w:eastAsia="Times New Roman"/>
          <w:sz w:val="24"/>
          <w:szCs w:val="24"/>
          <w:highlight w:val="white"/>
        </w:rPr>
        <w:t>-очереди.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003541D5" w:rsidRPr="003541D5">
        <w:rPr>
          <w:rFonts w:eastAsia="Times New Roman"/>
          <w:sz w:val="24"/>
          <w:szCs w:val="24"/>
          <w:highlight w:val="white"/>
        </w:rPr>
        <w:t xml:space="preserve"> </w:t>
      </w:r>
      <w:r w:rsidR="003541D5" w:rsidRPr="0029618A">
        <w:rPr>
          <w:rFonts w:eastAsia="Times New Roman"/>
          <w:sz w:val="24"/>
          <w:szCs w:val="24"/>
          <w:highlight w:val="white"/>
        </w:rPr>
        <w:t>время ожидания</w:t>
      </w:r>
      <w:r w:rsidRPr="0029618A">
        <w:rPr>
          <w:rFonts w:eastAsia="Times New Roman"/>
          <w:sz w:val="24"/>
          <w:szCs w:val="24"/>
          <w:highlight w:val="white"/>
        </w:rPr>
        <w:t>,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15117E83" w14:textId="77777777" w:rsidR="008E2D65" w:rsidRPr="0029618A" w:rsidRDefault="008E2D65">
      <w:pPr>
        <w:spacing w:line="288" w:lineRule="auto"/>
        <w:ind w:firstLine="397"/>
        <w:jc w:val="both"/>
        <w:rPr>
          <w:rFonts w:eastAsia="Times New Roman"/>
          <w:sz w:val="24"/>
          <w:szCs w:val="24"/>
        </w:rPr>
      </w:pPr>
    </w:p>
    <w:p w14:paraId="5B2F24C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6CE63410" wp14:editId="56683602">
            <wp:extent cx="5684520" cy="1821815"/>
            <wp:effectExtent l="0" t="0" r="0" b="0"/>
            <wp:docPr id="53" name="image65.png" descr="C:\tmp\podlost\ToH\work\figures\queue\Selection_051.png"/>
            <wp:cNvGraphicFramePr/>
            <a:graphic xmlns:a="http://schemas.openxmlformats.org/drawingml/2006/main">
              <a:graphicData uri="http://schemas.openxmlformats.org/drawingml/2006/picture">
                <pic:pic xmlns:pic="http://schemas.openxmlformats.org/drawingml/2006/picture">
                  <pic:nvPicPr>
                    <pic:cNvPr id="0" name="image65.png" descr="C:\tmp\podlost\ToH\work\figures\queue\Selection_051.png"/>
                    <pic:cNvPicPr preferRelativeResize="0"/>
                  </pic:nvPicPr>
                  <pic:blipFill>
                    <a:blip r:embed="rId93" cstate="print"/>
                    <a:srcRect/>
                    <a:stretch>
                      <a:fillRect/>
                    </a:stretch>
                  </pic:blipFill>
                  <pic:spPr>
                    <a:xfrm>
                      <a:off x="0" y="0"/>
                      <a:ext cx="5684520" cy="1821815"/>
                    </a:xfrm>
                    <a:prstGeom prst="rect">
                      <a:avLst/>
                    </a:prstGeom>
                    <a:ln/>
                  </pic:spPr>
                </pic:pic>
              </a:graphicData>
            </a:graphic>
          </wp:inline>
        </w:drawing>
      </w:r>
    </w:p>
    <w:p w14:paraId="3AA3DC09"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Динамика </w:t>
      </w:r>
      <w:proofErr w:type="spellStart"/>
      <w:r w:rsidRPr="0029618A">
        <w:rPr>
          <w:rFonts w:eastAsia="Times New Roman"/>
          <w:i/>
          <w:sz w:val="24"/>
          <w:szCs w:val="24"/>
        </w:rPr>
        <w:t>FILO</w:t>
      </w:r>
      <w:proofErr w:type="spellEnd"/>
      <w:r w:rsidRPr="0029618A">
        <w:rPr>
          <w:rFonts w:eastAsia="Times New Roman"/>
          <w:i/>
          <w:sz w:val="24"/>
          <w:szCs w:val="24"/>
        </w:rPr>
        <w:t>-очереди,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3B3D2002" w14:textId="65A77303"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w:t>
      </w:r>
      <w:proofErr w:type="spellStart"/>
      <w:r w:rsidRPr="0029618A">
        <w:rPr>
          <w:rFonts w:eastAsia="Times New Roman"/>
          <w:sz w:val="24"/>
          <w:szCs w:val="24"/>
          <w:highlight w:val="white"/>
        </w:rPr>
        <w:t>FILO</w:t>
      </w:r>
      <w:proofErr w:type="spellEnd"/>
      <w:r w:rsidRPr="0029618A">
        <w:rPr>
          <w:rFonts w:eastAsia="Times New Roman"/>
          <w:sz w:val="24"/>
          <w:szCs w:val="24"/>
          <w:highlight w:val="white"/>
        </w:rPr>
        <w:t xml:space="preserve">-очереди,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до момента выхода последнего, но в стеке первый клиент и является последним. </w:t>
      </w:r>
      <w:r w:rsidRPr="0029618A">
        <w:rPr>
          <w:rFonts w:eastAsia="Times New Roman"/>
          <w:sz w:val="24"/>
          <w:szCs w:val="24"/>
          <w:highlight w:val="white"/>
        </w:rPr>
        <w:lastRenderedPageBreak/>
        <w:t xml:space="preserve">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На рисунке показаны распределения времени ожидания для M/M/1-очередей: обыкновенной, с политикой </w:t>
      </w:r>
      <w:proofErr w:type="spellStart"/>
      <w:r w:rsidRPr="0029618A">
        <w:rPr>
          <w:rFonts w:eastAsia="Times New Roman"/>
          <w:sz w:val="24"/>
          <w:szCs w:val="24"/>
          <w:highlight w:val="white"/>
        </w:rPr>
        <w:t>FIFO</w:t>
      </w:r>
      <w:proofErr w:type="spellEnd"/>
      <w:r w:rsidRPr="0029618A">
        <w:rPr>
          <w:rFonts w:eastAsia="Times New Roman"/>
          <w:sz w:val="24"/>
          <w:szCs w:val="24"/>
          <w:highlight w:val="white"/>
        </w:rPr>
        <w:t>, и</w:t>
      </w:r>
      <w:r w:rsidR="003863E0">
        <w:rPr>
          <w:rFonts w:eastAsia="Times New Roman"/>
          <w:sz w:val="24"/>
          <w:szCs w:val="24"/>
          <w:highlight w:val="white"/>
        </w:rPr>
        <w:t xml:space="preserve"> </w:t>
      </w:r>
      <w:r w:rsidRPr="0029618A">
        <w:rPr>
          <w:rFonts w:eastAsia="Times New Roman"/>
          <w:sz w:val="24"/>
          <w:szCs w:val="24"/>
          <w:highlight w:val="white"/>
        </w:rPr>
        <w:t xml:space="preserve">придерживающейся правила </w:t>
      </w:r>
      <w:proofErr w:type="spellStart"/>
      <w:r w:rsidRPr="0029618A">
        <w:rPr>
          <w:rFonts w:eastAsia="Times New Roman"/>
          <w:sz w:val="24"/>
          <w:szCs w:val="24"/>
          <w:highlight w:val="white"/>
        </w:rPr>
        <w:t>FILO</w:t>
      </w:r>
      <w:proofErr w:type="spellEnd"/>
      <w:r w:rsidRPr="0029618A">
        <w:rPr>
          <w:rFonts w:eastAsia="Times New Roman"/>
          <w:sz w:val="24"/>
          <w:szCs w:val="24"/>
          <w:highlight w:val="white"/>
        </w:rPr>
        <w:t xml:space="preserve">. В обоих случаях </w:t>
      </w:r>
      <m:oMath>
        <m:r>
          <w:rPr>
            <w:rFonts w:ascii="Cambria Math" w:hAnsi="Cambria Math"/>
          </w:rPr>
          <m:t>λ</m:t>
        </m:r>
        <m:r>
          <w:rPr>
            <w:rFonts w:ascii="Cambria Math" w:eastAsia="Cambria Math" w:hAnsi="Cambria Math"/>
            <w:sz w:val="24"/>
            <w:szCs w:val="24"/>
          </w:rPr>
          <m:t>=30</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m:t>
        </m:r>
      </m:oMath>
      <w:r w:rsidRPr="0029618A">
        <w:rPr>
          <w:rFonts w:eastAsia="Times New Roman"/>
          <w:sz w:val="24"/>
          <w:szCs w:val="24"/>
          <w:highlight w:val="white"/>
        </w:rPr>
        <w:t xml:space="preserve"> человека в час.</w:t>
      </w:r>
    </w:p>
    <w:p w14:paraId="3301C54B"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6ECCFA7" wp14:editId="75E72D34">
            <wp:extent cx="4070985" cy="2799715"/>
            <wp:effectExtent l="0" t="0" r="0" b="0"/>
            <wp:docPr id="37" name="image23.png" descr="C:\tmp\podlost\ToH\work\figures\queue\2019-02-17_15-16-29.png"/>
            <wp:cNvGraphicFramePr/>
            <a:graphic xmlns:a="http://schemas.openxmlformats.org/drawingml/2006/main">
              <a:graphicData uri="http://schemas.openxmlformats.org/drawingml/2006/picture">
                <pic:pic xmlns:pic="http://schemas.openxmlformats.org/drawingml/2006/picture">
                  <pic:nvPicPr>
                    <pic:cNvPr id="0" name="image23.png" descr="C:\tmp\podlost\ToH\work\figures\queue\2019-02-17_15-16-29.png"/>
                    <pic:cNvPicPr preferRelativeResize="0"/>
                  </pic:nvPicPr>
                  <pic:blipFill>
                    <a:blip r:embed="rId94" cstate="print"/>
                    <a:srcRect/>
                    <a:stretch>
                      <a:fillRect/>
                    </a:stretch>
                  </pic:blipFill>
                  <pic:spPr>
                    <a:xfrm>
                      <a:off x="0" y="0"/>
                      <a:ext cx="4070985" cy="2799715"/>
                    </a:xfrm>
                    <a:prstGeom prst="rect">
                      <a:avLst/>
                    </a:prstGeom>
                    <a:ln/>
                  </pic:spPr>
                </pic:pic>
              </a:graphicData>
            </a:graphic>
          </wp:inline>
        </w:drawing>
      </w:r>
    </w:p>
    <w:p w14:paraId="65FA9C8B" w14:textId="77777777" w:rsidR="008E2D65" w:rsidRPr="0029618A" w:rsidRDefault="00662FA5">
      <w:pPr>
        <w:keepNext/>
        <w:spacing w:before="240" w:after="120"/>
        <w:jc w:val="center"/>
        <w:rPr>
          <w:rFonts w:eastAsia="Times New Roman"/>
          <w:i/>
          <w:sz w:val="24"/>
          <w:szCs w:val="24"/>
        </w:rPr>
      </w:pPr>
      <w:r w:rsidRPr="0029618A">
        <w:rPr>
          <w:rFonts w:eastAsia="Times New Roman"/>
          <w:i/>
          <w:sz w:val="24"/>
          <w:szCs w:val="24"/>
        </w:rPr>
        <w:t xml:space="preserve">Распределения времени ожидания для </w:t>
      </w:r>
      <w:r w:rsidRPr="0029618A">
        <w:rPr>
          <w:rFonts w:eastAsia="Times New Roman"/>
          <w:i/>
          <w:sz w:val="24"/>
          <w:szCs w:val="24"/>
          <w:highlight w:val="white"/>
        </w:rPr>
        <w:t>M/M/1-очередей с различной политикой.</w:t>
      </w:r>
    </w:p>
    <w:p w14:paraId="5A54799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w:t>
      </w:r>
      <w:proofErr w:type="spellStart"/>
      <w:r w:rsidRPr="0029618A">
        <w:rPr>
          <w:rFonts w:eastAsia="Times New Roman"/>
          <w:sz w:val="24"/>
          <w:szCs w:val="24"/>
        </w:rPr>
        <w:t>FILO</w:t>
      </w:r>
      <w:proofErr w:type="spellEnd"/>
      <w:r w:rsidRPr="0029618A">
        <w:rPr>
          <w:rFonts w:eastAsia="Times New Roman"/>
          <w:sz w:val="24"/>
          <w:szCs w:val="24"/>
        </w:rPr>
        <w:t xml:space="preserve">-очереди кажется сконцентрированным около моды (близкой к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rPr>
        <w:t>, то есть, времени работы с одним клиентом), у него д</w:t>
      </w:r>
      <w:proofErr w:type="spellStart"/>
      <w:r w:rsidRPr="0029618A">
        <w:rPr>
          <w:rFonts w:eastAsia="Times New Roman"/>
          <w:sz w:val="24"/>
          <w:szCs w:val="24"/>
        </w:rPr>
        <w:t>линный</w:t>
      </w:r>
      <w:proofErr w:type="spellEnd"/>
      <w:r w:rsidRPr="0029618A">
        <w:rPr>
          <w:rFonts w:eastAsia="Times New Roman"/>
          <w:sz w:val="24"/>
          <w:szCs w:val="24"/>
        </w:rPr>
        <w:t xml:space="preserve">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w:t>
      </w:r>
      <w:proofErr w:type="spellStart"/>
      <w:r w:rsidRPr="0029618A">
        <w:rPr>
          <w:rFonts w:eastAsia="Times New Roman"/>
          <w:sz w:val="24"/>
          <w:szCs w:val="24"/>
        </w:rPr>
        <w:t>FIFO</w:t>
      </w:r>
      <w:proofErr w:type="spellEnd"/>
      <w:r w:rsidRPr="0029618A">
        <w:rPr>
          <w:rFonts w:eastAsia="Times New Roman"/>
          <w:sz w:val="24"/>
          <w:szCs w:val="24"/>
        </w:rPr>
        <w:t>-очереди с такими же параметрами вероятность застрять на 2 часа составляет не более 0.04%.</w:t>
      </w:r>
    </w:p>
    <w:p w14:paraId="75C910FB" w14:textId="6EC7A45F"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sidR="00C6033F">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изменится. Начальник бюрократа тоже увидит, что из кабинета подчинённого бумаги выходят с нормальной интенсивностью в силу устойчивости очереди. И </w:t>
      </w:r>
      <w:r w:rsidRPr="0029618A">
        <w:rPr>
          <w:rFonts w:eastAsia="Times New Roman"/>
          <w:sz w:val="24"/>
          <w:szCs w:val="24"/>
          <w:highlight w:val="white"/>
        </w:rPr>
        <w:lastRenderedPageBreak/>
        <w:t xml:space="preserve">существенная часть документов </w:t>
      </w:r>
      <w:r w:rsidR="00F639B7" w:rsidRPr="0029618A">
        <w:rPr>
          <w:rFonts w:eastAsia="Times New Roman"/>
          <w:sz w:val="24"/>
          <w:szCs w:val="24"/>
          <w:highlight w:val="white"/>
        </w:rPr>
        <w:t xml:space="preserve">даже </w:t>
      </w:r>
      <w:r w:rsidRPr="0029618A">
        <w:rPr>
          <w:rFonts w:eastAsia="Times New Roman"/>
          <w:sz w:val="24"/>
          <w:szCs w:val="24"/>
          <w:highlight w:val="white"/>
        </w:rPr>
        <w:t>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D9D74CE" w14:textId="7BF9C0AD"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Подобная же картина наблюдается и в шкафу, в который мы складываем вещи с мыслью разобрать потом. Но потом мы задвигаем то, что уже лежит в шкафу, поглубже и добавляем в него новые вещи. Так что даже если мы всё же станем их постепенно разбирать, до «ископаемых» у самой стенки руки дойдут очень и очень</w:t>
      </w:r>
      <w:r w:rsidR="003863E0">
        <w:rPr>
          <w:rFonts w:eastAsia="Times New Roman"/>
          <w:sz w:val="24"/>
          <w:szCs w:val="24"/>
          <w:highlight w:val="white"/>
        </w:rPr>
        <w:t xml:space="preserve"> </w:t>
      </w:r>
      <w:r w:rsidRPr="0029618A">
        <w:rPr>
          <w:rFonts w:eastAsia="Times New Roman"/>
          <w:sz w:val="24"/>
          <w:szCs w:val="24"/>
          <w:highlight w:val="white"/>
        </w:rPr>
        <w:t>нескоро.</w:t>
      </w:r>
    </w:p>
    <w:p w14:paraId="5C96D3FB"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w:t>
      </w:r>
      <w:proofErr w:type="spellStart"/>
      <w:r w:rsidRPr="0029618A">
        <w:rPr>
          <w:rFonts w:eastAsia="Times New Roman"/>
          <w:sz w:val="24"/>
          <w:szCs w:val="24"/>
          <w:highlight w:val="white"/>
        </w:rPr>
        <w:t>FIFO</w:t>
      </w:r>
      <w:proofErr w:type="spellEnd"/>
      <w:r w:rsidRPr="0029618A">
        <w:rPr>
          <w:rFonts w:eastAsia="Times New Roman"/>
          <w:sz w:val="24"/>
          <w:szCs w:val="24"/>
          <w:highlight w:val="white"/>
        </w:rPr>
        <w:t xml:space="preserve"> и </w:t>
      </w:r>
      <w:proofErr w:type="spellStart"/>
      <w:r w:rsidRPr="0029618A">
        <w:rPr>
          <w:rFonts w:eastAsia="Times New Roman"/>
          <w:sz w:val="24"/>
          <w:szCs w:val="24"/>
          <w:highlight w:val="white"/>
        </w:rPr>
        <w:t>FILO</w:t>
      </w:r>
      <w:proofErr w:type="spellEnd"/>
      <w:r w:rsidRPr="0029618A">
        <w:rPr>
          <w:rFonts w:eastAsia="Times New Roman"/>
          <w:sz w:val="24"/>
          <w:szCs w:val="24"/>
          <w:highlight w:val="white"/>
        </w:rPr>
        <w:t xml:space="preserve"> очередей, описываемых формулой M/M/1. Если для всех </w:t>
      </w:r>
      <w:proofErr w:type="spellStart"/>
      <w:r w:rsidRPr="0029618A">
        <w:rPr>
          <w:rFonts w:eastAsia="Times New Roman"/>
          <w:sz w:val="24"/>
          <w:szCs w:val="24"/>
          <w:highlight w:val="white"/>
        </w:rPr>
        <w:t>FIFO</w:t>
      </w:r>
      <w:proofErr w:type="spellEnd"/>
      <w:r w:rsidRPr="0029618A">
        <w:rPr>
          <w:rFonts w:eastAsia="Times New Roman"/>
          <w:sz w:val="24"/>
          <w:szCs w:val="24"/>
          <w:highlight w:val="white"/>
        </w:rPr>
        <w:t xml:space="preserve">-очередей кривая Лоренца одинакова, то несправедливость </w:t>
      </w:r>
      <w:proofErr w:type="spellStart"/>
      <w:r w:rsidRPr="0029618A">
        <w:rPr>
          <w:rFonts w:eastAsia="Times New Roman"/>
          <w:sz w:val="24"/>
          <w:szCs w:val="24"/>
          <w:highlight w:val="white"/>
        </w:rPr>
        <w:t>FILO</w:t>
      </w:r>
      <w:proofErr w:type="spellEnd"/>
      <w:r w:rsidRPr="0029618A">
        <w:rPr>
          <w:rFonts w:eastAsia="Times New Roman"/>
          <w:sz w:val="24"/>
          <w:szCs w:val="24"/>
          <w:highlight w:val="white"/>
        </w:rPr>
        <w:t xml:space="preserve">-очередей зависит от соотношения </w:t>
      </w:r>
      <m:oMath>
        <m:r>
          <w:rPr>
            <w:rFonts w:ascii="Cambria Math" w:hAnsi="Cambria Math"/>
          </w:rPr>
          <m:t>λ</m:t>
        </m:r>
        <m:r>
          <w:rPr>
            <w:rFonts w:ascii="Cambria Math" w:eastAsia="Times New Roman" w:hAnsi="Cambria Math"/>
            <w:sz w:val="24"/>
            <w:szCs w:val="24"/>
            <w:highlight w:val="white"/>
          </w:rPr>
          <m:t xml:space="preserve"> </m:t>
        </m:r>
      </m:oMath>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w:t>
      </w:r>
      <w:proofErr w:type="spellStart"/>
      <w:r w:rsidRPr="0029618A">
        <w:rPr>
          <w:rFonts w:eastAsia="Times New Roman"/>
          <w:sz w:val="24"/>
          <w:szCs w:val="24"/>
          <w:highlight w:val="white"/>
        </w:rPr>
        <w:t>ыдущего</w:t>
      </w:r>
      <w:proofErr w:type="spellEnd"/>
      <w:r w:rsidRPr="0029618A">
        <w:rPr>
          <w:rFonts w:eastAsia="Times New Roman"/>
          <w:sz w:val="24"/>
          <w:szCs w:val="24"/>
          <w:highlight w:val="white"/>
        </w:rPr>
        <w:t xml:space="preserve"> рисунка.</w:t>
      </w:r>
    </w:p>
    <w:p w14:paraId="214F3986"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40BE27B1" wp14:editId="5A057842">
            <wp:extent cx="3632835" cy="3395980"/>
            <wp:effectExtent l="0" t="0" r="0" b="0"/>
            <wp:docPr id="36" name="image28.png" descr="C:\tmp\podlost\ToH\work\figures\queue\2019-02-20_21-42-48.png"/>
            <wp:cNvGraphicFramePr/>
            <a:graphic xmlns:a="http://schemas.openxmlformats.org/drawingml/2006/main">
              <a:graphicData uri="http://schemas.openxmlformats.org/drawingml/2006/picture">
                <pic:pic xmlns:pic="http://schemas.openxmlformats.org/drawingml/2006/picture">
                  <pic:nvPicPr>
                    <pic:cNvPr id="0" name="image28.png" descr="C:\tmp\podlost\ToH\work\figures\queue\2019-02-20_21-42-48.png"/>
                    <pic:cNvPicPr preferRelativeResize="0"/>
                  </pic:nvPicPr>
                  <pic:blipFill>
                    <a:blip r:embed="rId95" cstate="print"/>
                    <a:srcRect/>
                    <a:stretch>
                      <a:fillRect/>
                    </a:stretch>
                  </pic:blipFill>
                  <pic:spPr>
                    <a:xfrm>
                      <a:off x="0" y="0"/>
                      <a:ext cx="3632835" cy="3395980"/>
                    </a:xfrm>
                    <a:prstGeom prst="rect">
                      <a:avLst/>
                    </a:prstGeom>
                    <a:ln/>
                  </pic:spPr>
                </pic:pic>
              </a:graphicData>
            </a:graphic>
          </wp:inline>
        </w:drawing>
      </w:r>
      <w:r w:rsidRPr="0029618A">
        <w:rPr>
          <w:rFonts w:eastAsia="Times New Roman"/>
          <w:i/>
          <w:sz w:val="24"/>
          <w:szCs w:val="24"/>
          <w:highlight w:val="white"/>
        </w:rPr>
        <w:t xml:space="preserve"> </w:t>
      </w:r>
    </w:p>
    <w:p w14:paraId="775E8E63" w14:textId="77777777" w:rsidR="008E2D65" w:rsidRPr="0029618A" w:rsidRDefault="00662FA5">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 xml:space="preserve">Кривые Лоренца для времени ожидания в двух типах очередей. Коэффициент Джини для </w:t>
      </w:r>
      <w:proofErr w:type="spellStart"/>
      <w:r w:rsidRPr="0029618A">
        <w:rPr>
          <w:rFonts w:eastAsia="Times New Roman"/>
          <w:i/>
          <w:sz w:val="24"/>
          <w:szCs w:val="24"/>
          <w:highlight w:val="white"/>
        </w:rPr>
        <w:t>FIFO</w:t>
      </w:r>
      <w:proofErr w:type="spellEnd"/>
      <w:r w:rsidRPr="0029618A">
        <w:rPr>
          <w:rFonts w:eastAsia="Times New Roman"/>
          <w:i/>
          <w:sz w:val="24"/>
          <w:szCs w:val="24"/>
          <w:highlight w:val="white"/>
        </w:rPr>
        <w:t xml:space="preserve">-очереди равен 0.5, а для </w:t>
      </w:r>
      <w:proofErr w:type="spellStart"/>
      <w:r w:rsidRPr="0029618A">
        <w:rPr>
          <w:rFonts w:eastAsia="Times New Roman"/>
          <w:i/>
          <w:sz w:val="24"/>
          <w:szCs w:val="24"/>
          <w:highlight w:val="white"/>
        </w:rPr>
        <w:t>FILO</w:t>
      </w:r>
      <w:proofErr w:type="spellEnd"/>
      <w:r w:rsidRPr="0029618A">
        <w:rPr>
          <w:rFonts w:eastAsia="Times New Roman"/>
          <w:i/>
          <w:sz w:val="24"/>
          <w:szCs w:val="24"/>
          <w:highlight w:val="white"/>
        </w:rPr>
        <w:t>-очереди – 0.78.</w:t>
      </w:r>
    </w:p>
    <w:p w14:paraId="01895B76" w14:textId="39AEF91E"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рабочий день, скажем, 15 человек, при этом на работу с каждым клиентом в среднем уходит полчаса. В конторе работают два клерка, </w:t>
      </w:r>
      <w:r w:rsidR="00360999">
        <w:rPr>
          <w:rFonts w:eastAsia="Times New Roman"/>
          <w:sz w:val="24"/>
          <w:szCs w:val="24"/>
          <w:highlight w:val="white"/>
        </w:rPr>
        <w:t xml:space="preserve"> о</w:t>
      </w:r>
      <w:r w:rsidRPr="0029618A">
        <w:rPr>
          <w:rFonts w:eastAsia="Times New Roman"/>
          <w:sz w:val="24"/>
          <w:szCs w:val="24"/>
          <w:highlight w:val="white"/>
        </w:rPr>
        <w:t xml:space="preserve">дин </w:t>
      </w:r>
      <w:r w:rsidRPr="0029618A">
        <w:rPr>
          <w:rFonts w:eastAsia="Times New Roman"/>
          <w:sz w:val="24"/>
          <w:szCs w:val="24"/>
          <w:highlight w:val="white"/>
        </w:rPr>
        <w:lastRenderedPageBreak/>
        <w:t xml:space="preserve">трудится с интенсивностью 16 человек в день, а второй – 14 человек в </w:t>
      </w:r>
      <w:commentRangeStart w:id="1618"/>
      <w:r w:rsidRPr="0029618A">
        <w:rPr>
          <w:rFonts w:eastAsia="Times New Roman"/>
          <w:sz w:val="24"/>
          <w:szCs w:val="24"/>
          <w:highlight w:val="white"/>
        </w:rPr>
        <w:t>день</w:t>
      </w:r>
      <w:commentRangeEnd w:id="1618"/>
      <w:r w:rsidR="00444A3B">
        <w:rPr>
          <w:rStyle w:val="af"/>
        </w:rPr>
        <w:commentReference w:id="1618"/>
      </w:r>
      <w:r w:rsidRPr="0029618A">
        <w:rPr>
          <w:rFonts w:eastAsia="Times New Roman"/>
          <w:sz w:val="24"/>
          <w:szCs w:val="24"/>
          <w:highlight w:val="white"/>
        </w:rPr>
        <w:t>.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 xml:space="preserve">, </w:t>
      </w:r>
      <w:r w:rsidR="00360999">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 xml:space="preserve">с одним клиентом работает кто-либо из клерков, второй клерк в это время </w:t>
      </w:r>
      <w:commentRangeStart w:id="1619"/>
      <w:r w:rsidRPr="0029618A">
        <w:rPr>
          <w:rFonts w:eastAsia="Times New Roman"/>
          <w:sz w:val="24"/>
          <w:szCs w:val="24"/>
          <w:highlight w:val="white"/>
        </w:rPr>
        <w:t>отдыхает</w:t>
      </w:r>
      <w:commentRangeEnd w:id="1619"/>
      <w:r w:rsidR="00444A3B">
        <w:rPr>
          <w:rStyle w:val="af"/>
        </w:rPr>
        <w:commentReference w:id="1619"/>
      </w:r>
      <w:commentRangeStart w:id="1620"/>
      <w:r w:rsidRPr="0029618A">
        <w:rPr>
          <w:rFonts w:eastAsia="Times New Roman"/>
          <w:sz w:val="24"/>
          <w:szCs w:val="24"/>
          <w:highlight w:val="white"/>
        </w:rPr>
        <w:t>.</w:t>
      </w:r>
      <w:commentRangeEnd w:id="1620"/>
      <w:r w:rsidR="00360999">
        <w:rPr>
          <w:rStyle w:val="af"/>
        </w:rPr>
        <w:commentReference w:id="1620"/>
      </w:r>
      <w:r w:rsidRPr="0029618A">
        <w:rPr>
          <w:rFonts w:eastAsia="Times New Roman"/>
          <w:sz w:val="24"/>
          <w:szCs w:val="24"/>
          <w:highlight w:val="white"/>
        </w:rPr>
        <w:t xml:space="preserve">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sidR="00444A3B">
        <w:rPr>
          <w:rFonts w:eastAsia="Times New Roman"/>
          <w:sz w:val="24"/>
          <w:szCs w:val="24"/>
          <w:highlight w:val="white"/>
        </w:rPr>
        <w:t>,</w:t>
      </w:r>
      <w:r w:rsidRPr="0029618A">
        <w:rPr>
          <w:rFonts w:eastAsia="Times New Roman"/>
          <w:sz w:val="24"/>
          <w:szCs w:val="24"/>
          <w:highlight w:val="white"/>
        </w:rPr>
        <w:t xml:space="preserve"> ещё </w:t>
      </w:r>
      <w:r w:rsidR="00444A3B">
        <w:rPr>
          <w:rFonts w:eastAsia="Times New Roman"/>
          <w:sz w:val="24"/>
          <w:szCs w:val="24"/>
          <w:highlight w:val="white"/>
        </w:rPr>
        <w:t xml:space="preserve">в </w:t>
      </w:r>
      <w:r w:rsidRPr="0029618A">
        <w:rPr>
          <w:rFonts w:eastAsia="Times New Roman"/>
          <w:sz w:val="24"/>
          <w:szCs w:val="24"/>
          <w:highlight w:val="white"/>
        </w:rPr>
        <w:t>два раза менее интенсивный. Про такую работу говорят: «не бей лежачего».</w:t>
      </w:r>
    </w:p>
    <w:p w14:paraId="0D867C23"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1EE35658" wp14:editId="127423B2">
            <wp:extent cx="5384165" cy="1673225"/>
            <wp:effectExtent l="0" t="0" r="0" b="0"/>
            <wp:docPr id="20" name="image9.png" descr="C:\Users\СБ\YandexDisk\Скриншоты\2019-02-23_12-22-49.png"/>
            <wp:cNvGraphicFramePr/>
            <a:graphic xmlns:a="http://schemas.openxmlformats.org/drawingml/2006/main">
              <a:graphicData uri="http://schemas.openxmlformats.org/drawingml/2006/picture">
                <pic:pic xmlns:pic="http://schemas.openxmlformats.org/drawingml/2006/picture">
                  <pic:nvPicPr>
                    <pic:cNvPr id="0" name="image9.png" descr="C:\Users\СБ\YandexDisk\Скриншоты\2019-02-23_12-22-49.png"/>
                    <pic:cNvPicPr preferRelativeResize="0"/>
                  </pic:nvPicPr>
                  <pic:blipFill>
                    <a:blip r:embed="rId96" cstate="print"/>
                    <a:srcRect/>
                    <a:stretch>
                      <a:fillRect/>
                    </a:stretch>
                  </pic:blipFill>
                  <pic:spPr>
                    <a:xfrm>
                      <a:off x="0" y="0"/>
                      <a:ext cx="5384165" cy="1673225"/>
                    </a:xfrm>
                    <a:prstGeom prst="rect">
                      <a:avLst/>
                    </a:prstGeom>
                    <a:ln/>
                  </pic:spPr>
                </pic:pic>
              </a:graphicData>
            </a:graphic>
          </wp:inline>
        </w:drawing>
      </w:r>
    </w:p>
    <w:p w14:paraId="7B54FC04"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sz w:val="24"/>
          <w:szCs w:val="24"/>
          <w:highlight w:val="white"/>
        </w:rPr>
        <w:t>Две недели в конторе с двумя клерками.</w:t>
      </w:r>
    </w:p>
    <w:p w14:paraId="06551EBA" w14:textId="55D156F1"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Начальство, проведя все эти замеры и наблюдения, полагает, что клерки </w:t>
      </w:r>
      <w:r w:rsidR="00444A3B" w:rsidRPr="0029618A">
        <w:rPr>
          <w:rFonts w:eastAsia="Times New Roman"/>
          <w:sz w:val="24"/>
          <w:szCs w:val="24"/>
          <w:highlight w:val="white"/>
        </w:rPr>
        <w:t xml:space="preserve">живут </w:t>
      </w:r>
      <w:r w:rsidRPr="0029618A">
        <w:rPr>
          <w:rFonts w:eastAsia="Times New Roman"/>
          <w:sz w:val="24"/>
          <w:szCs w:val="24"/>
          <w:highlight w:val="white"/>
        </w:rPr>
        <w:t>уж больно</w:t>
      </w:r>
      <w:r w:rsidR="003863E0">
        <w:rPr>
          <w:rFonts w:eastAsia="Times New Roman"/>
          <w:sz w:val="24"/>
          <w:szCs w:val="24"/>
          <w:highlight w:val="white"/>
        </w:rPr>
        <w:t xml:space="preserve"> </w:t>
      </w:r>
      <w:r w:rsidRPr="0029618A">
        <w:rPr>
          <w:rFonts w:eastAsia="Times New Roman"/>
          <w:sz w:val="24"/>
          <w:szCs w:val="24"/>
          <w:highlight w:val="white"/>
        </w:rPr>
        <w:t xml:space="preserve">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m:oMath>
        <m:r>
          <w:rPr>
            <w:rFonts w:ascii="Cambria Math" w:hAnsi="Cambria Math"/>
          </w:rPr>
          <m:t>μ≈λ</m:t>
        </m:r>
      </m:oMath>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sidR="001C0390">
        <w:rPr>
          <w:rFonts w:eastAsia="Times New Roman"/>
          <w:sz w:val="24"/>
          <w:szCs w:val="24"/>
          <w:highlight w:val="white"/>
        </w:rPr>
        <w:t>наступит</w:t>
      </w:r>
      <w:r w:rsidRPr="0029618A">
        <w:rPr>
          <w:rFonts w:eastAsia="Times New Roman"/>
          <w:sz w:val="24"/>
          <w:szCs w:val="24"/>
          <w:highlight w:val="white"/>
        </w:rPr>
        <w:t xml:space="preserve"> </w:t>
      </w:r>
      <w:commentRangeStart w:id="1621"/>
      <w:commentRangeStart w:id="1622"/>
      <w:r w:rsidRPr="0029618A">
        <w:rPr>
          <w:rFonts w:eastAsia="Times New Roman"/>
          <w:sz w:val="24"/>
          <w:szCs w:val="24"/>
          <w:highlight w:val="white"/>
        </w:rPr>
        <w:t>коллапс</w:t>
      </w:r>
      <w:commentRangeEnd w:id="1621"/>
      <w:r w:rsidR="001C0390">
        <w:rPr>
          <w:rStyle w:val="af"/>
        </w:rPr>
        <w:commentReference w:id="1621"/>
      </w:r>
      <w:commentRangeEnd w:id="1622"/>
      <w:r w:rsidR="00360999">
        <w:rPr>
          <w:rStyle w:val="af"/>
        </w:rPr>
        <w:commentReference w:id="1622"/>
      </w:r>
      <w:r w:rsidRPr="0029618A">
        <w:rPr>
          <w:rFonts w:eastAsia="Times New Roman"/>
          <w:sz w:val="24"/>
          <w:szCs w:val="24"/>
          <w:highlight w:val="white"/>
        </w:rPr>
        <w:t xml:space="preserve">. </w:t>
      </w:r>
    </w:p>
    <w:p w14:paraId="0A888BC8"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0C8A2036" wp14:editId="2A02621A">
            <wp:extent cx="5047615" cy="1659890"/>
            <wp:effectExtent l="0" t="0" r="0" b="0"/>
            <wp:docPr id="97" name="image84.png" descr="C:\Users\СБ\YandexDisk\Скриншоты\2019-02-23_12-17-08.png"/>
            <wp:cNvGraphicFramePr/>
            <a:graphic xmlns:a="http://schemas.openxmlformats.org/drawingml/2006/main">
              <a:graphicData uri="http://schemas.openxmlformats.org/drawingml/2006/picture">
                <pic:pic xmlns:pic="http://schemas.openxmlformats.org/drawingml/2006/picture">
                  <pic:nvPicPr>
                    <pic:cNvPr id="0" name="image84.png" descr="C:\Users\СБ\YandexDisk\Скриншоты\2019-02-23_12-17-08.png"/>
                    <pic:cNvPicPr preferRelativeResize="0"/>
                  </pic:nvPicPr>
                  <pic:blipFill>
                    <a:blip r:embed="rId97" cstate="print"/>
                    <a:srcRect/>
                    <a:stretch>
                      <a:fillRect/>
                    </a:stretch>
                  </pic:blipFill>
                  <pic:spPr>
                    <a:xfrm>
                      <a:off x="0" y="0"/>
                      <a:ext cx="5047615" cy="1659890"/>
                    </a:xfrm>
                    <a:prstGeom prst="rect">
                      <a:avLst/>
                    </a:prstGeom>
                    <a:ln/>
                  </pic:spPr>
                </pic:pic>
              </a:graphicData>
            </a:graphic>
          </wp:inline>
        </w:drawing>
      </w:r>
    </w:p>
    <w:p w14:paraId="336732B3"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 течение недели один клерк вполне справлялся с объемом работ, </w:t>
      </w:r>
      <w:r w:rsidRPr="0029618A">
        <w:rPr>
          <w:rFonts w:eastAsia="Times New Roman"/>
          <w:i/>
          <w:sz w:val="24"/>
          <w:szCs w:val="24"/>
          <w:highlight w:val="white"/>
        </w:rPr>
        <w:br/>
        <w:t>но потом всё превратилось в кошмар.</w:t>
      </w:r>
    </w:p>
    <w:p w14:paraId="1910DBF7" w14:textId="11CA62A6"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При </w:t>
      </w:r>
      <m:oMath>
        <m:r>
          <w:rPr>
            <w:rFonts w:ascii="Cambria Math" w:hAnsi="Cambria Math"/>
          </w:rPr>
          <m:t>λ</m:t>
        </m:r>
        <m:r>
          <w:rPr>
            <w:rFonts w:ascii="Cambria Math" w:eastAsia="Cambria Math" w:hAnsi="Cambria Math"/>
            <w:sz w:val="24"/>
            <w:szCs w:val="24"/>
          </w:rPr>
          <m:t>=15</m:t>
        </m:r>
      </m:oMath>
      <w:r w:rsidR="003863E0">
        <w:rPr>
          <w:rFonts w:eastAsia="Times New Roman"/>
          <w:sz w:val="24"/>
          <w:szCs w:val="24"/>
          <w:highlight w:val="white"/>
        </w:rPr>
        <w:t xml:space="preserve"> </w:t>
      </w:r>
      <w:r w:rsidRPr="0029618A">
        <w:rPr>
          <w:rFonts w:eastAsia="Times New Roman"/>
          <w:sz w:val="24"/>
          <w:szCs w:val="24"/>
          <w:highlight w:val="white"/>
        </w:rPr>
        <w:t xml:space="preserve">и </w:t>
      </w:r>
      <m:oMath>
        <m:r>
          <w:rPr>
            <w:rFonts w:ascii="Cambria Math" w:hAnsi="Cambria Math"/>
          </w:rPr>
          <m:t>μ</m:t>
        </m:r>
        <m:r>
          <w:rPr>
            <w:rFonts w:ascii="Cambria Math" w:eastAsia="Cambria Math" w:hAnsi="Cambria Math"/>
            <w:sz w:val="24"/>
            <w:szCs w:val="24"/>
          </w:rPr>
          <m:t>=16</m:t>
        </m:r>
      </m:oMath>
      <w:r w:rsidR="003863E0">
        <w:rPr>
          <w:rFonts w:eastAsia="Times New Roman"/>
          <w:sz w:val="24"/>
          <w:szCs w:val="24"/>
          <w:highlight w:val="white"/>
        </w:rPr>
        <w:t xml:space="preserve"> </w:t>
      </w:r>
      <w:r w:rsidRPr="0029618A">
        <w:rPr>
          <w:rFonts w:eastAsia="Times New Roman"/>
          <w:sz w:val="24"/>
          <w:szCs w:val="24"/>
          <w:highlight w:val="white"/>
        </w:rPr>
        <w:t>средняя длина очереди будет как раз равна 15 клиентам, а среднее время занятости оператора составит</w:t>
      </w:r>
      <w:r w:rsidR="001C0390">
        <w:rPr>
          <w:rFonts w:eastAsia="Times New Roman"/>
          <w:sz w:val="24"/>
          <w:szCs w:val="24"/>
        </w:rPr>
        <w:t xml:space="preserve"> </w:t>
      </w:r>
      <m:oMath>
        <m:r>
          <w:rPr>
            <w:rFonts w:ascii="Cambria Math" w:eastAsia="Cambria Math" w:hAnsi="Cambria Math"/>
            <w:sz w:val="24"/>
            <w:szCs w:val="24"/>
          </w:rPr>
          <m:t>1</m:t>
        </m:r>
      </m:oMath>
      <w:r w:rsidRPr="0029618A">
        <w:rPr>
          <w:rFonts w:eastAsia="Times New Roman"/>
          <w:sz w:val="24"/>
          <w:szCs w:val="24"/>
          <w:highlight w:val="white"/>
        </w:rPr>
        <w:t xml:space="preserve"> 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36D34B87"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387A58E9" wp14:editId="48B1B7D6">
            <wp:extent cx="3508375" cy="2440940"/>
            <wp:effectExtent l="0" t="0" r="0" b="0"/>
            <wp:docPr id="35" name="image27.png" descr="C:\Users\СБ\YandexDisk\Скриншоты\2019-02-23_12-06-13.png"/>
            <wp:cNvGraphicFramePr/>
            <a:graphic xmlns:a="http://schemas.openxmlformats.org/drawingml/2006/main">
              <a:graphicData uri="http://schemas.openxmlformats.org/drawingml/2006/picture">
                <pic:pic xmlns:pic="http://schemas.openxmlformats.org/drawingml/2006/picture">
                  <pic:nvPicPr>
                    <pic:cNvPr id="0" name="image27.png" descr="C:\Users\СБ\YandexDisk\Скриншоты\2019-02-23_12-06-13.png"/>
                    <pic:cNvPicPr preferRelativeResize="0"/>
                  </pic:nvPicPr>
                  <pic:blipFill>
                    <a:blip r:embed="rId98" cstate="print"/>
                    <a:srcRect/>
                    <a:stretch>
                      <a:fillRect/>
                    </a:stretch>
                  </pic:blipFill>
                  <pic:spPr>
                    <a:xfrm>
                      <a:off x="0" y="0"/>
                      <a:ext cx="3508375" cy="2440940"/>
                    </a:xfrm>
                    <a:prstGeom prst="rect">
                      <a:avLst/>
                    </a:prstGeom>
                    <a:ln/>
                  </pic:spPr>
                </pic:pic>
              </a:graphicData>
            </a:graphic>
          </wp:inline>
        </w:drawing>
      </w:r>
    </w:p>
    <w:p w14:paraId="630547BE" w14:textId="77777777" w:rsidR="008E2D65" w:rsidRPr="0029618A" w:rsidRDefault="00662FA5">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Вероятность для одного клерка не уложиться </w:t>
      </w:r>
      <w:r w:rsidRPr="0029618A">
        <w:rPr>
          <w:rFonts w:eastAsia="Times New Roman"/>
          <w:i/>
          <w:sz w:val="24"/>
          <w:szCs w:val="24"/>
          <w:highlight w:val="white"/>
        </w:rPr>
        <w:br/>
        <w:t>с текущими делами в указанный период времени.</w:t>
      </w:r>
    </w:p>
    <w:p w14:paraId="5C9E2BB9" w14:textId="1C3729A9"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ухлопать на это весь день – 37%. Таким образом, разумное, как кажется, решение может иметь неожиданно неприятные последствия.</w:t>
      </w:r>
    </w:p>
    <w:p w14:paraId="3B004108" w14:textId="77777777" w:rsidR="008E2D65" w:rsidRPr="0029618A" w:rsidRDefault="00662FA5">
      <w:pPr>
        <w:pStyle w:val="2"/>
        <w:spacing w:line="288" w:lineRule="auto"/>
        <w:ind w:firstLine="397"/>
        <w:jc w:val="both"/>
        <w:rPr>
          <w:rFonts w:eastAsia="Cambria"/>
          <w:b/>
          <w:color w:val="4F81BD"/>
          <w:sz w:val="26"/>
          <w:szCs w:val="26"/>
          <w:highlight w:val="white"/>
        </w:rPr>
      </w:pPr>
      <w:bookmarkStart w:id="1623" w:name="_Toc22639654"/>
      <w:r w:rsidRPr="0029618A">
        <w:rPr>
          <w:rFonts w:eastAsia="Cambria"/>
          <w:b/>
          <w:color w:val="4F81BD"/>
          <w:sz w:val="26"/>
          <w:szCs w:val="26"/>
          <w:highlight w:val="white"/>
        </w:rPr>
        <w:t>Лучшее враг хорошего</w:t>
      </w:r>
      <w:bookmarkEnd w:id="1623"/>
    </w:p>
    <w:p w14:paraId="13CBAE2B" w14:textId="6578255A"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sidR="00032601">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Этот эффект приводит к тому, что в коммуникационной сети, содержащей очереди, </w:t>
      </w:r>
      <w:r w:rsidRPr="0029618A">
        <w:rPr>
          <w:rFonts w:eastAsia="Times New Roman"/>
          <w:sz w:val="24"/>
          <w:szCs w:val="24"/>
          <w:highlight w:val="white"/>
        </w:rPr>
        <w:lastRenderedPageBreak/>
        <w:t xml:space="preserve">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4E67ABC" wp14:editId="78FF7102">
            <wp:simplePos x="0" y="0"/>
            <wp:positionH relativeFrom="column">
              <wp:posOffset>3943350</wp:posOffset>
            </wp:positionH>
            <wp:positionV relativeFrom="paragraph">
              <wp:posOffset>1104900</wp:posOffset>
            </wp:positionV>
            <wp:extent cx="1673870" cy="2452254"/>
            <wp:effectExtent l="0" t="0" r="0" b="0"/>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9" cstate="print"/>
                    <a:srcRect/>
                    <a:stretch>
                      <a:fillRect/>
                    </a:stretch>
                  </pic:blipFill>
                  <pic:spPr>
                    <a:xfrm>
                      <a:off x="0" y="0"/>
                      <a:ext cx="1673870" cy="2452254"/>
                    </a:xfrm>
                    <a:prstGeom prst="rect">
                      <a:avLst/>
                    </a:prstGeom>
                    <a:ln/>
                  </pic:spPr>
                </pic:pic>
              </a:graphicData>
            </a:graphic>
          </wp:anchor>
        </w:drawing>
      </w:r>
    </w:p>
    <w:p w14:paraId="07E56E6F" w14:textId="77777777"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пункта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m:oMath>
        <m:r>
          <w:rPr>
            <w:rFonts w:ascii="Cambria Math" w:eastAsia="Times New Roman" w:hAnsi="Cambria Math"/>
            <w:sz w:val="24"/>
            <w:szCs w:val="24"/>
            <w:highlight w:val="white"/>
          </w:rPr>
          <m:t>AC</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DB</m:t>
        </m:r>
      </m:oMath>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Два других плеча – </w:t>
      </w:r>
      <m:oMath>
        <m:r>
          <w:rPr>
            <w:rFonts w:ascii="Cambria Math" w:eastAsia="Times New Roman" w:hAnsi="Cambria Math"/>
            <w:sz w:val="24"/>
            <w:szCs w:val="24"/>
            <w:highlight w:val="white"/>
          </w:rPr>
          <m:t>AD</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CB</m:t>
        </m:r>
      </m:oMath>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w:t>
      </w:r>
      <w:proofErr w:type="spellStart"/>
      <w:r w:rsidRPr="0029618A">
        <w:rPr>
          <w:rFonts w:eastAsia="Times New Roman"/>
          <w:sz w:val="24"/>
          <w:szCs w:val="24"/>
          <w:highlight w:val="white"/>
        </w:rPr>
        <w:t>ге</w:t>
      </w:r>
      <w:proofErr w:type="spellEnd"/>
      <w:r w:rsidRPr="0029618A">
        <w:rPr>
          <w:rFonts w:eastAsia="Times New Roman"/>
          <w:sz w:val="24"/>
          <w:szCs w:val="24"/>
          <w:highlight w:val="white"/>
        </w:rPr>
        <w:t xml:space="preserve">. Таким образом, для загруженных участков время пути можно считать пропорциональным числу участников дорожного движения: </w:t>
      </w:r>
      <m:oMath>
        <m:r>
          <w:rPr>
            <w:rFonts w:ascii="Cambria Math" w:eastAsia="Times New Roman" w:hAnsi="Cambria Math"/>
            <w:sz w:val="24"/>
            <w:szCs w:val="24"/>
            <w:highlight w:val="white"/>
          </w:rPr>
          <m:t>t=λ N</m:t>
        </m:r>
      </m:oMath>
      <w:r w:rsidRPr="0029618A">
        <w:rPr>
          <w:rFonts w:eastAsia="Times New Roman"/>
          <w:sz w:val="24"/>
          <w:szCs w:val="24"/>
          <w:highlight w:val="white"/>
        </w:rPr>
        <w:t xml:space="preserve">. И последнее важное условие, пассажиропоток между городами таков, что: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p>
    <w:p w14:paraId="07CA3E64" w14:textId="59A06121"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sidR="005221B6">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sidR="005221B6">
        <w:rPr>
          <w:rFonts w:eastAsia="Times New Roman"/>
          <w:sz w:val="24"/>
          <w:szCs w:val="24"/>
          <w:highlight w:val="white"/>
        </w:rPr>
        <w:t>ая</w:t>
      </w:r>
      <w:r w:rsidRPr="0029618A">
        <w:rPr>
          <w:rFonts w:eastAsia="Times New Roman"/>
          <w:sz w:val="24"/>
          <w:szCs w:val="24"/>
          <w:highlight w:val="white"/>
        </w:rPr>
        <w:t xml:space="preserve"> получил</w:t>
      </w:r>
      <w:r w:rsidR="005221B6">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 xml:space="preserve">равновесия </w:t>
      </w:r>
      <w:proofErr w:type="spellStart"/>
      <w:r w:rsidRPr="0029618A">
        <w:rPr>
          <w:rFonts w:eastAsia="Times New Roman"/>
          <w:i/>
          <w:color w:val="1C4587"/>
          <w:sz w:val="24"/>
          <w:szCs w:val="24"/>
          <w:highlight w:val="white"/>
        </w:rPr>
        <w:t>Нэша</w:t>
      </w:r>
      <w:proofErr w:type="spellEnd"/>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sidR="005221B6">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выразится в том, что водители будут стремиться к тому, чтобы распределиться по обоим плечам дорог </w:t>
      </w:r>
      <m:oMath>
        <m:r>
          <w:rPr>
            <w:rFonts w:ascii="Cambria Math" w:eastAsia="Times New Roman" w:hAnsi="Cambria Math"/>
            <w:sz w:val="24"/>
            <w:szCs w:val="24"/>
            <w:highlight w:val="white"/>
          </w:rPr>
          <m:t>ACB</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ADB</m:t>
        </m:r>
      </m:oMath>
      <w:r w:rsidRPr="0029618A">
        <w:rPr>
          <w:rFonts w:eastAsia="Times New Roman"/>
          <w:sz w:val="24"/>
          <w:szCs w:val="24"/>
          <w:highlight w:val="white"/>
        </w:rPr>
        <w:t xml:space="preserve"> поровну. Так что, если обычно из города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 город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ездит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автомобилистов, то время в пути можно выразить как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w:t>
      </w:r>
    </w:p>
    <w:p w14:paraId="5BC69708" w14:textId="28A993E4" w:rsidR="005F0174"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Пусть теперь, стремясь оптимизировать движение в этой сети, мы построим связку </w:t>
      </w:r>
      <w:proofErr w:type="spellStart"/>
      <w:r w:rsidRPr="0029618A">
        <w:rPr>
          <w:rFonts w:eastAsia="Times New Roman"/>
          <w:sz w:val="24"/>
          <w:szCs w:val="24"/>
          <w:highlight w:val="white"/>
        </w:rPr>
        <w:t>CD</w:t>
      </w:r>
      <w:proofErr w:type="spellEnd"/>
      <w:r w:rsidRPr="0029618A">
        <w:rPr>
          <w:rFonts w:eastAsia="Times New Roman"/>
          <w:sz w:val="24"/>
          <w:szCs w:val="24"/>
          <w:highlight w:val="white"/>
        </w:rPr>
        <w:t xml:space="preserve">, причем постараемся сделать её как можно шире и лучше, чтобы время на её преодоление было существенно меньше, чем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или </w:t>
      </w:r>
      <m:oMath>
        <m:r>
          <w:rPr>
            <w:rFonts w:ascii="Cambria Math" w:eastAsia="Times New Roman" w:hAnsi="Cambria Math"/>
            <w:sz w:val="24"/>
            <w:szCs w:val="24"/>
            <w:highlight w:val="white"/>
          </w:rPr>
          <m:t>λ N/2</m:t>
        </m:r>
      </m:oMath>
      <w:r w:rsidRPr="0029618A">
        <w:rPr>
          <w:rFonts w:eastAsia="Times New Roman"/>
          <w:sz w:val="24"/>
          <w:szCs w:val="24"/>
          <w:highlight w:val="white"/>
        </w:rPr>
        <w:t xml:space="preserve">. Воспользовавшись ею, автомобилист сможет попасть из пункта A в пункт B за время порядка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(двигаясь по пути ACDB), либо </w:t>
      </w:r>
      <m:oMath>
        <m:r>
          <w:rPr>
            <w:rFonts w:ascii="Cambria Math" w:eastAsia="Times New Roman" w:hAnsi="Cambria Math"/>
            <w:sz w:val="24"/>
            <w:szCs w:val="24"/>
            <w:highlight w:val="white"/>
          </w:rPr>
          <m:t>2⋅λ N/2=λN</m:t>
        </m:r>
      </m:oMath>
      <w:r w:rsidRPr="0029618A">
        <w:rPr>
          <w:rFonts w:eastAsia="Times New Roman"/>
          <w:sz w:val="24"/>
          <w:szCs w:val="24"/>
          <w:highlight w:val="white"/>
        </w:rPr>
        <w:t xml:space="preserve"> (в случае пути ADCB). Но, правда, только при условии, что он будет на дороге один. Проблема в том, что </w:t>
      </w:r>
      <w:r w:rsidR="00600132">
        <w:rPr>
          <w:rFonts w:eastAsia="Times New Roman"/>
          <w:sz w:val="24"/>
          <w:szCs w:val="24"/>
          <w:highlight w:val="white"/>
        </w:rPr>
        <w:t xml:space="preserve">как </w:t>
      </w:r>
      <w:r w:rsidRPr="0029618A">
        <w:rPr>
          <w:rFonts w:eastAsia="Times New Roman"/>
          <w:sz w:val="24"/>
          <w:szCs w:val="24"/>
          <w:highlight w:val="white"/>
        </w:rPr>
        <w:t xml:space="preserve">только </w:t>
      </w:r>
      <w:del w:id="1624" w:author="Пользователь" w:date="2019-11-13T14:44:00Z">
        <w:r w:rsidRPr="0029618A" w:rsidDel="00091790">
          <w:rPr>
            <w:rFonts w:eastAsia="Times New Roman"/>
            <w:sz w:val="24"/>
            <w:szCs w:val="24"/>
            <w:highlight w:val="white"/>
          </w:rPr>
          <w:delText xml:space="preserve">все </w:delText>
        </w:r>
      </w:del>
      <w:ins w:id="1625" w:author="Пользователь" w:date="2019-11-13T14:44:00Z">
        <w:r w:rsidR="00091790">
          <w:rPr>
            <w:rFonts w:eastAsia="Times New Roman"/>
            <w:sz w:val="24"/>
            <w:szCs w:val="24"/>
            <w:highlight w:val="white"/>
          </w:rPr>
          <w:t>люди</w:t>
        </w:r>
        <w:r w:rsidR="00091790" w:rsidRPr="0029618A">
          <w:rPr>
            <w:rFonts w:eastAsia="Times New Roman"/>
            <w:sz w:val="24"/>
            <w:szCs w:val="24"/>
            <w:highlight w:val="white"/>
          </w:rPr>
          <w:t xml:space="preserve"> </w:t>
        </w:r>
      </w:ins>
      <w:r w:rsidRPr="0029618A">
        <w:rPr>
          <w:rFonts w:eastAsia="Times New Roman"/>
          <w:sz w:val="24"/>
          <w:szCs w:val="24"/>
          <w:highlight w:val="white"/>
        </w:rPr>
        <w:t>прознают о новой дороге, то, естественно,</w:t>
      </w:r>
      <w:r w:rsidR="005F0174">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sidR="005F0174">
        <w:rPr>
          <w:rFonts w:eastAsia="Times New Roman"/>
          <w:sz w:val="24"/>
          <w:szCs w:val="24"/>
          <w:highlight w:val="white"/>
        </w:rPr>
        <w:t>е</w:t>
      </w:r>
      <w:r w:rsidRPr="0029618A">
        <w:rPr>
          <w:rFonts w:eastAsia="Times New Roman"/>
          <w:sz w:val="24"/>
          <w:szCs w:val="24"/>
          <w:highlight w:val="white"/>
        </w:rPr>
        <w:t xml:space="preserve">тся пользоваться только ею. И вот к чему это приведёт: в равновесии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w:t>
      </w:r>
      <w:commentRangeStart w:id="1626"/>
      <w:r w:rsidRPr="0029618A">
        <w:rPr>
          <w:rFonts w:eastAsia="Times New Roman"/>
          <w:sz w:val="24"/>
          <w:szCs w:val="24"/>
          <w:highlight w:val="white"/>
        </w:rPr>
        <w:t>часть</w:t>
      </w:r>
      <w:commentRangeEnd w:id="1626"/>
      <w:r w:rsidR="00600132">
        <w:rPr>
          <w:rStyle w:val="af"/>
        </w:rPr>
        <w:commentReference w:id="1626"/>
      </w:r>
      <w:r w:rsidRPr="0029618A">
        <w:rPr>
          <w:rFonts w:eastAsia="Times New Roman"/>
          <w:sz w:val="24"/>
          <w:szCs w:val="24"/>
          <w:highlight w:val="white"/>
        </w:rPr>
        <w:t xml:space="preserve"> публики </w:t>
      </w:r>
      <m:oMath>
        <m:r>
          <w:rPr>
            <w:rFonts w:ascii="Cambria Math" w:eastAsia="Times New Roman" w:hAnsi="Cambria Math"/>
            <w:sz w:val="24"/>
            <w:szCs w:val="24"/>
            <w:highlight w:val="white"/>
          </w:rPr>
          <m:t>αN</m:t>
        </m:r>
      </m:oMath>
      <w:r w:rsidRPr="0029618A">
        <w:rPr>
          <w:rFonts w:eastAsia="Times New Roman"/>
          <w:sz w:val="24"/>
          <w:szCs w:val="24"/>
          <w:highlight w:val="white"/>
        </w:rPr>
        <w:t xml:space="preserve"> предпочтёт путь ADCB</w:t>
      </w:r>
      <w:r w:rsidR="00600132">
        <w:rPr>
          <w:rFonts w:eastAsia="Times New Roman"/>
          <w:sz w:val="24"/>
          <w:szCs w:val="24"/>
          <w:highlight w:val="white"/>
        </w:rPr>
        <w:t xml:space="preserve"> –</w:t>
      </w:r>
      <w:r w:rsidRPr="0029618A">
        <w:rPr>
          <w:rFonts w:eastAsia="Times New Roman"/>
          <w:sz w:val="24"/>
          <w:szCs w:val="24"/>
          <w:highlight w:val="white"/>
        </w:rPr>
        <w:t xml:space="preserve"> как </w:t>
      </w:r>
      <w:r w:rsidRPr="0029618A">
        <w:rPr>
          <w:rFonts w:eastAsia="Times New Roman"/>
          <w:sz w:val="24"/>
          <w:szCs w:val="24"/>
          <w:highlight w:val="white"/>
        </w:rPr>
        <w:lastRenderedPageBreak/>
        <w:t xml:space="preserve">более короткий, так что мы должны получить следующие характерные времена: </w:t>
      </w:r>
      <w:proofErr w:type="spellStart"/>
      <w:r w:rsidRPr="0029618A">
        <w:rPr>
          <w:rFonts w:eastAsia="Times New Roman"/>
          <w:sz w:val="24"/>
          <w:szCs w:val="24"/>
          <w:highlight w:val="white"/>
        </w:rPr>
        <w:t>ACB</w:t>
      </w:r>
      <w:proofErr w:type="spellEnd"/>
      <w:r w:rsidRPr="0029618A">
        <w:rPr>
          <w:rFonts w:eastAsia="Times New Roman"/>
          <w:sz w:val="24"/>
          <w:szCs w:val="24"/>
          <w:highlight w:val="white"/>
        </w:rPr>
        <w:t>,</w:t>
      </w:r>
      <w:r w:rsidR="00600132">
        <w:rPr>
          <w:rFonts w:eastAsia="Times New Roman"/>
          <w:sz w:val="24"/>
          <w:szCs w:val="24"/>
          <w:highlight w:val="white"/>
        </w:rPr>
        <w:t xml:space="preserve"> </w:t>
      </w:r>
      <w:proofErr w:type="spellStart"/>
      <w:r w:rsidRPr="0029618A">
        <w:rPr>
          <w:rFonts w:eastAsia="Times New Roman"/>
          <w:sz w:val="24"/>
          <w:szCs w:val="24"/>
          <w:highlight w:val="white"/>
        </w:rPr>
        <w:t>ADB</w:t>
      </w:r>
      <w:proofErr w:type="spellEnd"/>
      <w:r w:rsidRPr="0029618A">
        <w:rPr>
          <w:rFonts w:eastAsia="Times New Roman"/>
          <w:sz w:val="24"/>
          <w:szCs w:val="24"/>
          <w:highlight w:val="white"/>
        </w:rPr>
        <w:t xml:space="preserve">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λαN+</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2λαN</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Подвох состоит в том, что все эти времена превышают прежний средний результат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α&gt;1/2</m:t>
        </m:r>
      </m:oMath>
      <w:r w:rsidRPr="0029618A">
        <w:rPr>
          <w:rFonts w:eastAsia="Times New Roman"/>
          <w:sz w:val="24"/>
          <w:szCs w:val="24"/>
          <w:highlight w:val="white"/>
        </w:rPr>
        <w:t>.</w:t>
      </w:r>
    </w:p>
    <w:p w14:paraId="74C8404A" w14:textId="755DD4E4" w:rsidR="008E2D65" w:rsidRPr="00D46282" w:rsidRDefault="005F0174" w:rsidP="00D46282">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rPr>
              <m:t>t</m:t>
            </m:r>
            <m:ctrlPr>
              <w:rPr>
                <w:rFonts w:ascii="Cambria Math" w:eastAsia="Times New Roman" w:hAnsi="Cambria Math"/>
                <w:i/>
                <w:sz w:val="24"/>
                <w:szCs w:val="24"/>
                <w:highlight w:val="white"/>
              </w:rPr>
            </m:ctrlPr>
          </m:e>
          <m:sub>
            <m:r>
              <w:rPr>
                <w:rFonts w:ascii="Cambria Math" w:eastAsia="Times New Roman" w:hAnsi="Cambria Math"/>
                <w:sz w:val="24"/>
                <w:szCs w:val="24"/>
                <w:highlight w:val="white"/>
              </w:rPr>
              <m:t>0</m:t>
            </m:r>
          </m:sub>
        </m:sSub>
        <m:r>
          <w:rPr>
            <w:rFonts w:ascii="Cambria Math" w:eastAsia="Times New Roman" w:hAnsi="Cambria Math"/>
            <w:sz w:val="24"/>
            <w:szCs w:val="24"/>
          </w:rPr>
          <m:t>=30 мин.</m:t>
        </m:r>
      </m:oMath>
      <w:r>
        <w:rPr>
          <w:rFonts w:eastAsia="Times New Roman"/>
          <w:sz w:val="24"/>
          <w:szCs w:val="24"/>
        </w:rPr>
        <w:t xml:space="preserve">, </w:t>
      </w:r>
      <m:oMath>
        <m:r>
          <w:rPr>
            <w:rFonts w:ascii="Cambria Math" w:eastAsia="Times New Roman" w:hAnsi="Cambria Math"/>
            <w:sz w:val="24"/>
            <w:szCs w:val="24"/>
          </w:rPr>
          <m:t>λ=</m:t>
        </m:r>
        <m:f>
          <m:fPr>
            <m:ctrlPr>
              <w:rPr>
                <w:rFonts w:ascii="Cambria Math" w:eastAsia="Times New Roman" w:hAnsi="Cambria Math"/>
                <w:i/>
                <w:sz w:val="24"/>
                <w:szCs w:val="24"/>
                <w:lang w:val="en-US"/>
              </w:rPr>
            </m:ctrlPr>
          </m:fPr>
          <m:num>
            <m:r>
              <w:rPr>
                <w:rFonts w:ascii="Cambria Math" w:eastAsia="Times New Roman" w:hAnsi="Cambria Math"/>
                <w:sz w:val="24"/>
                <w:szCs w:val="24"/>
              </w:rPr>
              <m:t>1</m:t>
            </m:r>
          </m:num>
          <m:den>
            <m:r>
              <w:rPr>
                <w:rFonts w:ascii="Cambria Math" w:eastAsia="Times New Roman" w:hAnsi="Cambria Math"/>
                <w:sz w:val="24"/>
                <w:szCs w:val="24"/>
              </w:rPr>
              <m:t>100</m:t>
            </m:r>
          </m:den>
        </m:f>
        <m:r>
          <w:rPr>
            <w:rFonts w:ascii="Cambria Math" w:eastAsia="Times New Roman" w:hAnsi="Cambria Math"/>
            <w:sz w:val="24"/>
            <w:szCs w:val="24"/>
          </w:rPr>
          <m:t>мин/чел.</m:t>
        </m:r>
      </m:oMath>
      <w:r>
        <w:rPr>
          <w:rFonts w:eastAsia="Times New Roman"/>
          <w:sz w:val="24"/>
          <w:szCs w:val="24"/>
        </w:rPr>
        <w:t xml:space="preserve">, </w:t>
      </w:r>
      <w:del w:id="1627" w:author="Пользователь" w:date="2019-11-13T14:45:00Z">
        <w:r w:rsidDel="00091790">
          <w:rPr>
            <w:rFonts w:eastAsia="Times New Roman"/>
            <w:sz w:val="24"/>
            <w:szCs w:val="24"/>
          </w:rPr>
          <w:delText xml:space="preserve">а </w:delText>
        </w:r>
      </w:del>
      <m:oMath>
        <m:r>
          <w:rPr>
            <w:rFonts w:ascii="Cambria Math" w:eastAsia="Times New Roman" w:hAnsi="Cambria Math"/>
            <w:sz w:val="24"/>
            <w:szCs w:val="24"/>
          </w:rPr>
          <m:t>α=2/3</m:t>
        </m:r>
      </m:oMath>
      <w:r w:rsidRPr="00BB52AF">
        <w:rPr>
          <w:rFonts w:eastAsia="Times New Roman"/>
          <w:sz w:val="24"/>
          <w:szCs w:val="24"/>
        </w:rPr>
        <w:t>,</w:t>
      </w:r>
      <w:r>
        <w:rPr>
          <w:rFonts w:eastAsia="Times New Roman"/>
          <w:sz w:val="24"/>
          <w:szCs w:val="24"/>
        </w:rPr>
        <w:t xml:space="preserve"> </w:t>
      </w:r>
      <m:oMath>
        <m:r>
          <w:rPr>
            <w:rFonts w:ascii="Cambria Math" w:eastAsia="Times New Roman" w:hAnsi="Cambria Math"/>
            <w:sz w:val="24"/>
            <w:szCs w:val="24"/>
          </w:rPr>
          <m:t>N=5000</m:t>
        </m:r>
      </m:oMath>
      <w:del w:id="1628" w:author="Пользователь" w:date="2019-11-13T14:45:00Z">
        <w:r w:rsidDel="00091790">
          <w:rPr>
            <w:rFonts w:eastAsia="Times New Roman"/>
            <w:sz w:val="24"/>
            <w:szCs w:val="24"/>
          </w:rPr>
          <w:delText xml:space="preserve"> </w:delText>
        </w:r>
      </w:del>
      <w:r w:rsidRPr="00BB52AF">
        <w:rPr>
          <w:rFonts w:eastAsia="Times New Roman"/>
          <w:sz w:val="24"/>
          <w:szCs w:val="24"/>
        </w:rPr>
        <w:t xml:space="preserve">. </w:t>
      </w:r>
      <w:ins w:id="1629" w:author="Пользователь" w:date="2019-11-13T14:45:00Z">
        <w:r w:rsidR="00091790">
          <w:rPr>
            <w:rFonts w:eastAsia="Times New Roman"/>
            <w:sz w:val="24"/>
            <w:szCs w:val="24"/>
          </w:rPr>
          <w:t>Э</w:t>
        </w:r>
      </w:ins>
      <w:del w:id="1630" w:author="Пользователь" w:date="2019-11-13T14:45:00Z">
        <w:r w:rsidDel="00091790">
          <w:rPr>
            <w:rFonts w:eastAsia="Times New Roman"/>
            <w:sz w:val="24"/>
            <w:szCs w:val="24"/>
          </w:rPr>
          <w:delText>ч</w:delText>
        </w:r>
      </w:del>
      <w:r>
        <w:rPr>
          <w:rFonts w:eastAsia="Times New Roman"/>
          <w:sz w:val="24"/>
          <w:szCs w:val="24"/>
        </w:rPr>
        <w:t xml:space="preserve">то означает, что из пункта </w:t>
      </w:r>
      <m:oMath>
        <m:r>
          <w:rPr>
            <w:rFonts w:ascii="Cambria Math" w:eastAsia="Times New Roman" w:hAnsi="Cambria Math"/>
            <w:sz w:val="24"/>
            <w:szCs w:val="24"/>
          </w:rPr>
          <m:t>A</m:t>
        </m:r>
      </m:oMath>
      <w:r>
        <w:rPr>
          <w:rFonts w:eastAsia="Times New Roman"/>
          <w:sz w:val="24"/>
          <w:szCs w:val="24"/>
        </w:rPr>
        <w:t xml:space="preserve"> выехало </w:t>
      </w:r>
      <w:r w:rsidR="00447B72">
        <w:rPr>
          <w:rFonts w:eastAsia="Times New Roman"/>
          <w:sz w:val="24"/>
          <w:szCs w:val="24"/>
        </w:rPr>
        <w:t>5</w:t>
      </w:r>
      <w:r>
        <w:rPr>
          <w:rFonts w:eastAsia="Times New Roman"/>
          <w:sz w:val="24"/>
          <w:szCs w:val="24"/>
        </w:rPr>
        <w:t>000 человек</w:t>
      </w:r>
      <w:r w:rsidR="00447B72">
        <w:rPr>
          <w:rFonts w:eastAsia="Times New Roman"/>
          <w:sz w:val="24"/>
          <w:szCs w:val="24"/>
        </w:rPr>
        <w:t xml:space="preserve">. В отсутствие связки </w:t>
      </w:r>
      <w:r w:rsidR="00447B72">
        <w:rPr>
          <w:rFonts w:eastAsia="Times New Roman"/>
          <w:sz w:val="24"/>
          <w:szCs w:val="24"/>
          <w:lang w:val="en-US"/>
        </w:rPr>
        <w:t>CD</w:t>
      </w:r>
      <w:r w:rsidR="00447B72">
        <w:rPr>
          <w:rFonts w:eastAsia="Times New Roman"/>
          <w:sz w:val="24"/>
          <w:szCs w:val="24"/>
        </w:rPr>
        <w:t xml:space="preserve"> среднее время пути от </w:t>
      </w:r>
      <w:r w:rsidR="00447B72">
        <w:rPr>
          <w:rFonts w:eastAsia="Times New Roman"/>
          <w:sz w:val="24"/>
          <w:szCs w:val="24"/>
          <w:lang w:val="en-US"/>
        </w:rPr>
        <w:t>A</w:t>
      </w:r>
      <w:r w:rsidR="00447B72" w:rsidRPr="00BB52AF">
        <w:rPr>
          <w:rFonts w:eastAsia="Times New Roman"/>
          <w:sz w:val="24"/>
          <w:szCs w:val="24"/>
        </w:rPr>
        <w:t xml:space="preserve"> </w:t>
      </w:r>
      <w:r w:rsidR="00447B72">
        <w:rPr>
          <w:rFonts w:eastAsia="Times New Roman"/>
          <w:sz w:val="24"/>
          <w:szCs w:val="24"/>
        </w:rPr>
        <w:t xml:space="preserve">до </w:t>
      </w:r>
      <w:r w:rsidR="00447B72">
        <w:rPr>
          <w:rFonts w:eastAsia="Times New Roman"/>
          <w:sz w:val="24"/>
          <w:szCs w:val="24"/>
          <w:lang w:val="en-US"/>
        </w:rPr>
        <w:t>B</w:t>
      </w:r>
      <w:r w:rsidR="00D46282">
        <w:rPr>
          <w:rFonts w:eastAsia="Times New Roman"/>
          <w:sz w:val="24"/>
          <w:szCs w:val="24"/>
        </w:rPr>
        <w:t xml:space="preserve"> составит 5</w:t>
      </w:r>
      <w:r w:rsidR="00447B72">
        <w:rPr>
          <w:rFonts w:eastAsia="Times New Roman"/>
          <w:sz w:val="24"/>
          <w:szCs w:val="24"/>
        </w:rPr>
        <w:t xml:space="preserve">5 минут. Наличие короткого пути приведёт к таким вариантам среднего времени:  </w:t>
      </w:r>
      <w:proofErr w:type="spellStart"/>
      <w:r w:rsidR="00447B72" w:rsidRPr="0029618A">
        <w:rPr>
          <w:rFonts w:eastAsia="Times New Roman"/>
          <w:sz w:val="24"/>
          <w:szCs w:val="24"/>
          <w:highlight w:val="white"/>
        </w:rPr>
        <w:t>ACB</w:t>
      </w:r>
      <w:proofErr w:type="spellEnd"/>
      <w:r w:rsidR="00447B72" w:rsidRPr="0029618A">
        <w:rPr>
          <w:rFonts w:eastAsia="Times New Roman"/>
          <w:sz w:val="24"/>
          <w:szCs w:val="24"/>
          <w:highlight w:val="white"/>
        </w:rPr>
        <w:t>,</w:t>
      </w:r>
      <w:r w:rsidR="00447B72">
        <w:rPr>
          <w:rFonts w:eastAsia="Times New Roman"/>
          <w:sz w:val="24"/>
          <w:szCs w:val="24"/>
          <w:highlight w:val="white"/>
        </w:rPr>
        <w:t xml:space="preserve"> </w:t>
      </w:r>
      <w:proofErr w:type="spellStart"/>
      <w:r w:rsidR="00447B72" w:rsidRPr="0029618A">
        <w:rPr>
          <w:rFonts w:eastAsia="Times New Roman"/>
          <w:sz w:val="24"/>
          <w:szCs w:val="24"/>
          <w:highlight w:val="white"/>
        </w:rPr>
        <w:t>ADB</w:t>
      </w:r>
      <w:proofErr w:type="spellEnd"/>
      <w:r w:rsidR="00447B72" w:rsidRPr="0029618A">
        <w:rPr>
          <w:rFonts w:eastAsia="Times New Roman"/>
          <w:sz w:val="24"/>
          <w:szCs w:val="24"/>
          <w:highlight w:val="white"/>
        </w:rPr>
        <w:t xml:space="preserve"> </w:t>
      </w:r>
      <w:r w:rsidR="00447B72" w:rsidRPr="0029618A">
        <w:rPr>
          <w:rFonts w:eastAsia="Times New Roman"/>
          <w:sz w:val="24"/>
          <w:szCs w:val="24"/>
        </w:rPr>
        <w:t>—</w:t>
      </w:r>
      <w:r w:rsidR="00447B72" w:rsidRPr="0029618A">
        <w:rPr>
          <w:rFonts w:eastAsia="Times New Roman"/>
          <w:sz w:val="24"/>
          <w:szCs w:val="24"/>
          <w:highlight w:val="white"/>
        </w:rPr>
        <w:t xml:space="preserve"> </w:t>
      </w:r>
      <m:oMath>
        <m:r>
          <w:rPr>
            <w:rFonts w:ascii="Cambria Math" w:eastAsia="Times New Roman" w:hAnsi="Cambria Math"/>
            <w:sz w:val="24"/>
            <w:szCs w:val="24"/>
            <w:highlight w:val="white"/>
          </w:rPr>
          <m:t>63 минуты</m:t>
        </m:r>
      </m:oMath>
      <w:r w:rsidR="00447B72" w:rsidRPr="0029618A">
        <w:rPr>
          <w:rFonts w:eastAsia="Times New Roman"/>
          <w:sz w:val="24"/>
          <w:szCs w:val="24"/>
          <w:highlight w:val="white"/>
        </w:rPr>
        <w:t xml:space="preserve">, ADCB </w:t>
      </w:r>
      <w:r w:rsidR="00447B72" w:rsidRPr="0029618A">
        <w:rPr>
          <w:rFonts w:eastAsia="Times New Roman"/>
          <w:sz w:val="24"/>
          <w:szCs w:val="24"/>
        </w:rPr>
        <w:t>—</w:t>
      </w:r>
      <w:r w:rsidR="00447B72" w:rsidRPr="0029618A">
        <w:rPr>
          <w:rFonts w:eastAsia="Times New Roman"/>
          <w:sz w:val="24"/>
          <w:szCs w:val="24"/>
          <w:highlight w:val="white"/>
        </w:rPr>
        <w:t xml:space="preserve"> </w:t>
      </w:r>
      <m:oMath>
        <m:r>
          <w:rPr>
            <w:rFonts w:ascii="Cambria Math" w:eastAsia="Times New Roman" w:hAnsi="Cambria Math"/>
            <w:sz w:val="24"/>
            <w:szCs w:val="24"/>
            <w:highlight w:val="white"/>
          </w:rPr>
          <m:t>67 минут</m:t>
        </m:r>
      </m:oMath>
      <w:r w:rsidR="00447B72" w:rsidRPr="0029618A">
        <w:rPr>
          <w:rFonts w:eastAsia="Times New Roman"/>
          <w:sz w:val="24"/>
          <w:szCs w:val="24"/>
          <w:highlight w:val="white"/>
        </w:rPr>
        <w:t xml:space="preserve">, ACDB </w:t>
      </w:r>
      <w:r w:rsidR="00447B72" w:rsidRPr="0029618A">
        <w:rPr>
          <w:rFonts w:eastAsia="Times New Roman"/>
          <w:sz w:val="24"/>
          <w:szCs w:val="24"/>
        </w:rPr>
        <w:t>—</w:t>
      </w:r>
      <w:r w:rsidR="00447B72" w:rsidRPr="0029618A">
        <w:rPr>
          <w:rFonts w:eastAsia="Times New Roman"/>
          <w:sz w:val="24"/>
          <w:szCs w:val="24"/>
          <w:highlight w:val="white"/>
        </w:rPr>
        <w:t xml:space="preserve"> </w:t>
      </w:r>
      <m:oMath>
        <m:r>
          <w:rPr>
            <w:rFonts w:ascii="Cambria Math" w:eastAsia="Times New Roman" w:hAnsi="Cambria Math"/>
            <w:sz w:val="24"/>
            <w:szCs w:val="24"/>
            <w:highlight w:val="white"/>
          </w:rPr>
          <m:t>60 минут</m:t>
        </m:r>
      </m:oMath>
      <w:r w:rsidR="00447B72" w:rsidRPr="0029618A">
        <w:rPr>
          <w:rFonts w:eastAsia="Times New Roman"/>
          <w:sz w:val="24"/>
          <w:szCs w:val="24"/>
          <w:highlight w:val="white"/>
        </w:rPr>
        <w:t>.</w:t>
      </w:r>
      <w:r w:rsidR="00D46282">
        <w:rPr>
          <w:rFonts w:eastAsia="Times New Roman"/>
          <w:i/>
          <w:sz w:val="24"/>
          <w:szCs w:val="24"/>
          <w:highlight w:val="white"/>
        </w:rPr>
        <w:t xml:space="preserve"> </w:t>
      </w:r>
      <w:r w:rsidR="00662FA5" w:rsidRPr="0029618A">
        <w:rPr>
          <w:rFonts w:eastAsia="Times New Roman"/>
          <w:sz w:val="24"/>
          <w:szCs w:val="24"/>
          <w:highlight w:val="white"/>
        </w:rPr>
        <w:t xml:space="preserve"> </w:t>
      </w:r>
      <w:commentRangeStart w:id="1631"/>
      <w:r w:rsidR="00662FA5" w:rsidRPr="0029618A">
        <w:rPr>
          <w:rFonts w:eastAsia="Times New Roman"/>
          <w:sz w:val="24"/>
          <w:szCs w:val="24"/>
          <w:highlight w:val="white"/>
        </w:rPr>
        <w:t>То</w:t>
      </w:r>
      <w:commentRangeEnd w:id="1631"/>
      <w:r w:rsidR="00600132">
        <w:rPr>
          <w:rStyle w:val="af"/>
        </w:rPr>
        <w:commentReference w:id="1631"/>
      </w:r>
      <w:r w:rsidR="00662FA5" w:rsidRPr="0029618A">
        <w:rPr>
          <w:rFonts w:eastAsia="Times New Roman"/>
          <w:sz w:val="24"/>
          <w:szCs w:val="24"/>
          <w:highlight w:val="white"/>
        </w:rPr>
        <w:t xml:space="preserve">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w:t>
      </w:r>
      <w:proofErr w:type="spellStart"/>
      <w:r w:rsidR="00662FA5" w:rsidRPr="0029618A">
        <w:rPr>
          <w:rFonts w:eastAsia="Times New Roman"/>
          <w:sz w:val="24"/>
          <w:szCs w:val="24"/>
          <w:highlight w:val="white"/>
        </w:rPr>
        <w:t>CD</w:t>
      </w:r>
      <w:proofErr w:type="spellEnd"/>
      <w:r w:rsidR="00662FA5" w:rsidRPr="0029618A">
        <w:rPr>
          <w:rFonts w:eastAsia="Times New Roman"/>
          <w:sz w:val="24"/>
          <w:szCs w:val="24"/>
          <w:highlight w:val="white"/>
        </w:rPr>
        <w:t>!</w:t>
      </w:r>
      <w:r w:rsidR="00662FA5" w:rsidRPr="0029618A">
        <w:rPr>
          <w:noProof/>
        </w:rPr>
        <w:drawing>
          <wp:anchor distT="114300" distB="114300" distL="114300" distR="114300" simplePos="0" relativeHeight="251672576" behindDoc="0" locked="0" layoutInCell="1" allowOverlap="1" wp14:anchorId="7A9F5D72" wp14:editId="4ED0EB34">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0" cstate="print"/>
                    <a:srcRect/>
                    <a:stretch>
                      <a:fillRect/>
                    </a:stretch>
                  </pic:blipFill>
                  <pic:spPr>
                    <a:xfrm>
                      <a:off x="0" y="0"/>
                      <a:ext cx="1731169" cy="2547492"/>
                    </a:xfrm>
                    <a:prstGeom prst="rect">
                      <a:avLst/>
                    </a:prstGeom>
                    <a:ln/>
                  </pic:spPr>
                </pic:pic>
              </a:graphicData>
            </a:graphic>
          </wp:anchor>
        </w:drawing>
      </w:r>
    </w:p>
    <w:p w14:paraId="41575F67" w14:textId="43CF16D6"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Парадокс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долгое время казался мне не очень интуитивным и ярким, слишком много нужно принимать во внимание, чтобы понять</w:t>
      </w:r>
      <w:r w:rsidR="00600132">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sidR="00600132">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Можно рассмотреть две схемы соединения пружин, которые будут эквивалентны двум схемам соединения дорогами населённых пу</w:t>
      </w:r>
      <w:r w:rsidR="005B521F">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xml:space="preserve">. Для двух одинаковых пружин жёсткостью </w:t>
      </w:r>
      <m:oMath>
        <m:r>
          <w:rPr>
            <w:rFonts w:ascii="Cambria Math" w:eastAsia="Times New Roman" w:hAnsi="Cambria Math"/>
            <w:sz w:val="24"/>
            <w:szCs w:val="24"/>
            <w:highlight w:val="white"/>
          </w:rPr>
          <m:t>k</m:t>
        </m:r>
      </m:oMath>
      <w:r w:rsidRPr="0029618A">
        <w:rPr>
          <w:rFonts w:eastAsia="Times New Roman"/>
          <w:sz w:val="24"/>
          <w:szCs w:val="24"/>
          <w:highlight w:val="white"/>
        </w:rPr>
        <w:t xml:space="preserve"> эффективная жёсткость первой</w:t>
      </w:r>
      <w:r w:rsidR="00D46282">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m:oMath>
        <m:r>
          <w:rPr>
            <w:rFonts w:ascii="Cambria Math" w:eastAsia="Times New Roman" w:hAnsi="Cambria Math"/>
            <w:sz w:val="24"/>
            <w:szCs w:val="24"/>
            <w:highlight w:val="white"/>
          </w:rPr>
          <m:t xml:space="preserve">2k </m:t>
        </m:r>
      </m:oMath>
      <w:r w:rsidRPr="0029618A">
        <w:rPr>
          <w:rFonts w:eastAsia="Times New Roman"/>
          <w:sz w:val="24"/>
          <w:szCs w:val="24"/>
          <w:highlight w:val="white"/>
        </w:rPr>
        <w:t>, тогда как для второй</w:t>
      </w:r>
      <w:r w:rsidR="00D46282">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m:oMath>
        <m:r>
          <w:rPr>
            <w:rFonts w:ascii="Cambria Math" w:eastAsia="Times New Roman" w:hAnsi="Cambria Math"/>
            <w:sz w:val="24"/>
            <w:szCs w:val="24"/>
            <w:highlight w:val="white"/>
          </w:rPr>
          <m:t xml:space="preserve"> k/2</m:t>
        </m:r>
      </m:oMath>
      <w:r w:rsidRPr="0029618A">
        <w:rPr>
          <w:rFonts w:eastAsia="Times New Roman"/>
          <w:sz w:val="24"/>
          <w:szCs w:val="24"/>
          <w:highlight w:val="white"/>
        </w:rPr>
        <w:t xml:space="preserve">. Таким образом, при одной и той же нагрузке растяжение второй системы будет </w:t>
      </w:r>
      <w:r w:rsidR="00D46282">
        <w:rPr>
          <w:rFonts w:eastAsia="Times New Roman"/>
          <w:sz w:val="24"/>
          <w:szCs w:val="24"/>
          <w:highlight w:val="white"/>
        </w:rPr>
        <w:t>больше</w:t>
      </w:r>
      <w:del w:id="1632" w:author="Пользователь" w:date="2019-11-13T14:46:00Z">
        <w:r w:rsidR="00D46282" w:rsidDel="00091790">
          <w:rPr>
            <w:rFonts w:eastAsia="Times New Roman"/>
            <w:sz w:val="24"/>
            <w:szCs w:val="24"/>
            <w:highlight w:val="white"/>
          </w:rPr>
          <w:delText xml:space="preserve"> </w:delText>
        </w:r>
      </w:del>
      <w:r w:rsidRPr="0029618A">
        <w:rPr>
          <w:rFonts w:eastAsia="Times New Roman"/>
          <w:sz w:val="24"/>
          <w:szCs w:val="24"/>
          <w:highlight w:val="white"/>
        </w:rPr>
        <w:t>, чем растяжение первой</w:t>
      </w:r>
      <w:r w:rsidR="00AD33FB">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3FDC0F6B" wp14:editId="78485A6D">
            <wp:simplePos x="0" y="0"/>
            <wp:positionH relativeFrom="column">
              <wp:posOffset>4089400</wp:posOffset>
            </wp:positionH>
            <wp:positionV relativeFrom="paragraph">
              <wp:posOffset>1466850</wp:posOffset>
            </wp:positionV>
            <wp:extent cx="1587500" cy="2814205"/>
            <wp:effectExtent l="0" t="0" r="0" b="0"/>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1" cstate="print"/>
                    <a:srcRect/>
                    <a:stretch>
                      <a:fillRect/>
                    </a:stretch>
                  </pic:blipFill>
                  <pic:spPr>
                    <a:xfrm>
                      <a:off x="0" y="0"/>
                      <a:ext cx="1587500" cy="2814205"/>
                    </a:xfrm>
                    <a:prstGeom prst="rect">
                      <a:avLst/>
                    </a:prstGeom>
                    <a:ln/>
                  </pic:spPr>
                </pic:pic>
              </a:graphicData>
            </a:graphic>
          </wp:anchor>
        </w:drawing>
      </w:r>
    </w:p>
    <w:p w14:paraId="4FF3CA75" w14:textId="535E4B26" w:rsidR="008E2D65" w:rsidRPr="0029618A" w:rsidRDefault="00662FA5">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Этот парадокс оставался бы на страницах учебников по теории игр, если бы не проявлялся в реальной жизни, причём не только в дорожном строительстве. Такое парадоксальное уменьшение пропускной способности сети при добавлении новых соединений встретилось и в механике</w:t>
      </w:r>
      <w:r w:rsidR="00AD33FB">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3"/>
      </w:r>
      <w:r w:rsidR="00AD33FB">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4"/>
      </w:r>
      <w:r w:rsidRPr="0029618A">
        <w:rPr>
          <w:rFonts w:eastAsia="Times New Roman"/>
          <w:sz w:val="24"/>
          <w:szCs w:val="24"/>
          <w:highlight w:val="white"/>
        </w:rPr>
        <w:t xml:space="preserve">. А исследования в области случайных графов, которые важны для анализа социальных сетей и сети Интернет, показали, что эффект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почти наверняка проявляется в таких сетях</w:t>
      </w:r>
      <w:r w:rsidR="00AD33FB">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Имея на вооружении аналогию с пружинами</w:t>
      </w:r>
      <w:r w:rsidR="00AD33FB">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sidR="00AD33FB">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w:t>
      </w:r>
      <w:proofErr w:type="spellStart"/>
      <w:r w:rsidRPr="0029618A">
        <w:rPr>
          <w:rFonts w:eastAsia="Times New Roman"/>
          <w:sz w:val="24"/>
          <w:szCs w:val="24"/>
          <w:highlight w:val="white"/>
        </w:rPr>
        <w:t>перерезании</w:t>
      </w:r>
      <w:proofErr w:type="spellEnd"/>
      <w:r w:rsidRPr="0029618A">
        <w:rPr>
          <w:rFonts w:eastAsia="Times New Roman"/>
          <w:sz w:val="24"/>
          <w:szCs w:val="24"/>
          <w:highlight w:val="white"/>
        </w:rPr>
        <w:t xml:space="preserve"> каких-то коротких нитей часть упругих связей начнёт работать параллельно, распределив между собой нагрузку</w:t>
      </w:r>
      <w:r w:rsidR="00AD33FB">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w:t>
      </w:r>
      <w:proofErr w:type="gramStart"/>
      <w:r w:rsidRPr="0029618A">
        <w:rPr>
          <w:rFonts w:eastAsia="Times New Roman"/>
          <w:sz w:val="24"/>
          <w:szCs w:val="24"/>
          <w:highlight w:val="white"/>
        </w:rPr>
        <w:t>меньшей</w:t>
      </w:r>
      <w:r w:rsidR="00AD33FB">
        <w:rPr>
          <w:rFonts w:eastAsia="Times New Roman"/>
          <w:sz w:val="24"/>
          <w:szCs w:val="24"/>
          <w:highlight w:val="white"/>
        </w:rPr>
        <w:t xml:space="preserve"> </w:t>
      </w:r>
      <w:r w:rsidRPr="0029618A">
        <w:rPr>
          <w:rFonts w:eastAsia="Times New Roman"/>
          <w:sz w:val="24"/>
          <w:szCs w:val="24"/>
          <w:highlight w:val="white"/>
        </w:rPr>
        <w:t>степени</w:t>
      </w:r>
      <w:proofErr w:type="gramEnd"/>
      <w:r w:rsidRPr="0029618A">
        <w:rPr>
          <w:rFonts w:eastAsia="Times New Roman"/>
          <w:sz w:val="24"/>
          <w:szCs w:val="24"/>
          <w:highlight w:val="white"/>
        </w:rPr>
        <w:t xml:space="preserve"> зависимой от нагрузки.</w:t>
      </w:r>
    </w:p>
    <w:p w14:paraId="56AAD4C0" w14:textId="77777777" w:rsidR="008E2D65" w:rsidRPr="0029618A" w:rsidRDefault="00662FA5">
      <w:pPr>
        <w:pStyle w:val="1"/>
        <w:spacing w:before="600" w:after="480"/>
        <w:jc w:val="center"/>
        <w:rPr>
          <w:rFonts w:eastAsia="Cambria"/>
          <w:b/>
        </w:rPr>
      </w:pPr>
      <w:bookmarkStart w:id="1636" w:name="_dtpzdml79wt8" w:colFirst="0" w:colLast="0"/>
      <w:bookmarkEnd w:id="1636"/>
      <w:r w:rsidRPr="0029618A">
        <w:br w:type="page"/>
      </w:r>
    </w:p>
    <w:p w14:paraId="72B0B951" w14:textId="77777777" w:rsidR="008E2D65" w:rsidRPr="0029618A" w:rsidRDefault="00662FA5">
      <w:pPr>
        <w:pStyle w:val="1"/>
        <w:spacing w:before="600" w:after="480"/>
        <w:jc w:val="center"/>
        <w:rPr>
          <w:rFonts w:eastAsia="Times New Roman"/>
          <w:i/>
          <w:color w:val="0F243E"/>
          <w:sz w:val="22"/>
          <w:szCs w:val="22"/>
        </w:rPr>
      </w:pPr>
      <w:bookmarkStart w:id="1637" w:name="_Toc22639655"/>
      <w:r w:rsidRPr="0029618A">
        <w:rPr>
          <w:rFonts w:eastAsia="Cambria"/>
          <w:b/>
        </w:rPr>
        <w:lastRenderedPageBreak/>
        <w:t>Проклятие режиссёра и проклятые принтеры</w:t>
      </w:r>
      <w:bookmarkEnd w:id="1637"/>
    </w:p>
    <w:p w14:paraId="00C24407" w14:textId="77777777" w:rsidR="008E2D65" w:rsidRPr="0029618A" w:rsidRDefault="00662FA5">
      <w:pPr>
        <w:spacing w:line="288" w:lineRule="auto"/>
        <w:ind w:left="3402"/>
        <w:jc w:val="right"/>
        <w:rPr>
          <w:rFonts w:eastAsia="Times New Roman"/>
          <w:b/>
          <w:i/>
          <w:sz w:val="21"/>
          <w:szCs w:val="21"/>
        </w:rPr>
      </w:pPr>
      <w:r w:rsidRPr="0029618A">
        <w:rPr>
          <w:rFonts w:eastAsia="Times New Roman"/>
          <w:b/>
          <w:i/>
          <w:sz w:val="21"/>
          <w:szCs w:val="21"/>
        </w:rPr>
        <w:t xml:space="preserve">Четвёртый закон </w:t>
      </w:r>
      <w:proofErr w:type="spellStart"/>
      <w:r w:rsidRPr="0029618A">
        <w:rPr>
          <w:rFonts w:eastAsia="Times New Roman"/>
          <w:b/>
          <w:i/>
          <w:sz w:val="21"/>
          <w:szCs w:val="21"/>
        </w:rPr>
        <w:t>Хечта</w:t>
      </w:r>
      <w:proofErr w:type="spellEnd"/>
    </w:p>
    <w:p w14:paraId="37B86DBA" w14:textId="77777777" w:rsidR="008E2D65" w:rsidRPr="0029618A" w:rsidRDefault="00662FA5">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3956405B" w14:textId="77777777" w:rsidR="008E2D65" w:rsidRPr="0029618A" w:rsidRDefault="008E2D65">
      <w:pPr>
        <w:spacing w:line="288" w:lineRule="auto"/>
        <w:ind w:left="3402"/>
        <w:jc w:val="right"/>
        <w:rPr>
          <w:rFonts w:eastAsia="Times New Roman"/>
          <w:i/>
          <w:sz w:val="21"/>
          <w:szCs w:val="21"/>
        </w:rPr>
      </w:pPr>
    </w:p>
    <w:p w14:paraId="3CEFA273" w14:textId="6375C0C0" w:rsidR="008E2D65" w:rsidRPr="0029618A" w:rsidRDefault="00AD33FB">
      <w:pPr>
        <w:spacing w:line="288" w:lineRule="auto"/>
        <w:ind w:left="3402"/>
        <w:jc w:val="right"/>
        <w:rPr>
          <w:rFonts w:eastAsia="Times New Roman"/>
          <w:b/>
          <w:i/>
          <w:sz w:val="21"/>
          <w:szCs w:val="21"/>
        </w:rPr>
      </w:pPr>
      <w:r>
        <w:rPr>
          <w:rFonts w:eastAsia="Times New Roman"/>
          <w:b/>
          <w:i/>
          <w:sz w:val="21"/>
          <w:szCs w:val="21"/>
        </w:rPr>
        <w:t>Д</w:t>
      </w:r>
      <w:r w:rsidR="00662FA5" w:rsidRPr="0029618A">
        <w:rPr>
          <w:rFonts w:eastAsia="Times New Roman"/>
          <w:b/>
          <w:i/>
          <w:sz w:val="21"/>
          <w:szCs w:val="21"/>
        </w:rPr>
        <w:t xml:space="preserve">илемма </w:t>
      </w:r>
      <w:proofErr w:type="spellStart"/>
      <w:r w:rsidR="00662FA5" w:rsidRPr="0029618A">
        <w:rPr>
          <w:rFonts w:eastAsia="Times New Roman"/>
          <w:b/>
          <w:i/>
          <w:sz w:val="21"/>
          <w:szCs w:val="21"/>
        </w:rPr>
        <w:t>Гроссмана</w:t>
      </w:r>
      <w:proofErr w:type="spellEnd"/>
    </w:p>
    <w:p w14:paraId="5037E2E1" w14:textId="77777777" w:rsidR="008E2D65" w:rsidRPr="0029618A" w:rsidRDefault="00662FA5">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0B07A80F" w14:textId="77777777" w:rsidR="008E2D65" w:rsidRPr="0029618A" w:rsidRDefault="008E2D65">
      <w:pPr>
        <w:spacing w:line="288" w:lineRule="auto"/>
        <w:ind w:firstLine="397"/>
        <w:jc w:val="both"/>
        <w:rPr>
          <w:rFonts w:eastAsia="Times New Roman"/>
          <w:sz w:val="24"/>
          <w:szCs w:val="24"/>
        </w:rPr>
      </w:pPr>
    </w:p>
    <w:p w14:paraId="3FC70484" w14:textId="3E33916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sidR="00AD33FB">
        <w:rPr>
          <w:rFonts w:eastAsia="Times New Roman"/>
          <w:sz w:val="24"/>
          <w:szCs w:val="24"/>
        </w:rPr>
        <w:t>:</w:t>
      </w:r>
      <w:r w:rsidRPr="0029618A">
        <w:rPr>
          <w:rFonts w:eastAsia="Times New Roman"/>
          <w:sz w:val="24"/>
          <w:szCs w:val="24"/>
        </w:rPr>
        <w:t xml:space="preserve"> «</w:t>
      </w:r>
      <w:r w:rsidR="00AD33FB">
        <w:rPr>
          <w:rFonts w:eastAsia="Times New Roman"/>
          <w:sz w:val="24"/>
          <w:szCs w:val="24"/>
        </w:rPr>
        <w:t>В</w:t>
      </w:r>
      <w:r w:rsidRPr="0029618A">
        <w:rPr>
          <w:rFonts w:eastAsia="Times New Roman"/>
          <w:sz w:val="24"/>
          <w:szCs w:val="24"/>
        </w:rPr>
        <w:t xml:space="preserve"> наше нелёгкое время...». Уверен,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sidR="00AD33FB">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w:t>
      </w:r>
      <w:proofErr w:type="gramStart"/>
      <w:r w:rsidRPr="0029618A">
        <w:rPr>
          <w:rFonts w:eastAsia="Times New Roman"/>
          <w:sz w:val="24"/>
          <w:szCs w:val="24"/>
        </w:rPr>
        <w:t>отвечают</w:t>
      </w:r>
      <w:proofErr w:type="gramEnd"/>
      <w:r w:rsidRPr="0029618A">
        <w:rPr>
          <w:rFonts w:eastAsia="Times New Roman"/>
          <w:sz w:val="24"/>
          <w:szCs w:val="24"/>
        </w:rPr>
        <w:t xml:space="preserve"> как на самые глубокие, так и на самые дурацкие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которая несмотря на суетливость, беготню и стресс, преследует современного человека. Эта наша спешка и связанная с ней нервотрёпка математически обусловлены и потому вечны, как ворчание стариков на «нынешнее бестолковое поколение».</w:t>
      </w:r>
    </w:p>
    <w:p w14:paraId="5105173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4B587BF6" w14:textId="77777777" w:rsidR="008E2D65" w:rsidRPr="0029618A" w:rsidRDefault="00662FA5">
      <w:pPr>
        <w:pStyle w:val="2"/>
        <w:spacing w:before="200" w:after="0"/>
        <w:ind w:firstLine="397"/>
        <w:jc w:val="both"/>
        <w:rPr>
          <w:rFonts w:eastAsia="Cambria"/>
          <w:b/>
          <w:color w:val="4F81BD"/>
          <w:sz w:val="26"/>
          <w:szCs w:val="26"/>
        </w:rPr>
      </w:pPr>
      <w:bookmarkStart w:id="1638" w:name="_Toc22639656"/>
      <w:r w:rsidRPr="0029618A">
        <w:rPr>
          <w:rFonts w:eastAsia="Cambria"/>
          <w:b/>
          <w:color w:val="4F81BD"/>
          <w:sz w:val="26"/>
          <w:szCs w:val="26"/>
        </w:rPr>
        <w:t>Стратегия балбеса</w:t>
      </w:r>
      <w:bookmarkEnd w:id="1638"/>
    </w:p>
    <w:p w14:paraId="1C986430"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1D48346C" w14:textId="678009C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m:oMath>
        <m:r>
          <w:rPr>
            <w:rFonts w:ascii="Cambria Math" w:eastAsia="Cambria Math" w:hAnsi="Cambria Math"/>
            <w:sz w:val="24"/>
            <w:szCs w:val="24"/>
          </w:rPr>
          <m:t>A,B,C</m:t>
        </m:r>
      </m:oMath>
      <w:r w:rsidRPr="0029618A">
        <w:rPr>
          <w:rFonts w:eastAsia="Times New Roman"/>
          <w:sz w:val="24"/>
          <w:szCs w:val="24"/>
        </w:rPr>
        <w:t xml:space="preserve"> событие </w:t>
      </w:r>
      <m:oMath>
        <m:r>
          <w:rPr>
            <w:rFonts w:ascii="Cambria Math" w:eastAsia="Cambria Math" w:hAnsi="Cambria Math"/>
            <w:sz w:val="24"/>
            <w:szCs w:val="24"/>
          </w:rPr>
          <m:t>B</m:t>
        </m:r>
      </m:oMath>
      <w:r w:rsidRPr="0029618A">
        <w:rPr>
          <w:rFonts w:eastAsia="Times New Roman"/>
          <w:sz w:val="24"/>
          <w:szCs w:val="24"/>
        </w:rPr>
        <w:t xml:space="preserve"> может случиться только после события </w:t>
      </w:r>
      <m:oMath>
        <m:r>
          <w:rPr>
            <w:rFonts w:ascii="Cambria Math" w:eastAsia="Cambria Math" w:hAnsi="Cambria Math"/>
            <w:sz w:val="24"/>
            <w:szCs w:val="24"/>
          </w:rPr>
          <m:t>A</m:t>
        </m:r>
      </m:oMath>
      <w:r w:rsidRPr="0029618A">
        <w:rPr>
          <w:rFonts w:eastAsia="Times New Roman"/>
          <w:sz w:val="24"/>
          <w:szCs w:val="24"/>
        </w:rPr>
        <w:t xml:space="preserve">, но перед событием </w:t>
      </w:r>
      <m:oMath>
        <m:r>
          <w:rPr>
            <w:rFonts w:ascii="Cambria Math" w:eastAsia="Cambria Math" w:hAnsi="Cambria Math"/>
            <w:sz w:val="24"/>
            <w:szCs w:val="24"/>
          </w:rPr>
          <m:t>C</m:t>
        </m:r>
      </m:oMath>
      <w:r w:rsidRPr="0029618A">
        <w:rPr>
          <w:rFonts w:eastAsia="Times New Roman"/>
          <w:sz w:val="24"/>
          <w:szCs w:val="24"/>
        </w:rPr>
        <w:t>. При этом моменты, в которые эти события произойдут, пусть остаются случайными</w:t>
      </w:r>
      <w:r w:rsidR="00607F50">
        <w:rPr>
          <w:rFonts w:eastAsia="Times New Roman"/>
          <w:sz w:val="24"/>
          <w:szCs w:val="24"/>
        </w:rPr>
        <w:t>.</w:t>
      </w:r>
      <w:r w:rsidRPr="0029618A">
        <w:rPr>
          <w:rFonts w:eastAsia="Times New Roman"/>
          <w:sz w:val="24"/>
          <w:szCs w:val="24"/>
        </w:rPr>
        <w:t xml:space="preserve"> </w:t>
      </w:r>
      <w:r w:rsidR="00607F50">
        <w:rPr>
          <w:rStyle w:val="af"/>
        </w:rPr>
        <w:commentReference w:id="1639"/>
      </w:r>
      <w:r w:rsidRPr="0029618A">
        <w:rPr>
          <w:rFonts w:eastAsia="Times New Roman"/>
          <w:sz w:val="24"/>
          <w:szCs w:val="24"/>
        </w:rPr>
        <w:t>Посмотрим, как смогут разместит</w:t>
      </w:r>
      <w:r w:rsidR="00945A2B">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760FC270" w14:textId="5A2F93D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w:t>
      </w:r>
      <w:proofErr w:type="spellStart"/>
      <w:r w:rsidRPr="0029618A">
        <w:rPr>
          <w:rFonts w:eastAsia="Times New Roman"/>
          <w:sz w:val="24"/>
          <w:szCs w:val="24"/>
        </w:rPr>
        <w:t>дедлайном</w:t>
      </w:r>
      <w:proofErr w:type="spellEnd"/>
      <w:r w:rsidRPr="0029618A">
        <w:rPr>
          <w:rFonts w:eastAsia="Times New Roman"/>
          <w:sz w:val="24"/>
          <w:szCs w:val="24"/>
        </w:rPr>
        <w:t xml:space="preserve">)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 xml:space="preserve">стохастической цепочкой с </w:t>
      </w:r>
      <w:proofErr w:type="spellStart"/>
      <w:r w:rsidRPr="0029618A">
        <w:rPr>
          <w:rFonts w:eastAsia="Times New Roman"/>
          <w:i/>
          <w:color w:val="205968"/>
          <w:sz w:val="24"/>
          <w:szCs w:val="24"/>
          <w:highlight w:val="white"/>
        </w:rPr>
        <w:t>дедлайном</w:t>
      </w:r>
      <w:proofErr w:type="spellEnd"/>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стратегией балбеса</w:t>
      </w:r>
      <w:r w:rsidRPr="0029618A">
        <w:rPr>
          <w:rFonts w:eastAsia="Times New Roman"/>
          <w:sz w:val="24"/>
          <w:szCs w:val="24"/>
        </w:rPr>
        <w:t xml:space="preserve">. На рисунке показан пример построенной таким образом цепочки из </w:t>
      </w:r>
      <m:oMath>
        <m:r>
          <w:rPr>
            <w:rFonts w:ascii="Cambria Math" w:eastAsia="Cambria Math" w:hAnsi="Cambria Math"/>
            <w:sz w:val="24"/>
            <w:szCs w:val="24"/>
          </w:rPr>
          <m:t>5</m:t>
        </m:r>
      </m:oMath>
      <w:r w:rsidRPr="0029618A">
        <w:rPr>
          <w:rFonts w:eastAsia="Times New Roman"/>
          <w:sz w:val="24"/>
          <w:szCs w:val="24"/>
        </w:rPr>
        <w:t xml:space="preserve"> этапов работы, на которую было отпущено </w:t>
      </w:r>
      <m:oMath>
        <m:r>
          <w:rPr>
            <w:rFonts w:ascii="Cambria Math" w:eastAsia="Cambria Math" w:hAnsi="Cambria Math"/>
            <w:sz w:val="24"/>
            <w:szCs w:val="24"/>
          </w:rPr>
          <m:t>10</m:t>
        </m:r>
      </m:oMath>
      <w:r w:rsidRPr="0029618A">
        <w:rPr>
          <w:rFonts w:eastAsia="Times New Roman"/>
          <w:sz w:val="24"/>
          <w:szCs w:val="24"/>
        </w:rPr>
        <w:t xml:space="preserve"> дней.</w:t>
      </w:r>
    </w:p>
    <w:p w14:paraId="55A32D29"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AC210A5" wp14:editId="520545F5">
            <wp:extent cx="4629785" cy="732790"/>
            <wp:effectExtent l="0" t="0" r="0" b="0"/>
            <wp:docPr id="88" name="image77.png" descr="C:\tmp\podlost\ToH\html\figures\deadline\2018-09-03_12-46-48.png"/>
            <wp:cNvGraphicFramePr/>
            <a:graphic xmlns:a="http://schemas.openxmlformats.org/drawingml/2006/main">
              <a:graphicData uri="http://schemas.openxmlformats.org/drawingml/2006/picture">
                <pic:pic xmlns:pic="http://schemas.openxmlformats.org/drawingml/2006/picture">
                  <pic:nvPicPr>
                    <pic:cNvPr id="0" name="image77.png" descr="C:\tmp\podlost\ToH\html\figures\deadline\2018-09-03_12-46-48.png"/>
                    <pic:cNvPicPr preferRelativeResize="0"/>
                  </pic:nvPicPr>
                  <pic:blipFill>
                    <a:blip r:embed="rId102" cstate="print"/>
                    <a:srcRect/>
                    <a:stretch>
                      <a:fillRect/>
                    </a:stretch>
                  </pic:blipFill>
                  <pic:spPr>
                    <a:xfrm>
                      <a:off x="0" y="0"/>
                      <a:ext cx="4629785" cy="732790"/>
                    </a:xfrm>
                    <a:prstGeom prst="rect">
                      <a:avLst/>
                    </a:prstGeom>
                    <a:ln/>
                  </pic:spPr>
                </pic:pic>
              </a:graphicData>
            </a:graphic>
          </wp:inline>
        </w:drawing>
      </w:r>
    </w:p>
    <w:p w14:paraId="70085C14"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Пример стохастической цепочки с </w:t>
      </w:r>
      <w:proofErr w:type="spellStart"/>
      <w:r w:rsidRPr="0029618A">
        <w:rPr>
          <w:rFonts w:eastAsia="Times New Roman"/>
          <w:i/>
          <w:sz w:val="24"/>
          <w:szCs w:val="24"/>
        </w:rPr>
        <w:t>дедлайном</w:t>
      </w:r>
      <w:proofErr w:type="spellEnd"/>
      <w:r w:rsidRPr="0029618A">
        <w:rPr>
          <w:rFonts w:eastAsia="Times New Roman"/>
          <w:i/>
          <w:sz w:val="24"/>
          <w:szCs w:val="24"/>
        </w:rPr>
        <w:t>. В данном случае пять дел сделать удалось, можно ещё успеть сделать шестое, а на семь времени уже не хватит.</w:t>
      </w:r>
    </w:p>
    <w:p w14:paraId="0BC15179" w14:textId="36047DB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Понятно, что</w:t>
      </w:r>
      <w:r w:rsidR="00945A2B">
        <w:rPr>
          <w:rFonts w:eastAsia="Times New Roman"/>
          <w:sz w:val="24"/>
          <w:szCs w:val="24"/>
        </w:rPr>
        <w:t>,</w:t>
      </w:r>
      <w:r w:rsidRPr="0029618A">
        <w:rPr>
          <w:rFonts w:eastAsia="Times New Roman"/>
          <w:sz w:val="24"/>
          <w:szCs w:val="24"/>
        </w:rPr>
        <w:t xml:space="preserve"> делая дела</w:t>
      </w:r>
      <w:r w:rsidR="00607F50">
        <w:rPr>
          <w:rFonts w:eastAsia="Times New Roman"/>
          <w:sz w:val="24"/>
          <w:szCs w:val="24"/>
        </w:rPr>
        <w:t xml:space="preserve"> в соответствии с </w:t>
      </w:r>
      <w:proofErr w:type="spellStart"/>
      <w:r w:rsidR="00607F50">
        <w:rPr>
          <w:rFonts w:eastAsia="Times New Roman"/>
          <w:sz w:val="24"/>
          <w:szCs w:val="24"/>
        </w:rPr>
        <w:t>мерфологической</w:t>
      </w:r>
      <w:proofErr w:type="spellEnd"/>
      <w:r w:rsidR="00607F50">
        <w:rPr>
          <w:rFonts w:eastAsia="Times New Roman"/>
          <w:sz w:val="24"/>
          <w:szCs w:val="24"/>
        </w:rPr>
        <w:t xml:space="preserve"> </w:t>
      </w:r>
      <w:r w:rsidR="00607F50" w:rsidRPr="0029618A">
        <w:rPr>
          <w:rFonts w:eastAsia="Times New Roman"/>
          <w:sz w:val="24"/>
          <w:szCs w:val="24"/>
        </w:rPr>
        <w:t>аксиом</w:t>
      </w:r>
      <w:r w:rsidR="00607F50">
        <w:rPr>
          <w:rFonts w:eastAsia="Times New Roman"/>
          <w:sz w:val="24"/>
          <w:szCs w:val="24"/>
        </w:rPr>
        <w:t>ой</w:t>
      </w:r>
      <w:r w:rsidR="00607F50" w:rsidRPr="0029618A">
        <w:rPr>
          <w:rFonts w:eastAsia="Times New Roman"/>
          <w:sz w:val="24"/>
          <w:szCs w:val="24"/>
        </w:rPr>
        <w:t xml:space="preserve"> </w:t>
      </w:r>
      <w:proofErr w:type="spellStart"/>
      <w:r w:rsidR="00607F50" w:rsidRPr="0029618A">
        <w:rPr>
          <w:rFonts w:eastAsia="Times New Roman"/>
          <w:sz w:val="24"/>
          <w:szCs w:val="24"/>
        </w:rPr>
        <w:t>Дехэя</w:t>
      </w:r>
      <w:proofErr w:type="spellEnd"/>
      <w:r w:rsidR="00607F50">
        <w:rPr>
          <w:rFonts w:eastAsia="Times New Roman"/>
          <w:sz w:val="24"/>
          <w:szCs w:val="24"/>
        </w:rPr>
        <w:t>:</w:t>
      </w:r>
      <w:r w:rsidR="00607F50" w:rsidRPr="0029618A">
        <w:rPr>
          <w:rFonts w:eastAsia="Times New Roman"/>
          <w:b/>
          <w:i/>
          <w:sz w:val="24"/>
          <w:szCs w:val="24"/>
        </w:rPr>
        <w:t xml:space="preserve"> </w:t>
      </w:r>
      <w:r w:rsidR="00607F50" w:rsidRPr="0029618A">
        <w:rPr>
          <w:rFonts w:eastAsia="Times New Roman"/>
          <w:sz w:val="24"/>
          <w:szCs w:val="24"/>
        </w:rPr>
        <w:t>«</w:t>
      </w:r>
      <w:r w:rsidR="00607F50">
        <w:rPr>
          <w:rFonts w:eastAsia="Times New Roman"/>
          <w:sz w:val="24"/>
          <w:szCs w:val="24"/>
        </w:rPr>
        <w:t>П</w:t>
      </w:r>
      <w:r w:rsidR="00607F50" w:rsidRPr="0029618A">
        <w:rPr>
          <w:rFonts w:eastAsia="Times New Roman"/>
          <w:sz w:val="24"/>
          <w:szCs w:val="24"/>
        </w:rPr>
        <w:t>ростую работу всегда можно отложить, потому что всегда будет время её сделать потом»</w:t>
      </w:r>
      <w:r w:rsidRPr="0029618A">
        <w:rPr>
          <w:rFonts w:eastAsia="Times New Roman"/>
          <w:sz w:val="24"/>
          <w:szCs w:val="24"/>
        </w:rPr>
        <w:t xml:space="preserve">,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на </w:t>
      </w:r>
      <m:oMath>
        <m:r>
          <w:rPr>
            <w:rFonts w:ascii="Cambria Math" w:eastAsia="Cambria Math" w:hAnsi="Cambria Math"/>
            <w:sz w:val="24"/>
            <w:szCs w:val="24"/>
          </w:rPr>
          <m:t>k</m:t>
        </m:r>
      </m:oMath>
      <w:r w:rsidRPr="0029618A">
        <w:rPr>
          <w:rFonts w:eastAsia="Times New Roman"/>
          <w:sz w:val="24"/>
          <w:szCs w:val="24"/>
        </w:rPr>
        <w:t xml:space="preserve"> последовательных репетиционных этапов, каждый из которых требует один день на выполнение. Какова вероятность не уложиться в срок, если действовать сог</w:t>
      </w:r>
      <w:proofErr w:type="spellStart"/>
      <w:r w:rsidRPr="0029618A">
        <w:rPr>
          <w:rFonts w:eastAsia="Times New Roman"/>
          <w:sz w:val="24"/>
          <w:szCs w:val="24"/>
        </w:rPr>
        <w:t>ласно</w:t>
      </w:r>
      <w:proofErr w:type="spellEnd"/>
      <w:r w:rsidRPr="0029618A">
        <w:rPr>
          <w:rFonts w:eastAsia="Times New Roman"/>
          <w:sz w:val="24"/>
          <w:szCs w:val="24"/>
        </w:rPr>
        <w:t xml:space="preserve">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w:t>
      </w:r>
      <w:commentRangeStart w:id="1640"/>
      <w:proofErr w:type="spellStart"/>
      <w:r w:rsidRPr="0029618A">
        <w:rPr>
          <w:rFonts w:eastAsia="Times New Roman"/>
          <w:sz w:val="24"/>
          <w:szCs w:val="24"/>
        </w:rPr>
        <w:t>дедлайном</w:t>
      </w:r>
      <w:commentRangeEnd w:id="1640"/>
      <w:proofErr w:type="spellEnd"/>
      <w:r w:rsidR="00EB5F24">
        <w:rPr>
          <w:rStyle w:val="af"/>
        </w:rPr>
        <w:commentReference w:id="1640"/>
      </w:r>
      <w:commentRangeStart w:id="1641"/>
      <w:r w:rsidRPr="0029618A">
        <w:rPr>
          <w:rFonts w:eastAsia="Times New Roman"/>
          <w:sz w:val="24"/>
          <w:szCs w:val="24"/>
        </w:rPr>
        <w:t>.</w:t>
      </w:r>
      <w:commentRangeEnd w:id="1641"/>
      <w:r w:rsidR="00607F50">
        <w:rPr>
          <w:rStyle w:val="af"/>
        </w:rPr>
        <w:commentReference w:id="1641"/>
      </w:r>
    </w:p>
    <w:p w14:paraId="125F3925" w14:textId="63E87AD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балбеса. </w:t>
      </w:r>
      <w:r w:rsidRPr="0029618A">
        <w:rPr>
          <w:rFonts w:eastAsia="Times New Roman"/>
          <w:sz w:val="24"/>
          <w:szCs w:val="24"/>
        </w:rPr>
        <w:lastRenderedPageBreak/>
        <w:t>Вычисления состояли в генерации стохастических цепочек и в подсчёте их длин для различных ограничений по времени по следующему алгоритму:</w:t>
      </w:r>
    </w:p>
    <w:p w14:paraId="6A1FFE08"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68615E95"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7A76669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2B4BE291"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w:t>
      </w:r>
      <w:proofErr w:type="gramStart"/>
      <w:r w:rsidRPr="0029618A">
        <w:rPr>
          <w:rFonts w:eastAsia="Courier New"/>
          <w:sz w:val="20"/>
          <w:szCs w:val="20"/>
        </w:rPr>
        <w:t>:=</w:t>
      </w:r>
      <w:proofErr w:type="gramEnd"/>
      <w:r w:rsidRPr="0029618A">
        <w:rPr>
          <w:rFonts w:eastAsia="Courier New"/>
          <w:sz w:val="20"/>
          <w:szCs w:val="20"/>
        </w:rPr>
        <w:t xml:space="preserve"> 0</w:t>
      </w:r>
    </w:p>
    <w:p w14:paraId="193F9172"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36BB81CE"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526F88F0"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BE53582"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4342794B"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68340D82" w14:textId="77777777" w:rsidR="008E2D65" w:rsidRPr="0029618A"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2FF71735"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для </w:t>
      </w:r>
      <m:oMath>
        <m:r>
          <w:rPr>
            <w:rFonts w:ascii="Cambria Math" w:eastAsia="Cambria Math" w:hAnsi="Cambria Math"/>
            <w:sz w:val="24"/>
            <w:szCs w:val="24"/>
          </w:rPr>
          <m:t>n=10</m:t>
        </m:r>
      </m:oMath>
      <w:r w:rsidRPr="0029618A">
        <w:rPr>
          <w:rFonts w:eastAsia="Times New Roman"/>
          <w:sz w:val="24"/>
          <w:szCs w:val="24"/>
        </w:rPr>
        <w:t>:</w:t>
      </w:r>
    </w:p>
    <w:p w14:paraId="35422412"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F59B4CD" wp14:editId="1F79EC6C">
            <wp:extent cx="3783965" cy="3505200"/>
            <wp:effectExtent l="0" t="0" r="0" b="0"/>
            <wp:docPr id="104" name="image91.png" descr="C:\tmp\podlost\ToH\html\figures\deadline\2019-01-07_18-33-11.png"/>
            <wp:cNvGraphicFramePr/>
            <a:graphic xmlns:a="http://schemas.openxmlformats.org/drawingml/2006/main">
              <a:graphicData uri="http://schemas.openxmlformats.org/drawingml/2006/picture">
                <pic:pic xmlns:pic="http://schemas.openxmlformats.org/drawingml/2006/picture">
                  <pic:nvPicPr>
                    <pic:cNvPr id="0" name="image91.png" descr="C:\tmp\podlost\ToH\html\figures\deadline\2019-01-07_18-33-11.png"/>
                    <pic:cNvPicPr preferRelativeResize="0"/>
                  </pic:nvPicPr>
                  <pic:blipFill>
                    <a:blip r:embed="rId103" cstate="print"/>
                    <a:srcRect/>
                    <a:stretch>
                      <a:fillRect/>
                    </a:stretch>
                  </pic:blipFill>
                  <pic:spPr>
                    <a:xfrm>
                      <a:off x="0" y="0"/>
                      <a:ext cx="3783965" cy="3505200"/>
                    </a:xfrm>
                    <a:prstGeom prst="rect">
                      <a:avLst/>
                    </a:prstGeom>
                    <a:ln/>
                  </pic:spPr>
                </pic:pic>
              </a:graphicData>
            </a:graphic>
          </wp:inline>
        </w:drawing>
      </w:r>
    </w:p>
    <w:p w14:paraId="456E9BE2" w14:textId="68BD3C88"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Гистограмма функции вероятности для длины цепочек, которые</w:t>
      </w:r>
      <w:r w:rsidR="003863E0">
        <w:rPr>
          <w:rFonts w:eastAsia="Times New Roman"/>
          <w:i/>
          <w:sz w:val="24"/>
          <w:szCs w:val="24"/>
        </w:rPr>
        <w:t xml:space="preserve"> </w:t>
      </w:r>
      <w:r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3F5F02AC" w14:textId="6557046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Подсчитывая события в настоящем пуассоновском потоке с интенсивностью </w:t>
      </w:r>
      <m:oMath>
        <m:r>
          <w:rPr>
            <w:rFonts w:ascii="Cambria Math" w:hAnsi="Cambria Math"/>
          </w:rPr>
          <m:t>λ</m:t>
        </m:r>
      </m:oMath>
      <w:r w:rsidRPr="0029618A">
        <w:rPr>
          <w:rFonts w:eastAsia="Times New Roman"/>
          <w:sz w:val="24"/>
          <w:szCs w:val="24"/>
        </w:rPr>
        <w:t xml:space="preserve">, мы придём к </w:t>
      </w:r>
      <w:proofErr w:type="spellStart"/>
      <w:r w:rsidR="00607F50">
        <w:rPr>
          <w:rFonts w:eastAsia="Times New Roman"/>
          <w:sz w:val="24"/>
          <w:szCs w:val="24"/>
        </w:rPr>
        <w:t>упоминавшемуся</w:t>
      </w:r>
      <w:proofErr w:type="spellEnd"/>
      <w:r w:rsidR="00607F50">
        <w:rPr>
          <w:rFonts w:eastAsia="Times New Roman"/>
          <w:sz w:val="24"/>
          <w:szCs w:val="24"/>
        </w:rPr>
        <w:t xml:space="preserve"> уже </w:t>
      </w:r>
      <w:r w:rsidR="00607F50" w:rsidRPr="0029618A">
        <w:rPr>
          <w:rFonts w:eastAsia="Times New Roman"/>
          <w:sz w:val="24"/>
          <w:szCs w:val="24"/>
        </w:rPr>
        <w:t xml:space="preserve"> </w:t>
      </w:r>
      <w:r w:rsidRPr="0029618A">
        <w:rPr>
          <w:rFonts w:eastAsia="Times New Roman"/>
          <w:sz w:val="24"/>
          <w:szCs w:val="24"/>
        </w:rPr>
        <w:t xml:space="preserve">распределению </w:t>
      </w:r>
      <w:commentRangeStart w:id="1642"/>
      <w:r w:rsidRPr="0029618A">
        <w:rPr>
          <w:rFonts w:eastAsia="Times New Roman"/>
          <w:sz w:val="24"/>
          <w:szCs w:val="24"/>
        </w:rPr>
        <w:t>Пуассона</w:t>
      </w:r>
      <w:commentRangeEnd w:id="1642"/>
      <w:r w:rsidR="00945A2B">
        <w:rPr>
          <w:rStyle w:val="af"/>
        </w:rPr>
        <w:commentReference w:id="1642"/>
      </w:r>
      <w:r w:rsidRPr="0029618A">
        <w:rPr>
          <w:rFonts w:eastAsia="Times New Roman"/>
          <w:sz w:val="24"/>
          <w:szCs w:val="24"/>
        </w:rPr>
        <w:t xml:space="preserve">: </w:t>
      </w:r>
    </w:p>
    <w:p w14:paraId="3AF64498" w14:textId="77777777" w:rsidR="008E2D65" w:rsidRPr="0029618A" w:rsidRDefault="00662FA5">
      <w:pPr>
        <w:keepNext/>
        <w:spacing w:before="120" w:after="120"/>
        <w:ind w:left="227" w:right="227"/>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m:t>
                  </m:r>
                </m:sup>
              </m:sSup>
              <m:sSup>
                <m:sSupPr>
                  <m:ctrlPr>
                    <w:rPr>
                      <w:rFonts w:ascii="Cambria Math" w:eastAsia="Cambria Math" w:hAnsi="Cambria Math"/>
                      <w:i/>
                      <w:sz w:val="24"/>
                      <w:szCs w:val="24"/>
                    </w:rPr>
                  </m:ctrlPr>
                </m:sSupPr>
                <m:e>
                  <m:r>
                    <w:rPr>
                      <w:rFonts w:ascii="Cambria Math" w:eastAsia="Cambria Math" w:hAnsi="Cambria Math"/>
                      <w:sz w:val="24"/>
                      <w:szCs w:val="24"/>
                    </w:rPr>
                    <m:t>λ</m:t>
                  </m:r>
                </m:e>
                <m:sup>
                  <m:r>
                    <w:rPr>
                      <w:rFonts w:ascii="Cambria Math" w:eastAsia="Cambria Math" w:hAnsi="Cambria Math"/>
                      <w:sz w:val="24"/>
                      <w:szCs w:val="24"/>
                    </w:rPr>
                    <m:t>k</m:t>
                  </m:r>
                </m:sup>
              </m:sSup>
            </m:num>
            <m:den>
              <m:r>
                <w:rPr>
                  <w:rFonts w:ascii="Cambria Math" w:eastAsia="Cambria Math" w:hAnsi="Cambria Math"/>
                  <w:sz w:val="24"/>
                  <w:szCs w:val="24"/>
                </w:rPr>
                <m:t>k!</m:t>
              </m:r>
            </m:den>
          </m:f>
          <m:r>
            <w:rPr>
              <w:rFonts w:ascii="Cambria Math" w:eastAsia="Cambria Math" w:hAnsi="Cambria Math"/>
              <w:sz w:val="24"/>
              <w:szCs w:val="24"/>
            </w:rPr>
            <m:t>,</m:t>
          </m:r>
        </m:oMath>
      </m:oMathPara>
    </w:p>
    <w:p w14:paraId="14B25955" w14:textId="5650F574" w:rsidR="008E2D65" w:rsidRDefault="00EC0723">
      <w:pPr>
        <w:spacing w:line="288" w:lineRule="auto"/>
        <w:jc w:val="both"/>
        <w:rPr>
          <w:rFonts w:eastAsia="Times New Roman"/>
          <w:sz w:val="24"/>
          <w:szCs w:val="24"/>
        </w:rPr>
      </w:pPr>
      <w:r>
        <w:rPr>
          <w:rFonts w:eastAsia="Times New Roman"/>
          <w:sz w:val="24"/>
          <w:szCs w:val="24"/>
        </w:rPr>
        <w:t>к</w:t>
      </w:r>
      <w:r w:rsidR="00662FA5" w:rsidRPr="0029618A">
        <w:rPr>
          <w:rFonts w:eastAsia="Times New Roman"/>
          <w:sz w:val="24"/>
          <w:szCs w:val="24"/>
        </w:rPr>
        <w:t>оторое</w:t>
      </w:r>
      <w:r w:rsidR="00607F50">
        <w:rPr>
          <w:rFonts w:eastAsia="Times New Roman"/>
          <w:sz w:val="24"/>
          <w:szCs w:val="24"/>
        </w:rPr>
        <w:t>, напомню,</w:t>
      </w:r>
      <w:r w:rsidR="00662FA5" w:rsidRPr="0029618A">
        <w:rPr>
          <w:rFonts w:eastAsia="Times New Roman"/>
          <w:sz w:val="24"/>
          <w:szCs w:val="24"/>
        </w:rPr>
        <w:t xml:space="preserve"> описывает вероятность получить ровно </w:t>
      </w:r>
      <m:oMath>
        <m:r>
          <w:rPr>
            <w:rFonts w:ascii="Cambria Math" w:eastAsia="Cambria Math" w:hAnsi="Cambria Math"/>
            <w:sz w:val="24"/>
            <w:szCs w:val="24"/>
          </w:rPr>
          <m:t>k</m:t>
        </m:r>
      </m:oMath>
      <w:r w:rsidR="00662FA5" w:rsidRPr="0029618A">
        <w:rPr>
          <w:rFonts w:eastAsia="Times New Roman"/>
          <w:sz w:val="24"/>
          <w:szCs w:val="24"/>
        </w:rPr>
        <w:t xml:space="preserve"> событий в единичном интервале времени. Полученное мною распределение внешне </w:t>
      </w:r>
      <w:r w:rsidR="00662FA5" w:rsidRPr="0029618A">
        <w:rPr>
          <w:rFonts w:eastAsia="Times New Roman"/>
          <w:sz w:val="24"/>
          <w:szCs w:val="24"/>
        </w:rPr>
        <w:lastRenderedPageBreak/>
        <w:t xml:space="preserve">похоже на распределение Пуассона, но оказалось всё же, что это не оно. Давайте разберёмся, откуда взялись именно такие доли. </w:t>
      </w:r>
    </w:p>
    <w:p w14:paraId="2164B854" w14:textId="1100DFED" w:rsidR="00EC0723" w:rsidRDefault="00EC0723" w:rsidP="00D42806">
      <w:pPr>
        <w:spacing w:line="288" w:lineRule="auto"/>
        <w:ind w:firstLine="426"/>
        <w:jc w:val="both"/>
        <w:rPr>
          <w:rFonts w:eastAsia="Times New Roman"/>
          <w:sz w:val="24"/>
          <w:szCs w:val="24"/>
        </w:rPr>
      </w:pPr>
      <w:r>
        <w:rPr>
          <w:rFonts w:eastAsia="Times New Roman"/>
          <w:sz w:val="24"/>
          <w:szCs w:val="24"/>
        </w:rPr>
        <w:t xml:space="preserve">Давайте отвлечёмся от дел и сроков и формально опишем исследуемый процесс. Рассмотрим ряд из  </w:t>
      </w:r>
      <m:oMath>
        <m:r>
          <w:rPr>
            <w:rFonts w:ascii="Cambria Math" w:eastAsia="Times New Roman" w:hAnsi="Cambria Math"/>
            <w:sz w:val="24"/>
            <w:szCs w:val="24"/>
            <w:lang w:val="en-US"/>
          </w:rPr>
          <m:t>n</m:t>
        </m:r>
      </m:oMath>
      <w:r>
        <w:rPr>
          <w:rFonts w:eastAsia="Times New Roman"/>
          <w:sz w:val="24"/>
          <w:szCs w:val="24"/>
        </w:rPr>
        <w:t xml:space="preserve"> пронумерованных ячеек. Процесс состоит в</w:t>
      </w:r>
      <w:del w:id="1643" w:author="Пользователь" w:date="2019-11-13T14:49:00Z">
        <w:r w:rsidDel="00C85B03">
          <w:rPr>
            <w:rFonts w:eastAsia="Times New Roman"/>
            <w:sz w:val="24"/>
            <w:szCs w:val="24"/>
          </w:rPr>
          <w:delText xml:space="preserve"> </w:delText>
        </w:r>
      </w:del>
      <w:r>
        <w:rPr>
          <w:rFonts w:eastAsia="Times New Roman"/>
          <w:sz w:val="24"/>
          <w:szCs w:val="24"/>
        </w:rPr>
        <w:t xml:space="preserve"> последовательном случайном размещении точек </w:t>
      </w:r>
      <w:r w:rsidR="00FC5B47">
        <w:rPr>
          <w:rFonts w:eastAsia="Times New Roman"/>
          <w:sz w:val="24"/>
          <w:szCs w:val="24"/>
        </w:rPr>
        <w:t>по этим ячей</w:t>
      </w:r>
      <w:r>
        <w:rPr>
          <w:rFonts w:eastAsia="Times New Roman"/>
          <w:sz w:val="24"/>
          <w:szCs w:val="24"/>
        </w:rPr>
        <w:t>кам</w:t>
      </w:r>
      <w:r w:rsidR="00FC5B47">
        <w:rPr>
          <w:rFonts w:eastAsia="Times New Roman"/>
          <w:sz w:val="24"/>
          <w:szCs w:val="24"/>
        </w:rPr>
        <w:t xml:space="preserve">. Первая точка может оказаться в любой ячейке с равной вероятностью, пусть это будет ячейка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sidR="00FC5B47">
        <w:rPr>
          <w:rFonts w:eastAsia="Times New Roman"/>
          <w:sz w:val="24"/>
          <w:szCs w:val="24"/>
        </w:rPr>
        <w:t xml:space="preserve">. Следующая точка может оказаться в любой ячейке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2</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sidR="00FC5B47">
        <w:rPr>
          <w:rFonts w:eastAsia="Times New Roman"/>
          <w:sz w:val="24"/>
          <w:szCs w:val="24"/>
        </w:rPr>
        <w:t xml:space="preserve">. Для всех последующих точек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k-1</m:t>
            </m:r>
          </m:sub>
        </m:sSub>
      </m:oMath>
      <w:r w:rsidR="00FC5B47">
        <w:rPr>
          <w:rFonts w:eastAsia="Times New Roman"/>
          <w:sz w:val="24"/>
          <w:szCs w:val="24"/>
        </w:rPr>
        <w:t xml:space="preserve">. Этот процесс завершится, когда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=n.</m:t>
        </m:r>
      </m:oMath>
      <w:r w:rsidR="00FC5B47">
        <w:rPr>
          <w:rFonts w:eastAsia="Times New Roman"/>
          <w:sz w:val="24"/>
          <w:szCs w:val="24"/>
        </w:rPr>
        <w:t xml:space="preserve"> Нас интересует вероятность того, что для заданного </w:t>
      </w:r>
      <m:oMath>
        <m:r>
          <w:rPr>
            <w:rFonts w:ascii="Cambria Math" w:eastAsia="Times New Roman" w:hAnsi="Cambria Math"/>
            <w:sz w:val="24"/>
            <w:szCs w:val="24"/>
          </w:rPr>
          <m:t>n&gt;</m:t>
        </m:r>
        <m:r>
          <w:rPr>
            <w:rFonts w:ascii="Cambria Math" w:eastAsia="Times New Roman" w:hAnsi="Cambria Math"/>
            <w:sz w:val="24"/>
            <w:szCs w:val="24"/>
            <w:lang w:val="en-US"/>
          </w:rPr>
          <m:t>k</m:t>
        </m:r>
      </m:oMath>
      <w:r w:rsidR="00FC5B47">
        <w:rPr>
          <w:rFonts w:eastAsia="Times New Roman"/>
          <w:sz w:val="24"/>
          <w:szCs w:val="24"/>
        </w:rPr>
        <w:t xml:space="preserve"> удастся разместить</w:t>
      </w:r>
      <w:r w:rsidR="005026D0">
        <w:rPr>
          <w:rFonts w:eastAsia="Times New Roman"/>
          <w:sz w:val="24"/>
          <w:szCs w:val="24"/>
        </w:rPr>
        <w:t xml:space="preserve"> менее</w:t>
      </w:r>
      <w:r w:rsidR="00F81389" w:rsidRPr="00D42806">
        <w:rPr>
          <w:rFonts w:eastAsia="Times New Roman"/>
          <w:sz w:val="24"/>
          <w:szCs w:val="24"/>
        </w:rPr>
        <w:t xml:space="preserve"> </w:t>
      </w:r>
      <w:r w:rsidR="00FC5B47">
        <w:rPr>
          <w:rFonts w:eastAsia="Times New Roman"/>
          <w:sz w:val="24"/>
          <w:szCs w:val="24"/>
        </w:rPr>
        <w:t xml:space="preserve"> </w:t>
      </w:r>
      <m:oMath>
        <m:r>
          <w:rPr>
            <w:rFonts w:ascii="Cambria Math" w:eastAsia="Times New Roman" w:hAnsi="Cambria Math"/>
            <w:sz w:val="24"/>
            <w:szCs w:val="24"/>
          </w:rPr>
          <m:t>k</m:t>
        </m:r>
      </m:oMath>
      <w:r w:rsidR="00FC5B47">
        <w:rPr>
          <w:rFonts w:eastAsia="Times New Roman"/>
          <w:sz w:val="24"/>
          <w:szCs w:val="24"/>
        </w:rPr>
        <w:t xml:space="preserve"> точек.</w:t>
      </w:r>
    </w:p>
    <w:p w14:paraId="275635E9" w14:textId="1D4FB5EC" w:rsidR="00F81389" w:rsidRPr="00BB52AF" w:rsidRDefault="00F81389" w:rsidP="00D42806">
      <w:pPr>
        <w:spacing w:line="288" w:lineRule="auto"/>
        <w:ind w:firstLine="426"/>
        <w:jc w:val="both"/>
        <w:rPr>
          <w:rFonts w:eastAsia="Times New Roman"/>
          <w:i/>
          <w:sz w:val="24"/>
          <w:szCs w:val="24"/>
        </w:rPr>
      </w:pPr>
      <w:r>
        <w:rPr>
          <w:rFonts w:eastAsia="Times New Roman"/>
          <w:sz w:val="24"/>
          <w:szCs w:val="24"/>
        </w:rPr>
        <w:t>Мы будем рассуждать, рассматривая размещение точек «с конца», то есть</w:t>
      </w:r>
      <w:del w:id="1644" w:author="Пользователь" w:date="2019-11-13T14:49:00Z">
        <w:r w:rsidDel="0068075F">
          <w:rPr>
            <w:rFonts w:eastAsia="Times New Roman"/>
            <w:sz w:val="24"/>
            <w:szCs w:val="24"/>
          </w:rPr>
          <w:delText>,</w:delText>
        </w:r>
      </w:del>
      <w:r>
        <w:rPr>
          <w:rFonts w:eastAsia="Times New Roman"/>
          <w:sz w:val="24"/>
          <w:szCs w:val="24"/>
        </w:rPr>
        <w:t xml:space="preserve"> в обратном порядке. Любая цепочка завершается размещением последней точки в последней ячейке. Шансов не разместить одну точку нет совсем, поскольку по условиям для первой точки все ячейки свободны.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 xml:space="preserve">ячейке располагается вторая, последняя точка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для </w:t>
      </w:r>
      <m:oMath>
        <m:r>
          <w:rPr>
            <w:rFonts w:ascii="Cambria Math" w:eastAsia="Cambria Math" w:hAnsi="Cambria Math"/>
            <w:sz w:val="24"/>
            <w:szCs w:val="24"/>
          </w:rPr>
          <m:t>k=2</m:t>
        </m:r>
      </m:oMath>
      <w:r w:rsidRPr="0029618A">
        <w:rPr>
          <w:rFonts w:eastAsia="Times New Roman"/>
          <w:sz w:val="24"/>
          <w:szCs w:val="24"/>
        </w:rPr>
        <w:t xml:space="preserve"> равна</w:t>
      </w:r>
      <w:r>
        <w:rPr>
          <w:rFonts w:eastAsia="Times New Roman"/>
          <w:sz w:val="24"/>
          <w:szCs w:val="24"/>
        </w:rPr>
        <w:t xml:space="preserve">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w:t>
      </w:r>
      <w:r>
        <w:rPr>
          <w:rFonts w:eastAsia="Times New Roman"/>
          <w:sz w:val="24"/>
          <w:szCs w:val="24"/>
        </w:rPr>
        <w:t xml:space="preserve"> </w:t>
      </w:r>
      <w:r w:rsidR="00D42806" w:rsidRPr="0029618A">
        <w:rPr>
          <w:rFonts w:eastAsia="Times New Roman"/>
          <w:sz w:val="24"/>
          <w:szCs w:val="24"/>
        </w:rPr>
        <w:t xml:space="preserve">Дальше можно действовать индуктивно. Для произвольного </w:t>
      </w:r>
      <m:oMath>
        <m:r>
          <w:rPr>
            <w:rFonts w:ascii="Cambria Math" w:eastAsia="Times New Roman" w:hAnsi="Cambria Math"/>
            <w:sz w:val="24"/>
            <w:szCs w:val="24"/>
          </w:rPr>
          <m:t>k</m:t>
        </m:r>
      </m:oMath>
      <w:r w:rsidR="00D42806">
        <w:rPr>
          <w:rFonts w:eastAsia="Times New Roman"/>
          <w:sz w:val="24"/>
          <w:szCs w:val="24"/>
        </w:rPr>
        <w:t xml:space="preserve"> последняя точка обязательно долж</w:t>
      </w:r>
      <w:r w:rsidR="00D42806" w:rsidRPr="0029618A">
        <w:rPr>
          <w:rFonts w:eastAsia="Times New Roman"/>
          <w:sz w:val="24"/>
          <w:szCs w:val="24"/>
        </w:rPr>
        <w:t>н</w:t>
      </w:r>
      <w:r w:rsidR="00D42806">
        <w:rPr>
          <w:rFonts w:eastAsia="Times New Roman"/>
          <w:sz w:val="24"/>
          <w:szCs w:val="24"/>
        </w:rPr>
        <w:t>а</w:t>
      </w:r>
      <w:r w:rsidR="00D42806" w:rsidRPr="0029618A">
        <w:rPr>
          <w:rFonts w:eastAsia="Times New Roman"/>
          <w:sz w:val="24"/>
          <w:szCs w:val="24"/>
        </w:rPr>
        <w:t xml:space="preserve"> </w:t>
      </w:r>
      <w:r w:rsidR="00D42806">
        <w:rPr>
          <w:rFonts w:eastAsia="Times New Roman"/>
          <w:sz w:val="24"/>
          <w:szCs w:val="24"/>
        </w:rPr>
        <w:t>оказаться в последней ячейке</w:t>
      </w:r>
      <w:r w:rsidR="00D42806" w:rsidRPr="0029618A">
        <w:rPr>
          <w:rFonts w:eastAsia="Times New Roman"/>
          <w:sz w:val="24"/>
          <w:szCs w:val="24"/>
        </w:rPr>
        <w:t xml:space="preserve">, это может случиться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00D42806" w:rsidRPr="0029618A">
        <w:rPr>
          <w:rFonts w:eastAsia="Times New Roman"/>
          <w:sz w:val="24"/>
          <w:szCs w:val="24"/>
        </w:rPr>
        <w:t>. После чего мы можем поместить предпоследнее дело в люб</w:t>
      </w:r>
      <w:r w:rsidR="00D42806">
        <w:rPr>
          <w:rFonts w:eastAsia="Times New Roman"/>
          <w:sz w:val="24"/>
          <w:szCs w:val="24"/>
        </w:rPr>
        <w:t>ую</w:t>
      </w:r>
      <w:r w:rsidR="00D42806" w:rsidRPr="0029618A">
        <w:rPr>
          <w:rFonts w:eastAsia="Times New Roman"/>
          <w:sz w:val="24"/>
          <w:szCs w:val="24"/>
        </w:rPr>
        <w:t xml:space="preserve"> из свободных </w:t>
      </w:r>
      <w:r w:rsidR="00D42806">
        <w:rPr>
          <w:rFonts w:eastAsia="Times New Roman"/>
          <w:sz w:val="24"/>
          <w:szCs w:val="24"/>
        </w:rPr>
        <w:t>ячеек</w:t>
      </w:r>
      <w:r w:rsidR="00D42806" w:rsidRPr="0029618A">
        <w:rPr>
          <w:rFonts w:eastAsia="Times New Roman"/>
          <w:sz w:val="24"/>
          <w:szCs w:val="24"/>
        </w:rPr>
        <w:t>, скажем</w:t>
      </w:r>
      <w:r w:rsidR="00D42806">
        <w:rPr>
          <w:rFonts w:eastAsia="Times New Roman"/>
          <w:sz w:val="24"/>
          <w:szCs w:val="24"/>
        </w:rPr>
        <w:t>, с номером</w:t>
      </w:r>
      <w:r w:rsidR="00D42806" w:rsidRPr="0029618A">
        <w:rPr>
          <w:rFonts w:eastAsia="Times New Roman"/>
          <w:sz w:val="24"/>
          <w:szCs w:val="24"/>
        </w:rPr>
        <w:t xml:space="preserve"> </w:t>
      </w:r>
      <m:oMath>
        <m:r>
          <w:rPr>
            <w:rFonts w:ascii="Cambria Math" w:eastAsia="Cambria Math" w:hAnsi="Cambria Math"/>
            <w:sz w:val="24"/>
            <w:szCs w:val="24"/>
          </w:rPr>
          <m:t>m</m:t>
        </m:r>
      </m:oMath>
      <w:r w:rsidR="00D42806" w:rsidRPr="0029618A">
        <w:rPr>
          <w:rFonts w:eastAsia="Times New Roman"/>
          <w:sz w:val="24"/>
          <w:szCs w:val="24"/>
        </w:rPr>
        <w:t xml:space="preserve">, сведя при этом задачу к случаю </w:t>
      </w:r>
      <m:oMath>
        <m:r>
          <w:rPr>
            <w:rFonts w:ascii="Cambria Math" w:eastAsia="Cambria Math" w:hAnsi="Cambria Math"/>
            <w:sz w:val="24"/>
            <w:szCs w:val="24"/>
          </w:rPr>
          <m:t>k-1</m:t>
        </m:r>
      </m:oMath>
      <w:r w:rsidR="00D42806" w:rsidRPr="0029618A">
        <w:rPr>
          <w:rFonts w:eastAsia="Times New Roman"/>
          <w:sz w:val="24"/>
          <w:szCs w:val="24"/>
        </w:rPr>
        <w:t xml:space="preserve"> </w:t>
      </w:r>
      <w:r w:rsidR="00D42806">
        <w:rPr>
          <w:rFonts w:eastAsia="Times New Roman"/>
          <w:sz w:val="24"/>
          <w:szCs w:val="24"/>
        </w:rPr>
        <w:t xml:space="preserve">точек </w:t>
      </w:r>
      <w:r w:rsidR="00D42806" w:rsidRPr="0029618A">
        <w:rPr>
          <w:rFonts w:eastAsia="Times New Roman"/>
          <w:sz w:val="24"/>
          <w:szCs w:val="24"/>
        </w:rPr>
        <w:t xml:space="preserve">и </w:t>
      </w:r>
      <m:oMath>
        <m:r>
          <w:rPr>
            <w:rFonts w:ascii="Cambria Math" w:eastAsia="Cambria Math" w:hAnsi="Cambria Math"/>
            <w:sz w:val="24"/>
            <w:szCs w:val="24"/>
          </w:rPr>
          <m:t>n-m</m:t>
        </m:r>
      </m:oMath>
      <w:r w:rsidR="00D42806" w:rsidRPr="0029618A">
        <w:rPr>
          <w:rFonts w:eastAsia="Times New Roman"/>
          <w:sz w:val="24"/>
          <w:szCs w:val="24"/>
        </w:rPr>
        <w:t xml:space="preserve"> </w:t>
      </w:r>
      <w:r w:rsidR="00D42806">
        <w:rPr>
          <w:rFonts w:eastAsia="Times New Roman"/>
          <w:sz w:val="24"/>
          <w:szCs w:val="24"/>
        </w:rPr>
        <w:t>ячеек</w:t>
      </w:r>
      <w:r w:rsidR="00D42806" w:rsidRPr="0029618A">
        <w:rPr>
          <w:rFonts w:eastAsia="Times New Roman"/>
          <w:sz w:val="24"/>
          <w:szCs w:val="24"/>
        </w:rPr>
        <w:t xml:space="preserve">. Выбор </w:t>
      </w:r>
      <m:oMath>
        <m:r>
          <w:rPr>
            <w:rFonts w:ascii="Cambria Math" w:eastAsia="Times New Roman" w:hAnsi="Cambria Math"/>
            <w:sz w:val="24"/>
            <w:szCs w:val="24"/>
          </w:rPr>
          <m:t>m</m:t>
        </m:r>
      </m:oMath>
      <w:r w:rsidR="00D42806" w:rsidRPr="0029618A">
        <w:rPr>
          <w:rFonts w:eastAsia="Times New Roman"/>
          <w:sz w:val="24"/>
          <w:szCs w:val="24"/>
        </w:rPr>
        <w:t xml:space="preserve"> ограничен </w:t>
      </w:r>
      <w:r w:rsidR="00D42806">
        <w:rPr>
          <w:rFonts w:eastAsia="Times New Roman"/>
          <w:sz w:val="24"/>
          <w:szCs w:val="24"/>
        </w:rPr>
        <w:t xml:space="preserve">сверху </w:t>
      </w:r>
      <w:r w:rsidR="00D42806" w:rsidRPr="0029618A">
        <w:rPr>
          <w:rFonts w:eastAsia="Times New Roman"/>
          <w:sz w:val="24"/>
          <w:szCs w:val="24"/>
        </w:rPr>
        <w:t xml:space="preserve">числом </w:t>
      </w:r>
      <m:oMath>
        <m:r>
          <w:rPr>
            <w:rFonts w:ascii="Cambria Math" w:eastAsia="Times New Roman" w:hAnsi="Cambria Math"/>
            <w:sz w:val="24"/>
            <w:szCs w:val="24"/>
          </w:rPr>
          <m:t>k-2</m:t>
        </m:r>
      </m:oMath>
      <w:r w:rsidR="00D42806" w:rsidRPr="0029618A">
        <w:rPr>
          <w:rFonts w:eastAsia="Times New Roman"/>
          <w:sz w:val="24"/>
          <w:szCs w:val="24"/>
        </w:rPr>
        <w:t>, поскольку дв</w:t>
      </w:r>
      <w:r w:rsidR="00D42806">
        <w:rPr>
          <w:rFonts w:eastAsia="Times New Roman"/>
          <w:sz w:val="24"/>
          <w:szCs w:val="24"/>
        </w:rPr>
        <w:t>е</w:t>
      </w:r>
      <w:r w:rsidR="00D42806" w:rsidRPr="0029618A">
        <w:rPr>
          <w:rFonts w:eastAsia="Times New Roman"/>
          <w:sz w:val="24"/>
          <w:szCs w:val="24"/>
        </w:rPr>
        <w:t xml:space="preserve"> </w:t>
      </w:r>
      <w:r w:rsidR="00D42806">
        <w:rPr>
          <w:rFonts w:eastAsia="Times New Roman"/>
          <w:sz w:val="24"/>
          <w:szCs w:val="24"/>
        </w:rPr>
        <w:t xml:space="preserve">точки </w:t>
      </w:r>
      <w:r w:rsidR="00D42806" w:rsidRPr="0029618A">
        <w:rPr>
          <w:rFonts w:eastAsia="Times New Roman"/>
          <w:sz w:val="24"/>
          <w:szCs w:val="24"/>
        </w:rPr>
        <w:t>– последн</w:t>
      </w:r>
      <w:r w:rsidR="00D42806">
        <w:rPr>
          <w:rFonts w:eastAsia="Times New Roman"/>
          <w:sz w:val="24"/>
          <w:szCs w:val="24"/>
        </w:rPr>
        <w:t>яя</w:t>
      </w:r>
      <w:r w:rsidR="00D42806" w:rsidRPr="0029618A">
        <w:rPr>
          <w:rFonts w:eastAsia="Times New Roman"/>
          <w:sz w:val="24"/>
          <w:szCs w:val="24"/>
        </w:rPr>
        <w:t xml:space="preserve"> и предпоследн</w:t>
      </w:r>
      <w:r w:rsidR="00D42806">
        <w:rPr>
          <w:rFonts w:eastAsia="Times New Roman"/>
          <w:sz w:val="24"/>
          <w:szCs w:val="24"/>
        </w:rPr>
        <w:t>яя</w:t>
      </w:r>
      <w:r w:rsidR="00D42806" w:rsidRPr="0029618A">
        <w:rPr>
          <w:rFonts w:eastAsia="Times New Roman"/>
          <w:sz w:val="24"/>
          <w:szCs w:val="24"/>
        </w:rPr>
        <w:t xml:space="preserve"> </w:t>
      </w:r>
      <w:r w:rsidR="00D42806">
        <w:rPr>
          <w:rFonts w:eastAsia="Times New Roman"/>
          <w:sz w:val="24"/>
          <w:szCs w:val="24"/>
        </w:rPr>
        <w:t xml:space="preserve">– </w:t>
      </w:r>
      <w:r w:rsidR="00D42806" w:rsidRPr="0029618A">
        <w:rPr>
          <w:rFonts w:eastAsia="Times New Roman"/>
          <w:sz w:val="24"/>
          <w:szCs w:val="24"/>
        </w:rPr>
        <w:t xml:space="preserve">уже </w:t>
      </w:r>
      <w:r w:rsidR="00D42806">
        <w:rPr>
          <w:rFonts w:eastAsia="Times New Roman"/>
          <w:sz w:val="24"/>
          <w:szCs w:val="24"/>
        </w:rPr>
        <w:t>размещены</w:t>
      </w:r>
      <w:r w:rsidR="00D42806"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1919CAC1" w14:textId="61697ACC" w:rsidR="008E2D65" w:rsidRPr="0029618A" w:rsidRDefault="008E2D65">
      <w:pPr>
        <w:spacing w:line="288" w:lineRule="auto"/>
        <w:ind w:firstLine="397"/>
        <w:jc w:val="both"/>
        <w:rPr>
          <w:rFonts w:eastAsia="Times New Roman"/>
          <w:sz w:val="24"/>
          <w:szCs w:val="24"/>
        </w:rPr>
      </w:pPr>
    </w:p>
    <w:p w14:paraId="0D83FC6C" w14:textId="77777777" w:rsidR="008E2D65" w:rsidRPr="0029618A" w:rsidRDefault="007E072C">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1</m:t>
              </m:r>
            </m:e>
          </m:d>
          <m:r>
            <w:rPr>
              <w:rFonts w:ascii="Cambria Math" w:eastAsia="Cambria Math" w:hAnsi="Cambria Math"/>
              <w:sz w:val="24"/>
              <w:szCs w:val="24"/>
            </w:rPr>
            <m:t>=0,</m:t>
          </m:r>
        </m:oMath>
      </m:oMathPara>
    </w:p>
    <w:p w14:paraId="1B777874" w14:textId="77777777" w:rsidR="008E2D65" w:rsidRPr="0029618A" w:rsidRDefault="007E072C">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2</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m:oMathPara>
    </w:p>
    <w:p w14:paraId="5154BCFA" w14:textId="77777777" w:rsidR="008E2D65" w:rsidRPr="0029618A" w:rsidRDefault="007E072C">
      <w:pPr>
        <w:keepNext/>
        <w:spacing w:before="120" w:after="120"/>
        <w:ind w:left="227" w:right="227"/>
        <w:jc w:val="center"/>
        <w:rPr>
          <w:rFonts w:eastAsia="Cambria Math"/>
          <w:i/>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d>
            <m:dPr>
              <m:begChr m:val="["/>
              <m:endChr m:val="]"/>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n-1</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n-2</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k-2</m:t>
                  </m:r>
                </m:sub>
              </m:sSub>
              <m:d>
                <m:dPr>
                  <m:ctrlPr>
                    <w:rPr>
                      <w:rFonts w:ascii="Cambria Math" w:eastAsia="Cambria Math" w:hAnsi="Cambria Math"/>
                      <w:i/>
                      <w:sz w:val="24"/>
                      <w:szCs w:val="24"/>
                    </w:rPr>
                  </m:ctrlPr>
                </m:dPr>
                <m:e>
                  <m:r>
                    <w:rPr>
                      <w:rFonts w:ascii="Cambria Math" w:eastAsia="Cambria Math" w:hAnsi="Cambria Math"/>
                      <w:sz w:val="24"/>
                      <w:szCs w:val="24"/>
                    </w:rPr>
                    <m:t>k-1</m:t>
                  </m:r>
                </m:e>
              </m:d>
            </m:e>
          </m:d>
          <m:r>
            <w:rPr>
              <w:rFonts w:ascii="Cambria Math" w:eastAsia="Cambria Math" w:hAnsi="Cambria Math"/>
              <w:sz w:val="24"/>
              <w:szCs w:val="24"/>
            </w:rPr>
            <m:t>.</m:t>
          </m:r>
        </m:oMath>
      </m:oMathPara>
    </w:p>
    <w:p w14:paraId="3AE29D8F" w14:textId="18F822B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xml:space="preserve">. Для того,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sidR="0067542B">
        <w:rPr>
          <w:rFonts w:eastAsia="Times New Roman"/>
          <w:sz w:val="24"/>
          <w:szCs w:val="24"/>
        </w:rPr>
        <w:t>;</w:t>
      </w:r>
      <w:r w:rsidRPr="0029618A">
        <w:rPr>
          <w:rFonts w:eastAsia="Times New Roman"/>
          <w:sz w:val="24"/>
          <w:szCs w:val="24"/>
        </w:rPr>
        <w:t xml:space="preserve"> в нашем случае это выражения для </w:t>
      </w:r>
      <m:oMath>
        <m:r>
          <w:rPr>
            <w:rFonts w:ascii="Cambria Math" w:eastAsia="Cambria Math" w:hAnsi="Cambria Math"/>
            <w:sz w:val="24"/>
            <w:szCs w:val="24"/>
          </w:rPr>
          <m:t>k=0</m:t>
        </m:r>
      </m:oMath>
      <w:r w:rsidRPr="0029618A">
        <w:rPr>
          <w:rFonts w:eastAsia="Times New Roman"/>
          <w:sz w:val="24"/>
          <w:szCs w:val="24"/>
        </w:rPr>
        <w:t xml:space="preserve"> и </w:t>
      </w:r>
      <m:oMath>
        <m:r>
          <w:rPr>
            <w:rFonts w:ascii="Cambria Math" w:eastAsia="Cambria Math" w:hAnsi="Cambria Math"/>
            <w:sz w:val="24"/>
            <w:szCs w:val="24"/>
          </w:rPr>
          <m:t>1</m:t>
        </m:r>
      </m:oMath>
      <w:r w:rsidRPr="0029618A">
        <w:rPr>
          <w:rFonts w:eastAsia="Times New Roman"/>
          <w:sz w:val="24"/>
          <w:szCs w:val="24"/>
        </w:rPr>
        <w:t xml:space="preserve">. Полученное нами рекуррентное соотношение позволяет вычислить точное распределение, 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22C34F84" w14:textId="77777777" w:rsidR="008E2D65" w:rsidRPr="0029618A" w:rsidRDefault="007E072C">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S(n,k).</m:t>
          </m:r>
        </m:oMath>
      </m:oMathPara>
    </w:p>
    <w:p w14:paraId="39CE4941" w14:textId="09079093"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здесь символ </w:t>
      </w:r>
      <m:oMath>
        <m:r>
          <w:rPr>
            <w:rFonts w:ascii="Cambria Math" w:eastAsia="Times New Roman" w:hAnsi="Cambria Math"/>
            <w:sz w:val="24"/>
            <w:szCs w:val="24"/>
          </w:rPr>
          <m:t>S(n,k)</m:t>
        </m:r>
      </m:oMath>
      <w:r w:rsidRPr="0029618A">
        <w:rPr>
          <w:rFonts w:eastAsia="Times New Roman"/>
          <w:sz w:val="24"/>
          <w:szCs w:val="24"/>
        </w:rPr>
        <w:t xml:space="preserve"> обозначает так называемые </w:t>
      </w:r>
      <w:r w:rsidRPr="0029618A">
        <w:rPr>
          <w:rFonts w:eastAsia="Times New Roman"/>
          <w:i/>
          <w:color w:val="205968"/>
          <w:sz w:val="24"/>
          <w:szCs w:val="24"/>
          <w:highlight w:val="white"/>
        </w:rPr>
        <w:t>числа Стирлинга первого рода</w:t>
      </w:r>
      <w:r w:rsidRPr="0029618A">
        <w:rPr>
          <w:rFonts w:eastAsia="Times New Roman"/>
          <w:sz w:val="24"/>
          <w:szCs w:val="24"/>
        </w:rPr>
        <w:t>, они возникают в комбинаторике при подсчёте циклических перестановок</w:t>
      </w:r>
      <w:r w:rsidR="0090447A">
        <w:rPr>
          <w:rStyle w:val="af8"/>
          <w:rFonts w:eastAsia="Times New Roman"/>
          <w:sz w:val="24"/>
          <w:szCs w:val="24"/>
        </w:rPr>
        <w:footnoteReference w:id="26"/>
      </w:r>
      <w:r w:rsidRPr="0029618A">
        <w:rPr>
          <w:rFonts w:eastAsia="Times New Roman"/>
          <w:sz w:val="24"/>
          <w:szCs w:val="24"/>
        </w:rPr>
        <w:t xml:space="preserve">. </w:t>
      </w:r>
      <w:r w:rsidR="00D42806">
        <w:rPr>
          <w:rStyle w:val="af"/>
        </w:rPr>
        <w:commentReference w:id="1645"/>
      </w:r>
      <w:r w:rsidRPr="0029618A">
        <w:rPr>
          <w:rFonts w:eastAsia="Times New Roman"/>
          <w:sz w:val="24"/>
          <w:szCs w:val="24"/>
        </w:rPr>
        <w:t xml:space="preserve">По </w:t>
      </w:r>
      <w:commentRangeStart w:id="1646"/>
      <w:r w:rsidRPr="0029618A">
        <w:rPr>
          <w:rFonts w:eastAsia="Times New Roman"/>
          <w:sz w:val="24"/>
          <w:szCs w:val="24"/>
        </w:rPr>
        <w:t>правде</w:t>
      </w:r>
      <w:commentRangeEnd w:id="1646"/>
      <w:r w:rsidR="009F3C3E">
        <w:rPr>
          <w:rStyle w:val="af"/>
        </w:rPr>
        <w:commentReference w:id="1646"/>
      </w:r>
      <w:r w:rsidRPr="0029618A">
        <w:rPr>
          <w:rFonts w:eastAsia="Times New Roman"/>
          <w:sz w:val="24"/>
          <w:szCs w:val="24"/>
        </w:rPr>
        <w:t xml:space="preserve"> говоря, числа Стирлинга тоже вычисляются рекуррентным соотношением:</w:t>
      </w:r>
    </w:p>
    <w:p w14:paraId="39DD1556" w14:textId="77777777" w:rsidR="008E2D65" w:rsidRPr="0029618A" w:rsidRDefault="00662FA5">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Times New Roman" w:hAnsi="Cambria Math"/>
            <w:sz w:val="24"/>
            <w:szCs w:val="24"/>
          </w:rPr>
          <m:t>S(0,0)</m:t>
        </m:r>
        <m:r>
          <w:rPr>
            <w:rFonts w:ascii="Cambria Math" w:eastAsia="Cambria Math" w:hAnsi="Cambria Math"/>
            <w:sz w:val="24"/>
            <w:szCs w:val="24"/>
          </w:rPr>
          <m:t>=1,</m:t>
        </m:r>
      </m:oMath>
    </w:p>
    <w:p w14:paraId="71884C19" w14:textId="77777777" w:rsidR="008E2D65" w:rsidRPr="0029618A" w:rsidRDefault="00662FA5">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S(0,k)=S(n,0)=0,</m:t>
        </m:r>
      </m:oMath>
    </w:p>
    <w:p w14:paraId="14DC3C58" w14:textId="77777777" w:rsidR="008E2D65" w:rsidRPr="0029618A" w:rsidRDefault="00662FA5">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S(n,k)=</m:t>
        </m:r>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S(n-1,k)+S(n-1,k-1),</m:t>
        </m:r>
      </m:oMath>
    </w:p>
    <w:p w14:paraId="6003A6C0" w14:textId="2510BBB5"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но они используются уже с середины </w:t>
      </w:r>
      <w:proofErr w:type="spellStart"/>
      <w:r w:rsidRPr="0029618A">
        <w:rPr>
          <w:rFonts w:eastAsia="Times New Roman"/>
          <w:sz w:val="24"/>
          <w:szCs w:val="24"/>
        </w:rPr>
        <w:t>XVIII</w:t>
      </w:r>
      <w:proofErr w:type="spellEnd"/>
      <w:r w:rsidRPr="0029618A">
        <w:rPr>
          <w:rFonts w:eastAsia="Times New Roman"/>
          <w:sz w:val="24"/>
          <w:szCs w:val="24"/>
        </w:rPr>
        <w:t xml:space="preserve">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sidR="00674E2E">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07210917" w14:textId="19F0540C"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M</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  D</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m:t>
          </m:r>
        </m:oMath>
      </m:oMathPara>
    </w:p>
    <w:p w14:paraId="19667C11" w14:textId="33D5067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sidR="00674E2E">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xml:space="preserve">, или в конечной форме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S(n+1, 2)</m:t>
        </m:r>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3</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den>
        </m:f>
      </m:oMath>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разделить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oMath>
      <w:r w:rsidRPr="0029618A">
        <w:rPr>
          <w:rFonts w:eastAsia="Times New Roman"/>
          <w:sz w:val="24"/>
          <w:szCs w:val="24"/>
        </w:rPr>
        <w:t xml:space="preserve"> стремится к константе </w:t>
      </w:r>
      <m:oMath>
        <m:f>
          <m:fPr>
            <m:ctrlPr>
              <w:rPr>
                <w:rFonts w:ascii="Cambria Math" w:eastAsia="Cambria Math" w:hAnsi="Cambria Math"/>
                <w:sz w:val="24"/>
                <w:szCs w:val="24"/>
              </w:rPr>
            </m:ctrlPr>
          </m:fPr>
          <m:num>
            <m:sSup>
              <m:sSupPr>
                <m:ctrlPr>
                  <w:rPr>
                    <w:rFonts w:ascii="Cambria Math" w:eastAsia="Cambria Math" w:hAnsi="Cambria Math"/>
                    <w:sz w:val="24"/>
                    <w:szCs w:val="24"/>
                  </w:rPr>
                </m:ctrlPr>
              </m:sSupPr>
              <m:e>
                <m:r>
                  <w:rPr>
                    <w:rFonts w:ascii="Cambria Math" w:hAnsi="Cambria Math"/>
                  </w:rPr>
                  <m:t>π</m:t>
                </m:r>
              </m:e>
              <m:sup>
                <m:r>
                  <w:rPr>
                    <w:rFonts w:ascii="Cambria Math" w:eastAsia="Cambria Math" w:hAnsi="Cambria Math"/>
                    <w:sz w:val="24"/>
                    <w:szCs w:val="24"/>
                  </w:rPr>
                  <m:t>2</m:t>
                </m:r>
              </m:sup>
            </m:sSup>
          </m:num>
          <m:den>
            <m:r>
              <w:rPr>
                <w:rFonts w:ascii="Cambria Math" w:eastAsia="Cambria Math" w:hAnsi="Cambria Math"/>
                <w:sz w:val="24"/>
                <w:szCs w:val="24"/>
              </w:rPr>
              <m:t>6</m:t>
            </m:r>
          </m:den>
        </m:f>
      </m:oMath>
      <w:r w:rsidRPr="0029618A">
        <w:rPr>
          <w:rFonts w:eastAsia="Times New Roman"/>
          <w:sz w:val="24"/>
          <w:szCs w:val="24"/>
        </w:rPr>
        <w:t>. Немного позже нам пригодится это наблюдение.</w:t>
      </w:r>
    </w:p>
    <w:p w14:paraId="0BB2614F" w14:textId="7C1DB3F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 xml:space="preserve">На наш вопрос: «Какова вероятность не уложиться в </w:t>
      </w:r>
      <m:oMath>
        <m:r>
          <w:rPr>
            <w:rFonts w:ascii="Cambria Math" w:eastAsia="Cambria Math" w:hAnsi="Cambria Math"/>
            <w:sz w:val="24"/>
            <w:szCs w:val="24"/>
          </w:rPr>
          <m:t>n</m:t>
        </m:r>
      </m:oMath>
      <w:r w:rsidRPr="0029618A">
        <w:rPr>
          <w:rFonts w:eastAsia="Times New Roman"/>
          <w:sz w:val="24"/>
          <w:szCs w:val="24"/>
        </w:rPr>
        <w:t xml:space="preserve"> дней, имея перед собой </w:t>
      </w:r>
      <m:oMath>
        <m:r>
          <w:rPr>
            <w:rFonts w:ascii="Cambria Math" w:eastAsia="Cambria Math" w:hAnsi="Cambria Math"/>
            <w:sz w:val="24"/>
            <w:szCs w:val="24"/>
          </w:rPr>
          <m:t>k</m:t>
        </m:r>
      </m:oMath>
      <w:r w:rsidRPr="0029618A">
        <w:rPr>
          <w:rFonts w:eastAsia="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m:oMath>
        <m:r>
          <w:rPr>
            <w:rFonts w:ascii="Cambria Math" w:eastAsia="Cambria Math" w:hAnsi="Cambria Math"/>
            <w:sz w:val="24"/>
            <w:szCs w:val="24"/>
          </w:rPr>
          <m:t>n=7, 30, 365</m:t>
        </m:r>
      </m:oMath>
      <w:r w:rsidRPr="0029618A">
        <w:rPr>
          <w:rFonts w:eastAsia="Times New Roman"/>
          <w:sz w:val="24"/>
          <w:szCs w:val="24"/>
        </w:rPr>
        <w:t xml:space="preserve"> и </w:t>
      </w:r>
      <m:oMath>
        <m:r>
          <w:rPr>
            <w:rFonts w:ascii="Cambria Math" w:eastAsia="Cambria Math" w:hAnsi="Cambria Math"/>
            <w:sz w:val="24"/>
            <w:szCs w:val="24"/>
          </w:rPr>
          <m:t>25000</m:t>
        </m:r>
      </m:oMath>
      <w:r w:rsidRPr="0029618A">
        <w:rPr>
          <w:rFonts w:eastAsia="Times New Roman"/>
          <w:sz w:val="24"/>
          <w:szCs w:val="24"/>
        </w:rPr>
        <w:t>, соответствующие неделе, месяцу, году и (конечно, условно) всей жизни.</w:t>
      </w:r>
    </w:p>
    <w:p w14:paraId="554BD1F7"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36FBDCF" wp14:editId="10D1681F">
            <wp:extent cx="4903470" cy="2965450"/>
            <wp:effectExtent l="0" t="0" r="0" b="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104" cstate="print"/>
                    <a:srcRect/>
                    <a:stretch>
                      <a:fillRect/>
                    </a:stretch>
                  </pic:blipFill>
                  <pic:spPr>
                    <a:xfrm>
                      <a:off x="0" y="0"/>
                      <a:ext cx="4903470" cy="2965450"/>
                    </a:xfrm>
                    <a:prstGeom prst="rect">
                      <a:avLst/>
                    </a:prstGeom>
                    <a:ln/>
                  </pic:spPr>
                </pic:pic>
              </a:graphicData>
            </a:graphic>
          </wp:inline>
        </w:drawing>
      </w:r>
    </w:p>
    <w:p w14:paraId="58C2C865"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Вероятность не успеть выполнить цепочки различной длины в тот или иной срок.</w:t>
      </w:r>
    </w:p>
    <w:p w14:paraId="438EB876" w14:textId="7822109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Эти графики показывают, что вероятность не уложиться в месяц с заданием, имеющим </w:t>
      </w:r>
      <m:oMath>
        <m:r>
          <w:rPr>
            <w:rFonts w:ascii="Cambria Math" w:eastAsia="Cambria Math" w:hAnsi="Cambria Math"/>
            <w:sz w:val="24"/>
            <w:szCs w:val="24"/>
          </w:rPr>
          <m:t>5</m:t>
        </m:r>
      </m:oMath>
      <w:r w:rsidRPr="0029618A">
        <w:rPr>
          <w:rFonts w:eastAsia="Times New Roman"/>
          <w:sz w:val="24"/>
          <w:szCs w:val="24"/>
        </w:rPr>
        <w:t xml:space="preserve"> шагов, превышает </w:t>
      </w:r>
      <m:oMath>
        <m:r>
          <w:rPr>
            <w:rFonts w:ascii="Cambria Math" w:eastAsia="Cambria Math" w:hAnsi="Cambria Math"/>
            <w:sz w:val="24"/>
            <w:szCs w:val="24"/>
          </w:rPr>
          <m:t>80%</m:t>
        </m:r>
      </m:oMath>
      <w:r w:rsidRPr="0029618A">
        <w:rPr>
          <w:rFonts w:eastAsia="Times New Roman"/>
          <w:sz w:val="24"/>
          <w:szCs w:val="24"/>
        </w:rPr>
        <w:t xml:space="preserve">. И что неорганизованному балбесу в неделю лучше не планировать более трёх дел, ну, а десяток дел он не сделает с вероятностью, превышающей </w:t>
      </w:r>
      <m:oMath>
        <m:r>
          <w:rPr>
            <w:rFonts w:ascii="Cambria Math" w:eastAsia="Cambria Math" w:hAnsi="Cambria Math"/>
            <w:sz w:val="24"/>
            <w:szCs w:val="24"/>
          </w:rPr>
          <m:t>50%</m:t>
        </m:r>
      </m:oMath>
      <w:r w:rsidRPr="0029618A">
        <w:rPr>
          <w:rFonts w:eastAsia="Times New Roman"/>
          <w:sz w:val="24"/>
          <w:szCs w:val="24"/>
        </w:rPr>
        <w:t xml:space="preserve">, и за всю </w:t>
      </w:r>
      <w:commentRangeStart w:id="1647"/>
      <w:r w:rsidRPr="0029618A">
        <w:rPr>
          <w:rFonts w:eastAsia="Times New Roman"/>
          <w:sz w:val="24"/>
          <w:szCs w:val="24"/>
        </w:rPr>
        <w:t>жизнь</w:t>
      </w:r>
      <w:commentRangeEnd w:id="1647"/>
      <w:r w:rsidR="00B31FFD">
        <w:rPr>
          <w:rStyle w:val="af"/>
        </w:rPr>
        <w:commentReference w:id="1647"/>
      </w:r>
      <w:r w:rsidRPr="0029618A">
        <w:rPr>
          <w:rFonts w:eastAsia="Times New Roman"/>
          <w:sz w:val="24"/>
          <w:szCs w:val="24"/>
        </w:rPr>
        <w:t>! Мы убеждаемся в том, что при увеличении сроков на несколько порядков число дел, выполн</w:t>
      </w:r>
      <w:ins w:id="1648" w:author="Пользователь" w:date="2019-11-13T15:03:00Z">
        <w:r w:rsidR="0044629F">
          <w:rPr>
            <w:rFonts w:eastAsia="Times New Roman"/>
            <w:sz w:val="24"/>
            <w:szCs w:val="24"/>
          </w:rPr>
          <w:t>яе</w:t>
        </w:r>
      </w:ins>
      <w:del w:id="1649" w:author="Пользователь" w:date="2019-11-13T15:03:00Z">
        <w:r w:rsidRPr="0029618A" w:rsidDel="0044629F">
          <w:rPr>
            <w:rFonts w:eastAsia="Times New Roman"/>
            <w:sz w:val="24"/>
            <w:szCs w:val="24"/>
          </w:rPr>
          <w:delText>и</w:delText>
        </w:r>
      </w:del>
      <w:r w:rsidRPr="0029618A">
        <w:rPr>
          <w:rFonts w:eastAsia="Times New Roman"/>
          <w:sz w:val="24"/>
          <w:szCs w:val="24"/>
        </w:rPr>
        <w:t>мых как попало, увеличивается незначительно. Жизнь так коротка!</w:t>
      </w:r>
    </w:p>
    <w:p w14:paraId="554764AD" w14:textId="77777777" w:rsidR="008E2D65" w:rsidRPr="0029618A" w:rsidRDefault="00662FA5">
      <w:pPr>
        <w:pStyle w:val="2"/>
        <w:spacing w:before="200" w:after="0"/>
        <w:ind w:firstLine="397"/>
        <w:jc w:val="both"/>
        <w:rPr>
          <w:rFonts w:eastAsia="Cambria"/>
          <w:b/>
          <w:color w:val="4F81BD"/>
          <w:sz w:val="26"/>
          <w:szCs w:val="26"/>
        </w:rPr>
      </w:pPr>
      <w:bookmarkStart w:id="1650" w:name="_Toc22639657"/>
      <w:r w:rsidRPr="0029618A">
        <w:rPr>
          <w:rFonts w:eastAsia="Cambria"/>
          <w:b/>
          <w:color w:val="4F81BD"/>
          <w:sz w:val="26"/>
          <w:szCs w:val="26"/>
        </w:rPr>
        <w:t>О методе пристального всматривания</w:t>
      </w:r>
      <w:bookmarkEnd w:id="1650"/>
    </w:p>
    <w:p w14:paraId="2EEE2A93"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Позволю себе немного отвлечься от основной темы и рассказать о том, как именно мне удалось перейти от рекуррентного соотношения к конечной форме 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01E40832" w14:textId="2A8666B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взаправдашний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w:t>
      </w:r>
      <w:proofErr w:type="gramStart"/>
      <w:r w:rsidRPr="0029618A">
        <w:rPr>
          <w:rFonts w:eastAsia="Times New Roman"/>
          <w:sz w:val="24"/>
          <w:szCs w:val="24"/>
        </w:rPr>
        <w:t>при том</w:t>
      </w:r>
      <w:proofErr w:type="gramEnd"/>
      <w:r w:rsidRPr="0029618A">
        <w:rPr>
          <w:rFonts w:eastAsia="Times New Roman"/>
          <w:sz w:val="24"/>
          <w:szCs w:val="24"/>
        </w:rPr>
        <w:t xml:space="preserve">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w:t>
      </w:r>
      <w:r w:rsidRPr="0029618A">
        <w:rPr>
          <w:rFonts w:eastAsia="Times New Roman"/>
          <w:sz w:val="24"/>
          <w:szCs w:val="24"/>
        </w:rPr>
        <w:lastRenderedPageBreak/>
        <w:t>умения, без особого подхода и, если хотите, уважения к себе они испортятся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sidR="00B31FFD">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241B21E2" w14:textId="7490773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sidR="007B77B6">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sidR="007B77B6">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sidR="007B77B6">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sidR="007B77B6">
        <w:rPr>
          <w:rFonts w:eastAsia="Times New Roman"/>
          <w:sz w:val="24"/>
          <w:szCs w:val="24"/>
        </w:rPr>
        <w:t>, у которых есть</w:t>
      </w:r>
      <w:r w:rsidRPr="0029618A">
        <w:rPr>
          <w:rFonts w:eastAsia="Times New Roman"/>
          <w:sz w:val="24"/>
          <w:szCs w:val="24"/>
        </w:rPr>
        <w:t xml:space="preserve"> последовательн</w:t>
      </w:r>
      <w:r w:rsidR="007B77B6">
        <w:rPr>
          <w:rFonts w:eastAsia="Times New Roman"/>
          <w:sz w:val="24"/>
          <w:szCs w:val="24"/>
        </w:rPr>
        <w:t>ое</w:t>
      </w:r>
      <w:r w:rsidRPr="0029618A">
        <w:rPr>
          <w:rFonts w:eastAsia="Times New Roman"/>
          <w:sz w:val="24"/>
          <w:szCs w:val="24"/>
        </w:rPr>
        <w:t xml:space="preserve"> базов</w:t>
      </w:r>
      <w:r w:rsidR="007B77B6">
        <w:rPr>
          <w:rFonts w:eastAsia="Times New Roman"/>
          <w:sz w:val="24"/>
          <w:szCs w:val="24"/>
        </w:rPr>
        <w:t>ое</w:t>
      </w:r>
      <w:r w:rsidRPr="0029618A">
        <w:rPr>
          <w:rFonts w:eastAsia="Times New Roman"/>
          <w:sz w:val="24"/>
          <w:szCs w:val="24"/>
        </w:rPr>
        <w:t xml:space="preserve"> математическ</w:t>
      </w:r>
      <w:r w:rsidR="007B77B6">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sidR="007B77B6">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sidR="007B77B6">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sidR="007B77B6">
        <w:rPr>
          <w:rFonts w:eastAsia="Times New Roman"/>
          <w:sz w:val="24"/>
          <w:szCs w:val="24"/>
        </w:rPr>
        <w:t xml:space="preserve"> –</w:t>
      </w:r>
      <w:r w:rsidRPr="0029618A">
        <w:rPr>
          <w:rFonts w:eastAsia="Times New Roman"/>
          <w:sz w:val="24"/>
          <w:szCs w:val="24"/>
        </w:rPr>
        <w:t xml:space="preserve"> той самой штуки</w:t>
      </w:r>
      <w:r w:rsidR="007B77B6">
        <w:rPr>
          <w:rFonts w:eastAsia="Times New Roman"/>
          <w:sz w:val="24"/>
          <w:szCs w:val="24"/>
        </w:rPr>
        <w:t>,</w:t>
      </w:r>
      <w:r w:rsidRPr="0029618A">
        <w:rPr>
          <w:rFonts w:eastAsia="Times New Roman"/>
          <w:sz w:val="24"/>
          <w:szCs w:val="24"/>
        </w:rPr>
        <w:t xml:space="preserve"> которая </w:t>
      </w:r>
      <w:r w:rsidR="007B77B6">
        <w:rPr>
          <w:rFonts w:eastAsia="Times New Roman"/>
          <w:sz w:val="24"/>
          <w:szCs w:val="24"/>
        </w:rPr>
        <w:t xml:space="preserve">либо </w:t>
      </w:r>
      <w:r w:rsidRPr="0029618A">
        <w:rPr>
          <w:rFonts w:eastAsia="Times New Roman"/>
          <w:sz w:val="24"/>
          <w:szCs w:val="24"/>
        </w:rPr>
        <w:t xml:space="preserve">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w:t>
      </w:r>
      <w:proofErr w:type="spellStart"/>
      <w:r w:rsidRPr="0029618A">
        <w:rPr>
          <w:rFonts w:eastAsia="Times New Roman"/>
          <w:sz w:val="24"/>
          <w:szCs w:val="24"/>
        </w:rPr>
        <w:t>Сриниваса</w:t>
      </w:r>
      <w:proofErr w:type="spellEnd"/>
      <w:r w:rsidRPr="0029618A">
        <w:rPr>
          <w:rFonts w:eastAsia="Times New Roman"/>
          <w:sz w:val="24"/>
          <w:szCs w:val="24"/>
        </w:rPr>
        <w:t xml:space="preserve"> </w:t>
      </w:r>
      <w:proofErr w:type="spellStart"/>
      <w:r w:rsidRPr="0029618A">
        <w:rPr>
          <w:rFonts w:eastAsia="Times New Roman"/>
          <w:sz w:val="24"/>
          <w:szCs w:val="24"/>
        </w:rPr>
        <w:t>Рамануджан</w:t>
      </w:r>
      <w:proofErr w:type="spellEnd"/>
      <w:r w:rsidRPr="0029618A">
        <w:rPr>
          <w:rFonts w:eastAsia="Times New Roman"/>
          <w:sz w:val="24"/>
          <w:szCs w:val="24"/>
        </w:rPr>
        <w:t xml:space="preserve"> </w:t>
      </w:r>
      <w:proofErr w:type="spellStart"/>
      <w:r w:rsidRPr="0029618A">
        <w:rPr>
          <w:rFonts w:eastAsia="Times New Roman"/>
          <w:sz w:val="24"/>
          <w:szCs w:val="24"/>
        </w:rPr>
        <w:t>Айенгор</w:t>
      </w:r>
      <w:proofErr w:type="spellEnd"/>
      <w:r w:rsidRPr="0029618A">
        <w:rPr>
          <w:rFonts w:eastAsia="Times New Roman"/>
          <w:sz w:val="24"/>
          <w:szCs w:val="24"/>
        </w:rPr>
        <w:t xml:space="preserve"> или</w:t>
      </w:r>
      <w:r w:rsidR="00355556">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sidR="00305C76">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
    <w:p w14:paraId="3FEFAC07" w14:textId="5FBBC7D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m:oMath>
        <m:r>
          <w:rPr>
            <w:rFonts w:ascii="Cambria Math" w:eastAsia="Cambria Math" w:hAnsi="Cambria Math"/>
            <w:sz w:val="24"/>
            <w:szCs w:val="24"/>
          </w:rPr>
          <m:t>k=1, 2</m:t>
        </m:r>
      </m:oMath>
      <w:r w:rsidRPr="0029618A">
        <w:rPr>
          <w:rFonts w:eastAsia="Times New Roman"/>
          <w:sz w:val="24"/>
          <w:szCs w:val="24"/>
        </w:rPr>
        <w:t xml:space="preserve"> и </w:t>
      </w:r>
      <m:oMath>
        <m:r>
          <w:rPr>
            <w:rFonts w:ascii="Cambria Math" w:eastAsia="Cambria Math" w:hAnsi="Cambria Math"/>
            <w:sz w:val="24"/>
            <w:szCs w:val="24"/>
          </w:rPr>
          <m:t>n</m:t>
        </m:r>
      </m:oMath>
      <w:r w:rsidRPr="0029618A">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m:oMath>
        <m:r>
          <w:rPr>
            <w:rFonts w:ascii="Cambria Math" w:eastAsia="Cambria Math" w:hAnsi="Cambria Math"/>
            <w:sz w:val="24"/>
            <w:szCs w:val="24"/>
          </w:rPr>
          <m:t>n!</m:t>
        </m:r>
      </m:oMath>
      <w:r w:rsidRPr="0029618A">
        <w:rPr>
          <w:rFonts w:eastAsia="Times New Roman"/>
          <w:sz w:val="24"/>
          <w:szCs w:val="24"/>
        </w:rPr>
        <w:t>), пытаясь то угадать закономерность, то получить её</w:t>
      </w:r>
      <w:r w:rsidR="000312EC">
        <w:rPr>
          <w:rFonts w:eastAsia="Times New Roman"/>
          <w:sz w:val="24"/>
          <w:szCs w:val="24"/>
        </w:rPr>
        <w:t>,</w:t>
      </w:r>
      <w:r w:rsidRPr="0029618A">
        <w:rPr>
          <w:rFonts w:eastAsia="Times New Roman"/>
          <w:sz w:val="24"/>
          <w:szCs w:val="24"/>
        </w:rPr>
        <w:t xml:space="preserve"> подходя так </w:t>
      </w:r>
      <w:r w:rsidR="000312EC">
        <w:rPr>
          <w:rFonts w:eastAsia="Times New Roman"/>
          <w:sz w:val="24"/>
          <w:szCs w:val="24"/>
        </w:rPr>
        <w:t>или</w:t>
      </w:r>
      <w:r w:rsidRPr="0029618A">
        <w:rPr>
          <w:rFonts w:eastAsia="Times New Roman"/>
          <w:sz w:val="24"/>
          <w:szCs w:val="24"/>
        </w:rPr>
        <w:t xml:space="preserve"> эдак. В конце концов решение пришло ко мне таким же образом, каким решения больших и чудовищно сложных задач</w:t>
      </w:r>
      <w:r w:rsidR="003863E0">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sidR="000312EC">
        <w:rPr>
          <w:rFonts w:eastAsia="Times New Roman"/>
          <w:sz w:val="24"/>
          <w:szCs w:val="24"/>
        </w:rPr>
        <w:t>я</w:t>
      </w:r>
      <w:r w:rsidRPr="0029618A">
        <w:rPr>
          <w:rFonts w:eastAsia="Times New Roman"/>
          <w:sz w:val="24"/>
          <w:szCs w:val="24"/>
        </w:rPr>
        <w:t xml:space="preserve"> в ряды чисел была искра интуиции. Блуждая уже </w:t>
      </w:r>
      <w:r w:rsidRPr="0029618A">
        <w:rPr>
          <w:rFonts w:eastAsia="Times New Roman"/>
          <w:sz w:val="24"/>
          <w:szCs w:val="24"/>
        </w:rPr>
        <w:lastRenderedPageBreak/>
        <w:t>практически бесцельно по страницам справочника комбинаторики</w:t>
      </w:r>
      <w:r w:rsidR="000312EC">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sidR="003A1A7E">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ins w:id="1651" w:author="Пользователь" w:date="2019-11-13T15:03:00Z">
        <w:r w:rsidR="0044629F">
          <w:rPr>
            <w:rFonts w:eastAsia="Times New Roman"/>
            <w:sz w:val="24"/>
            <w:szCs w:val="24"/>
          </w:rPr>
          <w:t>,</w:t>
        </w:r>
      </w:ins>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sidR="003863E0">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68A7599D" w14:textId="1B18E1B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Мне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sidR="003A1A7E">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sidR="003863E0">
        <w:rPr>
          <w:rFonts w:eastAsia="Times New Roman"/>
          <w:sz w:val="24"/>
          <w:szCs w:val="24"/>
        </w:rPr>
        <w:t xml:space="preserve"> </w:t>
      </w:r>
      <w:r w:rsidRPr="0029618A">
        <w:rPr>
          <w:rFonts w:eastAsia="Times New Roman"/>
          <w:sz w:val="24"/>
          <w:szCs w:val="24"/>
        </w:rPr>
        <w:t xml:space="preserve">строки не для того чтобы похвастаться, </w:t>
      </w:r>
      <w:proofErr w:type="gramStart"/>
      <w:r w:rsidRPr="0029618A">
        <w:rPr>
          <w:rFonts w:eastAsia="Times New Roman"/>
          <w:sz w:val="24"/>
          <w:szCs w:val="24"/>
        </w:rPr>
        <w:t>а</w:t>
      </w:r>
      <w:proofErr w:type="gramEnd"/>
      <w:r w:rsidRPr="0029618A">
        <w:rPr>
          <w:rFonts w:eastAsia="Times New Roman"/>
          <w:sz w:val="24"/>
          <w:szCs w:val="24"/>
        </w:rPr>
        <w:t xml:space="preserve"> чтобы вдохновить тех, кто чувствует в себе настоящую любовь к математике, на долгий, кропотливый, но счастливый труд.</w:t>
      </w:r>
    </w:p>
    <w:p w14:paraId="7725CA6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А к законам подлости эти мои рассуждения имеют вот какое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7FD2C09C" w14:textId="77777777" w:rsidR="008E2D65" w:rsidRPr="0029618A" w:rsidRDefault="00662FA5">
      <w:pPr>
        <w:spacing w:before="57" w:after="57" w:line="288" w:lineRule="auto"/>
        <w:ind w:left="397" w:right="397" w:firstLine="397"/>
        <w:jc w:val="both"/>
        <w:rPr>
          <w:rFonts w:eastAsia="Times New Roman"/>
          <w:i/>
          <w:color w:val="003366"/>
          <w:sz w:val="24"/>
          <w:szCs w:val="24"/>
        </w:rPr>
      </w:pPr>
      <w:proofErr w:type="gramStart"/>
      <w:r w:rsidRPr="0029618A">
        <w:rPr>
          <w:rFonts w:eastAsia="Times New Roman"/>
          <w:i/>
          <w:color w:val="003366"/>
          <w:sz w:val="24"/>
          <w:szCs w:val="24"/>
        </w:rPr>
        <w:t xml:space="preserve">– </w:t>
      </w:r>
      <w:r w:rsidRPr="0029618A">
        <w:rPr>
          <w:rFonts w:eastAsia="Times New Roman"/>
          <w:color w:val="003366"/>
          <w:sz w:val="24"/>
          <w:szCs w:val="24"/>
        </w:rPr>
        <w:t>Взгляни на этого математика</w:t>
      </w:r>
      <w:proofErr w:type="gramEnd"/>
      <w:r w:rsidRPr="0029618A">
        <w:rPr>
          <w:rFonts w:eastAsia="Times New Roman"/>
          <w:color w:val="003366"/>
          <w:sz w:val="24"/>
          <w:szCs w:val="24"/>
        </w:rPr>
        <w:t>, – сказал логик. – Он замечает, что первые девяносто девять чисел меньше сотни, и отсюда с помощью того, что он называет индукцией, заключает, что любые числа – меньше сотни.</w:t>
      </w:r>
    </w:p>
    <w:p w14:paraId="53340FCA" w14:textId="77777777" w:rsidR="008E2D65" w:rsidRPr="0029618A" w:rsidRDefault="00662FA5">
      <w:pPr>
        <w:spacing w:before="57" w:after="57" w:line="288" w:lineRule="auto"/>
        <w:ind w:left="397" w:right="397" w:firstLine="397"/>
        <w:jc w:val="both"/>
        <w:rPr>
          <w:rFonts w:eastAsia="Times New Roman"/>
          <w:i/>
          <w:color w:val="003366"/>
          <w:sz w:val="24"/>
          <w:szCs w:val="24"/>
        </w:rPr>
      </w:pPr>
      <w:proofErr w:type="gramStart"/>
      <w:r w:rsidRPr="0029618A">
        <w:rPr>
          <w:rFonts w:eastAsia="Times New Roman"/>
          <w:i/>
          <w:color w:val="003366"/>
          <w:sz w:val="24"/>
          <w:szCs w:val="24"/>
        </w:rPr>
        <w:t xml:space="preserve">– </w:t>
      </w:r>
      <w:r w:rsidRPr="0029618A">
        <w:rPr>
          <w:rFonts w:eastAsia="Times New Roman"/>
          <w:color w:val="003366"/>
          <w:sz w:val="24"/>
          <w:szCs w:val="24"/>
        </w:rPr>
        <w:t>Физик верит</w:t>
      </w:r>
      <w:proofErr w:type="gramEnd"/>
      <w:r w:rsidRPr="0029618A">
        <w:rPr>
          <w:rFonts w:eastAsia="Times New Roman"/>
          <w:color w:val="003366"/>
          <w:sz w:val="24"/>
          <w:szCs w:val="24"/>
        </w:rPr>
        <w:t>,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0F4EA09D" w14:textId="77777777" w:rsidR="008E2D65" w:rsidRPr="0029618A" w:rsidRDefault="00662FA5">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w:t>
      </w:r>
      <w:r w:rsidRPr="0029618A">
        <w:rPr>
          <w:rFonts w:eastAsia="Times New Roman"/>
          <w:color w:val="003366"/>
          <w:sz w:val="24"/>
          <w:szCs w:val="24"/>
        </w:rPr>
        <w:lastRenderedPageBreak/>
        <w:t xml:space="preserve">не является простым числом, но 11 и 13, конечно, простые. </w:t>
      </w:r>
      <w:proofErr w:type="gramStart"/>
      <w:r w:rsidRPr="0029618A">
        <w:rPr>
          <w:rFonts w:eastAsia="Times New Roman"/>
          <w:color w:val="003366"/>
          <w:sz w:val="24"/>
          <w:szCs w:val="24"/>
        </w:rPr>
        <w:t>Возвратимся к 9</w:t>
      </w:r>
      <w:proofErr w:type="gramEnd"/>
      <w:r w:rsidRPr="0029618A">
        <w:rPr>
          <w:rFonts w:eastAsia="Times New Roman"/>
          <w:color w:val="003366"/>
          <w:sz w:val="24"/>
          <w:szCs w:val="24"/>
        </w:rPr>
        <w:t>, – говорит он, – я заключаю, что 9 должно быть ошибкой эксперимента.</w:t>
      </w:r>
    </w:p>
    <w:p w14:paraId="56744D8C" w14:textId="77777777" w:rsidR="008E2D65" w:rsidRPr="0029618A" w:rsidRDefault="00662FA5">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46CFDBA3"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2F29C5A5" w14:textId="77777777"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1,2,4,8,16,...</m:t>
          </m:r>
        </m:oMath>
      </m:oMathPara>
    </w:p>
    <w:p w14:paraId="70902514" w14:textId="4AD9F7E8" w:rsidR="008E2D65" w:rsidRPr="0029618A" w:rsidRDefault="00662FA5">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sidR="00BE4120">
        <w:rPr>
          <w:rFonts w:eastAsia="Times New Roman"/>
          <w:sz w:val="24"/>
          <w:szCs w:val="24"/>
        </w:rPr>
        <w:t>.</w:t>
      </w:r>
      <w:r w:rsidRPr="0029618A">
        <w:rPr>
          <w:rFonts w:eastAsia="Times New Roman"/>
          <w:sz w:val="24"/>
          <w:szCs w:val="24"/>
        </w:rPr>
        <w:t xml:space="preserve"> – </w:t>
      </w:r>
      <w:r w:rsidR="00BE4120">
        <w:rPr>
          <w:rFonts w:eastAsia="Times New Roman"/>
          <w:sz w:val="24"/>
          <w:szCs w:val="24"/>
        </w:rPr>
        <w:t>С</w:t>
      </w:r>
      <w:r w:rsidRPr="0029618A">
        <w:rPr>
          <w:rFonts w:eastAsia="Times New Roman"/>
          <w:sz w:val="24"/>
          <w:szCs w:val="24"/>
        </w:rPr>
        <w:t>ледующим числом будет 32, а за ним 64 и так далее»</w:t>
      </w:r>
      <w:r w:rsidR="00BE4120">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64EB5DCF" w14:textId="28A23E4A" w:rsidR="008E2D65" w:rsidRPr="0029618A" w:rsidRDefault="007E072C">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24</m:t>
              </m:r>
            </m:den>
          </m:f>
          <m:d>
            <m:dPr>
              <m:ctrlPr>
                <w:rPr>
                  <w:rFonts w:ascii="Cambria Math" w:eastAsia="Cambria Math" w:hAnsi="Cambria Math"/>
                  <w:i/>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4</m:t>
                  </m:r>
                </m:sup>
              </m:sSup>
              <m:r>
                <w:rPr>
                  <w:rFonts w:ascii="Cambria Math" w:eastAsia="Cambria Math" w:hAnsi="Cambria Math"/>
                  <w:sz w:val="24"/>
                  <w:szCs w:val="24"/>
                </w:rPr>
                <m:t>-6</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3</m:t>
                  </m:r>
                </m:sup>
              </m:sSup>
              <m:r>
                <w:rPr>
                  <w:rFonts w:ascii="Cambria Math" w:eastAsia="Cambria Math" w:hAnsi="Cambria Math"/>
                  <w:sz w:val="24"/>
                  <w:szCs w:val="24"/>
                </w:rPr>
                <m:t>+23</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r>
                <w:rPr>
                  <w:rFonts w:ascii="Cambria Math" w:eastAsia="Cambria Math" w:hAnsi="Cambria Math"/>
                  <w:sz w:val="24"/>
                  <w:szCs w:val="24"/>
                </w:rPr>
                <m:t>-18n+24</m:t>
              </m:r>
            </m:e>
          </m:d>
          <m:r>
            <w:rPr>
              <w:rFonts w:ascii="Cambria Math" w:eastAsia="Cambria Math" w:hAnsi="Cambria Math"/>
              <w:sz w:val="24"/>
              <w:szCs w:val="24"/>
            </w:rPr>
            <m:t>=</m:t>
          </m:r>
          <m:nary>
            <m:naryPr>
              <m:chr m:val="∑"/>
              <m:ctrlPr>
                <w:rPr>
                  <w:rFonts w:ascii="Cambria Math" w:eastAsia="Cambria Math" w:hAnsi="Cambria Math"/>
                  <w:i/>
                  <w:sz w:val="24"/>
                  <w:szCs w:val="24"/>
                </w:rPr>
              </m:ctrlPr>
            </m:naryPr>
            <m:sub>
              <m:r>
                <w:rPr>
                  <w:rFonts w:ascii="Cambria Math" w:eastAsia="Cambria Math" w:hAnsi="Cambria Math"/>
                  <w:sz w:val="24"/>
                  <w:szCs w:val="24"/>
                </w:rPr>
                <m:t>k=0</m:t>
              </m:r>
              <m:r>
                <w:del w:id="1652" w:author="Пользователь" w:date="2019-11-13T15:04:00Z">
                  <w:rPr>
                    <w:rFonts w:ascii="Cambria Math" w:eastAsia="Cambria Math" w:hAnsi="Cambria Math"/>
                    <w:sz w:val="24"/>
                    <w:szCs w:val="24"/>
                  </w:rPr>
                  <m:t>4</m:t>
                </w:del>
              </m:r>
            </m:sub>
            <m:sup>
              <m:r>
                <w:rPr>
                  <w:rFonts w:ascii="Cambria Math" w:eastAsia="Cambria Math" w:hAnsi="Cambria Math"/>
                  <w:sz w:val="24"/>
                  <w:szCs w:val="24"/>
                </w:rPr>
                <m:t>4</m:t>
              </m:r>
            </m:sup>
            <m:e>
              <m:sSubSup>
                <m:sSubSupPr>
                  <m:ctrlPr>
                    <w:rPr>
                      <w:rFonts w:ascii="Cambria Math" w:eastAsia="Cambria Math" w:hAnsi="Cambria Math"/>
                      <w:i/>
                      <w:sz w:val="24"/>
                      <w:szCs w:val="24"/>
                    </w:rPr>
                  </m:ctrlPr>
                </m:sSubSupPr>
                <m:e>
                  <m:r>
                    <w:rPr>
                      <w:rFonts w:ascii="Cambria Math" w:eastAsia="Cambria Math" w:hAnsi="Cambria Math"/>
                      <w:sz w:val="24"/>
                      <w:szCs w:val="24"/>
                    </w:rPr>
                    <m:t>C</m:t>
                  </m:r>
                </m:e>
                <m:sub>
                  <m:r>
                    <w:rPr>
                      <w:rFonts w:ascii="Cambria Math" w:eastAsia="Cambria Math" w:hAnsi="Cambria Math"/>
                      <w:sz w:val="24"/>
                      <w:szCs w:val="24"/>
                    </w:rPr>
                    <m:t>n</m:t>
                  </m:r>
                </m:sub>
                <m:sup>
                  <m:r>
                    <w:rPr>
                      <w:rFonts w:ascii="Cambria Math" w:eastAsia="Cambria Math" w:hAnsi="Cambria Math"/>
                      <w:sz w:val="24"/>
                      <w:szCs w:val="24"/>
                    </w:rPr>
                    <m:t>k</m:t>
                  </m:r>
                  <m:r>
                    <m:rPr>
                      <m:sty m:val="p"/>
                    </m:rPr>
                    <w:rPr>
                      <w:rStyle w:val="af"/>
                    </w:rPr>
                    <w:commentReference w:id="1653"/>
                  </m:r>
                </m:sup>
              </m:sSubSup>
            </m:e>
          </m:nary>
          <m:r>
            <w:rPr>
              <w:rFonts w:ascii="Cambria Math" w:eastAsia="Times New Roman" w:hAnsi="Cambria Math"/>
              <w:sz w:val="24"/>
              <w:szCs w:val="24"/>
            </w:rPr>
            <m:t>.</m:t>
          </m:r>
        </m:oMath>
      </m:oMathPara>
    </w:p>
    <w:p w14:paraId="347ABD9E" w14:textId="308DD66B" w:rsidR="008E2D65" w:rsidRPr="0029618A" w:rsidRDefault="00BE4120">
      <w:pPr>
        <w:spacing w:line="288" w:lineRule="auto"/>
        <w:jc w:val="both"/>
        <w:rPr>
          <w:rFonts w:eastAsia="Times New Roman"/>
          <w:sz w:val="24"/>
          <w:szCs w:val="24"/>
        </w:rPr>
      </w:pPr>
      <w:r>
        <w:rPr>
          <w:rFonts w:eastAsia="Times New Roman"/>
          <w:sz w:val="24"/>
          <w:szCs w:val="24"/>
        </w:rPr>
        <w:t>П</w:t>
      </w:r>
      <w:r w:rsidR="00662FA5" w:rsidRPr="0029618A">
        <w:rPr>
          <w:rFonts w:eastAsia="Times New Roman"/>
          <w:sz w:val="24"/>
          <w:szCs w:val="24"/>
        </w:rPr>
        <w:t xml:space="preserve">ри </w:t>
      </w:r>
      <m:oMath>
        <m:r>
          <w:rPr>
            <w:rFonts w:ascii="Cambria Math" w:eastAsia="Cambria Math" w:hAnsi="Cambria Math"/>
            <w:sz w:val="24"/>
            <w:szCs w:val="24"/>
          </w:rPr>
          <m:t>n=0,1,2,3,…</m:t>
        </m:r>
      </m:oMath>
      <w:r w:rsidR="00662FA5" w:rsidRPr="0029618A">
        <w:rPr>
          <w:rFonts w:eastAsia="Times New Roman"/>
          <w:sz w:val="24"/>
          <w:szCs w:val="24"/>
        </w:rPr>
        <w:t xml:space="preserve"> здесь под знаком суммы стоит биномиальный коэффициент. Первые двадцать членов этого ряда выглядят так:</w:t>
      </w:r>
    </w:p>
    <w:p w14:paraId="63C9340F" w14:textId="746DF95D"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m:t>
          </m:r>
          <m:r>
            <w:ins w:id="1654" w:author="Пользователь" w:date="2019-11-13T15:04:00Z">
              <w:rPr>
                <w:rFonts w:ascii="Cambria Math" w:eastAsia="Cambria Math" w:hAnsi="Cambria Math"/>
                <w:sz w:val="24"/>
                <w:szCs w:val="24"/>
              </w:rPr>
              <m:t xml:space="preserve"> </m:t>
            </w:ins>
          </m:r>
          <m:r>
            <w:rPr>
              <w:rFonts w:ascii="Cambria Math" w:eastAsia="Cambria Math" w:hAnsi="Cambria Math"/>
              <w:sz w:val="24"/>
              <w:szCs w:val="24"/>
            </w:rPr>
            <m:t>2,</m:t>
          </m:r>
          <m:r>
            <w:ins w:id="1655" w:author="Пользователь" w:date="2019-11-13T15:04:00Z">
              <w:rPr>
                <w:rFonts w:ascii="Cambria Math" w:eastAsia="Cambria Math" w:hAnsi="Cambria Math"/>
                <w:sz w:val="24"/>
                <w:szCs w:val="24"/>
              </w:rPr>
              <m:t xml:space="preserve"> </m:t>
            </w:ins>
          </m:r>
          <m:r>
            <w:rPr>
              <w:rFonts w:ascii="Cambria Math" w:eastAsia="Cambria Math" w:hAnsi="Cambria Math"/>
              <w:sz w:val="24"/>
              <w:szCs w:val="24"/>
            </w:rPr>
            <m:t>4,</m:t>
          </m:r>
          <m:r>
            <w:ins w:id="1656" w:author="Пользователь" w:date="2019-11-13T15:04:00Z">
              <w:rPr>
                <w:rFonts w:ascii="Cambria Math" w:eastAsia="Cambria Math" w:hAnsi="Cambria Math"/>
                <w:sz w:val="24"/>
                <w:szCs w:val="24"/>
              </w:rPr>
              <m:t xml:space="preserve"> </m:t>
            </w:ins>
          </m:r>
          <m:r>
            <w:rPr>
              <w:rFonts w:ascii="Cambria Math" w:eastAsia="Cambria Math" w:hAnsi="Cambria Math"/>
              <w:sz w:val="24"/>
              <w:szCs w:val="24"/>
            </w:rPr>
            <m:t>8,</m:t>
          </m:r>
          <m:r>
            <w:ins w:id="1657" w:author="Пользователь" w:date="2019-11-13T15:04:00Z">
              <w:rPr>
                <w:rFonts w:ascii="Cambria Math" w:eastAsia="Cambria Math" w:hAnsi="Cambria Math"/>
                <w:sz w:val="24"/>
                <w:szCs w:val="24"/>
              </w:rPr>
              <m:t xml:space="preserve"> </m:t>
            </w:ins>
          </m:r>
          <m:r>
            <w:rPr>
              <w:rFonts w:ascii="Cambria Math" w:eastAsia="Cambria Math" w:hAnsi="Cambria Math"/>
              <w:sz w:val="24"/>
              <w:szCs w:val="24"/>
            </w:rPr>
            <m:t>16,</m:t>
          </m:r>
          <m:r>
            <w:ins w:id="1658" w:author="Пользователь" w:date="2019-11-13T15:04:00Z">
              <w:rPr>
                <w:rFonts w:ascii="Cambria Math" w:eastAsia="Cambria Math" w:hAnsi="Cambria Math"/>
                <w:sz w:val="24"/>
                <w:szCs w:val="24"/>
              </w:rPr>
              <m:t xml:space="preserve"> </m:t>
            </w:ins>
          </m:r>
          <m:r>
            <w:rPr>
              <w:rFonts w:ascii="Cambria Math" w:eastAsia="Cambria Math" w:hAnsi="Cambria Math"/>
              <w:sz w:val="24"/>
              <w:szCs w:val="24"/>
            </w:rPr>
            <m:t>31,</m:t>
          </m:r>
          <m:r>
            <w:ins w:id="1659" w:author="Пользователь" w:date="2019-11-13T15:04:00Z">
              <w:rPr>
                <w:rFonts w:ascii="Cambria Math" w:eastAsia="Cambria Math" w:hAnsi="Cambria Math"/>
                <w:sz w:val="24"/>
                <w:szCs w:val="24"/>
              </w:rPr>
              <m:t xml:space="preserve"> </m:t>
            </w:ins>
          </m:r>
          <m:r>
            <w:rPr>
              <w:rFonts w:ascii="Cambria Math" w:eastAsia="Cambria Math" w:hAnsi="Cambria Math"/>
              <w:sz w:val="24"/>
              <w:szCs w:val="24"/>
            </w:rPr>
            <m:t>57,</m:t>
          </m:r>
          <m:r>
            <w:ins w:id="1660"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99,</m:t>
          </m:r>
          <m:r>
            <w:ins w:id="1661"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163,</m:t>
          </m:r>
          <m:r>
            <w:ins w:id="1662"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256,</m:t>
          </m:r>
          <m:r>
            <w:ins w:id="1663"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386,</m:t>
          </m:r>
          <m:r>
            <w:ins w:id="1664"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562,</m:t>
          </m:r>
          <m:r>
            <w:ins w:id="1665"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794,</m:t>
          </m:r>
          <m:r>
            <m:rPr>
              <m:sty m:val="p"/>
            </m:rPr>
            <w:rPr>
              <w:rFonts w:eastAsia="Times New Roman"/>
              <w:sz w:val="24"/>
              <w:szCs w:val="24"/>
            </w:rPr>
            <w:br/>
          </m:r>
        </m:oMath>
        <m:oMath>
          <m:r>
            <w:rPr>
              <w:rFonts w:ascii="Cambria Math" w:eastAsia="Cambria Math" w:hAnsi="Cambria Math"/>
              <w:sz w:val="24"/>
              <w:szCs w:val="24"/>
            </w:rPr>
            <m:t>1093,</m:t>
          </m:r>
          <m:r>
            <w:ins w:id="1666"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1471,</m:t>
          </m:r>
          <m:r>
            <w:ins w:id="1667"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1941,</m:t>
          </m:r>
          <m:r>
            <w:ins w:id="1668"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2517,</m:t>
          </m:r>
          <m:r>
            <w:ins w:id="1669"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3214,</m:t>
          </m:r>
          <m:r>
            <w:ins w:id="1670"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4048,</m:t>
          </m:r>
          <m:r>
            <w:ins w:id="1671" w:author="Пользователь" w:date="2019-11-13T15:05:00Z">
              <w:rPr>
                <w:rFonts w:ascii="Cambria Math" w:eastAsia="Cambria Math" w:hAnsi="Cambria Math"/>
                <w:sz w:val="24"/>
                <w:szCs w:val="24"/>
              </w:rPr>
              <m:t xml:space="preserve"> </m:t>
            </w:ins>
          </m:r>
          <m:r>
            <w:rPr>
              <w:rFonts w:ascii="Cambria Math" w:eastAsia="Cambria Math" w:hAnsi="Cambria Math"/>
              <w:sz w:val="24"/>
              <w:szCs w:val="24"/>
            </w:rPr>
            <m:t>5036</m:t>
          </m:r>
        </m:oMath>
      </m:oMathPara>
    </w:p>
    <w:p w14:paraId="38DEFF3D" w14:textId="2BC818E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27"/>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подсчёт областей при </w:t>
      </w:r>
      <m:oMath>
        <m:r>
          <w:rPr>
            <w:rFonts w:ascii="Cambria Math" w:eastAsia="Cambria Math" w:hAnsi="Cambria Math"/>
            <w:sz w:val="24"/>
            <w:szCs w:val="24"/>
          </w:rPr>
          <m:t>n=6</m:t>
        </m:r>
      </m:oMath>
      <w:r w:rsidRPr="0029618A">
        <w:rPr>
          <w:rFonts w:eastAsia="Times New Roman"/>
          <w:sz w:val="24"/>
          <w:szCs w:val="24"/>
        </w:rPr>
        <w:t xml:space="preserve"> неизбежно вызовет недоумение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sidR="00BE4120">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sidR="00BE4120">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выделены синим цветом), то первые пять таких сумм содержат в себе полные ряды в </w:t>
      </w:r>
      <w:r w:rsidRPr="0029618A">
        <w:rPr>
          <w:rFonts w:eastAsia="Times New Roman"/>
          <w:sz w:val="24"/>
          <w:szCs w:val="24"/>
        </w:rPr>
        <w:lastRenderedPageBreak/>
        <w:t>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m:oMath>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9</m:t>
            </m:r>
          </m:sup>
        </m:sSup>
      </m:oMath>
      <w:r w:rsidRPr="0029618A">
        <w:rPr>
          <w:rFonts w:eastAsia="Times New Roman"/>
          <w:sz w:val="24"/>
          <w:szCs w:val="24"/>
        </w:rPr>
        <w:t xml:space="preserve">) и, значит, </w:t>
      </w:r>
      <w:r w:rsidR="00BE4120">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5DF28E31" w14:textId="526AE6F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28"/>
      </w:r>
      <w:r w:rsidRPr="0029618A">
        <w:rPr>
          <w:rFonts w:eastAsia="Times New Roman"/>
          <w:sz w:val="24"/>
          <w:szCs w:val="24"/>
        </w:rPr>
        <w:t>, в котором приводит и этот пример (с полным доказательством)</w:t>
      </w:r>
      <w:r w:rsidR="00BE4120">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3D45CF22" w14:textId="3670F917" w:rsidR="008E2D65" w:rsidRPr="0029618A" w:rsidRDefault="00355556">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noProof/>
        </w:rPr>
        <w:drawing>
          <wp:anchor distT="71755" distB="71755" distL="144145" distR="153670" simplePos="0" relativeHeight="251674624" behindDoc="0" locked="0" layoutInCell="1" allowOverlap="1" wp14:anchorId="4C943066" wp14:editId="467217C3">
            <wp:simplePos x="0" y="0"/>
            <wp:positionH relativeFrom="column">
              <wp:posOffset>39370</wp:posOffset>
            </wp:positionH>
            <wp:positionV relativeFrom="paragraph">
              <wp:posOffset>125095</wp:posOffset>
            </wp:positionV>
            <wp:extent cx="2371725" cy="2063115"/>
            <wp:effectExtent l="0" t="0" r="9525" b="0"/>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5" cstate="print"/>
                    <a:srcRect/>
                    <a:stretch>
                      <a:fillRect/>
                    </a:stretch>
                  </pic:blipFill>
                  <pic:spPr>
                    <a:xfrm>
                      <a:off x="0" y="0"/>
                      <a:ext cx="2371725" cy="2063115"/>
                    </a:xfrm>
                    <a:prstGeom prst="rect">
                      <a:avLst/>
                    </a:prstGeom>
                    <a:ln/>
                  </pic:spPr>
                </pic:pic>
              </a:graphicData>
            </a:graphic>
          </wp:anchor>
        </w:drawing>
      </w:r>
      <w:r w:rsidR="00662FA5" w:rsidRPr="0029618A">
        <w:rPr>
          <w:rFonts w:eastAsia="Times New Roman"/>
          <w:b/>
          <w:color w:val="943734"/>
          <w:sz w:val="24"/>
          <w:szCs w:val="24"/>
        </w:rPr>
        <w:t>Просто посмотреть недостаточно.</w:t>
      </w:r>
    </w:p>
    <w:p w14:paraId="3A282351"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 этой статье содержится ещё более трёх десятков примеров последовательностей и «фактов», которые выглядят многообещающими, но никак не могут являться законами. </w:t>
      </w:r>
    </w:p>
    <w:p w14:paraId="30DFBDB5" w14:textId="4C678A9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sidR="00BE4120">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sidR="00BE4120">
        <w:rPr>
          <w:rFonts w:eastAsia="Times New Roman"/>
          <w:sz w:val="24"/>
          <w:szCs w:val="24"/>
        </w:rPr>
        <w:t xml:space="preserve">нескольких первых </w:t>
      </w:r>
      <w:r w:rsidRPr="0029618A">
        <w:rPr>
          <w:rFonts w:eastAsia="Times New Roman"/>
          <w:sz w:val="24"/>
          <w:szCs w:val="24"/>
        </w:rPr>
        <w:t>простых чисел</w:t>
      </w:r>
      <w:r w:rsidR="00BE4120">
        <w:rPr>
          <w:rFonts w:eastAsia="Times New Roman"/>
          <w:sz w:val="24"/>
          <w:szCs w:val="24"/>
        </w:rPr>
        <w:t>,</w:t>
      </w:r>
      <w:r w:rsidRPr="0029618A">
        <w:rPr>
          <w:rFonts w:eastAsia="Times New Roman"/>
          <w:sz w:val="24"/>
          <w:szCs w:val="24"/>
        </w:rPr>
        <w:t xml:space="preserve"> увеличенное на единицу</w:t>
      </w:r>
      <w:r w:rsidR="00BE4120">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127D9615" w14:textId="77777777" w:rsidR="008E2D65" w:rsidRPr="0029618A" w:rsidRDefault="00662FA5">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2+1=3</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m:t>
              </m:r>
            </m:e>
          </m:d>
          <m:r>
            <w:rPr>
              <w:rFonts w:ascii="Cambria Math" w:eastAsia="Cambria Math" w:hAnsi="Cambria Math"/>
              <w:sz w:val="24"/>
              <w:szCs w:val="24"/>
            </w:rPr>
            <m:t>+1=7</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m:t>
              </m:r>
            </m:e>
          </m:d>
          <m:r>
            <w:rPr>
              <w:rFonts w:ascii="Cambria Math" w:eastAsia="Cambria Math" w:hAnsi="Cambria Math"/>
              <w:sz w:val="24"/>
              <w:szCs w:val="24"/>
            </w:rPr>
            <m:t>+1=31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m:t>
              </m:r>
            </m:e>
          </m:d>
          <m:r>
            <w:rPr>
              <w:rFonts w:ascii="Cambria Math" w:eastAsia="Cambria Math" w:hAnsi="Cambria Math"/>
              <w:sz w:val="24"/>
              <w:szCs w:val="24"/>
            </w:rPr>
            <m:t>+1=211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m:t>
              </m:r>
            </m:e>
          </m:d>
          <m:r>
            <w:rPr>
              <w:rFonts w:ascii="Cambria Math" w:eastAsia="Cambria Math" w:hAnsi="Cambria Math"/>
              <w:sz w:val="24"/>
              <w:szCs w:val="24"/>
            </w:rPr>
            <m:t>+1=2311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2×3×5×7×11×13</m:t>
              </m:r>
            </m:e>
          </m:d>
          <m:r>
            <w:rPr>
              <w:rFonts w:ascii="Cambria Math" w:eastAsia="Cambria Math" w:hAnsi="Cambria Math"/>
              <w:sz w:val="24"/>
              <w:szCs w:val="24"/>
            </w:rPr>
            <m:t>+1=30031</m:t>
          </m:r>
        </m:oMath>
      </m:oMathPara>
    </w:p>
    <w:p w14:paraId="76F3687C" w14:textId="022AC340"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Стоп! </w:t>
      </w:r>
      <m:oMath>
        <m:r>
          <w:rPr>
            <w:rFonts w:ascii="Cambria Math" w:eastAsia="Cambria Math" w:hAnsi="Cambria Math"/>
            <w:sz w:val="24"/>
            <w:szCs w:val="24"/>
          </w:rPr>
          <m:t>30031=59×509</m:t>
        </m:r>
      </m:oMath>
      <w:r w:rsidRPr="0029618A">
        <w:rPr>
          <w:rFonts w:eastAsia="Times New Roman"/>
          <w:sz w:val="24"/>
          <w:szCs w:val="24"/>
        </w:rPr>
        <w:t xml:space="preserve"> да и следующие примеры дают осечку! Что же</w:t>
      </w:r>
      <w:r w:rsidR="00BE4120">
        <w:rPr>
          <w:rFonts w:eastAsia="Times New Roman"/>
          <w:sz w:val="24"/>
          <w:szCs w:val="24"/>
        </w:rPr>
        <w:t>,</w:t>
      </w:r>
      <w:r w:rsidRPr="0029618A">
        <w:rPr>
          <w:rFonts w:eastAsia="Times New Roman"/>
          <w:sz w:val="24"/>
          <w:szCs w:val="24"/>
        </w:rPr>
        <w:t xml:space="preserve"> доказательство Евклида неверно? Нет, оно совершенно справедливо, поскольку </w:t>
      </w:r>
      <w:r w:rsidR="00C47EB6">
        <w:rPr>
          <w:rFonts w:eastAsia="Times New Roman"/>
          <w:sz w:val="24"/>
          <w:szCs w:val="24"/>
        </w:rPr>
        <w:t xml:space="preserve">ничего не говорит о простоте результата, но </w:t>
      </w:r>
      <w:r w:rsidRPr="0029618A">
        <w:rPr>
          <w:rFonts w:eastAsia="Times New Roman"/>
          <w:sz w:val="24"/>
          <w:szCs w:val="24"/>
        </w:rPr>
        <w:t>утверждает существовани</w:t>
      </w:r>
      <w:r w:rsidR="00C47EB6">
        <w:rPr>
          <w:rFonts w:eastAsia="Times New Roman"/>
          <w:sz w:val="24"/>
          <w:szCs w:val="24"/>
        </w:rPr>
        <w:t>е</w:t>
      </w:r>
      <w:r w:rsidRPr="0029618A">
        <w:rPr>
          <w:rFonts w:eastAsia="Times New Roman"/>
          <w:sz w:val="24"/>
          <w:szCs w:val="24"/>
        </w:rPr>
        <w:t xml:space="preserve"> числа</w:t>
      </w:r>
      <w:r w:rsidR="00BE4120">
        <w:rPr>
          <w:rFonts w:eastAsia="Times New Roman"/>
          <w:sz w:val="24"/>
          <w:szCs w:val="24"/>
        </w:rPr>
        <w:t>,</w:t>
      </w:r>
      <w:r w:rsidRPr="0029618A">
        <w:rPr>
          <w:rFonts w:eastAsia="Times New Roman"/>
          <w:sz w:val="24"/>
          <w:szCs w:val="24"/>
        </w:rPr>
        <w:t xml:space="preserve"> не делящегося </w:t>
      </w:r>
      <w:r w:rsidR="00C47EB6">
        <w:rPr>
          <w:rFonts w:eastAsia="Times New Roman"/>
          <w:i/>
          <w:sz w:val="24"/>
          <w:szCs w:val="24"/>
        </w:rPr>
        <w:t>ни на одно из полного (по нашему предположению) множества простых чисел</w:t>
      </w:r>
      <w:commentRangeStart w:id="1672"/>
      <w:r w:rsidRPr="0029618A">
        <w:rPr>
          <w:rFonts w:eastAsia="Times New Roman"/>
          <w:sz w:val="24"/>
          <w:szCs w:val="24"/>
        </w:rPr>
        <w:t>.</w:t>
      </w:r>
      <w:commentRangeEnd w:id="1672"/>
      <w:r w:rsidR="00B937FD">
        <w:rPr>
          <w:rStyle w:val="af"/>
        </w:rPr>
        <w:commentReference w:id="1672"/>
      </w:r>
      <w:r w:rsidRPr="0029618A">
        <w:rPr>
          <w:rFonts w:eastAsia="Times New Roman"/>
          <w:sz w:val="24"/>
          <w:szCs w:val="24"/>
        </w:rPr>
        <w:t xml:space="preserve"> </w:t>
      </w:r>
      <w:r w:rsidR="005E7A35">
        <w:rPr>
          <w:rFonts w:eastAsia="Times New Roman"/>
          <w:sz w:val="24"/>
          <w:szCs w:val="24"/>
        </w:rPr>
        <w:t>Ч</w:t>
      </w:r>
      <w:r w:rsidRPr="0029618A">
        <w:rPr>
          <w:rFonts w:eastAsia="Times New Roman"/>
          <w:sz w:val="24"/>
          <w:szCs w:val="24"/>
        </w:rPr>
        <w:t xml:space="preserve">исло </w:t>
      </w:r>
      <m:oMath>
        <m:r>
          <w:rPr>
            <w:rFonts w:ascii="Cambria Math" w:eastAsia="Cambria Math" w:hAnsi="Cambria Math"/>
            <w:sz w:val="24"/>
            <w:szCs w:val="24"/>
          </w:rPr>
          <m:t>30031</m:t>
        </m:r>
      </m:oMath>
      <w:r w:rsidRPr="0029618A">
        <w:rPr>
          <w:rFonts w:eastAsia="Times New Roman"/>
          <w:sz w:val="24"/>
          <w:szCs w:val="24"/>
        </w:rPr>
        <w:t xml:space="preserve"> и вправду не делится ни на одно из </w:t>
      </w:r>
      <w:r w:rsidRPr="0029618A">
        <w:rPr>
          <w:rFonts w:eastAsia="Times New Roman"/>
          <w:sz w:val="24"/>
          <w:szCs w:val="24"/>
        </w:rPr>
        <w:lastRenderedPageBreak/>
        <w:t>перемножаемых чисел. Позже, в 1990 году, тот же Ричард Ги выпустил в свет ещё одну статью «Второй сильный закон малых чисел»,</w:t>
      </w:r>
      <w:r w:rsidRPr="0029618A">
        <w:rPr>
          <w:rFonts w:eastAsia="Times New Roman"/>
          <w:sz w:val="24"/>
          <w:szCs w:val="24"/>
          <w:vertAlign w:val="superscript"/>
        </w:rPr>
        <w:footnoteReference w:id="29"/>
      </w:r>
      <w:r w:rsidRPr="0029618A">
        <w:rPr>
          <w:rFonts w:eastAsia="Times New Roman"/>
          <w:sz w:val="24"/>
          <w:szCs w:val="24"/>
        </w:rPr>
        <w:t xml:space="preserve"> в которой приводит ещё полсотни примеров последовательностей</w:t>
      </w:r>
      <w:r w:rsidR="005E7A35">
        <w:rPr>
          <w:rFonts w:eastAsia="Times New Roman"/>
          <w:sz w:val="24"/>
          <w:szCs w:val="24"/>
        </w:rPr>
        <w:t>,</w:t>
      </w:r>
      <w:r w:rsidRPr="0029618A">
        <w:rPr>
          <w:rFonts w:eastAsia="Times New Roman"/>
          <w:sz w:val="24"/>
          <w:szCs w:val="24"/>
        </w:rPr>
        <w:t xml:space="preserve"> ломающих интуицию математика!</w:t>
      </w:r>
    </w:p>
    <w:p w14:paraId="72FC5A79" w14:textId="591A8BC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w:t>
      </w:r>
      <w:proofErr w:type="spellStart"/>
      <w:r w:rsidRPr="0029618A">
        <w:rPr>
          <w:rFonts w:eastAsia="Times New Roman"/>
          <w:sz w:val="24"/>
          <w:szCs w:val="24"/>
        </w:rPr>
        <w:t>Саймона</w:t>
      </w:r>
      <w:proofErr w:type="spellEnd"/>
      <w:r w:rsidRPr="0029618A">
        <w:rPr>
          <w:rFonts w:eastAsia="Times New Roman"/>
          <w:sz w:val="24"/>
          <w:szCs w:val="24"/>
        </w:rPr>
        <w:t xml:space="preserve"> Сингха, чтобы почувствовать</w:t>
      </w:r>
      <w:r w:rsidR="00B865F6">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5627D6DB" w14:textId="77777777" w:rsidR="008E2D65" w:rsidRPr="0029618A" w:rsidRDefault="00662FA5">
      <w:pPr>
        <w:pStyle w:val="2"/>
        <w:spacing w:before="200" w:after="0"/>
        <w:ind w:firstLine="397"/>
        <w:jc w:val="both"/>
        <w:rPr>
          <w:rFonts w:eastAsia="Cambria"/>
          <w:b/>
          <w:color w:val="4F81BD"/>
          <w:sz w:val="26"/>
          <w:szCs w:val="26"/>
        </w:rPr>
      </w:pPr>
      <w:bookmarkStart w:id="1673" w:name="_Toc22639658"/>
      <w:r w:rsidRPr="0029618A">
        <w:rPr>
          <w:rFonts w:eastAsia="Cambria"/>
          <w:b/>
          <w:color w:val="4F81BD"/>
          <w:sz w:val="26"/>
          <w:szCs w:val="26"/>
        </w:rPr>
        <w:t>Быстрее, ещё быстрее!</w:t>
      </w:r>
      <w:bookmarkEnd w:id="1673"/>
    </w:p>
    <w:p w14:paraId="516A75FC" w14:textId="142D06E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sidR="003863E0">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sidR="003863E0">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7C3D29FF" w14:textId="6A70922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w:t>
      </w:r>
      <w:proofErr w:type="spellStart"/>
      <w:r w:rsidRPr="0029618A">
        <w:rPr>
          <w:rFonts w:eastAsia="Times New Roman"/>
          <w:sz w:val="24"/>
          <w:szCs w:val="24"/>
        </w:rPr>
        <w:t>дедлайну</w:t>
      </w:r>
      <w:proofErr w:type="spellEnd"/>
      <w:r w:rsidRPr="0029618A">
        <w:rPr>
          <w:rFonts w:eastAsia="Times New Roman"/>
          <w:sz w:val="24"/>
          <w:szCs w:val="24"/>
        </w:rPr>
        <w:t>. Это говорит о том, что последовательности, порождаемые случайной функцией</w:t>
      </w:r>
      <w:r w:rsidR="00B865F6">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51811997"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77CD3D6A" wp14:editId="17BA01D3">
            <wp:extent cx="4141788" cy="3991359"/>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6" cstate="print"/>
                    <a:srcRect/>
                    <a:stretch>
                      <a:fillRect/>
                    </a:stretch>
                  </pic:blipFill>
                  <pic:spPr>
                    <a:xfrm>
                      <a:off x="0" y="0"/>
                      <a:ext cx="4141788" cy="3991359"/>
                    </a:xfrm>
                    <a:prstGeom prst="rect">
                      <a:avLst/>
                    </a:prstGeom>
                    <a:ln/>
                  </pic:spPr>
                </pic:pic>
              </a:graphicData>
            </a:graphic>
          </wp:inline>
        </w:drawing>
      </w:r>
    </w:p>
    <w:p w14:paraId="60BF9CBB"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Множество стохастических цепочек с </w:t>
      </w:r>
      <w:proofErr w:type="spellStart"/>
      <w:r w:rsidRPr="0029618A">
        <w:rPr>
          <w:rFonts w:eastAsia="Times New Roman"/>
          <w:i/>
          <w:sz w:val="24"/>
          <w:szCs w:val="24"/>
        </w:rPr>
        <w:t>дедлайном</w:t>
      </w:r>
      <w:proofErr w:type="spellEnd"/>
      <w:r w:rsidRPr="0029618A">
        <w:rPr>
          <w:rFonts w:eastAsia="Times New Roman"/>
          <w:i/>
          <w:sz w:val="24"/>
          <w:szCs w:val="24"/>
        </w:rPr>
        <w:t xml:space="preserve"> и ожидаемый темп выполнения работы.</w:t>
      </w:r>
    </w:p>
    <w:p w14:paraId="31EC9AD6" w14:textId="1E6F818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5CFCC29B" w14:textId="47A6E28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увы, сильно неравномерен: в первую половину срока будет сделано едва ли </w:t>
      </w:r>
      <m:oMath>
        <m:r>
          <w:rPr>
            <w:rFonts w:ascii="Cambria Math" w:eastAsia="Cambria Math" w:hAnsi="Cambria Math"/>
            <w:sz w:val="24"/>
            <w:szCs w:val="24"/>
          </w:rPr>
          <m:t>10%</m:t>
        </m:r>
      </m:oMath>
      <w:r w:rsidRPr="0029618A">
        <w:rPr>
          <w:rFonts w:eastAsia="Times New Roman"/>
          <w:sz w:val="24"/>
          <w:szCs w:val="24"/>
        </w:rPr>
        <w:t xml:space="preserve"> работы, а добрую половину всех дел придётся выполнять, имея в своём распоряжении мене</w:t>
      </w:r>
      <w:r w:rsidR="00397C67">
        <w:rPr>
          <w:rFonts w:eastAsia="Times New Roman"/>
          <w:sz w:val="24"/>
          <w:szCs w:val="24"/>
        </w:rPr>
        <w:t>е</w:t>
      </w:r>
      <w:r w:rsidRPr="0029618A">
        <w:rPr>
          <w:rFonts w:eastAsia="Times New Roman"/>
          <w:sz w:val="24"/>
          <w:szCs w:val="24"/>
        </w:rPr>
        <w:t xml:space="preserve"> </w:t>
      </w:r>
      <m:oMath>
        <m:r>
          <w:rPr>
            <w:rFonts w:ascii="Cambria Math" w:eastAsia="Cambria Math" w:hAnsi="Cambria Math"/>
            <w:sz w:val="24"/>
            <w:szCs w:val="24"/>
          </w:rPr>
          <m:t>10%</m:t>
        </m:r>
      </m:oMath>
      <w:r w:rsidRPr="0029618A">
        <w:rPr>
          <w:rFonts w:eastAsia="Times New Roman"/>
          <w:sz w:val="24"/>
          <w:szCs w:val="24"/>
        </w:rPr>
        <w:t xml:space="preserve"> времени. Но гла</w:t>
      </w:r>
      <w:proofErr w:type="spellStart"/>
      <w:r w:rsidRPr="0029618A">
        <w:rPr>
          <w:rFonts w:eastAsia="Times New Roman"/>
          <w:sz w:val="24"/>
          <w:szCs w:val="24"/>
        </w:rPr>
        <w:t>вная</w:t>
      </w:r>
      <w:proofErr w:type="spellEnd"/>
      <w:r w:rsidRPr="0029618A">
        <w:rPr>
          <w:rFonts w:eastAsia="Times New Roman"/>
          <w:sz w:val="24"/>
          <w:szCs w:val="24"/>
        </w:rPr>
        <w:t xml:space="preserve"> особенность: темп, вернее его наклон, стремительно увеличивается при приближении к </w:t>
      </w:r>
      <w:proofErr w:type="spellStart"/>
      <w:r w:rsidRPr="0029618A">
        <w:rPr>
          <w:rFonts w:eastAsia="Times New Roman"/>
          <w:sz w:val="24"/>
          <w:szCs w:val="24"/>
        </w:rPr>
        <w:t>дедлайну</w:t>
      </w:r>
      <w:proofErr w:type="spellEnd"/>
      <w:r w:rsidRPr="0029618A">
        <w:rPr>
          <w:rFonts w:eastAsia="Times New Roman"/>
          <w:sz w:val="24"/>
          <w:szCs w:val="24"/>
        </w:rPr>
        <w:t>!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67C29D5B" w14:textId="77777777" w:rsidR="008E2D65" w:rsidRPr="0029618A" w:rsidRDefault="00662FA5">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01B9F3A" w14:textId="3D9117E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Прекрасные живые примеры таких процессов описаны, например, в рассказах Карела Чапека "Как делают газету</w:t>
      </w:r>
      <w:r w:rsidR="00397C67">
        <w:rPr>
          <w:rFonts w:eastAsia="Times New Roman"/>
          <w:sz w:val="24"/>
          <w:szCs w:val="24"/>
        </w:rPr>
        <w:t>"</w:t>
      </w:r>
      <w:r w:rsidR="003863E0">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sidR="00F67479">
        <w:rPr>
          <w:rFonts w:eastAsia="Times New Roman"/>
          <w:sz w:val="24"/>
          <w:szCs w:val="24"/>
        </w:rPr>
        <w:t>,</w:t>
      </w:r>
      <w:r w:rsidRPr="0029618A">
        <w:rPr>
          <w:rFonts w:eastAsia="Times New Roman"/>
          <w:sz w:val="24"/>
          <w:szCs w:val="24"/>
        </w:rPr>
        <w:t xml:space="preserve"> основные причины, но мы не настолько в</w:t>
      </w:r>
      <w:r w:rsidR="00B937FD">
        <w:rPr>
          <w:rFonts w:eastAsia="Times New Roman"/>
          <w:sz w:val="24"/>
          <w:szCs w:val="24"/>
        </w:rPr>
        <w:t xml:space="preserve"> них</w:t>
      </w:r>
      <w:r w:rsidRPr="0029618A">
        <w:rPr>
          <w:rFonts w:eastAsia="Times New Roman"/>
          <w:sz w:val="24"/>
          <w:szCs w:val="24"/>
        </w:rPr>
        <w:t xml:space="preserve"> </w:t>
      </w:r>
      <w:r w:rsidR="00F67479">
        <w:rPr>
          <w:rStyle w:val="af"/>
        </w:rPr>
        <w:commentReference w:id="1674"/>
      </w:r>
      <w:commentRangeStart w:id="1675"/>
      <w:r w:rsidRPr="0029618A">
        <w:rPr>
          <w:rFonts w:eastAsia="Times New Roman"/>
          <w:sz w:val="24"/>
          <w:szCs w:val="24"/>
        </w:rPr>
        <w:t>виноваты</w:t>
      </w:r>
      <w:commentRangeEnd w:id="1675"/>
      <w:r w:rsidR="00B937FD">
        <w:rPr>
          <w:rStyle w:val="af"/>
        </w:rPr>
        <w:commentReference w:id="1675"/>
      </w:r>
      <w:r w:rsidRPr="0029618A">
        <w:rPr>
          <w:rFonts w:eastAsia="Times New Roman"/>
          <w:sz w:val="24"/>
          <w:szCs w:val="24"/>
        </w:rPr>
        <w:t>, чтобы нельзя было попробовать оправдаться каким-либо математическим законом. Стратегия балбеса, конечно, выглядит глупо, но взрывной рост темпа — это не шутки! Можно ли вообще с ним справиться?</w:t>
      </w:r>
    </w:p>
    <w:p w14:paraId="2EB82E8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6ADD4B80" w14:textId="77777777" w:rsidR="008E2D65" w:rsidRPr="0029618A" w:rsidRDefault="007E072C">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den>
          </m:f>
          <m:sSub>
            <m:sSubPr>
              <m:ctrlPr>
                <w:rPr>
                  <w:rFonts w:ascii="Cambria Math" w:eastAsia="Cambria Math" w:hAnsi="Cambria Math"/>
                  <w:i/>
                  <w:sz w:val="24"/>
                  <w:szCs w:val="24"/>
                </w:rPr>
              </m:ctrlPr>
            </m:sSubPr>
            <m:e>
              <m:r>
                <w:rPr>
                  <w:rFonts w:ascii="Cambria Math" w:eastAsia="Cambria Math" w:hAnsi="Cambria Math"/>
                  <w:sz w:val="24"/>
                  <w:szCs w:val="24"/>
                </w:rPr>
                <m:t>log</m:t>
              </m:r>
            </m:e>
            <m:sub>
              <m:r>
                <w:rPr>
                  <w:rFonts w:ascii="Cambria Math" w:eastAsia="Cambria Math" w:hAnsi="Cambria Math"/>
                  <w:sz w:val="24"/>
                  <w:szCs w:val="24"/>
                </w:rPr>
                <m:t>2</m:t>
              </m:r>
            </m:sub>
          </m:sSub>
          <m:d>
            <m:dPr>
              <m:begChr m:val="["/>
              <m:endChr m:val="]"/>
              <m:ctrlPr>
                <w:rPr>
                  <w:rFonts w:ascii="Cambria Math" w:eastAsia="Cambria Math" w:hAnsi="Cambria Math"/>
                  <w:i/>
                  <w:sz w:val="24"/>
                  <w:szCs w:val="24"/>
                </w:rPr>
              </m:ctrlPr>
            </m:dPr>
            <m:e>
              <m:r>
                <w:rPr>
                  <w:rFonts w:ascii="Cambria Math" w:eastAsia="Cambria Math" w:hAnsi="Cambria Math"/>
                  <w:sz w:val="24"/>
                  <w:szCs w:val="24"/>
                </w:rPr>
                <m:t>1-x</m:t>
              </m:r>
              <m:d>
                <m:dPr>
                  <m:ctrlPr>
                    <w:rPr>
                      <w:rFonts w:ascii="Cambria Math" w:eastAsia="Cambria Math" w:hAnsi="Cambria Math"/>
                      <w:i/>
                      <w:sz w:val="24"/>
                      <w:szCs w:val="24"/>
                    </w:rPr>
                  </m:ctrlPr>
                </m:dPr>
                <m:e>
                  <m:r>
                    <w:rPr>
                      <w:rFonts w:ascii="Cambria Math" w:eastAsia="Cambria Math" w:hAnsi="Cambria Math"/>
                      <w:sz w:val="24"/>
                      <w:szCs w:val="24"/>
                    </w:rPr>
                    <m:t>1-</m:t>
                  </m:r>
                  <m:sSup>
                    <m:sSupPr>
                      <m:ctrlPr>
                        <w:rPr>
                          <w:rFonts w:ascii="Cambria Math" w:eastAsia="Cambria Math" w:hAnsi="Cambria Math"/>
                          <w:i/>
                          <w:sz w:val="24"/>
                          <w:szCs w:val="24"/>
                        </w:rPr>
                      </m:ctrlPr>
                    </m:sSupPr>
                    <m:e>
                      <m:r>
                        <w:rPr>
                          <w:rFonts w:ascii="Cambria Math" w:eastAsia="Cambria Math" w:hAnsi="Cambria Math"/>
                          <w:sz w:val="24"/>
                          <w:szCs w:val="24"/>
                        </w:rPr>
                        <m:t>2</m:t>
                      </m:r>
                    </m:e>
                    <m:sup>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sup>
                  </m:sSup>
                </m:e>
              </m:d>
            </m:e>
          </m:d>
          <m:r>
            <w:rPr>
              <w:rFonts w:ascii="Cambria Math" w:eastAsia="Cambria Math" w:hAnsi="Cambria Math"/>
              <w:sz w:val="24"/>
              <w:szCs w:val="24"/>
            </w:rPr>
            <m:t>.</m:t>
          </m:r>
        </m:oMath>
      </m:oMathPara>
    </w:p>
    <w:p w14:paraId="46A66DA1" w14:textId="65D65D3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 Логарифм </w:t>
      </w:r>
      <w:r w:rsidR="00F67479">
        <w:rPr>
          <w:rFonts w:eastAsia="Times New Roman"/>
          <w:sz w:val="24"/>
          <w:szCs w:val="24"/>
        </w:rPr>
        <w:t xml:space="preserve">– </w:t>
      </w:r>
      <w:r w:rsidRPr="0029618A">
        <w:rPr>
          <w:rFonts w:eastAsia="Times New Roman"/>
          <w:sz w:val="24"/>
          <w:szCs w:val="24"/>
        </w:rPr>
        <w:t xml:space="preserve">функция медленная, если только его не прижать к стенке. В последние дни перед </w:t>
      </w:r>
      <w:proofErr w:type="spellStart"/>
      <w:r w:rsidRPr="0029618A">
        <w:rPr>
          <w:rFonts w:eastAsia="Times New Roman"/>
          <w:sz w:val="24"/>
          <w:szCs w:val="24"/>
        </w:rPr>
        <w:t>дедлайном</w:t>
      </w:r>
      <w:proofErr w:type="spellEnd"/>
      <w:r w:rsidRPr="0029618A">
        <w:rPr>
          <w:rFonts w:eastAsia="Times New Roman"/>
          <w:sz w:val="24"/>
          <w:szCs w:val="24"/>
        </w:rPr>
        <w:t xml:space="preserve">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79C88457"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5E4A7EF" wp14:editId="400B6313">
            <wp:extent cx="3747135" cy="3570605"/>
            <wp:effectExtent l="0" t="0" r="0"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107" cstate="print"/>
                    <a:srcRect/>
                    <a:stretch>
                      <a:fillRect/>
                    </a:stretch>
                  </pic:blipFill>
                  <pic:spPr>
                    <a:xfrm>
                      <a:off x="0" y="0"/>
                      <a:ext cx="3747135" cy="3570605"/>
                    </a:xfrm>
                    <a:prstGeom prst="rect">
                      <a:avLst/>
                    </a:prstGeom>
                    <a:ln/>
                  </pic:spPr>
                </pic:pic>
              </a:graphicData>
            </a:graphic>
          </wp:inline>
        </w:drawing>
      </w:r>
    </w:p>
    <w:p w14:paraId="1C89E90E"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Наиболее вероятный темп выполнения работы в ограниченный срок. </w:t>
      </w:r>
    </w:p>
    <w:p w14:paraId="71BE83D7" w14:textId="024F1F3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жёсткое ограничение по времени влияет благотворно. Имя в запасе всего неделю, мы, скорее всего, станем выполнять </w:t>
      </w:r>
      <w:r w:rsidRPr="0029618A">
        <w:rPr>
          <w:rFonts w:eastAsia="Times New Roman"/>
          <w:sz w:val="24"/>
          <w:szCs w:val="24"/>
        </w:rPr>
        <w:lastRenderedPageBreak/>
        <w:t>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w:t>
      </w:r>
      <w:proofErr w:type="spellStart"/>
      <w:r w:rsidRPr="0029618A">
        <w:rPr>
          <w:rFonts w:eastAsia="Times New Roman"/>
          <w:sz w:val="24"/>
          <w:szCs w:val="24"/>
        </w:rPr>
        <w:t>перфекциониста</w:t>
      </w:r>
      <w:proofErr w:type="spellEnd"/>
      <w:r w:rsidRPr="0029618A">
        <w:rPr>
          <w:rFonts w:eastAsia="Times New Roman"/>
          <w:sz w:val="24"/>
          <w:szCs w:val="24"/>
        </w:rPr>
        <w:t xml:space="preserve">, который выполняет работу в точности равномерно, темп выполнения </w:t>
      </w:r>
      <w:r w:rsidR="00B937FD">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w:t>
      </w:r>
      <w:commentRangeStart w:id="1676"/>
      <w:r w:rsidRPr="0029618A">
        <w:rPr>
          <w:rFonts w:eastAsia="Times New Roman"/>
          <w:sz w:val="24"/>
          <w:szCs w:val="24"/>
        </w:rPr>
        <w:t>рисунке</w:t>
      </w:r>
      <w:commentRangeEnd w:id="1676"/>
      <w:r w:rsidR="00F67479">
        <w:rPr>
          <w:rStyle w:val="af"/>
        </w:rPr>
        <w:commentReference w:id="1676"/>
      </w:r>
      <w:r w:rsidRPr="0029618A">
        <w:rPr>
          <w:rFonts w:eastAsia="Times New Roman"/>
          <w:sz w:val="24"/>
          <w:szCs w:val="24"/>
        </w:rPr>
        <w:t>)</w:t>
      </w:r>
      <w:commentRangeStart w:id="1677"/>
      <w:r w:rsidRPr="0029618A">
        <w:rPr>
          <w:rFonts w:eastAsia="Times New Roman"/>
          <w:sz w:val="24"/>
          <w:szCs w:val="24"/>
        </w:rPr>
        <w:t>.</w:t>
      </w:r>
      <w:commentRangeEnd w:id="1677"/>
      <w:r w:rsidR="00B937FD">
        <w:rPr>
          <w:rStyle w:val="af"/>
        </w:rPr>
        <w:commentReference w:id="1677"/>
      </w:r>
      <w:r w:rsidRPr="0029618A">
        <w:rPr>
          <w:rFonts w:eastAsia="Times New Roman"/>
          <w:sz w:val="24"/>
          <w:szCs w:val="24"/>
        </w:rPr>
        <w:t xml:space="preserve">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w:t>
      </w:r>
      <w:proofErr w:type="gramStart"/>
      <w:r w:rsidRPr="0029618A">
        <w:rPr>
          <w:rFonts w:eastAsia="Times New Roman"/>
          <w:sz w:val="24"/>
          <w:szCs w:val="24"/>
        </w:rPr>
        <w:t>между кривой темпа</w:t>
      </w:r>
      <w:proofErr w:type="gramEnd"/>
      <w:r w:rsidRPr="0029618A">
        <w:rPr>
          <w:rFonts w:eastAsia="Times New Roman"/>
          <w:sz w:val="24"/>
          <w:szCs w:val="24"/>
        </w:rPr>
        <w:t xml:space="preserve">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m:oMath>
        <m:r>
          <w:rPr>
            <w:rFonts w:ascii="Cambria Math" w:eastAsia="Cambria Math" w:hAnsi="Cambria Math"/>
            <w:sz w:val="24"/>
            <w:szCs w:val="24"/>
          </w:rPr>
          <m:t>n</m:t>
        </m:r>
      </m:oMath>
      <w:r w:rsidRPr="0029618A">
        <w:rPr>
          <w:rFonts w:eastAsia="Times New Roman"/>
          <w:sz w:val="24"/>
          <w:szCs w:val="24"/>
        </w:rPr>
        <w:t>. В приведённых нами примерах для недели, месяца и года, коэффициент подлос</w:t>
      </w:r>
      <w:proofErr w:type="spellStart"/>
      <w:r w:rsidRPr="0029618A">
        <w:rPr>
          <w:rFonts w:eastAsia="Times New Roman"/>
          <w:sz w:val="24"/>
          <w:szCs w:val="24"/>
        </w:rPr>
        <w:t>ти</w:t>
      </w:r>
      <w:proofErr w:type="spellEnd"/>
      <w:r w:rsidRPr="0029618A">
        <w:rPr>
          <w:rFonts w:eastAsia="Times New Roman"/>
          <w:sz w:val="24"/>
          <w:szCs w:val="24"/>
        </w:rPr>
        <w:t xml:space="preserve"> равен, соответственно </w:t>
      </w:r>
      <m:oMath>
        <m:r>
          <w:rPr>
            <w:rFonts w:ascii="Cambria Math" w:eastAsia="Cambria Math" w:hAnsi="Cambria Math"/>
            <w:sz w:val="24"/>
            <w:szCs w:val="24"/>
          </w:rPr>
          <m:t>0.37</m:t>
        </m:r>
      </m:oMath>
      <w:r w:rsidRPr="0029618A">
        <w:rPr>
          <w:rFonts w:eastAsia="Times New Roman"/>
          <w:sz w:val="24"/>
          <w:szCs w:val="24"/>
        </w:rPr>
        <w:t xml:space="preserve">, </w:t>
      </w:r>
      <m:oMath>
        <m:r>
          <w:rPr>
            <w:rFonts w:ascii="Cambria Math" w:eastAsia="Cambria Math" w:hAnsi="Cambria Math"/>
            <w:sz w:val="24"/>
            <w:szCs w:val="24"/>
          </w:rPr>
          <m:t>0.49</m:t>
        </m:r>
      </m:oMath>
      <w:r w:rsidRPr="0029618A">
        <w:rPr>
          <w:rFonts w:eastAsia="Times New Roman"/>
          <w:sz w:val="24"/>
          <w:szCs w:val="24"/>
        </w:rPr>
        <w:t xml:space="preserve"> и </w:t>
      </w:r>
      <m:oMath>
        <m:r>
          <w:rPr>
            <w:rFonts w:ascii="Cambria Math" w:eastAsia="Cambria Math" w:hAnsi="Cambria Math"/>
            <w:sz w:val="24"/>
            <w:szCs w:val="24"/>
          </w:rPr>
          <m:t>0.63</m:t>
        </m:r>
      </m:oMath>
      <w:r w:rsidRPr="0029618A">
        <w:rPr>
          <w:rFonts w:eastAsia="Times New Roman"/>
          <w:sz w:val="24"/>
          <w:szCs w:val="24"/>
        </w:rPr>
        <w:t xml:space="preserve">. Этот индекс растёт с ростом </w:t>
      </w:r>
      <m:oMath>
        <m:r>
          <w:rPr>
            <w:rFonts w:ascii="Cambria Math" w:eastAsia="Cambria Math" w:hAnsi="Cambria Math"/>
            <w:sz w:val="24"/>
            <w:szCs w:val="24"/>
          </w:rPr>
          <m:t>n</m:t>
        </m:r>
      </m:oMath>
      <w:r w:rsidRPr="0029618A">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w:t>
      </w:r>
      <w:proofErr w:type="spellStart"/>
      <w:r w:rsidRPr="0029618A">
        <w:rPr>
          <w:rFonts w:eastAsia="Times New Roman"/>
          <w:sz w:val="24"/>
          <w:szCs w:val="24"/>
        </w:rPr>
        <w:t>поряжении</w:t>
      </w:r>
      <w:proofErr w:type="spellEnd"/>
      <w:r w:rsidRPr="0029618A">
        <w:rPr>
          <w:rFonts w:eastAsia="Times New Roman"/>
          <w:sz w:val="24"/>
          <w:szCs w:val="24"/>
        </w:rPr>
        <w:t xml:space="preserve"> бесконечное время, балбес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привычные сетования: «</w:t>
      </w:r>
      <w:r w:rsidRPr="0029618A">
        <w:rPr>
          <w:rFonts w:eastAsia="Times New Roman"/>
          <w:i/>
          <w:sz w:val="24"/>
          <w:szCs w:val="24"/>
        </w:rPr>
        <w:t>Целое лето</w:t>
      </w:r>
      <w:r w:rsidR="003863E0">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34D4D36E" w14:textId="705F0967" w:rsidR="008E2D65" w:rsidRPr="0029618A" w:rsidRDefault="00662FA5">
      <w:pPr>
        <w:spacing w:line="288" w:lineRule="auto"/>
        <w:ind w:firstLine="397"/>
        <w:jc w:val="both"/>
        <w:rPr>
          <w:rFonts w:eastAsia="Times New Roman"/>
          <w:sz w:val="24"/>
          <w:szCs w:val="24"/>
        </w:rPr>
      </w:pPr>
      <w:proofErr w:type="spellStart"/>
      <w:r w:rsidRPr="0029618A">
        <w:rPr>
          <w:rFonts w:eastAsia="Times New Roman"/>
          <w:sz w:val="24"/>
          <w:szCs w:val="24"/>
        </w:rPr>
        <w:t>Даосы</w:t>
      </w:r>
      <w:proofErr w:type="spellEnd"/>
      <w:r w:rsidRPr="0029618A">
        <w:rPr>
          <w:rFonts w:eastAsia="Times New Roman"/>
          <w:sz w:val="24"/>
          <w:szCs w:val="24"/>
        </w:rPr>
        <w:t xml:space="preserve">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sidR="004874CA">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sidR="004874CA">
        <w:rPr>
          <w:rFonts w:eastAsia="Times New Roman"/>
          <w:sz w:val="24"/>
          <w:szCs w:val="24"/>
        </w:rPr>
        <w:t xml:space="preserve"> –</w:t>
      </w:r>
      <w:r w:rsidRPr="0029618A">
        <w:rPr>
          <w:rFonts w:eastAsia="Times New Roman"/>
          <w:sz w:val="24"/>
          <w:szCs w:val="24"/>
        </w:rPr>
        <w:t xml:space="preserve"> весьма вероятно </w:t>
      </w:r>
      <w:r w:rsidR="004874CA">
        <w:rPr>
          <w:rFonts w:eastAsia="Times New Roman"/>
          <w:sz w:val="24"/>
          <w:szCs w:val="24"/>
        </w:rPr>
        <w:t xml:space="preserve">– </w:t>
      </w:r>
      <w:r w:rsidRPr="0029618A">
        <w:rPr>
          <w:rFonts w:eastAsia="Times New Roman"/>
          <w:sz w:val="24"/>
          <w:szCs w:val="24"/>
        </w:rPr>
        <w:t>можно потратить впустую.</w:t>
      </w:r>
    </w:p>
    <w:p w14:paraId="63BFF468" w14:textId="77777777" w:rsidR="008E2D65" w:rsidRPr="0029618A" w:rsidRDefault="00662FA5">
      <w:pPr>
        <w:pStyle w:val="2"/>
        <w:spacing w:before="200" w:after="0"/>
        <w:ind w:firstLine="397"/>
        <w:jc w:val="both"/>
        <w:rPr>
          <w:rFonts w:eastAsia="Cambria"/>
          <w:b/>
          <w:color w:val="4F81BD"/>
          <w:sz w:val="26"/>
          <w:szCs w:val="26"/>
        </w:rPr>
      </w:pPr>
      <w:bookmarkStart w:id="1678" w:name="_Toc22639659"/>
      <w:r w:rsidRPr="0029618A">
        <w:rPr>
          <w:rFonts w:eastAsia="Cambria"/>
          <w:b/>
          <w:color w:val="4F81BD"/>
          <w:sz w:val="26"/>
          <w:szCs w:val="26"/>
        </w:rPr>
        <w:t>Мостим дорогу благими намерениями</w:t>
      </w:r>
      <w:bookmarkEnd w:id="1678"/>
    </w:p>
    <w:p w14:paraId="561024A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445A0F14"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0FE4B549" wp14:editId="540B5BC7">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108" cstate="print"/>
                    <a:srcRect/>
                    <a:stretch>
                      <a:fillRect/>
                    </a:stretch>
                  </pic:blipFill>
                  <pic:spPr>
                    <a:xfrm>
                      <a:off x="0" y="0"/>
                      <a:ext cx="4540250" cy="2781300"/>
                    </a:xfrm>
                    <a:prstGeom prst="rect">
                      <a:avLst/>
                    </a:prstGeom>
                    <a:ln/>
                  </pic:spPr>
                </pic:pic>
              </a:graphicData>
            </a:graphic>
          </wp:inline>
        </w:drawing>
      </w:r>
    </w:p>
    <w:p w14:paraId="4E013CE5"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вероятности не успеть в срок для стратегии благих намерений. </w:t>
      </w:r>
    </w:p>
    <w:p w14:paraId="2089F3BC" w14:textId="0D78194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дел и оставить себе два выходных дня. Но всё же для больших периодов увеличение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w:t>
      </w:r>
      <w:proofErr w:type="spellStart"/>
      <w:r w:rsidRPr="0029618A">
        <w:rPr>
          <w:rFonts w:eastAsia="Times New Roman"/>
          <w:sz w:val="24"/>
          <w:szCs w:val="24"/>
        </w:rPr>
        <w:t>дедлайна</w:t>
      </w:r>
      <w:proofErr w:type="spellEnd"/>
      <w:r w:rsidRPr="0029618A">
        <w:rPr>
          <w:rFonts w:eastAsia="Times New Roman"/>
          <w:sz w:val="24"/>
          <w:szCs w:val="24"/>
        </w:rPr>
        <w:t>, скорее всего, будет не хватать. В любом случае, необходимо помнить, что жизнь коротка</w:t>
      </w:r>
      <w:r w:rsidR="007526BE">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67584544"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406636F7"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CCCC37" wp14:editId="15C33B8A">
            <wp:extent cx="4380230" cy="4092575"/>
            <wp:effectExtent l="0" t="0" r="0" b="0"/>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109" cstate="print"/>
                    <a:srcRect/>
                    <a:stretch>
                      <a:fillRect/>
                    </a:stretch>
                  </pic:blipFill>
                  <pic:spPr>
                    <a:xfrm>
                      <a:off x="0" y="0"/>
                      <a:ext cx="4380230" cy="4092575"/>
                    </a:xfrm>
                    <a:prstGeom prst="rect">
                      <a:avLst/>
                    </a:prstGeom>
                    <a:ln/>
                  </pic:spPr>
                </pic:pic>
              </a:graphicData>
            </a:graphic>
          </wp:inline>
        </w:drawing>
      </w:r>
    </w:p>
    <w:p w14:paraId="2C5785D6"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34B62FFF" w14:textId="58B3B3A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балбеса! Увеличилась общая производительность, но запарка перед самым </w:t>
      </w:r>
      <w:proofErr w:type="spellStart"/>
      <w:r w:rsidRPr="0029618A">
        <w:rPr>
          <w:rFonts w:eastAsia="Times New Roman"/>
          <w:sz w:val="24"/>
          <w:szCs w:val="24"/>
        </w:rPr>
        <w:t>дедлайном</w:t>
      </w:r>
      <w:proofErr w:type="spellEnd"/>
      <w:r w:rsidRPr="0029618A">
        <w:rPr>
          <w:rFonts w:eastAsia="Times New Roman"/>
          <w:sz w:val="24"/>
          <w:szCs w:val="24"/>
        </w:rPr>
        <w:t xml:space="preserve"> никуда не дел</w:t>
      </w:r>
      <w:r w:rsidR="007526BE">
        <w:rPr>
          <w:rFonts w:eastAsia="Times New Roman"/>
          <w:sz w:val="24"/>
          <w:szCs w:val="24"/>
        </w:rPr>
        <w:t>а</w:t>
      </w:r>
      <w:r w:rsidRPr="0029618A">
        <w:rPr>
          <w:rFonts w:eastAsia="Times New Roman"/>
          <w:sz w:val="24"/>
          <w:szCs w:val="24"/>
        </w:rPr>
        <w:t>сь. Так что нагру</w:t>
      </w:r>
      <w:r w:rsidR="007526BE">
        <w:rPr>
          <w:rFonts w:eastAsia="Times New Roman"/>
          <w:sz w:val="24"/>
          <w:szCs w:val="24"/>
        </w:rPr>
        <w:t>зкой</w:t>
      </w:r>
      <w:r w:rsidRPr="0029618A">
        <w:rPr>
          <w:rFonts w:eastAsia="Times New Roman"/>
          <w:sz w:val="24"/>
          <w:szCs w:val="24"/>
        </w:rPr>
        <w:t xml:space="preserve"> можно док</w:t>
      </w:r>
      <w:r w:rsidR="007526BE">
        <w:rPr>
          <w:rFonts w:eastAsia="Times New Roman"/>
          <w:sz w:val="24"/>
          <w:szCs w:val="24"/>
        </w:rPr>
        <w:t>о</w:t>
      </w:r>
      <w:r w:rsidRPr="0029618A">
        <w:rPr>
          <w:rFonts w:eastAsia="Times New Roman"/>
          <w:sz w:val="24"/>
          <w:szCs w:val="24"/>
        </w:rPr>
        <w:t>нать и заправского зануду!</w:t>
      </w:r>
    </w:p>
    <w:p w14:paraId="4C5C0787" w14:textId="03F7046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sidR="007526BE">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 xml:space="preserve">вместо одного </w:t>
      </w:r>
      <w:proofErr w:type="spellStart"/>
      <w:r w:rsidRPr="0029618A">
        <w:rPr>
          <w:rFonts w:eastAsia="Times New Roman"/>
          <w:i/>
          <w:sz w:val="24"/>
          <w:szCs w:val="24"/>
        </w:rPr>
        <w:t>дедлайна</w:t>
      </w:r>
      <w:proofErr w:type="spellEnd"/>
      <w:r w:rsidRPr="0029618A">
        <w:rPr>
          <w:rFonts w:eastAsia="Times New Roman"/>
          <w:i/>
          <w:sz w:val="24"/>
          <w:szCs w:val="24"/>
        </w:rPr>
        <w:t xml:space="preserve"> надо сделать много</w:t>
      </w:r>
      <w:r w:rsidRPr="0029618A">
        <w:rPr>
          <w:rFonts w:eastAsia="Times New Roman"/>
          <w:sz w:val="24"/>
          <w:szCs w:val="24"/>
        </w:rPr>
        <w:t xml:space="preserve">. Давайте разобьем срок выполнения работы на две равные части и будем придерживаться этого нового </w:t>
      </w:r>
      <w:proofErr w:type="spellStart"/>
      <w:r w:rsidRPr="0029618A">
        <w:rPr>
          <w:rFonts w:eastAsia="Times New Roman"/>
          <w:sz w:val="24"/>
          <w:szCs w:val="24"/>
        </w:rPr>
        <w:t>дедлайна</w:t>
      </w:r>
      <w:proofErr w:type="spellEnd"/>
      <w:r w:rsidRPr="0029618A">
        <w:rPr>
          <w:rFonts w:eastAsia="Times New Roman"/>
          <w:sz w:val="24"/>
          <w:szCs w:val="24"/>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0199A13C"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114300" distB="114300" distL="114300" distR="114300" wp14:anchorId="7DCFE3A3" wp14:editId="2B5CE17F">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0" cstate="print"/>
                    <a:srcRect/>
                    <a:stretch>
                      <a:fillRect/>
                    </a:stretch>
                  </pic:blipFill>
                  <pic:spPr>
                    <a:xfrm>
                      <a:off x="0" y="0"/>
                      <a:ext cx="3867388" cy="3689350"/>
                    </a:xfrm>
                    <a:prstGeom prst="rect">
                      <a:avLst/>
                    </a:prstGeom>
                    <a:ln/>
                  </pic:spPr>
                </pic:pic>
              </a:graphicData>
            </a:graphic>
          </wp:inline>
        </w:drawing>
      </w:r>
    </w:p>
    <w:p w14:paraId="7DCB3071"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70E6159" w14:textId="21577F3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sidR="00E05EFD">
        <w:rPr>
          <w:rFonts w:eastAsia="Times New Roman"/>
          <w:sz w:val="24"/>
          <w:szCs w:val="24"/>
        </w:rPr>
        <w:t xml:space="preserve">между </w:t>
      </w:r>
      <w:r w:rsidR="00E05EFD" w:rsidRPr="0029618A">
        <w:rPr>
          <w:rFonts w:eastAsia="Times New Roman"/>
          <w:sz w:val="24"/>
          <w:szCs w:val="24"/>
        </w:rPr>
        <w:t xml:space="preserve"> </w:t>
      </w:r>
      <w:r w:rsidRPr="0029618A">
        <w:rPr>
          <w:rFonts w:eastAsia="Times New Roman"/>
          <w:sz w:val="24"/>
          <w:szCs w:val="24"/>
        </w:rPr>
        <w:t>общей кривой темпа выполнения</w:t>
      </w:r>
      <w:r w:rsidR="00E05EFD">
        <w:rPr>
          <w:rFonts w:eastAsia="Times New Roman"/>
          <w:sz w:val="24"/>
          <w:szCs w:val="24"/>
        </w:rPr>
        <w:t xml:space="preserve"> и диагональю</w:t>
      </w:r>
      <w:r w:rsidRPr="0029618A">
        <w:rPr>
          <w:rFonts w:eastAsia="Times New Roman"/>
          <w:sz w:val="24"/>
          <w:szCs w:val="24"/>
        </w:rPr>
        <w:t xml:space="preserve"> </w:t>
      </w:r>
      <w:commentRangeStart w:id="1679"/>
      <w:r w:rsidRPr="0029618A">
        <w:rPr>
          <w:rFonts w:eastAsia="Times New Roman"/>
          <w:sz w:val="24"/>
          <w:szCs w:val="24"/>
        </w:rPr>
        <w:t>сократилась</w:t>
      </w:r>
      <w:commentRangeEnd w:id="1679"/>
      <w:r w:rsidR="00AD4E6F">
        <w:rPr>
          <w:rStyle w:val="af"/>
        </w:rPr>
        <w:commentReference w:id="1679"/>
      </w:r>
      <w:commentRangeStart w:id="1680"/>
      <w:r w:rsidRPr="0029618A">
        <w:rPr>
          <w:rFonts w:eastAsia="Times New Roman"/>
          <w:sz w:val="24"/>
          <w:szCs w:val="24"/>
        </w:rPr>
        <w:t>,</w:t>
      </w:r>
      <w:commentRangeEnd w:id="1680"/>
      <w:r w:rsidR="00E05EFD">
        <w:rPr>
          <w:rStyle w:val="af"/>
        </w:rPr>
        <w:commentReference w:id="1680"/>
      </w:r>
      <w:r w:rsidRPr="0029618A">
        <w:rPr>
          <w:rFonts w:eastAsia="Times New Roman"/>
          <w:sz w:val="24"/>
          <w:szCs w:val="24"/>
        </w:rPr>
        <w:t xml:space="preserve"> и коэффициент подлости уменьшился </w:t>
      </w:r>
      <w:ins w:id="1681" w:author="Пользователь" w:date="2019-11-13T16:03:00Z">
        <w:r w:rsidR="00DE4B69">
          <w:rPr>
            <w:rFonts w:eastAsia="Times New Roman"/>
            <w:sz w:val="24"/>
            <w:szCs w:val="24"/>
          </w:rPr>
          <w:t>с</w:t>
        </w:r>
      </w:ins>
      <w:del w:id="1682" w:author="Пользователь" w:date="2019-11-13T16:03:00Z">
        <w:r w:rsidRPr="0029618A" w:rsidDel="00DE4B69">
          <w:rPr>
            <w:rFonts w:eastAsia="Times New Roman"/>
            <w:sz w:val="24"/>
            <w:szCs w:val="24"/>
          </w:rPr>
          <w:delText>от</w:delText>
        </w:r>
      </w:del>
      <w:r w:rsidRPr="0029618A">
        <w:rPr>
          <w:rFonts w:eastAsia="Times New Roman"/>
          <w:sz w:val="24"/>
          <w:szCs w:val="24"/>
        </w:rPr>
        <w:t xml:space="preserve"> </w:t>
      </w:r>
      <m:oMath>
        <m:r>
          <w:rPr>
            <w:rFonts w:ascii="Cambria Math" w:eastAsia="Cambria Math" w:hAnsi="Cambria Math"/>
            <w:sz w:val="24"/>
            <w:szCs w:val="24"/>
          </w:rPr>
          <m:t>0.65</m:t>
        </m:r>
      </m:oMath>
      <w:r w:rsidRPr="0029618A">
        <w:rPr>
          <w:rFonts w:eastAsia="Times New Roman"/>
          <w:sz w:val="24"/>
          <w:szCs w:val="24"/>
        </w:rPr>
        <w:t xml:space="preserve"> до </w:t>
      </w:r>
      <m:oMath>
        <m:r>
          <w:rPr>
            <w:rFonts w:ascii="Cambria Math" w:eastAsia="Cambria Math" w:hAnsi="Cambria Math"/>
            <w:sz w:val="24"/>
            <w:szCs w:val="24"/>
          </w:rPr>
          <m:t>0.3</m:t>
        </m:r>
      </m:oMath>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sidR="0066491B">
        <w:rPr>
          <w:rFonts w:eastAsia="Times New Roman"/>
          <w:sz w:val="24"/>
          <w:szCs w:val="24"/>
        </w:rPr>
        <w:t>и</w:t>
      </w:r>
      <w:r w:rsidRPr="0029618A">
        <w:rPr>
          <w:rFonts w:eastAsia="Times New Roman"/>
          <w:sz w:val="24"/>
          <w:szCs w:val="24"/>
        </w:rPr>
        <w:t xml:space="preserve">т его уже до </w:t>
      </w:r>
      <m:oMath>
        <m:r>
          <w:rPr>
            <w:rFonts w:ascii="Cambria Math" w:eastAsia="Cambria Math" w:hAnsi="Cambria Math"/>
            <w:sz w:val="24"/>
            <w:szCs w:val="24"/>
          </w:rPr>
          <m:t>0.13</m:t>
        </m:r>
      </m:oMath>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sidR="0066491B">
        <w:rPr>
          <w:rFonts w:eastAsia="Times New Roman"/>
          <w:sz w:val="24"/>
          <w:szCs w:val="24"/>
        </w:rPr>
        <w:t>,</w:t>
      </w:r>
      <w:r w:rsidRPr="0029618A">
        <w:rPr>
          <w:rFonts w:eastAsia="Times New Roman"/>
          <w:sz w:val="24"/>
          <w:szCs w:val="24"/>
        </w:rPr>
        <w:t xml:space="preserve"> введя ежеквартальную отчётность, в пять раз понизили коэффициент подлости их жизни</w:t>
      </w:r>
      <w:r w:rsidR="0066491B">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w:t>
      </w:r>
      <w:proofErr w:type="spellStart"/>
      <w:r w:rsidRPr="0029618A">
        <w:rPr>
          <w:rFonts w:eastAsia="Times New Roman"/>
          <w:sz w:val="24"/>
          <w:szCs w:val="24"/>
        </w:rPr>
        <w:t>дедлайнов</w:t>
      </w:r>
      <w:proofErr w:type="spellEnd"/>
      <w:r w:rsidRPr="0029618A">
        <w:rPr>
          <w:rFonts w:eastAsia="Times New Roman"/>
          <w:sz w:val="24"/>
          <w:szCs w:val="24"/>
        </w:rPr>
        <w:t xml:space="preserve"> к числу дней, отпущенных на работу, темп выполнения работы приблизится к идеальному, но очень занудному темпу.</w:t>
      </w:r>
    </w:p>
    <w:p w14:paraId="7DB99A46" w14:textId="77777777" w:rsidR="008E2D65" w:rsidRPr="0029618A" w:rsidRDefault="00662FA5">
      <w:pPr>
        <w:pStyle w:val="2"/>
        <w:spacing w:before="200" w:after="0"/>
        <w:ind w:firstLine="397"/>
        <w:jc w:val="both"/>
        <w:rPr>
          <w:rFonts w:eastAsia="Cambria"/>
          <w:b/>
          <w:color w:val="4F81BD"/>
          <w:sz w:val="26"/>
          <w:szCs w:val="26"/>
        </w:rPr>
      </w:pPr>
      <w:bookmarkStart w:id="1683" w:name="_Toc22639660"/>
      <w:r w:rsidRPr="0029618A">
        <w:rPr>
          <w:rFonts w:eastAsia="Cambria"/>
          <w:b/>
          <w:color w:val="4F81BD"/>
          <w:sz w:val="26"/>
          <w:szCs w:val="26"/>
        </w:rPr>
        <w:t>Ну вот! Ещё и принтер сломался!</w:t>
      </w:r>
      <w:bookmarkEnd w:id="1683"/>
    </w:p>
    <w:p w14:paraId="546074E0" w14:textId="131845B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балбеса. Числа Стирлинга при увеличении </w:t>
      </w:r>
      <m:oMath>
        <m:r>
          <w:rPr>
            <w:rFonts w:ascii="Cambria Math" w:eastAsia="Cambria Math" w:hAnsi="Cambria Math"/>
            <w:sz w:val="24"/>
            <w:szCs w:val="24"/>
          </w:rPr>
          <m:t>n</m:t>
        </m:r>
      </m:oMath>
      <w:r w:rsidRPr="0029618A">
        <w:rPr>
          <w:rFonts w:eastAsia="Times New Roman"/>
          <w:sz w:val="24"/>
          <w:szCs w:val="24"/>
        </w:rPr>
        <w:t xml:space="preserve"> имеют асимптотическое разложение, которое сводит распределение длин цепочек с дедлайном к смещённому распределению Пуассона. </w:t>
      </w:r>
      <w:r w:rsidRPr="00DE4B69">
        <w:rPr>
          <w:rFonts w:eastAsia="Times New Roman"/>
          <w:sz w:val="24"/>
          <w:szCs w:val="24"/>
          <w:highlight w:val="green"/>
          <w:rPrChange w:id="1684" w:author="Пользователь" w:date="2019-11-13T16:06:00Z">
            <w:rPr>
              <w:rFonts w:eastAsia="Times New Roman"/>
              <w:sz w:val="24"/>
              <w:szCs w:val="24"/>
            </w:rPr>
          </w:rPrChange>
        </w:rPr>
        <w:t xml:space="preserve">По существу, </w:t>
      </w:r>
      <w:r w:rsidR="0066491B" w:rsidRPr="00DE4B69">
        <w:rPr>
          <w:rFonts w:eastAsia="Times New Roman"/>
          <w:sz w:val="24"/>
          <w:szCs w:val="24"/>
          <w:highlight w:val="green"/>
          <w:rPrChange w:id="1685" w:author="Пользователь" w:date="2019-11-13T16:06:00Z">
            <w:rPr>
              <w:rFonts w:eastAsia="Times New Roman"/>
              <w:sz w:val="24"/>
              <w:szCs w:val="24"/>
            </w:rPr>
          </w:rPrChange>
        </w:rPr>
        <w:t xml:space="preserve">эти распределения </w:t>
      </w:r>
      <w:r w:rsidRPr="00DE4B69">
        <w:rPr>
          <w:rFonts w:eastAsia="Times New Roman"/>
          <w:sz w:val="24"/>
          <w:szCs w:val="24"/>
          <w:highlight w:val="green"/>
          <w:rPrChange w:id="1686" w:author="Пользователь" w:date="2019-11-13T16:06:00Z">
            <w:rPr>
              <w:rFonts w:eastAsia="Times New Roman"/>
              <w:sz w:val="24"/>
              <w:szCs w:val="24"/>
            </w:rPr>
          </w:rPrChange>
        </w:rPr>
        <w:t xml:space="preserve">становятся неотличимы друг от </w:t>
      </w:r>
      <w:r w:rsidRPr="00DE4B69">
        <w:rPr>
          <w:rFonts w:eastAsia="Times New Roman"/>
          <w:sz w:val="24"/>
          <w:szCs w:val="24"/>
          <w:highlight w:val="green"/>
          <w:rPrChange w:id="1687" w:author="Пользователь" w:date="2019-11-13T16:06:00Z">
            <w:rPr>
              <w:rFonts w:eastAsia="Times New Roman"/>
              <w:sz w:val="24"/>
              <w:szCs w:val="24"/>
            </w:rPr>
          </w:rPrChange>
        </w:rPr>
        <w:lastRenderedPageBreak/>
        <w:t xml:space="preserve">другу, когда, согласно центральной предельной теореме, стремятся к нормальному </w:t>
      </w:r>
      <w:commentRangeStart w:id="1688"/>
      <w:r w:rsidRPr="00DE4B69">
        <w:rPr>
          <w:rFonts w:eastAsia="Times New Roman"/>
          <w:sz w:val="24"/>
          <w:szCs w:val="24"/>
          <w:highlight w:val="green"/>
          <w:rPrChange w:id="1689" w:author="Пользователь" w:date="2019-11-13T16:06:00Z">
            <w:rPr>
              <w:rFonts w:eastAsia="Times New Roman"/>
              <w:sz w:val="24"/>
              <w:szCs w:val="24"/>
            </w:rPr>
          </w:rPrChange>
        </w:rPr>
        <w:t>распределению</w:t>
      </w:r>
      <w:commentRangeEnd w:id="1688"/>
      <w:r w:rsidR="00DE4B69" w:rsidRPr="00DE4B69">
        <w:rPr>
          <w:rStyle w:val="af"/>
          <w:highlight w:val="green"/>
          <w:rPrChange w:id="1690" w:author="Пользователь" w:date="2019-11-13T16:06:00Z">
            <w:rPr>
              <w:rStyle w:val="af"/>
            </w:rPr>
          </w:rPrChange>
        </w:rPr>
        <w:commentReference w:id="1688"/>
      </w:r>
      <w:r w:rsidRPr="00DE4B69">
        <w:rPr>
          <w:rFonts w:eastAsia="Times New Roman"/>
          <w:sz w:val="24"/>
          <w:szCs w:val="24"/>
          <w:highlight w:val="green"/>
          <w:rPrChange w:id="1691" w:author="Пользователь" w:date="2019-11-13T16:06:00Z">
            <w:rPr>
              <w:rFonts w:eastAsia="Times New Roman"/>
              <w:sz w:val="24"/>
              <w:szCs w:val="24"/>
            </w:rPr>
          </w:rPrChange>
        </w:rPr>
        <w:t>.</w:t>
      </w:r>
      <w:r w:rsidRPr="0029618A">
        <w:rPr>
          <w:rFonts w:eastAsia="Times New Roman"/>
          <w:sz w:val="24"/>
          <w:szCs w:val="24"/>
        </w:rPr>
        <w:t xml:space="preserve"> </w:t>
      </w:r>
    </w:p>
    <w:p w14:paraId="1370A28C" w14:textId="77777777" w:rsidR="008E2D65" w:rsidRPr="0029618A" w:rsidRDefault="00662FA5">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5439397" wp14:editId="2C81C227">
            <wp:extent cx="3609340" cy="2414270"/>
            <wp:effectExtent l="0" t="0" r="0" b="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111" cstate="print"/>
                    <a:srcRect/>
                    <a:stretch>
                      <a:fillRect/>
                    </a:stretch>
                  </pic:blipFill>
                  <pic:spPr>
                    <a:xfrm>
                      <a:off x="0" y="0"/>
                      <a:ext cx="3609340" cy="2414270"/>
                    </a:xfrm>
                    <a:prstGeom prst="rect">
                      <a:avLst/>
                    </a:prstGeom>
                    <a:ln/>
                  </pic:spPr>
                </pic:pic>
              </a:graphicData>
            </a:graphic>
          </wp:inline>
        </w:drawing>
      </w:r>
    </w:p>
    <w:p w14:paraId="6318A149"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Распределение Стирлинга (гистограмма) и Пуассона (ступеньки) для n = 100000 становятся очень близки друг к другу.</w:t>
      </w:r>
    </w:p>
    <w:p w14:paraId="42F051D9" w14:textId="25376F0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Таким образом, наш стохастический процесс с </w:t>
      </w:r>
      <w:proofErr w:type="spellStart"/>
      <w:r w:rsidRPr="0029618A">
        <w:rPr>
          <w:rFonts w:eastAsia="Times New Roman"/>
          <w:sz w:val="24"/>
          <w:szCs w:val="24"/>
        </w:rPr>
        <w:t>дедлайном</w:t>
      </w:r>
      <w:proofErr w:type="spellEnd"/>
      <w:r w:rsidRPr="0029618A">
        <w:rPr>
          <w:rFonts w:eastAsia="Times New Roman"/>
          <w:sz w:val="24"/>
          <w:szCs w:val="24"/>
        </w:rPr>
        <w:t xml:space="preserve">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1880D3FE" w14:textId="5AAA0D9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sidR="0066491B">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215168CE" w14:textId="6864600F"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xml:space="preserve">, заключающийся в удалении событий </w:t>
      </w:r>
      <w:r w:rsidR="0066491B" w:rsidRPr="0029618A">
        <w:rPr>
          <w:rFonts w:eastAsia="Times New Roman"/>
          <w:sz w:val="24"/>
          <w:szCs w:val="24"/>
        </w:rPr>
        <w:t xml:space="preserve">из потока </w:t>
      </w:r>
      <w:r w:rsidRPr="0029618A">
        <w:rPr>
          <w:rFonts w:eastAsia="Times New Roman"/>
          <w:sz w:val="24"/>
          <w:szCs w:val="24"/>
        </w:rPr>
        <w:t xml:space="preserve">с какой-то известной вероятностью. Случайное прореживание с вероятностью </w:t>
      </w:r>
      <m:oMath>
        <m:d>
          <m:dPr>
            <m:ctrlPr>
              <w:rPr>
                <w:rFonts w:ascii="Cambria Math" w:eastAsia="Cambria Math" w:hAnsi="Cambria Math"/>
                <w:sz w:val="24"/>
                <w:szCs w:val="24"/>
              </w:rPr>
            </m:ctrlPr>
          </m:dPr>
          <m:e>
            <m:r>
              <w:rPr>
                <w:rFonts w:ascii="Cambria Math" w:eastAsia="Cambria Math" w:hAnsi="Cambria Math"/>
                <w:sz w:val="24"/>
                <w:szCs w:val="24"/>
              </w:rPr>
              <m:t>1-p</m:t>
            </m:r>
          </m:e>
        </m:d>
      </m:oMath>
      <w:r w:rsidRPr="0029618A">
        <w:rPr>
          <w:rFonts w:eastAsia="Times New Roman"/>
          <w:sz w:val="24"/>
          <w:szCs w:val="24"/>
        </w:rPr>
        <w:t xml:space="preserve"> оставляет процесс пуассоновским, но его интенсивность уменьшается, умножаясь на </w:t>
      </w:r>
      <m:oMath>
        <m:r>
          <w:rPr>
            <w:rFonts w:ascii="Cambria Math" w:eastAsia="Cambria Math" w:hAnsi="Cambria Math"/>
            <w:sz w:val="24"/>
            <w:szCs w:val="24"/>
          </w:rPr>
          <m:t>p</m:t>
        </m:r>
      </m:oMath>
      <w:r w:rsidRPr="0029618A">
        <w:rPr>
          <w:rFonts w:eastAsia="Times New Roman"/>
          <w:sz w:val="24"/>
          <w:szCs w:val="24"/>
        </w:rPr>
        <w:t>. События, соответствующие совпадению неприятности и какого-либо этапа выполнения работы</w:t>
      </w:r>
      <w:r w:rsidR="0066491B">
        <w:rPr>
          <w:rFonts w:eastAsia="Times New Roman"/>
          <w:sz w:val="24"/>
          <w:szCs w:val="24"/>
        </w:rPr>
        <w:t>,</w:t>
      </w:r>
      <w:r w:rsidRPr="0029618A">
        <w:rPr>
          <w:rFonts w:eastAsia="Times New Roman"/>
          <w:sz w:val="24"/>
          <w:szCs w:val="24"/>
        </w:rPr>
        <w:t xml:space="preserve"> сами образуют пуассоновский процесс</w:t>
      </w:r>
      <w:r w:rsidR="0066491B">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sidR="0066491B">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она может увеличиться до вполне наблюдаемой. И принтер забарахлит именно накануне сдачи </w:t>
      </w:r>
      <w:proofErr w:type="spellStart"/>
      <w:r w:rsidRPr="0029618A">
        <w:rPr>
          <w:rFonts w:eastAsia="Times New Roman"/>
          <w:sz w:val="24"/>
          <w:szCs w:val="24"/>
        </w:rPr>
        <w:t>курсовика</w:t>
      </w:r>
      <w:proofErr w:type="spellEnd"/>
      <w:r w:rsidRPr="0029618A">
        <w:rPr>
          <w:rFonts w:eastAsia="Times New Roman"/>
          <w:sz w:val="24"/>
          <w:szCs w:val="24"/>
        </w:rPr>
        <w:t>! Разумеется, это работает для достаточно длинных цепочек.</w:t>
      </w:r>
    </w:p>
    <w:p w14:paraId="4B2E5CC9" w14:textId="77777777" w:rsidR="008E2D65" w:rsidRPr="0029618A" w:rsidRDefault="00662FA5">
      <w:pPr>
        <w:keepNext/>
        <w:spacing w:before="120" w:after="120"/>
        <w:ind w:left="227" w:right="227"/>
        <w:jc w:val="center"/>
        <w:rPr>
          <w:rFonts w:eastAsia="Times New Roman"/>
          <w:i/>
          <w:sz w:val="24"/>
          <w:szCs w:val="24"/>
        </w:rPr>
      </w:pPr>
      <w:r w:rsidRPr="0029618A">
        <w:rPr>
          <w:rFonts w:eastAsia="Times New Roman"/>
          <w:i/>
          <w:sz w:val="24"/>
          <w:szCs w:val="24"/>
        </w:rPr>
        <w:lastRenderedPageBreak/>
        <w:t>***</w:t>
      </w:r>
    </w:p>
    <w:p w14:paraId="4CAA5C77" w14:textId="46D051F9" w:rsidR="008E2D65" w:rsidRPr="0029618A" w:rsidRDefault="00662FA5">
      <w:pPr>
        <w:spacing w:line="288" w:lineRule="auto"/>
        <w:ind w:firstLine="397"/>
        <w:jc w:val="both"/>
        <w:rPr>
          <w:rFonts w:eastAsia="Cambria"/>
          <w:b/>
        </w:rPr>
      </w:pPr>
      <w:r w:rsidRPr="0029618A">
        <w:rPr>
          <w:rFonts w:eastAsia="Times New Roman"/>
          <w:sz w:val="24"/>
          <w:szCs w:val="24"/>
        </w:rPr>
        <w:t xml:space="preserve">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29618A">
        <w:rPr>
          <w:rFonts w:eastAsia="Times New Roman"/>
          <w:sz w:val="24"/>
          <w:szCs w:val="24"/>
        </w:rPr>
        <w:t>клатч</w:t>
      </w:r>
      <w:proofErr w:type="spellEnd"/>
      <w:r w:rsidRPr="0029618A">
        <w:rPr>
          <w:rFonts w:eastAsia="Times New Roman"/>
          <w:sz w:val="24"/>
          <w:szCs w:val="24"/>
        </w:rPr>
        <w:t>, почистить туфли и прочее</w:t>
      </w:r>
      <w:r w:rsidR="00D923F8">
        <w:rPr>
          <w:rFonts w:eastAsia="Times New Roman"/>
          <w:sz w:val="24"/>
          <w:szCs w:val="24"/>
        </w:rPr>
        <w:t>,</w:t>
      </w:r>
      <w:r w:rsidRPr="0029618A">
        <w:rPr>
          <w:rFonts w:eastAsia="Times New Roman"/>
          <w:sz w:val="24"/>
          <w:szCs w:val="24"/>
        </w:rPr>
        <w:t xml:space="preserve"> и прочее... подходит к самому главному и волнительному </w:t>
      </w:r>
      <w:proofErr w:type="spellStart"/>
      <w:r w:rsidRPr="0029618A">
        <w:rPr>
          <w:rFonts w:eastAsia="Times New Roman"/>
          <w:sz w:val="24"/>
          <w:szCs w:val="24"/>
        </w:rPr>
        <w:t>дедлайну</w:t>
      </w:r>
      <w:proofErr w:type="spellEnd"/>
      <w:r w:rsidRPr="0029618A">
        <w:rPr>
          <w:rFonts w:eastAsia="Times New Roman"/>
          <w:sz w:val="24"/>
          <w:szCs w:val="24"/>
        </w:rPr>
        <w:t xml:space="preserve"> — к свиданию! И темп</w:t>
      </w:r>
      <w:r w:rsidR="00D923F8">
        <w:rPr>
          <w:rFonts w:eastAsia="Times New Roman"/>
          <w:sz w:val="24"/>
          <w:szCs w:val="24"/>
        </w:rPr>
        <w:t>,</w:t>
      </w:r>
      <w:r w:rsidRPr="0029618A">
        <w:rPr>
          <w:rFonts w:eastAsia="Times New Roman"/>
          <w:sz w:val="24"/>
          <w:szCs w:val="24"/>
        </w:rPr>
        <w:t xml:space="preserve"> с которым вы летите навстречу судьбе</w:t>
      </w:r>
      <w:r w:rsidR="00D923F8">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невероятного!</w:t>
      </w:r>
      <w:r w:rsidR="00B36015">
        <w:rPr>
          <w:noProof/>
        </w:rPr>
        <mc:AlternateContent>
          <mc:Choice Requires="wps">
            <w:drawing>
              <wp:anchor distT="0" distB="0" distL="0" distR="0" simplePos="0" relativeHeight="251675648" behindDoc="0" locked="0" layoutInCell="1" hidden="0" allowOverlap="1" wp14:anchorId="090211C9" wp14:editId="2F7107AA">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67E3F775" w14:textId="77777777" w:rsidR="00550B68" w:rsidRDefault="00550B6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w14:anchorId="090211C9" id="Прямоугольник 3" o:spid="_x0000_s1027"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yA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bJS11eUR7HCGrgWMvCbOb4iFhcgwamBJ&#10;Cuze7YllGNUvFbxC2KgxsGOwHQOiaKVh1zxGffjcx83rqT3be81FlBHI9KMHjvDY0YhhMcM2/XqP&#10;XQ+fz+on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GA5zIDuAQAAhgMAAA4AAAAAAAAAAAAAAAAALgIAAGRycy9lMm9Eb2Mu&#10;eG1sUEsBAi0AFAAGAAgAAAAhAOMVF0jbAAAAAgEAAA8AAAAAAAAAAAAAAAAASAQAAGRycy9kb3du&#10;cmV2LnhtbFBLBQYAAAAABAAEAPMAAABQBQAAAAA=&#10;" filled="f" stroked="f">
                <v:textbox inset="0,0,0,0">
                  <w:txbxContent>
                    <w:p w14:paraId="67E3F775" w14:textId="77777777" w:rsidR="00550B68" w:rsidRDefault="00550B68">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76672" behindDoc="0" locked="0" layoutInCell="1" hidden="0" allowOverlap="1" wp14:anchorId="1E3FCEB7" wp14:editId="10EA00AD">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1AB37C3" w14:textId="77777777" w:rsidR="00550B68" w:rsidRDefault="00550B6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w14:anchorId="1E3FCEB7" id="Прямоугольник 8" o:spid="_x0000_s1028"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3Bb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r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CDrcFvuAQAAhgMAAA4AAAAAAAAAAAAAAAAALgIAAGRycy9lMm9Eb2Mu&#10;eG1sUEsBAi0AFAAGAAgAAAAhAOMVF0jbAAAAAgEAAA8AAAAAAAAAAAAAAAAASAQAAGRycy9kb3du&#10;cmV2LnhtbFBLBQYAAAAABAAEAPMAAABQBQAAAAA=&#10;" filled="f" stroked="f">
                <v:textbox inset="0,0,0,0">
                  <w:txbxContent>
                    <w:p w14:paraId="21AB37C3" w14:textId="77777777" w:rsidR="00550B68" w:rsidRDefault="00550B68">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77696" behindDoc="0" locked="0" layoutInCell="1" hidden="0" allowOverlap="1" wp14:anchorId="7C28972E" wp14:editId="3C3CB19A">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14254BED" w14:textId="77777777" w:rsidR="00550B68" w:rsidRDefault="00550B6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w14:anchorId="7C28972E" id="Прямоугольник 7" o:spid="_x0000_s1029"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" filled="f" stroked="f">
                <v:textbox inset="0,0,0,0">
                  <w:txbxContent>
                    <w:p w14:paraId="14254BED" w14:textId="77777777" w:rsidR="00550B68" w:rsidRDefault="00550B68">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78720" behindDoc="0" locked="0" layoutInCell="1" hidden="0" allowOverlap="1" wp14:anchorId="7F763E61" wp14:editId="7643FC7B">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3CAE7D0" w14:textId="77777777" w:rsidR="00550B68" w:rsidRDefault="00550B6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w14:anchorId="7F763E61" id="Прямоугольник 1" o:spid="_x0000_s1030"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FY7gEAAIYDAAAOAAAAZHJzL2Uyb0RvYy54bWysU82O0zAQviPxDpbvNEnb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Z5PJfDoF1w8FnszOs/P54DdrPaJQkJ1l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AEFMVjuAQAAhgMAAA4AAAAAAAAAAAAAAAAALgIAAGRycy9lMm9Eb2Mu&#10;eG1sUEsBAi0AFAAGAAgAAAAhAOMVF0jbAAAAAgEAAA8AAAAAAAAAAAAAAAAASAQAAGRycy9kb3du&#10;cmV2LnhtbFBLBQYAAAAABAAEAPMAAABQBQAAAAA=&#10;" filled="f" stroked="f">
                <v:textbox inset="0,0,0,0">
                  <w:txbxContent>
                    <w:p w14:paraId="73CAE7D0" w14:textId="77777777" w:rsidR="00550B68" w:rsidRDefault="00550B68">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79744" behindDoc="0" locked="0" layoutInCell="1" hidden="0" allowOverlap="1" wp14:anchorId="2939F498" wp14:editId="2F693314">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47E5C7A" w14:textId="77777777" w:rsidR="00550B68" w:rsidRDefault="00550B6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w14:anchorId="2939F498" id="Прямоугольник 4" o:spid="_x0000_s1031"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DhI6Y3uAQAAhgMAAA4AAAAAAAAAAAAAAAAALgIAAGRycy9lMm9Eb2Mu&#10;eG1sUEsBAi0AFAAGAAgAAAAhAOMVF0jbAAAAAgEAAA8AAAAAAAAAAAAAAAAASAQAAGRycy9kb3du&#10;cmV2LnhtbFBLBQYAAAAABAAEAPMAAABQBQAAAAA=&#10;" filled="f" stroked="f">
                <v:textbox inset="0,0,0,0">
                  <w:txbxContent>
                    <w:p w14:paraId="147E5C7A" w14:textId="77777777" w:rsidR="00550B68" w:rsidRDefault="00550B68">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80768" behindDoc="0" locked="0" layoutInCell="1" hidden="0" allowOverlap="1" wp14:anchorId="71D94128" wp14:editId="36A592E5">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13B6EFF3" w14:textId="77777777" w:rsidR="00550B68" w:rsidRDefault="00550B6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w14:anchorId="71D94128" id="Прямоугольник 5" o:spid="_x0000_s1032"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C3ht9h7QEAAIgDAAAOAAAAAAAAAAAAAAAAAC4CAABkcnMvZTJvRG9j&#10;LnhtbFBLAQItABQABgAIAAAAIQDrpVhU3QAAAAQBAAAPAAAAAAAAAAAAAAAAAEcEAABkcnMvZG93&#10;bnJldi54bWxQSwUGAAAAAAQABADzAAAAUQUAAAAA&#10;" filled="f" stroked="f">
                <v:textbox inset="0,0,0,0">
                  <w:txbxContent>
                    <w:p w14:paraId="13B6EFF3" w14:textId="77777777" w:rsidR="00550B68" w:rsidRDefault="00550B68">
                      <w:pPr>
                        <w:spacing w:line="288" w:lineRule="auto"/>
                        <w:ind w:firstLine="397"/>
                        <w:jc w:val="both"/>
                        <w:textDirection w:val="btLr"/>
                      </w:pPr>
                    </w:p>
                  </w:txbxContent>
                </v:textbox>
              </v:rect>
            </w:pict>
          </mc:Fallback>
        </mc:AlternateContent>
      </w:r>
      <w:r w:rsidR="00B36015">
        <w:rPr>
          <w:noProof/>
        </w:rPr>
        <mc:AlternateContent>
          <mc:Choice Requires="wps">
            <w:drawing>
              <wp:anchor distT="0" distB="0" distL="0" distR="0" simplePos="0" relativeHeight="251681792" behindDoc="0" locked="0" layoutInCell="1" hidden="0" allowOverlap="1" wp14:anchorId="09011C4F" wp14:editId="0AA7B042">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021D0C3" w14:textId="77777777" w:rsidR="00550B68" w:rsidRDefault="00550B6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w14:anchorId="09011C4F" id="Прямоугольник 6" o:spid="_x0000_s1033"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f0mIA7wEAAIYDAAAOAAAAAAAAAAAAAAAAAC4CAABkcnMvZTJvRG9j&#10;LnhtbFBLAQItABQABgAIAAAAIQDjFRdI2wAAAAIBAAAPAAAAAAAAAAAAAAAAAEkEAABkcnMvZG93&#10;bnJldi54bWxQSwUGAAAAAAQABADzAAAAUQUAAAAA&#10;" filled="f" stroked="f">
                <v:textbox inset="0,0,0,0">
                  <w:txbxContent>
                    <w:p w14:paraId="2021D0C3" w14:textId="77777777" w:rsidR="00550B68" w:rsidRDefault="00550B68">
                      <w:pPr>
                        <w:spacing w:line="288" w:lineRule="auto"/>
                        <w:ind w:firstLine="397"/>
                        <w:jc w:val="both"/>
                        <w:textDirection w:val="btLr"/>
                      </w:pPr>
                    </w:p>
                  </w:txbxContent>
                </v:textbox>
              </v:rect>
            </w:pict>
          </mc:Fallback>
        </mc:AlternateContent>
      </w:r>
    </w:p>
    <w:p w14:paraId="3EAA2C14" w14:textId="77777777" w:rsidR="008E2D65" w:rsidRPr="0029618A" w:rsidRDefault="00662FA5">
      <w:pPr>
        <w:pStyle w:val="1"/>
        <w:spacing w:before="600" w:after="480"/>
        <w:jc w:val="center"/>
        <w:rPr>
          <w:rFonts w:eastAsia="Cambria"/>
          <w:b/>
        </w:rPr>
      </w:pPr>
      <w:bookmarkStart w:id="1692" w:name="_Toc22639661"/>
      <w:r w:rsidRPr="0029618A">
        <w:rPr>
          <w:rFonts w:eastAsia="Cambria"/>
          <w:b/>
        </w:rPr>
        <w:t>Термодинамика классового неравенства</w:t>
      </w:r>
      <w:bookmarkEnd w:id="1692"/>
    </w:p>
    <w:p w14:paraId="2169D5DB" w14:textId="77777777" w:rsidR="008E2D65" w:rsidRPr="0029618A" w:rsidRDefault="00662FA5">
      <w:pPr>
        <w:ind w:firstLine="397"/>
        <w:jc w:val="right"/>
        <w:rPr>
          <w:rFonts w:eastAsia="Times New Roman"/>
          <w:i/>
          <w:sz w:val="24"/>
          <w:szCs w:val="24"/>
        </w:rPr>
      </w:pPr>
      <w:r w:rsidRPr="0029618A">
        <w:rPr>
          <w:rFonts w:eastAsia="Times New Roman"/>
          <w:b/>
          <w:i/>
          <w:sz w:val="24"/>
          <w:szCs w:val="24"/>
        </w:rPr>
        <w:t xml:space="preserve">Наблюдение </w:t>
      </w:r>
      <w:proofErr w:type="spellStart"/>
      <w:r w:rsidRPr="0029618A">
        <w:rPr>
          <w:rFonts w:eastAsia="Times New Roman"/>
          <w:b/>
          <w:i/>
          <w:sz w:val="24"/>
          <w:szCs w:val="24"/>
        </w:rPr>
        <w:t>Хонгрена</w:t>
      </w:r>
      <w:proofErr w:type="spellEnd"/>
      <w:r w:rsidRPr="0029618A">
        <w:rPr>
          <w:rFonts w:eastAsia="Times New Roman"/>
          <w:b/>
          <w:i/>
          <w:sz w:val="24"/>
          <w:szCs w:val="24"/>
        </w:rPr>
        <w:t>:</w:t>
      </w:r>
      <w:r w:rsidRPr="0029618A">
        <w:rPr>
          <w:rFonts w:eastAsia="Times New Roman"/>
          <w:i/>
          <w:sz w:val="24"/>
          <w:szCs w:val="24"/>
        </w:rPr>
        <w:br/>
        <w:t>Среди экономистов реальный мир зачастую считается частным случаем.</w:t>
      </w:r>
    </w:p>
    <w:p w14:paraId="743DFD2F" w14:textId="77777777" w:rsidR="008E2D65" w:rsidRPr="0029618A" w:rsidRDefault="008E2D65">
      <w:pPr>
        <w:ind w:firstLine="397"/>
        <w:jc w:val="both"/>
        <w:rPr>
          <w:rFonts w:eastAsia="Times New Roman"/>
          <w:sz w:val="24"/>
          <w:szCs w:val="24"/>
        </w:rPr>
      </w:pPr>
    </w:p>
    <w:p w14:paraId="0926F0FC" w14:textId="7394610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xml:space="preserve">.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w:t>
      </w:r>
      <w:proofErr w:type="gramStart"/>
      <w:r w:rsidRPr="0029618A">
        <w:rPr>
          <w:rFonts w:eastAsia="Times New Roman"/>
          <w:sz w:val="24"/>
          <w:szCs w:val="24"/>
        </w:rPr>
        <w:t>на</w:t>
      </w:r>
      <w:proofErr w:type="gramEnd"/>
      <w:r w:rsidRPr="0029618A">
        <w:rPr>
          <w:rFonts w:eastAsia="Times New Roman"/>
          <w:sz w:val="24"/>
          <w:szCs w:val="24"/>
        </w:rPr>
        <w:t xml:space="preserve">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sidR="00CF1226">
        <w:rPr>
          <w:rFonts w:eastAsia="Times New Roman"/>
          <w:sz w:val="24"/>
          <w:szCs w:val="24"/>
        </w:rPr>
        <w:t>у</w:t>
      </w:r>
      <w:r w:rsidRPr="0029618A">
        <w:rPr>
          <w:rFonts w:eastAsia="Times New Roman"/>
          <w:sz w:val="24"/>
          <w:szCs w:val="24"/>
        </w:rPr>
        <w:t>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35F79F3B" w14:textId="2DF2841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w:t>
      </w:r>
      <w:r w:rsidRPr="0029618A">
        <w:rPr>
          <w:rFonts w:eastAsia="Times New Roman"/>
          <w:sz w:val="24"/>
          <w:szCs w:val="24"/>
        </w:rPr>
        <w:lastRenderedPageBreak/>
        <w:t>математическое общество оказывается склонно к финансовому неравенству? Ну и, конечно же, узнаем кое-что новое и полезное о</w:t>
      </w:r>
      <w:r w:rsidR="003863E0">
        <w:rPr>
          <w:rFonts w:eastAsia="Times New Roman"/>
          <w:sz w:val="24"/>
          <w:szCs w:val="24"/>
        </w:rPr>
        <w:t xml:space="preserve"> </w:t>
      </w:r>
      <w:r w:rsidRPr="0029618A">
        <w:rPr>
          <w:rFonts w:eastAsia="Times New Roman"/>
          <w:sz w:val="24"/>
          <w:szCs w:val="24"/>
        </w:rPr>
        <w:t>распределениях случайных величин.</w:t>
      </w:r>
    </w:p>
    <w:p w14:paraId="77A4704C" w14:textId="77777777" w:rsidR="008E2D65" w:rsidRPr="0029618A" w:rsidRDefault="00662FA5">
      <w:pPr>
        <w:pStyle w:val="2"/>
        <w:spacing w:line="288" w:lineRule="auto"/>
        <w:ind w:firstLine="397"/>
        <w:jc w:val="both"/>
      </w:pPr>
      <w:bookmarkStart w:id="1693" w:name="_Toc22639662"/>
      <w:r w:rsidRPr="0029618A">
        <w:rPr>
          <w:rFonts w:eastAsia="Cambria"/>
          <w:b/>
          <w:color w:val="4F81BD"/>
          <w:sz w:val="26"/>
          <w:szCs w:val="26"/>
        </w:rPr>
        <w:t>Как говорить об экономике?</w:t>
      </w:r>
      <w:bookmarkEnd w:id="1693"/>
    </w:p>
    <w:p w14:paraId="7A7519F4" w14:textId="4BC2AA8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sidR="00F658C3">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797199B4" w14:textId="1C561C4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r w:rsidRPr="0029618A">
        <w:rPr>
          <w:rFonts w:eastAsia="Times New Roman"/>
          <w:i/>
          <w:sz w:val="24"/>
          <w:szCs w:val="24"/>
        </w:rPr>
        <w:t>существенно нестационарная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proofErr w:type="spellStart"/>
      <w:r w:rsidRPr="0029618A">
        <w:rPr>
          <w:rFonts w:eastAsia="Times New Roman"/>
          <w:i/>
          <w:color w:val="205968"/>
          <w:sz w:val="24"/>
          <w:szCs w:val="24"/>
          <w:highlight w:val="white"/>
        </w:rPr>
        <w:t>эконофизика</w:t>
      </w:r>
      <w:proofErr w:type="spellEnd"/>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sidR="00F658C3">
        <w:rPr>
          <w:rFonts w:eastAsia="Times New Roman"/>
          <w:sz w:val="24"/>
          <w:szCs w:val="24"/>
        </w:rPr>
        <w:t xml:space="preserve"> </w:t>
      </w:r>
      <w:r w:rsidR="00F658C3" w:rsidRPr="0029618A">
        <w:rPr>
          <w:rFonts w:eastAsia="Times New Roman"/>
          <w:sz w:val="24"/>
          <w:szCs w:val="24"/>
        </w:rPr>
        <w:t>—</w:t>
      </w:r>
      <w:r w:rsidR="00F658C3">
        <w:rPr>
          <w:rFonts w:eastAsia="Times New Roman"/>
          <w:sz w:val="24"/>
          <w:szCs w:val="24"/>
        </w:rPr>
        <w:t xml:space="preserve"> </w:t>
      </w:r>
      <w:r w:rsidRPr="0029618A">
        <w:rPr>
          <w:rFonts w:eastAsia="Times New Roman"/>
          <w:sz w:val="24"/>
          <w:szCs w:val="24"/>
        </w:rPr>
        <w:t>успевает поменяться до неузнаваемости. Её поведение как будто стремится сохранить, а то и увеличить свои неопределённость и непредсказуемость.</w:t>
      </w:r>
    </w:p>
    <w:p w14:paraId="1622762B" w14:textId="4A26F78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rsidRPr="0029618A">
        <w:rPr>
          <w:rFonts w:eastAsia="Times New Roman"/>
          <w:sz w:val="24"/>
          <w:szCs w:val="24"/>
        </w:rPr>
        <w:t>нейросетевые</w:t>
      </w:r>
      <w:proofErr w:type="spellEnd"/>
      <w:r w:rsidRPr="0029618A">
        <w:rPr>
          <w:rFonts w:eastAsia="Times New Roman"/>
          <w:sz w:val="24"/>
          <w:szCs w:val="24"/>
        </w:rPr>
        <w:t xml:space="preserve">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w:t>
      </w:r>
      <w:r w:rsidRPr="0029618A">
        <w:rPr>
          <w:rFonts w:eastAsia="Times New Roman"/>
          <w:sz w:val="24"/>
          <w:szCs w:val="24"/>
        </w:rPr>
        <w:lastRenderedPageBreak/>
        <w:t>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431C1920" w14:textId="17207BE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sidR="00A771A0">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sidR="00A771A0">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w:t>
      </w:r>
      <w:r w:rsidR="00A771A0" w:rsidRPr="0029618A">
        <w:rPr>
          <w:rFonts w:eastAsia="Times New Roman"/>
          <w:sz w:val="24"/>
          <w:szCs w:val="24"/>
        </w:rPr>
        <w:t xml:space="preserve">наконец, </w:t>
      </w:r>
      <w:r w:rsidRPr="0029618A">
        <w:rPr>
          <w:rFonts w:eastAsia="Times New Roman"/>
          <w:sz w:val="24"/>
          <w:szCs w:val="24"/>
        </w:rPr>
        <w:t>о «не в деньгах счастье» мы оставим за рамками разговора.</w:t>
      </w:r>
    </w:p>
    <w:p w14:paraId="27FCC1BC" w14:textId="77777777" w:rsidR="008E2D65" w:rsidRPr="0029618A" w:rsidRDefault="00662FA5">
      <w:pPr>
        <w:pStyle w:val="2"/>
        <w:spacing w:before="200" w:after="0"/>
        <w:ind w:firstLine="397"/>
        <w:jc w:val="both"/>
        <w:rPr>
          <w:rFonts w:eastAsia="Cambria"/>
          <w:b/>
          <w:color w:val="4F81BD"/>
          <w:sz w:val="26"/>
          <w:szCs w:val="26"/>
        </w:rPr>
      </w:pPr>
      <w:bookmarkStart w:id="1694" w:name="_Toc22639663"/>
      <w:r w:rsidRPr="0029618A">
        <w:rPr>
          <w:rFonts w:eastAsia="Cambria"/>
          <w:b/>
          <w:color w:val="4F81BD"/>
          <w:sz w:val="26"/>
          <w:szCs w:val="26"/>
        </w:rPr>
        <w:t>Подходите, всем хватит!</w:t>
      </w:r>
      <w:bookmarkEnd w:id="1694"/>
    </w:p>
    <w:p w14:paraId="26A10C5C" w14:textId="7E22C83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Начнём мы с того, что станем раздавать деньги некоторой конечной группе людей и сравним между собой справедливость различных способов это сделать. И наконец-то, мы станем применять кривую Лоренца и индекс Джини в экономическом контексте</w:t>
      </w:r>
      <w:r w:rsidR="007D09C2">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0B63EEB5" w14:textId="37943E2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Первая, самая очевидная стратегия: «взять всё, да и поделить», то есть выделить каждому члену группы по равной доле общей суммы.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sidR="007D09C2">
        <w:rPr>
          <w:rFonts w:eastAsia="Times New Roman"/>
          <w:sz w:val="24"/>
          <w:szCs w:val="24"/>
        </w:rPr>
        <w:t>,</w:t>
      </w:r>
      <w:r w:rsidRPr="0029618A">
        <w:rPr>
          <w:rFonts w:eastAsia="Times New Roman"/>
          <w:sz w:val="24"/>
          <w:szCs w:val="24"/>
        </w:rPr>
        <w:t xml:space="preserve"> равный нулю</w:t>
      </w:r>
      <w:r w:rsidR="007D09C2">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13C93B99" w14:textId="77777777" w:rsidR="008E2D65" w:rsidRPr="0029618A" w:rsidRDefault="00662FA5">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5E21983C" wp14:editId="49DA21D8">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cstate="print"/>
                    <a:srcRect/>
                    <a:stretch>
                      <a:fillRect/>
                    </a:stretch>
                  </pic:blipFill>
                  <pic:spPr>
                    <a:xfrm>
                      <a:off x="0" y="0"/>
                      <a:ext cx="5734050" cy="2057400"/>
                    </a:xfrm>
                    <a:prstGeom prst="rect">
                      <a:avLst/>
                    </a:prstGeom>
                    <a:ln/>
                  </pic:spPr>
                </pic:pic>
              </a:graphicData>
            </a:graphic>
          </wp:inline>
        </w:drawing>
      </w:r>
    </w:p>
    <w:p w14:paraId="2A0005A5" w14:textId="7955A8B3" w:rsidR="008E2D65" w:rsidRPr="0029618A" w:rsidRDefault="00662FA5">
      <w:pPr>
        <w:keepLines/>
        <w:spacing w:before="120" w:after="240"/>
        <w:ind w:left="454" w:right="567" w:firstLine="396"/>
        <w:jc w:val="both"/>
        <w:rPr>
          <w:rFonts w:eastAsia="Times New Roman"/>
          <w:i/>
          <w:sz w:val="24"/>
          <w:szCs w:val="24"/>
        </w:rPr>
      </w:pPr>
      <w:r w:rsidRPr="0029618A">
        <w:rPr>
          <w:rFonts w:eastAsia="Times New Roman"/>
          <w:i/>
          <w:sz w:val="24"/>
          <w:szCs w:val="24"/>
        </w:rPr>
        <w:t xml:space="preserve">Абсолютно справедливое вырожденное распределение денег: у всех всё поровну. Кривая Лоренца совпадает с кривой равенства, а число 0 показывает индекс </w:t>
      </w:r>
      <w:commentRangeStart w:id="1695"/>
      <w:commentRangeStart w:id="1696"/>
      <w:r w:rsidRPr="0029618A">
        <w:rPr>
          <w:rFonts w:eastAsia="Times New Roman"/>
          <w:i/>
          <w:sz w:val="24"/>
          <w:szCs w:val="24"/>
        </w:rPr>
        <w:t>Джини</w:t>
      </w:r>
      <w:commentRangeEnd w:id="1695"/>
      <w:r w:rsidR="005A6DF1">
        <w:rPr>
          <w:rStyle w:val="af"/>
        </w:rPr>
        <w:commentReference w:id="1695"/>
      </w:r>
      <w:commentRangeEnd w:id="1696"/>
      <w:r w:rsidR="00E05EFD">
        <w:rPr>
          <w:rStyle w:val="af"/>
        </w:rPr>
        <w:commentReference w:id="1696"/>
      </w:r>
      <w:r w:rsidRPr="0029618A">
        <w:rPr>
          <w:rFonts w:eastAsia="Times New Roman"/>
          <w:i/>
          <w:sz w:val="24"/>
          <w:szCs w:val="24"/>
        </w:rPr>
        <w:t>.</w:t>
      </w:r>
      <w:ins w:id="1697" w:author="Пользователь" w:date="2019-11-13T16:08:00Z">
        <w:r w:rsidR="00DE4B69">
          <w:rPr>
            <w:rFonts w:eastAsia="Times New Roman"/>
            <w:i/>
            <w:sz w:val="24"/>
            <w:szCs w:val="24"/>
          </w:rPr>
          <w:t xml:space="preserve"> </w:t>
        </w:r>
      </w:ins>
    </w:p>
    <w:p w14:paraId="5DE55319" w14:textId="77777777" w:rsidR="008E2D65" w:rsidRPr="0029618A" w:rsidRDefault="00662FA5">
      <w:pPr>
        <w:spacing w:line="288" w:lineRule="auto"/>
        <w:jc w:val="both"/>
        <w:rPr>
          <w:rFonts w:eastAsia="Times New Roman"/>
          <w:sz w:val="24"/>
          <w:szCs w:val="24"/>
        </w:rPr>
      </w:pPr>
      <w:commentRangeStart w:id="1698"/>
      <w:r w:rsidRPr="0029618A">
        <w:rPr>
          <w:rFonts w:eastAsia="Times New Roman"/>
          <w:sz w:val="24"/>
          <w:szCs w:val="24"/>
        </w:rPr>
        <w:lastRenderedPageBreak/>
        <w:t>Прекрасный</w:t>
      </w:r>
      <w:commentRangeEnd w:id="1698"/>
      <w:r w:rsidR="00DE4B69">
        <w:rPr>
          <w:rStyle w:val="af"/>
        </w:rPr>
        <w:commentReference w:id="1698"/>
      </w:r>
      <w:r w:rsidRPr="0029618A">
        <w:rPr>
          <w:rFonts w:eastAsia="Times New Roman"/>
          <w:sz w:val="24"/>
          <w:szCs w:val="24"/>
        </w:rPr>
        <w:t xml:space="preserve"> вариант! Назовём его «стратегией </w:t>
      </w:r>
      <w:proofErr w:type="spellStart"/>
      <w:r w:rsidRPr="0029618A">
        <w:rPr>
          <w:rFonts w:eastAsia="Times New Roman"/>
          <w:sz w:val="24"/>
          <w:szCs w:val="24"/>
        </w:rPr>
        <w:t>Шарикова</w:t>
      </w:r>
      <w:proofErr w:type="spellEnd"/>
      <w:r w:rsidRPr="0029618A">
        <w:rPr>
          <w:rFonts w:eastAsia="Times New Roman"/>
          <w:sz w:val="24"/>
          <w:szCs w:val="24"/>
        </w:rPr>
        <w:t>»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41B1BCD9" w14:textId="0E95E2F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eastAsia="Cambria Math" w:hAnsi="Cambria Math"/>
            <w:sz w:val="24"/>
            <w:szCs w:val="24"/>
          </w:rPr>
          <m:t>n</m:t>
        </m:r>
      </m:oMath>
      <w:r w:rsidRPr="0029618A">
        <w:rPr>
          <w:rFonts w:eastAsia="Times New Roman"/>
          <w:sz w:val="24"/>
          <w:szCs w:val="24"/>
        </w:rPr>
        <w:t xml:space="preserve"> человек вероятность каждого из участников получить рубль составляет </w:t>
      </w:r>
      <m:oMath>
        <m:r>
          <w:rPr>
            <w:rFonts w:ascii="Cambria Math" w:eastAsia="Cambria Math" w:hAnsi="Cambria Math"/>
            <w:sz w:val="24"/>
            <w:szCs w:val="24"/>
          </w:rPr>
          <m:t>1/n</m:t>
        </m:r>
      </m:oMath>
      <w:r w:rsidRPr="0029618A">
        <w:rPr>
          <w:rFonts w:eastAsia="Times New Roman"/>
          <w:sz w:val="24"/>
          <w:szCs w:val="24"/>
        </w:rPr>
        <w:t xml:space="preserve">. После раздачи таким образом </w:t>
      </w:r>
      <m:oMath>
        <m:r>
          <w:rPr>
            <w:rFonts w:ascii="Cambria Math" w:eastAsia="Cambria Math" w:hAnsi="Cambria Math"/>
            <w:sz w:val="24"/>
            <w:szCs w:val="24"/>
          </w:rPr>
          <m:t>M</m:t>
        </m:r>
      </m:oMath>
      <w:r w:rsidRPr="0029618A">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xml:space="preserve">, похожее на колокол, симметрично разбегающийся вокруг среднего значения </w:t>
      </w:r>
      <m:oMath>
        <m:r>
          <w:rPr>
            <w:rFonts w:ascii="Cambria Math" w:eastAsia="Cambria Math" w:hAnsi="Cambria Math"/>
            <w:sz w:val="24"/>
            <w:szCs w:val="24"/>
          </w:rPr>
          <m:t>m=M/n</m:t>
        </m:r>
      </m:oMath>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sidR="00F8106C">
        <w:rPr>
          <w:rFonts w:eastAsia="Times New Roman"/>
          <w:sz w:val="24"/>
          <w:szCs w:val="24"/>
        </w:rPr>
        <w:t xml:space="preserve"> при бросании игральных костей</w:t>
      </w:r>
      <w:r w:rsidRPr="0029618A">
        <w:rPr>
          <w:rFonts w:eastAsia="Times New Roman"/>
          <w:sz w:val="24"/>
          <w:szCs w:val="24"/>
        </w:rPr>
        <w:t xml:space="preserve">. В нашем случае мы бросаем честную кость с </w:t>
      </w:r>
      <m:oMath>
        <m:r>
          <w:rPr>
            <w:rFonts w:ascii="Cambria Math" w:eastAsia="Cambria Math" w:hAnsi="Cambria Math"/>
            <w:sz w:val="24"/>
            <w:szCs w:val="24"/>
          </w:rPr>
          <m:t>n</m:t>
        </m:r>
      </m:oMath>
      <w:r w:rsidRPr="0029618A">
        <w:rPr>
          <w:rFonts w:eastAsia="Times New Roman"/>
          <w:sz w:val="24"/>
          <w:szCs w:val="24"/>
        </w:rPr>
        <w:t xml:space="preserve"> гранями </w:t>
      </w:r>
      <m:oMath>
        <m:r>
          <w:rPr>
            <w:rFonts w:ascii="Cambria Math" w:eastAsia="Cambria Math" w:hAnsi="Cambria Math"/>
            <w:sz w:val="24"/>
            <w:szCs w:val="24"/>
          </w:rPr>
          <m:t>M</m:t>
        </m:r>
      </m:oMath>
      <w:r w:rsidRPr="0029618A">
        <w:rPr>
          <w:rFonts w:eastAsia="Times New Roman"/>
          <w:sz w:val="24"/>
          <w:szCs w:val="24"/>
        </w:rPr>
        <w:t xml:space="preserve"> раз. Для больших значений</w:t>
      </w:r>
      <w:r w:rsidR="003863E0">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нормального. </w:t>
      </w:r>
    </w:p>
    <w:p w14:paraId="5AA6B7B5" w14:textId="77777777" w:rsidR="008E2D65" w:rsidRPr="0029618A" w:rsidRDefault="00662FA5">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50513276" wp14:editId="5609AE49">
            <wp:extent cx="5734050" cy="2032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3" cstate="print"/>
                    <a:srcRect/>
                    <a:stretch>
                      <a:fillRect/>
                    </a:stretch>
                  </pic:blipFill>
                  <pic:spPr>
                    <a:xfrm>
                      <a:off x="0" y="0"/>
                      <a:ext cx="5734050" cy="2032000"/>
                    </a:xfrm>
                    <a:prstGeom prst="rect">
                      <a:avLst/>
                    </a:prstGeom>
                    <a:ln/>
                  </pic:spPr>
                </pic:pic>
              </a:graphicData>
            </a:graphic>
          </wp:inline>
        </w:drawing>
      </w:r>
    </w:p>
    <w:p w14:paraId="48E283A7"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p>
    <w:p w14:paraId="34E182E6" w14:textId="4A5EBD8F" w:rsidR="008E2D65" w:rsidRPr="0029618A" w:rsidRDefault="00662FA5">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00F8106C" w:rsidRPr="00F8106C">
        <w:rPr>
          <w:rFonts w:eastAsia="Times New Roman"/>
          <w:sz w:val="24"/>
          <w:szCs w:val="24"/>
        </w:rPr>
        <w:t xml:space="preserve"> </w:t>
      </w:r>
      <w:r w:rsidR="00F8106C" w:rsidRPr="0029618A">
        <w:rPr>
          <w:rFonts w:eastAsia="Times New Roman"/>
          <w:sz w:val="24"/>
          <w:szCs w:val="24"/>
        </w:rPr>
        <w:t>очень неплохо</w:t>
      </w:r>
      <w:r w:rsidR="00F8106C">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4A67743E" w14:textId="50312E6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sidR="00BF15CA">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del w:id="1699" w:author="Пользователь" w:date="2019-11-13T16:11:00Z">
        <w:r w:rsidRPr="0029618A" w:rsidDel="00DE4B69">
          <w:rPr>
            <w:rFonts w:eastAsia="Times New Roman"/>
            <w:sz w:val="24"/>
            <w:szCs w:val="24"/>
          </w:rPr>
          <w:delText xml:space="preserve">но </w:delText>
        </w:r>
      </w:del>
      <w:ins w:id="1700" w:author="Пользователь" w:date="2019-11-13T16:11:00Z">
        <w:r w:rsidR="00DE4B69">
          <w:rPr>
            <w:rFonts w:eastAsia="Times New Roman"/>
            <w:sz w:val="24"/>
            <w:szCs w:val="24"/>
          </w:rPr>
          <w:t>и</w:t>
        </w:r>
        <w:r w:rsidR="00DE4B69" w:rsidRPr="0029618A">
          <w:rPr>
            <w:rFonts w:eastAsia="Times New Roman"/>
            <w:sz w:val="24"/>
            <w:szCs w:val="24"/>
          </w:rPr>
          <w:t xml:space="preserve"> </w:t>
        </w:r>
      </w:ins>
      <w:r w:rsidRPr="0029618A">
        <w:rPr>
          <w:rFonts w:eastAsia="Times New Roman"/>
          <w:sz w:val="24"/>
          <w:szCs w:val="24"/>
        </w:rPr>
        <w:t xml:space="preserve">чтобы </w:t>
      </w:r>
      <w:r w:rsidR="00B65F82">
        <w:rPr>
          <w:rFonts w:eastAsia="Times New Roman"/>
          <w:sz w:val="24"/>
          <w:szCs w:val="24"/>
        </w:rPr>
        <w:t xml:space="preserve">вероятность иметь тот или иной достаток была одинакова для всех уровней достатка. </w:t>
      </w:r>
      <w:del w:id="1701" w:author="Пользователь" w:date="2019-11-13T16:11:00Z">
        <w:r w:rsidRPr="0029618A" w:rsidDel="00DE4B69">
          <w:rPr>
            <w:rFonts w:eastAsia="Times New Roman"/>
            <w:sz w:val="24"/>
            <w:szCs w:val="24"/>
          </w:rPr>
          <w:delText xml:space="preserve">. </w:delText>
        </w:r>
      </w:del>
      <w:r w:rsidRPr="0029618A">
        <w:rPr>
          <w:rFonts w:eastAsia="Times New Roman"/>
          <w:sz w:val="24"/>
          <w:szCs w:val="24"/>
        </w:rPr>
        <w:t xml:space="preserve">Иными словами, чтобы распределение оказалось </w:t>
      </w:r>
      <w:commentRangeStart w:id="1702"/>
      <w:r w:rsidRPr="0029618A">
        <w:rPr>
          <w:rFonts w:eastAsia="Times New Roman"/>
          <w:i/>
          <w:sz w:val="24"/>
          <w:szCs w:val="24"/>
        </w:rPr>
        <w:lastRenderedPageBreak/>
        <w:t>равномерным</w:t>
      </w:r>
      <w:commentRangeEnd w:id="1702"/>
      <w:r w:rsidR="00BF15CA">
        <w:rPr>
          <w:rStyle w:val="af"/>
        </w:rPr>
        <w:commentReference w:id="1702"/>
      </w:r>
      <w:commentRangeStart w:id="1703"/>
      <w:r w:rsidRPr="0029618A">
        <w:rPr>
          <w:rFonts w:eastAsia="Times New Roman"/>
          <w:sz w:val="24"/>
          <w:szCs w:val="24"/>
        </w:rPr>
        <w:t>.</w:t>
      </w:r>
      <w:commentRangeEnd w:id="1703"/>
      <w:r w:rsidR="00B65F82">
        <w:rPr>
          <w:rStyle w:val="af"/>
        </w:rPr>
        <w:commentReference w:id="1703"/>
      </w:r>
      <w:r w:rsidRPr="0029618A">
        <w:rPr>
          <w:rFonts w:eastAsia="Times New Roman"/>
          <w:sz w:val="24"/>
          <w:szCs w:val="24"/>
        </w:rPr>
        <w:t xml:space="preserve"> Думаю, затей мы соц</w:t>
      </w:r>
      <w:r w:rsidR="00BF15CA">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7DE33B52" w14:textId="77777777" w:rsidR="008E2D65" w:rsidRPr="0029618A" w:rsidRDefault="00662FA5">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4C70030E" wp14:editId="00321671">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cstate="print"/>
                    <a:srcRect/>
                    <a:stretch>
                      <a:fillRect/>
                    </a:stretch>
                  </pic:blipFill>
                  <pic:spPr>
                    <a:xfrm>
                      <a:off x="0" y="0"/>
                      <a:ext cx="5734050" cy="2006600"/>
                    </a:xfrm>
                    <a:prstGeom prst="rect">
                      <a:avLst/>
                    </a:prstGeom>
                    <a:ln/>
                  </pic:spPr>
                </pic:pic>
              </a:graphicData>
            </a:graphic>
          </wp:inline>
        </w:drawing>
      </w:r>
    </w:p>
    <w:p w14:paraId="1167BFF6"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543C0DEB" w14:textId="6AE73A9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oMath>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w:t>
      </w:r>
      <w:proofErr w:type="spellStart"/>
      <w:r w:rsidRPr="0029618A">
        <w:rPr>
          <w:rFonts w:eastAsia="Times New Roman"/>
          <w:sz w:val="24"/>
          <w:szCs w:val="24"/>
        </w:rPr>
        <w:t>лне</w:t>
      </w:r>
      <w:proofErr w:type="spellEnd"/>
      <w:r w:rsidRPr="0029618A">
        <w:rPr>
          <w:rFonts w:eastAsia="Times New Roman"/>
          <w:sz w:val="24"/>
          <w:szCs w:val="24"/>
        </w:rPr>
        <w:t xml:space="preserve"> неплохой показатель, но далёкий от совершенства.</w:t>
      </w:r>
    </w:p>
    <w:p w14:paraId="1EEECA23" w14:textId="4CE0A0A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sidR="0014107E">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sidR="0014107E">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sidR="0014107E">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14:paraId="49CD6B6B" w14:textId="019CB82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sidR="0014107E">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нормальному независимо от распределения этих величин. Таким образом, можно сделать вывод, что нормальное распределение и будет </w:t>
      </w:r>
      <w:r w:rsidRPr="0029618A">
        <w:rPr>
          <w:rFonts w:eastAsia="Times New Roman"/>
          <w:sz w:val="24"/>
          <w:szCs w:val="24"/>
        </w:rPr>
        <w:lastRenderedPageBreak/>
        <w:t xml:space="preserve">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sidR="0014107E">
        <w:rPr>
          <w:rFonts w:eastAsia="Times New Roman"/>
          <w:sz w:val="24"/>
          <w:szCs w:val="24"/>
        </w:rPr>
        <w:t xml:space="preserve">а, </w:t>
      </w:r>
      <w:r w:rsidRPr="0029618A">
        <w:rPr>
          <w:rFonts w:eastAsia="Times New Roman"/>
          <w:sz w:val="24"/>
          <w:szCs w:val="24"/>
        </w:rPr>
        <w:t>раздавая деньги всем без каких-либо</w:t>
      </w:r>
      <w:r w:rsidR="003863E0">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sidR="0014107E">
        <w:rPr>
          <w:rFonts w:eastAsia="Times New Roman"/>
          <w:sz w:val="24"/>
          <w:szCs w:val="24"/>
        </w:rPr>
        <w:t>,</w:t>
      </w:r>
      <w:r w:rsidRPr="0029618A">
        <w:rPr>
          <w:rFonts w:eastAsia="Times New Roman"/>
          <w:sz w:val="24"/>
          <w:szCs w:val="24"/>
        </w:rPr>
        <w:t xml:space="preserve"> неотличимое от нормального. Так что, </w:t>
      </w:r>
      <w:r w:rsidR="0014107E">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w:t>
      </w:r>
      <w:r w:rsidR="0014107E">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689EC56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не воля человека разумного, придумавшего и внедрившего ряд рыночных механизмов, получить экономическую систему с индексом Джини меньше 0.5 было бы крайне непросто. Именно ради поиска фундаментальных законов экономики и создавалась </w:t>
      </w:r>
      <w:proofErr w:type="spellStart"/>
      <w:r w:rsidRPr="0029618A">
        <w:rPr>
          <w:rFonts w:eastAsia="Times New Roman"/>
          <w:sz w:val="24"/>
          <w:szCs w:val="24"/>
        </w:rPr>
        <w:t>эконофизика</w:t>
      </w:r>
      <w:proofErr w:type="spellEnd"/>
      <w:r w:rsidRPr="0029618A">
        <w:rPr>
          <w:rFonts w:eastAsia="Times New Roman"/>
          <w:sz w:val="24"/>
          <w:szCs w:val="24"/>
        </w:rPr>
        <w:t>, и для того, чтобы немного разобраться в них, нам предстоит погрузить нашу группу испытуемых в модель рынка.</w:t>
      </w:r>
    </w:p>
    <w:p w14:paraId="2E070E74" w14:textId="77777777" w:rsidR="008E2D65" w:rsidRPr="0029618A" w:rsidRDefault="00662FA5">
      <w:pPr>
        <w:pStyle w:val="2"/>
        <w:spacing w:before="200" w:after="0"/>
        <w:ind w:firstLine="397"/>
        <w:jc w:val="both"/>
        <w:rPr>
          <w:rFonts w:eastAsia="Cambria"/>
          <w:b/>
          <w:color w:val="4F81BD"/>
          <w:sz w:val="26"/>
          <w:szCs w:val="26"/>
        </w:rPr>
      </w:pPr>
      <w:bookmarkStart w:id="1704" w:name="_Toc22639664"/>
      <w:r w:rsidRPr="0029618A">
        <w:rPr>
          <w:rFonts w:eastAsia="Cambria"/>
          <w:b/>
          <w:color w:val="4F81BD"/>
          <w:sz w:val="26"/>
          <w:szCs w:val="26"/>
        </w:rPr>
        <w:t>Новая экономическая политика</w:t>
      </w:r>
      <w:bookmarkEnd w:id="1704"/>
    </w:p>
    <w:p w14:paraId="5FC2476A" w14:textId="0DBD61E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по </w:t>
      </w:r>
      <m:oMath>
        <m:r>
          <w:rPr>
            <w:rFonts w:ascii="Cambria Math" w:eastAsia="Cambria Math" w:hAnsi="Cambria Math"/>
            <w:sz w:val="24"/>
            <w:szCs w:val="24"/>
          </w:rPr>
          <m:t>m</m:t>
        </m:r>
      </m:oMath>
      <w:r w:rsidRPr="0029618A">
        <w:rPr>
          <w:rFonts w:eastAsia="Times New Roman"/>
          <w:sz w:val="24"/>
          <w:szCs w:val="24"/>
        </w:rPr>
        <w:t xml:space="preserve"> рублей каждому, получив самое справедливое в мире шариковское распределение средств в обществе. После раздачи в нашей системе будет находиться </w:t>
      </w:r>
      <m:oMath>
        <m:r>
          <w:rPr>
            <w:rFonts w:ascii="Cambria Math" w:eastAsia="Cambria Math" w:hAnsi="Cambria Math"/>
            <w:sz w:val="24"/>
            <w:szCs w:val="24"/>
          </w:rPr>
          <m:t>M = nm</m:t>
        </m:r>
      </m:oMath>
      <w:r w:rsidRPr="0029618A">
        <w:rPr>
          <w:rFonts w:eastAsia="Times New Roman"/>
          <w:sz w:val="24"/>
          <w:szCs w:val="24"/>
        </w:rPr>
        <w:t xml:space="preserve"> денежных единиц. Тепе</w:t>
      </w:r>
      <w:proofErr w:type="spellStart"/>
      <w:r w:rsidRPr="0029618A">
        <w:rPr>
          <w:rFonts w:eastAsia="Times New Roman"/>
          <w:sz w:val="24"/>
          <w:szCs w:val="24"/>
        </w:rPr>
        <w:t>рь</w:t>
      </w:r>
      <w:proofErr w:type="spellEnd"/>
      <w:r w:rsidRPr="0029618A">
        <w:rPr>
          <w:rFonts w:eastAsia="Times New Roman"/>
          <w:sz w:val="24"/>
          <w:szCs w:val="24"/>
        </w:rPr>
        <w:t xml:space="preserve">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sidR="00730DD6">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rPr>
          <m:t>m=1</m:t>
        </m:r>
      </m:oMath>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sidR="00B65F82">
        <w:rPr>
          <w:rFonts w:eastAsia="Times New Roman"/>
          <w:sz w:val="24"/>
          <w:szCs w:val="24"/>
        </w:rPr>
        <w:t xml:space="preserve">эту </w:t>
      </w:r>
      <w:r w:rsidRPr="0029618A">
        <w:rPr>
          <w:rFonts w:eastAsia="Times New Roman"/>
          <w:sz w:val="24"/>
          <w:szCs w:val="24"/>
        </w:rPr>
        <w:t xml:space="preserve">процедуру </w:t>
      </w:r>
      <w:r w:rsidR="000E39BA">
        <w:rPr>
          <w:rStyle w:val="af"/>
        </w:rPr>
        <w:commentReference w:id="1705"/>
      </w:r>
      <w:r w:rsidRPr="0029618A">
        <w:rPr>
          <w:rFonts w:eastAsia="Times New Roman"/>
          <w:sz w:val="24"/>
          <w:szCs w:val="24"/>
        </w:rPr>
        <w:t xml:space="preserve">снова и снова и посмотрим на то, как будет изменяться распределение богатства в группе. </w:t>
      </w:r>
    </w:p>
    <w:p w14:paraId="3B3A8E17"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069E75D" w14:textId="343FA78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sidR="00F2789A">
        <w:rPr>
          <w:rFonts w:eastAsia="Times New Roman"/>
          <w:sz w:val="24"/>
          <w:szCs w:val="24"/>
        </w:rPr>
        <w:t xml:space="preserve">Получение денег </w:t>
      </w:r>
      <w:commentRangeStart w:id="1706"/>
      <w:del w:id="1707" w:author="Пользователь" w:date="2019-11-13T16:17:00Z">
        <w:r w:rsidRPr="0029618A" w:rsidDel="009A3EEB">
          <w:rPr>
            <w:rFonts w:eastAsia="Times New Roman"/>
            <w:sz w:val="24"/>
            <w:szCs w:val="24"/>
          </w:rPr>
          <w:delText xml:space="preserve">   </w:delText>
        </w:r>
      </w:del>
      <w:r w:rsidRPr="0029618A">
        <w:rPr>
          <w:rFonts w:eastAsia="Times New Roman"/>
          <w:sz w:val="24"/>
          <w:szCs w:val="24"/>
        </w:rPr>
        <w:t>участниками происходит равновероятно</w:t>
      </w:r>
      <w:commentRangeEnd w:id="1706"/>
      <w:r w:rsidR="000E39BA">
        <w:rPr>
          <w:rStyle w:val="af"/>
        </w:rPr>
        <w:commentReference w:id="1706"/>
      </w:r>
      <w:r w:rsidRPr="0029618A">
        <w:rPr>
          <w:rFonts w:eastAsia="Times New Roman"/>
          <w:sz w:val="24"/>
          <w:szCs w:val="24"/>
        </w:rPr>
        <w:t>, как в случае пуассоновской стратегии раздачи денег, в то</w:t>
      </w:r>
      <w:r w:rsidR="000E39BA">
        <w:rPr>
          <w:rFonts w:eastAsia="Times New Roman"/>
          <w:sz w:val="24"/>
          <w:szCs w:val="24"/>
        </w:rPr>
        <w:t xml:space="preserve"> </w:t>
      </w:r>
      <w:r w:rsidRPr="0029618A">
        <w:rPr>
          <w:rFonts w:eastAsia="Times New Roman"/>
          <w:sz w:val="24"/>
          <w:szCs w:val="24"/>
        </w:rPr>
        <w:t xml:space="preserve">же время игроки и теряют </w:t>
      </w:r>
      <w:r w:rsidRPr="0029618A">
        <w:rPr>
          <w:rFonts w:eastAsia="Times New Roman"/>
          <w:sz w:val="24"/>
          <w:szCs w:val="24"/>
        </w:rPr>
        <w:lastRenderedPageBreak/>
        <w:t>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0"/>
      </w:r>
      <w:r w:rsidRPr="0029618A">
        <w:rPr>
          <w:rFonts w:eastAsia="Times New Roman"/>
          <w:sz w:val="24"/>
          <w:szCs w:val="24"/>
        </w:rPr>
        <w:t xml:space="preserve">, в данном случае вокруг нуля, так как потери и выигрыши симметричны. </w:t>
      </w:r>
    </w:p>
    <w:p w14:paraId="09DDC0EB" w14:textId="77777777" w:rsidR="008E2D65" w:rsidRPr="0029618A" w:rsidRDefault="00662FA5">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1C93A52D" wp14:editId="673464B2">
            <wp:extent cx="5734050" cy="2146300"/>
            <wp:effectExtent l="0" t="0" r="0" b="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15" cstate="print"/>
                    <a:srcRect/>
                    <a:stretch>
                      <a:fillRect/>
                    </a:stretch>
                  </pic:blipFill>
                  <pic:spPr>
                    <a:xfrm>
                      <a:off x="0" y="0"/>
                      <a:ext cx="5734050" cy="2146300"/>
                    </a:xfrm>
                    <a:prstGeom prst="rect">
                      <a:avLst/>
                    </a:prstGeom>
                    <a:ln/>
                  </pic:spPr>
                </pic:pic>
              </a:graphicData>
            </a:graphic>
          </wp:inline>
        </w:drawing>
      </w:r>
    </w:p>
    <w:p w14:paraId="1B3E9A97" w14:textId="0AD6C611"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sidR="006F657A">
        <w:rPr>
          <w:rFonts w:eastAsia="Times New Roman"/>
          <w:i/>
          <w:sz w:val="24"/>
          <w:szCs w:val="24"/>
        </w:rPr>
        <w:t>ы</w:t>
      </w:r>
      <w:r w:rsidRPr="0029618A">
        <w:rPr>
          <w:rFonts w:eastAsia="Times New Roman"/>
          <w:i/>
          <w:sz w:val="24"/>
          <w:szCs w:val="24"/>
        </w:rPr>
        <w:t>, подчиняющ</w:t>
      </w:r>
      <w:r w:rsidR="006F657A">
        <w:rPr>
          <w:rFonts w:eastAsia="Times New Roman"/>
          <w:i/>
          <w:sz w:val="24"/>
          <w:szCs w:val="24"/>
        </w:rPr>
        <w:t>ие</w:t>
      </w:r>
      <w:r w:rsidRPr="0029618A">
        <w:rPr>
          <w:rFonts w:eastAsia="Times New Roman"/>
          <w:i/>
          <w:sz w:val="24"/>
          <w:szCs w:val="24"/>
        </w:rPr>
        <w:t>ся распределению, близкому к нормальному. Суммарный доход также будет нормально распределён вокруг нуля.</w:t>
      </w:r>
    </w:p>
    <w:p w14:paraId="4BBD5491" w14:textId="6C793F08"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396223FB" w14:textId="7F50DD6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sidR="0072606E">
        <w:rPr>
          <w:rFonts w:eastAsia="Times New Roman"/>
          <w:sz w:val="24"/>
          <w:szCs w:val="24"/>
        </w:rPr>
        <w:t xml:space="preserve"> по-прежнему</w:t>
      </w:r>
      <w:r w:rsidRPr="0029618A">
        <w:rPr>
          <w:rFonts w:eastAsia="Times New Roman"/>
          <w:sz w:val="24"/>
          <w:szCs w:val="24"/>
        </w:rPr>
        <w:t xml:space="preserve"> может получать</w:t>
      </w:r>
      <w:r w:rsidR="0072606E">
        <w:rPr>
          <w:rFonts w:eastAsia="Times New Roman"/>
          <w:sz w:val="24"/>
          <w:szCs w:val="24"/>
        </w:rPr>
        <w:t xml:space="preserve"> деньги</w:t>
      </w:r>
      <w:r w:rsidRPr="0029618A">
        <w:rPr>
          <w:rFonts w:eastAsia="Times New Roman"/>
          <w:sz w:val="24"/>
          <w:szCs w:val="24"/>
        </w:rPr>
        <w:t xml:space="preserve">. Возможное значение благосостояния ограничено слева </w:t>
      </w:r>
      <w:r w:rsidRPr="0029618A">
        <w:rPr>
          <w:rFonts w:eastAsia="Times New Roman"/>
          <w:sz w:val="24"/>
          <w:szCs w:val="24"/>
        </w:rPr>
        <w:lastRenderedPageBreak/>
        <w:t>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050B1DD8" w14:textId="5C4B979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sidR="0072606E">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sidR="0072606E">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68489CA" w14:textId="606F92D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любопытных читателей, которые захотят сами провести этот эксперимент, приведу алгоритм </w:t>
      </w:r>
      <w:r w:rsidR="00F2789A">
        <w:rPr>
          <w:rFonts w:eastAsia="Times New Roman"/>
          <w:sz w:val="24"/>
          <w:szCs w:val="24"/>
        </w:rPr>
        <w:t>процесса перераспределения денег для</w:t>
      </w:r>
      <w:r w:rsidR="00730DD6" w:rsidRPr="00BB52AF">
        <w:rPr>
          <w:rFonts w:eastAsia="Times New Roman"/>
          <w:sz w:val="24"/>
          <w:szCs w:val="24"/>
        </w:rPr>
        <w:t xml:space="preserve"> </w:t>
      </w:r>
      <w:r w:rsidR="00730DD6">
        <w:rPr>
          <w:rFonts w:eastAsia="Times New Roman"/>
          <w:sz w:val="24"/>
          <w:szCs w:val="24"/>
        </w:rPr>
        <w:t xml:space="preserve">фиксированного </w:t>
      </w:r>
      <w:del w:id="1708" w:author="Пользователь" w:date="2019-11-13T16:17:00Z">
        <w:r w:rsidR="00730DD6" w:rsidRPr="00BB52AF" w:rsidDel="009A3EEB">
          <w:rPr>
            <w:rFonts w:eastAsia="Times New Roman"/>
            <w:sz w:val="24"/>
            <w:szCs w:val="24"/>
          </w:rPr>
          <w:delText xml:space="preserve"> </w:delText>
        </w:r>
      </w:del>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00730DD6">
        <w:rPr>
          <w:rFonts w:eastAsia="Times New Roman"/>
          <w:sz w:val="24"/>
          <w:szCs w:val="24"/>
        </w:rPr>
        <w:t>, равного для всех участников группы</w:t>
      </w:r>
      <w:del w:id="1709" w:author="Пользователь" w:date="2019-11-13T16:17:00Z">
        <w:r w:rsidR="00730DD6" w:rsidDel="009A3EEB">
          <w:rPr>
            <w:rFonts w:eastAsia="Times New Roman"/>
            <w:sz w:val="24"/>
            <w:szCs w:val="24"/>
          </w:rPr>
          <w:delText>.</w:delText>
        </w:r>
        <w:r w:rsidR="00F2789A" w:rsidDel="009A3EEB">
          <w:rPr>
            <w:rFonts w:eastAsia="Times New Roman"/>
            <w:sz w:val="24"/>
            <w:szCs w:val="24"/>
          </w:rPr>
          <w:delText xml:space="preserve"> </w:delText>
        </w:r>
      </w:del>
      <w:r w:rsidRPr="0029618A">
        <w:rPr>
          <w:rFonts w:eastAsia="Times New Roman"/>
          <w:sz w:val="24"/>
          <w:szCs w:val="24"/>
        </w:rPr>
        <w:t>:</w:t>
      </w:r>
    </w:p>
    <w:p w14:paraId="75A6C533"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9A3EEB">
        <w:rPr>
          <w:rFonts w:eastAsia="Courier New"/>
          <w:sz w:val="20"/>
          <w:szCs w:val="20"/>
          <w:rPrChange w:id="1710" w:author="Пользователь" w:date="2019-11-13T16:17:00Z">
            <w:rPr>
              <w:rFonts w:eastAsia="Courier New"/>
              <w:sz w:val="20"/>
              <w:szCs w:val="20"/>
              <w:u w:val="single"/>
            </w:rPr>
          </w:rPrChange>
        </w:rPr>
        <w:tab/>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w:t>
      </w:r>
    </w:p>
    <w:p w14:paraId="19E825EC" w14:textId="77777777" w:rsidR="008E2D65" w:rsidRPr="0029618A" w:rsidRDefault="008E2D6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7A0393E4"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764D84C4" w14:textId="5484A0CE"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w:t>
      </w:r>
      <w:proofErr w:type="gramStart"/>
      <w:r w:rsidRPr="0029618A">
        <w:rPr>
          <w:rFonts w:eastAsia="Courier New"/>
          <w:sz w:val="20"/>
          <w:szCs w:val="20"/>
        </w:rPr>
        <w:t>] &gt;</w:t>
      </w:r>
      <w:proofErr w:type="gramEnd"/>
      <w:r w:rsidRPr="0029618A">
        <w:rPr>
          <w:rFonts w:eastAsia="Courier New"/>
          <w:sz w:val="20"/>
          <w:szCs w:val="20"/>
        </w:rPr>
        <w:t xml:space="preserve"> 0</w:t>
      </w:r>
    </w:p>
    <w:p w14:paraId="16EB459F" w14:textId="585D89D8"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ADAA653"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spellStart"/>
      <w:proofErr w:type="gramEnd"/>
      <w:r w:rsidRPr="002D5441">
        <w:rPr>
          <w:rFonts w:eastAsia="Courier New"/>
          <w:sz w:val="20"/>
          <w:szCs w:val="20"/>
          <w:lang w:val="en-US"/>
        </w:rPr>
        <w:t>i</w:t>
      </w:r>
      <w:proofErr w:type="spellEnd"/>
      <w:r w:rsidRPr="002D5441">
        <w:rPr>
          <w:rFonts w:eastAsia="Courier New"/>
          <w:sz w:val="20"/>
          <w:szCs w:val="20"/>
          <w:lang w:val="en-US"/>
        </w:rPr>
        <w:t xml:space="preserve">] &lt;- </w:t>
      </w:r>
      <w:proofErr w:type="spellStart"/>
      <w:r w:rsidRPr="002D5441">
        <w:rPr>
          <w:rFonts w:eastAsia="Courier New"/>
          <w:sz w:val="20"/>
          <w:szCs w:val="20"/>
          <w:lang w:val="en-US"/>
        </w:rPr>
        <w:t>xs</w:t>
      </w:r>
      <w:proofErr w:type="spellEnd"/>
      <w:r w:rsidRPr="002D5441">
        <w:rPr>
          <w:rFonts w:eastAsia="Courier New"/>
          <w:sz w:val="20"/>
          <w:szCs w:val="20"/>
          <w:lang w:val="en-US"/>
        </w:rPr>
        <w:t>[</w:t>
      </w:r>
      <w:proofErr w:type="spellStart"/>
      <w:r w:rsidRPr="002D5441">
        <w:rPr>
          <w:rFonts w:eastAsia="Courier New"/>
          <w:sz w:val="20"/>
          <w:szCs w:val="20"/>
          <w:lang w:val="en-US"/>
        </w:rPr>
        <w:t>i</w:t>
      </w:r>
      <w:proofErr w:type="spellEnd"/>
      <w:r w:rsidRPr="002D5441">
        <w:rPr>
          <w:rFonts w:eastAsia="Courier New"/>
          <w:sz w:val="20"/>
          <w:szCs w:val="20"/>
          <w:lang w:val="en-US"/>
        </w:rPr>
        <w:t>] - 1</w:t>
      </w:r>
    </w:p>
    <w:p w14:paraId="112B9586"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+ 1</w:t>
      </w:r>
    </w:p>
    <w:p w14:paraId="5013E136" w14:textId="77777777" w:rsidR="008E2D65" w:rsidRPr="002D5441" w:rsidRDefault="008E2D6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25B3C2EA"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6007F57A" wp14:editId="2C6129FB">
            <wp:extent cx="4835525" cy="296735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cstate="print"/>
                    <a:srcRect/>
                    <a:stretch>
                      <a:fillRect/>
                    </a:stretch>
                  </pic:blipFill>
                  <pic:spPr>
                    <a:xfrm>
                      <a:off x="0" y="0"/>
                      <a:ext cx="4835525" cy="2967355"/>
                    </a:xfrm>
                    <a:prstGeom prst="rect">
                      <a:avLst/>
                    </a:prstGeom>
                    <a:ln/>
                  </pic:spPr>
                </pic:pic>
              </a:graphicData>
            </a:graphic>
          </wp:inline>
        </w:drawing>
      </w:r>
    </w:p>
    <w:p w14:paraId="7C494CDE" w14:textId="6C2668D2"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lastRenderedPageBreak/>
        <w:t>Результат имитационного моделирования</w:t>
      </w:r>
      <w:r w:rsidR="00F2789A">
        <w:rPr>
          <w:rFonts w:eastAsia="Times New Roman"/>
          <w:i/>
          <w:sz w:val="24"/>
          <w:szCs w:val="24"/>
        </w:rPr>
        <w:t xml:space="preserve"> процесса перераспределения </w:t>
      </w:r>
      <w:r w:rsidR="00730DD6">
        <w:rPr>
          <w:rFonts w:eastAsia="Times New Roman"/>
          <w:i/>
          <w:sz w:val="24"/>
          <w:szCs w:val="24"/>
        </w:rPr>
        <w:t xml:space="preserve">для 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29618A">
        <w:rPr>
          <w:rFonts w:eastAsia="Times New Roman"/>
          <w:i/>
          <w:sz w:val="24"/>
          <w:szCs w:val="24"/>
        </w:rPr>
        <w:t xml:space="preserve"> для т=100 рублей и n</w:t>
      </w:r>
      <w:ins w:id="1711" w:author="Пользователь" w:date="2019-11-13T16:18:00Z">
        <w:r w:rsidR="009A3EEB">
          <w:rPr>
            <w:rFonts w:eastAsia="Times New Roman"/>
            <w:i/>
            <w:sz w:val="24"/>
            <w:szCs w:val="24"/>
          </w:rPr>
          <w:t> </w:t>
        </w:r>
      </w:ins>
      <w:r w:rsidRPr="0029618A">
        <w:rPr>
          <w:rFonts w:eastAsia="Times New Roman"/>
          <w:i/>
          <w:sz w:val="24"/>
          <w:szCs w:val="24"/>
        </w:rPr>
        <w:t>=</w:t>
      </w:r>
      <w:ins w:id="1712" w:author="Пользователь" w:date="2019-11-13T16:18:00Z">
        <w:r w:rsidR="009A3EEB">
          <w:rPr>
            <w:rFonts w:eastAsia="Times New Roman"/>
            <w:i/>
            <w:sz w:val="24"/>
            <w:szCs w:val="24"/>
          </w:rPr>
          <w:t> </w:t>
        </w:r>
      </w:ins>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 </w:t>
      </w:r>
      <m:oMath>
        <m:r>
          <w:rPr>
            <w:rFonts w:ascii="Cambria Math" w:eastAsia="Times New Roman" w:hAnsi="Cambria Math"/>
            <w:sz w:val="24"/>
            <w:szCs w:val="24"/>
          </w:rPr>
          <m:t>5⋅1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6</m:t>
            </m:r>
          </m:sup>
        </m:sSup>
      </m:oMath>
      <w:r w:rsidRPr="0029618A">
        <w:rPr>
          <w:rFonts w:eastAsia="Times New Roman"/>
          <w:i/>
          <w:sz w:val="24"/>
          <w:szCs w:val="24"/>
        </w:rPr>
        <w:t xml:space="preserve"> шагов, d – </w:t>
      </w:r>
      <m:oMath>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8</m:t>
            </m:r>
          </m:sup>
        </m:sSup>
      </m:oMath>
      <w:r w:rsidRPr="0029618A">
        <w:rPr>
          <w:rFonts w:eastAsia="Times New Roman"/>
          <w:i/>
          <w:sz w:val="24"/>
          <w:szCs w:val="24"/>
        </w:rPr>
        <w:t xml:space="preserve"> шагов алгоритма.</w:t>
      </w:r>
    </w:p>
    <w:p w14:paraId="2316D3E4" w14:textId="5AFF0B2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Сначала действительно наблюдается явление, подобное диффузии, однако по мере достижения распределением левой границы оно искажается и начинает стремится к характерной несимметричной форме. Если эту книжку читает физик, то он сможет уверенно предположить</w:t>
      </w:r>
      <w:r w:rsidR="00A2040A">
        <w:rPr>
          <w:rFonts w:eastAsia="Times New Roman"/>
          <w:sz w:val="24"/>
          <w:szCs w:val="24"/>
        </w:rPr>
        <w:t>,</w:t>
      </w:r>
      <w:r w:rsidRPr="0029618A">
        <w:rPr>
          <w:rFonts w:eastAsia="Times New Roman"/>
          <w:sz w:val="24"/>
          <w:szCs w:val="24"/>
        </w:rPr>
        <w:t xml:space="preserve"> что это может быть за распределение</w:t>
      </w:r>
      <w:r w:rsidR="00A2040A">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sidR="007533B2">
        <w:rPr>
          <w:rFonts w:eastAsia="Times New Roman"/>
          <w:sz w:val="24"/>
          <w:szCs w:val="24"/>
        </w:rPr>
        <w:t>е</w:t>
      </w:r>
      <w:r w:rsidRPr="0029618A">
        <w:rPr>
          <w:rFonts w:eastAsia="Times New Roman"/>
          <w:sz w:val="24"/>
          <w:szCs w:val="24"/>
        </w:rPr>
        <w:t xml:space="preserve"> распределение.</w:t>
      </w:r>
    </w:p>
    <w:p w14:paraId="3DCB9364" w14:textId="77777777" w:rsidR="008E2D65" w:rsidRPr="0029618A" w:rsidRDefault="00662FA5">
      <w:pPr>
        <w:pStyle w:val="2"/>
        <w:spacing w:before="200" w:after="0"/>
        <w:ind w:firstLine="397"/>
        <w:jc w:val="both"/>
        <w:rPr>
          <w:rFonts w:eastAsia="Cambria"/>
          <w:b/>
          <w:color w:val="4F81BD"/>
          <w:sz w:val="26"/>
          <w:szCs w:val="26"/>
        </w:rPr>
      </w:pPr>
      <w:bookmarkStart w:id="1713" w:name="_Toc22639665"/>
      <w:r w:rsidRPr="0029618A">
        <w:rPr>
          <w:rFonts w:eastAsia="Cambria"/>
          <w:b/>
          <w:color w:val="4F81BD"/>
          <w:sz w:val="26"/>
          <w:szCs w:val="26"/>
        </w:rPr>
        <w:t>Люди — молекулы</w:t>
      </w:r>
      <w:bookmarkEnd w:id="1713"/>
    </w:p>
    <w:p w14:paraId="45E23AB2" w14:textId="4860C94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sidR="007533B2">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12F29090" w14:textId="77777777" w:rsidR="008E2D65" w:rsidRPr="0029618A" w:rsidRDefault="00662FA5">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7EA0AC3D" w14:textId="44178A14" w:rsidR="008E2D65" w:rsidRPr="0029618A" w:rsidRDefault="00662FA5">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sidR="007533B2">
        <w:rPr>
          <w:rFonts w:eastAsia="Times New Roman"/>
          <w:sz w:val="24"/>
          <w:szCs w:val="24"/>
        </w:rPr>
        <w:t>.</w:t>
      </w:r>
    </w:p>
    <w:p w14:paraId="74FCAEBF" w14:textId="56190BD0"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sidR="003863E0">
        <w:rPr>
          <w:rFonts w:eastAsia="Times New Roman"/>
          <w:sz w:val="24"/>
          <w:szCs w:val="24"/>
        </w:rPr>
        <w:t xml:space="preserve"> </w:t>
      </w:r>
      <w:r w:rsidRPr="0029618A">
        <w:rPr>
          <w:rFonts w:eastAsia="Times New Roman"/>
          <w:sz w:val="24"/>
          <w:szCs w:val="24"/>
        </w:rPr>
        <w:t xml:space="preserve">или звезды. </w:t>
      </w:r>
    </w:p>
    <w:p w14:paraId="1CC8C8B4" w14:textId="1063E05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sidR="00B308AB">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sidR="00B308AB">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sidR="00B308AB">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sidR="00B308AB">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sidR="003863E0">
        <w:rPr>
          <w:rFonts w:eastAsia="Times New Roman"/>
          <w:sz w:val="24"/>
          <w:szCs w:val="24"/>
        </w:rPr>
        <w:t xml:space="preserve"> </w:t>
      </w:r>
      <w:r w:rsidRPr="0029618A">
        <w:rPr>
          <w:rFonts w:eastAsia="Times New Roman"/>
          <w:sz w:val="24"/>
          <w:szCs w:val="24"/>
        </w:rPr>
        <w:t xml:space="preserve">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w:t>
      </w:r>
      <w:r w:rsidR="00B308AB" w:rsidRPr="0029618A">
        <w:rPr>
          <w:rFonts w:eastAsia="Times New Roman"/>
          <w:sz w:val="24"/>
          <w:szCs w:val="24"/>
        </w:rPr>
        <w:t xml:space="preserve">отношение </w:t>
      </w:r>
      <w:r w:rsidRPr="0029618A">
        <w:rPr>
          <w:rFonts w:eastAsia="Times New Roman"/>
          <w:sz w:val="24"/>
          <w:szCs w:val="24"/>
        </w:rPr>
        <w:t>всё это имеет к нашим экономическим моделям.</w:t>
      </w:r>
    </w:p>
    <w:p w14:paraId="5DC869D8" w14:textId="434E6F5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Распределение Гиббса может быть схематично выражено следующей формулой:</w:t>
      </w:r>
    </w:p>
    <w:p w14:paraId="6C91761B"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=C</m:t>
          </m:r>
          <m:sSup>
            <m:sSupPr>
              <m:ctrlPr>
                <w:rPr>
                  <w:rFonts w:ascii="Cambria Math" w:eastAsia="Cambria Math" w:hAnsi="Cambria Math"/>
                  <w:i/>
                  <w:sz w:val="24"/>
                  <w:szCs w:val="24"/>
                </w:rPr>
              </m:ctrlPr>
            </m:sSupPr>
            <m:e>
              <m:r>
                <w:rPr>
                  <w:rFonts w:ascii="Cambria Math" w:eastAsia="Cambria Math" w:hAnsi="Cambria Math"/>
                  <w:sz w:val="24"/>
                  <w:szCs w:val="24"/>
                </w:rPr>
                <m:t>e</m:t>
              </m:r>
            </m:e>
            <m:sup>
              <m:f>
                <m:fPr>
                  <m:ctrlPr>
                    <w:rPr>
                      <w:rFonts w:ascii="Cambria Math" w:eastAsia="Cambria Math" w:hAnsi="Cambria Math"/>
                      <w:i/>
                      <w:sz w:val="24"/>
                      <w:szCs w:val="24"/>
                    </w:rPr>
                  </m:ctrlPr>
                </m:fPr>
                <m:num>
                  <m:r>
                    <w:rPr>
                      <w:rFonts w:ascii="Cambria Math" w:eastAsia="Cambria Math" w:hAnsi="Cambria Math"/>
                      <w:sz w:val="24"/>
                      <w:szCs w:val="24"/>
                    </w:rPr>
                    <m:t>-E</m:t>
                  </m:r>
                  <m:d>
                    <m:dPr>
                      <m:ctrlPr>
                        <w:rPr>
                          <w:rFonts w:ascii="Cambria Math" w:eastAsia="Cambria Math" w:hAnsi="Cambria Math"/>
                          <w:i/>
                          <w:sz w:val="24"/>
                          <w:szCs w:val="24"/>
                        </w:rPr>
                      </m:ctrlPr>
                    </m:dPr>
                    <m:e>
                      <m:r>
                        <w:rPr>
                          <w:rFonts w:ascii="Cambria Math" w:eastAsia="Cambria Math" w:hAnsi="Cambria Math"/>
                          <w:sz w:val="24"/>
                          <w:szCs w:val="24"/>
                        </w:rPr>
                        <m:t>x</m:t>
                      </m:r>
                    </m:e>
                  </m:d>
                </m:num>
                <m:den>
                  <m:r>
                    <w:rPr>
                      <w:rFonts w:ascii="Cambria Math" w:eastAsia="Cambria Math" w:hAnsi="Cambria Math"/>
                      <w:sz w:val="24"/>
                      <w:szCs w:val="24"/>
                    </w:rPr>
                    <m:t>kT</m:t>
                  </m:r>
                </m:den>
              </m:f>
            </m:sup>
          </m:sSup>
        </m:oMath>
      </m:oMathPara>
    </w:p>
    <w:p w14:paraId="236CE691" w14:textId="62A1BD79"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где </w:t>
      </w:r>
      <m:oMath>
        <m:r>
          <w:rPr>
            <w:rFonts w:ascii="Cambria Math" w:eastAsia="Cambria Math" w:hAnsi="Cambria Math"/>
            <w:sz w:val="24"/>
            <w:szCs w:val="24"/>
          </w:rPr>
          <m:t>x</m:t>
        </m:r>
      </m:oMath>
      <w:r w:rsidR="003863E0">
        <w:rPr>
          <w:rFonts w:eastAsia="Times New Roman"/>
          <w:sz w:val="24"/>
          <w:szCs w:val="24"/>
        </w:rPr>
        <w:t xml:space="preserve"> </w:t>
      </w:r>
      <w:r w:rsidRPr="0029618A">
        <w:rPr>
          <w:rFonts w:eastAsia="Times New Roman"/>
          <w:sz w:val="24"/>
          <w:szCs w:val="24"/>
        </w:rPr>
        <w:t xml:space="preserve">— некое состояние подсистемы, </w:t>
      </w:r>
      <m:oMath>
        <m:r>
          <w:rPr>
            <w:rFonts w:ascii="Cambria Math" w:eastAsia="Cambria Math" w:hAnsi="Cambria Math"/>
            <w:sz w:val="24"/>
            <w:szCs w:val="24"/>
          </w:rPr>
          <m:t>E</m:t>
        </m:r>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rPr>
        <w:t xml:space="preserve"> — энергия этого состояния, </w:t>
      </w:r>
      <m:oMath>
        <m:r>
          <w:rPr>
            <w:rFonts w:ascii="Cambria Math" w:eastAsia="Cambria Math" w:hAnsi="Cambria Math"/>
            <w:sz w:val="24"/>
            <w:szCs w:val="24"/>
          </w:rPr>
          <m:t>T</m:t>
        </m:r>
      </m:oMath>
      <w:r w:rsidRPr="0029618A">
        <w:rPr>
          <w:rFonts w:eastAsia="Times New Roman"/>
          <w:sz w:val="24"/>
          <w:szCs w:val="24"/>
        </w:rPr>
        <w:t xml:space="preserve"> — абсолютная температура системы (или её аналог), а </w:t>
      </w:r>
      <m:oMath>
        <m:r>
          <w:rPr>
            <w:rFonts w:ascii="Cambria Math" w:eastAsia="Cambria Math" w:hAnsi="Cambria Math"/>
            <w:sz w:val="24"/>
            <w:szCs w:val="24"/>
          </w:rPr>
          <m:t>C</m:t>
        </m:r>
      </m:oMath>
      <w:r w:rsidRPr="0029618A">
        <w:rPr>
          <w:rFonts w:eastAsia="Times New Roman"/>
          <w:sz w:val="24"/>
          <w:szCs w:val="24"/>
        </w:rPr>
        <w:t xml:space="preserve"> и </w:t>
      </w:r>
      <m:oMath>
        <m:r>
          <w:rPr>
            <w:rFonts w:ascii="Cambria Math" w:eastAsia="Cambria Math" w:hAnsi="Cambria Math"/>
            <w:sz w:val="24"/>
            <w:szCs w:val="24"/>
          </w:rPr>
          <m:t>k</m:t>
        </m:r>
      </m:oMath>
      <w:r w:rsidRPr="0029618A">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23D60CCA"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65B55921" w14:textId="2977C172"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sidR="00B308AB">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w:t>
      </w:r>
      <w:del w:id="1714" w:author="Пользователь" w:date="2019-11-13T16:19:00Z">
        <w:r w:rsidR="00730DD6" w:rsidDel="007D7474">
          <w:rPr>
            <w:rFonts w:eastAsia="Times New Roman"/>
            <w:sz w:val="24"/>
            <w:szCs w:val="24"/>
          </w:rPr>
          <w:delText xml:space="preserve">нетривиальная </w:delText>
        </w:r>
      </w:del>
      <w:r w:rsidRPr="0029618A">
        <w:rPr>
          <w:rFonts w:eastAsia="Times New Roman"/>
          <w:sz w:val="24"/>
          <w:szCs w:val="24"/>
        </w:rPr>
        <w:t>функция, превращающая аддитивную величину в мультипликативную:</w:t>
      </w:r>
    </w:p>
    <w:p w14:paraId="79292638" w14:textId="77777777" w:rsidR="008E2D65" w:rsidRPr="0029618A" w:rsidRDefault="00662FA5">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x+y</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y</m:t>
              </m:r>
            </m:e>
          </m:d>
          <m:r>
            <w:rPr>
              <w:rFonts w:ascii="Cambria Math" w:eastAsia="Cambria Math" w:hAnsi="Cambria Math"/>
              <w:sz w:val="24"/>
              <w:szCs w:val="24"/>
            </w:rPr>
            <m:t>.</m:t>
          </m:r>
        </m:oMath>
      </m:oMathPara>
    </w:p>
    <w:p w14:paraId="3AAC2D60" w14:textId="27687517" w:rsidR="008E2D65" w:rsidRPr="0029618A" w:rsidRDefault="007D7474">
      <w:pPr>
        <w:spacing w:line="288" w:lineRule="auto"/>
        <w:jc w:val="both"/>
        <w:rPr>
          <w:rFonts w:eastAsia="Times New Roman"/>
          <w:sz w:val="24"/>
          <w:szCs w:val="24"/>
        </w:rPr>
      </w:pPr>
      <w:ins w:id="1715" w:author="Пользователь" w:date="2019-11-13T16:19:00Z">
        <w:r>
          <w:rPr>
            <w:rFonts w:eastAsia="Times New Roman"/>
            <w:sz w:val="24"/>
            <w:szCs w:val="24"/>
          </w:rPr>
          <w:t xml:space="preserve">Если отбросить тривиальное решение </w:t>
        </w:r>
      </w:ins>
      <m:oMath>
        <m:r>
          <w:ins w:id="1716" w:author="Пользователь" w:date="2019-11-13T16:20:00Z">
            <w:rPr>
              <w:rFonts w:ascii="Cambria Math" w:eastAsia="Times New Roman" w:hAnsi="Cambria Math"/>
              <w:sz w:val="24"/>
              <w:szCs w:val="24"/>
            </w:rPr>
            <m:t>f</m:t>
          </w:ins>
        </m:r>
        <m:d>
          <m:dPr>
            <m:ctrlPr>
              <w:ins w:id="1717" w:author="Пользователь" w:date="2019-11-13T16:19:00Z">
                <w:rPr>
                  <w:rFonts w:ascii="Cambria Math" w:eastAsia="Cambria Math" w:hAnsi="Cambria Math"/>
                  <w:sz w:val="24"/>
                  <w:szCs w:val="24"/>
                </w:rPr>
              </w:ins>
            </m:ctrlPr>
          </m:dPr>
          <m:e>
            <m:r>
              <w:ins w:id="1718" w:author="Пользователь" w:date="2019-11-13T16:19:00Z">
                <w:rPr>
                  <w:rFonts w:ascii="Cambria Math" w:eastAsia="Cambria Math" w:hAnsi="Cambria Math"/>
                  <w:sz w:val="24"/>
                  <w:szCs w:val="24"/>
                </w:rPr>
                <m:t>x</m:t>
              </w:ins>
            </m:r>
          </m:e>
        </m:d>
        <m:r>
          <w:ins w:id="1719" w:author="Пользователь" w:date="2019-11-13T16:19:00Z">
            <w:rPr>
              <w:rFonts w:ascii="Cambria Math" w:eastAsia="Cambria Math" w:hAnsi="Cambria Math"/>
              <w:sz w:val="24"/>
              <w:szCs w:val="24"/>
            </w:rPr>
            <m:t>≡0</m:t>
          </w:ins>
        </m:r>
      </m:oMath>
      <w:ins w:id="1720" w:author="Пользователь" w:date="2019-11-13T16:20:00Z">
        <w:r>
          <w:rPr>
            <w:rFonts w:eastAsia="Times New Roman"/>
            <w:sz w:val="24"/>
            <w:szCs w:val="24"/>
          </w:rPr>
          <w:t>, то т</w:t>
        </w:r>
      </w:ins>
      <w:del w:id="1721" w:author="Пользователь" w:date="2019-11-13T16:20:00Z">
        <w:r w:rsidR="00662FA5" w:rsidRPr="0029618A" w:rsidDel="007D7474">
          <w:rPr>
            <w:rFonts w:eastAsia="Times New Roman"/>
            <w:sz w:val="24"/>
            <w:szCs w:val="24"/>
          </w:rPr>
          <w:delText>Т</w:delText>
        </w:r>
      </w:del>
      <w:r w:rsidR="00662FA5" w:rsidRPr="0029618A">
        <w:rPr>
          <w:rFonts w:eastAsia="Times New Roman"/>
          <w:sz w:val="24"/>
          <w:szCs w:val="24"/>
        </w:rPr>
        <w:t xml:space="preserve">аким свойством обладает </w:t>
      </w:r>
      <w:commentRangeStart w:id="1722"/>
      <w:commentRangeStart w:id="1723"/>
      <w:r w:rsidR="00662FA5" w:rsidRPr="0029618A">
        <w:rPr>
          <w:rFonts w:eastAsia="Times New Roman"/>
          <w:sz w:val="24"/>
          <w:szCs w:val="24"/>
        </w:rPr>
        <w:t>только</w:t>
      </w:r>
      <w:commentRangeEnd w:id="1722"/>
      <w:r w:rsidR="00B308AB">
        <w:rPr>
          <w:rStyle w:val="af"/>
        </w:rPr>
        <w:commentReference w:id="1722"/>
      </w:r>
      <w:commentRangeEnd w:id="1723"/>
      <w:r w:rsidR="00730DD6">
        <w:rPr>
          <w:rStyle w:val="af"/>
        </w:rPr>
        <w:commentReference w:id="1723"/>
      </w:r>
      <w:r w:rsidR="00662FA5" w:rsidRPr="0029618A">
        <w:rPr>
          <w:rFonts w:eastAsia="Times New Roman"/>
          <w:sz w:val="24"/>
          <w:szCs w:val="24"/>
        </w:rPr>
        <w:t xml:space="preserve"> </w:t>
      </w:r>
      <w:r w:rsidR="00662FA5" w:rsidRPr="0029618A">
        <w:rPr>
          <w:rFonts w:eastAsia="Times New Roman"/>
          <w:i/>
          <w:color w:val="205968"/>
          <w:sz w:val="24"/>
          <w:szCs w:val="24"/>
          <w:highlight w:val="white"/>
        </w:rPr>
        <w:t>показательная функция</w:t>
      </w:r>
      <w:r w:rsidR="00662FA5" w:rsidRPr="0029618A">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=a</m:t>
            </m:r>
          </m:e>
          <m:sup>
            <m:r>
              <w:rPr>
                <w:rFonts w:ascii="Cambria Math" w:eastAsia="Cambria Math" w:hAnsi="Cambria Math"/>
                <w:sz w:val="24"/>
                <w:szCs w:val="24"/>
              </w:rPr>
              <m:t>x</m:t>
            </m:r>
          </m:sup>
        </m:sSup>
      </m:oMath>
      <w:r w:rsidR="00662FA5" w:rsidRPr="0029618A">
        <w:rPr>
          <w:rFonts w:eastAsia="Times New Roman"/>
          <w:sz w:val="24"/>
          <w:szCs w:val="24"/>
        </w:rPr>
        <w:t xml:space="preserve">, которая сумму аргументов превращает в произведение значений: </w:t>
      </w:r>
      <m:oMath>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x+y</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m:t>
            </m:r>
          </m:sup>
        </m:sSup>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y</m:t>
            </m:r>
          </m:sup>
        </m:sSup>
      </m:oMath>
      <w:r w:rsidR="00662FA5" w:rsidRPr="0029618A">
        <w:rPr>
          <w:rFonts w:eastAsia="Times New Roman"/>
          <w:sz w:val="24"/>
          <w:szCs w:val="24"/>
        </w:rPr>
        <w:t>.</w:t>
      </w:r>
      <w:r w:rsidR="003863E0">
        <w:rPr>
          <w:rFonts w:eastAsia="Times New Roman"/>
          <w:sz w:val="24"/>
          <w:szCs w:val="24"/>
        </w:rPr>
        <w:t xml:space="preserve"> </w:t>
      </w:r>
      <w:r w:rsidR="00662FA5" w:rsidRPr="0029618A">
        <w:rPr>
          <w:rFonts w:eastAsia="Times New Roman"/>
          <w:sz w:val="24"/>
          <w:szCs w:val="24"/>
        </w:rPr>
        <w:t xml:space="preserve">Ну, а из всех показательных </w:t>
      </w:r>
      <w:r w:rsidR="00662FA5" w:rsidRPr="0029618A">
        <w:rPr>
          <w:rFonts w:eastAsia="Times New Roman"/>
          <w:sz w:val="24"/>
          <w:szCs w:val="24"/>
        </w:rPr>
        <w:lastRenderedPageBreak/>
        <w:t>функций наиболее удобной является экспонента, поскольку она очень хорошо ведёт себя при интегрировании и дифференцировании.</w:t>
      </w:r>
    </w:p>
    <w:p w14:paraId="7A559F9A" w14:textId="1403E4F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sidR="00B308AB">
        <w:rPr>
          <w:rFonts w:eastAsia="Times New Roman"/>
          <w:sz w:val="24"/>
          <w:szCs w:val="24"/>
        </w:rPr>
        <w:t xml:space="preserve"> под названием</w:t>
      </w:r>
      <w:r w:rsidRPr="0029618A">
        <w:rPr>
          <w:rFonts w:eastAsia="Times New Roman"/>
          <w:sz w:val="24"/>
          <w:szCs w:val="24"/>
        </w:rPr>
        <w:t xml:space="preserve"> уравнени</w:t>
      </w:r>
      <w:r w:rsidR="00B308AB">
        <w:rPr>
          <w:rFonts w:eastAsia="Times New Roman"/>
          <w:sz w:val="24"/>
          <w:szCs w:val="24"/>
        </w:rPr>
        <w:t>я</w:t>
      </w:r>
      <w:r w:rsidRPr="0029618A">
        <w:rPr>
          <w:rFonts w:eastAsia="Times New Roman"/>
          <w:sz w:val="24"/>
          <w:szCs w:val="24"/>
        </w:rPr>
        <w:t xml:space="preserve"> Менделеева-</w:t>
      </w:r>
      <w:proofErr w:type="spellStart"/>
      <w:r w:rsidRPr="0029618A">
        <w:rPr>
          <w:rFonts w:eastAsia="Times New Roman"/>
          <w:sz w:val="24"/>
          <w:szCs w:val="24"/>
        </w:rPr>
        <w:t>Клапейрона</w:t>
      </w:r>
      <w:proofErr w:type="spellEnd"/>
      <w:r w:rsidRPr="0029618A">
        <w:rPr>
          <w:rFonts w:eastAsia="Times New Roman"/>
          <w:sz w:val="24"/>
          <w:szCs w:val="24"/>
        </w:rPr>
        <w:t>.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sidR="00B308AB">
        <w:rPr>
          <w:rFonts w:eastAsia="Times New Roman"/>
          <w:sz w:val="24"/>
          <w:szCs w:val="24"/>
        </w:rPr>
        <w:t>е</w:t>
      </w:r>
      <w:r w:rsidRPr="0029618A">
        <w:rPr>
          <w:rFonts w:eastAsia="Times New Roman"/>
          <w:sz w:val="24"/>
          <w:szCs w:val="24"/>
        </w:rPr>
        <w:t xml:space="preserve">ление Больцмана покажет нам как изменяется плотность газа с высотой. Экспоненциальное распределение </w:t>
      </w:r>
      <w:r w:rsidR="00107BA9">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sidR="00107BA9">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41D8CE15" w14:textId="3C0D62F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sidR="00107BA9">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дискретный аналог экспоненциального. Эти два распределения подобны и сливаются при уменьшении вероятности выигрыша. В нашем эксперименте шансы получить рубль равны 1/5000</w:t>
      </w:r>
      <w:r w:rsidR="00107BA9">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14:paraId="3566CE47" w14:textId="77777777" w:rsidR="008E2D65" w:rsidRPr="0029618A" w:rsidRDefault="00662FA5">
      <w:pPr>
        <w:pStyle w:val="2"/>
        <w:spacing w:before="200" w:after="0"/>
        <w:ind w:firstLine="397"/>
        <w:jc w:val="both"/>
        <w:rPr>
          <w:rFonts w:eastAsia="Cambria"/>
          <w:b/>
          <w:color w:val="4F81BD"/>
          <w:sz w:val="26"/>
          <w:szCs w:val="26"/>
        </w:rPr>
      </w:pPr>
      <w:bookmarkStart w:id="1724" w:name="_Toc22639666"/>
      <w:r w:rsidRPr="0029618A">
        <w:rPr>
          <w:rFonts w:eastAsia="Cambria"/>
          <w:b/>
          <w:color w:val="4F81BD"/>
          <w:sz w:val="26"/>
          <w:szCs w:val="26"/>
        </w:rPr>
        <w:t>Измеряем температуру у рынка</w:t>
      </w:r>
      <w:bookmarkEnd w:id="1724"/>
    </w:p>
    <w:p w14:paraId="44043AAE" w14:textId="00AC0CA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sidR="00107BA9">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714C0A96"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p</m:t>
          </m:r>
          <m:r>
            <w:rPr>
              <w:rFonts w:ascii="Cambria Math" w:eastAsia="Times New Roman" w:hAnsi="Cambria Math"/>
              <w:sz w:val="24"/>
              <w:szCs w:val="24"/>
            </w:rPr>
            <m:t>(</m:t>
          </m:r>
          <m:r>
            <w:rPr>
              <w:rFonts w:ascii="Cambria Math" w:eastAsia="Cambria Math" w:hAnsi="Cambria Math"/>
              <w:sz w:val="24"/>
              <w:szCs w:val="24"/>
            </w:rPr>
            <m:t>x)=λ</m:t>
          </m:r>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-λx</m:t>
              </m:r>
            </m:sup>
          </m:sSup>
          <m:r>
            <w:rPr>
              <w:rFonts w:ascii="Cambria Math" w:eastAsia="Cambria Math" w:hAnsi="Cambria Math"/>
              <w:sz w:val="24"/>
              <w:szCs w:val="24"/>
            </w:rPr>
            <m:t>,</m:t>
          </m:r>
        </m:oMath>
      </m:oMathPara>
    </w:p>
    <w:p w14:paraId="0D3F137B" w14:textId="51855A9E"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и вспомнив, что среднее значение для него равно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λ</m:t>
            </m:r>
          </m:den>
        </m:f>
      </m:oMath>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sidR="00956C59">
        <w:rPr>
          <w:rFonts w:eastAsia="Times New Roman"/>
          <w:sz w:val="24"/>
          <w:szCs w:val="24"/>
        </w:rPr>
        <w:t xml:space="preserve">каждому </w:t>
      </w:r>
      <w:r w:rsidRPr="0029618A">
        <w:rPr>
          <w:rFonts w:eastAsia="Times New Roman"/>
          <w:sz w:val="24"/>
          <w:szCs w:val="24"/>
        </w:rPr>
        <w:t xml:space="preserve">сумме </w:t>
      </w:r>
      <m:oMath>
        <m:r>
          <w:rPr>
            <w:rFonts w:ascii="Cambria Math" w:eastAsia="Times New Roman" w:hAnsi="Cambria Math"/>
            <w:sz w:val="24"/>
            <w:szCs w:val="24"/>
          </w:rPr>
          <m:t>m</m:t>
        </m:r>
      </m:oMath>
      <w:r w:rsidRPr="0029618A">
        <w:rPr>
          <w:rFonts w:eastAsia="Times New Roman"/>
          <w:sz w:val="24"/>
          <w:szCs w:val="24"/>
        </w:rPr>
        <w:t xml:space="preserve">. Отсюда естественным образом следует, что </w:t>
      </w:r>
      <m:oMath>
        <m:r>
          <w:rPr>
            <w:rFonts w:ascii="Cambria Math" w:eastAsia="Cambria Math" w:hAnsi="Cambria Math"/>
            <w:sz w:val="24"/>
            <w:szCs w:val="24"/>
          </w:rPr>
          <m:t>λ=</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oMath>
      <w:r w:rsidRPr="0029618A">
        <w:rPr>
          <w:rFonts w:eastAsia="Times New Roman"/>
          <w:sz w:val="24"/>
          <w:szCs w:val="24"/>
        </w:rPr>
        <w:t>, и</w:t>
      </w:r>
      <w:r w:rsidR="00CA42BF">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m:oMath>
        <m:r>
          <w:rPr>
            <w:rFonts w:ascii="Cambria Math" w:eastAsia="Cambria Math" w:hAnsi="Cambria Math"/>
            <w:sz w:val="24"/>
            <w:szCs w:val="24"/>
          </w:rPr>
          <m:t>m</m:t>
        </m:r>
      </m:oMath>
      <w:r w:rsidRPr="0029618A">
        <w:rPr>
          <w:rFonts w:eastAsia="Times New Roman"/>
          <w:sz w:val="24"/>
          <w:szCs w:val="24"/>
        </w:rPr>
        <w:t>. На рисунке показаны примеры равновесных состояний рынков, соответствующих низкой и высокой температуре при одинаковом количестве участников.</w:t>
      </w:r>
    </w:p>
    <w:p w14:paraId="47DB1A3E"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269441CD" wp14:editId="20AD111E">
            <wp:extent cx="4412615" cy="26847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7" cstate="print"/>
                    <a:srcRect/>
                    <a:stretch>
                      <a:fillRect/>
                    </a:stretch>
                  </pic:blipFill>
                  <pic:spPr>
                    <a:xfrm>
                      <a:off x="0" y="0"/>
                      <a:ext cx="4412615" cy="2684780"/>
                    </a:xfrm>
                    <a:prstGeom prst="rect">
                      <a:avLst/>
                    </a:prstGeom>
                    <a:ln/>
                  </pic:spPr>
                </pic:pic>
              </a:graphicData>
            </a:graphic>
          </wp:inline>
        </w:drawing>
      </w:r>
    </w:p>
    <w:p w14:paraId="3B8A9E15"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 (</w:t>
      </w:r>
      <m:oMath>
        <m:r>
          <w:rPr>
            <w:rFonts w:ascii="Cambria Math" w:eastAsia="Cambria Math" w:hAnsi="Cambria Math"/>
            <w:sz w:val="24"/>
            <w:szCs w:val="24"/>
          </w:rPr>
          <m:t>m=200</m:t>
        </m:r>
      </m:oMath>
      <w:r w:rsidRPr="0029618A">
        <w:rPr>
          <w:rFonts w:eastAsia="Times New Roman"/>
          <w:i/>
          <w:sz w:val="24"/>
          <w:szCs w:val="24"/>
        </w:rPr>
        <w:t>) и холодному (</w:t>
      </w:r>
      <m:oMath>
        <m:r>
          <w:rPr>
            <w:rFonts w:ascii="Cambria Math" w:eastAsia="Cambria Math" w:hAnsi="Cambria Math"/>
            <w:sz w:val="24"/>
            <w:szCs w:val="24"/>
          </w:rPr>
          <m:t>m=50</m:t>
        </m:r>
      </m:oMath>
      <w:r w:rsidRPr="0029618A">
        <w:rPr>
          <w:rFonts w:eastAsia="Times New Roman"/>
          <w:i/>
          <w:sz w:val="24"/>
          <w:szCs w:val="24"/>
        </w:rPr>
        <w:t>) рынкам.</w:t>
      </w:r>
    </w:p>
    <w:p w14:paraId="4FDF5223" w14:textId="16A23584"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 «разогретом» рынке с большой ликвидностью мы сможем наблюдать и больший разброс в уровне благосостояния, чем в «холодном», ведь </w:t>
      </w:r>
      <w:r w:rsidR="00437E1F">
        <w:rPr>
          <w:rFonts w:eastAsia="Times New Roman"/>
          <w:sz w:val="24"/>
          <w:szCs w:val="24"/>
        </w:rPr>
        <w:t>у</w:t>
      </w:r>
      <w:r w:rsidRPr="0029618A">
        <w:rPr>
          <w:rFonts w:eastAsia="Times New Roman"/>
          <w:sz w:val="24"/>
          <w:szCs w:val="24"/>
        </w:rPr>
        <w:t xml:space="preserve"> экспоненциально</w:t>
      </w:r>
      <w:r w:rsidR="00437E1F">
        <w:rPr>
          <w:rFonts w:eastAsia="Times New Roman"/>
          <w:sz w:val="24"/>
          <w:szCs w:val="24"/>
        </w:rPr>
        <w:t>го</w:t>
      </w:r>
      <w:r w:rsidRPr="0029618A">
        <w:rPr>
          <w:rFonts w:eastAsia="Times New Roman"/>
          <w:sz w:val="24"/>
          <w:szCs w:val="24"/>
        </w:rPr>
        <w:t xml:space="preserve"> распределени</w:t>
      </w:r>
      <w:r w:rsidR="00437E1F">
        <w:rPr>
          <w:rFonts w:eastAsia="Times New Roman"/>
          <w:sz w:val="24"/>
          <w:szCs w:val="24"/>
        </w:rPr>
        <w:t>я</w:t>
      </w:r>
      <w:r w:rsidRPr="0029618A">
        <w:rPr>
          <w:rFonts w:eastAsia="Times New Roman"/>
          <w:sz w:val="24"/>
          <w:szCs w:val="24"/>
        </w:rPr>
        <w:t xml:space="preserve"> дисперсия равна </w:t>
      </w:r>
      <m:oMath>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λ</m:t>
                </m:r>
              </m:e>
              <m:sup>
                <m:r>
                  <w:rPr>
                    <w:rFonts w:ascii="Cambria Math" w:eastAsia="Cambria Math" w:hAnsi="Cambria Math"/>
                    <w:sz w:val="24"/>
                    <w:szCs w:val="24"/>
                  </w:rPr>
                  <m:t>2</m:t>
                </m:r>
              </m:sup>
            </m:sSup>
          </m:den>
        </m:f>
      </m:oMath>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sidR="00437E1F">
        <w:rPr>
          <w:rFonts w:eastAsia="Times New Roman"/>
          <w:sz w:val="24"/>
          <w:szCs w:val="24"/>
        </w:rPr>
        <w:t xml:space="preserve">же </w:t>
      </w:r>
      <w:r w:rsidRPr="0029618A">
        <w:rPr>
          <w:rFonts w:eastAsia="Times New Roman"/>
          <w:sz w:val="24"/>
          <w:szCs w:val="24"/>
        </w:rPr>
        <w:t xml:space="preserve">быть люди, у которых их много». </w:t>
      </w:r>
    </w:p>
    <w:p w14:paraId="455EDFA2" w14:textId="5D856D2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участников владеют суммой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oMath>
      <w:r w:rsidRPr="0029618A">
        <w:rPr>
          <w:rFonts w:eastAsia="Times New Roman"/>
          <w:sz w:val="24"/>
          <w:szCs w:val="24"/>
        </w:rPr>
        <w:t xml:space="preserve">, а в другой –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участников располагают общей денежной массой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Средние значения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характеризуют абсолютную температуру рынков. Через какое-то время суммарная система придёт к равновесию и мы получим одну группу с числом участников </w:t>
      </w:r>
      <m:oMath>
        <m:r>
          <w:rPr>
            <w:rFonts w:ascii="Cambria Math" w:eastAsia="Cambria Math" w:hAnsi="Cambria Math"/>
            <w:sz w:val="24"/>
            <w:szCs w:val="24"/>
          </w:rPr>
          <m:t>n=</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00956C59">
        <w:rPr>
          <w:rFonts w:eastAsia="Times New Roman"/>
          <w:sz w:val="24"/>
          <w:szCs w:val="24"/>
        </w:rPr>
        <w:t xml:space="preserve"> и</w:t>
      </w:r>
      <w:r w:rsidRPr="0029618A">
        <w:rPr>
          <w:rFonts w:eastAsia="Times New Roman"/>
          <w:sz w:val="24"/>
          <w:szCs w:val="24"/>
        </w:rPr>
        <w:t xml:space="preserve"> с денежной массой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Отсюда можно найти температуру комплексной системы, она будет р</w:t>
      </w:r>
      <w:proofErr w:type="spellStart"/>
      <w:r w:rsidRPr="0029618A">
        <w:rPr>
          <w:rFonts w:eastAsia="Times New Roman"/>
          <w:sz w:val="24"/>
          <w:szCs w:val="24"/>
        </w:rPr>
        <w:t>авна</w:t>
      </w:r>
      <w:proofErr w:type="spellEnd"/>
      <w:r w:rsidRPr="0029618A">
        <w:rPr>
          <w:rFonts w:eastAsia="Times New Roman"/>
          <w:sz w:val="24"/>
          <w:szCs w:val="24"/>
        </w:rPr>
        <w:t xml:space="preserve"> </w:t>
      </w:r>
    </w:p>
    <w:p w14:paraId="63B6184D"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m =</m:t>
          </m:r>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n</m:t>
              </m:r>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den>
          </m:f>
          <m:r>
            <w:rPr>
              <w:rFonts w:ascii="Cambria Math" w:eastAsia="Cambria Math" w:hAnsi="Cambria Math"/>
              <w:sz w:val="24"/>
              <w:szCs w:val="24"/>
            </w:rPr>
            <m:t>.</m:t>
          </m:r>
        </m:oMath>
      </m:oMathPara>
    </w:p>
    <w:p w14:paraId="5BCF22A1" w14:textId="62B8FFA1"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sidR="00956C59">
        <w:rPr>
          <w:rFonts w:eastAsia="Times New Roman"/>
          <w:sz w:val="24"/>
          <w:szCs w:val="24"/>
        </w:rPr>
        <w:t>вычисляется</w:t>
      </w:r>
      <w:r w:rsidR="00956C59" w:rsidRPr="0029618A">
        <w:rPr>
          <w:rFonts w:eastAsia="Times New Roman"/>
          <w:sz w:val="24"/>
          <w:szCs w:val="24"/>
        </w:rPr>
        <w:t xml:space="preserve"> </w:t>
      </w:r>
      <w:r w:rsidRPr="0029618A">
        <w:rPr>
          <w:rFonts w:eastAsia="Times New Roman"/>
          <w:sz w:val="24"/>
          <w:szCs w:val="24"/>
        </w:rPr>
        <w:t>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34706077" w14:textId="7B2816B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w:t>
      </w:r>
      <w:r w:rsidRPr="0029618A">
        <w:rPr>
          <w:rFonts w:eastAsia="Times New Roman"/>
          <w:sz w:val="24"/>
          <w:szCs w:val="24"/>
        </w:rPr>
        <w:lastRenderedPageBreak/>
        <w:t xml:space="preserve">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уменьшения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631973C" w14:textId="4BFCE3F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sidR="00956C59">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4783C91D" w14:textId="77777777" w:rsidR="008E2D65" w:rsidRPr="0029618A" w:rsidRDefault="00662FA5">
      <w:pPr>
        <w:pStyle w:val="2"/>
        <w:spacing w:before="200" w:after="0"/>
        <w:ind w:firstLine="397"/>
        <w:jc w:val="both"/>
        <w:rPr>
          <w:rFonts w:eastAsia="Times New Roman"/>
          <w:sz w:val="24"/>
          <w:szCs w:val="24"/>
        </w:rPr>
      </w:pPr>
      <w:bookmarkStart w:id="1725" w:name="_Toc22639667"/>
      <w:r w:rsidRPr="0029618A">
        <w:rPr>
          <w:rFonts w:eastAsia="Cambria"/>
          <w:b/>
          <w:color w:val="4F81BD"/>
          <w:sz w:val="26"/>
          <w:szCs w:val="26"/>
        </w:rPr>
        <w:t>Постигаем Дао энтропии</w:t>
      </w:r>
      <w:bookmarkEnd w:id="1725"/>
    </w:p>
    <w:p w14:paraId="25C74217" w14:textId="3F7E7B6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w:t>
      </w:r>
      <w:proofErr w:type="gramStart"/>
      <w:r w:rsidRPr="0029618A">
        <w:rPr>
          <w:rFonts w:eastAsia="Times New Roman"/>
          <w:sz w:val="24"/>
          <w:szCs w:val="24"/>
        </w:rPr>
        <w:t>что</w:t>
      </w:r>
      <w:proofErr w:type="gramEnd"/>
      <w:r w:rsidRPr="0029618A">
        <w:rPr>
          <w:rFonts w:eastAsia="Times New Roman"/>
          <w:sz w:val="24"/>
          <w:szCs w:val="24"/>
        </w:rPr>
        <w:t xml:space="preserve"> если вывести систему из </w:t>
      </w:r>
      <w:r w:rsidR="002B7E11">
        <w:rPr>
          <w:rFonts w:eastAsia="Times New Roman"/>
          <w:sz w:val="24"/>
          <w:szCs w:val="24"/>
        </w:rPr>
        <w:t>него</w:t>
      </w:r>
      <w:r w:rsidRPr="0029618A">
        <w:rPr>
          <w:rFonts w:eastAsia="Times New Roman"/>
          <w:sz w:val="24"/>
          <w:szCs w:val="24"/>
        </w:rPr>
        <w:t>, она будет стремиться к нему вернуться. В-третьих, равновесное состояние соответствует наиболее вероятному состояни</w:t>
      </w:r>
      <w:r w:rsidR="002B7E11">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sidR="00730DD6">
        <w:rPr>
          <w:rFonts w:eastAsia="Times New Roman"/>
          <w:sz w:val="24"/>
          <w:szCs w:val="24"/>
        </w:rPr>
        <w:t xml:space="preserve">устойчивое </w:t>
      </w:r>
      <w:r w:rsidRPr="0029618A">
        <w:rPr>
          <w:rFonts w:eastAsia="Times New Roman"/>
          <w:sz w:val="24"/>
          <w:szCs w:val="24"/>
        </w:rPr>
        <w:t xml:space="preserve">равновесие из любого другого </w:t>
      </w:r>
      <w:commentRangeStart w:id="1726"/>
      <w:commentRangeStart w:id="1727"/>
      <w:r w:rsidRPr="0029618A">
        <w:rPr>
          <w:rFonts w:eastAsia="Times New Roman"/>
          <w:sz w:val="24"/>
          <w:szCs w:val="24"/>
        </w:rPr>
        <w:t>состояния</w:t>
      </w:r>
      <w:commentRangeEnd w:id="1726"/>
      <w:r w:rsidR="002B7E11">
        <w:rPr>
          <w:rStyle w:val="af"/>
        </w:rPr>
        <w:commentReference w:id="1726"/>
      </w:r>
      <w:commentRangeEnd w:id="1727"/>
      <w:r w:rsidR="00730DD6">
        <w:rPr>
          <w:rStyle w:val="af"/>
        </w:rPr>
        <w:commentReference w:id="1727"/>
      </w:r>
      <w:r w:rsidRPr="0029618A">
        <w:rPr>
          <w:rFonts w:eastAsia="Times New Roman"/>
          <w:sz w:val="24"/>
          <w:szCs w:val="24"/>
        </w:rPr>
        <w:t xml:space="preserve">. </w:t>
      </w:r>
    </w:p>
    <w:p w14:paraId="683F3D0D" w14:textId="00CAB10E" w:rsidR="008E2D65" w:rsidRPr="0029618A" w:rsidRDefault="00662FA5">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sidR="000B31A0">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D160D9D" w14:textId="72FB4F7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sidR="000B31A0">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использовать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xml:space="preserve">. Она постепенно вышла за пределы термодинамики и так понравилась учёным всех направлений, </w:t>
      </w:r>
      <w:r w:rsidRPr="0029618A">
        <w:rPr>
          <w:rFonts w:eastAsia="Times New Roman"/>
          <w:sz w:val="24"/>
          <w:szCs w:val="24"/>
        </w:rPr>
        <w:lastRenderedPageBreak/>
        <w:t>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sidR="000B31A0">
        <w:rPr>
          <w:rFonts w:eastAsia="Times New Roman"/>
          <w:sz w:val="24"/>
          <w:szCs w:val="24"/>
        </w:rPr>
        <w:t xml:space="preserve"> </w:t>
      </w:r>
      <w:r w:rsidRPr="0029618A">
        <w:rPr>
          <w:rFonts w:eastAsia="Times New Roman"/>
          <w:sz w:val="24"/>
          <w:szCs w:val="24"/>
        </w:rPr>
        <w:t>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от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sidR="008D5D38">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встречающихся.</w:t>
      </w:r>
    </w:p>
    <w:p w14:paraId="32151D79" w14:textId="1ADF2B6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Итак, на сцену выходит энтропия. Создателю термодинамики Рудольфу </w:t>
      </w:r>
      <w:proofErr w:type="spellStart"/>
      <w:r w:rsidRPr="0029618A">
        <w:rPr>
          <w:rFonts w:eastAsia="Times New Roman"/>
          <w:sz w:val="24"/>
          <w:szCs w:val="24"/>
        </w:rPr>
        <w:t>Клаузиусу</w:t>
      </w:r>
      <w:proofErr w:type="spellEnd"/>
      <w:r w:rsidRPr="0029618A">
        <w:rPr>
          <w:rFonts w:eastAsia="Times New Roman"/>
          <w:sz w:val="24"/>
          <w:szCs w:val="24"/>
        </w:rPr>
        <w:t xml:space="preserve">, а позже </w:t>
      </w:r>
      <w:commentRangeStart w:id="1728"/>
      <w:commentRangeStart w:id="1729"/>
      <w:proofErr w:type="spellStart"/>
      <w:r w:rsidRPr="0029618A">
        <w:rPr>
          <w:rFonts w:eastAsia="Times New Roman"/>
          <w:sz w:val="24"/>
          <w:szCs w:val="24"/>
        </w:rPr>
        <w:t>Джо</w:t>
      </w:r>
      <w:r w:rsidR="00E30DBB">
        <w:rPr>
          <w:rFonts w:eastAsia="Times New Roman"/>
          <w:sz w:val="24"/>
          <w:szCs w:val="24"/>
        </w:rPr>
        <w:t>з</w:t>
      </w:r>
      <w:r w:rsidRPr="0029618A">
        <w:rPr>
          <w:rFonts w:eastAsia="Times New Roman"/>
          <w:sz w:val="24"/>
          <w:szCs w:val="24"/>
        </w:rPr>
        <w:t>айе</w:t>
      </w:r>
      <w:commentRangeEnd w:id="1728"/>
      <w:proofErr w:type="spellEnd"/>
      <w:r w:rsidR="00E30DBB">
        <w:rPr>
          <w:rStyle w:val="af"/>
        </w:rPr>
        <w:commentReference w:id="1728"/>
      </w:r>
      <w:commentRangeEnd w:id="1729"/>
      <w:r w:rsidR="00730DD6">
        <w:rPr>
          <w:rStyle w:val="af"/>
        </w:rPr>
        <w:commentReference w:id="1729"/>
      </w:r>
      <w:r w:rsidRPr="0029618A">
        <w:rPr>
          <w:rFonts w:eastAsia="Times New Roman"/>
          <w:sz w:val="24"/>
          <w:szCs w:val="24"/>
        </w:rPr>
        <w:t xml:space="preserve">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F1871D6" w14:textId="77777777" w:rsidR="008E2D65" w:rsidRPr="0029618A" w:rsidRDefault="00662FA5">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a⋅b</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b</m:t>
              </m:r>
            </m:e>
          </m:d>
          <m:r>
            <w:rPr>
              <w:rFonts w:ascii="Cambria Math" w:eastAsia="Cambria Math" w:hAnsi="Cambria Math"/>
              <w:sz w:val="24"/>
              <w:szCs w:val="24"/>
            </w:rPr>
            <m:t>.</m:t>
          </m:r>
        </m:oMath>
      </m:oMathPara>
    </w:p>
    <w:p w14:paraId="17D41881"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показательной.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3EBCC6C9" w14:textId="7E91A1E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w:t>
      </w:r>
      <w:proofErr w:type="spellStart"/>
      <w:r w:rsidRPr="0029618A">
        <w:rPr>
          <w:rFonts w:eastAsia="Times New Roman"/>
          <w:sz w:val="24"/>
          <w:szCs w:val="24"/>
        </w:rPr>
        <w:t>Э</w:t>
      </w:r>
      <w:r w:rsidR="008C4D17">
        <w:rPr>
          <w:rFonts w:eastAsia="Times New Roman"/>
          <w:sz w:val="24"/>
          <w:szCs w:val="24"/>
        </w:rPr>
        <w:t>л</w:t>
      </w:r>
      <w:r w:rsidRPr="0029618A">
        <w:rPr>
          <w:rFonts w:eastAsia="Times New Roman"/>
          <w:sz w:val="24"/>
          <w:szCs w:val="24"/>
        </w:rPr>
        <w:t>вуд</w:t>
      </w:r>
      <w:proofErr w:type="spellEnd"/>
      <w:r w:rsidRPr="0029618A">
        <w:rPr>
          <w:rFonts w:eastAsia="Times New Roman"/>
          <w:sz w:val="24"/>
          <w:szCs w:val="24"/>
        </w:rPr>
        <w:t xml:space="preserve"> Шеннон </w:t>
      </w:r>
      <w:r w:rsidRPr="0029618A">
        <w:rPr>
          <w:rFonts w:eastAsia="Times New Roman"/>
          <w:sz w:val="24"/>
          <w:szCs w:val="24"/>
        </w:rPr>
        <w:lastRenderedPageBreak/>
        <w:t xml:space="preserve">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m:oMath>
        <m:r>
          <w:rPr>
            <w:rFonts w:ascii="Cambria Math" w:eastAsia="Cambria Math" w:hAnsi="Cambria Math"/>
            <w:sz w:val="24"/>
            <w:szCs w:val="24"/>
          </w:rPr>
          <m:t>X</m:t>
        </m:r>
      </m:oMath>
      <w:r w:rsidRPr="0029618A">
        <w:rPr>
          <w:rFonts w:eastAsia="Times New Roman"/>
          <w:sz w:val="24"/>
          <w:szCs w:val="24"/>
        </w:rPr>
        <w:t xml:space="preserve">, определяемой функцией вероятности </w:t>
      </w:r>
      <m:oMath>
        <m:r>
          <w:rPr>
            <w:rFonts w:ascii="Cambria Math" w:eastAsia="Cambria Math" w:hAnsi="Cambria Math"/>
            <w:sz w:val="24"/>
            <w:szCs w:val="24"/>
          </w:rPr>
          <m:t>p(x)</m:t>
        </m:r>
      </m:oMath>
      <w:r w:rsidRPr="0029618A">
        <w:rPr>
          <w:rFonts w:eastAsia="Times New Roman"/>
          <w:sz w:val="24"/>
          <w:szCs w:val="24"/>
        </w:rPr>
        <w:t xml:space="preserve"> энтропия определяется следующим образом:</w:t>
      </w:r>
    </w:p>
    <w:p w14:paraId="6B22D027" w14:textId="41CC7505"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H≡-M</m:t>
          </m:r>
          <m:d>
            <m:dPr>
              <m:ctrlPr>
                <w:rPr>
                  <w:rFonts w:ascii="Cambria Math" w:eastAsia="Cambria Math" w:hAnsi="Cambria Math"/>
                  <w:i/>
                  <w:sz w:val="24"/>
                  <w:szCs w:val="24"/>
                </w:rPr>
              </m:ctrlPr>
            </m:dPr>
            <m:e>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d>
          <m:r>
            <w:rPr>
              <w:rFonts w:ascii="Cambria Math" w:eastAsia="Cambria Math" w:hAnsi="Cambria Math"/>
              <w:sz w:val="24"/>
              <w:szCs w:val="24"/>
            </w:rPr>
            <m:t>=-</m:t>
          </m:r>
          <m:nary>
            <m:naryPr>
              <m:chr m:val="∑"/>
              <m:ctrlPr>
                <w:rPr>
                  <w:rFonts w:ascii="Cambria Math" w:eastAsia="Cambria Math" w:hAnsi="Cambria Math"/>
                  <w:i/>
                  <w:sz w:val="24"/>
                  <w:szCs w:val="24"/>
                </w:rPr>
              </m:ctrlPr>
            </m:naryPr>
            <m:sub/>
            <m:sup/>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r>
                <m:rPr>
                  <m:sty m:val="p"/>
                </m:rPr>
                <w:rPr>
                  <w:rStyle w:val="af"/>
                </w:rPr>
                <w:commentReference w:id="1730"/>
              </m:r>
            </m:e>
          </m:nary>
          <m:r>
            <m:rPr>
              <m:sty m:val="p"/>
            </m:rPr>
            <w:rPr>
              <w:rStyle w:val="af"/>
            </w:rPr>
            <w:commentReference w:id="1731"/>
          </m:r>
          <m:r>
            <w:rPr>
              <w:rFonts w:ascii="Cambria Math" w:eastAsia="Cambria Math" w:hAnsi="Cambria Math"/>
              <w:sz w:val="24"/>
              <w:szCs w:val="24"/>
            </w:rPr>
            <m:t>,</m:t>
          </m:r>
        </m:oMath>
      </m:oMathPara>
    </w:p>
    <w:p w14:paraId="31985EC8"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где суммирование производится по всем значениям </w:t>
      </w:r>
      <m:oMath>
        <m:r>
          <w:rPr>
            <w:rFonts w:ascii="Cambria Math" w:eastAsia="Cambria Math" w:hAnsi="Cambria Math"/>
            <w:sz w:val="24"/>
            <w:szCs w:val="24"/>
          </w:rPr>
          <m:t>x</m:t>
        </m:r>
      </m:oMath>
      <w:r w:rsidRPr="0029618A">
        <w:rPr>
          <w:rFonts w:eastAsia="Times New Roman"/>
          <w:sz w:val="24"/>
          <w:szCs w:val="24"/>
        </w:rPr>
        <w:t xml:space="preserve">, в которых </w:t>
      </w:r>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&gt;0</m:t>
        </m:r>
      </m:oMath>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3D78E6D0" w14:textId="6D7800F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14:paraId="623B9054" w14:textId="77777777" w:rsidR="008E2D65" w:rsidRPr="0029618A" w:rsidRDefault="008E2D65">
      <w:pPr>
        <w:spacing w:line="288" w:lineRule="auto"/>
        <w:ind w:firstLine="397"/>
        <w:jc w:val="both"/>
        <w:rPr>
          <w:rFonts w:eastAsia="Times New Roman"/>
          <w:sz w:val="24"/>
          <w:szCs w:val="24"/>
        </w:rPr>
      </w:pPr>
    </w:p>
    <w:tbl>
      <w:tblPr>
        <w:tblStyle w:val="ac"/>
        <w:tblW w:w="95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8E2D65" w:rsidRPr="0029618A" w14:paraId="03E398AA" w14:textId="77777777">
        <w:tc>
          <w:tcPr>
            <w:tcW w:w="3368" w:type="dxa"/>
            <w:shd w:val="clear" w:color="auto" w:fill="auto"/>
          </w:tcPr>
          <w:p w14:paraId="221CCD65" w14:textId="2FC94AB6" w:rsidR="008E2D65" w:rsidRPr="0029618A" w:rsidRDefault="00E30DBB" w:rsidP="00E30DBB">
            <w:pPr>
              <w:jc w:val="center"/>
              <w:rPr>
                <w:rFonts w:eastAsia="Times New Roman"/>
                <w:b/>
              </w:rPr>
            </w:pPr>
            <w:r>
              <w:rPr>
                <w:rFonts w:eastAsia="Times New Roman"/>
                <w:b/>
              </w:rPr>
              <w:t>Ч</w:t>
            </w:r>
            <w:r w:rsidR="00662FA5" w:rsidRPr="0029618A">
              <w:rPr>
                <w:rFonts w:eastAsia="Times New Roman"/>
                <w:b/>
              </w:rPr>
              <w:t xml:space="preserve">то нам известно </w:t>
            </w:r>
            <w:r w:rsidR="00662FA5"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46005E3A" w14:textId="42BE74AD" w:rsidR="008E2D65" w:rsidRPr="0029618A" w:rsidRDefault="00E30DBB" w:rsidP="00E30DBB">
            <w:pPr>
              <w:jc w:val="center"/>
              <w:rPr>
                <w:rFonts w:eastAsia="Times New Roman"/>
                <w:b/>
              </w:rPr>
            </w:pPr>
            <w:r>
              <w:rPr>
                <w:rFonts w:eastAsia="Times New Roman"/>
                <w:b/>
              </w:rPr>
              <w:t>Р</w:t>
            </w:r>
            <w:r w:rsidR="00662FA5" w:rsidRPr="0029618A">
              <w:rPr>
                <w:rFonts w:eastAsia="Times New Roman"/>
                <w:b/>
              </w:rPr>
              <w:t>аспределени</w:t>
            </w:r>
            <w:r>
              <w:rPr>
                <w:rFonts w:eastAsia="Times New Roman"/>
                <w:b/>
              </w:rPr>
              <w:t>е</w:t>
            </w:r>
            <w:r w:rsidR="00662FA5" w:rsidRPr="0029618A">
              <w:rPr>
                <w:rFonts w:eastAsia="Times New Roman"/>
                <w:b/>
              </w:rPr>
              <w:t xml:space="preserve"> </w:t>
            </w:r>
            <w:r w:rsidR="00662FA5" w:rsidRPr="0029618A">
              <w:rPr>
                <w:rFonts w:eastAsia="Times New Roman"/>
                <w:b/>
              </w:rPr>
              <w:br/>
              <w:t>с максимальной энтропией</w:t>
            </w:r>
          </w:p>
        </w:tc>
        <w:tc>
          <w:tcPr>
            <w:tcW w:w="2659" w:type="dxa"/>
            <w:shd w:val="clear" w:color="auto" w:fill="auto"/>
          </w:tcPr>
          <w:p w14:paraId="172BBC4D" w14:textId="1F8EFBEC" w:rsidR="008E2D65" w:rsidRPr="0029618A" w:rsidRDefault="00E30DBB" w:rsidP="00E30DBB">
            <w:pPr>
              <w:jc w:val="center"/>
              <w:rPr>
                <w:rFonts w:eastAsia="Times New Roman"/>
                <w:b/>
              </w:rPr>
            </w:pPr>
            <w:r>
              <w:rPr>
                <w:rFonts w:eastAsia="Times New Roman"/>
                <w:b/>
              </w:rPr>
              <w:t>В</w:t>
            </w:r>
            <w:r w:rsidR="00662FA5" w:rsidRPr="0029618A">
              <w:rPr>
                <w:rFonts w:eastAsia="Times New Roman"/>
                <w:b/>
              </w:rPr>
              <w:t xml:space="preserve">ыражение </w:t>
            </w:r>
            <w:r w:rsidR="00662FA5" w:rsidRPr="0029618A">
              <w:rPr>
                <w:rFonts w:eastAsia="Times New Roman"/>
                <w:b/>
              </w:rPr>
              <w:br/>
              <w:t>для энтропии</w:t>
            </w:r>
          </w:p>
        </w:tc>
      </w:tr>
      <w:tr w:rsidR="008E2D65" w:rsidRPr="0029618A" w14:paraId="4ACF927E" w14:textId="77777777">
        <w:tc>
          <w:tcPr>
            <w:tcW w:w="3368" w:type="dxa"/>
            <w:shd w:val="clear" w:color="auto" w:fill="auto"/>
            <w:vAlign w:val="center"/>
          </w:tcPr>
          <w:p w14:paraId="4D645832" w14:textId="77777777" w:rsidR="008E2D65" w:rsidRPr="0029618A" w:rsidRDefault="00662FA5">
            <w:pPr>
              <w:ind w:firstLine="397"/>
              <w:jc w:val="center"/>
              <w:rPr>
                <w:rFonts w:eastAsia="Cambria Math"/>
              </w:rPr>
            </w:pPr>
            <m:oMathPara>
              <m:oMath>
                <m:r>
                  <w:rPr>
                    <w:rFonts w:ascii="Cambria Math" w:eastAsia="Cambria Math" w:hAnsi="Cambria Math"/>
                  </w:rPr>
                  <m:t>x∈</m:t>
                </m:r>
                <m:d>
                  <m:dPr>
                    <m:begChr m:val="["/>
                    <m:endChr m:val="]"/>
                    <m:ctrlPr>
                      <w:rPr>
                        <w:rFonts w:ascii="Cambria Math" w:eastAsia="Cambria Math" w:hAnsi="Cambria Math"/>
                      </w:rPr>
                    </m:ctrlPr>
                  </m:dPr>
                  <m:e>
                    <m:r>
                      <w:rPr>
                        <w:rFonts w:ascii="Cambria Math" w:eastAsia="Cambria Math" w:hAnsi="Cambria Math"/>
                      </w:rPr>
                      <m:t>a,b</m:t>
                    </m:r>
                  </m:e>
                </m:d>
              </m:oMath>
            </m:oMathPara>
          </w:p>
        </w:tc>
        <w:tc>
          <w:tcPr>
            <w:tcW w:w="3544" w:type="dxa"/>
            <w:shd w:val="clear" w:color="auto" w:fill="auto"/>
            <w:vAlign w:val="center"/>
          </w:tcPr>
          <w:p w14:paraId="1D9856F9" w14:textId="77777777" w:rsidR="008E2D65" w:rsidRPr="0029618A" w:rsidRDefault="00662FA5">
            <w:pPr>
              <w:jc w:val="center"/>
              <w:rPr>
                <w:rFonts w:eastAsia="Times New Roman"/>
              </w:rPr>
            </w:pPr>
            <w:r w:rsidRPr="0029618A">
              <w:rPr>
                <w:rFonts w:eastAsia="Times New Roman"/>
              </w:rPr>
              <w:t xml:space="preserve">равномерное распределение на отрезке </w:t>
            </w:r>
            <m:oMath>
              <m:d>
                <m:dPr>
                  <m:begChr m:val="["/>
                  <m:endChr m:val="]"/>
                  <m:ctrlPr>
                    <w:rPr>
                      <w:rFonts w:ascii="Cambria Math" w:eastAsia="Cambria Math" w:hAnsi="Cambria Math"/>
                    </w:rPr>
                  </m:ctrlPr>
                </m:dPr>
                <m:e>
                  <m:r>
                    <w:rPr>
                      <w:rFonts w:ascii="Cambria Math" w:eastAsia="Cambria Math" w:hAnsi="Cambria Math"/>
                    </w:rPr>
                    <m:t>a,b</m:t>
                  </m:r>
                </m:e>
              </m:d>
            </m:oMath>
          </w:p>
        </w:tc>
        <w:tc>
          <w:tcPr>
            <w:tcW w:w="2659" w:type="dxa"/>
            <w:shd w:val="clear" w:color="auto" w:fill="auto"/>
            <w:vAlign w:val="center"/>
          </w:tcPr>
          <w:p w14:paraId="784D5C01" w14:textId="77777777" w:rsidR="008E2D65" w:rsidRPr="0029618A" w:rsidRDefault="00662FA5">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b-a</m:t>
                    </m:r>
                  </m:e>
                </m:d>
              </m:oMath>
            </m:oMathPara>
          </w:p>
        </w:tc>
      </w:tr>
      <w:tr w:rsidR="008E2D65" w:rsidRPr="0029618A" w14:paraId="6A5B171C" w14:textId="77777777">
        <w:tc>
          <w:tcPr>
            <w:tcW w:w="3368" w:type="dxa"/>
            <w:shd w:val="clear" w:color="auto" w:fill="auto"/>
            <w:vAlign w:val="center"/>
          </w:tcPr>
          <w:p w14:paraId="1833B6A1" w14:textId="77777777" w:rsidR="008E2D65" w:rsidRPr="0029618A" w:rsidRDefault="00662FA5">
            <w:pPr>
              <w:ind w:firstLine="397"/>
              <w:jc w:val="center"/>
              <w:rPr>
                <w:rFonts w:eastAsia="Cambria Math"/>
              </w:rPr>
            </w:pPr>
            <m:oMathPara>
              <m:oMath>
                <m:r>
                  <w:rPr>
                    <w:rFonts w:ascii="Cambria Math" w:eastAsia="Cambria Math" w:hAnsi="Cambria Math"/>
                  </w:rPr>
                  <m:t>x∈{0,1}</m:t>
                </m:r>
              </m:oMath>
            </m:oMathPara>
          </w:p>
        </w:tc>
        <w:tc>
          <w:tcPr>
            <w:tcW w:w="3544" w:type="dxa"/>
            <w:shd w:val="clear" w:color="auto" w:fill="auto"/>
            <w:vAlign w:val="center"/>
          </w:tcPr>
          <w:p w14:paraId="12F20393" w14:textId="77777777" w:rsidR="008E2D65" w:rsidRPr="0029618A" w:rsidRDefault="00662FA5">
            <w:pPr>
              <w:jc w:val="center"/>
              <w:rPr>
                <w:rFonts w:eastAsia="Times New Roman"/>
              </w:rPr>
            </w:pPr>
            <w:r w:rsidRPr="0029618A">
              <w:rPr>
                <w:rFonts w:eastAsia="Times New Roman"/>
              </w:rPr>
              <w:t xml:space="preserve">распределение Бернулли с параметром </w:t>
            </w:r>
            <m:oMath>
              <m:r>
                <w:rPr>
                  <w:rFonts w:ascii="Cambria Math" w:eastAsia="Cambria Math" w:hAnsi="Cambria Math"/>
                </w:rPr>
                <m:t>p</m:t>
              </m:r>
            </m:oMath>
            <w:r w:rsidRPr="0029618A">
              <w:rPr>
                <w:rFonts w:eastAsia="Times New Roman"/>
              </w:rPr>
              <w:t xml:space="preserve">, </w:t>
            </w:r>
            <m:oMath>
              <m:r>
                <w:rPr>
                  <w:rFonts w:ascii="Cambria Math" w:eastAsia="Cambria Math" w:hAnsi="Cambria Math"/>
                </w:rPr>
                <m:t>q=1-p</m:t>
              </m:r>
            </m:oMath>
          </w:p>
        </w:tc>
        <w:tc>
          <w:tcPr>
            <w:tcW w:w="2659" w:type="dxa"/>
            <w:shd w:val="clear" w:color="auto" w:fill="auto"/>
            <w:vAlign w:val="center"/>
          </w:tcPr>
          <w:p w14:paraId="697FE402" w14:textId="77777777" w:rsidR="008E2D65" w:rsidRPr="0029618A" w:rsidRDefault="00662FA5">
            <w:pPr>
              <w:ind w:firstLine="397"/>
              <w:jc w:val="center"/>
              <w:rPr>
                <w:rFonts w:eastAsia="Cambria Math"/>
              </w:rPr>
            </w:pPr>
            <m:oMathPara>
              <m:oMath>
                <m:r>
                  <w:rPr>
                    <w:rFonts w:ascii="Cambria Math" w:eastAsia="Cambria Math" w:hAnsi="Cambria Math"/>
                  </w:rPr>
                  <m:t>-p ln p-q ln q</m:t>
                </m:r>
              </m:oMath>
            </m:oMathPara>
          </w:p>
        </w:tc>
      </w:tr>
      <w:tr w:rsidR="008E2D65" w:rsidRPr="0029618A" w14:paraId="0357FC9A" w14:textId="77777777">
        <w:tc>
          <w:tcPr>
            <w:tcW w:w="3368" w:type="dxa"/>
            <w:shd w:val="clear" w:color="auto" w:fill="auto"/>
            <w:vAlign w:val="center"/>
          </w:tcPr>
          <w:p w14:paraId="43928D13" w14:textId="77777777" w:rsidR="008E2D65" w:rsidRPr="0029618A" w:rsidRDefault="00662FA5">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r>
                  <w:rPr>
                    <w:rFonts w:ascii="Cambria Math" w:eastAsia="Cambria Math" w:hAnsi="Cambria Math"/>
                  </w:rPr>
                  <m:t>0,∞</m:t>
                </m:r>
                <m:r>
                  <w:rPr>
                    <w:rFonts w:ascii="Cambria Math" w:eastAsia="Times New Roman" w:hAnsi="Cambria Math"/>
                  </w:rPr>
                  <m:t>)</m:t>
                </m:r>
              </m:oMath>
            </m:oMathPara>
          </w:p>
          <w:p w14:paraId="683AEE10" w14:textId="34DFF032" w:rsidR="008E2D65" w:rsidRPr="0029618A" w:rsidRDefault="00662FA5">
            <w:pPr>
              <w:ind w:firstLine="397"/>
              <w:jc w:val="center"/>
              <w:rPr>
                <w:rFonts w:eastAsia="Cambria Math"/>
              </w:rPr>
            </w:pPr>
            <m:oMathPara>
              <m:oMath>
                <m:r>
                  <w:rPr>
                    <w:rFonts w:ascii="Cambria Math" w:eastAsia="Cambria Math" w:hAnsi="Cambria Math"/>
                  </w:rPr>
                  <m:t>+среднее μ</m:t>
                </m:r>
              </m:oMath>
            </m:oMathPara>
          </w:p>
        </w:tc>
        <w:tc>
          <w:tcPr>
            <w:tcW w:w="3544" w:type="dxa"/>
            <w:shd w:val="clear" w:color="auto" w:fill="auto"/>
            <w:vAlign w:val="center"/>
          </w:tcPr>
          <w:p w14:paraId="37CBC5B0" w14:textId="77777777" w:rsidR="008E2D65" w:rsidRPr="0029618A" w:rsidRDefault="00662FA5">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1F6BBDAB" w14:textId="77777777" w:rsidR="008E2D65" w:rsidRPr="0029618A" w:rsidRDefault="00662FA5">
            <w:pPr>
              <w:ind w:firstLine="397"/>
              <w:jc w:val="center"/>
              <w:rPr>
                <w:rFonts w:eastAsia="Cambria Math"/>
              </w:rPr>
            </w:pPr>
            <m:oMathPara>
              <m:oMath>
                <m:r>
                  <w:rPr>
                    <w:rFonts w:ascii="Cambria Math" w:eastAsia="Cambria Math" w:hAnsi="Cambria Math"/>
                  </w:rPr>
                  <m:t>1-ln⁡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μ</m:t>
                        </m:r>
                      </m:den>
                    </m:f>
                  </m:e>
                </m:d>
              </m:oMath>
            </m:oMathPara>
          </w:p>
        </w:tc>
      </w:tr>
      <w:tr w:rsidR="008E2D65" w:rsidRPr="0029618A" w14:paraId="1C4F2AA7" w14:textId="77777777">
        <w:tc>
          <w:tcPr>
            <w:tcW w:w="3368" w:type="dxa"/>
            <w:shd w:val="clear" w:color="auto" w:fill="auto"/>
            <w:vAlign w:val="center"/>
          </w:tcPr>
          <w:p w14:paraId="61824B41" w14:textId="77777777" w:rsidR="008E2D65" w:rsidRPr="0029618A" w:rsidRDefault="00662FA5">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5E8DD600" w14:textId="77777777" w:rsidR="008E2D65" w:rsidRPr="0029618A" w:rsidRDefault="00662FA5">
            <w:pPr>
              <w:jc w:val="center"/>
              <w:rPr>
                <w:rFonts w:eastAsia="Times New Roman"/>
              </w:rPr>
            </w:pPr>
            <w:r w:rsidRPr="0029618A">
              <w:rPr>
                <w:rFonts w:eastAsia="Times New Roman"/>
              </w:rPr>
              <w:t xml:space="preserve">+ среднее </w:t>
            </w:r>
            <w:r w:rsidRPr="0029618A">
              <w:rPr>
                <w:rFonts w:eastAsia="Times New Roman"/>
              </w:rPr>
              <w:br/>
              <w:t xml:space="preserve">геометрическое </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sSup>
                <m:sSupPr>
                  <m:ctrlPr>
                    <w:rPr>
                      <w:rFonts w:ascii="Cambria Math" w:eastAsia="Cambria Math" w:hAnsi="Cambria Math"/>
                    </w:rPr>
                  </m:ctrlPr>
                </m:sSupPr>
                <m:e>
                  <m:r>
                    <w:rPr>
                      <w:rFonts w:ascii="Cambria Math" w:eastAsia="Cambria Math" w:hAnsi="Cambria Math"/>
                    </w:rPr>
                    <m:t>e</m:t>
                  </m:r>
                </m:e>
                <m:sup>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sup>
              </m:sSup>
            </m:oMath>
          </w:p>
        </w:tc>
        <w:tc>
          <w:tcPr>
            <w:tcW w:w="3544" w:type="dxa"/>
            <w:shd w:val="clear" w:color="auto" w:fill="auto"/>
            <w:vAlign w:val="center"/>
          </w:tcPr>
          <w:p w14:paraId="0257B298" w14:textId="77777777" w:rsidR="008E2D65" w:rsidRPr="0029618A" w:rsidRDefault="00662FA5">
            <w:pPr>
              <w:jc w:val="center"/>
              <w:rPr>
                <w:rFonts w:eastAsia="Times New Roman"/>
              </w:rPr>
            </w:pPr>
            <w:r w:rsidRPr="0029618A">
              <w:rPr>
                <w:rFonts w:eastAsia="Times New Roman"/>
              </w:rPr>
              <w:t xml:space="preserve">распределение Парето (степенное) с параметром </w:t>
            </w:r>
            <m:oMath>
              <m:r>
                <w:rPr>
                  <w:rFonts w:ascii="Cambria Math" w:eastAsia="Cambria Math" w:hAnsi="Cambria Math"/>
                </w:rPr>
                <m:t>k</m:t>
              </m:r>
            </m:oMath>
          </w:p>
        </w:tc>
        <w:tc>
          <w:tcPr>
            <w:tcW w:w="2659" w:type="dxa"/>
            <w:shd w:val="clear" w:color="auto" w:fill="auto"/>
            <w:vAlign w:val="center"/>
          </w:tcPr>
          <w:p w14:paraId="796B169B" w14:textId="77777777" w:rsidR="008E2D65" w:rsidRPr="0029618A" w:rsidRDefault="00662FA5">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k</m:t>
                        </m:r>
                      </m:num>
                      <m:den>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den>
                    </m:f>
                  </m:e>
                </m:d>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r>
                  <w:rPr>
                    <w:rFonts w:ascii="Cambria Math" w:eastAsia="Cambria Math" w:hAnsi="Cambria Math"/>
                  </w:rPr>
                  <m:t>-1</m:t>
                </m:r>
              </m:oMath>
            </m:oMathPara>
          </w:p>
        </w:tc>
      </w:tr>
      <w:tr w:rsidR="008E2D65" w:rsidRPr="0029618A" w14:paraId="36929FA6" w14:textId="77777777">
        <w:tc>
          <w:tcPr>
            <w:tcW w:w="3368" w:type="dxa"/>
            <w:shd w:val="clear" w:color="auto" w:fill="auto"/>
            <w:vAlign w:val="center"/>
          </w:tcPr>
          <w:p w14:paraId="24241A44" w14:textId="77777777" w:rsidR="008E2D65" w:rsidRPr="0029618A" w:rsidRDefault="00662FA5">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18107521" w14:textId="77777777" w:rsidR="008E2D65" w:rsidRPr="0029618A" w:rsidRDefault="00662FA5">
            <w:pPr>
              <w:jc w:val="center"/>
              <w:rPr>
                <w:rFonts w:eastAsia="Times New Roman"/>
              </w:rPr>
            </w:pPr>
            <w:r w:rsidRPr="0029618A">
              <w:rPr>
                <w:rFonts w:eastAsia="Times New Roman"/>
              </w:rPr>
              <w:t>+ среднее</w:t>
            </w:r>
          </w:p>
          <w:p w14:paraId="4A6A1EF9" w14:textId="77777777" w:rsidR="008E2D65" w:rsidRPr="0029618A" w:rsidRDefault="00662FA5">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643301D5" w14:textId="77777777" w:rsidR="008E2D65" w:rsidRPr="0029618A" w:rsidRDefault="00662FA5">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13DA3E3E" w14:textId="77777777" w:rsidR="008E2D65" w:rsidRPr="0029618A" w:rsidRDefault="00662FA5">
            <w:pPr>
              <w:jc w:val="center"/>
              <w:rPr>
                <w:rFonts w:eastAsia="Times New Roman"/>
              </w:rPr>
            </w:pPr>
            <w:r w:rsidRPr="0029618A">
              <w:rPr>
                <w:rFonts w:eastAsia="Times New Roman"/>
              </w:rPr>
              <w:t>Выражается через специальные функции</w:t>
            </w:r>
          </w:p>
        </w:tc>
      </w:tr>
      <w:tr w:rsidR="008E2D65" w:rsidRPr="0029618A" w14:paraId="0F56997C" w14:textId="77777777">
        <w:tc>
          <w:tcPr>
            <w:tcW w:w="3368" w:type="dxa"/>
            <w:shd w:val="clear" w:color="auto" w:fill="auto"/>
            <w:vAlign w:val="center"/>
          </w:tcPr>
          <w:p w14:paraId="320375F4" w14:textId="77777777" w:rsidR="008E2D65" w:rsidRPr="0029618A" w:rsidRDefault="00662FA5">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0,∞</m:t>
                    </m:r>
                  </m:e>
                </m:d>
              </m:oMath>
            </m:oMathPara>
          </w:p>
          <w:p w14:paraId="49D0D287" w14:textId="77777777" w:rsidR="008E2D65" w:rsidRPr="0029618A" w:rsidRDefault="00662FA5">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6B296A6B" w14:textId="77777777" w:rsidR="008E2D65" w:rsidRPr="0029618A" w:rsidRDefault="00662FA5">
            <w:pPr>
              <w:jc w:val="center"/>
              <w:rPr>
                <w:rFonts w:eastAsia="Times New Roman"/>
              </w:rPr>
            </w:pPr>
            <w:r w:rsidRPr="0029618A">
              <w:rPr>
                <w:rFonts w:eastAsia="Times New Roman"/>
              </w:rPr>
              <w:t xml:space="preserve">лог-нормальное распределение с параметрами </w:t>
            </w:r>
            <m:oMath>
              <m:r>
                <w:rPr>
                  <w:rFonts w:ascii="Cambria Math" w:hAnsi="Cambria Math"/>
                </w:rPr>
                <m:t>μ</m:t>
              </m:r>
            </m:oMath>
            <w:r w:rsidRPr="0029618A">
              <w:rPr>
                <w:rFonts w:eastAsia="Times New Roman"/>
              </w:rPr>
              <w:t xml:space="preserve"> и </w:t>
            </w:r>
            <m:oMath>
              <m:r>
                <w:rPr>
                  <w:rFonts w:ascii="Cambria Math" w:hAnsi="Cambria Math"/>
                </w:rPr>
                <m:t>σ</m:t>
              </m:r>
            </m:oMath>
          </w:p>
        </w:tc>
        <w:tc>
          <w:tcPr>
            <w:tcW w:w="2659" w:type="dxa"/>
            <w:shd w:val="clear" w:color="auto" w:fill="auto"/>
            <w:vAlign w:val="center"/>
          </w:tcPr>
          <w:p w14:paraId="2EE481DC" w14:textId="77777777" w:rsidR="008E2D65" w:rsidRPr="0029618A" w:rsidRDefault="007E072C">
            <w:pPr>
              <w:ind w:firstLine="397"/>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log</m:t>
                    </m:r>
                  </m:e>
                  <m:sub>
                    <m:r>
                      <w:rPr>
                        <w:rFonts w:ascii="Cambria Math" w:eastAsia="Cambria Math" w:hAnsi="Cambria Math"/>
                      </w:rPr>
                      <m:t>2</m:t>
                    </m:r>
                  </m:sub>
                </m:sSub>
                <m:d>
                  <m:dPr>
                    <m:ctrlPr>
                      <w:rPr>
                        <w:rFonts w:ascii="Cambria Math" w:eastAsia="Cambria Math" w:hAnsi="Cambria Math"/>
                      </w:rPr>
                    </m:ctrlPr>
                  </m:dPr>
                  <m:e>
                    <m:r>
                      <w:rPr>
                        <w:rFonts w:ascii="Cambria Math" w:eastAsia="Cambria Math" w:hAnsi="Cambria Math"/>
                      </w:rPr>
                      <m:t>σ</m:t>
                    </m:r>
                    <m:sSup>
                      <m:sSupPr>
                        <m:ctrlPr>
                          <w:rPr>
                            <w:rFonts w:ascii="Cambria Math" w:eastAsia="Cambria Math" w:hAnsi="Cambria Math"/>
                          </w:rPr>
                        </m:ctrlPr>
                      </m:sSupPr>
                      <m:e>
                        <m:r>
                          <w:rPr>
                            <w:rFonts w:ascii="Cambria Math" w:eastAsia="Cambria Math" w:hAnsi="Cambria Math"/>
                          </w:rPr>
                          <m:t>e</m:t>
                        </m:r>
                      </m:e>
                      <m:sup>
                        <m:r>
                          <w:rPr>
                            <w:rFonts w:ascii="Cambria Math" w:eastAsia="Cambria Math" w:hAnsi="Cambria Math"/>
                          </w:rPr>
                          <m:t>μ+</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sup>
                    </m:sSup>
                    <m:rad>
                      <m:radPr>
                        <m:degHide m:val="1"/>
                        <m:ctrlPr>
                          <w:rPr>
                            <w:rFonts w:ascii="Cambria Math" w:eastAsia="Cambria Math" w:hAnsi="Cambria Math"/>
                          </w:rPr>
                        </m:ctrlPr>
                      </m:radPr>
                      <m:deg/>
                      <m:e>
                        <m:r>
                          <w:rPr>
                            <w:rFonts w:ascii="Cambria Math" w:eastAsia="Cambria Math" w:hAnsi="Cambria Math"/>
                          </w:rPr>
                          <m:t>2π</m:t>
                        </m:r>
                      </m:e>
                    </m:rad>
                  </m:e>
                </m:d>
              </m:oMath>
            </m:oMathPara>
          </w:p>
        </w:tc>
      </w:tr>
      <w:tr w:rsidR="008E2D65" w:rsidRPr="0029618A" w14:paraId="3D925D6C" w14:textId="77777777">
        <w:tc>
          <w:tcPr>
            <w:tcW w:w="3368" w:type="dxa"/>
            <w:shd w:val="clear" w:color="auto" w:fill="auto"/>
            <w:vAlign w:val="center"/>
          </w:tcPr>
          <w:p w14:paraId="084AE53E" w14:textId="77777777" w:rsidR="008E2D65" w:rsidRPr="0029618A" w:rsidRDefault="00662FA5">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m:t>
                    </m:r>
                  </m:e>
                </m:d>
              </m:oMath>
            </m:oMathPara>
          </w:p>
          <w:p w14:paraId="3C494208" w14:textId="77777777" w:rsidR="008E2D65" w:rsidRPr="0029618A" w:rsidRDefault="00662FA5">
            <w:pPr>
              <w:jc w:val="center"/>
              <w:rPr>
                <w:rFonts w:eastAsia="Times New Roman"/>
              </w:rPr>
            </w:pPr>
            <w:r w:rsidRPr="0029618A">
              <w:rPr>
                <w:rFonts w:eastAsia="Times New Roman"/>
              </w:rPr>
              <w:t>+ среднее</w:t>
            </w:r>
          </w:p>
          <w:p w14:paraId="617703D2" w14:textId="77777777" w:rsidR="008E2D65" w:rsidRPr="0029618A" w:rsidRDefault="00662FA5">
            <w:pPr>
              <w:jc w:val="center"/>
              <w:rPr>
                <w:rFonts w:eastAsia="Times New Roman"/>
              </w:rPr>
            </w:pPr>
            <w:r w:rsidRPr="0029618A">
              <w:rPr>
                <w:rFonts w:eastAsia="Times New Roman"/>
              </w:rPr>
              <w:t>+ дисперсия</w:t>
            </w:r>
          </w:p>
        </w:tc>
        <w:tc>
          <w:tcPr>
            <w:tcW w:w="3544" w:type="dxa"/>
            <w:shd w:val="clear" w:color="auto" w:fill="auto"/>
            <w:vAlign w:val="center"/>
          </w:tcPr>
          <w:p w14:paraId="2DDA841B" w14:textId="77777777" w:rsidR="008E2D65" w:rsidRPr="0029618A" w:rsidRDefault="00662FA5">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330ABA1B" w14:textId="77777777" w:rsidR="008E2D65" w:rsidRPr="0029618A" w:rsidRDefault="00662FA5">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σ</m:t>
                    </m:r>
                    <m:rad>
                      <m:radPr>
                        <m:degHide m:val="1"/>
                        <m:ctrlPr>
                          <w:rPr>
                            <w:rFonts w:ascii="Cambria Math" w:eastAsia="Cambria Math" w:hAnsi="Cambria Math"/>
                          </w:rPr>
                        </m:ctrlPr>
                      </m:radPr>
                      <m:deg/>
                      <m:e>
                        <m:r>
                          <w:rPr>
                            <w:rFonts w:ascii="Cambria Math" w:eastAsia="Cambria Math" w:hAnsi="Cambria Math"/>
                          </w:rPr>
                          <m:t>2πe</m:t>
                        </m:r>
                      </m:e>
                    </m:rad>
                  </m:e>
                </m:d>
              </m:oMath>
            </m:oMathPara>
          </w:p>
        </w:tc>
      </w:tr>
    </w:tbl>
    <w:p w14:paraId="3316DA3E" w14:textId="77777777" w:rsidR="008E2D65" w:rsidRPr="0029618A" w:rsidRDefault="008E2D65">
      <w:pPr>
        <w:ind w:firstLine="397"/>
        <w:rPr>
          <w:rFonts w:eastAsia="Times New Roman"/>
          <w:color w:val="404040"/>
          <w:sz w:val="24"/>
          <w:szCs w:val="24"/>
        </w:rPr>
      </w:pPr>
    </w:p>
    <w:p w14:paraId="0EBF467B"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к равновесным, стремятся многие распределения реальных случайных величин. </w:t>
      </w:r>
    </w:p>
    <w:p w14:paraId="5AFF9ADF" w14:textId="3CE1E3EA"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sidR="006E2ABC">
        <w:rPr>
          <w:rFonts w:eastAsia="Times New Roman"/>
          <w:sz w:val="24"/>
          <w:szCs w:val="24"/>
        </w:rPr>
        <w:t xml:space="preserve">количество </w:t>
      </w:r>
      <w:r w:rsidRPr="0029618A">
        <w:rPr>
          <w:rFonts w:eastAsia="Times New Roman"/>
          <w:sz w:val="24"/>
          <w:szCs w:val="24"/>
        </w:rPr>
        <w:t>ден</w:t>
      </w:r>
      <w:r w:rsidR="006E2ABC">
        <w:rPr>
          <w:rFonts w:eastAsia="Times New Roman"/>
          <w:sz w:val="24"/>
          <w:szCs w:val="24"/>
        </w:rPr>
        <w:t>ег</w:t>
      </w:r>
      <w:r w:rsidRPr="0029618A">
        <w:rPr>
          <w:rFonts w:eastAsia="Times New Roman"/>
          <w:sz w:val="24"/>
          <w:szCs w:val="24"/>
        </w:rPr>
        <w:t xml:space="preserve"> у нас </w:t>
      </w:r>
      <w:r w:rsidR="006E2ABC">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1AE55413" w14:textId="4884966C"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w:t>
      </w:r>
      <w:proofErr w:type="gramStart"/>
      <w:r w:rsidRPr="0029618A">
        <w:rPr>
          <w:rFonts w:eastAsia="Times New Roman"/>
          <w:sz w:val="24"/>
          <w:szCs w:val="24"/>
        </w:rPr>
        <w:t>увидеть</w:t>
      </w:r>
      <w:proofErr w:type="gramEnd"/>
      <w:r w:rsidRPr="0029618A">
        <w:rPr>
          <w:rFonts w:eastAsia="Times New Roman"/>
          <w:sz w:val="24"/>
          <w:szCs w:val="24"/>
        </w:rPr>
        <w:t xml:space="preserve">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6AD7286E"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A7675DB" wp14:editId="1D9410C0">
            <wp:extent cx="4223385" cy="2592070"/>
            <wp:effectExtent l="0" t="0" r="0"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18" cstate="print"/>
                    <a:srcRect/>
                    <a:stretch>
                      <a:fillRect/>
                    </a:stretch>
                  </pic:blipFill>
                  <pic:spPr>
                    <a:xfrm>
                      <a:off x="0" y="0"/>
                      <a:ext cx="4223385" cy="2592070"/>
                    </a:xfrm>
                    <a:prstGeom prst="rect">
                      <a:avLst/>
                    </a:prstGeom>
                    <a:ln/>
                  </pic:spPr>
                </pic:pic>
              </a:graphicData>
            </a:graphic>
          </wp:inline>
        </w:drawing>
      </w:r>
    </w:p>
    <w:p w14:paraId="5B36E165"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lastRenderedPageBreak/>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6371CD03" w14:textId="7CC5D63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Начальное состояние (</w:t>
      </w:r>
      <w:commentRangeStart w:id="1732"/>
      <w:r w:rsidRPr="0029618A">
        <w:rPr>
          <w:rFonts w:eastAsia="Times New Roman"/>
          <w:sz w:val="24"/>
          <w:szCs w:val="24"/>
        </w:rPr>
        <w:t>вырожденное</w:t>
      </w:r>
      <w:commentRangeEnd w:id="1732"/>
      <w:r w:rsidR="00316A00">
        <w:rPr>
          <w:rStyle w:val="af"/>
        </w:rPr>
        <w:commentReference w:id="1732"/>
      </w:r>
      <w:r w:rsidR="00797330">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sidR="00316A00">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 </w:t>
      </w:r>
      <m:oMath>
        <m:r>
          <w:rPr>
            <w:rFonts w:ascii="Cambria Math" w:eastAsia="Cambria Math" w:hAnsi="Cambria Math"/>
            <w:sz w:val="24"/>
            <w:szCs w:val="24"/>
          </w:rPr>
          <m:t>(a)</m:t>
        </m:r>
      </m:oMath>
      <w:r w:rsidRPr="0029618A">
        <w:rPr>
          <w:rFonts w:eastAsia="Times New Roman"/>
          <w:sz w:val="24"/>
          <w:szCs w:val="24"/>
        </w:rPr>
        <w:t xml:space="preserve"> лишь немного её увеличивают, распределение всё</w:t>
      </w:r>
      <w:r w:rsidR="00316A00">
        <w:rPr>
          <w:rFonts w:eastAsia="Times New Roman"/>
          <w:sz w:val="24"/>
          <w:szCs w:val="24"/>
        </w:rPr>
        <w:t xml:space="preserve"> </w:t>
      </w:r>
      <w:r w:rsidRPr="0029618A">
        <w:rPr>
          <w:rFonts w:eastAsia="Times New Roman"/>
          <w:sz w:val="24"/>
          <w:szCs w:val="24"/>
        </w:rPr>
        <w:t xml:space="preserve">равно остаётся близким к вырожденному. 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 </w:t>
      </w:r>
      <m:oMath>
        <m:r>
          <w:rPr>
            <w:rFonts w:ascii="Cambria Math" w:eastAsia="Cambria Math" w:hAnsi="Cambria Math"/>
            <w:sz w:val="24"/>
            <w:szCs w:val="24"/>
          </w:rPr>
          <m:t>(c)</m:t>
        </m:r>
      </m:oMath>
      <w:r w:rsidRPr="0029618A">
        <w:rPr>
          <w:rFonts w:eastAsia="Times New Roman"/>
          <w:sz w:val="24"/>
          <w:szCs w:val="24"/>
        </w:rPr>
        <w:t xml:space="preserve"> система начинает «чувствовать» дно и симметричность распределения нарушается, после чего оно постепенно достигает равновесного.</w:t>
      </w:r>
    </w:p>
    <w:p w14:paraId="1FD2C675" w14:textId="130011F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Не знаю</w:t>
      </w:r>
      <w:r w:rsidR="00304A76">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богатейшим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14:paraId="74142C3A" w14:textId="2DB65AA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sidR="00797330">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00797330" w:rsidRPr="00BB52AF">
        <w:rPr>
          <w:rFonts w:eastAsia="Times New Roman"/>
          <w:sz w:val="24"/>
          <w:szCs w:val="24"/>
        </w:rPr>
        <w:t xml:space="preserve"> </w:t>
      </w:r>
      <w:r w:rsidR="00797330">
        <w:rPr>
          <w:rFonts w:eastAsia="Times New Roman"/>
          <w:sz w:val="24"/>
          <w:szCs w:val="24"/>
        </w:rPr>
        <w:t>может быть не фиксированной</w:t>
      </w:r>
      <w:del w:id="1733" w:author="Пользователь" w:date="2019-11-13T16:22:00Z">
        <w:r w:rsidR="00797330" w:rsidDel="007D7474">
          <w:rPr>
            <w:rFonts w:eastAsia="Times New Roman"/>
            <w:sz w:val="24"/>
            <w:szCs w:val="24"/>
          </w:rPr>
          <w:delText xml:space="preserve"> </w:delText>
        </w:r>
      </w:del>
      <w:r w:rsidRPr="0029618A">
        <w:rPr>
          <w:rFonts w:eastAsia="Times New Roman"/>
          <w:sz w:val="24"/>
          <w:szCs w:val="24"/>
        </w:rPr>
        <w:t xml:space="preserve">, а случайной величиной, ограниченной состоянием </w:t>
      </w:r>
      <w:r w:rsidR="00797330">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sidR="00797330">
        <w:rPr>
          <w:rFonts w:eastAsia="Times New Roman"/>
          <w:sz w:val="24"/>
          <w:szCs w:val="24"/>
        </w:rPr>
        <w:t xml:space="preserve">решения </w:t>
      </w:r>
      <w:r w:rsidRPr="0029618A">
        <w:rPr>
          <w:rFonts w:eastAsia="Times New Roman"/>
          <w:sz w:val="24"/>
          <w:szCs w:val="24"/>
        </w:rPr>
        <w:t>можно убедиться с помощью имитационного моделирования, но приводить картинки для различных способов обмена не интересно —</w:t>
      </w:r>
      <w:del w:id="1734" w:author="Пользователь" w:date="2019-11-13T16:23:00Z">
        <w:r w:rsidRPr="0029618A" w:rsidDel="007D7474">
          <w:rPr>
            <w:rFonts w:eastAsia="Times New Roman"/>
            <w:sz w:val="24"/>
            <w:szCs w:val="24"/>
          </w:rPr>
          <w:delText xml:space="preserve"> они </w:delText>
        </w:r>
      </w:del>
      <w:r w:rsidRPr="0029618A">
        <w:rPr>
          <w:rFonts w:eastAsia="Times New Roman"/>
          <w:sz w:val="24"/>
          <w:szCs w:val="24"/>
        </w:rPr>
        <w:t xml:space="preserve">все </w:t>
      </w:r>
      <w:ins w:id="1735" w:author="Пользователь" w:date="2019-11-13T16:23:00Z">
        <w:r w:rsidR="007D7474" w:rsidRPr="0029618A">
          <w:rPr>
            <w:rFonts w:eastAsia="Times New Roman"/>
            <w:sz w:val="24"/>
            <w:szCs w:val="24"/>
          </w:rPr>
          <w:t xml:space="preserve">они </w:t>
        </w:r>
      </w:ins>
      <w:r w:rsidRPr="0029618A">
        <w:rPr>
          <w:rFonts w:eastAsia="Times New Roman"/>
          <w:sz w:val="24"/>
          <w:szCs w:val="24"/>
        </w:rPr>
        <w:t xml:space="preserve">будут одинаковы. Интересна модель, построенная </w:t>
      </w:r>
      <w:proofErr w:type="spellStart"/>
      <w:r w:rsidRPr="0029618A">
        <w:rPr>
          <w:rFonts w:eastAsia="Times New Roman"/>
          <w:sz w:val="24"/>
          <w:szCs w:val="24"/>
        </w:rPr>
        <w:t>Драгулеску</w:t>
      </w:r>
      <w:proofErr w:type="spellEnd"/>
      <w:r w:rsidRPr="0029618A">
        <w:rPr>
          <w:rFonts w:eastAsia="Times New Roman"/>
          <w:sz w:val="24"/>
          <w:szCs w:val="24"/>
        </w:rPr>
        <w:t xml:space="preserve"> и Яковенко из </w:t>
      </w:r>
      <w:proofErr w:type="spellStart"/>
      <w:r w:rsidRPr="0029618A">
        <w:rPr>
          <w:rFonts w:eastAsia="Times New Roman"/>
          <w:sz w:val="24"/>
          <w:szCs w:val="24"/>
        </w:rPr>
        <w:lastRenderedPageBreak/>
        <w:t>М</w:t>
      </w:r>
      <w:ins w:id="1736" w:author="Пользователь" w:date="2019-11-13T16:23:00Z">
        <w:r w:rsidR="006B1A05">
          <w:rPr>
            <w:rFonts w:eastAsia="Times New Roman"/>
            <w:sz w:val="24"/>
            <w:szCs w:val="24"/>
          </w:rPr>
          <w:t>э</w:t>
        </w:r>
      </w:ins>
      <w:del w:id="1737" w:author="Пользователь" w:date="2019-11-13T16:23:00Z">
        <w:r w:rsidRPr="0029618A" w:rsidDel="006B1A05">
          <w:rPr>
            <w:rFonts w:eastAsia="Times New Roman"/>
            <w:sz w:val="24"/>
            <w:szCs w:val="24"/>
          </w:rPr>
          <w:delText>е</w:delText>
        </w:r>
      </w:del>
      <w:r w:rsidRPr="0029618A">
        <w:rPr>
          <w:rFonts w:eastAsia="Times New Roman"/>
          <w:sz w:val="24"/>
          <w:szCs w:val="24"/>
        </w:rPr>
        <w:t>рилендского</w:t>
      </w:r>
      <w:proofErr w:type="spellEnd"/>
      <w:r w:rsidRPr="0029618A">
        <w:rPr>
          <w:rFonts w:eastAsia="Times New Roman"/>
          <w:sz w:val="24"/>
          <w:szCs w:val="24"/>
        </w:rPr>
        <w:t xml:space="preserve"> университета</w:t>
      </w:r>
      <w:r w:rsidRPr="0029618A">
        <w:rPr>
          <w:rFonts w:eastAsia="Times New Roman"/>
          <w:sz w:val="24"/>
          <w:szCs w:val="24"/>
          <w:vertAlign w:val="superscript"/>
        </w:rPr>
        <w:footnoteReference w:id="31"/>
      </w:r>
      <w:r w:rsidRPr="0029618A">
        <w:rPr>
          <w:rFonts w:eastAsia="Times New Roman"/>
          <w:sz w:val="24"/>
          <w:szCs w:val="24"/>
        </w:rPr>
        <w:t>. В ней игроков объединяют в некие «компании»</w:t>
      </w:r>
      <w:r w:rsidR="00304A76">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44F18FFA" w14:textId="3EA0BE9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022D3AAC" w14:textId="21AA1274"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sidR="0093098B">
        <w:rPr>
          <w:rFonts w:eastAsia="Times New Roman"/>
          <w:sz w:val="24"/>
          <w:szCs w:val="24"/>
        </w:rPr>
        <w:t xml:space="preserve"> Мы уже говорили, о том, что с</w:t>
      </w:r>
      <w:r w:rsidRPr="0029618A">
        <w:rPr>
          <w:rFonts w:eastAsia="Times New Roman"/>
          <w:sz w:val="24"/>
          <w:szCs w:val="24"/>
        </w:rPr>
        <w:t>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r w:rsidR="0093098B">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sidR="008C4D17">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C308B97" w14:textId="562E66F9"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sidR="0093098B">
        <w:rPr>
          <w:rFonts w:eastAsia="Times New Roman"/>
          <w:sz w:val="24"/>
          <w:szCs w:val="24"/>
        </w:rPr>
        <w:t xml:space="preserve"> какой-то игрок случайно получил систематическое преимущество перед остальными</w:t>
      </w:r>
      <w:ins w:id="1738" w:author="Пользователь" w:date="2019-11-13T16:25:00Z">
        <w:r w:rsidR="006B1A05">
          <w:rPr>
            <w:rFonts w:eastAsia="Times New Roman"/>
            <w:sz w:val="24"/>
            <w:szCs w:val="24"/>
          </w:rPr>
          <w:t>.</w:t>
        </w:r>
      </w:ins>
      <w:r w:rsidRPr="0029618A">
        <w:rPr>
          <w:rFonts w:eastAsia="Times New Roman"/>
          <w:sz w:val="24"/>
          <w:szCs w:val="24"/>
        </w:rPr>
        <w:t xml:space="preserve"> Выбор</w:t>
      </w:r>
      <w:r w:rsidR="002551D0">
        <w:rPr>
          <w:rFonts w:eastAsia="Times New Roman"/>
          <w:sz w:val="24"/>
          <w:szCs w:val="24"/>
        </w:rPr>
        <w:t>,</w:t>
      </w:r>
      <w:r w:rsidRPr="0029618A">
        <w:rPr>
          <w:rFonts w:eastAsia="Times New Roman"/>
          <w:sz w:val="24"/>
          <w:szCs w:val="24"/>
        </w:rPr>
        <w:t xml:space="preserve"> кому отдать деньги в нашей модели</w:t>
      </w:r>
      <w:r w:rsidR="002551D0">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sidR="002551D0">
        <w:rPr>
          <w:rFonts w:eastAsia="Times New Roman"/>
          <w:sz w:val="24"/>
          <w:szCs w:val="24"/>
        </w:rPr>
        <w:t>,</w:t>
      </w:r>
      <w:r w:rsidRPr="0029618A">
        <w:rPr>
          <w:rFonts w:eastAsia="Times New Roman"/>
          <w:sz w:val="24"/>
          <w:szCs w:val="24"/>
        </w:rPr>
        <w:t xml:space="preserve"> кто растерял всё своё богатство.</w:t>
      </w:r>
    </w:p>
    <w:p w14:paraId="0D67CEB1" w14:textId="77777777" w:rsidR="008E2D65" w:rsidRPr="0029618A" w:rsidRDefault="00662FA5">
      <w:pPr>
        <w:pStyle w:val="2"/>
        <w:spacing w:before="200" w:after="0"/>
        <w:ind w:firstLine="397"/>
        <w:jc w:val="both"/>
        <w:rPr>
          <w:rFonts w:eastAsia="Cambria"/>
          <w:b/>
          <w:color w:val="4F81BD"/>
          <w:sz w:val="26"/>
          <w:szCs w:val="26"/>
        </w:rPr>
      </w:pPr>
      <w:bookmarkStart w:id="1739" w:name="_Toc22639668"/>
      <w:r w:rsidRPr="0029618A">
        <w:rPr>
          <w:rFonts w:eastAsia="Cambria"/>
          <w:b/>
          <w:color w:val="4F81BD"/>
          <w:sz w:val="26"/>
          <w:szCs w:val="26"/>
        </w:rPr>
        <w:t>Игры с энтропией</w:t>
      </w:r>
      <w:bookmarkEnd w:id="1739"/>
    </w:p>
    <w:p w14:paraId="6271149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w:t>
      </w:r>
      <w:r w:rsidRPr="0029618A">
        <w:rPr>
          <w:rFonts w:eastAsia="Times New Roman"/>
          <w:sz w:val="24"/>
          <w:szCs w:val="24"/>
        </w:rPr>
        <w:lastRenderedPageBreak/>
        <w:t xml:space="preserve">энтропии, а потом проверять результат с помощью имитационного моделирования. </w:t>
      </w:r>
    </w:p>
    <w:p w14:paraId="272F0EB1" w14:textId="2BF53823"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m:oMath>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oMath>
      <w:r w:rsidRPr="0029618A">
        <w:rPr>
          <w:rFonts w:eastAsia="Times New Roman"/>
          <w:sz w:val="24"/>
          <w:szCs w:val="24"/>
        </w:rPr>
        <w:t xml:space="preserve">. В случае, если </w:t>
      </w:r>
      <m:oMath>
        <m:sSub>
          <m:sSubPr>
            <m:ctrlPr>
              <w:rPr>
                <w:rFonts w:ascii="Cambria Math" w:eastAsia="Cambria Math" w:hAnsi="Cambria Math"/>
                <w:sz w:val="24"/>
                <w:szCs w:val="24"/>
              </w:rPr>
            </m:ctrlPr>
          </m:sSubPr>
          <m:e>
            <m:r>
              <w:rPr>
                <w:rFonts w:ascii="Cambria Math" w:eastAsia="Times New Roman" w:hAnsi="Cambria Math"/>
                <w:sz w:val="24"/>
                <w:szCs w:val="24"/>
              </w:rPr>
              <m:t xml:space="preserve">m = </m:t>
            </m:r>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5353541F"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w:t>
      </w:r>
      <w:proofErr w:type="spellStart"/>
      <w:r w:rsidRPr="0029618A">
        <w:rPr>
          <w:rFonts w:eastAsia="Courier New"/>
          <w:sz w:val="20"/>
          <w:szCs w:val="20"/>
        </w:rPr>
        <w:t>xs</w:t>
      </w:r>
      <w:proofErr w:type="spellEnd"/>
      <w:r w:rsidRPr="0029618A">
        <w:rPr>
          <w:rFonts w:eastAsia="Courier New"/>
          <w:sz w:val="20"/>
          <w:szCs w:val="20"/>
        </w:rPr>
        <w:t> — массив из n элементов, инициализированный значениями m, </w:t>
      </w:r>
      <w:proofErr w:type="spellStart"/>
      <w:r w:rsidRPr="0029618A">
        <w:rPr>
          <w:rFonts w:eastAsia="Courier New"/>
          <w:sz w:val="20"/>
          <w:szCs w:val="20"/>
        </w:rPr>
        <w:t>xMax</w:t>
      </w:r>
      <w:proofErr w:type="spellEnd"/>
      <w:r w:rsidRPr="0029618A">
        <w:rPr>
          <w:rFonts w:eastAsia="Courier New"/>
          <w:sz w:val="20"/>
          <w:szCs w:val="20"/>
        </w:rPr>
        <w:t>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ECF0F77"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89118C8"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w:t>
      </w:r>
      <w:proofErr w:type="gramStart"/>
      <w:r w:rsidRPr="0029618A">
        <w:rPr>
          <w:rFonts w:eastAsia="Courier New"/>
          <w:sz w:val="20"/>
          <w:szCs w:val="20"/>
        </w:rPr>
        <w:t>] &gt;</w:t>
      </w:r>
      <w:proofErr w:type="gramEnd"/>
      <w:r w:rsidRPr="0029618A">
        <w:rPr>
          <w:rFonts w:eastAsia="Courier New"/>
          <w:sz w:val="20"/>
          <w:szCs w:val="20"/>
        </w:rPr>
        <w:t xml:space="preserve"> 0</w:t>
      </w:r>
    </w:p>
    <w:p w14:paraId="61706E3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31424C91" w14:textId="77777777" w:rsidR="008E2D65" w:rsidRPr="00CD4F3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w:t>
      </w:r>
      <w:r w:rsidRPr="00CD4F3A">
        <w:rPr>
          <w:rFonts w:eastAsia="Courier New"/>
          <w:sz w:val="20"/>
          <w:szCs w:val="20"/>
        </w:rPr>
        <w:t xml:space="preserve"> </w:t>
      </w:r>
      <w:proofErr w:type="spellStart"/>
      <w:r w:rsidRPr="002D5441">
        <w:rPr>
          <w:rFonts w:eastAsia="Courier New"/>
          <w:sz w:val="20"/>
          <w:szCs w:val="20"/>
          <w:lang w:val="en-US"/>
        </w:rPr>
        <w:t>xs</w:t>
      </w:r>
      <w:proofErr w:type="spellEnd"/>
      <w:r w:rsidRPr="00CD4F3A">
        <w:rPr>
          <w:rFonts w:eastAsia="Courier New"/>
          <w:sz w:val="20"/>
          <w:szCs w:val="20"/>
        </w:rPr>
        <w:t>[</w:t>
      </w:r>
      <w:r w:rsidRPr="002D5441">
        <w:rPr>
          <w:rFonts w:eastAsia="Courier New"/>
          <w:sz w:val="20"/>
          <w:szCs w:val="20"/>
          <w:lang w:val="en-US"/>
        </w:rPr>
        <w:t>j</w:t>
      </w:r>
      <w:r w:rsidRPr="00CD4F3A">
        <w:rPr>
          <w:rFonts w:eastAsia="Courier New"/>
          <w:sz w:val="20"/>
          <w:szCs w:val="20"/>
        </w:rPr>
        <w:t xml:space="preserve">] </w:t>
      </w:r>
      <w:proofErr w:type="gramStart"/>
      <w:r w:rsidRPr="00CD4F3A">
        <w:rPr>
          <w:rFonts w:eastAsia="Courier New"/>
          <w:sz w:val="20"/>
          <w:szCs w:val="20"/>
        </w:rPr>
        <w:t xml:space="preserve">&lt; </w:t>
      </w:r>
      <w:proofErr w:type="spellStart"/>
      <w:r w:rsidRPr="002D5441">
        <w:rPr>
          <w:rFonts w:eastAsia="Courier New"/>
          <w:sz w:val="20"/>
          <w:szCs w:val="20"/>
          <w:lang w:val="en-US"/>
        </w:rPr>
        <w:t>xMax</w:t>
      </w:r>
      <w:proofErr w:type="spellEnd"/>
      <w:proofErr w:type="gramEnd"/>
    </w:p>
    <w:p w14:paraId="57801CCF" w14:textId="77777777" w:rsidR="008E2D65" w:rsidRPr="00AF5E84"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AF5E84">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CD4F3A">
        <w:rPr>
          <w:rFonts w:eastAsia="Courier New"/>
          <w:sz w:val="20"/>
          <w:szCs w:val="20"/>
        </w:rPr>
        <w:t>[</w:t>
      </w:r>
      <w:proofErr w:type="spellStart"/>
      <w:proofErr w:type="gramEnd"/>
      <w:r w:rsidRPr="002D5441">
        <w:rPr>
          <w:rFonts w:eastAsia="Courier New"/>
          <w:sz w:val="20"/>
          <w:szCs w:val="20"/>
          <w:lang w:val="en-US"/>
        </w:rPr>
        <w:t>i</w:t>
      </w:r>
      <w:proofErr w:type="spellEnd"/>
      <w:r w:rsidRPr="00CD4F3A">
        <w:rPr>
          <w:rFonts w:eastAsia="Courier New"/>
          <w:sz w:val="20"/>
          <w:szCs w:val="20"/>
        </w:rPr>
        <w:t xml:space="preserve">] &lt;- </w:t>
      </w:r>
      <w:proofErr w:type="spellStart"/>
      <w:r w:rsidRPr="002D5441">
        <w:rPr>
          <w:rFonts w:eastAsia="Courier New"/>
          <w:sz w:val="20"/>
          <w:szCs w:val="20"/>
          <w:lang w:val="en-US"/>
        </w:rPr>
        <w:t>xs</w:t>
      </w:r>
      <w:proofErr w:type="spellEnd"/>
      <w:r w:rsidRPr="00CD4F3A">
        <w:rPr>
          <w:rFonts w:eastAsia="Courier New"/>
          <w:sz w:val="20"/>
          <w:szCs w:val="20"/>
        </w:rPr>
        <w:t>[</w:t>
      </w:r>
      <w:proofErr w:type="spellStart"/>
      <w:r w:rsidRPr="002D5441">
        <w:rPr>
          <w:rFonts w:eastAsia="Courier New"/>
          <w:sz w:val="20"/>
          <w:szCs w:val="20"/>
          <w:lang w:val="en-US"/>
        </w:rPr>
        <w:t>i</w:t>
      </w:r>
      <w:proofErr w:type="spellEnd"/>
      <w:r w:rsidRPr="00CD4F3A">
        <w:rPr>
          <w:rFonts w:eastAsia="Courier New"/>
          <w:sz w:val="20"/>
          <w:szCs w:val="20"/>
        </w:rPr>
        <w:t>] - 1</w:t>
      </w:r>
    </w:p>
    <w:p w14:paraId="68DE0BA3" w14:textId="77777777" w:rsidR="008E2D65" w:rsidRPr="0029618A"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A71134">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[j] &lt;- </w:t>
      </w:r>
      <w:proofErr w:type="spellStart"/>
      <w:r w:rsidRPr="0029618A">
        <w:rPr>
          <w:rFonts w:eastAsia="Courier New"/>
          <w:sz w:val="20"/>
          <w:szCs w:val="20"/>
        </w:rPr>
        <w:t>xs</w:t>
      </w:r>
      <w:proofErr w:type="spellEnd"/>
      <w:r w:rsidRPr="0029618A">
        <w:rPr>
          <w:rFonts w:eastAsia="Courier New"/>
          <w:sz w:val="20"/>
          <w:szCs w:val="20"/>
        </w:rPr>
        <w:t>[j] + 1</w:t>
      </w:r>
    </w:p>
    <w:p w14:paraId="29714F46" w14:textId="77777777" w:rsidR="008E2D65" w:rsidRPr="0029618A" w:rsidRDefault="008E2D65">
      <w:pPr>
        <w:spacing w:line="288" w:lineRule="auto"/>
        <w:ind w:firstLine="397"/>
        <w:jc w:val="both"/>
        <w:rPr>
          <w:rFonts w:eastAsia="Times New Roman"/>
          <w:sz w:val="24"/>
          <w:szCs w:val="24"/>
        </w:rPr>
      </w:pPr>
    </w:p>
    <w:p w14:paraId="7AFAE8D9"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54536672" wp14:editId="3C86D64F">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cstate="print"/>
                    <a:srcRect/>
                    <a:stretch>
                      <a:fillRect/>
                    </a:stretch>
                  </pic:blipFill>
                  <pic:spPr>
                    <a:xfrm>
                      <a:off x="0" y="0"/>
                      <a:ext cx="4614545" cy="2839720"/>
                    </a:xfrm>
                    <a:prstGeom prst="rect">
                      <a:avLst/>
                    </a:prstGeom>
                    <a:ln/>
                  </pic:spPr>
                </pic:pic>
              </a:graphicData>
            </a:graphic>
          </wp:inline>
        </w:drawing>
      </w:r>
    </w:p>
    <w:p w14:paraId="06C3C46C" w14:textId="3FAB8241"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1F5312D1"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lastRenderedPageBreak/>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51059C83" w14:textId="469456A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sidR="00571844">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5F523D75"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BD42EC5" wp14:editId="261328D0">
            <wp:extent cx="4683125" cy="28708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0" cstate="print"/>
                    <a:srcRect/>
                    <a:stretch>
                      <a:fillRect/>
                    </a:stretch>
                  </pic:blipFill>
                  <pic:spPr>
                    <a:xfrm>
                      <a:off x="0" y="0"/>
                      <a:ext cx="4683125" cy="2870835"/>
                    </a:xfrm>
                    <a:prstGeom prst="rect">
                      <a:avLst/>
                    </a:prstGeom>
                    <a:ln/>
                  </pic:spPr>
                </pic:pic>
              </a:graphicData>
            </a:graphic>
          </wp:inline>
        </w:drawing>
      </w:r>
    </w:p>
    <w:p w14:paraId="710C929C" w14:textId="43CE316B"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sidR="00CB26C5">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0A615419" w14:textId="4F23D70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lastRenderedPageBreak/>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sidR="0093098B">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sidR="00CB26C5">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52E40C70" w14:textId="694BAAB2" w:rsidR="008E2D65" w:rsidRPr="0029618A" w:rsidRDefault="00662FA5">
      <w:pPr>
        <w:spacing w:line="288" w:lineRule="auto"/>
        <w:ind w:firstLine="397"/>
        <w:jc w:val="both"/>
        <w:rPr>
          <w:rFonts w:eastAsia="Times New Roman"/>
          <w:sz w:val="24"/>
          <w:szCs w:val="24"/>
        </w:rPr>
      </w:pPr>
      <w:bookmarkStart w:id="1740" w:name="_30j0zll" w:colFirst="0" w:colLast="0"/>
      <w:bookmarkEnd w:id="1740"/>
      <w:r w:rsidRPr="0029618A">
        <w:rPr>
          <w:rFonts w:eastAsia="Times New Roman"/>
          <w:sz w:val="24"/>
          <w:szCs w:val="24"/>
        </w:rPr>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sidR="00CB26C5">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 </w:t>
      </w:r>
      <m:oMath>
        <m:r>
          <w:rPr>
            <w:rFonts w:ascii="Cambria Math" w:eastAsia="Cambria Math" w:hAnsi="Cambria Math"/>
            <w:sz w:val="24"/>
            <w:szCs w:val="24"/>
          </w:rPr>
          <m:t>1/(m-</m:t>
        </m:r>
        <m:f>
          <m:fPr>
            <m:ctrlPr>
              <w:rPr>
                <w:rFonts w:ascii="Cambria Math" w:eastAsia="Cambria Math" w:hAnsi="Cambria Math"/>
                <w:sz w:val="24"/>
                <w:szCs w:val="24"/>
              </w:rPr>
            </m:ctrlPr>
          </m:fPr>
          <m:num>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num>
          <m:den>
            <m:r>
              <w:rPr>
                <w:rFonts w:ascii="Cambria Math" w:eastAsia="Cambria Math" w:hAnsi="Cambria Math"/>
                <w:sz w:val="24"/>
                <w:szCs w:val="24"/>
              </w:rPr>
              <m:t>2</m:t>
            </m:r>
          </m:den>
        </m:f>
        <m:r>
          <w:rPr>
            <w:rFonts w:ascii="Cambria Math" w:eastAsia="Cambria Math" w:hAnsi="Cambria Math"/>
            <w:sz w:val="24"/>
            <w:szCs w:val="24"/>
          </w:rPr>
          <m:t>)</m:t>
        </m:r>
      </m:oMath>
      <w:r w:rsidRPr="0029618A">
        <w:rPr>
          <w:rFonts w:eastAsia="Times New Roman"/>
          <w:sz w:val="24"/>
          <w:szCs w:val="24"/>
        </w:rPr>
        <w:t xml:space="preserve"> и эта величина уже может менять знак. Более того, знак меняется при переходе </w:t>
      </w:r>
      <w:r w:rsidR="0093098B">
        <w:rPr>
          <w:rFonts w:eastAsia="Times New Roman"/>
          <w:sz w:val="24"/>
          <w:szCs w:val="24"/>
        </w:rPr>
        <w:t xml:space="preserve">знаменателя </w:t>
      </w:r>
      <w:r w:rsidRPr="0029618A">
        <w:rPr>
          <w:rFonts w:eastAsia="Times New Roman"/>
          <w:sz w:val="24"/>
          <w:szCs w:val="24"/>
        </w:rPr>
        <w:t xml:space="preserve">через </w:t>
      </w:r>
      <w:commentRangeStart w:id="1741"/>
      <w:r w:rsidR="0093098B">
        <w:rPr>
          <w:rFonts w:eastAsia="Times New Roman"/>
          <w:sz w:val="24"/>
          <w:szCs w:val="24"/>
        </w:rPr>
        <w:t>ноль</w:t>
      </w:r>
      <w:commentRangeEnd w:id="1741"/>
      <w:r w:rsidR="0093098B">
        <w:rPr>
          <w:rStyle w:val="af"/>
        </w:rPr>
        <w:commentReference w:id="1741"/>
      </w:r>
      <w:r w:rsidRPr="0029618A">
        <w:rPr>
          <w:rFonts w:eastAsia="Times New Roman"/>
          <w:sz w:val="24"/>
          <w:szCs w:val="24"/>
        </w:rPr>
        <w:t>! Что же, получается, что равномерному распределению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соответствует бесконечная температура? Это не совсем так. На ноль, как мы уже упоминали, делить нельзя, так что о какой-либо температуре</w:t>
      </w:r>
      <w:r w:rsidR="00BC7E25">
        <w:rPr>
          <w:rFonts w:eastAsia="Times New Roman"/>
          <w:sz w:val="24"/>
          <w:szCs w:val="24"/>
        </w:rPr>
        <w:t xml:space="preserve"> –</w:t>
      </w:r>
      <w:r w:rsidRPr="0029618A">
        <w:rPr>
          <w:rFonts w:eastAsia="Times New Roman"/>
          <w:sz w:val="24"/>
          <w:szCs w:val="24"/>
        </w:rPr>
        <w:t xml:space="preserve"> в смысле показателя экспоненты</w:t>
      </w:r>
      <w:r w:rsidR="00BC7E25">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sidR="00CB26C5">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11BDF7DC" w14:textId="427C26A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sidR="0043485C">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w:t>
      </w:r>
      <w:r w:rsidRPr="0029618A">
        <w:rPr>
          <w:rFonts w:eastAsia="Times New Roman"/>
          <w:sz w:val="24"/>
          <w:szCs w:val="24"/>
        </w:rPr>
        <w:lastRenderedPageBreak/>
        <w:t xml:space="preserve">возможности бесконечных значений. Мы много раз говорили об удивительной способности математики обнаруживать </w:t>
      </w:r>
      <w:r w:rsidR="0043485C" w:rsidRPr="0029618A">
        <w:rPr>
          <w:rFonts w:eastAsia="Times New Roman"/>
          <w:sz w:val="24"/>
          <w:szCs w:val="24"/>
        </w:rPr>
        <w:t xml:space="preserve">одинаковые модели и структуры </w:t>
      </w:r>
      <w:r w:rsidRPr="0029618A">
        <w:rPr>
          <w:rFonts w:eastAsia="Times New Roman"/>
          <w:sz w:val="24"/>
          <w:szCs w:val="24"/>
        </w:rPr>
        <w:t xml:space="preserve">для самых разнообразных явлений. 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w:t>
      </w:r>
      <w:proofErr w:type="spellStart"/>
      <w:r w:rsidRPr="0029618A">
        <w:rPr>
          <w:rFonts w:eastAsia="Times New Roman"/>
          <w:sz w:val="24"/>
          <w:szCs w:val="24"/>
        </w:rPr>
        <w:t>эконофизике</w:t>
      </w:r>
      <w:proofErr w:type="spellEnd"/>
      <w:r w:rsidRPr="0029618A">
        <w:rPr>
          <w:rFonts w:eastAsia="Times New Roman"/>
          <w:sz w:val="24"/>
          <w:szCs w:val="24"/>
        </w:rPr>
        <w:t>, но собственно температурой не является</w:t>
      </w:r>
      <w:r w:rsidR="0043485C">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
    <w:p w14:paraId="3FDA7E3A" w14:textId="77777777" w:rsidR="008E2D65" w:rsidRPr="0029618A" w:rsidRDefault="00662FA5">
      <w:pPr>
        <w:pStyle w:val="2"/>
        <w:spacing w:before="200" w:after="0"/>
        <w:ind w:firstLine="397"/>
        <w:jc w:val="both"/>
        <w:rPr>
          <w:rFonts w:eastAsia="Cambria"/>
          <w:b/>
          <w:color w:val="4F81BD"/>
          <w:sz w:val="26"/>
          <w:szCs w:val="26"/>
        </w:rPr>
      </w:pPr>
      <w:bookmarkStart w:id="1742" w:name="_Toc22639669"/>
      <w:r w:rsidRPr="0029618A">
        <w:rPr>
          <w:rFonts w:eastAsia="Cambria"/>
          <w:b/>
          <w:color w:val="4F81BD"/>
          <w:sz w:val="26"/>
          <w:szCs w:val="26"/>
        </w:rPr>
        <w:t>Экономика должна быть экономной</w:t>
      </w:r>
      <w:bookmarkEnd w:id="1742"/>
    </w:p>
    <w:p w14:paraId="3C293F9A" w14:textId="286616F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Покуда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w:t>
      </w:r>
      <w:commentRangeStart w:id="1743"/>
      <w:r w:rsidRPr="0029618A">
        <w:rPr>
          <w:rFonts w:eastAsia="Times New Roman"/>
          <w:sz w:val="24"/>
          <w:szCs w:val="24"/>
        </w:rPr>
        <w:t xml:space="preserve">В качестве следующего усложнения модели давайте потребуем, чтобы игроки </w:t>
      </w:r>
      <w:r w:rsidR="006917CF">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sidR="0093098B">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r>
          <w:rPr>
            <w:rFonts w:ascii="Cambria Math" w:eastAsia="Times New Roman" w:hAnsi="Cambria Math"/>
            <w:sz w:val="24"/>
            <w:szCs w:val="24"/>
          </w:rPr>
          <m:t>=αm</m:t>
        </m:r>
      </m:oMath>
      <w:r w:rsidRPr="0029618A">
        <w:rPr>
          <w:rFonts w:eastAsia="Times New Roman"/>
          <w:sz w:val="24"/>
          <w:szCs w:val="24"/>
        </w:rPr>
        <w:t>,</w:t>
      </w:r>
      <w:r w:rsidR="0093098B" w:rsidRPr="006917CF">
        <w:rPr>
          <w:rFonts w:eastAsia="Times New Roman"/>
          <w:sz w:val="24"/>
          <w:szCs w:val="24"/>
        </w:rPr>
        <w:t xml:space="preserve"> </w:t>
      </w:r>
      <w:r w:rsidR="0093098B">
        <w:rPr>
          <w:rFonts w:eastAsia="Times New Roman"/>
          <w:sz w:val="24"/>
          <w:szCs w:val="24"/>
        </w:rPr>
        <w:t>где</w:t>
      </w:r>
      <w:r w:rsidR="00571844">
        <w:rPr>
          <w:rFonts w:eastAsia="Times New Roman"/>
          <w:sz w:val="24"/>
          <w:szCs w:val="24"/>
        </w:rPr>
        <w:t xml:space="preserve"> </w:t>
      </w:r>
      <m:oMath>
        <m:r>
          <w:rPr>
            <w:rFonts w:ascii="Cambria Math" w:eastAsia="Cambria Math" w:hAnsi="Cambria Math"/>
            <w:sz w:val="24"/>
            <w:szCs w:val="24"/>
          </w:rPr>
          <m:t>0&lt;α&lt;1</m:t>
        </m:r>
        <w:commentRangeEnd w:id="1743"/>
        <m:r>
          <m:rPr>
            <m:sty m:val="p"/>
          </m:rPr>
          <w:rPr>
            <w:rStyle w:val="af"/>
          </w:rPr>
          <w:commentReference w:id="1744"/>
        </m:r>
        <m:r>
          <m:rPr>
            <m:sty m:val="p"/>
          </m:rPr>
          <w:rPr>
            <w:rStyle w:val="af"/>
          </w:rPr>
          <w:commentReference w:id="1743"/>
        </m:r>
      </m:oMath>
      <w:r w:rsidRPr="0029618A">
        <w:rPr>
          <w:rFonts w:eastAsia="Times New Roman"/>
          <w:sz w:val="24"/>
          <w:szCs w:val="24"/>
        </w:rPr>
        <w:t>.</w:t>
      </w:r>
      <w:r w:rsidR="00571844">
        <w:rPr>
          <w:rFonts w:eastAsia="Times New Roman"/>
          <w:sz w:val="24"/>
          <w:szCs w:val="24"/>
        </w:rPr>
        <w:t xml:space="preserve"> </w:t>
      </w:r>
      <w:r w:rsidRPr="0029618A">
        <w:rPr>
          <w:rFonts w:eastAsia="Times New Roman"/>
          <w:sz w:val="24"/>
          <w:szCs w:val="24"/>
        </w:rPr>
        <w:t>Иными словами, добавим нашим участника</w:t>
      </w:r>
      <w:r w:rsidR="000429AC">
        <w:rPr>
          <w:rFonts w:eastAsia="Times New Roman"/>
          <w:sz w:val="24"/>
          <w:szCs w:val="24"/>
        </w:rPr>
        <w:t>м</w:t>
      </w:r>
      <w:r w:rsidRPr="0029618A">
        <w:rPr>
          <w:rFonts w:eastAsia="Times New Roman"/>
          <w:sz w:val="24"/>
          <w:szCs w:val="24"/>
        </w:rPr>
        <w:t xml:space="preserve"> желание быть экономными.</w:t>
      </w:r>
    </w:p>
    <w:p w14:paraId="1579CA32" w14:textId="788525DE"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экспоненциального.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w:t>
      </w:r>
      <w:proofErr w:type="gramStart"/>
      <w:r w:rsidRPr="0029618A">
        <w:rPr>
          <w:rFonts w:eastAsia="Times New Roman"/>
          <w:sz w:val="24"/>
          <w:szCs w:val="24"/>
        </w:rPr>
        <w:t>что</w:t>
      </w:r>
      <w:proofErr w:type="gramEnd"/>
      <w:r w:rsidRPr="0029618A">
        <w:rPr>
          <w:rFonts w:eastAsia="Times New Roman"/>
          <w:sz w:val="24"/>
          <w:szCs w:val="24"/>
        </w:rPr>
        <w:t xml:space="preserve">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7C4E8C12"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81186F5" wp14:editId="63734536">
            <wp:extent cx="4407535" cy="271716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1" cstate="print"/>
                    <a:srcRect/>
                    <a:stretch>
                      <a:fillRect/>
                    </a:stretch>
                  </pic:blipFill>
                  <pic:spPr>
                    <a:xfrm>
                      <a:off x="0" y="0"/>
                      <a:ext cx="4407535" cy="2717165"/>
                    </a:xfrm>
                    <a:prstGeom prst="rect">
                      <a:avLst/>
                    </a:prstGeom>
                    <a:ln/>
                  </pic:spPr>
                </pic:pic>
              </a:graphicData>
            </a:graphic>
          </wp:inline>
        </w:drawing>
      </w:r>
    </w:p>
    <w:p w14:paraId="6C60794F" w14:textId="5D5E940E"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sidR="003E4F56">
        <w:rPr>
          <w:rFonts w:eastAsia="Times New Roman"/>
          <w:i/>
          <w:sz w:val="24"/>
          <w:szCs w:val="24"/>
        </w:rPr>
        <w:t>м</w:t>
      </w:r>
      <w:r w:rsidRPr="0029618A">
        <w:rPr>
          <w:rFonts w:eastAsia="Times New Roman"/>
          <w:i/>
          <w:sz w:val="24"/>
          <w:szCs w:val="24"/>
        </w:rPr>
        <w:t xml:space="preserve">метричному колоколообразному гамма-распределению. В данной модели </w:t>
      </w:r>
      <m:oMath>
        <m:r>
          <w:rPr>
            <w:rFonts w:ascii="Cambria Math" w:eastAsia="Cambria Math" w:hAnsi="Cambria Math"/>
            <w:sz w:val="24"/>
            <w:szCs w:val="24"/>
          </w:rPr>
          <m:t>α=1/3</m:t>
        </m:r>
      </m:oMath>
      <w:r w:rsidRPr="0029618A">
        <w:rPr>
          <w:rFonts w:eastAsia="Times New Roman"/>
          <w:i/>
          <w:sz w:val="24"/>
          <w:szCs w:val="24"/>
        </w:rPr>
        <w:t>.</w:t>
      </w:r>
    </w:p>
    <w:p w14:paraId="4C1AC5C2"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3A217945"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proofErr w:type="spellStart"/>
      <w:r w:rsidRPr="0029618A">
        <w:rPr>
          <w:rFonts w:eastAsia="Liberation Mono"/>
          <w:sz w:val="20"/>
          <w:szCs w:val="20"/>
        </w:rPr>
        <w:t>xs</w:t>
      </w:r>
      <w:proofErr w:type="spellEnd"/>
      <w:r w:rsidRPr="0029618A">
        <w:rPr>
          <w:rFonts w:eastAsia="Liberation Mono"/>
          <w:sz w:val="20"/>
          <w:szCs w:val="20"/>
        </w:rPr>
        <w:t xml:space="preserve">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proofErr w:type="spellStart"/>
      <w:r w:rsidRPr="0029618A">
        <w:rPr>
          <w:rFonts w:eastAsia="Liberation Mono"/>
          <w:sz w:val="20"/>
          <w:szCs w:val="20"/>
        </w:rPr>
        <w:t>alpha</w:t>
      </w:r>
      <w:proofErr w:type="spellEnd"/>
      <w:r w:rsidRPr="0029618A">
        <w:rPr>
          <w:rFonts w:eastAsia="Liberation Mono"/>
          <w:sz w:val="20"/>
          <w:szCs w:val="20"/>
        </w:rPr>
        <w:t xml:space="preserve"> </w:t>
      </w:r>
      <w:r w:rsidRPr="0029618A">
        <w:rPr>
          <w:rFonts w:eastAsia="Courier New"/>
          <w:sz w:val="20"/>
          <w:szCs w:val="20"/>
        </w:rPr>
        <w:t>— доля капитала, которая тратится при обмене.</w:t>
      </w:r>
    </w:p>
    <w:p w14:paraId="31362515" w14:textId="77777777" w:rsidR="008E2D65" w:rsidRPr="0029618A" w:rsidRDefault="008E2D6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05396861"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06660B3D"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13C9C6E7"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w:t>
      </w:r>
      <w:proofErr w:type="spellStart"/>
      <w:r w:rsidRPr="002D5441">
        <w:rPr>
          <w:rFonts w:eastAsia="Liberation Mono"/>
          <w:sz w:val="20"/>
          <w:szCs w:val="20"/>
          <w:lang w:val="en-US"/>
        </w:rPr>
        <w:t>xs</w:t>
      </w:r>
      <w:proofErr w:type="spellEnd"/>
      <w:r w:rsidRPr="002D5441">
        <w:rPr>
          <w:rFonts w:eastAsia="Liberation Mono"/>
          <w:sz w:val="20"/>
          <w:szCs w:val="20"/>
          <w:lang w:val="en-US"/>
        </w:rPr>
        <w:t>[</w:t>
      </w:r>
      <w:proofErr w:type="spellStart"/>
      <w:r w:rsidRPr="002D5441">
        <w:rPr>
          <w:rFonts w:eastAsia="Liberation Mono"/>
          <w:sz w:val="20"/>
          <w:szCs w:val="20"/>
          <w:lang w:val="en-US"/>
        </w:rPr>
        <w:t>i</w:t>
      </w:r>
      <w:proofErr w:type="spellEnd"/>
      <w:proofErr w:type="gramStart"/>
      <w:r w:rsidRPr="002D5441">
        <w:rPr>
          <w:rFonts w:eastAsia="Liberation Mono"/>
          <w:sz w:val="20"/>
          <w:szCs w:val="20"/>
          <w:lang w:val="en-US"/>
        </w:rPr>
        <w:t>] &gt;</w:t>
      </w:r>
      <w:proofErr w:type="gramEnd"/>
      <w:r w:rsidRPr="002D5441">
        <w:rPr>
          <w:rFonts w:eastAsia="Liberation Mono"/>
          <w:sz w:val="20"/>
          <w:szCs w:val="20"/>
          <w:lang w:val="en-US"/>
        </w:rPr>
        <w:t xml:space="preserve"> 0</w:t>
      </w:r>
    </w:p>
    <w:p w14:paraId="3EE0580C"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w:t>
      </w:r>
      <w:proofErr w:type="spellStart"/>
      <w:r w:rsidRPr="002D5441">
        <w:rPr>
          <w:rFonts w:eastAsia="Liberation Mono"/>
          <w:sz w:val="20"/>
          <w:szCs w:val="20"/>
          <w:lang w:val="en-US"/>
        </w:rPr>
        <w:t>xs</w:t>
      </w:r>
      <w:proofErr w:type="spellEnd"/>
      <w:r w:rsidRPr="002D5441">
        <w:rPr>
          <w:rFonts w:eastAsia="Liberation Mono"/>
          <w:sz w:val="20"/>
          <w:szCs w:val="20"/>
          <w:lang w:val="en-US"/>
        </w:rPr>
        <w:t>[</w:t>
      </w:r>
      <w:proofErr w:type="spellStart"/>
      <w:r w:rsidRPr="002D5441">
        <w:rPr>
          <w:rFonts w:eastAsia="Liberation Mono"/>
          <w:sz w:val="20"/>
          <w:szCs w:val="20"/>
          <w:lang w:val="en-US"/>
        </w:rPr>
        <w:t>i</w:t>
      </w:r>
      <w:proofErr w:type="spellEnd"/>
      <w:r w:rsidRPr="002D5441">
        <w:rPr>
          <w:rFonts w:eastAsia="Liberation Mono"/>
          <w:sz w:val="20"/>
          <w:szCs w:val="20"/>
          <w:lang w:val="en-US"/>
        </w:rPr>
        <w:t>]*alpha)</w:t>
      </w:r>
    </w:p>
    <w:p w14:paraId="3F9E8CD1"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[i] &lt;- </w:t>
      </w:r>
      <w:proofErr w:type="spellStart"/>
      <w:r w:rsidRPr="0029618A">
        <w:rPr>
          <w:rFonts w:eastAsia="Liberation Mono"/>
          <w:sz w:val="20"/>
          <w:szCs w:val="20"/>
        </w:rPr>
        <w:t>xs</w:t>
      </w:r>
      <w:proofErr w:type="spellEnd"/>
      <w:r w:rsidRPr="0029618A">
        <w:rPr>
          <w:rFonts w:eastAsia="Liberation Mono"/>
          <w:sz w:val="20"/>
          <w:szCs w:val="20"/>
        </w:rPr>
        <w:t xml:space="preserve">[i] - </w:t>
      </w:r>
      <w:proofErr w:type="spellStart"/>
      <w:r w:rsidRPr="0029618A">
        <w:rPr>
          <w:rFonts w:eastAsia="Liberation Mono"/>
          <w:sz w:val="20"/>
          <w:szCs w:val="20"/>
        </w:rPr>
        <w:t>dx</w:t>
      </w:r>
      <w:proofErr w:type="spellEnd"/>
    </w:p>
    <w:p w14:paraId="408CFA34"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7B677348" w14:textId="77777777" w:rsidR="008E2D65" w:rsidRPr="0029618A"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[j] &lt;- </w:t>
      </w:r>
      <w:proofErr w:type="spellStart"/>
      <w:r w:rsidRPr="0029618A">
        <w:rPr>
          <w:rFonts w:eastAsia="Liberation Mono"/>
          <w:sz w:val="20"/>
          <w:szCs w:val="20"/>
        </w:rPr>
        <w:t>xs</w:t>
      </w:r>
      <w:proofErr w:type="spellEnd"/>
      <w:r w:rsidRPr="0029618A">
        <w:rPr>
          <w:rFonts w:eastAsia="Liberation Mono"/>
          <w:sz w:val="20"/>
          <w:szCs w:val="20"/>
        </w:rPr>
        <w:t xml:space="preserve">[j] + </w:t>
      </w:r>
      <w:proofErr w:type="spellStart"/>
      <w:r w:rsidRPr="0029618A">
        <w:rPr>
          <w:rFonts w:eastAsia="Liberation Mono"/>
          <w:sz w:val="20"/>
          <w:szCs w:val="20"/>
        </w:rPr>
        <w:t>dx</w:t>
      </w:r>
      <w:proofErr w:type="spellEnd"/>
    </w:p>
    <w:p w14:paraId="4ABE7B8E" w14:textId="5504B646"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Эта книжка</w:t>
      </w:r>
      <w:r w:rsidR="003E4F56">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sidR="00571844">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sidR="003E4F56">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0896CDBB" w14:textId="405E565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Гамма-распределение </w:t>
      </w:r>
      <m:oMath>
        <m:r>
          <w:rPr>
            <w:rFonts w:ascii="Cambria Math" w:eastAsia="Cambria Math" w:hAnsi="Cambria Math"/>
            <w:sz w:val="24"/>
            <w:szCs w:val="24"/>
          </w:rPr>
          <m:t>Gamma(k,θ)</m:t>
        </m:r>
      </m:oMath>
      <w:r w:rsidRPr="0029618A">
        <w:rPr>
          <w:rFonts w:eastAsia="Times New Roman"/>
          <w:sz w:val="24"/>
          <w:szCs w:val="24"/>
        </w:rPr>
        <w:t xml:space="preserve"> — это двухпараметрическое р</w:t>
      </w:r>
      <w:proofErr w:type="spellStart"/>
      <w:r w:rsidRPr="0029618A">
        <w:rPr>
          <w:rFonts w:eastAsia="Times New Roman"/>
          <w:sz w:val="24"/>
          <w:szCs w:val="24"/>
        </w:rPr>
        <w:t>аспределение</w:t>
      </w:r>
      <w:proofErr w:type="spellEnd"/>
      <w:r w:rsidRPr="0029618A">
        <w:rPr>
          <w:rFonts w:eastAsia="Times New Roman"/>
          <w:sz w:val="24"/>
          <w:szCs w:val="24"/>
        </w:rPr>
        <w:t xml:space="preserve">, которое часто используется как обобщение экспоненциального и сводится к нему при </w:t>
      </w:r>
      <m:oMath>
        <m:r>
          <w:rPr>
            <w:rFonts w:ascii="Cambria Math" w:eastAsia="Cambria Math" w:hAnsi="Cambria Math"/>
            <w:sz w:val="24"/>
            <w:szCs w:val="24"/>
          </w:rPr>
          <m:t>k=1</m:t>
        </m:r>
      </m:oMath>
      <w:r w:rsidRPr="0029618A">
        <w:rPr>
          <w:rFonts w:eastAsia="Times New Roman"/>
          <w:sz w:val="24"/>
          <w:szCs w:val="24"/>
        </w:rPr>
        <w:t>. Оно имеет ряд замечательных свойств, делающих его полезным. Об одном из них мы уже говорили — это распределение с максимальной энтропией в своём классе. Др</w:t>
      </w:r>
      <w:proofErr w:type="spellStart"/>
      <w:r w:rsidRPr="0029618A">
        <w:rPr>
          <w:rFonts w:eastAsia="Times New Roman"/>
          <w:sz w:val="24"/>
          <w:szCs w:val="24"/>
        </w:rPr>
        <w:t>угим</w:t>
      </w:r>
      <w:proofErr w:type="spellEnd"/>
      <w:r w:rsidRPr="0029618A">
        <w:rPr>
          <w:rFonts w:eastAsia="Times New Roman"/>
          <w:sz w:val="24"/>
          <w:szCs w:val="24"/>
        </w:rPr>
        <w:t xml:space="preserve">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sidR="006F6810">
        <w:rPr>
          <w:rFonts w:eastAsia="Times New Roman"/>
          <w:sz w:val="24"/>
          <w:szCs w:val="24"/>
        </w:rPr>
        <w:t xml:space="preserve">Случайная величина называется бесконечно делимой, если для любого числа </w:t>
      </w:r>
      <w:r w:rsidR="006F6810">
        <w:rPr>
          <w:rFonts w:eastAsia="Times New Roman"/>
          <w:sz w:val="24"/>
          <w:szCs w:val="24"/>
          <w:lang w:val="en-US"/>
        </w:rPr>
        <w:t>n</w:t>
      </w:r>
      <w:r w:rsidR="006F6810" w:rsidRPr="00BB52AF">
        <w:rPr>
          <w:rFonts w:eastAsia="Times New Roman"/>
          <w:sz w:val="24"/>
          <w:szCs w:val="24"/>
        </w:rPr>
        <w:t xml:space="preserve"> </w:t>
      </w:r>
      <w:r w:rsidR="006F6810">
        <w:rPr>
          <w:rFonts w:eastAsia="Times New Roman"/>
          <w:sz w:val="24"/>
          <w:szCs w:val="24"/>
        </w:rPr>
        <w:t xml:space="preserve">≥ </w:t>
      </w:r>
      <w:r w:rsidR="006F6810" w:rsidRPr="00BB52AF">
        <w:rPr>
          <w:rFonts w:eastAsia="Times New Roman"/>
          <w:sz w:val="24"/>
          <w:szCs w:val="24"/>
        </w:rPr>
        <w:t>1</w:t>
      </w:r>
      <w:r w:rsidR="006F6810">
        <w:rPr>
          <w:rFonts w:eastAsia="Times New Roman"/>
          <w:sz w:val="24"/>
          <w:szCs w:val="24"/>
        </w:rPr>
        <w:t xml:space="preserve"> ее </w:t>
      </w:r>
      <w:r w:rsidR="006F6810">
        <w:rPr>
          <w:rFonts w:eastAsia="Times New Roman"/>
          <w:sz w:val="24"/>
          <w:szCs w:val="24"/>
        </w:rPr>
        <w:lastRenderedPageBreak/>
        <w:t xml:space="preserve">можно представить в виде суммы </w:t>
      </w:r>
      <w:r w:rsidR="006F6810">
        <w:rPr>
          <w:rFonts w:eastAsia="Times New Roman"/>
          <w:sz w:val="24"/>
          <w:szCs w:val="24"/>
          <w:lang w:val="en-US"/>
        </w:rPr>
        <w:t>n</w:t>
      </w:r>
      <w:r w:rsidR="006F6810">
        <w:rPr>
          <w:rFonts w:eastAsia="Times New Roman"/>
          <w:sz w:val="24"/>
          <w:szCs w:val="24"/>
        </w:rPr>
        <w:t xml:space="preserve"> независимых одинаково распределенных случайных величин</w:t>
      </w:r>
      <w:del w:id="1745" w:author="Пользователь" w:date="2019-11-13T16:28:00Z">
        <w:r w:rsidR="006F6810" w:rsidDel="00DC0436">
          <w:rPr>
            <w:rFonts w:eastAsia="Times New Roman"/>
            <w:sz w:val="24"/>
            <w:szCs w:val="24"/>
          </w:rPr>
          <w:delText>.</w:delText>
        </w:r>
      </w:del>
      <w:r w:rsidRPr="0029618A">
        <w:rPr>
          <w:rFonts w:eastAsia="Times New Roman"/>
          <w:sz w:val="24"/>
          <w:szCs w:val="24"/>
        </w:rPr>
        <w:t xml:space="preserve">. А если эти слагаемые </w:t>
      </w:r>
      <w:proofErr w:type="gramStart"/>
      <w:r w:rsidR="006F6810">
        <w:rPr>
          <w:rFonts w:eastAsia="Times New Roman"/>
          <w:sz w:val="24"/>
          <w:szCs w:val="24"/>
        </w:rPr>
        <w:t>имеют</w:t>
      </w:r>
      <w:proofErr w:type="gramEnd"/>
      <w:r w:rsidR="006F6810">
        <w:rPr>
          <w:rFonts w:eastAsia="Times New Roman"/>
          <w:sz w:val="24"/>
          <w:szCs w:val="24"/>
        </w:rPr>
        <w:t xml:space="preserve"> то же распределение, что и исходная случайная величина, </w:t>
      </w:r>
      <w:r w:rsidRPr="0029618A">
        <w:rPr>
          <w:rFonts w:eastAsia="Times New Roman"/>
          <w:sz w:val="24"/>
          <w:szCs w:val="24"/>
        </w:rPr>
        <w:t xml:space="preserve">то </w:t>
      </w:r>
      <w:r w:rsidR="000C7A32">
        <w:rPr>
          <w:rFonts w:eastAsia="Times New Roman"/>
          <w:sz w:val="24"/>
          <w:szCs w:val="24"/>
        </w:rPr>
        <w:t>она</w:t>
      </w:r>
      <w:r w:rsidR="006F6810" w:rsidRPr="0029618A">
        <w:rPr>
          <w:rFonts w:eastAsia="Times New Roman"/>
          <w:sz w:val="24"/>
          <w:szCs w:val="24"/>
        </w:rPr>
        <w:t xml:space="preserve"> </w:t>
      </w:r>
      <w:r w:rsidRPr="0029618A">
        <w:rPr>
          <w:rFonts w:eastAsia="Times New Roman"/>
          <w:sz w:val="24"/>
          <w:szCs w:val="24"/>
        </w:rPr>
        <w:t>называется устойчив</w:t>
      </w:r>
      <w:r w:rsidR="006F6810">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1C5F3BED" w14:textId="7777777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0C8AC765"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,θ</m:t>
              </m:r>
            </m:e>
          </m:d>
          <m:r>
            <w:rPr>
              <w:rFonts w:ascii="Cambria Math" w:eastAsia="Cambria Math" w:hAnsi="Cambria Math"/>
              <w:sz w:val="24"/>
              <w:szCs w:val="24"/>
            </w:rPr>
            <m:t>, 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 то x+y∼Gamma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m:t>
          </m:r>
        </m:oMath>
      </m:oMathPara>
    </w:p>
    <w:p w14:paraId="43102E6E"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5ED20967" w14:textId="3922CA84"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r>
                <w:rPr>
                  <w:rFonts w:ascii="Cambria Math" w:eastAsia="Cambria Math" w:hAnsi="Cambria Math"/>
                  <w:sz w:val="24"/>
                  <w:szCs w:val="24"/>
                </w:rPr>
                <m:t>k,θ</m:t>
              </m:r>
            </m:e>
          </m:d>
          <m:r>
            <w:rPr>
              <w:rFonts w:ascii="Cambria Math" w:eastAsia="Cambria Math" w:hAnsi="Cambria Math"/>
              <w:sz w:val="24"/>
              <w:szCs w:val="24"/>
            </w:rPr>
            <m:t>, то ax∼Gamma(k,aθ).</m:t>
          </m:r>
        </m:oMath>
      </m:oMathPara>
    </w:p>
    <w:p w14:paraId="3ABF8D49" w14:textId="77777777" w:rsidR="008E2D65" w:rsidRPr="0029618A" w:rsidRDefault="00662FA5">
      <w:pPr>
        <w:spacing w:line="288" w:lineRule="auto"/>
        <w:jc w:val="both"/>
        <w:rPr>
          <w:rFonts w:eastAsia="Times New Roman"/>
          <w:sz w:val="24"/>
          <w:szCs w:val="24"/>
        </w:rPr>
      </w:pPr>
      <w:r w:rsidRPr="0029618A">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m:oMath>
        <m:r>
          <w:rPr>
            <w:rFonts w:ascii="Cambria Math" w:eastAsia="Cambria Math" w:hAnsi="Cambria Math"/>
            <w:sz w:val="24"/>
            <w:szCs w:val="24"/>
          </w:rPr>
          <m:t>m</m:t>
        </m:r>
      </m:oMath>
      <w:r w:rsidRPr="0029618A">
        <w:rPr>
          <w:rFonts w:eastAsia="Times New Roman"/>
          <w:sz w:val="24"/>
          <w:szCs w:val="24"/>
        </w:rPr>
        <w:t xml:space="preserve"> и коэффициентом </w:t>
      </w:r>
      <m:oMath>
        <m:r>
          <w:rPr>
            <w:rFonts w:ascii="Cambria Math" w:hAnsi="Cambria Math"/>
          </w:rPr>
          <m:t>α</m:t>
        </m:r>
      </m:oMath>
      <w:r w:rsidRPr="0029618A">
        <w:rPr>
          <w:rFonts w:eastAsia="Times New Roman"/>
          <w:sz w:val="24"/>
          <w:szCs w:val="24"/>
        </w:rPr>
        <w:t xml:space="preserve"> в таком виде:</w:t>
      </w:r>
    </w:p>
    <w:p w14:paraId="619BED54" w14:textId="77777777" w:rsidR="008E2D65" w:rsidRPr="0029618A" w:rsidRDefault="00662FA5">
      <w:pPr>
        <w:ind w:firstLine="397"/>
        <w:jc w:val="center"/>
        <w:rPr>
          <w:rFonts w:eastAsia="Cambria Math"/>
          <w:i/>
          <w:sz w:val="24"/>
          <w:szCs w:val="24"/>
        </w:rPr>
      </w:pPr>
      <m:oMathPara>
        <m:oMath>
          <m:r>
            <w:rPr>
              <w:rFonts w:ascii="Cambria Math" w:eastAsia="Cambria Math" w:hAnsi="Cambria Math"/>
              <w:sz w:val="24"/>
              <w:szCs w:val="24"/>
            </w:rPr>
            <m:t>Gamma</m:t>
          </m:r>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-1 ,</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m:t>
                  </m:r>
                </m:e>
              </m:d>
            </m:e>
          </m:d>
          <m:r>
            <w:rPr>
              <w:rFonts w:ascii="Cambria Math" w:eastAsia="Cambria Math" w:hAnsi="Cambria Math"/>
              <w:sz w:val="24"/>
              <w:szCs w:val="24"/>
            </w:rPr>
            <m:t>.</m:t>
          </m:r>
        </m:oMath>
      </m:oMathPara>
    </w:p>
    <w:p w14:paraId="35EC981E" w14:textId="06BFEA6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sidR="000C7A32">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при </w:t>
      </w:r>
      <m:oMath>
        <m:r>
          <w:rPr>
            <w:rFonts w:ascii="Cambria Math" w:eastAsia="Cambria Math" w:hAnsi="Cambria Math"/>
            <w:sz w:val="24"/>
            <w:szCs w:val="24"/>
          </w:rPr>
          <m:t>α&lt;1/2</m:t>
        </m:r>
      </m:oMath>
      <w:r w:rsidRPr="0029618A">
        <w:rPr>
          <w:rFonts w:eastAsia="Times New Roman"/>
          <w:sz w:val="24"/>
          <w:szCs w:val="24"/>
        </w:rPr>
        <w:t>. Если 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w:t>
      </w:r>
      <w:r w:rsidR="00571844">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0948041" w14:textId="702C18A0"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58330B26" wp14:editId="393F852D">
            <wp:extent cx="3235325" cy="194815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2" cstate="print"/>
                    <a:srcRect/>
                    <a:stretch>
                      <a:fillRect/>
                    </a:stretch>
                  </pic:blipFill>
                  <pic:spPr>
                    <a:xfrm>
                      <a:off x="0" y="0"/>
                      <a:ext cx="3235325" cy="1948153"/>
                    </a:xfrm>
                    <a:prstGeom prst="rect">
                      <a:avLst/>
                    </a:prstGeom>
                    <a:ln/>
                  </pic:spPr>
                </pic:pic>
              </a:graphicData>
            </a:graphic>
          </wp:inline>
        </w:drawing>
      </w:r>
      <w:r w:rsidR="007C7181">
        <w:rPr>
          <w:rFonts w:eastAsia="Times New Roman"/>
          <w:i/>
          <w:noProof/>
          <w:sz w:val="24"/>
          <w:szCs w:val="24"/>
        </w:rPr>
        <w:drawing>
          <wp:inline distT="0" distB="0" distL="0" distR="0" wp14:anchorId="6C64A5B9" wp14:editId="0E00CA1E">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6C0910C8" w14:textId="77777777"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xml:space="preserve">, на правом графике в скобках приведены ещё и значения индекса </w:t>
      </w:r>
      <w:commentRangeStart w:id="1746"/>
      <w:commentRangeStart w:id="1747"/>
      <w:r w:rsidRPr="0029618A">
        <w:rPr>
          <w:rFonts w:eastAsia="Times New Roman"/>
          <w:i/>
          <w:sz w:val="24"/>
          <w:szCs w:val="24"/>
        </w:rPr>
        <w:t>Джини</w:t>
      </w:r>
      <w:commentRangeEnd w:id="1746"/>
      <w:r w:rsidR="000C7A32">
        <w:rPr>
          <w:rStyle w:val="af"/>
        </w:rPr>
        <w:commentReference w:id="1746"/>
      </w:r>
      <w:commentRangeEnd w:id="1747"/>
      <w:r w:rsidR="00907420">
        <w:rPr>
          <w:rStyle w:val="af"/>
        </w:rPr>
        <w:commentReference w:id="1747"/>
      </w:r>
      <w:r w:rsidRPr="0029618A">
        <w:rPr>
          <w:rFonts w:eastAsia="Times New Roman"/>
          <w:i/>
          <w:sz w:val="24"/>
          <w:szCs w:val="24"/>
        </w:rPr>
        <w:t>.</w:t>
      </w:r>
    </w:p>
    <w:p w14:paraId="32D5BA53" w14:textId="05AEB621"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w:t>
      </w:r>
      <w:r w:rsidRPr="0029618A">
        <w:rPr>
          <w:rFonts w:eastAsia="Times New Roman"/>
          <w:sz w:val="24"/>
          <w:szCs w:val="24"/>
        </w:rPr>
        <w:lastRenderedPageBreak/>
        <w:t xml:space="preserve">доля бедных и тем менее справедливым становится общество. Любопытно, что при </w:t>
      </w:r>
      <m:oMath>
        <m:r>
          <w:rPr>
            <w:rFonts w:ascii="Cambria Math" w:eastAsia="Cambria Math" w:hAnsi="Cambria Math"/>
            <w:sz w:val="24"/>
            <w:szCs w:val="24"/>
          </w:rPr>
          <m:t>α=1/2</m:t>
        </m:r>
      </m:oMath>
      <w:r w:rsidRPr="0029618A">
        <w:rPr>
          <w:rFonts w:eastAsia="Times New Roman"/>
          <w:sz w:val="24"/>
          <w:szCs w:val="24"/>
        </w:rPr>
        <w:t xml:space="preserve"> равновесное распределение становится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m:oMath>
        <m:r>
          <w:rPr>
            <w:rFonts w:ascii="Cambria Math" w:eastAsia="Cambria Math" w:hAnsi="Cambria Math"/>
            <w:sz w:val="24"/>
            <w:szCs w:val="24"/>
          </w:rPr>
          <m:t>k=1</m:t>
        </m:r>
      </m:oMath>
      <w:r w:rsidRPr="0029618A">
        <w:rPr>
          <w:rFonts w:eastAsia="Times New Roman"/>
          <w:sz w:val="24"/>
          <w:szCs w:val="24"/>
        </w:rPr>
        <w:t>,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w:t>
      </w:r>
      <w:proofErr w:type="spellStart"/>
      <w:r w:rsidRPr="0029618A">
        <w:rPr>
          <w:rFonts w:eastAsia="Times New Roman"/>
          <w:sz w:val="24"/>
          <w:szCs w:val="24"/>
        </w:rPr>
        <w:t>юбыми</w:t>
      </w:r>
      <w:proofErr w:type="spellEnd"/>
      <w:r w:rsidRPr="0029618A">
        <w:rPr>
          <w:rFonts w:eastAsia="Times New Roman"/>
          <w:sz w:val="24"/>
          <w:szCs w:val="24"/>
        </w:rPr>
        <w:t xml:space="preserve"> другими значениями </w:t>
      </w:r>
      <m:oMath>
        <m:r>
          <w:rPr>
            <w:rFonts w:ascii="Cambria Math" w:hAnsi="Cambria Math"/>
          </w:rPr>
          <m:t>α</m:t>
        </m:r>
      </m:oMath>
      <w:r w:rsidRPr="0029618A">
        <w:rPr>
          <w:rFonts w:eastAsia="Times New Roman"/>
          <w:sz w:val="24"/>
          <w:szCs w:val="24"/>
        </w:rPr>
        <w:t xml:space="preserve">. Посмотрите, как изменяется энтропия по мере развития ситуации при </w:t>
      </w:r>
      <m:oMath>
        <m:r>
          <w:rPr>
            <w:rFonts w:ascii="Cambria Math" w:eastAsia="Cambria Math" w:hAnsi="Cambria Math"/>
            <w:sz w:val="24"/>
            <w:szCs w:val="24"/>
          </w:rPr>
          <m:t>α=0.75</m:t>
        </m:r>
      </m:oMath>
      <w:r w:rsidRPr="0029618A">
        <w:rPr>
          <w:rFonts w:eastAsia="Times New Roman"/>
          <w:sz w:val="24"/>
          <w:szCs w:val="24"/>
        </w:rPr>
        <w:t>:</w:t>
      </w:r>
    </w:p>
    <w:p w14:paraId="4C59CAC2" w14:textId="77777777" w:rsidR="008E2D65" w:rsidRPr="0029618A" w:rsidRDefault="00662FA5">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9F7FA06" wp14:editId="293F7878">
            <wp:extent cx="4354195" cy="264541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cstate="print"/>
                    <a:srcRect/>
                    <a:stretch>
                      <a:fillRect/>
                    </a:stretch>
                  </pic:blipFill>
                  <pic:spPr>
                    <a:xfrm>
                      <a:off x="0" y="0"/>
                      <a:ext cx="4354195" cy="2645410"/>
                    </a:xfrm>
                    <a:prstGeom prst="rect">
                      <a:avLst/>
                    </a:prstGeom>
                    <a:ln/>
                  </pic:spPr>
                </pic:pic>
              </a:graphicData>
            </a:graphic>
          </wp:inline>
        </w:drawing>
      </w:r>
    </w:p>
    <w:p w14:paraId="2BC44EB1" w14:textId="1A8DCE55" w:rsidR="008E2D65" w:rsidRPr="0029618A" w:rsidRDefault="00662FA5">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250BAA74" w14:textId="6B2FC06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sidR="00571844">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sidR="00367866">
        <w:rPr>
          <w:rFonts w:eastAsia="Times New Roman"/>
          <w:sz w:val="24"/>
          <w:szCs w:val="24"/>
        </w:rPr>
        <w:t xml:space="preserve"> при</w:t>
      </w:r>
      <w:r w:rsidRPr="0029618A">
        <w:rPr>
          <w:rFonts w:eastAsia="Times New Roman"/>
          <w:sz w:val="24"/>
          <w:szCs w:val="24"/>
        </w:rPr>
        <w:t xml:space="preserve"> </w:t>
      </w:r>
      <m:oMath>
        <m:r>
          <w:rPr>
            <w:rFonts w:ascii="Cambria Math" w:eastAsia="Cambria Math" w:hAnsi="Cambria Math"/>
            <w:sz w:val="24"/>
            <w:szCs w:val="24"/>
          </w:rPr>
          <m:t>α=0.75</m:t>
        </m:r>
      </m:oMath>
      <w:r w:rsidRPr="0029618A">
        <w:rPr>
          <w:rFonts w:eastAsia="Times New Roman"/>
          <w:sz w:val="24"/>
          <w:szCs w:val="24"/>
        </w:rPr>
        <w:t xml:space="preserve"> экспоненциальное распределение соответствует нестационарному состоянию. </w:t>
      </w:r>
    </w:p>
    <w:p w14:paraId="4B96E8ED" w14:textId="21F6137B"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 xml:space="preserve">Исследователи из Бостонского университета Исполатов и </w:t>
      </w:r>
      <w:proofErr w:type="spellStart"/>
      <w:r w:rsidRPr="0029618A">
        <w:rPr>
          <w:rFonts w:eastAsia="Times New Roman"/>
          <w:sz w:val="24"/>
          <w:szCs w:val="24"/>
        </w:rPr>
        <w:t>Крапивский</w:t>
      </w:r>
      <w:proofErr w:type="spellEnd"/>
      <w:r w:rsidRPr="0029618A">
        <w:rPr>
          <w:rFonts w:eastAsia="Times New Roman"/>
          <w:sz w:val="24"/>
          <w:szCs w:val="24"/>
          <w:vertAlign w:val="superscript"/>
        </w:rPr>
        <w:footnoteReference w:id="32"/>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w:t>
      </w:r>
      <w:r w:rsidRPr="0029618A">
        <w:rPr>
          <w:rFonts w:eastAsia="Times New Roman"/>
          <w:sz w:val="24"/>
          <w:szCs w:val="24"/>
        </w:rPr>
        <w:lastRenderedPageBreak/>
        <w:t>большой доход</w:t>
      </w:r>
      <w:r w:rsidR="00042D55">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sidR="00042D55">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77729C31" w14:textId="77777777" w:rsidR="008E2D65" w:rsidRPr="0029618A" w:rsidRDefault="00662FA5">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 </w:t>
      </w:r>
      <w:proofErr w:type="spellStart"/>
      <w:r w:rsidRPr="0029618A">
        <w:rPr>
          <w:rFonts w:eastAsia="Courier New"/>
          <w:sz w:val="20"/>
          <w:szCs w:val="20"/>
        </w:rPr>
        <w:t>alpha</w:t>
      </w:r>
      <w:proofErr w:type="spellEnd"/>
      <w:r w:rsidRPr="0029618A">
        <w:rPr>
          <w:rFonts w:eastAsia="Courier New"/>
          <w:sz w:val="20"/>
          <w:szCs w:val="20"/>
        </w:rPr>
        <w:t xml:space="preserve"> — доля капитала, которая тратится при обмене, </w:t>
      </w:r>
      <w:proofErr w:type="spellStart"/>
      <w:r w:rsidRPr="0029618A">
        <w:rPr>
          <w:rFonts w:eastAsia="Courier New"/>
          <w:sz w:val="20"/>
          <w:szCs w:val="20"/>
        </w:rPr>
        <w:t>beta</w:t>
      </w:r>
      <w:proofErr w:type="spellEnd"/>
      <w:r w:rsidRPr="0029618A">
        <w:rPr>
          <w:rFonts w:eastAsia="Courier New"/>
          <w:sz w:val="20"/>
          <w:szCs w:val="20"/>
        </w:rPr>
        <w:t xml:space="preserve"> — доля капитала, приобретаемого при обмене.</w:t>
      </w:r>
    </w:p>
    <w:p w14:paraId="02DF0AAD" w14:textId="77777777" w:rsidR="008E2D65" w:rsidRPr="0029618A" w:rsidRDefault="008E2D6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1A94086"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151D3EEF"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1E0410AC"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если</w:t>
      </w:r>
      <w:r w:rsidRPr="002D5441">
        <w:rPr>
          <w:rFonts w:eastAsia="Courier New"/>
          <w:sz w:val="20"/>
          <w:szCs w:val="20"/>
          <w:lang w:val="en-US"/>
        </w:rPr>
        <w:t xml:space="preserve"> </w:t>
      </w:r>
      <w:proofErr w:type="spellStart"/>
      <w:r w:rsidRPr="002D5441">
        <w:rPr>
          <w:rFonts w:eastAsia="Courier New"/>
          <w:sz w:val="20"/>
          <w:szCs w:val="20"/>
          <w:lang w:val="en-US"/>
        </w:rPr>
        <w:t>xs</w:t>
      </w:r>
      <w:proofErr w:type="spellEnd"/>
      <w:r w:rsidRPr="002D5441">
        <w:rPr>
          <w:rFonts w:eastAsia="Courier New"/>
          <w:sz w:val="20"/>
          <w:szCs w:val="20"/>
          <w:lang w:val="en-US"/>
        </w:rPr>
        <w:t>[</w:t>
      </w:r>
      <w:proofErr w:type="spellStart"/>
      <w:r w:rsidRPr="002D5441">
        <w:rPr>
          <w:rFonts w:eastAsia="Courier New"/>
          <w:sz w:val="20"/>
          <w:szCs w:val="20"/>
          <w:lang w:val="en-US"/>
        </w:rPr>
        <w:t>i</w:t>
      </w:r>
      <w:proofErr w:type="spellEnd"/>
      <w:proofErr w:type="gramStart"/>
      <w:r w:rsidRPr="002D5441">
        <w:rPr>
          <w:rFonts w:eastAsia="Courier New"/>
          <w:sz w:val="20"/>
          <w:szCs w:val="20"/>
          <w:lang w:val="en-US"/>
        </w:rPr>
        <w:t>] &gt;</w:t>
      </w:r>
      <w:proofErr w:type="gramEnd"/>
      <w:r w:rsidRPr="002D5441">
        <w:rPr>
          <w:rFonts w:eastAsia="Courier New"/>
          <w:sz w:val="20"/>
          <w:szCs w:val="20"/>
          <w:lang w:val="en-US"/>
        </w:rPr>
        <w:t xml:space="preserve"> 0</w:t>
      </w:r>
    </w:p>
    <w:p w14:paraId="1D0052A7"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w:t>
      </w:r>
      <w:proofErr w:type="spellStart"/>
      <w:r w:rsidRPr="002D5441">
        <w:rPr>
          <w:rFonts w:eastAsia="Courier New"/>
          <w:sz w:val="20"/>
          <w:szCs w:val="20"/>
          <w:lang w:val="en-US"/>
        </w:rPr>
        <w:t>xs</w:t>
      </w:r>
      <w:proofErr w:type="spellEnd"/>
      <w:r w:rsidRPr="002D5441">
        <w:rPr>
          <w:rFonts w:eastAsia="Courier New"/>
          <w:sz w:val="20"/>
          <w:szCs w:val="20"/>
          <w:lang w:val="en-US"/>
        </w:rPr>
        <w:t>[</w:t>
      </w:r>
      <w:proofErr w:type="spellStart"/>
      <w:r w:rsidRPr="002D5441">
        <w:rPr>
          <w:rFonts w:eastAsia="Courier New"/>
          <w:sz w:val="20"/>
          <w:szCs w:val="20"/>
          <w:lang w:val="en-US"/>
        </w:rPr>
        <w:t>i</w:t>
      </w:r>
      <w:proofErr w:type="spellEnd"/>
      <w:r w:rsidRPr="002D5441">
        <w:rPr>
          <w:rFonts w:eastAsia="Courier New"/>
          <w:sz w:val="20"/>
          <w:szCs w:val="20"/>
          <w:lang w:val="en-US"/>
        </w:rPr>
        <w:t>]*alpha)</w:t>
      </w:r>
    </w:p>
    <w:p w14:paraId="306FA50A"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[i] &lt;- </w:t>
      </w:r>
      <w:proofErr w:type="spellStart"/>
      <w:r w:rsidRPr="0029618A">
        <w:rPr>
          <w:rFonts w:eastAsia="Courier New"/>
          <w:sz w:val="20"/>
          <w:szCs w:val="20"/>
        </w:rPr>
        <w:t>xs</w:t>
      </w:r>
      <w:proofErr w:type="spellEnd"/>
      <w:r w:rsidRPr="0029618A">
        <w:rPr>
          <w:rFonts w:eastAsia="Courier New"/>
          <w:sz w:val="20"/>
          <w:szCs w:val="20"/>
        </w:rPr>
        <w:t xml:space="preserve">[i] - </w:t>
      </w:r>
      <w:proofErr w:type="spellStart"/>
      <w:r w:rsidRPr="0029618A">
        <w:rPr>
          <w:rFonts w:eastAsia="Courier New"/>
          <w:sz w:val="20"/>
          <w:szCs w:val="20"/>
        </w:rPr>
        <w:t>dx</w:t>
      </w:r>
      <w:proofErr w:type="spellEnd"/>
    </w:p>
    <w:p w14:paraId="461B3857"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w:t>
      </w:r>
      <w:proofErr w:type="spellStart"/>
      <w:proofErr w:type="gramStart"/>
      <w:r w:rsidRPr="0029618A">
        <w:rPr>
          <w:rFonts w:eastAsia="Courier New"/>
          <w:sz w:val="20"/>
          <w:szCs w:val="20"/>
        </w:rPr>
        <w:t>dx</w:t>
      </w:r>
      <w:proofErr w:type="spellEnd"/>
      <w:r w:rsidRPr="0029618A">
        <w:rPr>
          <w:rFonts w:eastAsia="Courier New"/>
          <w:sz w:val="20"/>
          <w:szCs w:val="20"/>
        </w:rPr>
        <w:t xml:space="preserve"> &gt;</w:t>
      </w:r>
      <w:proofErr w:type="gramEnd"/>
      <w:r w:rsidRPr="0029618A">
        <w:rPr>
          <w:rFonts w:eastAsia="Courier New"/>
          <w:sz w:val="20"/>
          <w:szCs w:val="20"/>
        </w:rPr>
        <w:t xml:space="preserve"> 0</w:t>
      </w:r>
    </w:p>
    <w:p w14:paraId="1D4D34EE" w14:textId="77777777" w:rsidR="008E2D65" w:rsidRPr="0029618A"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35F44157"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w:t>
      </w:r>
      <w:proofErr w:type="spellStart"/>
      <w:r w:rsidRPr="002D5441">
        <w:rPr>
          <w:rFonts w:eastAsia="Courier New"/>
          <w:sz w:val="20"/>
          <w:szCs w:val="20"/>
          <w:lang w:val="en-US"/>
        </w:rPr>
        <w:t>xs</w:t>
      </w:r>
      <w:proofErr w:type="spellEnd"/>
      <w:r w:rsidRPr="002D5441">
        <w:rPr>
          <w:rFonts w:eastAsia="Courier New"/>
          <w:sz w:val="20"/>
          <w:szCs w:val="20"/>
          <w:lang w:val="en-US"/>
        </w:rPr>
        <w:t>[j]*beta))</w:t>
      </w:r>
    </w:p>
    <w:p w14:paraId="767B66E4" w14:textId="77777777" w:rsidR="008E2D65" w:rsidRPr="002D5441" w:rsidRDefault="00662FA5">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d</w:t>
      </w:r>
    </w:p>
    <w:p w14:paraId="7727332F" w14:textId="77777777" w:rsidR="008E2D65" w:rsidRPr="002D5441" w:rsidRDefault="00662FA5">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35E383BE" w14:textId="67AD415D"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И вот в моделях, в которых богатые начинают платить преимущественно богатым, а бедные — бедным, общество «разваливается» окончательно. Если денежные потоки становятся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sidR="00647F0E">
        <w:rPr>
          <w:rFonts w:eastAsia="Times New Roman"/>
          <w:sz w:val="24"/>
          <w:szCs w:val="24"/>
        </w:rPr>
        <w:t>,</w:t>
      </w:r>
      <w:r w:rsidRPr="0029618A">
        <w:rPr>
          <w:rFonts w:eastAsia="Times New Roman"/>
          <w:sz w:val="24"/>
          <w:szCs w:val="24"/>
        </w:rPr>
        <w:t xml:space="preserve"> следовательно</w:t>
      </w:r>
      <w:r w:rsidR="00647F0E">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от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sidR="005E575A">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sidR="00647F0E">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441D8A0" w14:textId="2242CC47"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sidR="00F70B00">
        <w:rPr>
          <w:rFonts w:eastAsia="Times New Roman"/>
          <w:sz w:val="24"/>
          <w:szCs w:val="24"/>
        </w:rPr>
        <w:t>. Т</w:t>
      </w:r>
      <w:r w:rsidRPr="0029618A">
        <w:rPr>
          <w:rFonts w:eastAsia="Times New Roman"/>
          <w:sz w:val="24"/>
          <w:szCs w:val="24"/>
        </w:rPr>
        <w:t xml:space="preserve">о ли дело модель, предложенная Шариковым!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rsidRPr="0029618A">
        <w:rPr>
          <w:rFonts w:eastAsia="Times New Roman"/>
          <w:sz w:val="24"/>
          <w:szCs w:val="24"/>
        </w:rPr>
        <w:t>нестационарно</w:t>
      </w:r>
      <w:proofErr w:type="spellEnd"/>
      <w:r w:rsidRPr="0029618A">
        <w:rPr>
          <w:rFonts w:eastAsia="Times New Roman"/>
          <w:sz w:val="24"/>
          <w:szCs w:val="24"/>
        </w:rPr>
        <w:t xml:space="preserve">,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w:t>
      </w:r>
      <w:r w:rsidRPr="0029618A">
        <w:rPr>
          <w:rFonts w:eastAsia="Times New Roman"/>
          <w:sz w:val="24"/>
          <w:szCs w:val="24"/>
        </w:rPr>
        <w:lastRenderedPageBreak/>
        <w:t xml:space="preserve">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поганой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rsidRPr="0029618A">
        <w:rPr>
          <w:rFonts w:eastAsia="Times New Roman"/>
          <w:sz w:val="24"/>
          <w:szCs w:val="24"/>
        </w:rPr>
        <w:t>по-шариковски</w:t>
      </w:r>
      <w:proofErr w:type="spellEnd"/>
      <w:r w:rsidRPr="0029618A">
        <w:rPr>
          <w:rFonts w:eastAsia="Times New Roman"/>
          <w:sz w:val="24"/>
          <w:szCs w:val="24"/>
        </w:rPr>
        <w:t xml:space="preserve"> всегда проходили с боем и кровью, а результаты, в силу её неравновесности, существовали недолго.</w:t>
      </w:r>
    </w:p>
    <w:p w14:paraId="1D2072B4" w14:textId="7BABCA65" w:rsidR="008E2D65" w:rsidRPr="0029618A" w:rsidRDefault="00662FA5">
      <w:pPr>
        <w:spacing w:line="288" w:lineRule="auto"/>
        <w:ind w:firstLine="397"/>
        <w:jc w:val="both"/>
        <w:rPr>
          <w:rFonts w:eastAsia="Times New Roman"/>
          <w:sz w:val="24"/>
          <w:szCs w:val="24"/>
        </w:rPr>
      </w:pPr>
      <w:r w:rsidRPr="0029618A">
        <w:rPr>
          <w:rFonts w:eastAsia="Times New Roman"/>
          <w:sz w:val="24"/>
          <w:szCs w:val="24"/>
        </w:rPr>
        <w:t>Вряд ли молекулы и атомы рассуждают о несправедливости своего мира, да и физики с инженерами за двести лет смирились с тем, что</w:t>
      </w:r>
      <w:r w:rsidR="00FF5C1D">
        <w:rPr>
          <w:rFonts w:eastAsia="Times New Roman"/>
          <w:sz w:val="24"/>
          <w:szCs w:val="24"/>
        </w:rPr>
        <w:t>,</w:t>
      </w:r>
      <w:r w:rsidRPr="0029618A">
        <w:rPr>
          <w:rFonts w:eastAsia="Times New Roman"/>
          <w:sz w:val="24"/>
          <w:szCs w:val="24"/>
        </w:rPr>
        <w:t xml:space="preserve"> какую бы идеальную тепловую машину они н</w:t>
      </w:r>
      <w:r w:rsidR="00A10B6A">
        <w:rPr>
          <w:rFonts w:eastAsia="Times New Roman"/>
          <w:sz w:val="24"/>
          <w:szCs w:val="24"/>
        </w:rPr>
        <w:t>и</w:t>
      </w:r>
      <w:r w:rsidRPr="0029618A">
        <w:rPr>
          <w:rFonts w:eastAsia="Times New Roman"/>
          <w:sz w:val="24"/>
          <w:szCs w:val="24"/>
        </w:rPr>
        <w:t xml:space="preserve"> построили, хаос не позволит </w:t>
      </w:r>
      <w:r w:rsidR="00907420">
        <w:rPr>
          <w:rFonts w:eastAsia="Times New Roman"/>
          <w:sz w:val="24"/>
          <w:szCs w:val="24"/>
        </w:rPr>
        <w:t xml:space="preserve">полностью </w:t>
      </w:r>
      <w:r w:rsidRPr="0029618A">
        <w:rPr>
          <w:rFonts w:eastAsia="Times New Roman"/>
          <w:sz w:val="24"/>
          <w:szCs w:val="24"/>
        </w:rPr>
        <w:t xml:space="preserve">преобразовать тепло в </w:t>
      </w:r>
      <w:r w:rsidR="00907420">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sidR="00571844">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00DD318C" w14:textId="77777777" w:rsidR="008E2D65" w:rsidRPr="0029618A" w:rsidRDefault="008E2D65">
      <w:pPr>
        <w:jc w:val="both"/>
      </w:pPr>
    </w:p>
    <w:p w14:paraId="40C26648" w14:textId="77777777" w:rsidR="008E2D65" w:rsidRPr="0029618A" w:rsidRDefault="00662FA5">
      <w:pPr>
        <w:pStyle w:val="1"/>
        <w:jc w:val="both"/>
      </w:pPr>
      <w:bookmarkStart w:id="1748" w:name="_ir20wy20v3pc" w:colFirst="0" w:colLast="0"/>
      <w:bookmarkEnd w:id="1748"/>
      <w:r w:rsidRPr="0029618A">
        <w:br w:type="page"/>
      </w:r>
    </w:p>
    <w:p w14:paraId="7CDAA841" w14:textId="77777777" w:rsidR="008E2D65" w:rsidRPr="0029618A" w:rsidRDefault="00662FA5">
      <w:pPr>
        <w:pStyle w:val="1"/>
        <w:jc w:val="center"/>
        <w:rPr>
          <w:rFonts w:eastAsia="Cambria"/>
          <w:b/>
        </w:rPr>
      </w:pPr>
      <w:bookmarkStart w:id="1749" w:name="_Toc22639670"/>
      <w:r w:rsidRPr="0029618A">
        <w:rPr>
          <w:rFonts w:eastAsia="Cambria"/>
          <w:b/>
        </w:rPr>
        <w:lastRenderedPageBreak/>
        <w:t>Заключение</w:t>
      </w:r>
      <w:bookmarkEnd w:id="1749"/>
    </w:p>
    <w:p w14:paraId="6B75B195" w14:textId="2109C9F1" w:rsidR="008E2D65" w:rsidRPr="0029618A" w:rsidRDefault="00662FA5">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sidR="00FF5C1D">
        <w:rPr>
          <w:rFonts w:eastAsia="Times New Roman"/>
          <w:sz w:val="24"/>
          <w:szCs w:val="24"/>
        </w:rPr>
        <w:t>,</w:t>
      </w:r>
      <w:r w:rsidRPr="0029618A">
        <w:rPr>
          <w:rFonts w:eastAsia="Times New Roman"/>
          <w:sz w:val="24"/>
          <w:szCs w:val="24"/>
        </w:rPr>
        <w:t xml:space="preserve"> например</w:t>
      </w:r>
      <w:r w:rsidR="00FF5C1D">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1D2A9798" w14:textId="5AB1BC4C" w:rsidR="008E2D65" w:rsidRPr="0029618A" w:rsidRDefault="00662FA5">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sidR="00FF5C1D">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sidR="00FF5C1D">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sidR="00FF5C1D">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sidR="00A10B6A">
        <w:rPr>
          <w:rFonts w:eastAsia="Times New Roman"/>
          <w:sz w:val="24"/>
          <w:szCs w:val="24"/>
        </w:rPr>
        <w:t>. Н</w:t>
      </w:r>
      <w:r w:rsidRPr="0029618A">
        <w:rPr>
          <w:rFonts w:eastAsia="Times New Roman"/>
          <w:sz w:val="24"/>
          <w:szCs w:val="24"/>
        </w:rPr>
        <w:t>адо понять</w:t>
      </w:r>
      <w:r w:rsidR="00A10B6A">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sidR="001214B5">
        <w:rPr>
          <w:rFonts w:eastAsia="Times New Roman"/>
          <w:sz w:val="24"/>
          <w:szCs w:val="24"/>
        </w:rPr>
        <w:t xml:space="preserve">с </w:t>
      </w:r>
      <w:ins w:id="1750" w:author="Пользователь" w:date="2019-11-13T16:30:00Z">
        <w:r w:rsidR="00DC0436">
          <w:rPr>
            <w:rFonts w:eastAsia="Times New Roman"/>
            <w:sz w:val="24"/>
            <w:szCs w:val="24"/>
          </w:rPr>
          <w:t xml:space="preserve">некоторыми из </w:t>
        </w:r>
      </w:ins>
      <w:r w:rsidR="001214B5">
        <w:rPr>
          <w:rFonts w:eastAsia="Times New Roman"/>
          <w:sz w:val="24"/>
          <w:szCs w:val="24"/>
        </w:rPr>
        <w:t>которы</w:t>
      </w:r>
      <w:ins w:id="1751" w:author="Пользователь" w:date="2019-11-13T16:30:00Z">
        <w:r w:rsidR="00DC0436">
          <w:rPr>
            <w:rFonts w:eastAsia="Times New Roman"/>
            <w:sz w:val="24"/>
            <w:szCs w:val="24"/>
          </w:rPr>
          <w:t>х</w:t>
        </w:r>
      </w:ins>
      <w:del w:id="1752" w:author="Пользователь" w:date="2019-11-13T16:30:00Z">
        <w:r w:rsidR="001214B5" w:rsidDel="00DC0436">
          <w:rPr>
            <w:rFonts w:eastAsia="Times New Roman"/>
            <w:sz w:val="24"/>
            <w:szCs w:val="24"/>
          </w:rPr>
          <w:delText>ми</w:delText>
        </w:r>
      </w:del>
      <w:r w:rsidR="001214B5">
        <w:rPr>
          <w:rFonts w:eastAsia="Times New Roman"/>
          <w:sz w:val="24"/>
          <w:szCs w:val="24"/>
        </w:rPr>
        <w:t xml:space="preserve"> мы знакомились ещё в школе, </w:t>
      </w:r>
      <w:del w:id="1753" w:author="Пользователь" w:date="2019-11-13T16:30:00Z">
        <w:r w:rsidR="001214B5" w:rsidDel="00DC0436">
          <w:rPr>
            <w:rFonts w:eastAsia="Times New Roman"/>
            <w:sz w:val="24"/>
            <w:szCs w:val="24"/>
          </w:rPr>
          <w:delText>решая линейные и квадратные уравнения,</w:delText>
        </w:r>
        <w:r w:rsidRPr="0029618A" w:rsidDel="00DC0436">
          <w:rPr>
            <w:rFonts w:eastAsia="Times New Roman"/>
            <w:sz w:val="24"/>
            <w:szCs w:val="24"/>
          </w:rPr>
          <w:delText xml:space="preserve">, </w:delText>
        </w:r>
      </w:del>
      <w:r w:rsidRPr="0029618A">
        <w:rPr>
          <w:rFonts w:eastAsia="Times New Roman"/>
          <w:sz w:val="24"/>
          <w:szCs w:val="24"/>
        </w:rPr>
        <w:t xml:space="preserve">родилась теория Галуа, которая </w:t>
      </w:r>
      <w:r w:rsidRPr="00BB52AF">
        <w:rPr>
          <w:rFonts w:eastAsia="Times New Roman"/>
          <w:sz w:val="24"/>
          <w:szCs w:val="24"/>
        </w:rPr>
        <w:t xml:space="preserve">расширила </w:t>
      </w:r>
      <w:commentRangeStart w:id="1754"/>
      <w:r w:rsidRPr="00BB52AF">
        <w:rPr>
          <w:rFonts w:eastAsia="Times New Roman"/>
          <w:sz w:val="24"/>
          <w:szCs w:val="24"/>
        </w:rPr>
        <w:t>взгляд</w:t>
      </w:r>
      <w:commentRangeEnd w:id="1754"/>
      <w:r w:rsidR="00A10B6A" w:rsidRPr="00A10B6A">
        <w:rPr>
          <w:rStyle w:val="af"/>
        </w:rPr>
        <w:commentReference w:id="1754"/>
      </w:r>
      <w:r w:rsidRPr="0029618A">
        <w:rPr>
          <w:rFonts w:eastAsia="Times New Roman"/>
          <w:sz w:val="24"/>
          <w:szCs w:val="24"/>
        </w:rPr>
        <w:t xml:space="preserve"> не только на сами уравнения, а практически на</w:t>
      </w:r>
      <w:r w:rsidR="00571844">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06065C71" w14:textId="0921415D" w:rsidR="008E2D65" w:rsidRPr="0029618A" w:rsidRDefault="00662FA5">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sidR="00A10B6A">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sidR="00A10B6A">
        <w:rPr>
          <w:rFonts w:eastAsia="Times New Roman"/>
          <w:sz w:val="24"/>
          <w:szCs w:val="24"/>
        </w:rPr>
        <w:t>е</w:t>
      </w:r>
      <w:r w:rsidRPr="0029618A">
        <w:rPr>
          <w:rFonts w:eastAsia="Times New Roman"/>
          <w:sz w:val="24"/>
          <w:szCs w:val="24"/>
        </w:rPr>
        <w:t xml:space="preserve"> о</w:t>
      </w:r>
      <w:r w:rsidR="00A10B6A">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sidR="00A10B6A">
        <w:rPr>
          <w:rFonts w:eastAsia="Times New Roman"/>
          <w:sz w:val="24"/>
          <w:szCs w:val="24"/>
        </w:rPr>
        <w:t xml:space="preserve">вроде </w:t>
      </w:r>
      <w:r w:rsidRPr="0029618A">
        <w:rPr>
          <w:rFonts w:eastAsia="Times New Roman"/>
          <w:sz w:val="24"/>
          <w:szCs w:val="24"/>
        </w:rPr>
        <w:t>“ложно/истинно”</w:t>
      </w:r>
      <w:r w:rsidR="00A10B6A">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3D1513B2" w14:textId="77777777" w:rsidR="008E2D65" w:rsidRPr="0029618A" w:rsidRDefault="00662FA5">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6CA179CA" w14:textId="77777777" w:rsidR="008E2D65" w:rsidRPr="0029618A" w:rsidRDefault="008E2D65">
      <w:pPr>
        <w:pBdr>
          <w:top w:val="nil"/>
          <w:left w:val="nil"/>
          <w:bottom w:val="nil"/>
          <w:right w:val="nil"/>
          <w:between w:val="nil"/>
        </w:pBdr>
        <w:spacing w:line="288" w:lineRule="auto"/>
        <w:ind w:firstLine="397"/>
        <w:jc w:val="both"/>
        <w:rPr>
          <w:rFonts w:eastAsia="Times New Roman"/>
          <w:sz w:val="24"/>
          <w:szCs w:val="24"/>
        </w:rPr>
      </w:pPr>
    </w:p>
    <w:p w14:paraId="09CA2A54" w14:textId="77777777" w:rsidR="008E2D65" w:rsidRPr="0029618A" w:rsidRDefault="00662FA5">
      <w:pPr>
        <w:pStyle w:val="1"/>
        <w:spacing w:line="288" w:lineRule="auto"/>
        <w:ind w:firstLine="397"/>
        <w:jc w:val="both"/>
      </w:pPr>
      <w:bookmarkStart w:id="1755" w:name="_Toc22639671"/>
      <w:r w:rsidRPr="0029618A">
        <w:t>Рекомендуемая литература</w:t>
      </w:r>
      <w:bookmarkEnd w:id="1755"/>
    </w:p>
    <w:p w14:paraId="577D14DC" w14:textId="6EE1B15E" w:rsidR="00733DD8" w:rsidRPr="00733DD8" w:rsidRDefault="00733DD8" w:rsidP="00124774">
      <w:pPr>
        <w:pStyle w:val="afe"/>
        <w:numPr>
          <w:ilvl w:val="0"/>
          <w:numId w:val="4"/>
        </w:numPr>
      </w:pPr>
      <w:r w:rsidRPr="00733DD8">
        <w:t>Колмогоров </w:t>
      </w:r>
      <w:proofErr w:type="spellStart"/>
      <w:r w:rsidRPr="00733DD8">
        <w:t>А.Н</w:t>
      </w:r>
      <w:proofErr w:type="spellEnd"/>
      <w:r w:rsidRPr="00733DD8">
        <w:t>. Основные понятия теории вероятностей. Изд. стереотип.</w:t>
      </w:r>
    </w:p>
    <w:p w14:paraId="74961396" w14:textId="73309CDD" w:rsidR="00733DD8" w:rsidRPr="00733DD8" w:rsidRDefault="00733DD8" w:rsidP="00124774">
      <w:pPr>
        <w:pStyle w:val="afe"/>
        <w:numPr>
          <w:ilvl w:val="0"/>
          <w:numId w:val="4"/>
        </w:numPr>
      </w:pPr>
      <w:proofErr w:type="spellStart"/>
      <w:r w:rsidRPr="00733DD8">
        <w:t>URSS</w:t>
      </w:r>
      <w:proofErr w:type="spellEnd"/>
      <w:r w:rsidRPr="00733DD8">
        <w:t>. 2019. </w:t>
      </w:r>
      <w:r w:rsidR="00EF207D">
        <w:t xml:space="preserve">– </w:t>
      </w:r>
      <w:r w:rsidRPr="00733DD8">
        <w:t>120 с. </w:t>
      </w:r>
    </w:p>
    <w:p w14:paraId="7D1D481C" w14:textId="341B5D32" w:rsidR="008E2D65" w:rsidRPr="00733DD8" w:rsidRDefault="00662FA5" w:rsidP="00124774">
      <w:pPr>
        <w:pStyle w:val="afe"/>
        <w:numPr>
          <w:ilvl w:val="0"/>
          <w:numId w:val="4"/>
        </w:numPr>
      </w:pPr>
      <w:r w:rsidRPr="00733DD8">
        <w:lastRenderedPageBreak/>
        <w:t xml:space="preserve">Дж. </w:t>
      </w:r>
      <w:proofErr w:type="spellStart"/>
      <w:r w:rsidRPr="00733DD8">
        <w:t>Мазур</w:t>
      </w:r>
      <w:proofErr w:type="spellEnd"/>
      <w:r w:rsidRPr="00733DD8">
        <w:t>. Игра случая. Математика и мифология совпадения</w:t>
      </w:r>
      <w:r w:rsidR="00A10B6A" w:rsidRPr="00733DD8">
        <w:t>.</w:t>
      </w:r>
      <w:r w:rsidR="00733DD8" w:rsidRPr="00733DD8">
        <w:t xml:space="preserve">  Альпина </w:t>
      </w:r>
      <w:proofErr w:type="spellStart"/>
      <w:r w:rsidR="00733DD8" w:rsidRPr="00733DD8">
        <w:t>Диджитал</w:t>
      </w:r>
      <w:proofErr w:type="spellEnd"/>
      <w:r w:rsidR="00733DD8" w:rsidRPr="00733DD8">
        <w:t xml:space="preserve">, 2017, </w:t>
      </w:r>
      <w:r w:rsidR="00EF207D">
        <w:t xml:space="preserve">– </w:t>
      </w:r>
      <w:r w:rsidR="00733DD8" w:rsidRPr="00733DD8">
        <w:t xml:space="preserve">292 с.  </w:t>
      </w:r>
    </w:p>
    <w:p w14:paraId="6764684F" w14:textId="11F4F5A2" w:rsidR="008E2D65" w:rsidRPr="00124774" w:rsidRDefault="00662FA5" w:rsidP="00124774">
      <w:pPr>
        <w:pStyle w:val="afe"/>
        <w:numPr>
          <w:ilvl w:val="0"/>
          <w:numId w:val="4"/>
        </w:numPr>
      </w:pPr>
      <w:r w:rsidRPr="00733DD8">
        <w:t xml:space="preserve">Леонард </w:t>
      </w:r>
      <w:proofErr w:type="spellStart"/>
      <w:r w:rsidRPr="00733DD8">
        <w:t>Млодинов</w:t>
      </w:r>
      <w:proofErr w:type="spellEnd"/>
      <w:r w:rsidRPr="00733DD8">
        <w:t>. (Не)сове</w:t>
      </w:r>
      <w:r w:rsidRPr="008E5C3A">
        <w:t xml:space="preserve">ршенная случайность. Как случай управляет нашей </w:t>
      </w:r>
      <w:r w:rsidRPr="00124774">
        <w:t>жизнью</w:t>
      </w:r>
      <w:r w:rsidR="00A10B6A" w:rsidRPr="00124774">
        <w:t>.</w:t>
      </w:r>
      <w:r w:rsidR="008E5C3A" w:rsidRPr="00124774">
        <w:t xml:space="preserve"> </w:t>
      </w:r>
      <w:proofErr w:type="spellStart"/>
      <w:r w:rsidR="008E5C3A" w:rsidRPr="00124774">
        <w:t>Гаятри</w:t>
      </w:r>
      <w:proofErr w:type="spellEnd"/>
      <w:r w:rsidR="008E5C3A" w:rsidRPr="00124774">
        <w:t xml:space="preserve">, 2008, </w:t>
      </w:r>
      <w:r w:rsidR="00EF207D">
        <w:t xml:space="preserve">– </w:t>
      </w:r>
      <w:r w:rsidR="008E5C3A" w:rsidRPr="00124774">
        <w:t>352 с.</w:t>
      </w:r>
    </w:p>
    <w:p w14:paraId="0D8DAC19" w14:textId="60EE27A4" w:rsidR="00124774" w:rsidRPr="00733DD8" w:rsidRDefault="00662FA5" w:rsidP="00124774">
      <w:pPr>
        <w:pStyle w:val="afe"/>
        <w:numPr>
          <w:ilvl w:val="0"/>
          <w:numId w:val="4"/>
        </w:numPr>
      </w:pPr>
      <w:r w:rsidRPr="00124774">
        <w:t xml:space="preserve">Р. </w:t>
      </w:r>
      <w:r w:rsidR="00124774" w:rsidRPr="00124774">
        <w:t>Курант</w:t>
      </w:r>
      <w:r w:rsidR="00124774">
        <w:t>,</w:t>
      </w:r>
      <w:r w:rsidR="00124774" w:rsidRPr="00124774">
        <w:t xml:space="preserve"> </w:t>
      </w:r>
      <w:r w:rsidRPr="00124774">
        <w:t xml:space="preserve">Г. </w:t>
      </w:r>
      <w:proofErr w:type="spellStart"/>
      <w:r w:rsidR="00124774" w:rsidRPr="00124774">
        <w:t>Роббинс</w:t>
      </w:r>
      <w:proofErr w:type="spellEnd"/>
      <w:r w:rsidR="00124774">
        <w:t>.</w:t>
      </w:r>
      <w:r w:rsidR="00124774" w:rsidRPr="00124774">
        <w:t xml:space="preserve"> </w:t>
      </w:r>
      <w:r w:rsidRPr="00124774">
        <w:t xml:space="preserve">Что такое математика? (Элементарный очерк идей и методов) </w:t>
      </w:r>
      <w:r w:rsidR="00124774" w:rsidRPr="00124774">
        <w:t xml:space="preserve">3-е изд., </w:t>
      </w:r>
      <w:proofErr w:type="spellStart"/>
      <w:r w:rsidR="00124774" w:rsidRPr="00124774">
        <w:t>испр</w:t>
      </w:r>
      <w:proofErr w:type="spellEnd"/>
      <w:proofErr w:type="gramStart"/>
      <w:r w:rsidR="00124774" w:rsidRPr="00124774">
        <w:t>.</w:t>
      </w:r>
      <w:proofErr w:type="gramEnd"/>
      <w:r w:rsidR="00124774" w:rsidRPr="00124774">
        <w:t xml:space="preserve"> и доп. - М.: 2001. </w:t>
      </w:r>
      <w:r w:rsidR="00EF207D">
        <w:t>–</w:t>
      </w:r>
      <w:r w:rsidR="00124774" w:rsidRPr="00124774">
        <w:t>  568с.</w:t>
      </w:r>
      <w:r w:rsidR="00124774" w:rsidRPr="00124774">
        <w:rPr>
          <w:color w:val="000000"/>
          <w:shd w:val="clear" w:color="auto" w:fill="F7F7F7"/>
        </w:rPr>
        <w:t> </w:t>
      </w:r>
      <w:r w:rsidRPr="00733DD8">
        <w:t>Перевод с английского под редакцией А. Н. Колмогорова</w:t>
      </w:r>
      <w:r w:rsidR="00A10B6A" w:rsidRPr="00733DD8">
        <w:t>.</w:t>
      </w:r>
    </w:p>
    <w:p w14:paraId="072431C9" w14:textId="111EC1C5" w:rsidR="008E2D65" w:rsidRDefault="00662FA5" w:rsidP="00124774">
      <w:pPr>
        <w:pStyle w:val="afe"/>
        <w:numPr>
          <w:ilvl w:val="0"/>
          <w:numId w:val="4"/>
        </w:numPr>
      </w:pPr>
      <w:r w:rsidRPr="00733DD8">
        <w:t>В. И. Арнольд</w:t>
      </w:r>
      <w:r w:rsidR="00EF207D">
        <w:t>.</w:t>
      </w:r>
      <w:r w:rsidRPr="00733DD8">
        <w:t xml:space="preserve"> Что такое математика?</w:t>
      </w:r>
      <w:r w:rsidR="00EF207D" w:rsidRPr="00EF207D">
        <w:t xml:space="preserve">  </w:t>
      </w:r>
      <w:proofErr w:type="spellStart"/>
      <w:r w:rsidR="007E072C">
        <w:fldChar w:fldCharType="begin"/>
      </w:r>
      <w:r w:rsidR="007E072C">
        <w:instrText xml:space="preserve"> HYPERLINK "https://www.labirint.ru/pubhouse/1457/" </w:instrText>
      </w:r>
      <w:r w:rsidR="007E072C">
        <w:fldChar w:fldCharType="separate"/>
      </w:r>
      <w:r w:rsidR="00EF207D" w:rsidRPr="00EF207D">
        <w:t>МЦНМО</w:t>
      </w:r>
      <w:proofErr w:type="spellEnd"/>
      <w:r w:rsidR="007E072C">
        <w:fldChar w:fldCharType="end"/>
      </w:r>
      <w:r w:rsidR="00EF207D" w:rsidRPr="00EF207D">
        <w:t>, 201</w:t>
      </w:r>
      <w:r w:rsidR="00EF207D">
        <w:t>2</w:t>
      </w:r>
      <w:r w:rsidR="00EF207D" w:rsidRPr="00EF207D">
        <w:t>.</w:t>
      </w:r>
      <w:r w:rsidR="00EF207D">
        <w:t xml:space="preserve"> – 108 с.</w:t>
      </w:r>
    </w:p>
    <w:p w14:paraId="5BCDD80F" w14:textId="10360728" w:rsidR="00EF207D" w:rsidRPr="00EF207D" w:rsidRDefault="00EF207D" w:rsidP="00124774">
      <w:pPr>
        <w:pStyle w:val="afe"/>
        <w:numPr>
          <w:ilvl w:val="0"/>
          <w:numId w:val="4"/>
        </w:numPr>
      </w:pPr>
      <w:r w:rsidRPr="00EF207D">
        <w:t>В. И. Арнольд. Экспериментальная математика.  </w:t>
      </w:r>
      <w:proofErr w:type="spellStart"/>
      <w:r w:rsidR="007E072C">
        <w:fldChar w:fldCharType="begin"/>
      </w:r>
      <w:r w:rsidR="007E072C">
        <w:instrText xml:space="preserve"> HYPERLINK "https://www.labirint.ru/pubhouse/1457/" </w:instrText>
      </w:r>
      <w:r w:rsidR="007E072C">
        <w:fldChar w:fldCharType="separate"/>
      </w:r>
      <w:r w:rsidRPr="00EF207D">
        <w:t>МЦНМО</w:t>
      </w:r>
      <w:proofErr w:type="spellEnd"/>
      <w:r w:rsidR="007E072C">
        <w:fldChar w:fldCharType="end"/>
      </w:r>
      <w:r w:rsidRPr="00EF207D">
        <w:t>, 2018.</w:t>
      </w:r>
      <w:r>
        <w:t xml:space="preserve"> – 184 с.</w:t>
      </w:r>
    </w:p>
    <w:p w14:paraId="1296AF15" w14:textId="0E72B38D" w:rsidR="008E2D65" w:rsidRPr="00EF207D" w:rsidRDefault="00EF207D" w:rsidP="00124774">
      <w:pPr>
        <w:pStyle w:val="afe"/>
        <w:numPr>
          <w:ilvl w:val="0"/>
          <w:numId w:val="4"/>
        </w:numPr>
      </w:pPr>
      <w:r>
        <w:t xml:space="preserve">С. </w:t>
      </w:r>
      <w:proofErr w:type="gramStart"/>
      <w:r w:rsidR="00662FA5" w:rsidRPr="00EF207D">
        <w:t>Сингх .</w:t>
      </w:r>
      <w:proofErr w:type="gramEnd"/>
      <w:r w:rsidR="00662FA5" w:rsidRPr="00EF207D">
        <w:t xml:space="preserve"> Великая Теорема Ферма.</w:t>
      </w:r>
      <w:r w:rsidRPr="00EF207D">
        <w:t xml:space="preserve"> </w:t>
      </w:r>
      <w:proofErr w:type="spellStart"/>
      <w:r w:rsidRPr="00EF207D">
        <w:t>МЦНМО</w:t>
      </w:r>
      <w:proofErr w:type="spellEnd"/>
      <w:r w:rsidRPr="00EF207D">
        <w:t xml:space="preserve">, 2000, </w:t>
      </w:r>
      <w:r>
        <w:t>– 234 с.</w:t>
      </w:r>
    </w:p>
    <w:p w14:paraId="39C781E9" w14:textId="31DE17B0" w:rsidR="008E2D65" w:rsidRPr="00733DD8" w:rsidRDefault="00662FA5" w:rsidP="00124774">
      <w:pPr>
        <w:pStyle w:val="afe"/>
        <w:numPr>
          <w:ilvl w:val="0"/>
          <w:numId w:val="4"/>
        </w:numPr>
      </w:pPr>
      <w:r w:rsidRPr="00733DD8">
        <w:t>Дж</w:t>
      </w:r>
      <w:r w:rsidR="00EF207D">
        <w:t>.</w:t>
      </w:r>
      <w:r w:rsidRPr="00733DD8">
        <w:t xml:space="preserve"> </w:t>
      </w:r>
      <w:proofErr w:type="spellStart"/>
      <w:r w:rsidRPr="00733DD8">
        <w:t>Элленберг</w:t>
      </w:r>
      <w:proofErr w:type="spellEnd"/>
      <w:r w:rsidRPr="00733DD8">
        <w:t>. Как не ошибаться. Сила математического мышления</w:t>
      </w:r>
      <w:r w:rsidR="00A10B6A" w:rsidRPr="00733DD8">
        <w:t>.</w:t>
      </w:r>
      <w:r w:rsidR="00EF207D">
        <w:t xml:space="preserve"> МИФ. 2017. – 576 с.</w:t>
      </w:r>
    </w:p>
    <w:p w14:paraId="35CF93D9" w14:textId="63C5478D" w:rsidR="008E2D65" w:rsidRPr="00733DD8" w:rsidRDefault="00662FA5" w:rsidP="00124774">
      <w:pPr>
        <w:pStyle w:val="afe"/>
        <w:numPr>
          <w:ilvl w:val="0"/>
          <w:numId w:val="4"/>
        </w:numPr>
      </w:pPr>
      <w:r w:rsidRPr="00733DD8">
        <w:t>С</w:t>
      </w:r>
      <w:r w:rsidR="00EF207D">
        <w:t>.</w:t>
      </w:r>
      <w:r w:rsidRPr="00733DD8">
        <w:t xml:space="preserve"> </w:t>
      </w:r>
      <w:proofErr w:type="spellStart"/>
      <w:r w:rsidRPr="00733DD8">
        <w:t>Строгац</w:t>
      </w:r>
      <w:proofErr w:type="spellEnd"/>
      <w:r w:rsidRPr="00733DD8">
        <w:t>. Удовольствие от х.</w:t>
      </w:r>
      <w:r w:rsidR="00EF207D">
        <w:t xml:space="preserve"> МИФ. 2017. – 560 с.</w:t>
      </w:r>
    </w:p>
    <w:p w14:paraId="7767BB41" w14:textId="31BA43BE" w:rsidR="008E2D65" w:rsidRPr="00EF207D" w:rsidRDefault="00662FA5" w:rsidP="00124774">
      <w:pPr>
        <w:pStyle w:val="afe"/>
        <w:numPr>
          <w:ilvl w:val="0"/>
          <w:numId w:val="4"/>
        </w:numPr>
        <w:rPr>
          <w:lang w:val="en-US"/>
        </w:rPr>
      </w:pPr>
      <w:r w:rsidRPr="00733DD8">
        <w:t>Френкель</w:t>
      </w:r>
      <w:r w:rsidRPr="00BB52AF">
        <w:t xml:space="preserve">. </w:t>
      </w:r>
      <w:r w:rsidRPr="00733DD8">
        <w:t>Любовь</w:t>
      </w:r>
      <w:r w:rsidRPr="00BB52AF">
        <w:t xml:space="preserve"> </w:t>
      </w:r>
      <w:r w:rsidRPr="00733DD8">
        <w:t>и</w:t>
      </w:r>
      <w:r w:rsidRPr="00BB52AF">
        <w:t xml:space="preserve"> </w:t>
      </w:r>
      <w:r w:rsidRPr="00733DD8">
        <w:t>математика</w:t>
      </w:r>
      <w:r w:rsidR="00A10B6A" w:rsidRPr="00BB52AF">
        <w:t>.</w:t>
      </w:r>
      <w:r w:rsidR="00EF207D" w:rsidRPr="00BB52AF">
        <w:t xml:space="preserve"> </w:t>
      </w:r>
      <w:r w:rsidR="00EF207D">
        <w:t>Питер</w:t>
      </w:r>
      <w:r w:rsidR="00EF207D" w:rsidRPr="00BB52AF">
        <w:t xml:space="preserve">. </w:t>
      </w:r>
      <w:r w:rsidR="00EF207D" w:rsidRPr="00EF207D">
        <w:rPr>
          <w:lang w:val="en-US"/>
        </w:rPr>
        <w:t xml:space="preserve">2015. </w:t>
      </w:r>
      <w:r w:rsidR="00EF207D">
        <w:t>– 352 с.</w:t>
      </w:r>
    </w:p>
    <w:p w14:paraId="02618D46" w14:textId="77777777" w:rsidR="00A10B6A" w:rsidRPr="0029618A" w:rsidRDefault="00A10B6A">
      <w:pPr>
        <w:rPr>
          <w:rFonts w:eastAsia="Times New Roman"/>
          <w:sz w:val="24"/>
          <w:szCs w:val="24"/>
        </w:rPr>
      </w:pPr>
    </w:p>
    <w:p w14:paraId="6FF9CBA5" w14:textId="77777777" w:rsidR="008E2D65" w:rsidRPr="0029618A" w:rsidRDefault="008E2D65">
      <w:pPr>
        <w:pBdr>
          <w:top w:val="nil"/>
          <w:left w:val="nil"/>
          <w:bottom w:val="nil"/>
          <w:right w:val="nil"/>
          <w:between w:val="nil"/>
        </w:pBdr>
        <w:spacing w:line="288" w:lineRule="auto"/>
        <w:ind w:firstLine="397"/>
        <w:jc w:val="both"/>
        <w:rPr>
          <w:rFonts w:eastAsia="Times New Roman"/>
          <w:sz w:val="24"/>
          <w:szCs w:val="24"/>
        </w:rPr>
      </w:pPr>
    </w:p>
    <w:sectPr w:rsidR="008E2D65" w:rsidRPr="0029618A" w:rsidSect="000E5C4A">
      <w:headerReference w:type="default" r:id="rId125"/>
      <w:pgSz w:w="11909" w:h="16834"/>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Пользователь" w:date="2019-11-10T18:49:00Z" w:initials="П">
    <w:p w14:paraId="4E7BD715" w14:textId="19692061" w:rsidR="00550B68" w:rsidRPr="00C73AEC" w:rsidRDefault="00550B68">
      <w:pPr>
        <w:pStyle w:val="af0"/>
      </w:pPr>
      <w:r>
        <w:rPr>
          <w:rStyle w:val="af"/>
        </w:rPr>
        <w:annotationRef/>
      </w:r>
      <w:r>
        <w:t>Источник</w:t>
      </w:r>
      <w:r w:rsidRPr="000E4D02">
        <w:rPr>
          <w:lang w:val="en-US"/>
        </w:rPr>
        <w:t xml:space="preserve"> </w:t>
      </w:r>
      <w:r>
        <w:t>закона</w:t>
      </w:r>
      <w:r w:rsidRPr="000E4D02">
        <w:rPr>
          <w:lang w:val="en-US"/>
        </w:rPr>
        <w:t xml:space="preserve"> </w:t>
      </w:r>
      <w:proofErr w:type="spellStart"/>
      <w:r>
        <w:t>Мерфи</w:t>
      </w:r>
      <w:proofErr w:type="spellEnd"/>
      <w:r w:rsidRPr="000E4D02">
        <w:rPr>
          <w:lang w:val="en-US"/>
        </w:rPr>
        <w:t xml:space="preserve"> – </w:t>
      </w:r>
      <w:r>
        <w:t>вовсе</w:t>
      </w:r>
      <w:r w:rsidRPr="000E4D02">
        <w:rPr>
          <w:lang w:val="en-US"/>
        </w:rPr>
        <w:t xml:space="preserve"> </w:t>
      </w:r>
      <w:r>
        <w:t>не</w:t>
      </w:r>
      <w:r w:rsidRPr="000E4D02">
        <w:rPr>
          <w:lang w:val="en-US"/>
        </w:rPr>
        <w:t xml:space="preserve"> </w:t>
      </w:r>
      <w:r>
        <w:t>книга</w:t>
      </w:r>
      <w:r w:rsidRPr="000E4D02">
        <w:rPr>
          <w:lang w:val="en-US"/>
        </w:rPr>
        <w:t xml:space="preserve"> </w:t>
      </w:r>
      <w:r>
        <w:t>Артура</w:t>
      </w:r>
      <w:r w:rsidRPr="000E4D02">
        <w:rPr>
          <w:lang w:val="en-US"/>
        </w:rPr>
        <w:t xml:space="preserve"> </w:t>
      </w:r>
      <w:r>
        <w:t>Блоха</w:t>
      </w:r>
      <w:r w:rsidRPr="000E4D02">
        <w:rPr>
          <w:lang w:val="en-US"/>
        </w:rPr>
        <w:t xml:space="preserve"> </w:t>
      </w:r>
      <w:r w:rsidRPr="00C73AEC">
        <w:rPr>
          <w:i/>
          <w:iCs/>
          <w:lang w:val="en-US"/>
        </w:rPr>
        <w:t>Murphy</w:t>
      </w:r>
      <w:r w:rsidRPr="000E4D02">
        <w:rPr>
          <w:i/>
          <w:iCs/>
          <w:lang w:val="en-US"/>
        </w:rPr>
        <w:t>'</w:t>
      </w:r>
      <w:r w:rsidRPr="00C73AEC">
        <w:rPr>
          <w:i/>
          <w:iCs/>
          <w:lang w:val="en-US"/>
        </w:rPr>
        <w:t>s</w:t>
      </w:r>
      <w:r w:rsidRPr="000E4D02">
        <w:rPr>
          <w:i/>
          <w:iCs/>
          <w:lang w:val="en-US"/>
        </w:rPr>
        <w:t xml:space="preserve"> </w:t>
      </w:r>
      <w:r w:rsidRPr="00C73AEC">
        <w:rPr>
          <w:i/>
          <w:iCs/>
          <w:lang w:val="en-US"/>
        </w:rPr>
        <w:t>Law</w:t>
      </w:r>
      <w:r w:rsidRPr="000E4D02">
        <w:rPr>
          <w:i/>
          <w:iCs/>
          <w:lang w:val="en-US"/>
        </w:rPr>
        <w:t xml:space="preserve">, </w:t>
      </w:r>
      <w:r w:rsidRPr="00C73AEC">
        <w:rPr>
          <w:i/>
          <w:iCs/>
          <w:lang w:val="en-US"/>
        </w:rPr>
        <w:t>and</w:t>
      </w:r>
      <w:r w:rsidRPr="000E4D02">
        <w:rPr>
          <w:i/>
          <w:iCs/>
          <w:lang w:val="en-US"/>
        </w:rPr>
        <w:t xml:space="preserve"> </w:t>
      </w:r>
      <w:r w:rsidRPr="00C73AEC">
        <w:rPr>
          <w:i/>
          <w:iCs/>
          <w:lang w:val="en-US"/>
        </w:rPr>
        <w:t>Other</w:t>
      </w:r>
      <w:r w:rsidRPr="000E4D02">
        <w:rPr>
          <w:i/>
          <w:iCs/>
          <w:lang w:val="en-US"/>
        </w:rPr>
        <w:t xml:space="preserve"> </w:t>
      </w:r>
      <w:r w:rsidRPr="00C73AEC">
        <w:rPr>
          <w:i/>
          <w:iCs/>
          <w:lang w:val="en-US"/>
        </w:rPr>
        <w:t>Reasons</w:t>
      </w:r>
      <w:r w:rsidRPr="000E4D02">
        <w:rPr>
          <w:i/>
          <w:iCs/>
          <w:lang w:val="en-US"/>
        </w:rPr>
        <w:t xml:space="preserve"> </w:t>
      </w:r>
      <w:r w:rsidRPr="00C73AEC">
        <w:rPr>
          <w:i/>
          <w:iCs/>
          <w:lang w:val="en-US"/>
        </w:rPr>
        <w:t>Why</w:t>
      </w:r>
      <w:r w:rsidRPr="000E4D02">
        <w:rPr>
          <w:i/>
          <w:iCs/>
          <w:lang w:val="en-US"/>
        </w:rPr>
        <w:t xml:space="preserve"> </w:t>
      </w:r>
      <w:r w:rsidRPr="00C73AEC">
        <w:rPr>
          <w:i/>
          <w:iCs/>
          <w:lang w:val="en-US"/>
        </w:rPr>
        <w:t>Things</w:t>
      </w:r>
      <w:r w:rsidRPr="000E4D02">
        <w:rPr>
          <w:i/>
          <w:iCs/>
          <w:lang w:val="en-US"/>
        </w:rPr>
        <w:t xml:space="preserve"> </w:t>
      </w:r>
      <w:r w:rsidRPr="00C73AEC">
        <w:rPr>
          <w:i/>
          <w:iCs/>
          <w:lang w:val="en-US"/>
        </w:rPr>
        <w:t>Go</w:t>
      </w:r>
      <w:r w:rsidRPr="000E4D02">
        <w:rPr>
          <w:i/>
          <w:iCs/>
          <w:lang w:val="en-US"/>
        </w:rPr>
        <w:t xml:space="preserve"> </w:t>
      </w:r>
      <w:proofErr w:type="gramStart"/>
      <w:r w:rsidRPr="00C73AEC">
        <w:rPr>
          <w:i/>
          <w:iCs/>
          <w:lang w:val="en-US"/>
        </w:rPr>
        <w:t>Wrong</w:t>
      </w:r>
      <w:r w:rsidRPr="000E4D02">
        <w:rPr>
          <w:i/>
          <w:iCs/>
          <w:lang w:val="en-US"/>
        </w:rPr>
        <w:t>!</w:t>
      </w:r>
      <w:r w:rsidRPr="000E4D02">
        <w:rPr>
          <w:lang w:val="en-US"/>
        </w:rPr>
        <w:t>.</w:t>
      </w:r>
      <w:proofErr w:type="gramEnd"/>
      <w:r w:rsidRPr="000E4D02">
        <w:rPr>
          <w:lang w:val="en-US"/>
        </w:rPr>
        <w:t xml:space="preserve"> </w:t>
      </w:r>
      <w:r>
        <w:t>В</w:t>
      </w:r>
      <w:r w:rsidRPr="00C73AEC">
        <w:t xml:space="preserve"> </w:t>
      </w:r>
      <w:r>
        <w:t>книге</w:t>
      </w:r>
      <w:r w:rsidRPr="00C73AEC">
        <w:t xml:space="preserve"> </w:t>
      </w:r>
      <w:r>
        <w:t>были</w:t>
      </w:r>
      <w:r w:rsidRPr="00C73AEC">
        <w:t xml:space="preserve"> </w:t>
      </w:r>
      <w:r>
        <w:t xml:space="preserve">собраны следствия закона </w:t>
      </w:r>
      <w:proofErr w:type="spellStart"/>
      <w:r>
        <w:t>Мерфи</w:t>
      </w:r>
      <w:proofErr w:type="spellEnd"/>
      <w:r>
        <w:t xml:space="preserve">, однако сам закон появился раньше. Блох приписывает закон Эдварду </w:t>
      </w:r>
      <w:proofErr w:type="spellStart"/>
      <w:r>
        <w:t>Мерфи</w:t>
      </w:r>
      <w:proofErr w:type="spellEnd"/>
      <w:r>
        <w:t>, инженеру Лаборатории реактивного движения, сформулировавшему его в 1949 году в форме: "</w:t>
      </w:r>
      <w:proofErr w:type="spellStart"/>
      <w:r>
        <w:t>If</w:t>
      </w:r>
      <w:proofErr w:type="spellEnd"/>
      <w:r>
        <w:t xml:space="preserve"> </w:t>
      </w:r>
      <w:proofErr w:type="spellStart"/>
      <w:r>
        <w:t>there</w:t>
      </w:r>
      <w:proofErr w:type="spellEnd"/>
      <w:r>
        <w:t xml:space="preserve"> </w:t>
      </w:r>
      <w:proofErr w:type="spellStart"/>
      <w:r>
        <w:t>is</w:t>
      </w:r>
      <w:proofErr w:type="spellEnd"/>
      <w:r>
        <w:t xml:space="preserve"> </w:t>
      </w:r>
      <w:proofErr w:type="spellStart"/>
      <w:r>
        <w:t>any</w:t>
      </w:r>
      <w:proofErr w:type="spellEnd"/>
      <w:r>
        <w:t xml:space="preserve"> </w:t>
      </w:r>
      <w:proofErr w:type="spellStart"/>
      <w:r>
        <w:t>way</w:t>
      </w:r>
      <w:proofErr w:type="spellEnd"/>
      <w:r>
        <w:t xml:space="preserve"> </w:t>
      </w:r>
      <w:proofErr w:type="spellStart"/>
      <w:r>
        <w:t>to</w:t>
      </w:r>
      <w:proofErr w:type="spellEnd"/>
      <w:r>
        <w:t xml:space="preserve"> </w:t>
      </w:r>
      <w:proofErr w:type="spellStart"/>
      <w:r>
        <w:t>do</w:t>
      </w:r>
      <w:proofErr w:type="spellEnd"/>
      <w:r>
        <w:t xml:space="preserve"> </w:t>
      </w:r>
      <w:proofErr w:type="spellStart"/>
      <w:r>
        <w:t>it</w:t>
      </w:r>
      <w:proofErr w:type="spellEnd"/>
      <w:r>
        <w:t xml:space="preserve"> </w:t>
      </w:r>
      <w:proofErr w:type="spellStart"/>
      <w:r>
        <w:t>wrong</w:t>
      </w:r>
      <w:proofErr w:type="spellEnd"/>
      <w:r>
        <w:t xml:space="preserve">, </w:t>
      </w:r>
      <w:proofErr w:type="spellStart"/>
      <w:r>
        <w:t>he</w:t>
      </w:r>
      <w:proofErr w:type="spellEnd"/>
      <w:r>
        <w:t xml:space="preserve"> </w:t>
      </w:r>
      <w:proofErr w:type="spellStart"/>
      <w:r>
        <w:t>will</w:t>
      </w:r>
      <w:proofErr w:type="spellEnd"/>
      <w:r>
        <w:t xml:space="preserve">" (если что-то можно сделать неправильно, это будет сделано неправильно). В книге Анны </w:t>
      </w:r>
      <w:proofErr w:type="spellStart"/>
      <w:r>
        <w:t>Роу</w:t>
      </w:r>
      <w:proofErr w:type="spellEnd"/>
      <w:r>
        <w:t xml:space="preserve"> 1952 года формулировка "закона </w:t>
      </w:r>
      <w:proofErr w:type="spellStart"/>
      <w:r>
        <w:t>Мерфи</w:t>
      </w:r>
      <w:proofErr w:type="spellEnd"/>
      <w:r>
        <w:t xml:space="preserve"> или четвертого закона термодинамики" звучит так: "Если что-то может пойти не так, это пойдет не так" ("</w:t>
      </w:r>
      <w:proofErr w:type="spellStart"/>
      <w:r>
        <w:t>If</w:t>
      </w:r>
      <w:proofErr w:type="spellEnd"/>
      <w:r>
        <w:t xml:space="preserve"> </w:t>
      </w:r>
      <w:proofErr w:type="spellStart"/>
      <w:r>
        <w:t>anything</w:t>
      </w:r>
      <w:proofErr w:type="spellEnd"/>
      <w:r>
        <w:t xml:space="preserve"> </w:t>
      </w:r>
      <w:proofErr w:type="spellStart"/>
      <w:r>
        <w:t>can</w:t>
      </w:r>
      <w:proofErr w:type="spellEnd"/>
      <w:r>
        <w:t xml:space="preserve"> </w:t>
      </w:r>
      <w:proofErr w:type="spellStart"/>
      <w:r>
        <w:t>go</w:t>
      </w:r>
      <w:proofErr w:type="spellEnd"/>
      <w:r>
        <w:t xml:space="preserve"> </w:t>
      </w:r>
      <w:proofErr w:type="spellStart"/>
      <w:r>
        <w:t>wrong</w:t>
      </w:r>
      <w:proofErr w:type="spellEnd"/>
      <w:r>
        <w:t xml:space="preserve"> </w:t>
      </w:r>
      <w:proofErr w:type="spellStart"/>
      <w:r>
        <w:t>it</w:t>
      </w:r>
      <w:proofErr w:type="spellEnd"/>
      <w:r>
        <w:t xml:space="preserve"> </w:t>
      </w:r>
      <w:proofErr w:type="spellStart"/>
      <w:r>
        <w:t>will</w:t>
      </w:r>
      <w:proofErr w:type="spellEnd"/>
      <w:r>
        <w:t xml:space="preserve">’), и она приписывается безымянному физику. Как позднее установлено, это был физик </w:t>
      </w:r>
      <w:proofErr w:type="spellStart"/>
      <w:r>
        <w:t>Ховард</w:t>
      </w:r>
      <w:proofErr w:type="spellEnd"/>
      <w:r>
        <w:t xml:space="preserve"> Перси </w:t>
      </w:r>
      <w:proofErr w:type="spellStart"/>
      <w:r>
        <w:t>Робертсон</w:t>
      </w:r>
      <w:proofErr w:type="spellEnd"/>
      <w:r>
        <w:t xml:space="preserve">, который дал интервью </w:t>
      </w:r>
      <w:proofErr w:type="spellStart"/>
      <w:r>
        <w:t>Роу</w:t>
      </w:r>
      <w:proofErr w:type="spellEnd"/>
      <w:r>
        <w:t xml:space="preserve"> в 1949 году. Однако близкие по смыслу формулировки существовали намного раньше. Например, в 1877 году британский инженер Альфред </w:t>
      </w:r>
      <w:proofErr w:type="spellStart"/>
      <w:r>
        <w:t>Холт</w:t>
      </w:r>
      <w:proofErr w:type="spellEnd"/>
      <w:r>
        <w:t xml:space="preserve"> писал: "Установлено, </w:t>
      </w:r>
      <w:proofErr w:type="gramStart"/>
      <w:r>
        <w:t>что</w:t>
      </w:r>
      <w:proofErr w:type="gramEnd"/>
      <w:r>
        <w:t xml:space="preserve"> если что-нибудь может в море пойти неправильно, это рано или поздно пойдет неправильно" ("</w:t>
      </w:r>
      <w:proofErr w:type="spellStart"/>
      <w:r>
        <w:t>It</w:t>
      </w:r>
      <w:proofErr w:type="spellEnd"/>
      <w:r>
        <w:t xml:space="preserve"> </w:t>
      </w:r>
      <w:proofErr w:type="spellStart"/>
      <w:r>
        <w:t>is</w:t>
      </w:r>
      <w:proofErr w:type="spellEnd"/>
      <w:r>
        <w:t xml:space="preserve"> </w:t>
      </w:r>
      <w:proofErr w:type="spellStart"/>
      <w:r>
        <w:t>found</w:t>
      </w:r>
      <w:proofErr w:type="spellEnd"/>
      <w:r>
        <w:t xml:space="preserve"> </w:t>
      </w:r>
      <w:proofErr w:type="spellStart"/>
      <w:r>
        <w:t>that</w:t>
      </w:r>
      <w:proofErr w:type="spellEnd"/>
      <w:r>
        <w:t xml:space="preserve"> </w:t>
      </w:r>
      <w:proofErr w:type="spellStart"/>
      <w:r>
        <w:t>anything</w:t>
      </w:r>
      <w:proofErr w:type="spellEnd"/>
      <w:r>
        <w:t xml:space="preserve"> </w:t>
      </w:r>
      <w:proofErr w:type="spellStart"/>
      <w:r>
        <w:t>that</w:t>
      </w:r>
      <w:proofErr w:type="spellEnd"/>
      <w:r>
        <w:t xml:space="preserve"> </w:t>
      </w:r>
      <w:proofErr w:type="spellStart"/>
      <w:r>
        <w:t>can</w:t>
      </w:r>
      <w:proofErr w:type="spellEnd"/>
      <w:r>
        <w:t xml:space="preserve"> </w:t>
      </w:r>
      <w:proofErr w:type="spellStart"/>
      <w:r>
        <w:t>go</w:t>
      </w:r>
      <w:proofErr w:type="spellEnd"/>
      <w:r>
        <w:t xml:space="preserve"> </w:t>
      </w:r>
      <w:proofErr w:type="spellStart"/>
      <w:r>
        <w:t>wrong</w:t>
      </w:r>
      <w:proofErr w:type="spellEnd"/>
      <w:r>
        <w:t xml:space="preserve"> </w:t>
      </w:r>
      <w:proofErr w:type="spellStart"/>
      <w:r>
        <w:t>at</w:t>
      </w:r>
      <w:proofErr w:type="spellEnd"/>
      <w:r>
        <w:t xml:space="preserve"> </w:t>
      </w:r>
      <w:proofErr w:type="spellStart"/>
      <w:r>
        <w:t>sea</w:t>
      </w:r>
      <w:proofErr w:type="spellEnd"/>
      <w:r>
        <w:t xml:space="preserve"> </w:t>
      </w:r>
      <w:proofErr w:type="spellStart"/>
      <w:r>
        <w:t>generally</w:t>
      </w:r>
      <w:proofErr w:type="spellEnd"/>
      <w:r>
        <w:t xml:space="preserve"> </w:t>
      </w:r>
      <w:proofErr w:type="spellStart"/>
      <w:r>
        <w:t>does</w:t>
      </w:r>
      <w:proofErr w:type="spellEnd"/>
      <w:r>
        <w:t xml:space="preserve"> </w:t>
      </w:r>
      <w:proofErr w:type="spellStart"/>
      <w:r>
        <w:t>go</w:t>
      </w:r>
      <w:proofErr w:type="spellEnd"/>
      <w:r>
        <w:t xml:space="preserve"> </w:t>
      </w:r>
      <w:proofErr w:type="spellStart"/>
      <w:r>
        <w:t>wrong</w:t>
      </w:r>
      <w:proofErr w:type="spellEnd"/>
      <w:r>
        <w:t xml:space="preserve"> </w:t>
      </w:r>
      <w:proofErr w:type="spellStart"/>
      <w:r>
        <w:t>sooner</w:t>
      </w:r>
      <w:proofErr w:type="spellEnd"/>
      <w:r>
        <w:t xml:space="preserve"> </w:t>
      </w:r>
      <w:proofErr w:type="spellStart"/>
      <w:r>
        <w:t>or</w:t>
      </w:r>
      <w:proofErr w:type="spellEnd"/>
      <w:r>
        <w:t xml:space="preserve"> </w:t>
      </w:r>
      <w:proofErr w:type="spellStart"/>
      <w:r>
        <w:t>later</w:t>
      </w:r>
      <w:proofErr w:type="spellEnd"/>
      <w:r>
        <w:t xml:space="preserve">"). </w:t>
      </w:r>
    </w:p>
  </w:comment>
  <w:comment w:id="15" w:author="СБ" w:date="2019-11-10T18:49:00Z" w:initials="С">
    <w:p w14:paraId="5A0A3F43" w14:textId="34A175DB" w:rsidR="00550B68" w:rsidRPr="00273FA4" w:rsidRDefault="00550B68">
      <w:pPr>
        <w:pStyle w:val="af0"/>
      </w:pPr>
      <w:r>
        <w:rPr>
          <w:rStyle w:val="af"/>
        </w:rPr>
        <w:annotationRef/>
      </w:r>
      <w:r>
        <w:t>Подробнее именно этот закон будет рассмотрен в главе «Закон арбузной корки». Здесь же речь идёт именно о книжке Блоха, которая сделала законы подлости популярными.</w:t>
      </w:r>
    </w:p>
  </w:comment>
  <w:comment w:id="16" w:author="Пользователь" w:date="2019-11-11T14:57:00Z" w:initials="П">
    <w:p w14:paraId="4D34B324" w14:textId="575925A6" w:rsidR="00550B68" w:rsidRDefault="00550B68">
      <w:pPr>
        <w:pStyle w:val="af0"/>
      </w:pPr>
      <w:r>
        <w:rPr>
          <w:rStyle w:val="af"/>
        </w:rPr>
        <w:annotationRef/>
      </w:r>
      <w:r>
        <w:t xml:space="preserve">Это я к тому, что можно написать сноску с этой информацией. Чтобы читатели не подумали, что все придумал </w:t>
      </w:r>
      <w:r w:rsidRPr="007B2D63">
        <w:rPr>
          <w:strike/>
        </w:rPr>
        <w:t>Черчилль в восемнадцатом году</w:t>
      </w:r>
      <w:r>
        <w:t xml:space="preserve"> Блох в 1977 году :). </w:t>
      </w:r>
    </w:p>
  </w:comment>
  <w:comment w:id="26" w:author="СБ" w:date="2019-11-10T18:49:00Z" w:initials="С">
    <w:p w14:paraId="479342CB" w14:textId="05A7B2CF" w:rsidR="00550B68" w:rsidRPr="000B765F" w:rsidRDefault="00550B68">
      <w:pPr>
        <w:pStyle w:val="af0"/>
      </w:pPr>
      <w:r>
        <w:rPr>
          <w:rStyle w:val="af"/>
        </w:rPr>
        <w:annotationRef/>
      </w:r>
      <w:r>
        <w:t>исправлено</w:t>
      </w:r>
    </w:p>
  </w:comment>
  <w:comment w:id="31" w:author="СБ" w:date="2019-11-10T18:49:00Z" w:initials="С">
    <w:p w14:paraId="0095E615" w14:textId="04576AAF" w:rsidR="00550B68" w:rsidRDefault="00550B68">
      <w:pPr>
        <w:pStyle w:val="af0"/>
      </w:pPr>
      <w:r>
        <w:rPr>
          <w:rStyle w:val="af"/>
        </w:rPr>
        <w:annotationRef/>
      </w:r>
      <w:r>
        <w:t>Переформулировал</w:t>
      </w:r>
    </w:p>
  </w:comment>
  <w:comment w:id="32" w:author="СБ" w:date="2019-11-10T18:49:00Z" w:initials="С">
    <w:p w14:paraId="4B289C8F" w14:textId="717A427B" w:rsidR="00550B68" w:rsidRDefault="00550B68">
      <w:pPr>
        <w:pStyle w:val="af0"/>
      </w:pPr>
      <w:r>
        <w:rPr>
          <w:rStyle w:val="af"/>
        </w:rPr>
        <w:annotationRef/>
      </w:r>
      <w:r>
        <w:t>Здесь имелось в виду то, что мы сами создаём очень благоприятные условия для возникновения неприятности, но соглашусь с вами в том, что детерминированным это явление не является. Поменял формулировку.</w:t>
      </w:r>
    </w:p>
  </w:comment>
  <w:comment w:id="39" w:author="Пользователь" w:date="2019-11-10T18:49:00Z" w:initials="П">
    <w:p w14:paraId="49813D8D" w14:textId="7E6F36FD" w:rsidR="00550B68" w:rsidRDefault="00550B68">
      <w:pPr>
        <w:pStyle w:val="af0"/>
      </w:pPr>
      <w:r>
        <w:rPr>
          <w:rStyle w:val="af"/>
        </w:rPr>
        <w:annotationRef/>
      </w:r>
      <w:r>
        <w:t xml:space="preserve">По-моему, несколько обрезанная фраза. Возможно, лучше так: </w:t>
      </w:r>
      <w:r w:rsidRPr="0029618A">
        <w:rPr>
          <w:rFonts w:eastAsia="Times New Roman"/>
          <w:sz w:val="24"/>
          <w:szCs w:val="24"/>
          <w:highlight w:val="white"/>
        </w:rPr>
        <w:t>И что самое важное, если мне удастся придумать, как однозначно сопоставлять скорос</w:t>
      </w:r>
      <w:r>
        <w:rPr>
          <w:rFonts w:eastAsia="Times New Roman"/>
          <w:sz w:val="24"/>
          <w:szCs w:val="24"/>
          <w:highlight w:val="white"/>
        </w:rPr>
        <w:t>ти предметов стрелкам на бумаге – причем так, что если скорости</w:t>
      </w:r>
      <w:r w:rsidRPr="0029618A">
        <w:rPr>
          <w:rFonts w:eastAsia="Times New Roman"/>
          <w:sz w:val="24"/>
          <w:szCs w:val="24"/>
          <w:highlight w:val="white"/>
        </w:rPr>
        <w:t xml:space="preserve">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oMath>
      <w:r w:rsidRPr="0029618A">
        <w:rPr>
          <w:rFonts w:eastAsia="Times New Roman"/>
          <w:sz w:val="24"/>
          <w:szCs w:val="24"/>
          <w:highlight w:val="white"/>
        </w:rPr>
        <w:t xml:space="preserve"> соответствует стрелка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а скорости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 стрелка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то сумме скоростей </w:t>
      </w:r>
      <m:oMath>
        <m:r>
          <w:rPr>
            <w:rFonts w:ascii="Cambria Math" w:eastAsia="Times New Roman" w:hAnsi="Cambria Math"/>
            <w:sz w:val="24"/>
            <w:szCs w:val="24"/>
            <w:highlight w:val="white"/>
          </w:rPr>
          <m:t>3</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1</m:t>
            </m:r>
          </m:sub>
        </m:sSub>
        <m:r>
          <w:rPr>
            <w:rFonts w:ascii="Cambria Math" w:eastAsia="Times New Roman" w:hAnsi="Cambria Math"/>
            <w:sz w:val="24"/>
            <w:szCs w:val="24"/>
            <w:highlight w:val="white"/>
          </w:rPr>
          <m:t>+</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v</m:t>
            </m:r>
          </m:e>
          <m:sub>
            <m:r>
              <w:rPr>
                <w:rFonts w:ascii="Cambria Math" w:eastAsia="Times New Roman" w:hAnsi="Cambria Math"/>
                <w:sz w:val="24"/>
                <w:szCs w:val="24"/>
                <w:highlight w:val="white"/>
              </w:rPr>
              <m:t>2</m:t>
            </m:r>
          </m:sub>
        </m:sSub>
      </m:oMath>
      <w:r w:rsidRPr="0029618A">
        <w:rPr>
          <w:rFonts w:eastAsia="Times New Roman"/>
          <w:sz w:val="24"/>
          <w:szCs w:val="24"/>
          <w:highlight w:val="white"/>
        </w:rPr>
        <w:t xml:space="preserve"> будет соответствовать стрелка </w:t>
      </w:r>
      <m:oMath>
        <m:r>
          <w:rPr>
            <w:rFonts w:ascii="Cambria Math" w:eastAsia="Times New Roman" w:hAnsi="Cambria Math"/>
            <w:sz w:val="24"/>
            <w:szCs w:val="24"/>
            <w:highlight w:val="white"/>
          </w:rPr>
          <m:t>3a+b</m:t>
        </m:r>
      </m:oMath>
      <w:r w:rsidRPr="0029618A">
        <w:rPr>
          <w:rFonts w:eastAsia="Times New Roman"/>
          <w:sz w:val="24"/>
          <w:szCs w:val="24"/>
          <w:highlight w:val="white"/>
        </w:rPr>
        <w:t xml:space="preserve"> и никакая иная</w:t>
      </w:r>
      <w:r>
        <w:rPr>
          <w:rStyle w:val="af"/>
        </w:rPr>
        <w:annotationRef/>
      </w:r>
      <w:r>
        <w:rPr>
          <w:rFonts w:eastAsia="Times New Roman"/>
          <w:sz w:val="24"/>
          <w:szCs w:val="24"/>
          <w:highlight w:val="white"/>
        </w:rPr>
        <w:t xml:space="preserve"> – то в</w:t>
      </w:r>
      <w:r w:rsidRPr="0029618A">
        <w:rPr>
          <w:rFonts w:eastAsia="Times New Roman"/>
          <w:sz w:val="24"/>
          <w:szCs w:val="24"/>
          <w:highlight w:val="white"/>
        </w:rPr>
        <w:t xml:space="preserve">от это уже </w:t>
      </w:r>
      <w:r>
        <w:rPr>
          <w:rFonts w:eastAsia="Times New Roman"/>
          <w:sz w:val="24"/>
          <w:szCs w:val="24"/>
          <w:highlight w:val="white"/>
        </w:rPr>
        <w:t xml:space="preserve">окажется </w:t>
      </w:r>
      <w:r w:rsidRPr="0029618A">
        <w:rPr>
          <w:rFonts w:eastAsia="Times New Roman"/>
          <w:sz w:val="24"/>
          <w:szCs w:val="24"/>
          <w:highlight w:val="white"/>
        </w:rPr>
        <w:t>сильн</w:t>
      </w:r>
      <w:r>
        <w:rPr>
          <w:rFonts w:eastAsia="Times New Roman"/>
          <w:sz w:val="24"/>
          <w:szCs w:val="24"/>
          <w:highlight w:val="white"/>
        </w:rPr>
        <w:t>ым</w:t>
      </w:r>
      <w:r w:rsidRPr="0029618A">
        <w:rPr>
          <w:rFonts w:eastAsia="Times New Roman"/>
          <w:sz w:val="24"/>
          <w:szCs w:val="24"/>
          <w:highlight w:val="white"/>
        </w:rPr>
        <w:t xml:space="preserve"> свойство</w:t>
      </w:r>
      <w:r>
        <w:rPr>
          <w:rFonts w:eastAsia="Times New Roman"/>
          <w:sz w:val="24"/>
          <w:szCs w:val="24"/>
          <w:highlight w:val="white"/>
        </w:rPr>
        <w:t>м, позволяющим</w:t>
      </w:r>
      <w:r w:rsidRPr="0029618A">
        <w:rPr>
          <w:rFonts w:eastAsia="Times New Roman"/>
          <w:sz w:val="24"/>
          <w:szCs w:val="24"/>
          <w:highlight w:val="white"/>
        </w:rPr>
        <w:t xml:space="preserve"> мне не бегать по двору, изучая скорости, а, сидя в кресле, рисовать стрелки на бумаге</w:t>
      </w:r>
      <w:r>
        <w:rPr>
          <w:rFonts w:eastAsia="Times New Roman"/>
          <w:sz w:val="24"/>
          <w:szCs w:val="24"/>
        </w:rPr>
        <w:t>.</w:t>
      </w:r>
    </w:p>
  </w:comment>
  <w:comment w:id="40" w:author="СБ" w:date="2019-11-10T18:49:00Z" w:initials="С">
    <w:p w14:paraId="57F6D990" w14:textId="489F74D6" w:rsidR="00550B68" w:rsidRPr="00F53BCA" w:rsidRDefault="00550B68">
      <w:pPr>
        <w:pStyle w:val="af0"/>
      </w:pPr>
      <w:r>
        <w:rPr>
          <w:rStyle w:val="af"/>
        </w:rPr>
        <w:annotationRef/>
      </w:r>
      <w:r>
        <w:t>Исправил</w:t>
      </w:r>
    </w:p>
  </w:comment>
  <w:comment w:id="42" w:author="СБ" w:date="2019-11-10T18:49:00Z" w:initials="С">
    <w:p w14:paraId="73568914" w14:textId="7497D2B0" w:rsidR="00550B68" w:rsidRDefault="00550B68">
      <w:pPr>
        <w:pStyle w:val="af0"/>
      </w:pPr>
      <w:r>
        <w:rPr>
          <w:rStyle w:val="af"/>
        </w:rPr>
        <w:annotationRef/>
      </w:r>
      <w:r>
        <w:t>Исправил</w:t>
      </w:r>
    </w:p>
  </w:comment>
  <w:comment w:id="44" w:author="Пользователь" w:date="2019-11-10T18:49:00Z" w:initials="П">
    <w:p w14:paraId="1CDDA906" w14:textId="7EA9FF40" w:rsidR="00550B68" w:rsidRDefault="00550B68">
      <w:pPr>
        <w:pStyle w:val="af0"/>
      </w:pPr>
      <w:r>
        <w:rPr>
          <w:rStyle w:val="af"/>
        </w:rPr>
        <w:annotationRef/>
      </w:r>
      <w:r>
        <w:t xml:space="preserve">Гм. Довольно смелый троп - линейная алгебра как язык. :) Ну </w:t>
      </w:r>
      <w:proofErr w:type="spellStart"/>
      <w:r>
        <w:t>ок</w:t>
      </w:r>
      <w:proofErr w:type="spellEnd"/>
      <w:r>
        <w:t xml:space="preserve">, для </w:t>
      </w:r>
      <w:proofErr w:type="spellStart"/>
      <w:r>
        <w:t>научпопа</w:t>
      </w:r>
      <w:proofErr w:type="spellEnd"/>
      <w:r>
        <w:t xml:space="preserve"> авось не страшно :). </w:t>
      </w:r>
    </w:p>
  </w:comment>
  <w:comment w:id="45" w:author="СБ" w:date="2019-11-10T18:49:00Z" w:initials="С">
    <w:p w14:paraId="5AB243AB" w14:textId="1BB948A0" w:rsidR="00550B68" w:rsidRDefault="00550B68">
      <w:pPr>
        <w:pStyle w:val="af0"/>
      </w:pPr>
      <w:r>
        <w:rPr>
          <w:rStyle w:val="af"/>
        </w:rPr>
        <w:annotationRef/>
      </w:r>
      <w:r>
        <w:t>Предлагаю оставить на усмотрение литературного редактора.</w:t>
      </w:r>
    </w:p>
  </w:comment>
  <w:comment w:id="46" w:author="СБ" w:date="2019-11-10T18:49:00Z" w:initials="С">
    <w:p w14:paraId="2E23D54D" w14:textId="2B764D3A" w:rsidR="00550B68" w:rsidRDefault="00550B68">
      <w:pPr>
        <w:pStyle w:val="af0"/>
      </w:pPr>
      <w:r>
        <w:rPr>
          <w:rStyle w:val="af"/>
        </w:rPr>
        <w:annotationRef/>
      </w:r>
      <w:r>
        <w:t>Исправлено</w:t>
      </w:r>
    </w:p>
  </w:comment>
  <w:comment w:id="47" w:author="Пользователь" w:date="2019-11-10T18:49:00Z" w:initials="П">
    <w:p w14:paraId="32B6B6D8" w14:textId="1D6F5969" w:rsidR="00550B68" w:rsidRDefault="00550B68">
      <w:pPr>
        <w:pStyle w:val="af0"/>
      </w:pPr>
      <w:r>
        <w:rPr>
          <w:rStyle w:val="af"/>
        </w:rPr>
        <w:annotationRef/>
      </w:r>
      <w:r>
        <w:t>Переменные в формулах мелкие – меньше основного шрифта.</w:t>
      </w:r>
    </w:p>
  </w:comment>
  <w:comment w:id="52" w:author="Пользователь" w:date="2019-11-10T18:49:00Z" w:initials="П">
    <w:p w14:paraId="7A4C1FA2" w14:textId="19D14461" w:rsidR="00550B68" w:rsidRDefault="00550B68">
      <w:pPr>
        <w:pStyle w:val="af0"/>
      </w:pPr>
      <w:r>
        <w:rPr>
          <w:rStyle w:val="af"/>
        </w:rPr>
        <w:annotationRef/>
      </w:r>
      <w:r>
        <w:t xml:space="preserve">Маршрут, в котором путь туда и обратно совпадают, вряд ли стоит называть радиальным маршрутом. Тем более, что в туризме радиальным маршрутом называют принципиально иное: скажем, москвич приезжает в Питер, а потом ездит "звездочкой" - в Выборг и обратно в Питер, в Гатчину и обратно в Питер, в Петрозаводск и обратно в Питер. </w:t>
      </w:r>
    </w:p>
  </w:comment>
  <w:comment w:id="53" w:author="СБ" w:date="2019-11-10T18:49:00Z" w:initials="С">
    <w:p w14:paraId="3E65E19F" w14:textId="107769B1" w:rsidR="00550B68" w:rsidRDefault="00550B68">
      <w:pPr>
        <w:pStyle w:val="af0"/>
      </w:pPr>
      <w:r>
        <w:rPr>
          <w:rStyle w:val="af"/>
        </w:rPr>
        <w:annotationRef/>
      </w:r>
      <w:r>
        <w:t xml:space="preserve">Путешествие «звёздочкой», которое вы описали состоит из радиальных маршрутов. Не во всех таких маршрутах </w:t>
      </w:r>
      <w:r w:rsidRPr="0029618A">
        <w:rPr>
          <w:rFonts w:eastAsia="Times New Roman"/>
          <w:sz w:val="24"/>
          <w:szCs w:val="24"/>
        </w:rPr>
        <w:t>прямой и обратный пути совпадают</w:t>
      </w:r>
      <w:r>
        <w:rPr>
          <w:rFonts w:eastAsia="Times New Roman"/>
          <w:sz w:val="24"/>
          <w:szCs w:val="24"/>
        </w:rPr>
        <w:t xml:space="preserve">, </w:t>
      </w:r>
      <w:proofErr w:type="gramStart"/>
      <w:r>
        <w:rPr>
          <w:rFonts w:eastAsia="Times New Roman"/>
          <w:sz w:val="24"/>
          <w:szCs w:val="24"/>
        </w:rPr>
        <w:t>но  указанный</w:t>
      </w:r>
      <w:proofErr w:type="gramEnd"/>
      <w:r>
        <w:rPr>
          <w:rFonts w:eastAsia="Times New Roman"/>
          <w:sz w:val="24"/>
          <w:szCs w:val="24"/>
        </w:rPr>
        <w:t xml:space="preserve"> «особенно честный» маршрут может </w:t>
      </w:r>
      <w:proofErr w:type="spellStart"/>
      <w:r>
        <w:rPr>
          <w:rFonts w:eastAsia="Times New Roman"/>
          <w:sz w:val="24"/>
          <w:szCs w:val="24"/>
        </w:rPr>
        <w:t>обрадать</w:t>
      </w:r>
      <w:proofErr w:type="spellEnd"/>
      <w:r>
        <w:rPr>
          <w:rFonts w:eastAsia="Times New Roman"/>
          <w:sz w:val="24"/>
          <w:szCs w:val="24"/>
        </w:rPr>
        <w:t xml:space="preserve"> таким свойством. Использование термина «радиальный» здесь вполне корректно, но не принципиально. Можно его убрать.</w:t>
      </w:r>
    </w:p>
  </w:comment>
  <w:comment w:id="54" w:author="Пользователь" w:date="2019-11-11T15:20:00Z" w:initials="П">
    <w:p w14:paraId="7704E33E" w14:textId="21AA3B6D" w:rsidR="00550B68" w:rsidRDefault="00550B68">
      <w:pPr>
        <w:pStyle w:val="af0"/>
      </w:pPr>
      <w:r>
        <w:rPr>
          <w:rStyle w:val="af"/>
        </w:rPr>
        <w:annotationRef/>
      </w:r>
      <w:r>
        <w:t xml:space="preserve">По-моему, это важный момент. Неверное словоупотребление, поскольку термин "радиальный маршрут" никогда не означал "маршрут с совпадением прямого и обратного пути". Во всяком случае мне найти не удалось. И соответствующего значения у слова "радиальный" тоже нет. </w:t>
      </w:r>
    </w:p>
  </w:comment>
  <w:comment w:id="56" w:author="Пользователь" w:date="2019-11-10T18:49:00Z" w:initials="П">
    <w:p w14:paraId="1EE3443D" w14:textId="4BE9F92C" w:rsidR="00550B68" w:rsidRDefault="00550B68">
      <w:pPr>
        <w:pStyle w:val="af0"/>
      </w:pPr>
      <w:r>
        <w:t>"</w:t>
      </w:r>
      <w:r>
        <w:rPr>
          <w:rStyle w:val="af"/>
        </w:rPr>
        <w:annotationRef/>
      </w:r>
      <w:r>
        <w:t>Нормировать на численность</w:t>
      </w:r>
      <w:r w:rsidRPr="008107D9">
        <w:t>/</w:t>
      </w:r>
      <w:r>
        <w:t xml:space="preserve">благосостояние" – как-то не очень звучит, по-моему. Может, лучше обойтись вообще без страшного слова "нормировать" и сразу написать что-то вроде "по оси </w:t>
      </w:r>
      <w:r>
        <w:rPr>
          <w:lang w:val="en-US"/>
        </w:rPr>
        <w:t>X</w:t>
      </w:r>
      <w:r w:rsidRPr="008107D9">
        <w:t xml:space="preserve"> </w:t>
      </w:r>
      <w:r>
        <w:t xml:space="preserve">откладываем проценты того-то, по оси </w:t>
      </w:r>
      <w:r>
        <w:rPr>
          <w:lang w:val="en-US"/>
        </w:rPr>
        <w:t>Y</w:t>
      </w:r>
      <w:r>
        <w:t xml:space="preserve"> – проценты того-то"? Правда, выражение "нормировать на" регулярно встречается и дальше.</w:t>
      </w:r>
    </w:p>
  </w:comment>
  <w:comment w:id="57" w:author="Пользователь" w:date="2019-11-10T18:49:00Z" w:initials="П">
    <w:p w14:paraId="2C0468DB" w14:textId="494A5E1D" w:rsidR="00550B68" w:rsidRDefault="00550B68">
      <w:pPr>
        <w:pStyle w:val="af0"/>
      </w:pPr>
      <w:r>
        <w:rPr>
          <w:rStyle w:val="af"/>
        </w:rPr>
        <w:annotationRef/>
      </w:r>
      <w:r>
        <w:t>По-моему, тут как раз уместно вставить иллюстрацию – изобразить пример кривой Лоренца для доходов. Иначе не очень понятно. Но в соответствии с нижеизложенным иллюстрацию можно нарисовать в точности такой же, как с велосипедистом, просто в другой терминологии.</w:t>
      </w:r>
    </w:p>
  </w:comment>
  <w:comment w:id="58" w:author="Пользователь" w:date="2019-11-10T18:49:00Z" w:initials="П">
    <w:p w14:paraId="15FF9F3B" w14:textId="5E1A24D8" w:rsidR="00550B68" w:rsidRDefault="00550B68">
      <w:pPr>
        <w:pStyle w:val="af0"/>
      </w:pPr>
      <w:r>
        <w:t>Горка</w:t>
      </w:r>
      <w:r>
        <w:rPr>
          <w:rStyle w:val="af"/>
        </w:rPr>
        <w:annotationRef/>
      </w:r>
      <w:r>
        <w:t xml:space="preserve"> же может быть не симметричной в бытовом смысле этого слова. Может, поискать другое слово? Однородной? Или использовать слово "равномерно"?</w:t>
      </w:r>
    </w:p>
  </w:comment>
  <w:comment w:id="59" w:author="Пользователь" w:date="2019-11-10T18:49:00Z" w:initials="П">
    <w:p w14:paraId="123E6BF2" w14:textId="64015869" w:rsidR="00550B68" w:rsidRDefault="00550B68">
      <w:pPr>
        <w:pStyle w:val="af0"/>
      </w:pPr>
      <w:r>
        <w:rPr>
          <w:rStyle w:val="af"/>
        </w:rPr>
        <w:annotationRef/>
      </w:r>
      <w:r>
        <w:t>И эта фраза будет лучше звучать, если отнести ее ко вставленной иллюстрации с распределением доходов, как предложено выше.</w:t>
      </w:r>
    </w:p>
  </w:comment>
  <w:comment w:id="62" w:author="СБ" w:date="2019-11-10T18:49:00Z" w:initials="С">
    <w:p w14:paraId="747D76CB" w14:textId="0C78C107" w:rsidR="00550B68" w:rsidRDefault="00550B68">
      <w:pPr>
        <w:pStyle w:val="af0"/>
      </w:pPr>
      <w:r>
        <w:rPr>
          <w:rStyle w:val="af"/>
        </w:rPr>
        <w:annotationRef/>
      </w:r>
      <w:r>
        <w:t>Исправлено</w:t>
      </w:r>
    </w:p>
  </w:comment>
  <w:comment w:id="70" w:author="Пользователь" w:date="2019-11-10T18:49:00Z" w:initials="П">
    <w:p w14:paraId="2FFF6184" w14:textId="38C1BAE0" w:rsidR="00550B68" w:rsidRDefault="00550B68">
      <w:pPr>
        <w:pStyle w:val="af0"/>
      </w:pPr>
      <w:r>
        <w:rPr>
          <w:rStyle w:val="af"/>
        </w:rPr>
        <w:annotationRef/>
      </w:r>
      <w:r>
        <w:t xml:space="preserve">Неудачное выражение. Разумеется, они ездят не впустую, раз в них все же есть люди. Надо более мягкий термин. "Статистика по автобусам показывает, что в 75 процентах из них есть свободные места, то есть они используются не оптимально". </w:t>
      </w:r>
    </w:p>
  </w:comment>
  <w:comment w:id="75" w:author="СБ" w:date="2019-11-10T18:49:00Z" w:initials="С">
    <w:p w14:paraId="7EDBFB7E" w14:textId="049214FC" w:rsidR="00550B68" w:rsidRDefault="00550B68">
      <w:pPr>
        <w:pStyle w:val="af0"/>
      </w:pPr>
      <w:r>
        <w:rPr>
          <w:rStyle w:val="af"/>
        </w:rPr>
        <w:annotationRef/>
      </w:r>
      <w:r>
        <w:t>Исправлено</w:t>
      </w:r>
    </w:p>
  </w:comment>
  <w:comment w:id="76" w:author="Пользователь" w:date="2019-11-10T18:49:00Z" w:initials="П">
    <w:p w14:paraId="3E8DA72D" w14:textId="28877684" w:rsidR="00550B68" w:rsidRDefault="00550B68">
      <w:pPr>
        <w:pStyle w:val="af0"/>
      </w:pPr>
      <w:r>
        <w:rPr>
          <w:rStyle w:val="af"/>
        </w:rPr>
        <w:annotationRef/>
      </w:r>
      <w:r>
        <w:t>Почему на 20, если на 25?</w:t>
      </w:r>
    </w:p>
  </w:comment>
  <w:comment w:id="77" w:author="СБ" w:date="2019-11-10T18:49:00Z" w:initials="С">
    <w:p w14:paraId="3930C34A" w14:textId="621FF3E1" w:rsidR="00550B68" w:rsidRDefault="00550B68">
      <w:pPr>
        <w:pStyle w:val="af0"/>
      </w:pPr>
      <w:r>
        <w:rPr>
          <w:rStyle w:val="af"/>
        </w:rPr>
        <w:annotationRef/>
      </w:r>
      <w:r>
        <w:t>Исправлено</w:t>
      </w:r>
    </w:p>
  </w:comment>
  <w:comment w:id="79" w:author="Пользователь" w:date="2019-11-10T18:49:00Z" w:initials="П">
    <w:p w14:paraId="3551F83D" w14:textId="5C3A16FD" w:rsidR="00550B68" w:rsidRDefault="00550B68">
      <w:pPr>
        <w:pStyle w:val="af0"/>
      </w:pPr>
      <w:r>
        <w:rPr>
          <w:rStyle w:val="af"/>
        </w:rPr>
        <w:annotationRef/>
      </w:r>
      <w:r>
        <w:t>Возможно, лучше так: "Крайнее проявление парадокса инспекции..."</w:t>
      </w:r>
    </w:p>
  </w:comment>
  <w:comment w:id="81" w:author="Пользователь" w:date="2019-11-10T18:49:00Z" w:initials="П">
    <w:p w14:paraId="47BA3C71" w14:textId="3C2331B5" w:rsidR="00550B68" w:rsidRDefault="00550B68">
      <w:pPr>
        <w:pStyle w:val="af0"/>
      </w:pPr>
      <w:r>
        <w:rPr>
          <w:rStyle w:val="af"/>
        </w:rPr>
        <w:annotationRef/>
      </w:r>
      <w:r>
        <w:t>Если он без масла, то это не бутерброд. Поэтому заменил куском хлеба.</w:t>
      </w:r>
    </w:p>
  </w:comment>
  <w:comment w:id="82" w:author="СБ" w:date="2019-11-10T18:49:00Z" w:initials="С">
    <w:p w14:paraId="73D856F8" w14:textId="4490CCC6" w:rsidR="00550B68" w:rsidRDefault="00550B68">
      <w:pPr>
        <w:pStyle w:val="af0"/>
      </w:pPr>
      <w:r>
        <w:rPr>
          <w:rStyle w:val="af"/>
        </w:rPr>
        <w:annotationRef/>
      </w:r>
      <w:r>
        <w:t>Исправил</w:t>
      </w:r>
    </w:p>
  </w:comment>
  <w:comment w:id="86" w:author="Пользователь" w:date="2019-11-12T00:33:00Z" w:initials="П">
    <w:p w14:paraId="4DB34CFE" w14:textId="18EB5C01" w:rsidR="00550B68" w:rsidRDefault="00550B68">
      <w:pPr>
        <w:pStyle w:val="af0"/>
      </w:pPr>
      <w:r>
        <w:rPr>
          <w:rStyle w:val="af"/>
        </w:rPr>
        <w:annotationRef/>
      </w:r>
      <w:r>
        <w:t xml:space="preserve">Подумав, я решил, что лучше дать честное определение меры. Тем более оно фактически включено в список свойств меры, то не есть хорошо с точки зрения математики. </w:t>
      </w:r>
    </w:p>
  </w:comment>
  <w:comment w:id="308" w:author="Пользователь" w:date="2019-11-10T18:49:00Z" w:initials="П">
    <w:p w14:paraId="4692A680" w14:textId="45A96606" w:rsidR="00550B68" w:rsidRDefault="00550B68">
      <w:pPr>
        <w:pStyle w:val="af0"/>
      </w:pPr>
      <w:r>
        <w:rPr>
          <w:rStyle w:val="af"/>
        </w:rPr>
        <w:annotationRef/>
      </w:r>
      <w:r>
        <w:t xml:space="preserve">Все же обычно в определение </w:t>
      </w:r>
      <w:proofErr w:type="spellStart"/>
      <w:r>
        <w:t>аддитивности</w:t>
      </w:r>
      <w:proofErr w:type="spellEnd"/>
      <w:r>
        <w:t xml:space="preserve"> входят непересекающиеся множества. Я бы писал: "Мера объединения двух непересекающихся множеств равна сумме мер этих множеств (</w:t>
      </w:r>
      <w:proofErr w:type="spellStart"/>
      <w:r>
        <w:t>аддитивность</w:t>
      </w:r>
      <w:proofErr w:type="spellEnd"/>
      <w:r>
        <w:t>)". Если для последующих вычислений с картой важна именно эта формула, то дописать и ее – как следствие.</w:t>
      </w:r>
    </w:p>
  </w:comment>
  <w:comment w:id="352" w:author="Пользователь" w:date="2019-11-10T18:49:00Z" w:initials="П">
    <w:p w14:paraId="795281DC" w14:textId="610692E3" w:rsidR="00550B68" w:rsidRDefault="00550B68">
      <w:pPr>
        <w:pStyle w:val="af0"/>
      </w:pPr>
      <w:r>
        <w:rPr>
          <w:rStyle w:val="af"/>
        </w:rPr>
        <w:annotationRef/>
      </w:r>
      <w:r>
        <w:t>Не понимаю, что может быть фигурального в этой строке. Там не фигуральное, а самое буквальное толкование – речь о двух молодых людях, которым в сумме 35 лет.</w:t>
      </w:r>
    </w:p>
  </w:comment>
  <w:comment w:id="353" w:author="СБ" w:date="2019-11-10T18:49:00Z" w:initials="С">
    <w:p w14:paraId="46077DC1" w14:textId="70FA2D00" w:rsidR="00550B68" w:rsidRDefault="00550B68">
      <w:pPr>
        <w:pStyle w:val="af0"/>
      </w:pPr>
      <w:r>
        <w:rPr>
          <w:rStyle w:val="af"/>
        </w:rPr>
        <w:annotationRef/>
      </w:r>
      <w:r>
        <w:t>Предложил поправку</w:t>
      </w:r>
    </w:p>
  </w:comment>
  <w:comment w:id="359" w:author="СБ" w:date="2019-11-10T18:49:00Z" w:initials="С">
    <w:p w14:paraId="102E687C" w14:textId="2ACA2651" w:rsidR="00550B68" w:rsidRDefault="00550B68">
      <w:pPr>
        <w:pStyle w:val="af0"/>
      </w:pPr>
      <w:r>
        <w:rPr>
          <w:rStyle w:val="af"/>
        </w:rPr>
        <w:annotationRef/>
      </w:r>
      <w:r>
        <w:t>Добавил поправку</w:t>
      </w:r>
    </w:p>
  </w:comment>
  <w:comment w:id="360" w:author="Пользователь" w:date="2019-11-10T18:49:00Z" w:initials="П">
    <w:p w14:paraId="17F2D856" w14:textId="250A5E14" w:rsidR="00550B68" w:rsidRDefault="00550B68">
      <w:pPr>
        <w:pStyle w:val="af0"/>
      </w:pPr>
      <w:r>
        <w:rPr>
          <w:rStyle w:val="af"/>
        </w:rPr>
        <w:annotationRef/>
      </w:r>
      <w:r>
        <w:t xml:space="preserve">Я не физик, конечно, и могу ошибаться, но у меня сомнения в том, что громкость крика является мерой. Там вроде логарифмическая зависимость восприятия от интенсивности звука по Веберу - </w:t>
      </w:r>
      <w:proofErr w:type="spellStart"/>
      <w:r>
        <w:t>Фехнеру</w:t>
      </w:r>
      <w:proofErr w:type="spellEnd"/>
      <w:r>
        <w:t xml:space="preserve">. И смутно вспоминается, что двое людей кричат не вдвое громче, чем один. Но, повторюсь, тут я не специалист, конечно. </w:t>
      </w:r>
    </w:p>
  </w:comment>
  <w:comment w:id="361" w:author="Пользователь" w:date="2019-11-10T18:49:00Z" w:initials="П">
    <w:p w14:paraId="07E09E42" w14:textId="77777777" w:rsidR="00550B68" w:rsidRDefault="00550B68">
      <w:pPr>
        <w:pStyle w:val="af0"/>
      </w:pPr>
      <w:r>
        <w:rPr>
          <w:rStyle w:val="af"/>
        </w:rPr>
        <w:annotationRef/>
      </w:r>
      <w:r>
        <w:t xml:space="preserve">То, что написано далее – не определение </w:t>
      </w:r>
      <w:proofErr w:type="spellStart"/>
      <w:r>
        <w:t>колмогоровской</w:t>
      </w:r>
      <w:proofErr w:type="spellEnd"/>
      <w:r>
        <w:t xml:space="preserve"> вероятности. Это – как и написано перед списком – всего лишь набор свойств, вытекающих из аксиоматики. </w:t>
      </w:r>
    </w:p>
    <w:p w14:paraId="1FC77D2C" w14:textId="77777777" w:rsidR="00550B68" w:rsidRDefault="00550B68">
      <w:pPr>
        <w:pStyle w:val="af0"/>
      </w:pPr>
    </w:p>
    <w:p w14:paraId="4131ADF4" w14:textId="77777777" w:rsidR="00550B68" w:rsidRDefault="00550B68">
      <w:pPr>
        <w:pStyle w:val="af0"/>
      </w:pPr>
      <w:r>
        <w:t xml:space="preserve">Ни определения, ни аксиоматики у вас нет. </w:t>
      </w:r>
    </w:p>
    <w:p w14:paraId="5DE2D054" w14:textId="2544D702" w:rsidR="00550B68" w:rsidRDefault="00550B68">
      <w:pPr>
        <w:pStyle w:val="af0"/>
      </w:pPr>
    </w:p>
    <w:p w14:paraId="7F6461E1" w14:textId="3A94AE90" w:rsidR="00550B68" w:rsidRDefault="00550B68">
      <w:pPr>
        <w:pStyle w:val="af0"/>
      </w:pPr>
      <w:r>
        <w:t xml:space="preserve">Пусть Ω – множество, </w:t>
      </w:r>
      <w:r>
        <w:rPr>
          <w:lang w:val="en-US"/>
        </w:rPr>
        <w:t>F</w:t>
      </w:r>
      <w:r w:rsidRPr="0000679A">
        <w:t xml:space="preserve"> </w:t>
      </w:r>
      <w:r>
        <w:t xml:space="preserve">– сигма-алгебра его подмножеств (ее элементы трактуются как случайные события). Тогда функция </w:t>
      </w:r>
      <w:r>
        <w:rPr>
          <w:lang w:val="en-US"/>
        </w:rPr>
        <w:t>P</w:t>
      </w:r>
      <w:r>
        <w:t xml:space="preserve">, сопоставляющая каждому элементу </w:t>
      </w:r>
      <w:r>
        <w:rPr>
          <w:lang w:val="en-US"/>
        </w:rPr>
        <w:t>F</w:t>
      </w:r>
      <w:r>
        <w:t xml:space="preserve"> число, называется вероятностью, если</w:t>
      </w:r>
    </w:p>
    <w:p w14:paraId="6AAC5046" w14:textId="03C8E7FA" w:rsidR="00550B68" w:rsidRDefault="00550B68">
      <w:pPr>
        <w:pStyle w:val="af0"/>
      </w:pPr>
      <w:r>
        <w:t xml:space="preserve">1) </w:t>
      </w:r>
      <w:r>
        <w:rPr>
          <w:lang w:val="en-US"/>
        </w:rPr>
        <w:t>P</w:t>
      </w:r>
      <w:r>
        <w:t xml:space="preserve"> ≥ 0</w:t>
      </w:r>
    </w:p>
    <w:p w14:paraId="4D7807BC" w14:textId="53E2D21C" w:rsidR="00550B68" w:rsidRPr="00FF205B" w:rsidRDefault="00550B68">
      <w:pPr>
        <w:pStyle w:val="af0"/>
      </w:pPr>
      <w:r>
        <w:t xml:space="preserve">2) </w:t>
      </w:r>
      <w:r>
        <w:rPr>
          <w:lang w:val="en-US"/>
        </w:rPr>
        <w:t>P</w:t>
      </w:r>
      <w:r w:rsidRPr="0000679A">
        <w:t xml:space="preserve"> </w:t>
      </w:r>
      <w:r w:rsidRPr="00FF205B">
        <w:t>(</w:t>
      </w:r>
      <w:r>
        <w:t>Ω</w:t>
      </w:r>
      <w:r w:rsidRPr="00FF205B">
        <w:t>)</w:t>
      </w:r>
      <w:r>
        <w:t xml:space="preserve"> </w:t>
      </w:r>
      <w:r w:rsidRPr="00FF205B">
        <w:t>=</w:t>
      </w:r>
      <w:r>
        <w:t xml:space="preserve"> </w:t>
      </w:r>
      <w:r w:rsidRPr="00FF205B">
        <w:t>1</w:t>
      </w:r>
    </w:p>
    <w:p w14:paraId="2B905B7E" w14:textId="3CB60CE9" w:rsidR="00550B68" w:rsidRDefault="00550B68">
      <w:pPr>
        <w:pStyle w:val="af0"/>
      </w:pPr>
      <w:r w:rsidRPr="00FF205B">
        <w:t xml:space="preserve">3) </w:t>
      </w:r>
      <w:r>
        <w:rPr>
          <w:lang w:val="en-US"/>
        </w:rPr>
        <w:t>P</w:t>
      </w:r>
      <w:r>
        <w:t xml:space="preserve"> сигма-аддитивна (вероятность счетного объединения непересекающихся событий равна сумме их вероятностей). Тут нужна соответствующая формула, но поленюсь вставлять. </w:t>
      </w:r>
    </w:p>
    <w:p w14:paraId="0AE299C5" w14:textId="3F677FE9" w:rsidR="00550B68" w:rsidRDefault="00550B68">
      <w:pPr>
        <w:pStyle w:val="af0"/>
      </w:pPr>
    </w:p>
    <w:p w14:paraId="00A2EFCE" w14:textId="16F7B119" w:rsidR="00550B68" w:rsidRDefault="00550B68">
      <w:pPr>
        <w:pStyle w:val="af0"/>
      </w:pPr>
      <w:r>
        <w:t>Вот из этих аксиом вытекает уже все, что написано ниже.</w:t>
      </w:r>
    </w:p>
    <w:p w14:paraId="4E028BFB" w14:textId="240009E4" w:rsidR="00550B68" w:rsidRPr="0000679A" w:rsidRDefault="00550B68">
      <w:pPr>
        <w:pStyle w:val="af0"/>
      </w:pPr>
    </w:p>
  </w:comment>
  <w:comment w:id="362" w:author="СБ" w:date="2019-11-10T18:49:00Z" w:initials="С">
    <w:p w14:paraId="33F08F6C" w14:textId="5767EAEF" w:rsidR="00550B68" w:rsidRDefault="00550B68">
      <w:pPr>
        <w:pStyle w:val="af0"/>
      </w:pPr>
      <w:r>
        <w:rPr>
          <w:rStyle w:val="af"/>
        </w:rPr>
        <w:annotationRef/>
      </w:r>
      <w:r>
        <w:t>Исправлено</w:t>
      </w:r>
    </w:p>
  </w:comment>
  <w:comment w:id="478" w:author="Пользователь" w:date="2019-11-10T18:49:00Z" w:initials="П">
    <w:p w14:paraId="268A44F3" w14:textId="76089C4E" w:rsidR="00550B68" w:rsidRDefault="00550B68">
      <w:pPr>
        <w:pStyle w:val="af0"/>
      </w:pPr>
      <w:r>
        <w:rPr>
          <w:rStyle w:val="af"/>
        </w:rPr>
        <w:annotationRef/>
      </w:r>
      <w:r>
        <w:t>В примечании ошибка. Событие "смерть" не является объединением события "старость", "болезнь" и т.д. Оно является объединением событий "смерть от старости", "смерть от болезни" и т.д.</w:t>
      </w:r>
    </w:p>
  </w:comment>
  <w:comment w:id="479" w:author="СБ" w:date="2019-11-10T18:49:00Z" w:initials="С">
    <w:p w14:paraId="0C2EEEAD" w14:textId="7F13C16E" w:rsidR="00550B68" w:rsidRDefault="00550B68">
      <w:pPr>
        <w:pStyle w:val="af0"/>
      </w:pPr>
      <w:r>
        <w:rPr>
          <w:rStyle w:val="af"/>
        </w:rPr>
        <w:annotationRef/>
      </w:r>
      <w:r>
        <w:t>Исправлено</w:t>
      </w:r>
    </w:p>
  </w:comment>
  <w:comment w:id="501" w:author="СБ" w:date="2019-11-10T18:49:00Z" w:initials="С">
    <w:p w14:paraId="660E5BDD" w14:textId="6D1A6785" w:rsidR="00550B68" w:rsidRDefault="00550B68">
      <w:pPr>
        <w:pStyle w:val="af0"/>
      </w:pPr>
      <w:r>
        <w:rPr>
          <w:rStyle w:val="af"/>
        </w:rPr>
        <w:annotationRef/>
      </w:r>
      <w:r>
        <w:t>Исправлено</w:t>
      </w:r>
    </w:p>
  </w:comment>
  <w:comment w:id="567" w:author="Пользователь" w:date="2019-11-10T18:49:00Z" w:initials="П">
    <w:p w14:paraId="7A3509CF" w14:textId="56EC0778" w:rsidR="00550B68" w:rsidRDefault="00550B68">
      <w:pPr>
        <w:pStyle w:val="af0"/>
      </w:pPr>
      <w:r>
        <w:rPr>
          <w:rStyle w:val="af"/>
        </w:rPr>
        <w:annotationRef/>
      </w:r>
      <w:r>
        <w:t xml:space="preserve">Это очень неудачная конструкция, поскольку счетное множество – по определению бесконечное. Возможно, пропущено "или"? </w:t>
      </w:r>
    </w:p>
  </w:comment>
  <w:comment w:id="568" w:author="СБ" w:date="2019-11-10T18:49:00Z" w:initials="С">
    <w:p w14:paraId="48ACB8F4" w14:textId="2AD3766C" w:rsidR="00550B68" w:rsidRDefault="00550B68">
      <w:pPr>
        <w:pStyle w:val="af0"/>
      </w:pPr>
      <w:r>
        <w:rPr>
          <w:rStyle w:val="af"/>
        </w:rPr>
        <w:annotationRef/>
      </w:r>
      <w:r>
        <w:t>Исправлено</w:t>
      </w:r>
    </w:p>
  </w:comment>
  <w:comment w:id="572" w:author="Пользователь" w:date="2019-11-10T18:49:00Z" w:initials="П">
    <w:p w14:paraId="68D63FDD" w14:textId="460EDEDB" w:rsidR="00550B68" w:rsidRDefault="00550B68">
      <w:pPr>
        <w:pStyle w:val="af0"/>
      </w:pPr>
      <w:r>
        <w:rPr>
          <w:rStyle w:val="af"/>
        </w:rPr>
        <w:annotationRef/>
      </w:r>
      <w:r>
        <w:t>Неудачная формулировка. Комбинаторный подсчет дает количество вариантов, и поэтому вероятностью он не может быть.</w:t>
      </w:r>
    </w:p>
  </w:comment>
  <w:comment w:id="573" w:author="СБ" w:date="2019-11-10T18:49:00Z" w:initials="С">
    <w:p w14:paraId="0D72CC2D" w14:textId="5B13830B" w:rsidR="00550B68" w:rsidRDefault="00550B68">
      <w:pPr>
        <w:pStyle w:val="af0"/>
      </w:pPr>
      <w:r>
        <w:rPr>
          <w:rStyle w:val="af"/>
        </w:rPr>
        <w:annotationRef/>
      </w:r>
      <w:r>
        <w:t>Исправлено</w:t>
      </w:r>
    </w:p>
  </w:comment>
  <w:comment w:id="576" w:author="СБ" w:date="2019-11-10T18:49:00Z" w:initials="С">
    <w:p w14:paraId="04F996F7" w14:textId="21FA530F" w:rsidR="00550B68" w:rsidRDefault="00550B68">
      <w:pPr>
        <w:pStyle w:val="af0"/>
      </w:pPr>
      <w:r>
        <w:rPr>
          <w:rStyle w:val="af"/>
        </w:rPr>
        <w:annotationRef/>
      </w:r>
      <w:r>
        <w:t>Возможно, это абзац стоит выбросить.</w:t>
      </w:r>
    </w:p>
  </w:comment>
  <w:comment w:id="578" w:author="Пользователь" w:date="2019-11-12T01:28:00Z" w:initials="П">
    <w:p w14:paraId="20D773BE" w14:textId="74836642" w:rsidR="00550B68" w:rsidRDefault="00550B68">
      <w:pPr>
        <w:pStyle w:val="af0"/>
      </w:pPr>
      <w:r>
        <w:rPr>
          <w:rStyle w:val="af"/>
        </w:rPr>
        <w:annotationRef/>
      </w:r>
      <w:r>
        <w:t>Все же неудачно сформулировано. Все в любом случае вытекает из определения. Тут подразумевается, что для произвольной меры независимость не вводится, а вводится только для вероятности. Но сказано совсем другое.</w:t>
      </w:r>
    </w:p>
  </w:comment>
  <w:comment w:id="589" w:author="Пользователь" w:date="2019-11-12T01:24:00Z" w:initials="П">
    <w:p w14:paraId="52AC7EB4" w14:textId="03C2156A" w:rsidR="00550B68" w:rsidRDefault="00550B68">
      <w:pPr>
        <w:pStyle w:val="af0"/>
      </w:pPr>
      <w:r>
        <w:rPr>
          <w:rStyle w:val="af"/>
        </w:rPr>
        <w:annotationRef/>
      </w:r>
      <w:r>
        <w:t xml:space="preserve">Все же неудачная формулировка. Не может условная вероятность дополнять определение вероятности. </w:t>
      </w:r>
    </w:p>
  </w:comment>
  <w:comment w:id="594" w:author="СБ" w:date="2019-11-10T18:49:00Z" w:initials="С">
    <w:p w14:paraId="0B900BEF" w14:textId="0C5B6166" w:rsidR="00550B68" w:rsidRDefault="00550B68">
      <w:pPr>
        <w:pStyle w:val="af0"/>
      </w:pPr>
      <w:r>
        <w:rPr>
          <w:rStyle w:val="af"/>
        </w:rPr>
        <w:annotationRef/>
      </w:r>
      <w:r>
        <w:t>Переформулировал корректнее.</w:t>
      </w:r>
    </w:p>
  </w:comment>
  <w:comment w:id="603" w:author="СБ" w:date="2019-11-10T18:49:00Z" w:initials="С">
    <w:p w14:paraId="0B455002" w14:textId="1254EC0C" w:rsidR="00550B68" w:rsidRDefault="00550B68">
      <w:pPr>
        <w:pStyle w:val="af0"/>
      </w:pPr>
      <w:r>
        <w:rPr>
          <w:rStyle w:val="af"/>
        </w:rPr>
        <w:annotationRef/>
      </w:r>
      <w:r>
        <w:t>Принято</w:t>
      </w:r>
    </w:p>
  </w:comment>
  <w:comment w:id="605" w:author="СБ" w:date="2019-11-10T18:49:00Z" w:initials="С">
    <w:p w14:paraId="757CEB58" w14:textId="2278B1AF" w:rsidR="00550B68" w:rsidRDefault="00550B68">
      <w:pPr>
        <w:pStyle w:val="af0"/>
      </w:pPr>
      <w:r>
        <w:rPr>
          <w:rStyle w:val="af"/>
        </w:rPr>
        <w:annotationRef/>
      </w:r>
      <w:r>
        <w:t>Исправлено</w:t>
      </w:r>
    </w:p>
  </w:comment>
  <w:comment w:id="607" w:author="Пользователь" w:date="2019-11-10T18:49:00Z" w:initials="П">
    <w:p w14:paraId="7A3DC772" w14:textId="48E1478A" w:rsidR="00550B68" w:rsidRDefault="00550B68">
      <w:pPr>
        <w:pStyle w:val="af0"/>
      </w:pPr>
      <w:r>
        <w:t>"</w:t>
      </w:r>
      <w:r>
        <w:rPr>
          <w:rStyle w:val="af"/>
        </w:rPr>
        <w:annotationRef/>
      </w:r>
      <w:r>
        <w:t xml:space="preserve">Область, понятная гармоничностью визуализаций"  - это точно удачная и понятная конструкция? :) </w:t>
      </w:r>
    </w:p>
  </w:comment>
  <w:comment w:id="608" w:author="СБ" w:date="2019-11-10T18:49:00Z" w:initials="С">
    <w:p w14:paraId="21AAE824" w14:textId="556691A0" w:rsidR="00550B68" w:rsidRDefault="00550B68">
      <w:pPr>
        <w:pStyle w:val="af0"/>
      </w:pPr>
      <w:r>
        <w:rPr>
          <w:rStyle w:val="af"/>
        </w:rPr>
        <w:annotationRef/>
      </w:r>
      <w:r>
        <w:t>Переписал</w:t>
      </w:r>
    </w:p>
  </w:comment>
  <w:comment w:id="609" w:author="Пользователь" w:date="2019-11-10T18:49:00Z" w:initials="П">
    <w:p w14:paraId="3BF9BEC1" w14:textId="73B91F9B" w:rsidR="00550B68" w:rsidRDefault="00550B68">
      <w:pPr>
        <w:pStyle w:val="af0"/>
      </w:pPr>
      <w:r>
        <w:rPr>
          <w:rStyle w:val="af"/>
        </w:rPr>
        <w:annotationRef/>
      </w:r>
      <w:r>
        <w:t>Не ноль, а вышеуказанное "какое-то конкретное число".</w:t>
      </w:r>
    </w:p>
  </w:comment>
  <w:comment w:id="610" w:author="СБ" w:date="2019-11-10T18:49:00Z" w:initials="С">
    <w:p w14:paraId="762644A4" w14:textId="492534F5" w:rsidR="00550B68" w:rsidRDefault="00550B68">
      <w:pPr>
        <w:pStyle w:val="af0"/>
      </w:pPr>
      <w:r>
        <w:rPr>
          <w:rStyle w:val="af"/>
        </w:rPr>
        <w:annotationRef/>
      </w:r>
      <w:r>
        <w:t>Исправлено</w:t>
      </w:r>
    </w:p>
  </w:comment>
  <w:comment w:id="613" w:author="Пользователь" w:date="2019-11-10T18:49:00Z" w:initials="П">
    <w:p w14:paraId="1C7627EA" w14:textId="77777777" w:rsidR="00550B68" w:rsidRPr="00155EEE" w:rsidRDefault="00550B68" w:rsidP="00E476D4">
      <w:pPr>
        <w:pStyle w:val="af0"/>
      </w:pPr>
      <w:r>
        <w:rPr>
          <w:rStyle w:val="af"/>
        </w:rPr>
        <w:annotationRef/>
      </w:r>
      <w:r>
        <w:t>Я привык к термину "</w:t>
      </w:r>
      <w:proofErr w:type="gramStart"/>
      <w:r>
        <w:t>почти наверное</w:t>
      </w:r>
      <w:proofErr w:type="gramEnd"/>
      <w:r>
        <w:t xml:space="preserve">", он звучит не так </w:t>
      </w:r>
      <w:proofErr w:type="spellStart"/>
      <w:r>
        <w:t>разговорно</w:t>
      </w:r>
      <w:proofErr w:type="spellEnd"/>
      <w:r>
        <w:t xml:space="preserve"> Но это мелочь, главное - да никогда математики так не скажут в данном случае. "</w:t>
      </w:r>
      <w:proofErr w:type="gramStart"/>
      <w:r>
        <w:t>Почти наверное</w:t>
      </w:r>
      <w:proofErr w:type="gramEnd"/>
      <w:r>
        <w:t xml:space="preserve">" пренебрегает событиями нулевой меры, а в нашем случае событие имеет ненулевую вероятность при любом </w:t>
      </w:r>
      <w:r>
        <w:rPr>
          <w:lang w:val="en-US"/>
        </w:rPr>
        <w:t>n</w:t>
      </w:r>
      <w:r>
        <w:t>. Это вообще не имеет отношения к "</w:t>
      </w:r>
      <w:proofErr w:type="gramStart"/>
      <w:r>
        <w:t>почти наверное</w:t>
      </w:r>
      <w:proofErr w:type="gramEnd"/>
      <w:r>
        <w:t>".</w:t>
      </w:r>
    </w:p>
  </w:comment>
  <w:comment w:id="618" w:author="СБ" w:date="2019-11-10T18:49:00Z" w:initials="С">
    <w:p w14:paraId="4BC25B5C" w14:textId="7A05B52C" w:rsidR="00550B68" w:rsidRDefault="00550B68">
      <w:pPr>
        <w:pStyle w:val="af0"/>
      </w:pPr>
      <w:r>
        <w:rPr>
          <w:rStyle w:val="af"/>
        </w:rPr>
        <w:annotationRef/>
      </w:r>
      <w:r>
        <w:t>Согласен в отношении бытовых чисел. Заменил «в природе» на «на числовой оси» и добавил пояснение своей мысли.</w:t>
      </w:r>
    </w:p>
  </w:comment>
  <w:comment w:id="627" w:author="Пользователь" w:date="2019-11-10T18:49:00Z" w:initials="П">
    <w:p w14:paraId="3C381827" w14:textId="59D3CAA5" w:rsidR="00550B68" w:rsidRDefault="00550B68">
      <w:pPr>
        <w:pStyle w:val="af0"/>
      </w:pPr>
      <w:r>
        <w:rPr>
          <w:rStyle w:val="af"/>
        </w:rPr>
        <w:annotationRef/>
      </w:r>
      <w:r>
        <w:t xml:space="preserve">А как она может быть не искусственная? Смотрим на скорость света. Ее числовое значение определяется величиной метра и секунды. Первое – условная величина из размеров планеты, второе – условная величина из периода ее вращения (потом обе величины подогнали под эталон). С зарядом электрона точно так же – он определяется через кулон, а в определение кулона входит та же секунда. И так везде. Следовательно, на другой планете даже тот же самый принцип подбора единиц измерения даст новые числовые коэффициенты мировых констант. К иррациональности или рациональности НАСТОЯЩЕГО значения это не имеет вообще никакого отношения, потому что 1) неясно, что такое настоящее значение, если нет единиц измерения, 2) в наших силах сделать настоящее значение рациональным и даже целым. Мы без проблем можем установить скорость света равной 1, заряд электрона равным 1, и все в том же духе. Все будет чудесно. Просто пользоваться неудобно. </w:t>
      </w:r>
    </w:p>
  </w:comment>
  <w:comment w:id="628" w:author="СБ" w:date="2019-11-10T18:49:00Z" w:initials="С">
    <w:p w14:paraId="480444A8" w14:textId="1E677302" w:rsidR="00550B68" w:rsidRDefault="00550B68">
      <w:pPr>
        <w:pStyle w:val="af0"/>
      </w:pPr>
      <w:r>
        <w:rPr>
          <w:rStyle w:val="af"/>
        </w:rPr>
        <w:annotationRef/>
      </w:r>
      <w:r>
        <w:t xml:space="preserve">Мы до сих пор отличаем </w:t>
      </w:r>
      <w:proofErr w:type="gramStart"/>
      <w:r>
        <w:t>константы</w:t>
      </w:r>
      <w:proofErr w:type="gramEnd"/>
      <w:r>
        <w:t xml:space="preserve"> заданные точно, от измеряемых с известной точностью. Даже если мы перейдём к единицам измерения, полностью основанным на фундаментальных константах, вследствие иррациональности многих законов физики, большинство физических постоянных, даже выводимых теоретически, будут иррациональными.</w:t>
      </w:r>
    </w:p>
  </w:comment>
  <w:comment w:id="632" w:author="СБ" w:date="2019-11-10T18:49:00Z" w:initials="С">
    <w:p w14:paraId="45A55D3C" w14:textId="5800B8E3" w:rsidR="00550B68" w:rsidRDefault="00550B68">
      <w:pPr>
        <w:pStyle w:val="af0"/>
      </w:pPr>
      <w:r>
        <w:rPr>
          <w:rStyle w:val="af"/>
        </w:rPr>
        <w:annotationRef/>
      </w:r>
      <w:r>
        <w:t xml:space="preserve">Исправил (в черновике было верно </w:t>
      </w:r>
      <w:r>
        <w:sym w:font="Wingdings" w:char="F04A"/>
      </w:r>
      <w:r>
        <w:t>)</w:t>
      </w:r>
    </w:p>
  </w:comment>
  <w:comment w:id="633" w:author="СБ" w:date="2019-11-10T18:49:00Z" w:initials="С">
    <w:p w14:paraId="6DEFB92B" w14:textId="142E0C95" w:rsidR="00550B68" w:rsidRDefault="00550B68">
      <w:pPr>
        <w:pStyle w:val="af0"/>
      </w:pPr>
      <w:r>
        <w:rPr>
          <w:rStyle w:val="af"/>
        </w:rPr>
        <w:annotationRef/>
      </w:r>
      <w:r>
        <w:t>Перенёс указание на термин «</w:t>
      </w:r>
      <w:proofErr w:type="gramStart"/>
      <w:r>
        <w:t>почти наверное</w:t>
      </w:r>
      <w:proofErr w:type="gramEnd"/>
      <w:r>
        <w:t>» туда, где он уместен.</w:t>
      </w:r>
    </w:p>
  </w:comment>
  <w:comment w:id="635" w:author="СБ" w:date="2019-11-10T18:49:00Z" w:initials="С">
    <w:p w14:paraId="7213453D" w14:textId="7871195A" w:rsidR="00550B68" w:rsidRDefault="00550B68">
      <w:pPr>
        <w:pStyle w:val="af0"/>
      </w:pPr>
      <w:r>
        <w:rPr>
          <w:rStyle w:val="af"/>
        </w:rPr>
        <w:annotationRef/>
      </w:r>
      <w:r>
        <w:t xml:space="preserve">Форма окрестности не принципиально важна, если она близка к </w:t>
      </w:r>
      <w:proofErr w:type="spellStart"/>
      <w:r>
        <w:t>изометричной</w:t>
      </w:r>
      <w:proofErr w:type="spellEnd"/>
      <w:r>
        <w:t>. Ниже по тексту примем её квадратной.</w:t>
      </w:r>
    </w:p>
  </w:comment>
  <w:comment w:id="636" w:author="Пользователь" w:date="2019-11-10T18:49:00Z" w:initials="П">
    <w:p w14:paraId="66DEC48E" w14:textId="50BAF5EA" w:rsidR="00550B68" w:rsidRDefault="00550B68">
      <w:pPr>
        <w:pStyle w:val="af0"/>
      </w:pPr>
      <w:r>
        <w:rPr>
          <w:rStyle w:val="af"/>
        </w:rPr>
        <w:annotationRef/>
      </w:r>
      <w:r>
        <w:t xml:space="preserve">Правильно ли я понимаю, что окрестностью точки мы считаем квадратик со сторонами, параллельными сторонами карты и точкой в центре? Если да, то это стоит написать прямо. Если нет, то я не уверен, что последующие формулы будут верными, скажем, для очень вытянутых прямоугольных окрестностей. </w:t>
      </w:r>
    </w:p>
  </w:comment>
  <w:comment w:id="638" w:author="Пользователь" w:date="2019-11-10T18:49:00Z" w:initials="П">
    <w:p w14:paraId="79473C33" w14:textId="2FF7AB39" w:rsidR="00550B68" w:rsidRDefault="00550B68">
      <w:pPr>
        <w:pStyle w:val="af0"/>
      </w:pPr>
      <w:r>
        <w:rPr>
          <w:rStyle w:val="af"/>
        </w:rPr>
        <w:annotationRef/>
      </w:r>
      <w:r>
        <w:t xml:space="preserve">Наверное, лучше "разделив ее на площадь всей карты </w:t>
      </w:r>
      <w:r>
        <w:rPr>
          <w:lang w:val="en-US"/>
        </w:rPr>
        <w:t>S</w:t>
      </w:r>
      <w:r>
        <w:t>"</w:t>
      </w:r>
    </w:p>
  </w:comment>
  <w:comment w:id="639" w:author="СБ" w:date="2019-11-10T18:49:00Z" w:initials="С">
    <w:p w14:paraId="2406D8E6" w14:textId="7B9AEDDE" w:rsidR="00550B68" w:rsidRDefault="00550B68">
      <w:pPr>
        <w:pStyle w:val="af0"/>
      </w:pPr>
      <w:r>
        <w:rPr>
          <w:rStyle w:val="af"/>
        </w:rPr>
        <w:annotationRef/>
      </w:r>
      <w:r>
        <w:t>Исправлено</w:t>
      </w:r>
    </w:p>
  </w:comment>
  <w:comment w:id="640" w:author="СБ" w:date="2019-11-10T18:49:00Z" w:initials="С">
    <w:p w14:paraId="7DDA0BDB" w14:textId="52919375" w:rsidR="00550B68" w:rsidRDefault="00550B68">
      <w:pPr>
        <w:pStyle w:val="af0"/>
      </w:pPr>
      <w:r>
        <w:rPr>
          <w:rStyle w:val="af"/>
        </w:rPr>
        <w:annotationRef/>
      </w:r>
      <w:r>
        <w:t>Предложение несущественно и может быть удалено.</w:t>
      </w:r>
    </w:p>
  </w:comment>
  <w:comment w:id="644" w:author="Пользователь" w:date="2019-11-10T18:49:00Z" w:initials="П">
    <w:p w14:paraId="5FA96664" w14:textId="6203E73D" w:rsidR="00550B68" w:rsidRDefault="00550B68">
      <w:pPr>
        <w:pStyle w:val="af0"/>
      </w:pPr>
      <w:r>
        <w:rPr>
          <w:rStyle w:val="af"/>
        </w:rPr>
        <w:annotationRef/>
      </w:r>
      <w:r>
        <w:t>Возможно, лучше: это не свойство, характерное именно для гипербол. Или: это справедливо не только для гипербол.</w:t>
      </w:r>
    </w:p>
  </w:comment>
  <w:comment w:id="648" w:author="Пользователь" w:date="2019-11-10T18:49:00Z" w:initials="П">
    <w:p w14:paraId="70C2F3BC" w14:textId="030D1933" w:rsidR="00550B68" w:rsidRDefault="00550B68">
      <w:pPr>
        <w:pStyle w:val="af0"/>
      </w:pPr>
      <w:r>
        <w:rPr>
          <w:rStyle w:val="af"/>
        </w:rPr>
        <w:annotationRef/>
      </w:r>
      <w:r>
        <w:t>Получается "группа с соавторами". Надо или "Перси Диаконис с соавторами", или "группа Перси Диакониса".</w:t>
      </w:r>
    </w:p>
  </w:comment>
  <w:comment w:id="655" w:author="Пользователь" w:date="2019-11-10T18:49:00Z" w:initials="П">
    <w:p w14:paraId="7187AB43" w14:textId="4FB0B368" w:rsidR="00550B68" w:rsidRDefault="00550B68">
      <w:pPr>
        <w:pStyle w:val="af0"/>
      </w:pPr>
      <w:r>
        <w:rPr>
          <w:rStyle w:val="af"/>
        </w:rPr>
        <w:annotationRef/>
      </w:r>
      <w:r>
        <w:t xml:space="preserve">Как я понял из текста, подпись относится только к правой части, но не к левому маятнику. Но подпись стоит под обоими изображениями, и создается впечатление, что она относится к обеим частям, то есть слева и есть осциллятор </w:t>
      </w:r>
      <w:proofErr w:type="spellStart"/>
      <w:r>
        <w:t>Дюффинга</w:t>
      </w:r>
      <w:proofErr w:type="spellEnd"/>
      <w:r>
        <w:t>.</w:t>
      </w:r>
    </w:p>
  </w:comment>
  <w:comment w:id="656" w:author="СБ" w:date="2019-11-10T18:49:00Z" w:initials="С">
    <w:p w14:paraId="56F1608E" w14:textId="3B7F713D" w:rsidR="00550B68" w:rsidRDefault="00550B68">
      <w:pPr>
        <w:pStyle w:val="af0"/>
      </w:pPr>
      <w:r>
        <w:rPr>
          <w:rStyle w:val="af"/>
        </w:rPr>
        <w:annotationRef/>
      </w:r>
      <w:r>
        <w:t>Картинка была плавающей в тексте.</w:t>
      </w:r>
    </w:p>
  </w:comment>
  <w:comment w:id="658" w:author="Пользователь" w:date="2019-11-10T18:49:00Z" w:initials="П">
    <w:p w14:paraId="67C4CE42" w14:textId="3EA3D3F4" w:rsidR="00550B68" w:rsidRPr="00A6183F" w:rsidRDefault="00550B68">
      <w:pPr>
        <w:pStyle w:val="af0"/>
      </w:pPr>
      <w:r>
        <w:rPr>
          <w:rStyle w:val="af"/>
        </w:rPr>
        <w:annotationRef/>
      </w:r>
      <w:r>
        <w:t>Должно</w:t>
      </w:r>
      <w:r w:rsidRPr="005E3229">
        <w:rPr>
          <w:lang w:val="en-US"/>
        </w:rPr>
        <w:t xml:space="preserve"> </w:t>
      </w:r>
      <w:r>
        <w:t>быть</w:t>
      </w:r>
      <w:r w:rsidRPr="00A6183F">
        <w:rPr>
          <w:lang w:val="en-US"/>
        </w:rPr>
        <w:t xml:space="preserve"> "</w:t>
      </w:r>
      <w:r>
        <w:t>крыльев</w:t>
      </w:r>
      <w:r w:rsidRPr="00A6183F">
        <w:rPr>
          <w:lang w:val="en-US"/>
        </w:rPr>
        <w:t xml:space="preserve">" – </w:t>
      </w:r>
      <w:r>
        <w:t>в</w:t>
      </w:r>
      <w:r w:rsidRPr="00A6183F">
        <w:rPr>
          <w:lang w:val="en-US"/>
        </w:rPr>
        <w:t xml:space="preserve"> </w:t>
      </w:r>
      <w:r>
        <w:t>соответствии</w:t>
      </w:r>
      <w:r w:rsidRPr="00A6183F">
        <w:rPr>
          <w:lang w:val="en-US"/>
        </w:rPr>
        <w:t xml:space="preserve"> </w:t>
      </w:r>
      <w:r>
        <w:t>с</w:t>
      </w:r>
      <w:r w:rsidRPr="00A6183F">
        <w:rPr>
          <w:lang w:val="en-US"/>
        </w:rPr>
        <w:t xml:space="preserve"> </w:t>
      </w:r>
      <w:r>
        <w:t>оригиналом</w:t>
      </w:r>
      <w:r w:rsidRPr="00A6183F">
        <w:rPr>
          <w:lang w:val="en-US"/>
        </w:rPr>
        <w:t xml:space="preserve">: </w:t>
      </w:r>
      <w:r>
        <w:rPr>
          <w:i/>
          <w:iCs/>
          <w:lang w:val="en-US"/>
        </w:rPr>
        <w:t>Do</w:t>
      </w:r>
      <w:r w:rsidRPr="00A6183F">
        <w:rPr>
          <w:i/>
          <w:iCs/>
          <w:lang w:val="en-US"/>
        </w:rPr>
        <w:t xml:space="preserve">es the flap of a butterfly’s wings in Brazil set off a tornado in Texas? </w:t>
      </w:r>
      <w:r>
        <w:rPr>
          <w:iCs/>
        </w:rPr>
        <w:t xml:space="preserve">Да и одним крылом взмахнуть трудно, видимо :) </w:t>
      </w:r>
    </w:p>
  </w:comment>
  <w:comment w:id="659" w:author="СБ" w:date="2019-11-10T18:49:00Z" w:initials="С">
    <w:p w14:paraId="5E50CACC" w14:textId="7632FD8F" w:rsidR="00550B68" w:rsidRDefault="00550B68">
      <w:pPr>
        <w:pStyle w:val="af0"/>
      </w:pPr>
      <w:r>
        <w:rPr>
          <w:rStyle w:val="af"/>
        </w:rPr>
        <w:annotationRef/>
      </w:r>
      <w:r>
        <w:t>Исправил.</w:t>
      </w:r>
    </w:p>
  </w:comment>
  <w:comment w:id="660" w:author="Пользователь" w:date="2019-11-10T18:49:00Z" w:initials="П">
    <w:p w14:paraId="635931DB" w14:textId="2520E8A3" w:rsidR="00550B68" w:rsidRDefault="00550B68">
      <w:pPr>
        <w:pStyle w:val="af0"/>
      </w:pPr>
      <w:r>
        <w:rPr>
          <w:rStyle w:val="af"/>
        </w:rPr>
        <w:annotationRef/>
      </w:r>
      <w:r>
        <w:t xml:space="preserve">Опять странное сочетание: только что утверждалось, что вероятность события равна нулю, и в следующей же фразе говорится о ненулевой площади, определяющей вероятности. Может, все же в первой фразе "практически равна нулю"? :) Но главное – надо уточнять, о вероятности какого события идет речь. Вероятность поглотить глазом конкретный квант? Она мала. Но вероятность поглотить </w:t>
      </w:r>
      <w:r w:rsidRPr="00EB59E6">
        <w:rPr>
          <w:i/>
        </w:rPr>
        <w:t>какой-нибудь</w:t>
      </w:r>
      <w:r>
        <w:t xml:space="preserve"> квант близка к единице. И еще: и пыль, и астероиды – ничтожно мало значимо по сравнению с межзвездным вакуумом, поэтому на вероятность попадания, конкретного кванта они оказывают, по-моему, крайне мало влияния по сравнению с важностью направления выхода данного кванта от звезды (в сторону Земли) и возможностью его поглощения молекулами атмосферы Земли (с последующим </w:t>
      </w:r>
      <w:proofErr w:type="spellStart"/>
      <w:r>
        <w:t>переиспусканием</w:t>
      </w:r>
      <w:proofErr w:type="spellEnd"/>
      <w:r>
        <w:t xml:space="preserve"> в другой части спектра и в другом направлении).</w:t>
      </w:r>
    </w:p>
  </w:comment>
  <w:comment w:id="661" w:author="СБ" w:date="2019-11-10T18:49:00Z" w:initials="С">
    <w:p w14:paraId="69311B17" w14:textId="75221109" w:rsidR="00550B68" w:rsidRDefault="00550B68">
      <w:pPr>
        <w:pStyle w:val="af0"/>
      </w:pPr>
      <w:r>
        <w:rPr>
          <w:rStyle w:val="af"/>
        </w:rPr>
        <w:annotationRef/>
      </w:r>
      <w:r>
        <w:rPr>
          <w:rStyle w:val="af"/>
        </w:rPr>
        <w:annotationRef/>
      </w:r>
      <w:r>
        <w:t>Вы правы, но чересчур усложнять этот пассаж нет резона.</w:t>
      </w:r>
    </w:p>
  </w:comment>
  <w:comment w:id="662" w:author="Пользователь" w:date="2019-11-10T18:49:00Z" w:initials="П">
    <w:p w14:paraId="614595AE" w14:textId="6A37A9E5" w:rsidR="00550B68" w:rsidRDefault="00550B68">
      <w:pPr>
        <w:pStyle w:val="af0"/>
      </w:pPr>
      <w:r>
        <w:rPr>
          <w:rStyle w:val="af"/>
        </w:rPr>
        <w:annotationRef/>
      </w:r>
      <w:r>
        <w:t xml:space="preserve">Я бы убрал слово "судьбы". "Предопределенность судьбы" – какой-то очень узкий смысл. </w:t>
      </w:r>
    </w:p>
  </w:comment>
  <w:comment w:id="664" w:author="Пользователь" w:date="2019-11-10T18:49:00Z" w:initials="П">
    <w:p w14:paraId="70364A52" w14:textId="4343CA4D" w:rsidR="00550B68" w:rsidRDefault="00550B68">
      <w:pPr>
        <w:pStyle w:val="af0"/>
      </w:pPr>
      <w:r>
        <w:t xml:space="preserve">Работа была опубликована в 1995, но </w:t>
      </w:r>
      <w:r>
        <w:rPr>
          <w:rStyle w:val="af"/>
        </w:rPr>
        <w:annotationRef/>
      </w:r>
      <w:r>
        <w:t xml:space="preserve">премию он получил за 1996 год: </w:t>
      </w:r>
      <w:proofErr w:type="spellStart"/>
      <w:r w:rsidRPr="002E245B">
        <w:t>https</w:t>
      </w:r>
      <w:proofErr w:type="spellEnd"/>
      <w:r w:rsidRPr="002E245B">
        <w:t>://</w:t>
      </w:r>
      <w:proofErr w:type="spellStart"/>
      <w:r w:rsidRPr="002E245B">
        <w:t>ig-nobel.ru</w:t>
      </w:r>
      <w:proofErr w:type="spellEnd"/>
      <w:r w:rsidRPr="002E245B">
        <w:t>/a1996fiz.php</w:t>
      </w:r>
      <w:r>
        <w:t>.</w:t>
      </w:r>
    </w:p>
  </w:comment>
  <w:comment w:id="665" w:author="СБ" w:date="2019-11-10T18:49:00Z" w:initials="С">
    <w:p w14:paraId="0829D135" w14:textId="39D79C75" w:rsidR="00550B68" w:rsidRDefault="00550B68">
      <w:pPr>
        <w:pStyle w:val="af0"/>
      </w:pPr>
      <w:r>
        <w:rPr>
          <w:rStyle w:val="af"/>
        </w:rPr>
        <w:annotationRef/>
      </w:r>
      <w:r>
        <w:t>Принято</w:t>
      </w:r>
    </w:p>
  </w:comment>
  <w:comment w:id="668" w:author="Пользователь" w:date="2019-11-10T18:49:00Z" w:initials="П">
    <w:p w14:paraId="0AFE3E6F" w14:textId="52B55A7D" w:rsidR="00550B68" w:rsidRDefault="00550B68">
      <w:pPr>
        <w:pStyle w:val="af0"/>
      </w:pPr>
      <w:r>
        <w:rPr>
          <w:rStyle w:val="af"/>
        </w:rPr>
        <w:annotationRef/>
      </w:r>
      <w:r>
        <w:t xml:space="preserve">Если учесть, что </w:t>
      </w:r>
      <w:proofErr w:type="spellStart"/>
      <w:r>
        <w:t>Мэтьюз</w:t>
      </w:r>
      <w:proofErr w:type="spellEnd"/>
      <w:r>
        <w:t xml:space="preserve"> использует модель человека в виде цилиндра, то странновато видеть его вывод для "</w:t>
      </w:r>
      <w:r>
        <w:rPr>
          <w:lang w:val="en-US"/>
        </w:rPr>
        <w:t>human</w:t>
      </w:r>
      <w:r w:rsidRPr="00287222">
        <w:t>-</w:t>
      </w:r>
      <w:r>
        <w:rPr>
          <w:lang w:val="en-US"/>
        </w:rPr>
        <w:t>like</w:t>
      </w:r>
      <w:r w:rsidRPr="00287222">
        <w:t xml:space="preserve"> </w:t>
      </w:r>
      <w:r>
        <w:rPr>
          <w:lang w:val="en-US"/>
        </w:rPr>
        <w:t>articulation</w:t>
      </w:r>
      <w:r w:rsidRPr="00287222">
        <w:t xml:space="preserve"> </w:t>
      </w:r>
      <w:r>
        <w:rPr>
          <w:lang w:val="en-US"/>
        </w:rPr>
        <w:t>on</w:t>
      </w:r>
      <w:r w:rsidRPr="00287222">
        <w:t xml:space="preserve"> </w:t>
      </w:r>
      <w:r>
        <w:rPr>
          <w:lang w:val="en-US"/>
        </w:rPr>
        <w:t>any</w:t>
      </w:r>
      <w:r w:rsidRPr="00287222">
        <w:t xml:space="preserve"> </w:t>
      </w:r>
      <w:r>
        <w:rPr>
          <w:lang w:val="en-US"/>
        </w:rPr>
        <w:t>planet</w:t>
      </w:r>
      <w:r>
        <w:t>". Тем более он определяет предельную высоту 3 метра для человекоподобного существа исключительно по критерию раскалывания черепа при падении двуногих существ. Но те же тираннозавры не заморачивались и росли себе выше 3 метров, будучи такими же двуногими, и вовсе не жаждали падать и разбивать себе голову. Ладно, это лирическое отступление :). А вот ссылку на оригинал статьи можно дать в сноске.</w:t>
      </w:r>
    </w:p>
    <w:p w14:paraId="571981D3" w14:textId="20F016EA" w:rsidR="00550B68" w:rsidRDefault="00550B68">
      <w:pPr>
        <w:pStyle w:val="af0"/>
      </w:pPr>
      <w:r w:rsidRPr="00EA3506">
        <w:t>https://www.researchgate.net/publication/230693562_Tumbling_toast_Murphy%27s_Law_and_the_fundamental_constants</w:t>
      </w:r>
    </w:p>
  </w:comment>
  <w:comment w:id="669" w:author="СБ" w:date="2019-11-10T18:49:00Z" w:initials="С">
    <w:p w14:paraId="62B34355" w14:textId="6B18D56E" w:rsidR="00550B68" w:rsidRDefault="00550B68">
      <w:pPr>
        <w:pStyle w:val="af0"/>
      </w:pPr>
      <w:r>
        <w:rPr>
          <w:rStyle w:val="af"/>
        </w:rPr>
        <w:annotationRef/>
      </w:r>
      <w:r>
        <w:t xml:space="preserve">Я не скрываю иронии по отношению к этому выводу и в завершение статьи возвращаюсь к спекулятивности вывода </w:t>
      </w:r>
      <w:proofErr w:type="spellStart"/>
      <w:r>
        <w:t>Мэтьюза</w:t>
      </w:r>
      <w:proofErr w:type="spellEnd"/>
      <w:r>
        <w:t>. Сноску привёл.</w:t>
      </w:r>
    </w:p>
  </w:comment>
  <w:comment w:id="686" w:author="Пользователь" w:date="2019-11-10T18:49:00Z" w:initials="П">
    <w:p w14:paraId="06388394" w14:textId="2AE54BB4" w:rsidR="00550B68" w:rsidRPr="008869A5" w:rsidRDefault="00550B68">
      <w:pPr>
        <w:pStyle w:val="af0"/>
      </w:pPr>
      <w:r>
        <w:rPr>
          <w:rStyle w:val="af"/>
        </w:rPr>
        <w:annotationRef/>
      </w:r>
      <w:r>
        <w:t xml:space="preserve">Не согласен с утверждением. Если я знаю, что средний уровень воды в некой реке равен </w:t>
      </w:r>
      <w:r>
        <w:rPr>
          <w:lang w:val="en-US"/>
        </w:rPr>
        <w:t>X</w:t>
      </w:r>
      <w:r>
        <w:t xml:space="preserve"> метров, каким образом я могу оценить, чему равен максимальный уровень </w:t>
      </w:r>
      <w:r>
        <w:rPr>
          <w:lang w:val="en-US"/>
        </w:rPr>
        <w:t>Y</w:t>
      </w:r>
      <w:r>
        <w:t xml:space="preserve"> при половодье (кроме банального </w:t>
      </w:r>
      <w:r>
        <w:rPr>
          <w:lang w:val="en-US"/>
        </w:rPr>
        <w:t>Y</w:t>
      </w:r>
      <w:r w:rsidRPr="008869A5">
        <w:t>&gt;</w:t>
      </w:r>
      <w:r>
        <w:rPr>
          <w:lang w:val="en-US"/>
        </w:rPr>
        <w:t>X</w:t>
      </w:r>
      <w:r>
        <w:t xml:space="preserve">)? Там надо больше информации иметь. Например, знать причины половодья – снеготаяние или муссонные дожди. Водные режимы рек резко разные – например, река Нарва и река Луга текут недалеко друг от друга, но у Нарвы уровень довольно равномерный, а у Луги половодье проявляется крайне сильно. При этом средний уровень у них близок - они даже соединены между собой рекой </w:t>
      </w:r>
      <w:proofErr w:type="spellStart"/>
      <w:r>
        <w:t>Россонью</w:t>
      </w:r>
      <w:proofErr w:type="spellEnd"/>
      <w:r>
        <w:t>, которая в итоге течет попеременно в обоих направлениях. :). Увы, среднее значение выборки не дает оценки для максимума или размаха выборки. Парой строк ниже автор сам говорит, по сути, то же самое – что число 3,5 ничего не говорит о рассматриваемой случайной величине.</w:t>
      </w:r>
    </w:p>
  </w:comment>
  <w:comment w:id="689" w:author="СБ" w:date="2019-11-10T18:49:00Z" w:initials="С">
    <w:p w14:paraId="476D019B" w14:textId="1847066E" w:rsidR="00550B68" w:rsidRDefault="00550B68">
      <w:pPr>
        <w:pStyle w:val="af0"/>
      </w:pPr>
      <w:r>
        <w:rPr>
          <w:rStyle w:val="af"/>
        </w:rPr>
        <w:annotationRef/>
      </w:r>
      <w:r>
        <w:t>Да, вы правы, оценка опасности более сложная задача.</w:t>
      </w:r>
    </w:p>
  </w:comment>
  <w:comment w:id="690" w:author="Пользователь" w:date="2019-11-12T16:13:00Z" w:initials="П">
    <w:p w14:paraId="56CF09FB" w14:textId="0983E0AC" w:rsidR="00550B68" w:rsidRDefault="00550B68">
      <w:pPr>
        <w:pStyle w:val="af0"/>
      </w:pPr>
      <w:r>
        <w:rPr>
          <w:rStyle w:val="af"/>
        </w:rPr>
        <w:annotationRef/>
      </w:r>
      <w:r>
        <w:t xml:space="preserve">По смыслу для примера нам нужна случайная величина, не очень удаляющаяся от своего среднего. Предлагаю скорость в час пик. Это мне кажется ближе читателю, чем средний уровень воды. </w:t>
      </w:r>
    </w:p>
  </w:comment>
  <w:comment w:id="691" w:author="Пользователь" w:date="2019-11-10T18:49:00Z" w:initials="П">
    <w:p w14:paraId="40991405" w14:textId="695B0DFF" w:rsidR="00550B68" w:rsidRDefault="00550B68">
      <w:pPr>
        <w:pStyle w:val="af0"/>
      </w:pPr>
      <w:r>
        <w:rPr>
          <w:rStyle w:val="af"/>
        </w:rPr>
        <w:annotationRef/>
      </w:r>
      <w:r>
        <w:t>Область значений – множество, вероятность – мера или число. Может, все же корректнее писать что-то вроде: область значений составляют вероятности для этих возможных значений.</w:t>
      </w:r>
    </w:p>
  </w:comment>
  <w:comment w:id="692" w:author="СБ" w:date="2019-11-10T18:49:00Z" w:initials="С">
    <w:p w14:paraId="77372E6C" w14:textId="72D28D3E" w:rsidR="00550B68" w:rsidRDefault="00550B68">
      <w:pPr>
        <w:pStyle w:val="af0"/>
      </w:pPr>
      <w:r>
        <w:rPr>
          <w:rStyle w:val="af"/>
        </w:rPr>
        <w:annotationRef/>
      </w:r>
      <w:r>
        <w:t>Исправлено</w:t>
      </w:r>
    </w:p>
  </w:comment>
  <w:comment w:id="694" w:author="Пользователь" w:date="2019-11-10T18:49:00Z" w:initials="П">
    <w:p w14:paraId="6534DBAE" w14:textId="2A47CA9F" w:rsidR="00550B68" w:rsidRDefault="00550B68">
      <w:pPr>
        <w:pStyle w:val="af0"/>
      </w:pPr>
      <w:r>
        <w:rPr>
          <w:rStyle w:val="af"/>
        </w:rPr>
        <w:annotationRef/>
      </w:r>
      <w:r>
        <w:t>На первом рисунке с кривой – слева на оси не число наблюдений, а частота или вероятность.</w:t>
      </w:r>
    </w:p>
  </w:comment>
  <w:comment w:id="695" w:author="СБ" w:date="2019-11-10T18:49:00Z" w:initials="С">
    <w:p w14:paraId="3FBDFB0B" w14:textId="28E9A33F" w:rsidR="00550B68" w:rsidRPr="0097771F" w:rsidRDefault="00550B68">
      <w:pPr>
        <w:pStyle w:val="af0"/>
      </w:pPr>
      <w:r>
        <w:rPr>
          <w:rStyle w:val="af"/>
        </w:rPr>
        <w:annotationRef/>
      </w:r>
      <w:r>
        <w:t>Исправлено</w:t>
      </w:r>
    </w:p>
  </w:comment>
  <w:comment w:id="696" w:author="Пользователь" w:date="2019-11-10T18:49:00Z" w:initials="П">
    <w:p w14:paraId="413EB0C7" w14:textId="1C0BC9FC" w:rsidR="00550B68" w:rsidRDefault="00550B68">
      <w:pPr>
        <w:pStyle w:val="af0"/>
      </w:pPr>
      <w:r>
        <w:rPr>
          <w:rStyle w:val="af"/>
        </w:rPr>
        <w:annotationRef/>
      </w:r>
      <w:r>
        <w:t xml:space="preserve">Все как-то свалено в кучу получилось. Теория вероятностей и </w:t>
      </w:r>
      <w:proofErr w:type="spellStart"/>
      <w:r>
        <w:t>матстатистика</w:t>
      </w:r>
      <w:proofErr w:type="spellEnd"/>
      <w:r>
        <w:t xml:space="preserve"> на одной странице. А они в каком-то смысле противоположны. В </w:t>
      </w:r>
      <w:proofErr w:type="spellStart"/>
      <w:r>
        <w:t>теорвере</w:t>
      </w:r>
      <w:proofErr w:type="spellEnd"/>
      <w:r>
        <w:t xml:space="preserve"> известно распределение случайной величины, и ищутся вероятности событий. В </w:t>
      </w:r>
      <w:proofErr w:type="spellStart"/>
      <w:r>
        <w:t>матстатистике</w:t>
      </w:r>
      <w:proofErr w:type="spellEnd"/>
      <w:r>
        <w:t xml:space="preserve"> распределение неизвестно, но известны реализации случайной величины, и по ним подбирается распределение. Ну, я понимаю, что места в книге мало, но как-то уж очень быстро переход произошел от распределения к </w:t>
      </w:r>
      <w:proofErr w:type="spellStart"/>
      <w:r>
        <w:t>матстатистике</w:t>
      </w:r>
      <w:proofErr w:type="spellEnd"/>
      <w:r>
        <w:t xml:space="preserve"> :). </w:t>
      </w:r>
    </w:p>
  </w:comment>
  <w:comment w:id="697" w:author="СБ" w:date="2019-11-10T18:49:00Z" w:initials="С">
    <w:p w14:paraId="7C88AADC" w14:textId="4F8F78F1" w:rsidR="00550B68" w:rsidRDefault="00550B68">
      <w:pPr>
        <w:pStyle w:val="af0"/>
      </w:pPr>
      <w:r>
        <w:rPr>
          <w:rStyle w:val="af"/>
        </w:rPr>
        <w:annotationRef/>
      </w:r>
      <w:r>
        <w:t>Постарался разобрать кучу.</w:t>
      </w:r>
    </w:p>
  </w:comment>
  <w:comment w:id="698" w:author="Пользователь" w:date="2019-11-10T18:49:00Z" w:initials="П">
    <w:p w14:paraId="126B705C" w14:textId="0468078B" w:rsidR="00550B68" w:rsidRDefault="00550B68">
      <w:pPr>
        <w:pStyle w:val="af0"/>
      </w:pPr>
      <w:r>
        <w:rPr>
          <w:rStyle w:val="af"/>
        </w:rPr>
        <w:annotationRef/>
      </w:r>
      <w:r>
        <w:t xml:space="preserve">Чисто стилистическая замена. Конструкция "сантиметров десять" означает примерность (по сравнению с конструкцией "десять сантиметров"), а тогда это лучше выражать не цифрами, а словами. </w:t>
      </w:r>
    </w:p>
  </w:comment>
  <w:comment w:id="699" w:author="СБ" w:date="2019-11-10T18:49:00Z" w:initials="С">
    <w:p w14:paraId="18830112" w14:textId="70E62527" w:rsidR="00550B68" w:rsidRDefault="00550B68">
      <w:pPr>
        <w:pStyle w:val="af0"/>
      </w:pPr>
      <w:r>
        <w:rPr>
          <w:rStyle w:val="af"/>
        </w:rPr>
        <w:annotationRef/>
      </w:r>
      <w:r>
        <w:t>Исправлено</w:t>
      </w:r>
    </w:p>
  </w:comment>
  <w:comment w:id="700" w:author="Пользователь" w:date="2019-11-12T16:24:00Z" w:initials="П">
    <w:p w14:paraId="7EE59964" w14:textId="18C608BD" w:rsidR="00550B68" w:rsidRPr="00B42775" w:rsidRDefault="00550B68">
      <w:pPr>
        <w:pStyle w:val="af0"/>
      </w:pPr>
      <w:r>
        <w:rPr>
          <w:rStyle w:val="af"/>
        </w:rPr>
        <w:annotationRef/>
      </w:r>
      <w:r>
        <w:t xml:space="preserve">Фразу придется убрать, поскольку она противоречит выбору равномерной </w:t>
      </w:r>
      <w:proofErr w:type="spellStart"/>
      <w:r>
        <w:t>распределенности</w:t>
      </w:r>
      <w:proofErr w:type="spellEnd"/>
      <w:r>
        <w:t xml:space="preserve"> на </w:t>
      </w:r>
      <w:r w:rsidRPr="00B42775">
        <w:t>[</w:t>
      </w:r>
      <w:r>
        <w:t>3,15</w:t>
      </w:r>
      <w:r w:rsidRPr="00B42775">
        <w:t>]</w:t>
      </w:r>
      <w:r>
        <w:t>.</w:t>
      </w:r>
    </w:p>
  </w:comment>
  <w:comment w:id="706" w:author="Пользователь" w:date="2019-11-10T18:49:00Z" w:initials="П">
    <w:p w14:paraId="1D96891A" w14:textId="65EFF349" w:rsidR="00550B68" w:rsidRDefault="00550B68">
      <w:pPr>
        <w:pStyle w:val="af0"/>
      </w:pPr>
      <w:r>
        <w:rPr>
          <w:rStyle w:val="af"/>
        </w:rPr>
        <w:annotationRef/>
      </w:r>
      <w:r>
        <w:t xml:space="preserve">Может, все же добавить пояснение о равномерном распределении? Хотя бы на уровне: Говорят, что случайная величина имеет равномерное распределение на </w:t>
      </w:r>
      <w:r w:rsidRPr="00451CF8">
        <w:t>[</w:t>
      </w:r>
      <w:proofErr w:type="gramStart"/>
      <w:r>
        <w:rPr>
          <w:lang w:val="en-US"/>
        </w:rPr>
        <w:t>a</w:t>
      </w:r>
      <w:r w:rsidRPr="00451CF8">
        <w:t>,</w:t>
      </w:r>
      <w:r>
        <w:rPr>
          <w:lang w:val="en-US"/>
        </w:rPr>
        <w:t>b</w:t>
      </w:r>
      <w:proofErr w:type="gramEnd"/>
      <w:r>
        <w:t xml:space="preserve">], если ее плотность на этом отрезке равна </w:t>
      </w:r>
      <w:r w:rsidRPr="00451CF8">
        <w:t>1/(</w:t>
      </w:r>
      <w:r>
        <w:rPr>
          <w:lang w:val="en-US"/>
        </w:rPr>
        <w:t>b</w:t>
      </w:r>
      <w:r w:rsidRPr="00451CF8">
        <w:t>-</w:t>
      </w:r>
      <w:r>
        <w:rPr>
          <w:lang w:val="en-US"/>
        </w:rPr>
        <w:t>a</w:t>
      </w:r>
      <w:r w:rsidRPr="00451CF8">
        <w:t>)</w:t>
      </w:r>
      <w:r>
        <w:t xml:space="preserve">, то есть имеет вид прямоугольника. В этом случае вероятность попасть в какой-нибудь отрезок пропорциональна его длине. </w:t>
      </w:r>
    </w:p>
  </w:comment>
  <w:comment w:id="707" w:author="СБ" w:date="2019-11-10T18:49:00Z" w:initials="С">
    <w:p w14:paraId="4AA02AC4" w14:textId="6DDA016B" w:rsidR="00550B68" w:rsidRDefault="00550B68">
      <w:pPr>
        <w:pStyle w:val="af0"/>
      </w:pPr>
      <w:r>
        <w:rPr>
          <w:rStyle w:val="af"/>
        </w:rPr>
        <w:annotationRef/>
      </w:r>
      <w:r>
        <w:t>Добавил пояснение.</w:t>
      </w:r>
    </w:p>
  </w:comment>
  <w:comment w:id="729" w:author="Пользователь" w:date="2019-11-10T18:49:00Z" w:initials="П">
    <w:p w14:paraId="4155158E" w14:textId="2D4BCA94" w:rsidR="00550B68" w:rsidRDefault="00550B68">
      <w:pPr>
        <w:pStyle w:val="af0"/>
      </w:pPr>
      <w:r>
        <w:rPr>
          <w:rStyle w:val="af"/>
        </w:rPr>
        <w:annotationRef/>
      </w:r>
      <w:r>
        <w:t>Скорее "за край стола".</w:t>
      </w:r>
    </w:p>
  </w:comment>
  <w:comment w:id="730" w:author="СБ" w:date="2019-11-10T18:49:00Z" w:initials="С">
    <w:p w14:paraId="3794D199" w14:textId="3430AE6C" w:rsidR="00550B68" w:rsidRDefault="00550B68">
      <w:pPr>
        <w:pStyle w:val="af0"/>
      </w:pPr>
      <w:r>
        <w:rPr>
          <w:rStyle w:val="af"/>
        </w:rPr>
        <w:annotationRef/>
      </w:r>
      <w:r>
        <w:t>Исправлено</w:t>
      </w:r>
    </w:p>
  </w:comment>
  <w:comment w:id="731" w:author="СБ" w:date="2019-11-10T18:49:00Z" w:initials="С">
    <w:p w14:paraId="0C412D9B" w14:textId="1C0227BF" w:rsidR="00550B68" w:rsidRDefault="00550B68">
      <w:pPr>
        <w:pStyle w:val="af0"/>
      </w:pPr>
      <w:r>
        <w:rPr>
          <w:rStyle w:val="af"/>
        </w:rPr>
        <w:annotationRef/>
      </w:r>
      <w:r>
        <w:t>Исправлено</w:t>
      </w:r>
    </w:p>
  </w:comment>
  <w:comment w:id="732" w:author="Пользователь" w:date="2019-11-10T18:49:00Z" w:initials="П">
    <w:p w14:paraId="6B3F990C" w14:textId="3251BC43" w:rsidR="00550B68" w:rsidRDefault="00550B68">
      <w:pPr>
        <w:pStyle w:val="af0"/>
      </w:pPr>
      <w:r>
        <w:rPr>
          <w:rStyle w:val="af"/>
        </w:rPr>
        <w:annotationRef/>
      </w:r>
      <w:r>
        <w:t xml:space="preserve">Написано, что диапазон до 0,5, но на графике коэффициент больше - до 1. </w:t>
      </w:r>
    </w:p>
  </w:comment>
  <w:comment w:id="733" w:author="Пользователь" w:date="2019-11-10T18:49:00Z" w:initials="П">
    <w:p w14:paraId="04B02B2A" w14:textId="6EDDBAD8" w:rsidR="00550B68" w:rsidRDefault="00550B68">
      <w:pPr>
        <w:pStyle w:val="af0"/>
      </w:pPr>
      <w:r>
        <w:rPr>
          <w:rStyle w:val="af"/>
        </w:rPr>
        <w:annotationRef/>
      </w:r>
      <w:r>
        <w:t>Может, добавить оборот вроде: "нам для оценки поможет"?</w:t>
      </w:r>
    </w:p>
  </w:comment>
  <w:comment w:id="734" w:author="Пользователь" w:date="2019-11-10T18:49:00Z" w:initials="П">
    <w:p w14:paraId="36729CAF" w14:textId="057740A0" w:rsidR="00550B68" w:rsidRDefault="00550B68">
      <w:pPr>
        <w:pStyle w:val="af0"/>
      </w:pPr>
      <w:r>
        <w:rPr>
          <w:rStyle w:val="af"/>
        </w:rPr>
        <w:annotationRef/>
      </w:r>
      <w:r>
        <w:t xml:space="preserve">Опечатка в подписи на рисунке – </w:t>
      </w:r>
      <w:proofErr w:type="spellStart"/>
      <w:r>
        <w:t>горизотальная</w:t>
      </w:r>
      <w:proofErr w:type="spellEnd"/>
    </w:p>
    <w:p w14:paraId="7D0BE9DD" w14:textId="77777777" w:rsidR="00550B68" w:rsidRDefault="00550B68">
      <w:pPr>
        <w:pStyle w:val="af0"/>
      </w:pPr>
    </w:p>
    <w:p w14:paraId="151C9A34" w14:textId="769B0339" w:rsidR="00550B68" w:rsidRDefault="00550B68">
      <w:pPr>
        <w:pStyle w:val="af0"/>
      </w:pPr>
      <w:r>
        <w:t>Ну и огромные скорости в хвосте распределения – весело :). Я бы, пожалуй, обрезал распределение, хотя это и пренебрежимо с вычислительной точки зрения. Но можно и не обрезать, а написать фразу типа: "Да, экспоненциальное распределение подразумевает, что скорости вылета бутерброда могут быть сколь угодно большими, но вероятность таких скоростей будет мала, так что при вычислении этим можно пренебречь".</w:t>
      </w:r>
    </w:p>
  </w:comment>
  <w:comment w:id="737" w:author="Пользователь" w:date="2019-11-10T18:49:00Z" w:initials="П">
    <w:p w14:paraId="77D7B850" w14:textId="59AC9487" w:rsidR="00550B68" w:rsidRPr="00941611" w:rsidRDefault="00550B68">
      <w:pPr>
        <w:pStyle w:val="af0"/>
      </w:pPr>
      <w:r>
        <w:rPr>
          <w:rStyle w:val="af"/>
        </w:rPr>
        <w:annotationRef/>
      </w:r>
      <w:r>
        <w:t xml:space="preserve">Кстати, действительно мало бросали. Сто – это самый минимум, если исходить из практического правила, что для применения предельных теорем в испытаниях Бернулли нужно </w:t>
      </w:r>
      <w:proofErr w:type="spellStart"/>
      <w:r>
        <w:rPr>
          <w:lang w:val="en-US"/>
        </w:rPr>
        <w:t>npq</w:t>
      </w:r>
      <w:proofErr w:type="spellEnd"/>
      <w:r>
        <w:t xml:space="preserve"> </w:t>
      </w:r>
      <w:r>
        <w:rPr>
          <w:rFonts w:ascii="Times New Roman" w:hAnsi="Times New Roman" w:cs="Times New Roman"/>
        </w:rPr>
        <w:t>≈</w:t>
      </w:r>
      <w:r>
        <w:t xml:space="preserve"> 25 или больше :). </w:t>
      </w:r>
    </w:p>
  </w:comment>
  <w:comment w:id="739" w:author="Пользователь" w:date="2019-11-10T18:49:00Z" w:initials="П">
    <w:p w14:paraId="21462121" w14:textId="75666326" w:rsidR="00550B68" w:rsidRDefault="00550B68">
      <w:pPr>
        <w:pStyle w:val="af0"/>
      </w:pPr>
      <w:r>
        <w:rPr>
          <w:rStyle w:val="af"/>
        </w:rPr>
        <w:annotationRef/>
      </w:r>
      <w:r>
        <w:t xml:space="preserve">Ну, вообще-то 65 процентов для высоты стола 65-70 см – это вполне себе значимое отклонение при стандартном уровне значимости 0,05 :) </w:t>
      </w:r>
    </w:p>
  </w:comment>
  <w:comment w:id="741" w:author="СБ" w:date="2019-11-10T18:49:00Z" w:initials="С">
    <w:p w14:paraId="6E13FA08" w14:textId="2BA84D6C" w:rsidR="00550B68" w:rsidRDefault="00550B68">
      <w:pPr>
        <w:pStyle w:val="af0"/>
      </w:pPr>
      <w:r>
        <w:rPr>
          <w:rStyle w:val="af"/>
        </w:rPr>
        <w:annotationRef/>
      </w:r>
      <w:r>
        <w:t>Смягчил формулировки.</w:t>
      </w:r>
    </w:p>
  </w:comment>
  <w:comment w:id="743" w:author="Пользователь" w:date="2019-11-10T18:49:00Z" w:initials="П">
    <w:p w14:paraId="15ADEA6D" w14:textId="398E3DE3" w:rsidR="00550B68" w:rsidRDefault="00550B68">
      <w:pPr>
        <w:pStyle w:val="af0"/>
      </w:pPr>
      <w:r>
        <w:rPr>
          <w:rStyle w:val="af"/>
        </w:rPr>
        <w:annotationRef/>
      </w:r>
      <w:r>
        <w:t xml:space="preserve">Все же Рэлей, в словарях обычно так. </w:t>
      </w:r>
    </w:p>
  </w:comment>
  <w:comment w:id="744" w:author="Пользователь" w:date="2019-11-10T18:49:00Z" w:initials="П">
    <w:p w14:paraId="679DC312" w14:textId="66635E8B" w:rsidR="00550B68" w:rsidRDefault="00550B68">
      <w:pPr>
        <w:pStyle w:val="af0"/>
      </w:pPr>
      <w:r>
        <w:rPr>
          <w:rStyle w:val="af"/>
        </w:rPr>
        <w:annotationRef/>
      </w:r>
      <w:r>
        <w:t>Может, в примере выбрать другие числа, чтобы значения совпадали в точности, а не примерно? Скажем, 72 километра в час и 20 метров в секунду.</w:t>
      </w:r>
    </w:p>
  </w:comment>
  <w:comment w:id="745" w:author="СБ" w:date="2019-11-10T18:49:00Z" w:initials="С">
    <w:p w14:paraId="35B39467" w14:textId="4FB32E6A" w:rsidR="00550B68" w:rsidRDefault="00550B68">
      <w:pPr>
        <w:pStyle w:val="af0"/>
      </w:pPr>
      <w:r>
        <w:rPr>
          <w:rStyle w:val="af"/>
        </w:rPr>
        <w:annotationRef/>
      </w:r>
      <w:r>
        <w:rPr>
          <w:rStyle w:val="af"/>
        </w:rPr>
        <w:t>Согласен, так будет лучше.</w:t>
      </w:r>
    </w:p>
  </w:comment>
  <w:comment w:id="746" w:author="Пользователь" w:date="2019-11-10T18:49:00Z" w:initials="П">
    <w:p w14:paraId="602F4FAF" w14:textId="65BD74EF" w:rsidR="00550B68" w:rsidRDefault="00550B68">
      <w:pPr>
        <w:pStyle w:val="af0"/>
      </w:pPr>
      <w:r>
        <w:rPr>
          <w:rStyle w:val="af"/>
        </w:rPr>
        <w:annotationRef/>
      </w:r>
      <w:r>
        <w:t>Высота скорее определена в собственных единицах, а не вычислена. Кроме того, это не высота стола, насколько я понял, а высота падения.</w:t>
      </w:r>
    </w:p>
  </w:comment>
  <w:comment w:id="748" w:author="Пользователь" w:date="2019-11-10T18:49:00Z" w:initials="П">
    <w:p w14:paraId="45C38849" w14:textId="5FBB9247" w:rsidR="00550B68" w:rsidRDefault="00550B68">
      <w:pPr>
        <w:pStyle w:val="af0"/>
      </w:pPr>
      <w:r>
        <w:rPr>
          <w:rStyle w:val="af"/>
        </w:rPr>
        <w:annotationRef/>
      </w:r>
      <w:r>
        <w:t xml:space="preserve">Из картинки мне не очень понятно, откуда взялся диапазон от 2 до 6. Для 2 вероятность близка к 100, но для 6 – всего 30-40. </w:t>
      </w:r>
    </w:p>
  </w:comment>
  <w:comment w:id="749" w:author="СБ" w:date="2019-11-10T18:49:00Z" w:initials="С">
    <w:p w14:paraId="1A6D22E7" w14:textId="311093E2" w:rsidR="00550B68" w:rsidRDefault="00550B68">
      <w:pPr>
        <w:pStyle w:val="af0"/>
      </w:pPr>
      <w:r>
        <w:rPr>
          <w:rStyle w:val="af"/>
        </w:rPr>
        <w:annotationRef/>
      </w:r>
      <w:r>
        <w:t>Поправил в тексте</w:t>
      </w:r>
    </w:p>
  </w:comment>
  <w:comment w:id="750" w:author="Пользователь" w:date="2019-11-10T18:49:00Z" w:initials="П">
    <w:p w14:paraId="0C1C012C" w14:textId="33D7A62E" w:rsidR="00550B68" w:rsidRDefault="00550B68">
      <w:pPr>
        <w:pStyle w:val="af0"/>
      </w:pPr>
      <w:r>
        <w:rPr>
          <w:rStyle w:val="af"/>
        </w:rPr>
        <w:annotationRef/>
      </w:r>
      <w:r>
        <w:t>Снова не понял, почему только так. Насколько я понимаю, речь о высоте падения, то есть годно и расстояние от руки до стола, и от стола до пола.</w:t>
      </w:r>
    </w:p>
  </w:comment>
  <w:comment w:id="751" w:author="СБ" w:date="2019-11-10T18:49:00Z" w:initials="С">
    <w:p w14:paraId="6406089C" w14:textId="505281AE" w:rsidR="00550B68" w:rsidRDefault="00550B68">
      <w:pPr>
        <w:pStyle w:val="af0"/>
      </w:pPr>
      <w:r>
        <w:rPr>
          <w:rStyle w:val="af"/>
        </w:rPr>
        <w:annotationRef/>
      </w:r>
      <w:r>
        <w:t>Совершенно верно, нас интересует только высота падения на какую-либо поверхность.</w:t>
      </w:r>
    </w:p>
  </w:comment>
  <w:comment w:id="752" w:author="Пользователь" w:date="2019-11-10T18:49:00Z" w:initials="П">
    <w:p w14:paraId="3EF41C4F" w14:textId="730A0099" w:rsidR="00550B68" w:rsidRDefault="00550B68">
      <w:pPr>
        <w:pStyle w:val="af0"/>
      </w:pPr>
      <w:r>
        <w:rPr>
          <w:rStyle w:val="af"/>
        </w:rPr>
        <w:annotationRef/>
      </w:r>
      <w:r>
        <w:t>Что значит нужной?</w:t>
      </w:r>
    </w:p>
  </w:comment>
  <w:comment w:id="754" w:author="Пользователь" w:date="2019-11-10T18:49:00Z" w:initials="П">
    <w:p w14:paraId="23AB8E75" w14:textId="0D4A3A6C" w:rsidR="00550B68" w:rsidRDefault="00550B68">
      <w:pPr>
        <w:pStyle w:val="af0"/>
      </w:pPr>
      <w:r>
        <w:rPr>
          <w:rStyle w:val="af"/>
        </w:rPr>
        <w:annotationRef/>
      </w:r>
      <w:r>
        <w:t xml:space="preserve">На столе лежит не длина, а какая-то часть бутерброда :) </w:t>
      </w:r>
    </w:p>
  </w:comment>
  <w:comment w:id="755" w:author="Пользователь" w:date="2019-11-10T18:49:00Z" w:initials="П">
    <w:p w14:paraId="03F7EEA8" w14:textId="5A427867" w:rsidR="00550B68" w:rsidRDefault="00550B68">
      <w:pPr>
        <w:pStyle w:val="af0"/>
      </w:pPr>
      <w:r>
        <w:rPr>
          <w:rStyle w:val="af"/>
        </w:rPr>
        <w:annotationRef/>
      </w:r>
      <w:r>
        <w:t>Второй раз "здесь". Лучше заменить.</w:t>
      </w:r>
    </w:p>
  </w:comment>
  <w:comment w:id="756" w:author="СБ" w:date="2019-11-10T18:49:00Z" w:initials="С">
    <w:p w14:paraId="69A8E1E1" w14:textId="6826AB7A" w:rsidR="00550B68" w:rsidRDefault="00550B68">
      <w:pPr>
        <w:pStyle w:val="af0"/>
      </w:pPr>
      <w:r>
        <w:rPr>
          <w:rStyle w:val="af"/>
        </w:rPr>
        <w:annotationRef/>
      </w:r>
      <w:r>
        <w:t>Принято</w:t>
      </w:r>
    </w:p>
  </w:comment>
  <w:comment w:id="757" w:author="Пользователь" w:date="2019-11-10T18:49:00Z" w:initials="П">
    <w:p w14:paraId="1E162459" w14:textId="60678015" w:rsidR="00550B68" w:rsidRDefault="00550B68">
      <w:pPr>
        <w:pStyle w:val="af0"/>
      </w:pPr>
      <w:r>
        <w:rPr>
          <w:rStyle w:val="af"/>
        </w:rPr>
        <w:annotationRef/>
      </w:r>
      <w:r>
        <w:t xml:space="preserve">Я бы сказал, что размер рта вряд ли прямо пропорционален высоте :). А вообще, наверное, еще нужно учитывать, что количество потребной пищи пропорционально квадрату высоты (потери энергии пропорциональны квадрату линейного размера, и поэтому потребность в пище тоже). Тогда при том же времени питания еду нужно запихивать быстрее :). </w:t>
      </w:r>
    </w:p>
  </w:comment>
  <w:comment w:id="758" w:author="СБ" w:date="2019-11-10T18:49:00Z" w:initials="С">
    <w:p w14:paraId="2E8D5CA9" w14:textId="2A7158AF" w:rsidR="00550B68" w:rsidRDefault="00550B68">
      <w:pPr>
        <w:pStyle w:val="af0"/>
      </w:pPr>
      <w:r>
        <w:rPr>
          <w:rStyle w:val="af"/>
        </w:rPr>
        <w:annotationRef/>
      </w:r>
      <w:r>
        <w:t xml:space="preserve">Это верно, но может завести нас  далеко </w:t>
      </w:r>
      <w:r>
        <w:sym w:font="Wingdings" w:char="F04A"/>
      </w:r>
    </w:p>
  </w:comment>
  <w:comment w:id="760" w:author="Пользователь" w:date="2019-11-10T18:49:00Z" w:initials="П">
    <w:p w14:paraId="6CF3E996" w14:textId="0FFC3602" w:rsidR="00550B68" w:rsidRDefault="00550B68">
      <w:pPr>
        <w:pStyle w:val="af0"/>
      </w:pPr>
      <w:r>
        <w:rPr>
          <w:rStyle w:val="af"/>
        </w:rPr>
        <w:annotationRef/>
      </w:r>
      <w:r>
        <w:t xml:space="preserve">Непонятно. Вроде если толщина слоя масла невелика, центр масс поднять на толщину бутерброда невозможно. Для очень тонкого, но бесконечно плотного масла – только на </w:t>
      </w:r>
      <w:proofErr w:type="spellStart"/>
      <w:r>
        <w:t>полтолщины</w:t>
      </w:r>
      <w:proofErr w:type="spellEnd"/>
      <w:r>
        <w:t xml:space="preserve">. </w:t>
      </w:r>
    </w:p>
  </w:comment>
  <w:comment w:id="761" w:author="Пользователь" w:date="2019-11-10T18:49:00Z" w:initials="П">
    <w:p w14:paraId="5617A83C" w14:textId="2A32034B" w:rsidR="00550B68" w:rsidRDefault="00550B68">
      <w:pPr>
        <w:pStyle w:val="af0"/>
      </w:pPr>
      <w:r>
        <w:rPr>
          <w:rStyle w:val="af"/>
        </w:rPr>
        <w:annotationRef/>
      </w:r>
      <w:r>
        <w:t xml:space="preserve">Я посмотрел в сети цифры. Для масла 920, для пшеничного хлеба и до 400 не дотягивает обычно. Правда, для ржаного как раз примерно вдвое. </w:t>
      </w:r>
    </w:p>
  </w:comment>
  <w:comment w:id="762" w:author="СБ" w:date="2019-11-10T18:49:00Z" w:initials="С">
    <w:p w14:paraId="50C11E35" w14:textId="6673B13F" w:rsidR="00550B68" w:rsidRDefault="00550B68">
      <w:pPr>
        <w:pStyle w:val="af0"/>
      </w:pPr>
      <w:r>
        <w:rPr>
          <w:rStyle w:val="af"/>
        </w:rPr>
        <w:annotationRef/>
      </w:r>
      <w:r>
        <w:t>Смягчил фразу</w:t>
      </w:r>
    </w:p>
  </w:comment>
  <w:comment w:id="765" w:author="Пользователь" w:date="2019-11-12T16:38:00Z" w:initials="П">
    <w:p w14:paraId="25492DAC" w14:textId="680E5877" w:rsidR="00550B68" w:rsidRDefault="00550B68">
      <w:pPr>
        <w:pStyle w:val="af0"/>
      </w:pPr>
      <w:r>
        <w:rPr>
          <w:rStyle w:val="af"/>
        </w:rPr>
        <w:annotationRef/>
      </w:r>
      <w:r>
        <w:t>Так наоборот. Если 920 и меньше 400, то больше, чем вдвое. Думаю, что можно написать "примерно" и успокоиться.</w:t>
      </w:r>
    </w:p>
  </w:comment>
  <w:comment w:id="766" w:author="Пользователь" w:date="2019-11-10T18:49:00Z" w:initials="П">
    <w:p w14:paraId="339170DD" w14:textId="4BE7B591" w:rsidR="00550B68" w:rsidRDefault="00550B68">
      <w:pPr>
        <w:pStyle w:val="af0"/>
      </w:pPr>
      <w:r>
        <w:rPr>
          <w:rStyle w:val="af"/>
        </w:rPr>
        <w:annotationRef/>
      </w:r>
      <w:r>
        <w:t xml:space="preserve">К слову, еще одно практическое соображение: часть ломтей батона конусообразные, маслом намазывают более широкое основание, и тогда при падении на ребро шансы на событие "маслом вверх" увеличиваются :). </w:t>
      </w:r>
    </w:p>
  </w:comment>
  <w:comment w:id="768" w:author="Пользователь" w:date="2019-11-10T18:49:00Z" w:initials="П">
    <w:p w14:paraId="5235A270" w14:textId="72E5960E" w:rsidR="00550B68" w:rsidRDefault="00550B68">
      <w:pPr>
        <w:pStyle w:val="af0"/>
      </w:pPr>
      <w:r>
        <w:rPr>
          <w:rStyle w:val="af"/>
        </w:rPr>
        <w:annotationRef/>
      </w:r>
      <w:r>
        <w:t xml:space="preserve">Давайте напишем сноску, что Дизраэли на самом деле этого не говорил, источник фразы неизвестен, хотя близкие мысли высказывали разные люди. Это высказывание у меня уже в печенках сидит, поскольку по нему судят о </w:t>
      </w:r>
      <w:proofErr w:type="spellStart"/>
      <w:r>
        <w:t>матстатистике</w:t>
      </w:r>
      <w:proofErr w:type="spellEnd"/>
      <w:r>
        <w:t xml:space="preserve"> :). </w:t>
      </w:r>
    </w:p>
  </w:comment>
  <w:comment w:id="770" w:author="Пользователь" w:date="2019-11-10T18:49:00Z" w:initials="П">
    <w:p w14:paraId="37B7ED4B" w14:textId="7E2D618A" w:rsidR="00550B68" w:rsidRDefault="00550B68">
      <w:pPr>
        <w:pStyle w:val="af0"/>
      </w:pPr>
      <w:r>
        <w:rPr>
          <w:rStyle w:val="af"/>
        </w:rPr>
        <w:annotationRef/>
      </w:r>
      <w:r>
        <w:t>Что значит "уверенность с математической точностью?" Далее про это знание говорится как о таблице или гистограмме, но это разве в бытовом смысле связано с "уверенностью с точностью?" Я бы понял, если бы говорилось о степени уверенности в каком-то математическом смысле. Тем более далее примерно к этому и сводится.</w:t>
      </w:r>
    </w:p>
  </w:comment>
  <w:comment w:id="771" w:author="СБ" w:date="2019-11-10T18:49:00Z" w:initials="С">
    <w:p w14:paraId="468AE3E3" w14:textId="5215DAC3" w:rsidR="00550B68" w:rsidRDefault="00550B68">
      <w:pPr>
        <w:pStyle w:val="af0"/>
      </w:pPr>
      <w:r>
        <w:rPr>
          <w:rStyle w:val="af"/>
        </w:rPr>
        <w:annotationRef/>
      </w:r>
      <w:proofErr w:type="spellStart"/>
      <w:r>
        <w:t>Принятно</w:t>
      </w:r>
      <w:proofErr w:type="spellEnd"/>
      <w:r>
        <w:t>.</w:t>
      </w:r>
    </w:p>
  </w:comment>
  <w:comment w:id="772" w:author="Пользователь" w:date="2019-11-10T18:49:00Z" w:initials="П">
    <w:p w14:paraId="23F0D415" w14:textId="5FE29714" w:rsidR="00550B68" w:rsidRDefault="00550B68">
      <w:pPr>
        <w:pStyle w:val="af0"/>
      </w:pPr>
      <w:r>
        <w:rPr>
          <w:rStyle w:val="af"/>
        </w:rPr>
        <w:annotationRef/>
      </w:r>
      <w:r>
        <w:t>Неверно. Параметры случайной величины – это не статистики. Статистика – произвольная измеримая функция от наблюдений (выборки). Ее можно использовать для оценки неизвестных параметров распределения, но они от этого не станут статистиками. С другой стороны, один и тот же параметр (скажем, неизвестное среднее) можно оценить разными статистиками – например, выборочным средним или медианой. Лучше писать что-то вроде: "</w:t>
      </w:r>
      <w:r w:rsidRPr="0029618A">
        <w:rPr>
          <w:rFonts w:eastAsia="Times New Roman"/>
          <w:color w:val="00000A"/>
          <w:sz w:val="24"/>
          <w:szCs w:val="24"/>
        </w:rPr>
        <w:t>Скорее всего, оно будет представлено в виде таблицы или гистограммы, дающей возможность оценить некоторые</w:t>
      </w:r>
      <w:r>
        <w:rPr>
          <w:rFonts w:eastAsia="Times New Roman"/>
          <w:color w:val="00000A"/>
          <w:sz w:val="24"/>
          <w:szCs w:val="24"/>
        </w:rPr>
        <w:t xml:space="preserve"> параметры случайной величины (например, среднее значение, дисперсию или коэффициент асимметрии). Быть может, глядя на гистограмму...". </w:t>
      </w:r>
    </w:p>
  </w:comment>
  <w:comment w:id="780" w:author="Пользователь" w:date="2019-11-10T18:49:00Z" w:initials="П">
    <w:p w14:paraId="608BF38C" w14:textId="61E7F21B" w:rsidR="00550B68" w:rsidRDefault="00550B68">
      <w:pPr>
        <w:pStyle w:val="af0"/>
      </w:pPr>
      <w:r>
        <w:rPr>
          <w:rStyle w:val="af"/>
        </w:rPr>
        <w:annotationRef/>
      </w:r>
      <w:r>
        <w:t>Из написанного следует, что экономические законы – это законы природы. Это неверно. Законы природы относятся только к природным явлениям, а не к отношениям людей.</w:t>
      </w:r>
    </w:p>
  </w:comment>
  <w:comment w:id="782" w:author="СБ" w:date="2019-11-10T18:49:00Z" w:initials="С">
    <w:p w14:paraId="58A0479A" w14:textId="19BBB220" w:rsidR="00550B68" w:rsidRDefault="00550B68">
      <w:pPr>
        <w:pStyle w:val="af0"/>
      </w:pPr>
      <w:r>
        <w:rPr>
          <w:rStyle w:val="af"/>
        </w:rPr>
        <w:annotationRef/>
      </w:r>
      <w:r>
        <w:t>Имеются в виду не юридические законы, регулирующие экономические системы, а объективные закономерности, присущие экономической действительности. Немного о них говорится и в этой книжке, этим оправдано упоминание экономики.</w:t>
      </w:r>
    </w:p>
  </w:comment>
  <w:comment w:id="784" w:author="Пользователь" w:date="2019-11-12T16:43:00Z" w:initials="П">
    <w:p w14:paraId="18F971BA" w14:textId="769774F0" w:rsidR="00550B68" w:rsidRDefault="00550B68">
      <w:pPr>
        <w:pStyle w:val="af0"/>
      </w:pPr>
      <w:r>
        <w:rPr>
          <w:rStyle w:val="af"/>
        </w:rPr>
        <w:annotationRef/>
      </w:r>
      <w:r>
        <w:t xml:space="preserve">Разумеется, экономические законы я тоже подразумеваю не в юридическом смысле. Я имею в виду, что они не являются законами природы. Это законы человеческих отношений. Условно говоря, закон Коперника – </w:t>
      </w:r>
      <w:proofErr w:type="spellStart"/>
      <w:r>
        <w:t>Грехэма</w:t>
      </w:r>
      <w:proofErr w:type="spellEnd"/>
      <w:r>
        <w:t xml:space="preserve"> (плохие деньги вытесняют хорошие деньги) – экономический закон, но никак не закон природы.</w:t>
      </w:r>
      <w:r w:rsidRPr="00306C14">
        <w:t xml:space="preserve"> </w:t>
      </w:r>
      <w:r>
        <w:t xml:space="preserve">Если взглянуть на примеры экономических законов (закон стоимости, закон конкуренции, закон убывающей отдачи и т.д.), видно, что это совершенно не законы природы: </w:t>
      </w:r>
      <w:proofErr w:type="spellStart"/>
      <w:r w:rsidRPr="00A4072E">
        <w:t>https</w:t>
      </w:r>
      <w:proofErr w:type="spellEnd"/>
      <w:r w:rsidRPr="00A4072E">
        <w:t>://</w:t>
      </w:r>
      <w:proofErr w:type="spellStart"/>
      <w:r w:rsidRPr="00A4072E">
        <w:t>ru.wikipedia.org</w:t>
      </w:r>
      <w:proofErr w:type="spellEnd"/>
      <w:r w:rsidRPr="00A4072E">
        <w:t>/</w:t>
      </w:r>
      <w:proofErr w:type="spellStart"/>
      <w:r w:rsidRPr="00A4072E">
        <w:t>wiki</w:t>
      </w:r>
      <w:proofErr w:type="spellEnd"/>
      <w:r w:rsidRPr="00A4072E">
        <w:t>/</w:t>
      </w:r>
      <w:proofErr w:type="spellStart"/>
      <w:r w:rsidRPr="00A4072E">
        <w:t>Экономические_законы</w:t>
      </w:r>
      <w:proofErr w:type="spellEnd"/>
    </w:p>
  </w:comment>
  <w:comment w:id="785" w:author="Пользователь" w:date="2019-11-10T18:49:00Z" w:initials="П">
    <w:p w14:paraId="75DC3E23" w14:textId="00059399" w:rsidR="00550B68" w:rsidRDefault="00550B68">
      <w:pPr>
        <w:pStyle w:val="af0"/>
      </w:pPr>
      <w:r>
        <w:rPr>
          <w:rStyle w:val="af"/>
        </w:rPr>
        <w:annotationRef/>
      </w:r>
      <w:r>
        <w:t xml:space="preserve">Все-таки по смыслу тут ограничивается не разум, а "полет разума" или что-то в таком духе :). </w:t>
      </w:r>
    </w:p>
  </w:comment>
  <w:comment w:id="786" w:author="СБ" w:date="2019-11-10T18:49:00Z" w:initials="С">
    <w:p w14:paraId="6605B15C" w14:textId="490EDE7D" w:rsidR="00550B68" w:rsidRDefault="00550B68">
      <w:pPr>
        <w:pStyle w:val="af0"/>
      </w:pPr>
      <w:r>
        <w:rPr>
          <w:rStyle w:val="af"/>
        </w:rPr>
        <w:annotationRef/>
      </w:r>
      <w:r>
        <w:t>Исправлено.</w:t>
      </w:r>
    </w:p>
  </w:comment>
  <w:comment w:id="787" w:author="Пользователь" w:date="2019-11-10T18:49:00Z" w:initials="П">
    <w:p w14:paraId="43417860" w14:textId="5530A02B" w:rsidR="00550B68" w:rsidRDefault="00550B68">
      <w:pPr>
        <w:pStyle w:val="af0"/>
      </w:pPr>
      <w:r>
        <w:rPr>
          <w:rStyle w:val="af"/>
        </w:rPr>
        <w:annotationRef/>
      </w:r>
      <w:r>
        <w:t xml:space="preserve">Ну, по большому счету, </w:t>
      </w:r>
      <w:proofErr w:type="spellStart"/>
      <w:r>
        <w:t>матстатистика</w:t>
      </w:r>
      <w:proofErr w:type="spellEnd"/>
      <w:r>
        <w:t xml:space="preserve"> делится на две части - оценка параметров и проверка гипотез, так что в этой фразе вы скромно ограничиваетесь всего половиной </w:t>
      </w:r>
      <w:proofErr w:type="spellStart"/>
      <w:r>
        <w:t>матстатистики</w:t>
      </w:r>
      <w:proofErr w:type="spellEnd"/>
      <w:r>
        <w:t xml:space="preserve"> :).</w:t>
      </w:r>
    </w:p>
  </w:comment>
  <w:comment w:id="788" w:author="СБ" w:date="2019-11-10T18:49:00Z" w:initials="С">
    <w:p w14:paraId="2B0E31EA" w14:textId="6F9FF1A1" w:rsidR="00550B68" w:rsidRDefault="00550B68">
      <w:pPr>
        <w:pStyle w:val="af0"/>
      </w:pPr>
      <w:r>
        <w:rPr>
          <w:rStyle w:val="af"/>
        </w:rPr>
        <w:annotationRef/>
      </w:r>
      <w:r>
        <w:t>Смягчил фразу.</w:t>
      </w:r>
    </w:p>
  </w:comment>
  <w:comment w:id="792" w:author="Пользователь" w:date="2019-11-10T18:49:00Z" w:initials="П">
    <w:p w14:paraId="431F84C0" w14:textId="6CBA8A19" w:rsidR="00550B68" w:rsidRDefault="00550B68">
      <w:pPr>
        <w:pStyle w:val="af0"/>
      </w:pPr>
      <w:r>
        <w:rPr>
          <w:rStyle w:val="af"/>
        </w:rPr>
        <w:annotationRef/>
      </w:r>
      <w:r>
        <w:t xml:space="preserve">Эта фраза означает, что теория вероятностей, </w:t>
      </w:r>
      <w:proofErr w:type="spellStart"/>
      <w:r>
        <w:t>ЗБЧ</w:t>
      </w:r>
      <w:proofErr w:type="spellEnd"/>
      <w:r>
        <w:t xml:space="preserve"> и </w:t>
      </w:r>
      <w:proofErr w:type="spellStart"/>
      <w:r>
        <w:t>ЦПТ</w:t>
      </w:r>
      <w:proofErr w:type="spellEnd"/>
      <w:r>
        <w:t xml:space="preserve"> – три </w:t>
      </w:r>
      <w:r w:rsidRPr="003813B1">
        <w:rPr>
          <w:b/>
        </w:rPr>
        <w:t>равноправные</w:t>
      </w:r>
      <w:r>
        <w:t xml:space="preserve"> реалии. Это же не так. Лучше писать что-то вроде текста после зачеркнутого.</w:t>
      </w:r>
    </w:p>
  </w:comment>
  <w:comment w:id="793" w:author="СБ" w:date="2019-11-10T18:49:00Z" w:initials="С">
    <w:p w14:paraId="04CF0D54" w14:textId="0C20BB7F" w:rsidR="00550B68" w:rsidRDefault="00550B68">
      <w:pPr>
        <w:pStyle w:val="af0"/>
      </w:pPr>
      <w:r>
        <w:rPr>
          <w:rStyle w:val="af"/>
        </w:rPr>
        <w:annotationRef/>
      </w:r>
      <w:r>
        <w:t>Принимаю вариант редактора.</w:t>
      </w:r>
    </w:p>
  </w:comment>
  <w:comment w:id="797" w:author="Пользователь" w:date="2019-11-10T18:49:00Z" w:initials="П">
    <w:p w14:paraId="178C6083" w14:textId="3559257F" w:rsidR="00550B68" w:rsidRDefault="00550B68">
      <w:pPr>
        <w:pStyle w:val="af0"/>
      </w:pPr>
      <w:r>
        <w:rPr>
          <w:rStyle w:val="af"/>
        </w:rPr>
        <w:annotationRef/>
      </w:r>
      <w:r>
        <w:t xml:space="preserve">Это чересчур вольная трактовка. Я бы даже сказал: ЧЕРЕСЧУР :). Сходимость выборочной функции распределения к реальной – это не </w:t>
      </w:r>
      <w:proofErr w:type="spellStart"/>
      <w:r>
        <w:t>ЗБЧ</w:t>
      </w:r>
      <w:proofErr w:type="spellEnd"/>
      <w:r>
        <w:t xml:space="preserve">, а теорема Гливенко – </w:t>
      </w:r>
      <w:proofErr w:type="spellStart"/>
      <w:r>
        <w:t>Кантелли</w:t>
      </w:r>
      <w:proofErr w:type="spellEnd"/>
      <w:r>
        <w:t xml:space="preserve">. Да, конечно, в ней </w:t>
      </w:r>
      <w:proofErr w:type="spellStart"/>
      <w:r>
        <w:t>ЗБЧ</w:t>
      </w:r>
      <w:proofErr w:type="spellEnd"/>
      <w:r>
        <w:t xml:space="preserve"> применяется, но она от этого </w:t>
      </w:r>
      <w:proofErr w:type="spellStart"/>
      <w:r>
        <w:t>ЗБЧ</w:t>
      </w:r>
      <w:proofErr w:type="spellEnd"/>
      <w:r>
        <w:t xml:space="preserve"> не становится.  Давайте использовать термин </w:t>
      </w:r>
      <w:proofErr w:type="spellStart"/>
      <w:r>
        <w:t>ЗБЧ</w:t>
      </w:r>
      <w:proofErr w:type="spellEnd"/>
      <w:r>
        <w:t xml:space="preserve"> только в стандартном смысле - сходимость среднего к константе. Это, впрочем, тоже сходимость к распределению – только вырожденному. Далее, "почти наверняка" тут тоже неуместно – это близко к термину "</w:t>
      </w:r>
      <w:proofErr w:type="gramStart"/>
      <w:r>
        <w:t>почти наверное</w:t>
      </w:r>
      <w:proofErr w:type="gramEnd"/>
      <w:r>
        <w:t>", который формально означает усиленный закон больших чисел, а этот термин читателю ни к чему. Весь абзац надо менять – например, лучше что-то вроде текста после зачеркнутого</w:t>
      </w:r>
      <w:r>
        <w:rPr>
          <w:rFonts w:eastAsia="Times New Roman"/>
          <w:color w:val="00000A"/>
          <w:sz w:val="24"/>
          <w:szCs w:val="24"/>
        </w:rPr>
        <w:t xml:space="preserve">. Может даже, стоит потом написать формулировку </w:t>
      </w:r>
      <w:proofErr w:type="spellStart"/>
      <w:r>
        <w:rPr>
          <w:rFonts w:eastAsia="Times New Roman"/>
          <w:color w:val="00000A"/>
          <w:sz w:val="24"/>
          <w:szCs w:val="24"/>
        </w:rPr>
        <w:t>ЗБЧ</w:t>
      </w:r>
      <w:proofErr w:type="spellEnd"/>
      <w:r>
        <w:rPr>
          <w:rFonts w:eastAsia="Times New Roman"/>
          <w:color w:val="00000A"/>
          <w:sz w:val="24"/>
          <w:szCs w:val="24"/>
        </w:rPr>
        <w:t xml:space="preserve"> для простейшего случая (все формулы в редакторе я поленился писать).</w:t>
      </w:r>
    </w:p>
  </w:comment>
  <w:comment w:id="840" w:author="Пользователь" w:date="2019-11-12T17:15:00Z" w:initials="П">
    <w:p w14:paraId="003E5A8C" w14:textId="04D3F611" w:rsidR="00550B68" w:rsidRPr="002246F6" w:rsidRDefault="00550B68">
      <w:pPr>
        <w:pStyle w:val="af0"/>
      </w:pPr>
      <w:r>
        <w:rPr>
          <w:rStyle w:val="af"/>
        </w:rPr>
        <w:annotationRef/>
      </w:r>
      <w:r>
        <w:t xml:space="preserve">Увы, </w:t>
      </w:r>
      <w:r>
        <w:rPr>
          <w:lang w:val="en-US"/>
        </w:rPr>
        <w:t>Sn</w:t>
      </w:r>
      <w:r>
        <w:t xml:space="preserve"> все равно придется вводить – ведь ниже в формулировке </w:t>
      </w:r>
      <w:proofErr w:type="spellStart"/>
      <w:r>
        <w:t>ЦПТ</w:t>
      </w:r>
      <w:proofErr w:type="spellEnd"/>
      <w:r>
        <w:t xml:space="preserve"> она все равно есть. </w:t>
      </w:r>
    </w:p>
  </w:comment>
  <w:comment w:id="845" w:author="Пользователь" w:date="2019-11-10T18:49:00Z" w:initials="П">
    <w:p w14:paraId="4649695A" w14:textId="05AE31D8" w:rsidR="00550B68" w:rsidRDefault="00550B68">
      <w:pPr>
        <w:pStyle w:val="af0"/>
      </w:pPr>
      <w:r>
        <w:rPr>
          <w:rStyle w:val="af"/>
        </w:rPr>
        <w:annotationRef/>
      </w:r>
      <w:r>
        <w:t xml:space="preserve">И снова перебор с вольностью. </w:t>
      </w:r>
      <w:proofErr w:type="spellStart"/>
      <w:r>
        <w:t>ЦПТ</w:t>
      </w:r>
      <w:proofErr w:type="spellEnd"/>
      <w:r>
        <w:t xml:space="preserve"> утверждает, что при определенных условиях сумма независимых или слабо зависимых случайных величин имеет распределение, близкое к нормальному. Весь абзац надо менять – например, лучше что-то вроде текста после зачеркнутого</w:t>
      </w:r>
      <w:r>
        <w:rPr>
          <w:rFonts w:eastAsia="Times New Roman"/>
          <w:color w:val="00000A"/>
          <w:sz w:val="24"/>
          <w:szCs w:val="24"/>
        </w:rPr>
        <w:t xml:space="preserve">. Может даже, стоит потом написать формулировку </w:t>
      </w:r>
      <w:proofErr w:type="spellStart"/>
      <w:r>
        <w:rPr>
          <w:rFonts w:eastAsia="Times New Roman"/>
          <w:color w:val="00000A"/>
          <w:sz w:val="24"/>
          <w:szCs w:val="24"/>
        </w:rPr>
        <w:t>ЦПТ</w:t>
      </w:r>
      <w:proofErr w:type="spellEnd"/>
      <w:r>
        <w:rPr>
          <w:rFonts w:eastAsia="Times New Roman"/>
          <w:color w:val="00000A"/>
          <w:sz w:val="24"/>
          <w:szCs w:val="24"/>
        </w:rPr>
        <w:t xml:space="preserve"> для простейшего случая (все формулы в редакторе я поленился писать).</w:t>
      </w:r>
    </w:p>
  </w:comment>
  <w:comment w:id="852" w:author="СБ" w:date="2019-11-10T18:49:00Z" w:initials="С">
    <w:p w14:paraId="7B7675E2" w14:textId="5B3874B8" w:rsidR="00550B68" w:rsidRPr="00551850" w:rsidRDefault="00550B68">
      <w:pPr>
        <w:pStyle w:val="af0"/>
      </w:pPr>
      <w:r>
        <w:rPr>
          <w:rStyle w:val="af"/>
        </w:rPr>
        <w:annotationRef/>
      </w:r>
      <w:r>
        <w:t>Исправил на сумму.</w:t>
      </w:r>
    </w:p>
  </w:comment>
  <w:comment w:id="851" w:author="Пользователь" w:date="2019-11-10T18:49:00Z" w:initials="П">
    <w:p w14:paraId="6CB5A746" w14:textId="1D7142ED" w:rsidR="00550B68" w:rsidRDefault="00550B68">
      <w:pPr>
        <w:pStyle w:val="af0"/>
      </w:pPr>
      <w:r>
        <w:rPr>
          <w:rStyle w:val="af"/>
        </w:rPr>
        <w:annotationRef/>
      </w:r>
      <w:r>
        <w:t>Непонятно. Совокупность нескольких случайных величин – это случайный вектор. Имелась в виду не совокупность, а сумма?</w:t>
      </w:r>
    </w:p>
  </w:comment>
  <w:comment w:id="888" w:author="Пользователь" w:date="2019-11-10T18:49:00Z" w:initials="П">
    <w:p w14:paraId="53FCFF1D" w14:textId="34A3BAC4" w:rsidR="00550B68" w:rsidRDefault="00550B68">
      <w:pPr>
        <w:pStyle w:val="af0"/>
      </w:pPr>
      <w:r>
        <w:rPr>
          <w:rStyle w:val="af"/>
        </w:rPr>
        <w:annotationRef/>
      </w:r>
      <w:r>
        <w:t>Непонятно. В статистике "простая гипотеза" – это гипотеза, однозначно идентифицирующая исходное распределение. Каким образом она может быть более общей?</w:t>
      </w:r>
    </w:p>
  </w:comment>
  <w:comment w:id="892" w:author="Пользователь" w:date="2019-11-10T18:49:00Z" w:initials="П">
    <w:p w14:paraId="7AC4104D" w14:textId="174674E3" w:rsidR="00550B68" w:rsidRDefault="00550B68">
      <w:pPr>
        <w:pStyle w:val="af0"/>
      </w:pPr>
      <w:r>
        <w:rPr>
          <w:rStyle w:val="af"/>
        </w:rPr>
        <w:annotationRef/>
      </w:r>
      <w:r>
        <w:t>Вообще-то в красной фразе, в частности, написано: д</w:t>
      </w:r>
      <w:r w:rsidRPr="00347E45">
        <w:t xml:space="preserve">ля перехода к более сложной гипотезе необходимо подкрепить </w:t>
      </w:r>
      <w:r>
        <w:t>более простую гипотезу</w:t>
      </w:r>
      <w:r w:rsidRPr="00347E45">
        <w:t>.</w:t>
      </w:r>
      <w:r>
        <w:t xml:space="preserve"> Что-то мне такое утверждение не кажется логичным :). </w:t>
      </w:r>
    </w:p>
  </w:comment>
  <w:comment w:id="895" w:author="СБ" w:date="2019-11-10T18:49:00Z" w:initials="С">
    <w:p w14:paraId="08C9C76E" w14:textId="1F970949" w:rsidR="00550B68" w:rsidRDefault="00550B68">
      <w:pPr>
        <w:pStyle w:val="af0"/>
      </w:pPr>
      <w:r>
        <w:rPr>
          <w:rStyle w:val="af"/>
        </w:rPr>
        <w:annotationRef/>
      </w:r>
      <w:r>
        <w:t>Предлагаю заменить антагонизм простой/сложный на общий/специальный.</w:t>
      </w:r>
    </w:p>
  </w:comment>
  <w:comment w:id="899" w:author="Пользователь" w:date="2019-11-12T17:28:00Z" w:initials="П">
    <w:p w14:paraId="31E23B53" w14:textId="598C57BB" w:rsidR="00550B68" w:rsidRDefault="00550B68">
      <w:pPr>
        <w:pStyle w:val="af0"/>
      </w:pPr>
      <w:r>
        <w:rPr>
          <w:rStyle w:val="af"/>
        </w:rPr>
        <w:annotationRef/>
      </w:r>
      <w:r>
        <w:t xml:space="preserve">Проблема в том, что все наоборот – чаще проверяют конкретную простую гипотезу (например, что среднее равно 0 или что распределение симметрично). Поэтому текст изменен. </w:t>
      </w:r>
    </w:p>
  </w:comment>
  <w:comment w:id="930" w:author="Пользователь" w:date="2019-11-10T18:49:00Z" w:initials="П">
    <w:p w14:paraId="3DFA3554" w14:textId="18B3F0C4" w:rsidR="00550B68" w:rsidRDefault="00550B68">
      <w:pPr>
        <w:pStyle w:val="af0"/>
      </w:pPr>
      <w:r>
        <w:rPr>
          <w:rStyle w:val="af"/>
        </w:rPr>
        <w:annotationRef/>
      </w:r>
      <w:r>
        <w:t xml:space="preserve">Значение параметра, пусть и ожидаемое, не может быть гипотезой. Гипотезой может быть предположение, что параметр принимает какое-то значение. </w:t>
      </w:r>
    </w:p>
  </w:comment>
  <w:comment w:id="933" w:author="Пользователь" w:date="2019-11-10T18:49:00Z" w:initials="П">
    <w:p w14:paraId="1B36CD6E" w14:textId="356FBF77" w:rsidR="00550B68" w:rsidRDefault="00550B68">
      <w:pPr>
        <w:pStyle w:val="af0"/>
      </w:pPr>
      <w:r>
        <w:rPr>
          <w:rStyle w:val="af"/>
        </w:rPr>
        <w:annotationRef/>
      </w:r>
      <w:r>
        <w:t xml:space="preserve">Давайте не станем создавать у читателя ощущение, что отсутствие связи и отсутствие корреляции – синонимы. Корреляция между двумя случайными величинами может равняться 0, а вот связь между ними при этом может очень даже присутствовать. </w:t>
      </w:r>
    </w:p>
  </w:comment>
  <w:comment w:id="938" w:author="СБ" w:date="2019-11-10T18:49:00Z" w:initials="С">
    <w:p w14:paraId="59EAB159" w14:textId="45D0B9D3" w:rsidR="00550B68" w:rsidRDefault="00550B68">
      <w:pPr>
        <w:pStyle w:val="af0"/>
      </w:pPr>
      <w:r>
        <w:rPr>
          <w:rStyle w:val="af"/>
        </w:rPr>
        <w:annotationRef/>
      </w:r>
      <w:r>
        <w:t>Добавил уточнение</w:t>
      </w:r>
    </w:p>
  </w:comment>
  <w:comment w:id="937" w:author="Пользователь" w:date="2019-11-10T18:49:00Z" w:initials="П">
    <w:p w14:paraId="3356E60A" w14:textId="6D468872" w:rsidR="00550B68" w:rsidRDefault="00550B68">
      <w:pPr>
        <w:pStyle w:val="af0"/>
      </w:pPr>
      <w:r>
        <w:rPr>
          <w:rStyle w:val="af"/>
        </w:rPr>
        <w:annotationRef/>
      </w:r>
      <w:r>
        <w:t xml:space="preserve">Не любой формальной системы, а только включающей арифметику. </w:t>
      </w:r>
    </w:p>
  </w:comment>
  <w:comment w:id="941" w:author="Пользователь" w:date="2019-11-10T18:49:00Z" w:initials="П">
    <w:p w14:paraId="143F4FDE" w14:textId="6F4CFEF7" w:rsidR="00550B68" w:rsidRDefault="00550B68">
      <w:pPr>
        <w:pStyle w:val="af0"/>
      </w:pPr>
      <w:r>
        <w:rPr>
          <w:rStyle w:val="af"/>
        </w:rPr>
        <w:annotationRef/>
      </w:r>
      <w:r>
        <w:t xml:space="preserve">Что насчет такого примера? Гипотеза: все люди на Земле имеют рост ниже 4 метров. Измеряем встречных: 1,76, 1,82, 1,68, 1,93, 1,85, 1,79, 1,72, 3,99, 1,74 (ну и дальше еще тысяча чисел, неважно). Мы подтвердим нулевую гипотезу. Но ясно, что встреченный человек ростом 3 метра 99 сантиметров одновременно и подтверждает нашу гипотезу, и делает ее менее вероятной. Осталась ли степень нашего незнания на прежнем уровне? </w:t>
      </w:r>
    </w:p>
  </w:comment>
  <w:comment w:id="945" w:author="СБ" w:date="2019-11-10T18:49:00Z" w:initials="С">
    <w:p w14:paraId="1E67B522" w14:textId="27800C1C" w:rsidR="00550B68" w:rsidRDefault="00550B68">
      <w:pPr>
        <w:pStyle w:val="af0"/>
      </w:pPr>
      <w:r>
        <w:rPr>
          <w:rStyle w:val="af"/>
        </w:rPr>
        <w:annotationRef/>
      </w:r>
      <w:r>
        <w:t>Формально, в вашем примере мы не узнали чего-то нового по сравнению с высказанным предположением.</w:t>
      </w:r>
    </w:p>
  </w:comment>
  <w:comment w:id="949" w:author="Пользователь" w:date="2019-11-10T18:49:00Z" w:initials="П">
    <w:p w14:paraId="7E5C8453" w14:textId="5E179A42" w:rsidR="00550B68" w:rsidRDefault="00550B68">
      <w:pPr>
        <w:pStyle w:val="af0"/>
      </w:pPr>
      <w:r>
        <w:rPr>
          <w:rStyle w:val="af"/>
        </w:rPr>
        <w:annotationRef/>
      </w:r>
      <w:r>
        <w:t xml:space="preserve">Странно звучащая фраза. Давайте для демонстрации странности я сформулирую эквивалентное утверждение. Отсутствие доказательств, что </w:t>
      </w:r>
      <w:proofErr w:type="spellStart"/>
      <w:r>
        <w:t>хронокексопутная</w:t>
      </w:r>
      <w:proofErr w:type="spellEnd"/>
      <w:r>
        <w:t xml:space="preserve"> </w:t>
      </w:r>
      <w:proofErr w:type="spellStart"/>
      <w:r>
        <w:t>занзибарменша</w:t>
      </w:r>
      <w:proofErr w:type="spellEnd"/>
      <w:r>
        <w:t xml:space="preserve"> не существует, представляется чем-то, что может увеличить степень нашего знания о ней. Не слишком ли это экстравагантно звучит? :) </w:t>
      </w:r>
    </w:p>
  </w:comment>
  <w:comment w:id="952" w:author="СБ" w:date="2019-11-10T18:49:00Z" w:initials="С">
    <w:p w14:paraId="1B316249" w14:textId="577E54D2" w:rsidR="00550B68" w:rsidRDefault="00550B68">
      <w:pPr>
        <w:pStyle w:val="af0"/>
      </w:pPr>
      <w:r>
        <w:rPr>
          <w:rStyle w:val="af"/>
        </w:rPr>
        <w:annotationRef/>
      </w:r>
      <w:r>
        <w:t xml:space="preserve">Как бы экстравагантно ни звучало это заключение – оно не верно. </w:t>
      </w:r>
      <w:proofErr w:type="gramStart"/>
      <w:r>
        <w:t>Тут  я</w:t>
      </w:r>
      <w:proofErr w:type="gramEnd"/>
      <w:r>
        <w:t xml:space="preserve"> прошу совета у научного редактора: стоит ли добавить пояснение к этому заключению (что уведёт в философию дальше чем мне хотелось бы), или вообще исключить рассмотрение принципа </w:t>
      </w:r>
      <w:proofErr w:type="spellStart"/>
      <w:r>
        <w:t>фальсифицируемости</w:t>
      </w:r>
      <w:proofErr w:type="spellEnd"/>
      <w:r>
        <w:t xml:space="preserve">? </w:t>
      </w:r>
    </w:p>
  </w:comment>
  <w:comment w:id="957" w:author="Пользователь" w:date="2019-11-12T18:30:00Z" w:initials="П">
    <w:p w14:paraId="2D9FD139" w14:textId="0754C948" w:rsidR="00550B68" w:rsidRDefault="00550B68">
      <w:pPr>
        <w:pStyle w:val="af0"/>
      </w:pPr>
      <w:r>
        <w:rPr>
          <w:rStyle w:val="af"/>
        </w:rPr>
        <w:annotationRef/>
      </w:r>
      <w:r>
        <w:t xml:space="preserve">Принцип </w:t>
      </w:r>
      <w:proofErr w:type="spellStart"/>
      <w:r>
        <w:t>фальсифицируемости</w:t>
      </w:r>
      <w:proofErr w:type="spellEnd"/>
      <w:r>
        <w:t xml:space="preserve"> полезен, поскольку надо распространять знания. С другой стороны, выше написано, что </w:t>
      </w:r>
      <w:proofErr w:type="spellStart"/>
      <w:r>
        <w:t>фальсифицируемость</w:t>
      </w:r>
      <w:proofErr w:type="spellEnd"/>
      <w:r>
        <w:t xml:space="preserve"> неприложима к математике, но ведь статистика – часть математики. Действительно, он тут не совсем уместен получается, поскольку Поппер говорил о естественных науках, а не о математике. Проще убрать весь критерий. Зеленый абзац в любом случае нехорош.  </w:t>
      </w:r>
    </w:p>
  </w:comment>
  <w:comment w:id="1082" w:author="Пользователь" w:date="2019-11-12T19:11:00Z" w:initials="П">
    <w:p w14:paraId="1D4DAC76" w14:textId="36AE2E43" w:rsidR="00550B68" w:rsidRDefault="00550B68">
      <w:pPr>
        <w:pStyle w:val="af0"/>
      </w:pPr>
      <w:r>
        <w:rPr>
          <w:rStyle w:val="af"/>
        </w:rPr>
        <w:annotationRef/>
      </w:r>
      <w:r>
        <w:t>Ну, условную вероятность можно определить и относительно событий с нулевой вероятностью. Возможны ведь события и с нулевой вероятностью.</w:t>
      </w:r>
    </w:p>
  </w:comment>
  <w:comment w:id="1092" w:author="Пользователь" w:date="2019-11-10T18:49:00Z" w:initials="П">
    <w:p w14:paraId="66601697" w14:textId="48304B6C" w:rsidR="00550B68" w:rsidRDefault="00550B68">
      <w:pPr>
        <w:pStyle w:val="af0"/>
      </w:pPr>
      <w:r>
        <w:rPr>
          <w:rStyle w:val="af"/>
        </w:rPr>
        <w:annotationRef/>
      </w:r>
      <w:r>
        <w:t xml:space="preserve">Не понял связи полученного числа с исходным вопросом. Там же предполагалась задача "верного выявления пьяного водителя". И сообщалось число 98%. И как предлагается читателю связать то число 0,98 и полученное 0,1? </w:t>
      </w:r>
    </w:p>
  </w:comment>
  <w:comment w:id="1093" w:author="СБ" w:date="2019-11-10T18:49:00Z" w:initials="С">
    <w:p w14:paraId="3F3F0AB5" w14:textId="6A898346" w:rsidR="00550B68" w:rsidRDefault="00550B68">
      <w:pPr>
        <w:pStyle w:val="af0"/>
      </w:pPr>
      <w:r>
        <w:rPr>
          <w:rStyle w:val="af"/>
        </w:rPr>
        <w:annotationRef/>
      </w:r>
      <w:r>
        <w:t>Вы правы, в исходном тексте неясно, зачем было городить огород. Переписал так, чтобы, действительно, помочь разобраться.</w:t>
      </w:r>
    </w:p>
  </w:comment>
  <w:comment w:id="1096" w:author="Пользователь" w:date="2019-11-10T18:49:00Z" w:initials="П">
    <w:p w14:paraId="793CE99E" w14:textId="036D407F" w:rsidR="00550B68" w:rsidRDefault="00550B68">
      <w:pPr>
        <w:pStyle w:val="af0"/>
      </w:pPr>
      <w:r>
        <w:rPr>
          <w:rStyle w:val="af"/>
        </w:rPr>
        <w:annotationRef/>
      </w:r>
      <w:r>
        <w:t>Не было такого сказано, когда вводили определение группы.</w:t>
      </w:r>
    </w:p>
  </w:comment>
  <w:comment w:id="1097" w:author="СБ" w:date="2019-11-10T18:49:00Z" w:initials="С">
    <w:p w14:paraId="19E160EC" w14:textId="75F09EC0" w:rsidR="00550B68" w:rsidRDefault="00550B68">
      <w:pPr>
        <w:pStyle w:val="af0"/>
      </w:pPr>
      <w:r>
        <w:rPr>
          <w:rStyle w:val="af"/>
        </w:rPr>
        <w:annotationRef/>
      </w:r>
      <w:r>
        <w:t>Есть, свойство 3).</w:t>
      </w:r>
    </w:p>
  </w:comment>
  <w:comment w:id="1098" w:author="Пользователь" w:date="2019-11-12T19:58:00Z" w:initials="П">
    <w:p w14:paraId="01C46AD7" w14:textId="46BBB0C8" w:rsidR="00550B68" w:rsidRDefault="00550B68">
      <w:pPr>
        <w:pStyle w:val="af0"/>
      </w:pPr>
      <w:r>
        <w:rPr>
          <w:rStyle w:val="af"/>
        </w:rPr>
        <w:annotationRef/>
      </w:r>
      <w:r>
        <w:t>Нет. В пункте 3 только единственность, но ничего нет про левый и правый. Если это нужно, добавьте в определение группы.</w:t>
      </w:r>
    </w:p>
  </w:comment>
  <w:comment w:id="1099" w:author="Пользователь" w:date="2019-11-12T19:54:00Z" w:initials="П">
    <w:p w14:paraId="6FC1E6BE" w14:textId="77777777" w:rsidR="00550B68" w:rsidRDefault="00550B68" w:rsidP="003D2D86">
      <w:pPr>
        <w:spacing w:line="288" w:lineRule="auto"/>
        <w:jc w:val="both"/>
        <w:rPr>
          <w:rFonts w:eastAsia="Times New Roman"/>
          <w:sz w:val="24"/>
          <w:szCs w:val="24"/>
        </w:rPr>
      </w:pPr>
      <w:r w:rsidRPr="003D2D86">
        <w:rPr>
          <w:rFonts w:eastAsia="Times New Roman"/>
          <w:sz w:val="24"/>
          <w:szCs w:val="24"/>
        </w:rPr>
        <w:t>Нет. Там написано</w:t>
      </w:r>
      <w:r>
        <w:rPr>
          <w:rFonts w:eastAsia="Times New Roman"/>
          <w:sz w:val="24"/>
          <w:szCs w:val="24"/>
        </w:rPr>
        <w:t xml:space="preserve"> про единственный, но ничего про правый и левый.</w:t>
      </w:r>
    </w:p>
    <w:p w14:paraId="349310E7" w14:textId="5DADCDED" w:rsidR="00550B68" w:rsidRPr="003D2D86" w:rsidRDefault="00550B68" w:rsidP="003D2D86">
      <w:pPr>
        <w:spacing w:line="288" w:lineRule="auto"/>
        <w:jc w:val="both"/>
        <w:rPr>
          <w:rFonts w:eastAsia="Times New Roman"/>
          <w:sz w:val="24"/>
          <w:szCs w:val="24"/>
        </w:rPr>
      </w:pPr>
      <w:r w:rsidRPr="003D2D86">
        <w:rPr>
          <w:rFonts w:eastAsia="Times New Roman"/>
          <w:sz w:val="24"/>
          <w:szCs w:val="24"/>
        </w:rPr>
        <w:t xml:space="preserve"> </w:t>
      </w:r>
    </w:p>
    <w:p w14:paraId="1EC7F3B7" w14:textId="330727EA" w:rsidR="00550B68" w:rsidRPr="0029618A" w:rsidRDefault="00550B68" w:rsidP="003D2D86">
      <w:pPr>
        <w:spacing w:line="288" w:lineRule="auto"/>
        <w:jc w:val="both"/>
        <w:rPr>
          <w:rFonts w:eastAsia="Times New Roman"/>
          <w:sz w:val="24"/>
          <w:szCs w:val="24"/>
          <w:highlight w:val="white"/>
        </w:rPr>
      </w:pPr>
      <w:r>
        <w:rPr>
          <w:rStyle w:val="af"/>
        </w:rPr>
        <w:annotationRef/>
      </w: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xml:space="preserve">: в </w:t>
      </w:r>
      <m:oMath>
        <m:r>
          <w:rPr>
            <w:rFonts w:ascii="Cambria Math" w:eastAsia="Times New Roman" w:hAnsi="Cambria Math"/>
            <w:sz w:val="24"/>
            <w:szCs w:val="24"/>
            <w:highlight w:val="white"/>
          </w:rPr>
          <m:t xml:space="preserve">A </m:t>
        </m:r>
      </m:oMath>
      <w:r w:rsidRPr="0029618A">
        <w:rPr>
          <w:rFonts w:eastAsia="Times New Roman"/>
          <w:sz w:val="24"/>
          <w:szCs w:val="24"/>
          <w:highlight w:val="white"/>
        </w:rPr>
        <w:t>существует един</w:t>
      </w:r>
      <w:proofErr w:type="spellStart"/>
      <w:r w:rsidRPr="0029618A">
        <w:rPr>
          <w:rFonts w:eastAsia="Times New Roman"/>
          <w:sz w:val="24"/>
          <w:szCs w:val="24"/>
          <w:highlight w:val="white"/>
        </w:rPr>
        <w:t>ственный</w:t>
      </w:r>
      <w:proofErr w:type="spellEnd"/>
      <w:r w:rsidRPr="0029618A">
        <w:rPr>
          <w:rFonts w:eastAsia="Times New Roman"/>
          <w:sz w:val="24"/>
          <w:szCs w:val="24"/>
          <w:highlight w:val="white"/>
        </w:rPr>
        <w:t xml:space="preserve"> элемент </w:t>
      </w:r>
      <m:oMath>
        <m:r>
          <w:rPr>
            <w:rFonts w:ascii="Cambria Math" w:eastAsia="Times New Roman" w:hAnsi="Cambria Math"/>
            <w:sz w:val="24"/>
            <w:szCs w:val="24"/>
            <w:highlight w:val="white"/>
          </w:rPr>
          <m:t>0</m:t>
        </m:r>
      </m:oMath>
      <w:r w:rsidRPr="0029618A">
        <w:rPr>
          <w:rFonts w:eastAsia="Times New Roman"/>
          <w:sz w:val="24"/>
          <w:szCs w:val="24"/>
          <w:highlight w:val="white"/>
        </w:rPr>
        <w:t xml:space="preserve">, такой что </w:t>
      </w:r>
      <m:oMath>
        <m:r>
          <w:rPr>
            <w:rFonts w:ascii="Cambria Math" w:eastAsia="Times New Roman" w:hAnsi="Cambria Math"/>
            <w:sz w:val="24"/>
            <w:szCs w:val="24"/>
            <w:highlight w:val="white"/>
          </w:rPr>
          <m:t>0+a=a+0=a</m:t>
        </m:r>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из </w:t>
      </w:r>
      <m:oMath>
        <m:r>
          <w:rPr>
            <w:rFonts w:ascii="Cambria Math" w:eastAsia="Times New Roman" w:hAnsi="Cambria Math"/>
            <w:sz w:val="24"/>
            <w:szCs w:val="24"/>
            <w:highlight w:val="white"/>
          </w:rPr>
          <m:t>A</m:t>
        </m:r>
      </m:oMath>
      <w:r w:rsidRPr="0029618A">
        <w:rPr>
          <w:rFonts w:eastAsia="Times New Roman"/>
          <w:sz w:val="24"/>
          <w:szCs w:val="24"/>
          <w:highlight w:val="white"/>
        </w:rPr>
        <w:t>.</w:t>
      </w:r>
    </w:p>
    <w:p w14:paraId="0AEF33B2" w14:textId="159EE5CB" w:rsidR="00550B68" w:rsidRDefault="00550B68">
      <w:pPr>
        <w:pStyle w:val="af0"/>
      </w:pPr>
    </w:p>
  </w:comment>
  <w:comment w:id="1104" w:author="Пользователь" w:date="2019-11-12T19:57:00Z" w:initials="П">
    <w:p w14:paraId="5E6F26B2" w14:textId="00152F19" w:rsidR="00550B68" w:rsidRDefault="00550B68">
      <w:pPr>
        <w:pStyle w:val="af0"/>
      </w:pPr>
      <w:r>
        <w:rPr>
          <w:rStyle w:val="af"/>
        </w:rPr>
        <w:annotationRef/>
      </w:r>
      <w:r>
        <w:t xml:space="preserve">То же самое. Не сказали. Не было ничего раньше про сложение слева и справа. </w:t>
      </w:r>
    </w:p>
  </w:comment>
  <w:comment w:id="1105" w:author="СБ" w:date="2019-11-10T18:49:00Z" w:initials="С">
    <w:p w14:paraId="624A87B2" w14:textId="429FE740" w:rsidR="00550B68" w:rsidRDefault="00550B68">
      <w:pPr>
        <w:pStyle w:val="af0"/>
      </w:pPr>
      <w:r>
        <w:rPr>
          <w:rStyle w:val="af"/>
        </w:rPr>
        <w:annotationRef/>
      </w:r>
      <w:r>
        <w:t>Исправлено</w:t>
      </w:r>
    </w:p>
  </w:comment>
  <w:comment w:id="1106" w:author="Пользователь" w:date="2019-11-10T18:49:00Z" w:initials="П">
    <w:p w14:paraId="652EBBF5" w14:textId="009A6974" w:rsidR="00550B68" w:rsidRDefault="00550B68">
      <w:pPr>
        <w:pStyle w:val="af0"/>
      </w:pPr>
      <w:r>
        <w:rPr>
          <w:rStyle w:val="af"/>
        </w:rPr>
        <w:annotationRef/>
      </w:r>
      <w:r>
        <w:t>Плохо здесь звучит пассив.</w:t>
      </w:r>
    </w:p>
  </w:comment>
  <w:comment w:id="1107" w:author="СБ" w:date="2019-11-10T18:49:00Z" w:initials="С">
    <w:p w14:paraId="00445328" w14:textId="4A471DE0" w:rsidR="00550B68" w:rsidRDefault="00550B68">
      <w:pPr>
        <w:pStyle w:val="af0"/>
      </w:pPr>
      <w:r>
        <w:rPr>
          <w:rStyle w:val="af"/>
        </w:rPr>
        <w:annotationRef/>
      </w:r>
      <w:r>
        <w:t>Исправлено</w:t>
      </w:r>
    </w:p>
  </w:comment>
  <w:comment w:id="1109" w:author="СБ" w:date="2019-11-10T18:49:00Z" w:initials="С">
    <w:p w14:paraId="417334E5" w14:textId="3739C54A" w:rsidR="00550B68" w:rsidRDefault="00550B68">
      <w:pPr>
        <w:pStyle w:val="af0"/>
      </w:pPr>
      <w:r>
        <w:rPr>
          <w:rStyle w:val="af"/>
        </w:rPr>
        <w:annotationRef/>
      </w:r>
      <w:r>
        <w:t>Поправил</w:t>
      </w:r>
    </w:p>
  </w:comment>
  <w:comment w:id="1120" w:author="СБ" w:date="2019-11-10T18:49:00Z" w:initials="С">
    <w:p w14:paraId="24D35D70" w14:textId="3C361232" w:rsidR="00550B68" w:rsidRDefault="00550B68">
      <w:pPr>
        <w:pStyle w:val="af0"/>
      </w:pPr>
      <w:r>
        <w:rPr>
          <w:rStyle w:val="af"/>
        </w:rPr>
        <w:annotationRef/>
      </w:r>
      <w:r>
        <w:t>Добавил более подробное описание со ссылкой.</w:t>
      </w:r>
    </w:p>
  </w:comment>
  <w:comment w:id="1123" w:author="СБ" w:date="2019-11-10T18:49:00Z" w:initials="С">
    <w:p w14:paraId="0D261D85" w14:textId="6918EA35" w:rsidR="00550B68" w:rsidRDefault="00550B68">
      <w:pPr>
        <w:pStyle w:val="af0"/>
      </w:pPr>
      <w:r>
        <w:rPr>
          <w:rStyle w:val="af"/>
        </w:rPr>
        <w:annotationRef/>
      </w:r>
      <w:r>
        <w:t>Принимаю предложенный вариант.</w:t>
      </w:r>
    </w:p>
  </w:comment>
  <w:comment w:id="1122" w:author="Пользователь" w:date="2019-11-10T18:49:00Z" w:initials="П">
    <w:p w14:paraId="3B5C5133" w14:textId="67887BDE" w:rsidR="00550B68" w:rsidRDefault="00550B68">
      <w:pPr>
        <w:pStyle w:val="af0"/>
      </w:pPr>
      <w:r>
        <w:rPr>
          <w:rStyle w:val="af"/>
        </w:rPr>
        <w:annotationRef/>
      </w:r>
      <w:r>
        <w:rPr>
          <w:rStyle w:val="af"/>
        </w:rPr>
        <w:t xml:space="preserve">Возможно, лучше так: </w:t>
      </w:r>
      <w:r w:rsidRPr="0029618A">
        <w:rPr>
          <w:rFonts w:eastAsia="Times New Roman"/>
          <w:color w:val="00000A"/>
          <w:sz w:val="24"/>
          <w:szCs w:val="24"/>
          <w:highlight w:val="white"/>
        </w:rPr>
        <w:t xml:space="preserve">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w:t>
      </w:r>
      <w:r>
        <w:rPr>
          <w:rFonts w:eastAsia="Times New Roman"/>
          <w:color w:val="00000A"/>
          <w:sz w:val="24"/>
          <w:szCs w:val="24"/>
          <w:highlight w:val="white"/>
        </w:rPr>
        <w:t>, если это новое не согласуется каким-то образом с уже существующими повсеместно используемыми вещами. Нам придется</w:t>
      </w:r>
      <w:r w:rsidRPr="0029618A">
        <w:rPr>
          <w:rFonts w:eastAsia="Times New Roman"/>
          <w:color w:val="00000A"/>
          <w:sz w:val="24"/>
          <w:szCs w:val="24"/>
          <w:highlight w:val="white"/>
        </w:rPr>
        <w:t xml:space="preserve"> построить непротиворечивую систему, изучить её свойства и пользоваться ими для моделирования либо реального мира, либо других систем</w:t>
      </w:r>
      <w:r>
        <w:rPr>
          <w:rFonts w:eastAsia="Times New Roman"/>
          <w:color w:val="00000A"/>
          <w:sz w:val="24"/>
          <w:szCs w:val="24"/>
        </w:rPr>
        <w:t>.</w:t>
      </w:r>
    </w:p>
  </w:comment>
  <w:comment w:id="1126" w:author="СБ" w:date="2019-11-10T18:49:00Z" w:initials="С">
    <w:p w14:paraId="67772A0A" w14:textId="1F61E882" w:rsidR="00550B68" w:rsidRDefault="00550B68">
      <w:pPr>
        <w:pStyle w:val="af0"/>
      </w:pPr>
      <w:r>
        <w:rPr>
          <w:rStyle w:val="af"/>
        </w:rPr>
        <w:annotationRef/>
      </w:r>
      <w:r>
        <w:t>Исправлено</w:t>
      </w:r>
    </w:p>
  </w:comment>
  <w:comment w:id="1127" w:author="Пользователь" w:date="2019-11-10T18:49:00Z" w:initials="П">
    <w:p w14:paraId="042CA58B" w14:textId="6A5B7012" w:rsidR="00550B68" w:rsidRDefault="00550B68">
      <w:pPr>
        <w:pStyle w:val="af0"/>
      </w:pPr>
      <w:r>
        <w:rPr>
          <w:rStyle w:val="af"/>
        </w:rPr>
        <w:annotationRef/>
      </w:r>
      <w:r>
        <w:t>Понятие "счетное множество" в математике имеет определенный смысл (бесконечное множество с мощностью множества натуральных чисел), и число рабочих мест к такому множеству отношения не имеет.</w:t>
      </w:r>
    </w:p>
  </w:comment>
  <w:comment w:id="1128" w:author="СБ" w:date="2019-11-10T18:49:00Z" w:initials="С">
    <w:p w14:paraId="72CDD7A8" w14:textId="26C17A22" w:rsidR="00550B68" w:rsidRDefault="00550B68">
      <w:pPr>
        <w:pStyle w:val="af0"/>
      </w:pPr>
      <w:r>
        <w:rPr>
          <w:rStyle w:val="af"/>
        </w:rPr>
        <w:annotationRef/>
      </w:r>
      <w:r>
        <w:t>Исправлено.</w:t>
      </w:r>
    </w:p>
  </w:comment>
  <w:comment w:id="1132" w:author="СБ" w:date="2019-11-10T18:49:00Z" w:initials="С">
    <w:p w14:paraId="770861AF" w14:textId="4C6280E0" w:rsidR="00550B68" w:rsidRDefault="00550B68">
      <w:pPr>
        <w:pStyle w:val="af0"/>
      </w:pPr>
      <w:r>
        <w:rPr>
          <w:rStyle w:val="af"/>
        </w:rPr>
        <w:annotationRef/>
      </w:r>
      <w:proofErr w:type="spellStart"/>
      <w:r>
        <w:t>Перфразировал</w:t>
      </w:r>
      <w:proofErr w:type="spellEnd"/>
      <w:r>
        <w:t>.</w:t>
      </w:r>
    </w:p>
  </w:comment>
  <w:comment w:id="1133" w:author="Пользователь" w:date="2019-11-10T18:49:00Z" w:initials="П">
    <w:p w14:paraId="7F00A3C2" w14:textId="28F8299E" w:rsidR="00550B68" w:rsidRDefault="00550B68">
      <w:pPr>
        <w:pStyle w:val="af0"/>
      </w:pPr>
      <w:r>
        <w:rPr>
          <w:rStyle w:val="af"/>
        </w:rPr>
        <w:annotationRef/>
      </w:r>
      <w:r>
        <w:t>По-моему, полезно для удобочитаемости написать, что толстая линия – среднее, тонкие линии – отклонения для двух сигм.</w:t>
      </w:r>
    </w:p>
  </w:comment>
  <w:comment w:id="1135" w:author="СБ" w:date="2019-11-10T18:49:00Z" w:initials="С">
    <w:p w14:paraId="2D493A1A" w14:textId="4E034FC8" w:rsidR="00550B68" w:rsidRDefault="00550B68">
      <w:pPr>
        <w:pStyle w:val="af0"/>
      </w:pPr>
      <w:r>
        <w:rPr>
          <w:rStyle w:val="af"/>
        </w:rPr>
        <w:annotationRef/>
      </w:r>
      <w:r>
        <w:t>Добавил</w:t>
      </w:r>
    </w:p>
  </w:comment>
  <w:comment w:id="1136" w:author="Пользователь" w:date="2019-11-10T18:49:00Z" w:initials="П">
    <w:p w14:paraId="3AC6C795" w14:textId="1EBE31E7" w:rsidR="00550B68" w:rsidRDefault="00550B68">
      <w:pPr>
        <w:pStyle w:val="af0"/>
      </w:pPr>
      <w:r>
        <w:rPr>
          <w:rStyle w:val="af"/>
        </w:rPr>
        <w:annotationRef/>
      </w:r>
      <w:r>
        <w:t xml:space="preserve">Все же </w:t>
      </w:r>
      <w:proofErr w:type="spellStart"/>
      <w:r>
        <w:t>Джан</w:t>
      </w:r>
      <w:proofErr w:type="spellEnd"/>
      <w:r>
        <w:t xml:space="preserve">. Так чаще пишут. </w:t>
      </w:r>
    </w:p>
  </w:comment>
  <w:comment w:id="1137" w:author="Пользователь" w:date="2019-11-10T18:49:00Z" w:initials="П">
    <w:p w14:paraId="6597CAE0" w14:textId="3772B329" w:rsidR="00550B68" w:rsidRDefault="00550B68">
      <w:pPr>
        <w:pStyle w:val="af0"/>
      </w:pPr>
      <w:r>
        <w:rPr>
          <w:rStyle w:val="af"/>
        </w:rPr>
        <w:annotationRef/>
      </w:r>
      <w:r>
        <w:t xml:space="preserve">Массачусетский </w:t>
      </w:r>
    </w:p>
  </w:comment>
  <w:comment w:id="1139" w:author="Пользователь" w:date="2019-11-10T18:49:00Z" w:initials="П">
    <w:p w14:paraId="4C72DA95" w14:textId="6C5D50A0" w:rsidR="00550B68" w:rsidRDefault="00550B68">
      <w:pPr>
        <w:pStyle w:val="af0"/>
      </w:pPr>
      <w:r>
        <w:rPr>
          <w:rStyle w:val="af"/>
        </w:rPr>
        <w:annotationRef/>
      </w:r>
      <w:r>
        <w:t>Непонятно. Введено два распределения Бернулли (с вероятностями успеха 1</w:t>
      </w:r>
      <w:r w:rsidRPr="0065093B">
        <w:t>/7</w:t>
      </w:r>
      <w:r>
        <w:t xml:space="preserve"> и 2</w:t>
      </w:r>
      <w:r w:rsidRPr="0065093B">
        <w:t>/7</w:t>
      </w:r>
      <w:r>
        <w:t xml:space="preserve">). </w:t>
      </w:r>
    </w:p>
  </w:comment>
  <w:comment w:id="1140" w:author="СБ" w:date="2019-11-10T18:49:00Z" w:initials="С">
    <w:p w14:paraId="49E2960B" w14:textId="1D16D0B6" w:rsidR="00550B68" w:rsidRDefault="00550B68">
      <w:pPr>
        <w:pStyle w:val="af0"/>
      </w:pPr>
      <w:r>
        <w:rPr>
          <w:rStyle w:val="af"/>
        </w:rPr>
        <w:annotationRef/>
      </w:r>
      <w:r>
        <w:t>Уточнил смысл этого параметра ранее, где вводилось распределение Бернулли.</w:t>
      </w:r>
    </w:p>
  </w:comment>
  <w:comment w:id="1144" w:author="СБ" w:date="2019-11-10T18:49:00Z" w:initials="С">
    <w:p w14:paraId="6D3B3FFB" w14:textId="0055D8FE" w:rsidR="00550B68" w:rsidRDefault="00550B68">
      <w:pPr>
        <w:pStyle w:val="af0"/>
      </w:pPr>
      <w:r>
        <w:rPr>
          <w:rStyle w:val="af"/>
        </w:rPr>
        <w:annotationRef/>
      </w:r>
      <w:proofErr w:type="spellStart"/>
      <w:r>
        <w:t>Перфразировал</w:t>
      </w:r>
      <w:proofErr w:type="spellEnd"/>
      <w:r>
        <w:t>.</w:t>
      </w:r>
    </w:p>
  </w:comment>
  <w:comment w:id="1153" w:author="Пользователь" w:date="2019-11-10T18:49:00Z" w:initials="П">
    <w:p w14:paraId="46A03A7B" w14:textId="2225788D" w:rsidR="00550B68" w:rsidRDefault="00550B68">
      <w:pPr>
        <w:pStyle w:val="af0"/>
      </w:pPr>
      <w:r>
        <w:rPr>
          <w:rStyle w:val="af"/>
        </w:rPr>
        <w:annotationRef/>
      </w:r>
      <w:r>
        <w:t xml:space="preserve">Непонятно. Если есть часовые данные, то их всего в 24 раза больше, чем суточных. Как добились уменьшения в 500 раз? </w:t>
      </w:r>
    </w:p>
  </w:comment>
  <w:comment w:id="1154" w:author="СБ" w:date="2019-11-10T18:49:00Z" w:initials="С">
    <w:p w14:paraId="12D9A1E2" w14:textId="0E68CBFC" w:rsidR="00550B68" w:rsidRDefault="00550B68">
      <w:pPr>
        <w:pStyle w:val="af0"/>
      </w:pPr>
      <w:r>
        <w:rPr>
          <w:rStyle w:val="af"/>
        </w:rPr>
        <w:annotationRef/>
      </w:r>
      <w:r>
        <w:t>У них больше время наблюдений и датчиков.</w:t>
      </w:r>
    </w:p>
  </w:comment>
  <w:comment w:id="1157" w:author="СБ" w:date="2019-11-10T18:49:00Z" w:initials="С">
    <w:p w14:paraId="5EC76AC5" w14:textId="7ECDD4AC" w:rsidR="00550B68" w:rsidRDefault="00550B68">
      <w:pPr>
        <w:pStyle w:val="af0"/>
      </w:pPr>
      <w:r>
        <w:rPr>
          <w:rStyle w:val="af"/>
        </w:rPr>
        <w:annotationRef/>
      </w:r>
      <w:r>
        <w:t>Согласен</w:t>
      </w:r>
    </w:p>
  </w:comment>
  <w:comment w:id="1158" w:author="Пользователь" w:date="2019-11-10T18:49:00Z" w:initials="П">
    <w:p w14:paraId="1B944F91" w14:textId="4E9C7046" w:rsidR="00550B68" w:rsidRDefault="00550B68">
      <w:pPr>
        <w:pStyle w:val="af0"/>
      </w:pPr>
      <w:r>
        <w:rPr>
          <w:rStyle w:val="af"/>
        </w:rPr>
        <w:annotationRef/>
      </w:r>
      <w:r>
        <w:t xml:space="preserve">Так, собственно, что искать? Это же только в евклидовой геометрии число пи такое хитрое. А если мы возьмем на плоскости другую метрику, мы получим другие пи – куда более простые. Скажем, если выбрать единичным кругом квадрат со стороной 2 (метрика </w:t>
      </w:r>
      <w:r>
        <w:rPr>
          <w:lang w:val="en-US"/>
        </w:rPr>
        <w:t>d</w:t>
      </w:r>
      <w:r w:rsidRPr="00B766D5">
        <w:t>(</w:t>
      </w:r>
      <w:proofErr w:type="gramStart"/>
      <w:r>
        <w:rPr>
          <w:lang w:val="en-US"/>
        </w:rPr>
        <w:t>x</w:t>
      </w:r>
      <w:r w:rsidRPr="00B766D5">
        <w:t>,</w:t>
      </w:r>
      <w:r>
        <w:rPr>
          <w:lang w:val="en-US"/>
        </w:rPr>
        <w:t>y</w:t>
      </w:r>
      <w:proofErr w:type="gramEnd"/>
      <w:r w:rsidRPr="00B766D5">
        <w:t>)=</w:t>
      </w:r>
      <w:r>
        <w:rPr>
          <w:lang w:val="en-US"/>
        </w:rPr>
        <w:t>max</w:t>
      </w:r>
      <w:r w:rsidRPr="00B766D5">
        <w:t>{|</w:t>
      </w:r>
      <w:r>
        <w:rPr>
          <w:lang w:val="en-US"/>
        </w:rPr>
        <w:t>x</w:t>
      </w:r>
      <w:r w:rsidRPr="00B766D5">
        <w:t>1-</w:t>
      </w:r>
      <w:r>
        <w:rPr>
          <w:lang w:val="en-US"/>
        </w:rPr>
        <w:t>x</w:t>
      </w:r>
      <w:r w:rsidRPr="00B766D5">
        <w:t>2|,|</w:t>
      </w:r>
      <w:r>
        <w:rPr>
          <w:lang w:val="en-US"/>
        </w:rPr>
        <w:t>y</w:t>
      </w:r>
      <w:r w:rsidRPr="00B766D5">
        <w:t>1-</w:t>
      </w:r>
      <w:r>
        <w:rPr>
          <w:lang w:val="en-US"/>
        </w:rPr>
        <w:t>y</w:t>
      </w:r>
      <w:r w:rsidRPr="00B766D5">
        <w:t>2|}</w:t>
      </w:r>
      <w:r>
        <w:t xml:space="preserve">), то пи=4. А если правильный шестиугольник со стороной 1, то пи=3. А вокруг нас в реальности формально сплошная </w:t>
      </w:r>
      <w:proofErr w:type="spellStart"/>
      <w:r>
        <w:t>неевклидовость</w:t>
      </w:r>
      <w:proofErr w:type="spellEnd"/>
      <w:r>
        <w:t xml:space="preserve"> из-за гравитационных возмущений :).</w:t>
      </w:r>
    </w:p>
  </w:comment>
  <w:comment w:id="1159" w:author="СБ" w:date="2019-11-10T18:49:00Z" w:initials="С">
    <w:p w14:paraId="6A141B71" w14:textId="1002C012" w:rsidR="00550B68" w:rsidRDefault="00550B68">
      <w:pPr>
        <w:pStyle w:val="af0"/>
      </w:pPr>
      <w:r>
        <w:rPr>
          <w:rStyle w:val="af"/>
        </w:rPr>
        <w:annotationRef/>
      </w:r>
      <w:r>
        <w:t xml:space="preserve">Это верно, но число пи (соответствующее метрике </w:t>
      </w:r>
      <w:r>
        <w:rPr>
          <w:lang w:val="en-US"/>
        </w:rPr>
        <w:t>L</w:t>
      </w:r>
      <w:r w:rsidRPr="008849DF">
        <w:t>2</w:t>
      </w:r>
      <w:r>
        <w:t>) естественным образом проявляется в поле комплексных чисел, а потом в теории функций комплексного аргумента, например, в интегральной формуле Коши, а оттуда проникает во многие соотношения, далёкие от геометрии. Скажем, в нормировке распределения Гаусса.</w:t>
      </w:r>
    </w:p>
  </w:comment>
  <w:comment w:id="1307" w:author="СБ" w:date="2019-11-10T18:49:00Z" w:initials="С">
    <w:p w14:paraId="6AFA7F6D" w14:textId="4848F11B" w:rsidR="00550B68" w:rsidRDefault="00550B68">
      <w:pPr>
        <w:pStyle w:val="af0"/>
      </w:pPr>
      <w:r>
        <w:rPr>
          <w:rStyle w:val="af"/>
        </w:rPr>
        <w:annotationRef/>
      </w:r>
      <w:r>
        <w:t xml:space="preserve">Я готов привести этот пример. </w:t>
      </w:r>
      <w:proofErr w:type="spellStart"/>
      <w:proofErr w:type="gramStart"/>
      <w:r>
        <w:t>Однако,оставляю</w:t>
      </w:r>
      <w:proofErr w:type="spellEnd"/>
      <w:proofErr w:type="gramEnd"/>
      <w:r>
        <w:t xml:space="preserve"> на усмотрение редактора вопрос: стоит ли давать здесь развёрнутый пример, скорее всего, с иллюстрацией?</w:t>
      </w:r>
    </w:p>
  </w:comment>
  <w:comment w:id="1309" w:author="Пользователь" w:date="2019-11-12T21:04:00Z" w:initials="П">
    <w:p w14:paraId="75B7FCB0" w14:textId="6BD67830" w:rsidR="00550B68" w:rsidRDefault="00550B68">
      <w:pPr>
        <w:pStyle w:val="af0"/>
      </w:pPr>
      <w:r>
        <w:rPr>
          <w:rStyle w:val="af"/>
        </w:rPr>
        <w:annotationRef/>
      </w:r>
      <w:r>
        <w:t>Не знаю термина "одновариантное распределение". Может, все же одномерное лучше?</w:t>
      </w:r>
    </w:p>
  </w:comment>
  <w:comment w:id="1310" w:author="Пользователь" w:date="2019-11-12T21:05:00Z" w:initials="П">
    <w:p w14:paraId="6EAAB360" w14:textId="25B06835" w:rsidR="00550B68" w:rsidRDefault="00550B68">
      <w:pPr>
        <w:pStyle w:val="af0"/>
      </w:pPr>
      <w:r>
        <w:rPr>
          <w:rStyle w:val="af"/>
        </w:rPr>
        <w:annotationRef/>
      </w:r>
    </w:p>
  </w:comment>
  <w:comment w:id="1315" w:author="Пользователь" w:date="2019-11-10T18:49:00Z" w:initials="П">
    <w:p w14:paraId="39EB030E" w14:textId="0A5DAE93" w:rsidR="00550B68" w:rsidRPr="009A3C73" w:rsidRDefault="00550B68">
      <w:pPr>
        <w:pStyle w:val="af0"/>
        <w:rPr>
          <w:i/>
        </w:rPr>
      </w:pPr>
      <w:r>
        <w:rPr>
          <w:rStyle w:val="af"/>
        </w:rPr>
        <w:annotationRef/>
      </w:r>
      <w:r>
        <w:t xml:space="preserve">1) Опечатка в формуле: размерность пространства </w:t>
      </w:r>
      <w:r>
        <w:rPr>
          <w:lang w:val="en-US"/>
        </w:rPr>
        <w:t>m</w:t>
      </w:r>
      <w:r>
        <w:t xml:space="preserve">, а не </w:t>
      </w:r>
      <w:r>
        <w:rPr>
          <w:lang w:val="en-US"/>
        </w:rPr>
        <w:t>d</w:t>
      </w:r>
      <w:r>
        <w:t xml:space="preserve">. 2) В знаменателе нет ошибки? а то для плоскости получается </w:t>
      </w:r>
      <m:oMath>
        <m:r>
          <w:rPr>
            <w:rFonts w:ascii="Cambria Math" w:eastAsia="Cambria Math" w:hAnsi="Cambria Math"/>
            <w:sz w:val="24"/>
            <w:szCs w:val="24"/>
          </w:rPr>
          <m:t>π/2.</m:t>
        </m:r>
      </m:oMath>
      <w:r>
        <w:rPr>
          <w:sz w:val="24"/>
          <w:szCs w:val="24"/>
        </w:rPr>
        <w:t xml:space="preserve"> </w:t>
      </w:r>
    </w:p>
  </w:comment>
  <w:comment w:id="1316" w:author="СБ" w:date="2019-11-10T18:49:00Z" w:initials="С">
    <w:p w14:paraId="06E73FEF" w14:textId="3CAFC3F0" w:rsidR="00550B68" w:rsidRPr="00020EBC" w:rsidRDefault="00550B68">
      <w:pPr>
        <w:pStyle w:val="af0"/>
      </w:pPr>
      <w:r>
        <w:rPr>
          <w:rStyle w:val="af"/>
        </w:rPr>
        <w:annotationRef/>
      </w:r>
      <w:r>
        <w:t>исправлено</w:t>
      </w:r>
    </w:p>
  </w:comment>
  <w:comment w:id="1317" w:author="Пользователь" w:date="2019-11-12T21:10:00Z" w:initials="П">
    <w:p w14:paraId="7942940C" w14:textId="77777777" w:rsidR="00550B68" w:rsidRDefault="00550B68">
      <w:pPr>
        <w:pStyle w:val="af0"/>
      </w:pPr>
      <w:r>
        <w:rPr>
          <w:rStyle w:val="af"/>
        </w:rPr>
        <w:annotationRef/>
      </w:r>
      <w:r>
        <w:t xml:space="preserve">Все равно не нравится. </w:t>
      </w:r>
    </w:p>
    <w:p w14:paraId="79A86FC4" w14:textId="20FACC63" w:rsidR="00550B68" w:rsidRPr="00E454A8" w:rsidRDefault="00550B68">
      <w:pPr>
        <w:pStyle w:val="af0"/>
        <w:rPr>
          <w:sz w:val="24"/>
          <w:szCs w:val="24"/>
        </w:rPr>
      </w:pPr>
      <w:r>
        <w:t xml:space="preserve">При </w:t>
      </w:r>
      <w:r>
        <w:rPr>
          <w:lang w:val="en-US"/>
        </w:rPr>
        <w:t>m</w:t>
      </w:r>
      <w:r w:rsidRPr="00E454A8">
        <w:t>=2</w:t>
      </w:r>
      <w:r>
        <w:t xml:space="preserve"> получаем </w:t>
      </w:r>
      <m:oMath>
        <m:r>
          <w:rPr>
            <w:rFonts w:ascii="Cambria Math" w:eastAsia="Cambria Math" w:hAnsi="Cambria Math"/>
            <w:sz w:val="24"/>
            <w:szCs w:val="24"/>
          </w:rPr>
          <m:t xml:space="preserve">π/2.  </m:t>
        </m:r>
      </m:oMath>
    </w:p>
    <w:p w14:paraId="4293572F" w14:textId="03A55B33" w:rsidR="00550B68" w:rsidRPr="00E454A8" w:rsidRDefault="00550B68">
      <w:pPr>
        <w:pStyle w:val="af0"/>
      </w:pPr>
      <m:oMathPara>
        <m:oMath>
          <m:r>
            <w:rPr>
              <w:rFonts w:ascii="Cambria Math" w:eastAsia="Cambria Math" w:hAnsi="Cambria Math"/>
              <w:sz w:val="24"/>
              <w:szCs w:val="24"/>
            </w:rPr>
            <m:t>Разве так должно быть?</m:t>
          </m:r>
        </m:oMath>
      </m:oMathPara>
    </w:p>
  </w:comment>
  <w:comment w:id="1318" w:author="Пользователь" w:date="2019-11-10T18:49:00Z" w:initials="П">
    <w:p w14:paraId="7F8009CE" w14:textId="5C0E4626" w:rsidR="00550B68" w:rsidRDefault="00550B68">
      <w:pPr>
        <w:pStyle w:val="af0"/>
      </w:pPr>
      <w:r>
        <w:rPr>
          <w:rStyle w:val="af"/>
        </w:rPr>
        <w:annotationRef/>
      </w:r>
      <w:r>
        <w:t xml:space="preserve">1) Лучше ограничиться конкретно нашей Галактикой, а то размер других галактик сильно колеблется – больше, чем на порядок. 2) Если во фразе галактики, то нужно исключать из фразы интуитивную ясность. Тут точно никакой интуитивности нет :). </w:t>
      </w:r>
    </w:p>
  </w:comment>
  <w:comment w:id="1319" w:author="СБ" w:date="2019-11-10T18:49:00Z" w:initials="С">
    <w:p w14:paraId="64DAEB71" w14:textId="43ACE11C" w:rsidR="00550B68" w:rsidRDefault="00550B68">
      <w:pPr>
        <w:pStyle w:val="af0"/>
      </w:pPr>
      <w:r>
        <w:rPr>
          <w:rStyle w:val="af"/>
        </w:rPr>
        <w:annotationRef/>
      </w:r>
      <w:r>
        <w:t>Перефразировал и уточнил.</w:t>
      </w:r>
    </w:p>
  </w:comment>
  <w:comment w:id="1323" w:author="Пользователь" w:date="2019-11-10T18:49:00Z" w:initials="П">
    <w:p w14:paraId="359EDDF3" w14:textId="3BB7B7B1" w:rsidR="00550B68" w:rsidRDefault="00550B68">
      <w:pPr>
        <w:pStyle w:val="af0"/>
      </w:pPr>
      <w:r>
        <w:rPr>
          <w:rStyle w:val="af"/>
        </w:rPr>
        <w:annotationRef/>
      </w:r>
      <w:r>
        <w:t>Любой читатель удивится, прочитав, что рост и вес - независимые размерности :). Нужно что-нибудь одно оставить. Вес и возраст – конечно, тоже зависимые, но не так сильно. Но я бы в любом случае бы как-нибудь смягчил формулировку о независимости.</w:t>
      </w:r>
    </w:p>
  </w:comment>
  <w:comment w:id="1324" w:author="СБ" w:date="2019-11-10T18:49:00Z" w:initials="С">
    <w:p w14:paraId="5F8C9B0C" w14:textId="512D7F3B" w:rsidR="00550B68" w:rsidRDefault="00550B68">
      <w:pPr>
        <w:pStyle w:val="af0"/>
      </w:pPr>
      <w:r>
        <w:rPr>
          <w:rStyle w:val="af"/>
        </w:rPr>
        <w:annotationRef/>
      </w:r>
      <w:r>
        <w:t>Убрал несущественную здесь независимость.</w:t>
      </w:r>
    </w:p>
  </w:comment>
  <w:comment w:id="1326" w:author="Пользователь" w:date="2019-11-10T18:49:00Z" w:initials="П">
    <w:p w14:paraId="383DCF04" w14:textId="4B30099D" w:rsidR="00550B68" w:rsidRDefault="00550B68">
      <w:pPr>
        <w:pStyle w:val="af0"/>
      </w:pPr>
      <w:r>
        <w:rPr>
          <w:rStyle w:val="af"/>
        </w:rPr>
        <w:annotationRef/>
      </w:r>
      <w:r>
        <w:t xml:space="preserve">Почему она бесконечна? Ни по одному из приведенных параметров реальной бесконечности у нас нет, раз мы говорим о людях. Количество параметров тоже конечно. </w:t>
      </w:r>
    </w:p>
  </w:comment>
  <w:comment w:id="1327" w:author="СБ" w:date="2019-11-10T18:49:00Z" w:initials="С">
    <w:p w14:paraId="300925B9" w14:textId="0D1DC013" w:rsidR="00550B68" w:rsidRDefault="00550B68">
      <w:pPr>
        <w:pStyle w:val="af0"/>
      </w:pPr>
      <w:r>
        <w:rPr>
          <w:rStyle w:val="af"/>
        </w:rPr>
        <w:annotationRef/>
      </w:r>
      <w:r>
        <w:t>Принято.</w:t>
      </w:r>
    </w:p>
  </w:comment>
  <w:comment w:id="1331" w:author="Пользователь" w:date="2019-11-10T18:49:00Z" w:initials="П">
    <w:p w14:paraId="2E75D549" w14:textId="610877C0" w:rsidR="00550B68" w:rsidRDefault="00550B68">
      <w:pPr>
        <w:pStyle w:val="af0"/>
      </w:pPr>
      <w:r>
        <w:rPr>
          <w:rStyle w:val="af"/>
        </w:rPr>
        <w:annotationRef/>
      </w:r>
      <w:r>
        <w:t xml:space="preserve">Подразумевается, что наберется пара тысяч "идеалов", если выбирать из всего человечества? А то фраза двусмысленна – кажется, что на все человечество приходится всего пара тысяч красавиц, что, очевидно, неверно :). </w:t>
      </w:r>
    </w:p>
  </w:comment>
  <w:comment w:id="1332" w:author="СБ" w:date="2019-11-10T18:49:00Z" w:initials="С">
    <w:p w14:paraId="569B27C4" w14:textId="61865688" w:rsidR="00550B68" w:rsidRDefault="00550B68">
      <w:pPr>
        <w:pStyle w:val="af0"/>
      </w:pPr>
      <w:r>
        <w:rPr>
          <w:rStyle w:val="af"/>
        </w:rPr>
        <w:annotationRef/>
      </w:r>
      <w:r>
        <w:t>Перефразировал.</w:t>
      </w:r>
    </w:p>
  </w:comment>
  <w:comment w:id="1334" w:author="СБ" w:date="2019-11-10T18:49:00Z" w:initials="С">
    <w:p w14:paraId="4EAC99AC" w14:textId="2D1136DC" w:rsidR="00550B68" w:rsidRDefault="00550B68">
      <w:pPr>
        <w:pStyle w:val="af0"/>
      </w:pPr>
      <w:r>
        <w:rPr>
          <w:rStyle w:val="af"/>
        </w:rPr>
        <w:annotationRef/>
      </w:r>
      <w:r>
        <w:t>Согласен, эта фраза не простая.</w:t>
      </w:r>
    </w:p>
  </w:comment>
  <w:comment w:id="1335" w:author="Пользователь" w:date="2019-11-10T18:49:00Z" w:initials="П">
    <w:p w14:paraId="181B94BA" w14:textId="3AFADC71" w:rsidR="00550B68" w:rsidRDefault="00550B68">
      <w:pPr>
        <w:pStyle w:val="af0"/>
      </w:pPr>
      <w:r>
        <w:rPr>
          <w:rStyle w:val="af"/>
        </w:rPr>
        <w:t xml:space="preserve">Логичнее обратная терминология: умножить вероятность </w:t>
      </w:r>
      <w:r>
        <w:rPr>
          <w:rFonts w:eastAsia="Times New Roman"/>
          <w:sz w:val="24"/>
          <w:szCs w:val="24"/>
        </w:rPr>
        <w:t>ПЕРВОГО</w:t>
      </w:r>
      <w:r w:rsidRPr="0029618A">
        <w:rPr>
          <w:rFonts w:eastAsia="Times New Roman"/>
          <w:sz w:val="24"/>
          <w:szCs w:val="24"/>
        </w:rPr>
        <w:t xml:space="preserve"> события</w:t>
      </w:r>
      <w:r>
        <w:rPr>
          <w:rStyle w:val="af"/>
        </w:rPr>
        <w:annotationRef/>
      </w:r>
      <w:r>
        <w:rPr>
          <w:rFonts w:eastAsia="Times New Roman"/>
          <w:sz w:val="24"/>
          <w:szCs w:val="24"/>
        </w:rPr>
        <w:t xml:space="preserve"> на </w:t>
      </w:r>
      <w:r w:rsidRPr="0029618A">
        <w:rPr>
          <w:rFonts w:eastAsia="Times New Roman"/>
          <w:sz w:val="24"/>
          <w:szCs w:val="24"/>
        </w:rPr>
        <w:t xml:space="preserve">вероятность </w:t>
      </w:r>
      <w:r>
        <w:rPr>
          <w:rFonts w:eastAsia="Times New Roman"/>
          <w:sz w:val="24"/>
          <w:szCs w:val="24"/>
        </w:rPr>
        <w:t>ВТОРОГО</w:t>
      </w:r>
      <w:r w:rsidRPr="0029618A">
        <w:rPr>
          <w:rFonts w:eastAsia="Times New Roman"/>
          <w:sz w:val="24"/>
          <w:szCs w:val="24"/>
        </w:rPr>
        <w:t xml:space="preserve"> события при условии, что </w:t>
      </w:r>
      <w:r>
        <w:rPr>
          <w:rFonts w:eastAsia="Times New Roman"/>
          <w:sz w:val="24"/>
          <w:szCs w:val="24"/>
        </w:rPr>
        <w:t xml:space="preserve">ПЕРВОЕ событие произошло :) </w:t>
      </w:r>
    </w:p>
  </w:comment>
  <w:comment w:id="1336" w:author="СБ" w:date="2019-11-10T18:49:00Z" w:initials="С">
    <w:p w14:paraId="4B7D711E" w14:textId="362001EF" w:rsidR="00550B68" w:rsidRDefault="00550B68">
      <w:pPr>
        <w:pStyle w:val="af0"/>
      </w:pPr>
      <w:r>
        <w:rPr>
          <w:rStyle w:val="af"/>
        </w:rPr>
        <w:annotationRef/>
      </w:r>
      <w:r>
        <w:t>Вы правы!</w:t>
      </w:r>
    </w:p>
  </w:comment>
  <w:comment w:id="1338" w:author="СБ" w:date="2019-11-10T18:49:00Z" w:initials="С">
    <w:p w14:paraId="68DD9B19" w14:textId="02DDD93B" w:rsidR="00550B68" w:rsidRDefault="00550B68">
      <w:pPr>
        <w:pStyle w:val="af0"/>
      </w:pPr>
      <w:r>
        <w:rPr>
          <w:rStyle w:val="af"/>
        </w:rPr>
        <w:annotationRef/>
      </w:r>
      <w:r>
        <w:t>Принято</w:t>
      </w:r>
    </w:p>
  </w:comment>
  <w:comment w:id="1339" w:author="Пользователь" w:date="2019-11-10T18:49:00Z" w:initials="П">
    <w:p w14:paraId="6D5A9A37" w14:textId="660627DA" w:rsidR="00550B68" w:rsidRDefault="00550B68">
      <w:pPr>
        <w:pStyle w:val="af0"/>
      </w:pPr>
      <w:r>
        <w:rPr>
          <w:rStyle w:val="af"/>
        </w:rPr>
        <w:annotationRef/>
      </w:r>
      <w:r>
        <w:t>Форма "уговор дороже денег" чаще встречается.</w:t>
      </w:r>
    </w:p>
  </w:comment>
  <w:comment w:id="1343" w:author="Пользователь" w:date="2019-11-10T18:49:00Z" w:initials="П">
    <w:p w14:paraId="20A2D785" w14:textId="4694D169" w:rsidR="00550B68" w:rsidRDefault="00550B68">
      <w:pPr>
        <w:pStyle w:val="af0"/>
      </w:pPr>
      <w:r>
        <w:rPr>
          <w:rStyle w:val="af"/>
        </w:rPr>
        <w:annotationRef/>
      </w:r>
      <w:r>
        <w:t xml:space="preserve">Непонятно. Когда я открываю изображение цветового круга и статьи о нем, я вижу нормальные спектральные цвета, которым можно приписать частоту. Правда, есть серые или металлические цвета – они </w:t>
      </w:r>
      <w:proofErr w:type="spellStart"/>
      <w:r>
        <w:t>неспектральные</w:t>
      </w:r>
      <w:proofErr w:type="spellEnd"/>
      <w:r>
        <w:t>, но они вроде и на цветовом круге не изображаются. Если для характеристики цвета одной частоты недостаточно, так это нужно написать.</w:t>
      </w:r>
    </w:p>
  </w:comment>
  <w:comment w:id="1346" w:author="СБ" w:date="2019-11-10T18:49:00Z" w:initials="С">
    <w:p w14:paraId="7CE66ECD" w14:textId="38ABFDE8" w:rsidR="00550B68" w:rsidRDefault="00550B68">
      <w:pPr>
        <w:pStyle w:val="af0"/>
      </w:pPr>
      <w:r>
        <w:rPr>
          <w:rStyle w:val="af"/>
        </w:rPr>
        <w:annotationRef/>
      </w:r>
      <w:r>
        <w:t>Переформулировал более чётко.</w:t>
      </w:r>
    </w:p>
  </w:comment>
  <w:comment w:id="1347" w:author="Пользователь" w:date="2019-11-10T18:49:00Z" w:initials="П">
    <w:p w14:paraId="61EC54C2" w14:textId="6C7D9ECD" w:rsidR="00550B68" w:rsidRDefault="00550B68">
      <w:pPr>
        <w:pStyle w:val="af0"/>
      </w:pPr>
      <w:r>
        <w:rPr>
          <w:rStyle w:val="af"/>
        </w:rPr>
        <w:annotationRef/>
      </w:r>
      <w:r>
        <w:t xml:space="preserve">Хотелось бы попонятнее про </w:t>
      </w:r>
      <w:proofErr w:type="spellStart"/>
      <w:r>
        <w:t>нетранзитивность</w:t>
      </w:r>
      <w:proofErr w:type="spellEnd"/>
      <w:r>
        <w:t xml:space="preserve"> для цветов. Если ограничиваться одной частотой, как сказано выше – тогда есть транзитивность, как у вещественных чисел. Если для характеристики цвета нужно несколько чисел – это многомерность. А в этой фразе многомерность отделена от транзитивности. </w:t>
      </w:r>
    </w:p>
  </w:comment>
  <w:comment w:id="1350" w:author="Пользователь" w:date="2019-11-12T23:11:00Z" w:initials="П">
    <w:p w14:paraId="4B596955" w14:textId="7DC34BA7" w:rsidR="00550B68" w:rsidRDefault="00550B68">
      <w:pPr>
        <w:pStyle w:val="af0"/>
      </w:pPr>
      <w:r>
        <w:rPr>
          <w:rStyle w:val="af"/>
        </w:rPr>
        <w:annotationRef/>
      </w:r>
      <w:r>
        <w:t>Про зацикленность оттенка не понял.</w:t>
      </w:r>
    </w:p>
  </w:comment>
  <w:comment w:id="1351" w:author="СБ" w:date="2019-11-10T18:49:00Z" w:initials="С">
    <w:p w14:paraId="4A809E62" w14:textId="6B8110E9" w:rsidR="00550B68" w:rsidRDefault="00550B68">
      <w:pPr>
        <w:pStyle w:val="af0"/>
      </w:pPr>
      <w:r>
        <w:rPr>
          <w:rStyle w:val="af"/>
        </w:rPr>
        <w:annotationRef/>
      </w:r>
      <w:r>
        <w:t>Несколько развернул пример с цветами.</w:t>
      </w:r>
    </w:p>
  </w:comment>
  <w:comment w:id="1359" w:author="Пользователь" w:date="2019-11-10T18:49:00Z" w:initials="П">
    <w:p w14:paraId="699114FE" w14:textId="7911DF51" w:rsidR="00550B68" w:rsidRDefault="00550B68">
      <w:pPr>
        <w:pStyle w:val="af0"/>
      </w:pPr>
      <w:r>
        <w:rPr>
          <w:rStyle w:val="af"/>
        </w:rPr>
        <w:annotationRef/>
      </w:r>
      <w:r>
        <w:t xml:space="preserve">Это необязательное слово, </w:t>
      </w:r>
      <w:proofErr w:type="spellStart"/>
      <w:r>
        <w:t>неотрицательность</w:t>
      </w:r>
      <w:proofErr w:type="spellEnd"/>
      <w:r>
        <w:t xml:space="preserve"> метрики следует из аксиом.</w:t>
      </w:r>
    </w:p>
  </w:comment>
  <w:comment w:id="1366" w:author="Пользователь" w:date="2019-11-10T18:49:00Z" w:initials="П">
    <w:p w14:paraId="76BCFC4A" w14:textId="096910DF" w:rsidR="00550B68" w:rsidRDefault="00550B68">
      <w:pPr>
        <w:pStyle w:val="af0"/>
      </w:pPr>
      <w:r>
        <w:rPr>
          <w:rStyle w:val="af"/>
        </w:rPr>
        <w:annotationRef/>
      </w:r>
      <w:r>
        <w:t xml:space="preserve">По-моему, тут как раз проще написать формулы, словами тяжело для восприятия. Я ниже примерно написал. Тем более что далее метрическое пространство упоминается. Заодно и примечание про пространство можно убрать. </w:t>
      </w:r>
    </w:p>
  </w:comment>
  <w:comment w:id="1367" w:author="СБ" w:date="2019-11-10T18:49:00Z" w:initials="С">
    <w:p w14:paraId="7B46213C" w14:textId="666A1277" w:rsidR="00550B68" w:rsidRDefault="00550B68">
      <w:pPr>
        <w:pStyle w:val="af0"/>
      </w:pPr>
      <w:r>
        <w:rPr>
          <w:rStyle w:val="af"/>
        </w:rPr>
        <w:annotationRef/>
      </w:r>
      <w:r>
        <w:t>Принято!</w:t>
      </w:r>
    </w:p>
  </w:comment>
  <w:comment w:id="1369" w:author="Пользователь" w:date="2019-11-10T18:49:00Z" w:initials="П">
    <w:p w14:paraId="7242BE1B" w14:textId="7337EDF0" w:rsidR="00550B68" w:rsidRDefault="00550B68">
      <w:pPr>
        <w:pStyle w:val="af0"/>
      </w:pPr>
      <w:r>
        <w:rPr>
          <w:rStyle w:val="af"/>
        </w:rPr>
        <w:annotationRef/>
      </w:r>
      <w:r>
        <w:t>Вряд ли рассуждать можно однозначным способом. Возможно, речь об однозначном способе сравнимости?</w:t>
      </w:r>
    </w:p>
  </w:comment>
  <w:comment w:id="1370" w:author="СБ" w:date="2019-11-10T18:49:00Z" w:initials="С">
    <w:p w14:paraId="503CB4D0" w14:textId="00C64369" w:rsidR="00550B68" w:rsidRPr="00A05B54" w:rsidRDefault="00550B68">
      <w:pPr>
        <w:pStyle w:val="af0"/>
      </w:pPr>
      <w:r>
        <w:rPr>
          <w:rStyle w:val="af"/>
        </w:rPr>
        <w:annotationRef/>
      </w:r>
      <w:r>
        <w:rPr>
          <w:rStyle w:val="af"/>
        </w:rPr>
        <w:t>Исправлено</w:t>
      </w:r>
    </w:p>
  </w:comment>
  <w:comment w:id="1372" w:author="Пользователь" w:date="2019-11-10T18:49:00Z" w:initials="П">
    <w:p w14:paraId="42C70645" w14:textId="3D50E8E7" w:rsidR="00550B68" w:rsidRDefault="00550B68">
      <w:pPr>
        <w:pStyle w:val="af0"/>
      </w:pPr>
      <w:r>
        <w:rPr>
          <w:rStyle w:val="af"/>
        </w:rPr>
        <w:annotationRef/>
      </w:r>
      <w:r>
        <w:t xml:space="preserve">Непонятно. Центр тяжести фигуры будет внутри фигуры, мы же для среднего вроде ищем точку на внешней окружности. Связь не прояснена. </w:t>
      </w:r>
    </w:p>
  </w:comment>
  <w:comment w:id="1373" w:author="СБ" w:date="2019-11-10T18:49:00Z" w:initials="С">
    <w:p w14:paraId="27C55931" w14:textId="79C2D762" w:rsidR="00550B68" w:rsidRDefault="00550B68">
      <w:pPr>
        <w:pStyle w:val="af0"/>
      </w:pPr>
      <w:r>
        <w:rPr>
          <w:rStyle w:val="af"/>
        </w:rPr>
        <w:annotationRef/>
      </w:r>
      <w:r>
        <w:t>Исправлено.</w:t>
      </w:r>
    </w:p>
  </w:comment>
  <w:comment w:id="1374" w:author="Пользователь" w:date="2019-11-10T18:49:00Z" w:initials="П">
    <w:p w14:paraId="5C7E1CB3" w14:textId="0D820FD2" w:rsidR="00550B68" w:rsidRDefault="00550B68">
      <w:pPr>
        <w:pStyle w:val="af0"/>
      </w:pPr>
      <w:r>
        <w:rPr>
          <w:rStyle w:val="af"/>
        </w:rPr>
        <w:annotationRef/>
      </w:r>
      <w:r>
        <w:t>Тогда логично объяснить заодно, что означает красная линия.</w:t>
      </w:r>
    </w:p>
  </w:comment>
  <w:comment w:id="1375" w:author="СБ" w:date="2019-11-10T18:49:00Z" w:initials="С">
    <w:p w14:paraId="594A0B04" w14:textId="6C8D0808" w:rsidR="00550B68" w:rsidRDefault="00550B68">
      <w:pPr>
        <w:pStyle w:val="af0"/>
      </w:pPr>
      <w:r>
        <w:rPr>
          <w:rStyle w:val="af"/>
        </w:rPr>
        <w:annotationRef/>
      </w:r>
      <w:r>
        <w:t>Добавил.</w:t>
      </w:r>
    </w:p>
  </w:comment>
  <w:comment w:id="1376" w:author="СБ" w:date="2019-11-10T18:49:00Z" w:initials="С">
    <w:p w14:paraId="550D2410" w14:textId="73BE0F30" w:rsidR="00550B68" w:rsidRDefault="00550B68">
      <w:pPr>
        <w:pStyle w:val="af0"/>
      </w:pPr>
      <w:r>
        <w:rPr>
          <w:rStyle w:val="af"/>
        </w:rPr>
        <w:annotationRef/>
      </w:r>
      <w:r>
        <w:t>Согласен удалить. Пояснения получаются громоздкими и не дают новой информации.</w:t>
      </w:r>
    </w:p>
  </w:comment>
  <w:comment w:id="1377" w:author="СБ" w:date="2019-11-10T18:49:00Z" w:initials="С">
    <w:p w14:paraId="67D3D52F" w14:textId="5A9A5C70" w:rsidR="00550B68" w:rsidRDefault="00550B68">
      <w:pPr>
        <w:pStyle w:val="af0"/>
      </w:pPr>
      <w:r>
        <w:rPr>
          <w:rStyle w:val="af"/>
        </w:rPr>
        <w:annotationRef/>
      </w:r>
      <w:r>
        <w:t>Принято. Я хотел упомянуть о метрике в гильбертовом пространстве, но это достаточно неочевидная и большая тема, чтобы говорить о ней вскользь</w:t>
      </w:r>
    </w:p>
  </w:comment>
  <w:comment w:id="1379" w:author="Пользователь" w:date="2019-11-10T18:49:00Z" w:initials="П">
    <w:p w14:paraId="05E47786" w14:textId="1BDCAE71" w:rsidR="00550B68" w:rsidRDefault="00550B68">
      <w:pPr>
        <w:pStyle w:val="af0"/>
      </w:pPr>
      <w:r>
        <w:rPr>
          <w:rStyle w:val="af"/>
        </w:rPr>
        <w:annotationRef/>
      </w:r>
      <w:r>
        <w:t xml:space="preserve">По-моему, в этой главке смешаны совсем разные вещи. Поиск – обычная вероятность, берем грубое априорное приближение и уточняем потом. Выражения типа "вероятность победы на выборах 75%" – бытовое употребление слова "вероятность", которое к математике не имеет никакого отношения, поелику нам нужна повторяемость экспериментов в одинаковых условиях, которой тут и не пахнет. И в итоге вы ничего не объясняете про этот случай. Это странно смотрится – либо не пишите ничего, либо скажите, что это </w:t>
      </w:r>
      <w:proofErr w:type="gramStart"/>
      <w:r>
        <w:t>не вероятность</w:t>
      </w:r>
      <w:proofErr w:type="gramEnd"/>
      <w:r>
        <w:t xml:space="preserve"> в математическом смысле, либо придайте какой-то математический смысл утверждению про 75%. </w:t>
      </w:r>
    </w:p>
  </w:comment>
  <w:comment w:id="1387" w:author="Пользователь" w:date="2019-11-10T18:49:00Z" w:initials="П">
    <w:p w14:paraId="33A1F027" w14:textId="69E67216" w:rsidR="00550B68" w:rsidRDefault="00550B68">
      <w:pPr>
        <w:pStyle w:val="af0"/>
      </w:pPr>
      <w:r>
        <w:rPr>
          <w:rStyle w:val="af"/>
        </w:rPr>
        <w:annotationRef/>
      </w:r>
      <w:r>
        <w:t xml:space="preserve">Двусмысленная фраза в свете того, что "нормальность" распределения как раз в мире распространена :). Может, написать тут "норма"? </w:t>
      </w:r>
    </w:p>
  </w:comment>
  <w:comment w:id="1396" w:author="Пользователь" w:date="2019-11-12T23:24:00Z" w:initials="П">
    <w:p w14:paraId="2F98CA81" w14:textId="19F09A4B" w:rsidR="00550B68" w:rsidRDefault="00550B68">
      <w:pPr>
        <w:pStyle w:val="af0"/>
      </w:pPr>
      <w:r>
        <w:rPr>
          <w:rStyle w:val="af"/>
        </w:rPr>
        <w:annotationRef/>
      </w:r>
      <w:r>
        <w:t xml:space="preserve">А тут точно 52 события? На глаз кажется меньше. Сливаться они могут, конечно, но на всякий случай прошу убедиться. Дети любят считать :). </w:t>
      </w:r>
    </w:p>
  </w:comment>
  <w:comment w:id="1397" w:author="Пользователь" w:date="2019-11-10T18:49:00Z" w:initials="П">
    <w:p w14:paraId="447D60D0" w14:textId="2FA00886" w:rsidR="00550B68" w:rsidRDefault="00550B68">
      <w:pPr>
        <w:pStyle w:val="af0"/>
      </w:pPr>
      <w:r>
        <w:rPr>
          <w:rStyle w:val="af"/>
        </w:rPr>
        <w:annotationRef/>
      </w:r>
      <w:r>
        <w:t>Здесь явно стоит объяснить, как вы строите эту картинку. Если складываем все события с учетом знаков и величины и рисуем текущую сумму, то так и нужно прямо написать.</w:t>
      </w:r>
    </w:p>
  </w:comment>
  <w:comment w:id="1399" w:author="Пользователь" w:date="2019-11-10T18:49:00Z" w:initials="П">
    <w:p w14:paraId="257A9115" w14:textId="35FA4332" w:rsidR="00550B68" w:rsidRDefault="00550B68">
      <w:pPr>
        <w:pStyle w:val="af0"/>
      </w:pPr>
      <w:r>
        <w:rPr>
          <w:rStyle w:val="af"/>
        </w:rPr>
        <w:annotationRef/>
      </w:r>
      <w:r>
        <w:t xml:space="preserve">Тут полезно заметить в утешение, </w:t>
      </w:r>
      <w:proofErr w:type="gramStart"/>
      <w:r>
        <w:t>что время-то</w:t>
      </w:r>
      <w:proofErr w:type="gramEnd"/>
      <w:r>
        <w:t xml:space="preserve"> для ухода в минус может потребоваться большое, даже превосходящее время вашей жизни. Но с другой стороны, и для сидения в глубоком минусе с надеждой выйти в плюс это тоже верно.</w:t>
      </w:r>
    </w:p>
  </w:comment>
  <w:comment w:id="1402" w:author="Пользователь" w:date="2019-11-12T23:30:00Z" w:initials="П">
    <w:p w14:paraId="538A4691" w14:textId="3A107F86" w:rsidR="00550B68" w:rsidRDefault="00550B68">
      <w:pPr>
        <w:pStyle w:val="af0"/>
      </w:pPr>
      <w:r>
        <w:rPr>
          <w:rStyle w:val="af"/>
        </w:rPr>
        <w:annotationRef/>
      </w:r>
      <w:r>
        <w:t>Непонятно. Вначале же у нас точка 0. Откуда начальное отклонение?</w:t>
      </w:r>
    </w:p>
  </w:comment>
  <w:comment w:id="1403" w:author="Пользователь" w:date="2019-11-12T23:31:00Z" w:initials="П">
    <w:p w14:paraId="07956CA4" w14:textId="55F773C6" w:rsidR="00550B68" w:rsidRDefault="00550B68">
      <w:pPr>
        <w:pStyle w:val="af0"/>
      </w:pPr>
      <w:r>
        <w:rPr>
          <w:rStyle w:val="af"/>
        </w:rPr>
        <w:annotationRef/>
      </w:r>
      <w:r>
        <w:t xml:space="preserve">Не понял, откуда число четыре. Во-первых, </w:t>
      </w:r>
      <w:proofErr w:type="spellStart"/>
      <w:r>
        <w:t>Матроскин</w:t>
      </w:r>
      <w:proofErr w:type="spellEnd"/>
      <w:r>
        <w:t xml:space="preserve"> и так говорит это при рождении теленка от своей Мурки (а не получает вторую корову). Во-вторых, вроде для числа 4 нужны двое телят от двух коров? В-третьих, родившийся теленок – бык, а не корова (Гаврюша его там звали), поэтому он не может дать телят. </w:t>
      </w:r>
    </w:p>
  </w:comment>
  <w:comment w:id="1404" w:author="СБ" w:date="2019-11-10T18:49:00Z" w:initials="С">
    <w:p w14:paraId="2F6F9E7C" w14:textId="4FA9872D" w:rsidR="00550B68" w:rsidRDefault="00550B68">
      <w:pPr>
        <w:pStyle w:val="af0"/>
      </w:pPr>
      <w:r>
        <w:rPr>
          <w:rStyle w:val="af"/>
        </w:rPr>
        <w:annotationRef/>
      </w:r>
      <w:r>
        <w:t>Я решил вовсе не приводить здесь задачу о разорении игрока.</w:t>
      </w:r>
    </w:p>
  </w:comment>
  <w:comment w:id="1408" w:author="СБ" w:date="2019-11-10T18:49:00Z" w:initials="С">
    <w:p w14:paraId="05C664AC" w14:textId="4B4421D5" w:rsidR="00550B68" w:rsidRDefault="00550B68">
      <w:pPr>
        <w:pStyle w:val="af0"/>
      </w:pPr>
      <w:r>
        <w:rPr>
          <w:rStyle w:val="af"/>
        </w:rPr>
        <w:annotationRef/>
      </w:r>
      <w:r>
        <w:t>Погорячился.</w:t>
      </w:r>
    </w:p>
  </w:comment>
  <w:comment w:id="1409" w:author="Пользователь" w:date="2019-11-10T18:49:00Z" w:initials="П">
    <w:p w14:paraId="27987C5F" w14:textId="3156CCCB" w:rsidR="00550B68" w:rsidRDefault="00550B68">
      <w:pPr>
        <w:pStyle w:val="af0"/>
      </w:pPr>
      <w:r>
        <w:rPr>
          <w:rStyle w:val="af"/>
        </w:rPr>
        <w:annotationRef/>
      </w:r>
      <w:r>
        <w:t xml:space="preserve">Нехорошо – синяя фраза звучит так, что у распределения Коши нет и медианы, а она у него есть. Впрочем, подозреваю, что и у полученного нами распределения медиана есть. А как иначе? :). </w:t>
      </w:r>
    </w:p>
  </w:comment>
  <w:comment w:id="1426" w:author="Пользователь" w:date="2019-11-10T18:49:00Z" w:initials="П">
    <w:p w14:paraId="1B13AF52" w14:textId="7B922817" w:rsidR="00550B68" w:rsidRPr="00410583" w:rsidRDefault="00550B68">
      <w:pPr>
        <w:pStyle w:val="af0"/>
      </w:pPr>
      <w:r>
        <w:rPr>
          <w:rStyle w:val="af"/>
        </w:rPr>
        <w:annotationRef/>
      </w:r>
      <w:r>
        <w:t xml:space="preserve">Конечна, ибо площадь </w:t>
      </w:r>
      <w:proofErr w:type="gramStart"/>
      <w:r>
        <w:t>под кривой плотности</w:t>
      </w:r>
      <w:proofErr w:type="gramEnd"/>
      <w:r>
        <w:t xml:space="preserve"> распределения равна 1. Это когда интеграл </w:t>
      </w:r>
      <w:proofErr w:type="spellStart"/>
      <w:r>
        <w:t>домножается</w:t>
      </w:r>
      <w:proofErr w:type="spellEnd"/>
      <w:r>
        <w:t xml:space="preserve"> на </w:t>
      </w:r>
      <w:r>
        <w:rPr>
          <w:lang w:val="en-US"/>
        </w:rPr>
        <w:t>x</w:t>
      </w:r>
      <w:r>
        <w:t xml:space="preserve"> для </w:t>
      </w:r>
      <w:proofErr w:type="spellStart"/>
      <w:r>
        <w:t>матожидания</w:t>
      </w:r>
      <w:proofErr w:type="spellEnd"/>
      <w:r>
        <w:t xml:space="preserve"> и на </w:t>
      </w:r>
      <w:r>
        <w:rPr>
          <w:lang w:val="en-US"/>
        </w:rPr>
        <w:t>x</w:t>
      </w:r>
      <w:r w:rsidRPr="00410583">
        <w:t>2</w:t>
      </w:r>
      <w:r>
        <w:t xml:space="preserve"> для дисперсии – тогда проблемы с бесконечностью площади начинаются.</w:t>
      </w:r>
    </w:p>
  </w:comment>
  <w:comment w:id="1427" w:author="СБ" w:date="2019-11-10T18:49:00Z" w:initials="С">
    <w:p w14:paraId="709708AC" w14:textId="708A64CC" w:rsidR="00550B68" w:rsidRDefault="00550B68">
      <w:pPr>
        <w:pStyle w:val="af0"/>
      </w:pPr>
      <w:r>
        <w:rPr>
          <w:rStyle w:val="af"/>
        </w:rPr>
        <w:annotationRef/>
      </w:r>
      <w:r>
        <w:t>Исправил.</w:t>
      </w:r>
    </w:p>
  </w:comment>
  <w:comment w:id="1433" w:author="Пользователь" w:date="2019-11-12T23:38:00Z" w:initials="П">
    <w:p w14:paraId="0D41214C" w14:textId="70C034D9" w:rsidR="00550B68" w:rsidRDefault="00550B68">
      <w:pPr>
        <w:pStyle w:val="af0"/>
      </w:pPr>
      <w:r>
        <w:rPr>
          <w:rStyle w:val="af"/>
        </w:rPr>
        <w:annotationRef/>
      </w:r>
      <w:r>
        <w:t xml:space="preserve">Нет, плохо звучит. Мы не умножаем плотность случайной величины на саму случайную величину. </w:t>
      </w:r>
    </w:p>
  </w:comment>
  <w:comment w:id="1434" w:author="Пользователь" w:date="2019-11-10T18:49:00Z" w:initials="П">
    <w:p w14:paraId="264B5906" w14:textId="5F680C2C" w:rsidR="00550B68" w:rsidRDefault="00550B68">
      <w:pPr>
        <w:pStyle w:val="af0"/>
      </w:pPr>
      <w:r>
        <w:rPr>
          <w:rStyle w:val="af"/>
        </w:rPr>
        <w:annotationRef/>
      </w:r>
      <w:r>
        <w:t xml:space="preserve">Эта фраза мне кажется лишней. Это вроде сдвиг точки отсчета (сдвиг всей кривой вверх или вниз), а не усреднение. </w:t>
      </w:r>
    </w:p>
  </w:comment>
  <w:comment w:id="1437" w:author="Пользователь" w:date="2019-11-10T18:49:00Z" w:initials="П">
    <w:p w14:paraId="421417DA" w14:textId="28A2CDF3" w:rsidR="00550B68" w:rsidRDefault="00550B68">
      <w:pPr>
        <w:pStyle w:val="af0"/>
      </w:pPr>
      <w:r>
        <w:rPr>
          <w:rStyle w:val="af"/>
        </w:rPr>
        <w:annotationRef/>
      </w:r>
      <w:r>
        <w:t xml:space="preserve">Непонятно. Зачем упоминать подъем среднего значения, и какая связь между ним и неизбежностью грустных событий? </w:t>
      </w:r>
    </w:p>
  </w:comment>
  <w:comment w:id="1495" w:author="Пользователь" w:date="2019-11-10T18:49:00Z" w:initials="П">
    <w:p w14:paraId="78E43F7B" w14:textId="34B9EEE9" w:rsidR="00550B68" w:rsidRDefault="00550B68">
      <w:pPr>
        <w:pStyle w:val="af0"/>
        <w:rPr>
          <w:rFonts w:eastAsia="Times New Roman"/>
          <w:sz w:val="24"/>
          <w:szCs w:val="24"/>
        </w:rPr>
      </w:pPr>
      <w:r>
        <w:rPr>
          <w:rStyle w:val="af"/>
        </w:rPr>
        <w:annotationRef/>
      </w:r>
      <w:r>
        <w:t>Непонятно, почему свойство "</w:t>
      </w:r>
      <w:r w:rsidRPr="0029618A">
        <w:rPr>
          <w:rFonts w:eastAsia="Times New Roman"/>
          <w:sz w:val="24"/>
          <w:szCs w:val="24"/>
          <w:highlight w:val="white"/>
        </w:rPr>
        <w:t>вероятность остаться в текущем настроении больше вероятности его изменить</w:t>
      </w:r>
      <w:r>
        <w:rPr>
          <w:rFonts w:eastAsia="Times New Roman"/>
          <w:sz w:val="24"/>
          <w:szCs w:val="24"/>
        </w:rPr>
        <w:t xml:space="preserve">" как-то связывается с цепью Маркова. Это вообще не имеет отношения к цепям Маркова. Марковость – это другое свойство. Если на картинке поменять 0,25 и 0,75, цепь все равно останется цепью Маркова.  </w:t>
      </w:r>
    </w:p>
    <w:p w14:paraId="33CFEC1E" w14:textId="77777777" w:rsidR="00550B68" w:rsidRDefault="00550B68">
      <w:pPr>
        <w:pStyle w:val="af0"/>
        <w:rPr>
          <w:rFonts w:eastAsia="Times New Roman"/>
          <w:sz w:val="24"/>
          <w:szCs w:val="24"/>
        </w:rPr>
      </w:pPr>
    </w:p>
    <w:p w14:paraId="53993EA2" w14:textId="1FABC30F" w:rsidR="00550B68" w:rsidRDefault="00550B68">
      <w:pPr>
        <w:pStyle w:val="af0"/>
        <w:rPr>
          <w:rFonts w:eastAsia="Times New Roman"/>
          <w:sz w:val="24"/>
          <w:szCs w:val="24"/>
        </w:rPr>
      </w:pPr>
      <w:r>
        <w:rPr>
          <w:rFonts w:eastAsia="Times New Roman"/>
          <w:sz w:val="24"/>
          <w:szCs w:val="24"/>
        </w:rPr>
        <w:t xml:space="preserve">Тут надо что-то менять. Сначала вводите честное определение цепи Маркова (вероятность перехода в следующее состояние зависит только от текущего состояния системы, но не от прошлых состояний), рисуйте картинку, а залипание определяйте уже после картинки. </w:t>
      </w:r>
    </w:p>
    <w:p w14:paraId="1B66D252" w14:textId="2E2DB869" w:rsidR="00550B68" w:rsidRDefault="00550B68">
      <w:pPr>
        <w:pStyle w:val="af0"/>
        <w:rPr>
          <w:rFonts w:eastAsia="Times New Roman"/>
          <w:sz w:val="24"/>
          <w:szCs w:val="24"/>
        </w:rPr>
      </w:pPr>
    </w:p>
    <w:p w14:paraId="2B085C61" w14:textId="17EA8354" w:rsidR="00550B68" w:rsidRDefault="00550B68">
      <w:pPr>
        <w:pStyle w:val="af0"/>
      </w:pPr>
      <w:r>
        <w:rPr>
          <w:rFonts w:eastAsia="Times New Roman"/>
          <w:sz w:val="24"/>
          <w:szCs w:val="24"/>
        </w:rPr>
        <w:t>Можно сразу объяснить про матрицу переходов, раз потом она понадобится все равно.</w:t>
      </w:r>
    </w:p>
  </w:comment>
  <w:comment w:id="1496" w:author="Пользователь" w:date="2019-11-10T18:49:00Z" w:initials="П">
    <w:p w14:paraId="471F7BBF" w14:textId="19FCECD7" w:rsidR="00550B68" w:rsidRDefault="00550B68">
      <w:pPr>
        <w:pStyle w:val="af0"/>
      </w:pPr>
      <w:r>
        <w:rPr>
          <w:rStyle w:val="af"/>
        </w:rPr>
        <w:annotationRef/>
      </w:r>
      <w:r>
        <w:t>Этого мало для марковости. Теоретически "известная вероятность" в этой фразе может включать зависимость от прошлых состояний.</w:t>
      </w:r>
    </w:p>
  </w:comment>
  <w:comment w:id="1497" w:author="СБ" w:date="2019-11-10T18:49:00Z" w:initials="С">
    <w:p w14:paraId="584AB453" w14:textId="7A36B5C5" w:rsidR="00550B68" w:rsidRDefault="00550B68">
      <w:pPr>
        <w:pStyle w:val="af0"/>
      </w:pPr>
      <w:r>
        <w:rPr>
          <w:rStyle w:val="af"/>
        </w:rPr>
        <w:annotationRef/>
      </w:r>
      <w:r>
        <w:t xml:space="preserve">Добавил корректное объяснение для </w:t>
      </w:r>
      <w:proofErr w:type="spellStart"/>
      <w:r>
        <w:t>марковской</w:t>
      </w:r>
      <w:proofErr w:type="spellEnd"/>
      <w:r>
        <w:t xml:space="preserve"> цепи.</w:t>
      </w:r>
    </w:p>
  </w:comment>
  <w:comment w:id="1515" w:author="Пользователь" w:date="2019-11-10T18:49:00Z" w:initials="П">
    <w:p w14:paraId="711927E5" w14:textId="4E8C1B4E" w:rsidR="00550B68" w:rsidRDefault="00550B68">
      <w:pPr>
        <w:pStyle w:val="af0"/>
      </w:pPr>
      <w:r>
        <w:rPr>
          <w:rStyle w:val="af"/>
        </w:rPr>
        <w:annotationRef/>
      </w:r>
      <w:r>
        <w:t xml:space="preserve">Кстати, мы вообще не определили, с каким периодом меняются состояния в нашей </w:t>
      </w:r>
      <w:proofErr w:type="spellStart"/>
      <w:r>
        <w:t>марковской</w:t>
      </w:r>
      <w:proofErr w:type="spellEnd"/>
      <w:r>
        <w:t xml:space="preserve"> цепи. Как мы можем вычислить величину полос, если не установили единицу для измерения их ширины? Если мы собираемся измерять в абстрактных собственных единицах, так сказать, то об этом тоже нужно предупреждать. Впрочем, ниже все равно возникает каким-то образом величина "десять лет".</w:t>
      </w:r>
    </w:p>
  </w:comment>
  <w:comment w:id="1523" w:author="СБ" w:date="2019-11-10T18:49:00Z" w:initials="С">
    <w:p w14:paraId="3AD95D3F" w14:textId="4F299F6D" w:rsidR="00550B68" w:rsidRDefault="00550B68">
      <w:pPr>
        <w:pStyle w:val="af0"/>
      </w:pPr>
      <w:r>
        <w:rPr>
          <w:rStyle w:val="af"/>
        </w:rPr>
        <w:annotationRef/>
      </w:r>
      <w:r>
        <w:t>Пояснил.</w:t>
      </w:r>
    </w:p>
  </w:comment>
  <w:comment w:id="1522" w:author="Пользователь" w:date="2019-11-10T18:49:00Z" w:initials="П">
    <w:p w14:paraId="1D8BB850" w14:textId="0118B9DE" w:rsidR="00550B68" w:rsidRDefault="00550B68">
      <w:pPr>
        <w:pStyle w:val="af0"/>
      </w:pPr>
      <w:r>
        <w:rPr>
          <w:rStyle w:val="af"/>
        </w:rPr>
        <w:annotationRef/>
      </w:r>
      <w:r>
        <w:t>Непонятная фраза – что здесь "десять лет</w:t>
      </w:r>
      <w:proofErr w:type="gramStart"/>
      <w:r>
        <w:t>"?.</w:t>
      </w:r>
      <w:proofErr w:type="gramEnd"/>
    </w:p>
  </w:comment>
  <w:comment w:id="1524" w:author="Пользователь" w:date="2019-11-10T18:49:00Z" w:initials="П">
    <w:p w14:paraId="06480B4A" w14:textId="7DE17520" w:rsidR="00550B68" w:rsidRDefault="00550B68">
      <w:pPr>
        <w:pStyle w:val="af0"/>
      </w:pPr>
      <w:r>
        <w:rPr>
          <w:rStyle w:val="af"/>
        </w:rPr>
        <w:annotationRef/>
      </w:r>
      <w:r>
        <w:t>Вот здесь залипание на месте. Сюда надо перенести все, что выше сказано про него.</w:t>
      </w:r>
    </w:p>
  </w:comment>
  <w:comment w:id="1527" w:author="Пользователь" w:date="2019-11-10T18:49:00Z" w:initials="П">
    <w:p w14:paraId="5F970D50" w14:textId="2ACF4967" w:rsidR="00550B68" w:rsidRDefault="00550B68">
      <w:pPr>
        <w:pStyle w:val="af0"/>
      </w:pPr>
      <w:r>
        <w:rPr>
          <w:rStyle w:val="af"/>
        </w:rPr>
        <w:annotationRef/>
      </w:r>
      <w:r>
        <w:t xml:space="preserve">Полезно объяснить, почему это так, </w:t>
      </w:r>
      <w:proofErr w:type="gramStart"/>
      <w:r>
        <w:t>например</w:t>
      </w:r>
      <w:proofErr w:type="gramEnd"/>
      <w:r>
        <w:t xml:space="preserve">: строка матрицы переходов с номером </w:t>
      </w:r>
      <w:proofErr w:type="spellStart"/>
      <w:r>
        <w:rPr>
          <w:lang w:val="en-US"/>
        </w:rPr>
        <w:t>i</w:t>
      </w:r>
      <w:proofErr w:type="spellEnd"/>
      <w:r>
        <w:t xml:space="preserve"> содержит вероятность перейти из состояния </w:t>
      </w:r>
      <w:proofErr w:type="spellStart"/>
      <w:r>
        <w:rPr>
          <w:lang w:val="en-US"/>
        </w:rPr>
        <w:t>i</w:t>
      </w:r>
      <w:proofErr w:type="spellEnd"/>
      <w:r>
        <w:t xml:space="preserve"> в первое, второе и т.д. состояние. Поскольку перечислены все возможные переходы, то сумма этих вероятностей равна 1. </w:t>
      </w:r>
    </w:p>
  </w:comment>
  <w:comment w:id="1528" w:author="СБ" w:date="2019-11-10T18:49:00Z" w:initials="С">
    <w:p w14:paraId="1E82374B" w14:textId="32853437" w:rsidR="00550B68" w:rsidRDefault="00550B68">
      <w:pPr>
        <w:pStyle w:val="af0"/>
      </w:pPr>
      <w:r>
        <w:rPr>
          <w:rStyle w:val="af"/>
        </w:rPr>
        <w:annotationRef/>
      </w:r>
      <w:r>
        <w:t>Дополнил.</w:t>
      </w:r>
    </w:p>
  </w:comment>
  <w:comment w:id="1532" w:author="Пользователь" w:date="2019-11-10T18:49:00Z" w:initials="П">
    <w:p w14:paraId="6A6F11DF" w14:textId="20ABD4AB" w:rsidR="00550B68" w:rsidRDefault="00550B68">
      <w:pPr>
        <w:pStyle w:val="af0"/>
      </w:pPr>
      <w:r>
        <w:rPr>
          <w:rStyle w:val="af"/>
        </w:rPr>
        <w:annotationRef/>
      </w:r>
      <w:r>
        <w:t>Давайте все же традиционно – в матрице строки и столбцы.</w:t>
      </w:r>
    </w:p>
  </w:comment>
  <w:comment w:id="1533" w:author="СБ" w:date="2019-11-10T18:49:00Z" w:initials="С">
    <w:p w14:paraId="2C0D8974" w14:textId="3C28C0B4" w:rsidR="00550B68" w:rsidRDefault="00550B68">
      <w:pPr>
        <w:pStyle w:val="af0"/>
      </w:pPr>
      <w:r>
        <w:rPr>
          <w:rStyle w:val="af"/>
        </w:rPr>
        <w:annotationRef/>
      </w:r>
      <w:r>
        <w:t>Принято.</w:t>
      </w:r>
    </w:p>
  </w:comment>
  <w:comment w:id="1534" w:author="Пользователь" w:date="2019-11-10T18:49:00Z" w:initials="П">
    <w:p w14:paraId="245351C7" w14:textId="02A05C5D" w:rsidR="00550B68" w:rsidRDefault="00550B68">
      <w:pPr>
        <w:pStyle w:val="af0"/>
      </w:pPr>
      <w:r>
        <w:rPr>
          <w:rStyle w:val="af"/>
        </w:rPr>
        <w:annotationRef/>
      </w:r>
      <w:r>
        <w:t>Здесь же уже ряд = строка. Столбцы этой матрицы не дают распределения.</w:t>
      </w:r>
    </w:p>
  </w:comment>
  <w:comment w:id="1535" w:author="СБ" w:date="2019-11-10T18:49:00Z" w:initials="С">
    <w:p w14:paraId="02758C0A" w14:textId="3774FFB3" w:rsidR="00550B68" w:rsidRDefault="00550B68">
      <w:pPr>
        <w:pStyle w:val="af0"/>
      </w:pPr>
      <w:r>
        <w:rPr>
          <w:rStyle w:val="af"/>
        </w:rPr>
        <w:annotationRef/>
      </w:r>
      <w:r>
        <w:t>Принято</w:t>
      </w:r>
    </w:p>
  </w:comment>
  <w:comment w:id="1537" w:author="Пользователь" w:date="2019-11-10T18:49:00Z" w:initials="П">
    <w:p w14:paraId="0BEC0986" w14:textId="03966CA5" w:rsidR="00550B68" w:rsidRDefault="00550B68">
      <w:pPr>
        <w:pStyle w:val="af0"/>
      </w:pPr>
      <w:r>
        <w:rPr>
          <w:rStyle w:val="af"/>
        </w:rPr>
        <w:annotationRef/>
      </w:r>
      <w:r>
        <w:t>Надо везде единообразно решить – писать "Лила" в кавычках или без.</w:t>
      </w:r>
    </w:p>
  </w:comment>
  <w:comment w:id="1538" w:author="Пользователь" w:date="2019-11-10T18:49:00Z" w:initials="П">
    <w:p w14:paraId="7D427000" w14:textId="66C9F613" w:rsidR="00550B68" w:rsidRDefault="00550B68">
      <w:pPr>
        <w:pStyle w:val="af0"/>
      </w:pPr>
      <w:r>
        <w:rPr>
          <w:rStyle w:val="af"/>
        </w:rPr>
        <w:annotationRef/>
      </w:r>
      <w:r>
        <w:t xml:space="preserve">Написанная фраза "Операция растет быстрее" неудачна. </w:t>
      </w:r>
    </w:p>
  </w:comment>
  <w:comment w:id="1539" w:author="Пользователь" w:date="2019-11-10T18:49:00Z" w:initials="П">
    <w:p w14:paraId="71CE89B6" w14:textId="4E8B3E28" w:rsidR="00550B68" w:rsidRDefault="00550B68">
      <w:pPr>
        <w:pStyle w:val="af0"/>
      </w:pPr>
      <w:r>
        <w:rPr>
          <w:rStyle w:val="af"/>
        </w:rPr>
        <w:annotationRef/>
      </w:r>
      <w:r>
        <w:t xml:space="preserve">Вижу какой-то черный квадрат после </w:t>
      </w:r>
      <m:oMath>
        <m:r>
          <w:rPr>
            <w:rFonts w:ascii="Cambria Math" w:eastAsia="Cambria Math" w:hAnsi="Cambria Math"/>
            <w:sz w:val="24"/>
            <w:szCs w:val="24"/>
            <w:highlight w:val="white"/>
          </w:rPr>
          <m:t>π</m:t>
        </m:r>
      </m:oMath>
      <w:r>
        <w:t>.</w:t>
      </w:r>
    </w:p>
  </w:comment>
  <w:comment w:id="1540" w:author="Пользователь" w:date="2019-11-10T18:49:00Z" w:initials="П">
    <w:p w14:paraId="2EB47EA2" w14:textId="0B4F13B5" w:rsidR="00550B68" w:rsidRDefault="00550B68">
      <w:pPr>
        <w:pStyle w:val="af0"/>
      </w:pPr>
      <w:r>
        <w:rPr>
          <w:rStyle w:val="af"/>
        </w:rPr>
        <w:annotationRef/>
      </w:r>
      <w:r>
        <w:t xml:space="preserve">Думаю, что тут читателям небезынтересно будет узнать, что Андрей Андреевич Марков изначально предложил понятие цепи, исследуя сочетания гласных и согласных в тексте романа "Евгений Онегин".  Его доклад назывался: "Пример статистического исследования над текстом “Евгения Онегина”, иллюстрирующий связь испытаний в цепь" Если захотите пару слов добавить об этом, вот полезная ссылка: </w:t>
      </w:r>
      <w:proofErr w:type="spellStart"/>
      <w:r w:rsidRPr="00082D51">
        <w:t>https</w:t>
      </w:r>
      <w:proofErr w:type="spellEnd"/>
      <w:r w:rsidRPr="00082D51">
        <w:t>://</w:t>
      </w:r>
      <w:proofErr w:type="spellStart"/>
      <w:r w:rsidRPr="00082D51">
        <w:t>rvb.ru</w:t>
      </w:r>
      <w:proofErr w:type="spellEnd"/>
      <w:r w:rsidRPr="00082D51">
        <w:t>/</w:t>
      </w:r>
      <w:proofErr w:type="spellStart"/>
      <w:r w:rsidRPr="00082D51">
        <w:t>soft</w:t>
      </w:r>
      <w:proofErr w:type="spellEnd"/>
      <w:r w:rsidRPr="00082D51">
        <w:t>/</w:t>
      </w:r>
      <w:proofErr w:type="spellStart"/>
      <w:r w:rsidRPr="00082D51">
        <w:t>articles</w:t>
      </w:r>
      <w:proofErr w:type="spellEnd"/>
      <w:r w:rsidRPr="00082D51">
        <w:t>/eonegin_1913.htm</w:t>
      </w:r>
      <w:r>
        <w:t xml:space="preserve"> </w:t>
      </w:r>
    </w:p>
  </w:comment>
  <w:comment w:id="1542" w:author="Пользователь" w:date="2019-11-10T18:49:00Z" w:initials="П">
    <w:p w14:paraId="2BFB9A66" w14:textId="268FFF0E" w:rsidR="00550B68" w:rsidRDefault="00550B68">
      <w:pPr>
        <w:pStyle w:val="af0"/>
      </w:pPr>
      <w:r>
        <w:rPr>
          <w:rStyle w:val="af"/>
        </w:rPr>
        <w:annotationRef/>
      </w:r>
      <w:r>
        <w:t xml:space="preserve">Определенная непонятность. Вроде, раз парадокс инспектора верен, то должно быть "справедливость парадокса". Но и несправедливость есть :). Может, другое слово подобрать? </w:t>
      </w:r>
    </w:p>
  </w:comment>
  <w:comment w:id="1545" w:author="Пользователь" w:date="2019-11-10T18:49:00Z" w:initials="П">
    <w:p w14:paraId="2AB6C706" w14:textId="07B20338" w:rsidR="00550B68" w:rsidRDefault="00550B68">
      <w:pPr>
        <w:pStyle w:val="af0"/>
      </w:pPr>
      <w:r>
        <w:rPr>
          <w:rStyle w:val="af"/>
        </w:rPr>
        <w:annotationRef/>
      </w:r>
      <w:r>
        <w:t xml:space="preserve">Непонятно, откуда взялось число 20. </w:t>
      </w:r>
    </w:p>
  </w:comment>
  <w:comment w:id="1551" w:author="Пользователь" w:date="2019-11-10T18:49:00Z" w:initials="П">
    <w:p w14:paraId="6C0B5670" w14:textId="2C9F5DAE" w:rsidR="00550B68" w:rsidRDefault="00550B68">
      <w:pPr>
        <w:pStyle w:val="af0"/>
      </w:pPr>
      <w:r>
        <w:rPr>
          <w:rStyle w:val="af"/>
        </w:rPr>
        <w:annotationRef/>
      </w:r>
      <w:r>
        <w:t xml:space="preserve">Непонятная фраза. Если очередь может расти, то клиенты в ней появляются. Наверное, что-то надо пояснее сформулировать?  </w:t>
      </w:r>
    </w:p>
  </w:comment>
  <w:comment w:id="1559" w:author="СБ" w:date="2019-11-10T18:49:00Z" w:initials="С">
    <w:p w14:paraId="0CE9D602" w14:textId="4F308DDF" w:rsidR="00550B68" w:rsidRDefault="00550B68">
      <w:pPr>
        <w:pStyle w:val="af0"/>
      </w:pPr>
      <w:r>
        <w:rPr>
          <w:rStyle w:val="af"/>
        </w:rPr>
        <w:annotationRef/>
      </w:r>
      <w:r>
        <w:t>Расширил фразу</w:t>
      </w:r>
    </w:p>
  </w:comment>
  <w:comment w:id="1561" w:author="Пользователь" w:date="2019-11-10T18:49:00Z" w:initials="П">
    <w:p w14:paraId="3B4CA382" w14:textId="2BFAB3ED" w:rsidR="00550B68" w:rsidRPr="006A759A" w:rsidRDefault="00550B68">
      <w:pPr>
        <w:pStyle w:val="af0"/>
      </w:pPr>
      <w:r>
        <w:rPr>
          <w:rStyle w:val="af"/>
        </w:rPr>
        <w:annotationRef/>
      </w:r>
      <w:r>
        <w:t xml:space="preserve">Можно добавить, что это детерминированный процесс, чтобы замотивировать обозначение </w:t>
      </w:r>
      <w:r>
        <w:rPr>
          <w:lang w:val="en-US"/>
        </w:rPr>
        <w:t>D</w:t>
      </w:r>
      <w:r>
        <w:t>.</w:t>
      </w:r>
    </w:p>
  </w:comment>
  <w:comment w:id="1582" w:author="Пользователь" w:date="2019-11-10T18:49:00Z" w:initials="П">
    <w:p w14:paraId="6EE00BDD" w14:textId="7B4200DD" w:rsidR="00550B68" w:rsidRPr="006A2AFC" w:rsidRDefault="00550B68">
      <w:pPr>
        <w:pStyle w:val="af0"/>
      </w:pPr>
      <w:r>
        <w:rPr>
          <w:rStyle w:val="af"/>
        </w:rPr>
        <w:annotationRef/>
      </w:r>
      <w:r>
        <w:t xml:space="preserve">Насколько я помню, буква G в нотации </w:t>
      </w:r>
      <w:proofErr w:type="spellStart"/>
      <w:r>
        <w:t>Кендалла</w:t>
      </w:r>
      <w:proofErr w:type="spellEnd"/>
      <w:r>
        <w:t xml:space="preserve"> означает произвольное распределение. Могут также использоваться буквы </w:t>
      </w:r>
      <w:proofErr w:type="spellStart"/>
      <w:r>
        <w:rPr>
          <w:lang w:val="en-US"/>
        </w:rPr>
        <w:t>Ek</w:t>
      </w:r>
      <w:proofErr w:type="spellEnd"/>
      <w:r>
        <w:t xml:space="preserve"> (распределение Эрланга с </w:t>
      </w:r>
      <w:r>
        <w:rPr>
          <w:lang w:val="en-US"/>
        </w:rPr>
        <w:t>k</w:t>
      </w:r>
      <w:r>
        <w:t xml:space="preserve"> фазами, </w:t>
      </w:r>
      <w:r>
        <w:rPr>
          <w:lang w:val="en-US"/>
        </w:rPr>
        <w:t>GI</w:t>
      </w:r>
      <w:r>
        <w:t xml:space="preserve"> - произвольное распределение с независимыми интервалами, </w:t>
      </w:r>
      <w:proofErr w:type="spellStart"/>
      <w:r>
        <w:rPr>
          <w:lang w:val="en-US"/>
        </w:rPr>
        <w:t>Hk</w:t>
      </w:r>
      <w:proofErr w:type="spellEnd"/>
      <w:r>
        <w:t xml:space="preserve"> – </w:t>
      </w:r>
      <w:proofErr w:type="spellStart"/>
      <w:r>
        <w:t>гиперэкспоненциальное</w:t>
      </w:r>
      <w:proofErr w:type="spellEnd"/>
      <w:r>
        <w:t xml:space="preserve"> с </w:t>
      </w:r>
      <w:r>
        <w:rPr>
          <w:lang w:val="en-US"/>
        </w:rPr>
        <w:t>k</w:t>
      </w:r>
      <w:r>
        <w:t xml:space="preserve"> фазами и еще что-то совсем экзотическое бывает. В общем, лучше написать, что </w:t>
      </w:r>
      <w:r>
        <w:rPr>
          <w:lang w:val="en-US"/>
        </w:rPr>
        <w:t>G</w:t>
      </w:r>
      <w:r w:rsidRPr="005B521F">
        <w:t xml:space="preserve"> </w:t>
      </w:r>
      <w:r>
        <w:t xml:space="preserve">– произвольное распределение. </w:t>
      </w:r>
    </w:p>
  </w:comment>
  <w:comment w:id="1583" w:author="Пользователь" w:date="2019-11-10T18:49:00Z" w:initials="П">
    <w:p w14:paraId="1708BA51" w14:textId="13031EF9" w:rsidR="00550B68" w:rsidRDefault="00550B68">
      <w:pPr>
        <w:pStyle w:val="af0"/>
      </w:pPr>
      <w:r>
        <w:rPr>
          <w:rStyle w:val="af"/>
        </w:rPr>
        <w:annotationRef/>
      </w:r>
      <w:r>
        <w:t xml:space="preserve">Думаю, это не так громоздко, но вполне понятно. </w:t>
      </w:r>
    </w:p>
  </w:comment>
  <w:comment w:id="1586" w:author="Пользователь" w:date="2019-11-10T18:49:00Z" w:initials="П">
    <w:p w14:paraId="67362CBE" w14:textId="240767B9" w:rsidR="00550B68" w:rsidRDefault="00550B68">
      <w:pPr>
        <w:pStyle w:val="af0"/>
      </w:pPr>
      <w:r>
        <w:rPr>
          <w:rStyle w:val="af"/>
        </w:rPr>
        <w:annotationRef/>
      </w:r>
      <w:r>
        <w:t xml:space="preserve">Что такое "стационарная очередь", еще не говорилось. Было только "стационарное состояние". </w:t>
      </w:r>
    </w:p>
  </w:comment>
  <w:comment w:id="1587" w:author="СБ" w:date="2019-11-10T18:49:00Z" w:initials="С">
    <w:p w14:paraId="35F9EE57" w14:textId="45E7030E" w:rsidR="00550B68" w:rsidRDefault="00550B68">
      <w:pPr>
        <w:pStyle w:val="af0"/>
      </w:pPr>
      <w:r>
        <w:rPr>
          <w:rStyle w:val="af"/>
        </w:rPr>
        <w:annotationRef/>
      </w:r>
      <w:r>
        <w:t>Мне не хочется загромождать эту фразу длинным 1 минута 45 секунд. Это время приводится в предыдущем абзаце. А здесь важно сопоставить его с 15 минутами ожидания.</w:t>
      </w:r>
    </w:p>
  </w:comment>
  <w:comment w:id="1590" w:author="Пользователь" w:date="2019-11-10T18:49:00Z" w:initials="П">
    <w:p w14:paraId="10D7C0B8" w14:textId="2872DC51" w:rsidR="00550B68" w:rsidRDefault="00550B68">
      <w:pPr>
        <w:pStyle w:val="af0"/>
      </w:pPr>
      <w:r>
        <w:rPr>
          <w:rStyle w:val="af"/>
        </w:rPr>
        <w:annotationRef/>
      </w:r>
      <w:r>
        <w:t>Ранее она была устойчивой.</w:t>
      </w:r>
    </w:p>
  </w:comment>
  <w:comment w:id="1593" w:author="Пользователь" w:date="2019-11-10T18:49:00Z" w:initials="П">
    <w:p w14:paraId="70A80B3C" w14:textId="3B4E8DC4" w:rsidR="00550B68" w:rsidRPr="006A2AFC" w:rsidRDefault="00550B68">
      <w:pPr>
        <w:pStyle w:val="af0"/>
      </w:pPr>
      <w:r>
        <w:rPr>
          <w:rStyle w:val="af"/>
        </w:rPr>
        <w:annotationRef/>
      </w:r>
      <w:r>
        <w:t xml:space="preserve">Кстати, тут видно, что </w:t>
      </w:r>
      <w:r>
        <w:rPr>
          <w:lang w:val="en-US"/>
        </w:rPr>
        <w:t>G</w:t>
      </w:r>
      <w:r>
        <w:t xml:space="preserve"> нельзя трактовать как "</w:t>
      </w:r>
      <w:proofErr w:type="spellStart"/>
      <w:r>
        <w:t>немарковское</w:t>
      </w:r>
      <w:proofErr w:type="spellEnd"/>
      <w:r>
        <w:t xml:space="preserve">", как это было сделано выше. Вы же используете </w:t>
      </w:r>
      <w:r>
        <w:rPr>
          <w:lang w:val="en-US"/>
        </w:rPr>
        <w:t>M</w:t>
      </w:r>
      <w:r>
        <w:t xml:space="preserve"> как частный случай </w:t>
      </w:r>
      <w:r>
        <w:rPr>
          <w:lang w:val="en-US"/>
        </w:rPr>
        <w:t>G</w:t>
      </w:r>
      <w:r>
        <w:t xml:space="preserve">. </w:t>
      </w:r>
    </w:p>
  </w:comment>
  <w:comment w:id="1594" w:author="СБ" w:date="2019-11-10T18:49:00Z" w:initials="С">
    <w:p w14:paraId="202743B3" w14:textId="32CBE769" w:rsidR="00550B68" w:rsidRPr="00510B8A" w:rsidRDefault="00550B68">
      <w:pPr>
        <w:pStyle w:val="af0"/>
      </w:pPr>
      <w:r>
        <w:rPr>
          <w:rStyle w:val="af"/>
        </w:rPr>
        <w:annotationRef/>
      </w:r>
      <w:r>
        <w:t>Исправил выше, где вводится номенклатура</w:t>
      </w:r>
    </w:p>
  </w:comment>
  <w:comment w:id="1597" w:author="Пользователь" w:date="2019-11-10T18:49:00Z" w:initials="П">
    <w:p w14:paraId="74505CDD" w14:textId="608FF166" w:rsidR="00550B68" w:rsidRDefault="00550B68">
      <w:pPr>
        <w:pStyle w:val="af0"/>
      </w:pPr>
      <w:r>
        <w:rPr>
          <w:rStyle w:val="af"/>
        </w:rPr>
        <w:annotationRef/>
      </w:r>
      <w:r>
        <w:t>Очень странная фраза. Очереди были одинаковыми, и от добавления дисперсии ничего не изменится. Почему нам "нужно дополнить"? Я бы перенес факт про дисперсию выше</w:t>
      </w:r>
    </w:p>
  </w:comment>
  <w:comment w:id="1598" w:author="СБ" w:date="2019-11-10T18:49:00Z" w:initials="С">
    <w:p w14:paraId="51FE510D" w14:textId="337E9866" w:rsidR="00550B68" w:rsidRDefault="00550B68">
      <w:pPr>
        <w:pStyle w:val="af0"/>
      </w:pPr>
      <w:r>
        <w:rPr>
          <w:rStyle w:val="af"/>
        </w:rPr>
        <w:annotationRef/>
      </w:r>
      <w:r>
        <w:t>Принято</w:t>
      </w:r>
    </w:p>
  </w:comment>
  <w:comment w:id="1600" w:author="Пользователь" w:date="2019-11-10T18:49:00Z" w:initials="П">
    <w:p w14:paraId="630F1DB5" w14:textId="699281FE" w:rsidR="00550B68" w:rsidRDefault="00550B68">
      <w:pPr>
        <w:pStyle w:val="af0"/>
      </w:pPr>
      <w:r>
        <w:t>Неудачная фраза. Вообще говоря, произвольную с</w:t>
      </w:r>
      <w:r>
        <w:rPr>
          <w:rStyle w:val="af"/>
        </w:rPr>
        <w:annotationRef/>
      </w:r>
      <w:r>
        <w:t>лучайную величину нельзя описать средним и дисперсией.</w:t>
      </w:r>
    </w:p>
  </w:comment>
  <w:comment w:id="1602" w:author="СБ" w:date="2019-11-10T18:49:00Z" w:initials="С">
    <w:p w14:paraId="1AA954C1" w14:textId="443510A4" w:rsidR="00550B68" w:rsidRDefault="00550B68">
      <w:pPr>
        <w:pStyle w:val="af0"/>
      </w:pPr>
      <w:r>
        <w:rPr>
          <w:rStyle w:val="af"/>
        </w:rPr>
        <w:annotationRef/>
      </w:r>
      <w:r>
        <w:t>Принято.</w:t>
      </w:r>
    </w:p>
  </w:comment>
  <w:comment w:id="1608" w:author="Пользователь" w:date="2019-11-10T18:49:00Z" w:initials="П">
    <w:p w14:paraId="1B532E29" w14:textId="3555CB29" w:rsidR="00550B68" w:rsidRDefault="00550B68">
      <w:pPr>
        <w:pStyle w:val="af0"/>
      </w:pPr>
      <w:r>
        <w:rPr>
          <w:rStyle w:val="af"/>
        </w:rPr>
        <w:annotationRef/>
      </w:r>
      <w:r>
        <w:t>Тут надо оговорить, что буква М означает математическое ожидание, до сих пор этого еще не было.</w:t>
      </w:r>
    </w:p>
  </w:comment>
  <w:comment w:id="1614" w:author="Пользователь" w:date="2019-11-10T18:49:00Z" w:initials="П">
    <w:p w14:paraId="6A2F1CE7" w14:textId="74924DE9" w:rsidR="00550B68" w:rsidRPr="007367BE" w:rsidRDefault="00550B68">
      <w:pPr>
        <w:pStyle w:val="af0"/>
      </w:pPr>
      <w:r>
        <w:rPr>
          <w:rStyle w:val="af"/>
        </w:rPr>
        <w:annotationRef/>
      </w:r>
      <w:r>
        <w:t xml:space="preserve">Непонятно. При </w:t>
      </w:r>
      <m:oMath>
        <m:r>
          <w:rPr>
            <w:rFonts w:ascii="Cambria Math" w:hAnsi="Cambria Math"/>
          </w:rPr>
          <m:t>ε</m:t>
        </m:r>
        <m:r>
          <w:rPr>
            <w:rFonts w:ascii="Cambria Math" w:eastAsia="Cambria Math" w:hAnsi="Cambria Math"/>
            <w:sz w:val="24"/>
            <w:szCs w:val="24"/>
          </w:rPr>
          <m:t xml:space="preserve">=1 </m:t>
        </m:r>
      </m:oMath>
      <w:r>
        <w:t xml:space="preserve">вся очередь состоит из ВИПов, и в ней время ожидания будет, как в обычной очереди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t xml:space="preserve"> (как и указано выше). Возможно, подразумевается, что при эпсилон, близком к 1, время ожидания </w:t>
      </w:r>
      <w:proofErr w:type="spellStart"/>
      <w:r>
        <w:t>неВИПов</w:t>
      </w:r>
      <w:proofErr w:type="spellEnd"/>
      <w:r>
        <w:t xml:space="preserve"> будет близким к </w:t>
      </w:r>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t>?</w:t>
      </w:r>
    </w:p>
  </w:comment>
  <w:comment w:id="1615" w:author="СБ" w:date="2019-11-10T18:49:00Z" w:initials="С">
    <w:p w14:paraId="19BC3A51" w14:textId="155DEE8A" w:rsidR="00550B68" w:rsidRDefault="00550B68">
      <w:pPr>
        <w:pStyle w:val="af0"/>
      </w:pPr>
      <w:r>
        <w:rPr>
          <w:rStyle w:val="af"/>
        </w:rPr>
        <w:annotationRef/>
      </w:r>
      <w:r>
        <w:t>Добавил пояснение.</w:t>
      </w:r>
    </w:p>
  </w:comment>
  <w:comment w:id="1616" w:author="Пользователь" w:date="2019-11-13T14:37:00Z" w:initials="П">
    <w:p w14:paraId="154DE8F2" w14:textId="4C1D32E1" w:rsidR="00BE618B" w:rsidRPr="00BE618B" w:rsidRDefault="00BE618B">
      <w:pPr>
        <w:pStyle w:val="af0"/>
      </w:pPr>
      <w:r>
        <w:rPr>
          <w:rStyle w:val="af"/>
        </w:rPr>
        <w:annotationRef/>
      </w:r>
      <w:r w:rsidRPr="00BE618B">
        <w:t>Непонятно все равно. Выше написано: "</w:t>
      </w:r>
      <w:r w:rsidRPr="00BE618B">
        <w:rPr>
          <w:rFonts w:eastAsia="Times New Roman"/>
          <w:highlight w:val="white"/>
        </w:rPr>
        <w:t xml:space="preserve">мы получим поток нетерпеливых клиентов </w:t>
      </w:r>
      <m:oMath>
        <m:r>
          <w:rPr>
            <w:rFonts w:ascii="Cambria Math" w:eastAsia="Cambria Math" w:hAnsi="Cambria Math"/>
          </w:rPr>
          <m:t>ελ</m:t>
        </m:r>
      </m:oMath>
      <w:r w:rsidRPr="00BE618B">
        <w:rPr>
          <w:rFonts w:eastAsia="Times New Roman"/>
          <w:highlight w:val="white"/>
        </w:rPr>
        <w:t xml:space="preserve"> и поток обычных клиентов </w:t>
      </w:r>
      <m:oMath>
        <m:d>
          <m:dPr>
            <m:ctrlPr>
              <w:rPr>
                <w:rFonts w:ascii="Cambria Math" w:eastAsia="Cambria Math" w:hAnsi="Cambria Math"/>
              </w:rPr>
            </m:ctrlPr>
          </m:dPr>
          <m:e>
            <m:r>
              <w:rPr>
                <w:rFonts w:ascii="Cambria Math" w:eastAsia="Cambria Math" w:hAnsi="Cambria Math"/>
              </w:rPr>
              <m:t>1-ε</m:t>
            </m:r>
          </m:e>
        </m:d>
        <m:r>
          <w:rPr>
            <w:rFonts w:ascii="Cambria Math" w:eastAsia="Cambria Math" w:hAnsi="Cambria Math"/>
          </w:rPr>
          <m:t>λ</m:t>
        </m:r>
      </m:oMath>
      <w:r w:rsidRPr="00BE618B">
        <w:rPr>
          <w:rFonts w:eastAsia="Times New Roman"/>
          <w:highlight w:val="white"/>
        </w:rPr>
        <w:t xml:space="preserve">". </w:t>
      </w:r>
      <w:r w:rsidRPr="00BE618B">
        <w:rPr>
          <w:rFonts w:eastAsia="Times New Roman"/>
          <w:highlight w:val="white"/>
        </w:rPr>
        <w:t xml:space="preserve"> </w:t>
      </w:r>
      <w:r w:rsidRPr="00BE618B">
        <w:t xml:space="preserve">При </w:t>
      </w:r>
      <m:oMath>
        <m:r>
          <w:rPr>
            <w:rFonts w:ascii="Cambria Math" w:hAnsi="Cambria Math"/>
          </w:rPr>
          <m:t>ε</m:t>
        </m:r>
        <m:r>
          <w:rPr>
            <w:rFonts w:ascii="Cambria Math" w:eastAsia="Cambria Math" w:hAnsi="Cambria Math"/>
          </w:rPr>
          <m:t xml:space="preserve">=1 </m:t>
        </m:r>
      </m:oMath>
      <w:r w:rsidRPr="00BE618B">
        <w:t>поток нетерпеливых</w:t>
      </w:r>
      <w:r>
        <w:t xml:space="preserve"> будет</w:t>
      </w:r>
      <w:r w:rsidRPr="00BE618B">
        <w:t xml:space="preserve"> </w:t>
      </w:r>
      <m:oMath>
        <m:r>
          <w:rPr>
            <w:rFonts w:ascii="Cambria Math" w:eastAsia="Cambria Math" w:hAnsi="Cambria Math"/>
          </w:rPr>
          <m:t>λ</m:t>
        </m:r>
        <m:r>
          <w:rPr>
            <w:rFonts w:ascii="Cambria Math" w:eastAsia="Cambria Math" w:hAnsi="Cambria Math"/>
          </w:rPr>
          <m:t xml:space="preserve">, а поток </m:t>
        </m:r>
        <m:r>
          <w:rPr>
            <w:rFonts w:ascii="Cambria Math" w:eastAsia="Cambria Math" w:hAnsi="Cambria Math"/>
          </w:rPr>
          <m:t>рядовых</m:t>
        </m:r>
        <m:r>
          <w:rPr>
            <w:rFonts w:ascii="Cambria Math" w:eastAsia="Cambria Math" w:hAnsi="Cambria Math"/>
          </w:rPr>
          <m:t xml:space="preserve"> </m:t>
        </m:r>
      </m:oMath>
      <w:r>
        <w:t xml:space="preserve">0. Их просто нет. И как тогда у них вычислено время ожидания? </w:t>
      </w:r>
    </w:p>
  </w:comment>
  <w:comment w:id="1618" w:author="Пользователь" w:date="2019-11-10T18:49:00Z" w:initials="П">
    <w:p w14:paraId="0DAF5C4D" w14:textId="083173EE" w:rsidR="00550B68" w:rsidRDefault="00550B68">
      <w:pPr>
        <w:pStyle w:val="af0"/>
      </w:pPr>
      <w:r>
        <w:rPr>
          <w:rStyle w:val="af"/>
        </w:rPr>
        <w:annotationRef/>
      </w:r>
      <w:r>
        <w:t>Непонятно. Человек с интенсивностью работы 14 формально не сможет справиться с потоком интенсивностью 15, а выше написано, что в принципе мог бы. Может, как-то помягче сформулировать?</w:t>
      </w:r>
    </w:p>
  </w:comment>
  <w:comment w:id="1619" w:author="Пользователь" w:date="2019-11-10T18:49:00Z" w:initials="П">
    <w:p w14:paraId="54C7EBCD" w14:textId="20676948" w:rsidR="00550B68" w:rsidRDefault="00550B68">
      <w:pPr>
        <w:pStyle w:val="af0"/>
      </w:pPr>
      <w:r>
        <w:rPr>
          <w:rStyle w:val="af"/>
        </w:rPr>
        <w:annotationRef/>
      </w:r>
      <w:r>
        <w:t>Непонятная фраза. При длине очереди в 1,2 чел. вроде необязательно, чтобы один клерк работал, а второй отдыхал.</w:t>
      </w:r>
    </w:p>
  </w:comment>
  <w:comment w:id="1620" w:author="СБ" w:date="2019-11-10T18:49:00Z" w:initials="С">
    <w:p w14:paraId="7CED923B" w14:textId="1AE549A8" w:rsidR="00550B68" w:rsidRDefault="00550B68">
      <w:pPr>
        <w:pStyle w:val="af0"/>
      </w:pPr>
      <w:r>
        <w:rPr>
          <w:rStyle w:val="af"/>
        </w:rPr>
        <w:annotationRef/>
      </w:r>
      <w:r>
        <w:t>Переформулировал</w:t>
      </w:r>
    </w:p>
  </w:comment>
  <w:comment w:id="1621" w:author="Пользователь" w:date="2019-11-10T18:49:00Z" w:initials="П">
    <w:p w14:paraId="634716E8" w14:textId="7CCE2C43" w:rsidR="00550B68" w:rsidRDefault="00550B68">
      <w:pPr>
        <w:pStyle w:val="af0"/>
      </w:pPr>
      <w:r>
        <w:rPr>
          <w:rStyle w:val="af"/>
        </w:rPr>
        <w:annotationRef/>
      </w:r>
      <w:r>
        <w:t>Вряд ли очередь может превратиться в коллапс. Коллапс – состояние, очередь – объект.</w:t>
      </w:r>
    </w:p>
  </w:comment>
  <w:comment w:id="1622" w:author="СБ" w:date="2019-11-10T18:49:00Z" w:initials="С">
    <w:p w14:paraId="5B013AEF" w14:textId="5828E84C" w:rsidR="00550B68" w:rsidRDefault="00550B68">
      <w:pPr>
        <w:pStyle w:val="af0"/>
      </w:pPr>
      <w:r>
        <w:rPr>
          <w:rStyle w:val="af"/>
        </w:rPr>
        <w:annotationRef/>
      </w:r>
      <w:r>
        <w:t>Принято</w:t>
      </w:r>
    </w:p>
  </w:comment>
  <w:comment w:id="1626" w:author="Пользователь" w:date="2019-11-10T18:49:00Z" w:initials="П">
    <w:p w14:paraId="0667E1AE" w14:textId="600B03A9" w:rsidR="00550B68" w:rsidRDefault="00550B68">
      <w:pPr>
        <w:pStyle w:val="af0"/>
      </w:pPr>
      <w:r>
        <w:rPr>
          <w:rStyle w:val="af"/>
        </w:rPr>
        <w:annotationRef/>
      </w:r>
      <w:r>
        <w:t>Противоречие: только что писалось, что ВСЕ прознают и постараются пользоваться; а тут уже только часть публики. Надо как-то согласовать.</w:t>
      </w:r>
    </w:p>
  </w:comment>
  <w:comment w:id="1631" w:author="Пользователь" w:date="2019-11-10T18:49:00Z" w:initials="П">
    <w:p w14:paraId="21984728" w14:textId="4DAA2DAC" w:rsidR="00550B68" w:rsidRDefault="00550B68">
      <w:pPr>
        <w:pStyle w:val="af0"/>
      </w:pPr>
      <w:r>
        <w:rPr>
          <w:rStyle w:val="af"/>
        </w:rPr>
        <w:annotationRef/>
      </w:r>
      <w:r>
        <w:t>Тут полезно вставить конкретный пример для наглядности. После получения общей формулы нужно взять конкретные параметры, подставить и получить числа в минутах.</w:t>
      </w:r>
    </w:p>
  </w:comment>
  <w:comment w:id="1639" w:author="СБ" w:date="2019-11-10T18:49:00Z" w:initials="С">
    <w:p w14:paraId="7025AF7C" w14:textId="1734A877" w:rsidR="00550B68" w:rsidRDefault="00550B68">
      <w:pPr>
        <w:pStyle w:val="af0"/>
      </w:pPr>
      <w:r>
        <w:rPr>
          <w:rStyle w:val="af"/>
        </w:rPr>
        <w:annotationRef/>
      </w:r>
      <w:r>
        <w:t>Согласен, перенёс.</w:t>
      </w:r>
    </w:p>
  </w:comment>
  <w:comment w:id="1640" w:author="Пользователь" w:date="2019-11-10T18:49:00Z" w:initials="П">
    <w:p w14:paraId="3829DABF" w14:textId="51D34121" w:rsidR="00550B68" w:rsidRPr="00460A17" w:rsidRDefault="00550B68">
      <w:pPr>
        <w:pStyle w:val="af0"/>
      </w:pPr>
      <w:r>
        <w:rPr>
          <w:rStyle w:val="af"/>
        </w:rPr>
        <w:annotationRef/>
      </w:r>
      <w:r>
        <w:t xml:space="preserve">Правильно ли я понимаю, что мы берем множество-отрезок из </w:t>
      </w:r>
      <w:r>
        <w:rPr>
          <w:lang w:val="en-US"/>
        </w:rPr>
        <w:t>n</w:t>
      </w:r>
      <w:r>
        <w:t xml:space="preserve"> мест и бросаем на него </w:t>
      </w:r>
      <w:r w:rsidRPr="00460A17">
        <w:t>несколько</w:t>
      </w:r>
      <w:r>
        <w:t xml:space="preserve"> точек? Первая точка попадает в произвольное место с вероятностью </w:t>
      </w:r>
      <w:r w:rsidRPr="00EB5F24">
        <w:t>1/</w:t>
      </w:r>
      <w:r>
        <w:rPr>
          <w:lang w:val="en-US"/>
        </w:rPr>
        <w:t>n</w:t>
      </w:r>
      <w:r>
        <w:t xml:space="preserve">, вторая распределена равномерно уже на отрезке от "первой точки плюс 1" до </w:t>
      </w:r>
      <w:r>
        <w:rPr>
          <w:lang w:val="en-US"/>
        </w:rPr>
        <w:t>n</w:t>
      </w:r>
      <w:r>
        <w:t xml:space="preserve">, третья – равномерно на отрезке "от второй точки плюс 1" до </w:t>
      </w:r>
      <w:r>
        <w:rPr>
          <w:lang w:val="en-US"/>
        </w:rPr>
        <w:t>n</w:t>
      </w:r>
      <w:r>
        <w:t xml:space="preserve">, и т.д. Нас интересует вопрос, можно ли провести </w:t>
      </w:r>
      <w:r>
        <w:rPr>
          <w:lang w:val="en-US"/>
        </w:rPr>
        <w:t>k</w:t>
      </w:r>
      <w:r>
        <w:t xml:space="preserve"> итераций этого процесса.</w:t>
      </w:r>
    </w:p>
  </w:comment>
  <w:comment w:id="1641" w:author="СБ" w:date="2019-11-10T18:49:00Z" w:initials="С">
    <w:p w14:paraId="6E47FBFE" w14:textId="0DDC9FBB" w:rsidR="00550B68" w:rsidRDefault="00550B68">
      <w:pPr>
        <w:pStyle w:val="af0"/>
      </w:pPr>
      <w:r>
        <w:rPr>
          <w:rStyle w:val="af"/>
        </w:rPr>
        <w:annotationRef/>
      </w:r>
      <w:r>
        <w:t>Правильно.</w:t>
      </w:r>
    </w:p>
  </w:comment>
  <w:comment w:id="1642" w:author="Пользователь" w:date="2019-11-10T18:49:00Z" w:initials="П">
    <w:p w14:paraId="5D560BCA" w14:textId="1C2791DF" w:rsidR="00550B68" w:rsidRDefault="00550B68">
      <w:pPr>
        <w:pStyle w:val="af0"/>
      </w:pPr>
      <w:r>
        <w:rPr>
          <w:rStyle w:val="af"/>
        </w:rPr>
        <w:annotationRef/>
      </w:r>
      <w:r>
        <w:t>Если эта формула будет указана выше, где я говорил, то эту фразу нужно будет изменить соответствующим образом.</w:t>
      </w:r>
    </w:p>
  </w:comment>
  <w:comment w:id="1645" w:author="СБ" w:date="2019-11-10T18:49:00Z" w:initials="С">
    <w:p w14:paraId="291F9234" w14:textId="5F333857" w:rsidR="00550B68" w:rsidRDefault="00550B68">
      <w:pPr>
        <w:pStyle w:val="af0"/>
      </w:pPr>
      <w:r>
        <w:rPr>
          <w:rStyle w:val="af"/>
        </w:rPr>
        <w:annotationRef/>
      </w:r>
      <w:r>
        <w:t>Я рад отказаться от этого сомнительного «права», воспользовавшись эрудицией научного редактора! Хорошо бы привести ссылку на описание этого распределения.</w:t>
      </w:r>
    </w:p>
  </w:comment>
  <w:comment w:id="1646" w:author="Пользователь" w:date="2019-11-14T01:43:00Z" w:initials="П">
    <w:p w14:paraId="343A5812" w14:textId="7F8F84BB" w:rsidR="009F3C3E" w:rsidRPr="009F3C3E" w:rsidRDefault="009F3C3E" w:rsidP="009F3C3E">
      <w:pPr>
        <w:rPr>
          <w:rFonts w:ascii="Times New Roman" w:eastAsia="Times New Roman" w:hAnsi="Times New Roman" w:cs="Times New Roman"/>
          <w:sz w:val="24"/>
          <w:szCs w:val="24"/>
        </w:rPr>
      </w:pPr>
      <w:r>
        <w:rPr>
          <w:rStyle w:val="af"/>
        </w:rPr>
        <w:annotationRef/>
      </w:r>
      <w:r>
        <w:rPr>
          <w:rFonts w:ascii="Times New Roman" w:eastAsia="Times New Roman" w:hAnsi="Times New Roman" w:cs="Times New Roman"/>
          <w:sz w:val="24"/>
          <w:szCs w:val="24"/>
        </w:rPr>
        <w:t>У</w:t>
      </w:r>
      <w:r w:rsidRPr="009F3C3E">
        <w:rPr>
          <w:rFonts w:ascii="Times New Roman" w:eastAsia="Times New Roman" w:hAnsi="Times New Roman" w:cs="Times New Roman"/>
          <w:sz w:val="24"/>
          <w:szCs w:val="24"/>
        </w:rPr>
        <w:t xml:space="preserve">вы, это не моя эрудиция. О распределении с числами Стирлинга, которое появляется в теории рекордов, сообщил мне крупнейший специалист по теории рекордов профессор Валерий Борисович </w:t>
      </w:r>
      <w:proofErr w:type="spellStart"/>
      <w:r w:rsidRPr="009F3C3E">
        <w:rPr>
          <w:rFonts w:ascii="Times New Roman" w:eastAsia="Times New Roman" w:hAnsi="Times New Roman" w:cs="Times New Roman"/>
          <w:sz w:val="24"/>
          <w:szCs w:val="24"/>
        </w:rPr>
        <w:t>Невзоров</w:t>
      </w:r>
      <w:proofErr w:type="spellEnd"/>
      <w:r w:rsidRPr="009F3C3E">
        <w:rPr>
          <w:rFonts w:ascii="Times New Roman" w:eastAsia="Times New Roman" w:hAnsi="Times New Roman" w:cs="Times New Roman"/>
          <w:sz w:val="24"/>
          <w:szCs w:val="24"/>
        </w:rPr>
        <w:t xml:space="preserve">. </w:t>
      </w:r>
    </w:p>
    <w:p w14:paraId="3D517AF0" w14:textId="77777777" w:rsidR="009F3C3E" w:rsidRPr="009F3C3E" w:rsidRDefault="009F3C3E" w:rsidP="009F3C3E">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 xml:space="preserve">Он прислал три ссылки на работы, где эта формула выводится. </w:t>
      </w:r>
    </w:p>
    <w:p w14:paraId="79E61F34" w14:textId="77777777" w:rsidR="009F3C3E" w:rsidRPr="009F3C3E" w:rsidRDefault="009F3C3E" w:rsidP="009F3C3E">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 xml:space="preserve">С моей точки зрения логичнее всего дать ссылку на третью работу, тем более что в названии числа Стирлинга упоминаются. </w:t>
      </w:r>
    </w:p>
    <w:p w14:paraId="0C47FBD0" w14:textId="77777777" w:rsidR="009F3C3E" w:rsidRPr="009F3C3E" w:rsidRDefault="009F3C3E" w:rsidP="009F3C3E">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 xml:space="preserve">Соответственно, полагаю, что вместе с этой ссылкой неплохо вставить в сноску фразу примерно такого содержания: </w:t>
      </w:r>
    </w:p>
    <w:p w14:paraId="40942005" w14:textId="77777777" w:rsidR="009F3C3E" w:rsidRPr="009F3C3E" w:rsidRDefault="009F3C3E" w:rsidP="009F3C3E">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 xml:space="preserve">"Автор благодарит профессора Санкт-Петербургского государственного университета Валерия Борисовича </w:t>
      </w:r>
      <w:proofErr w:type="spellStart"/>
      <w:r w:rsidRPr="009F3C3E">
        <w:rPr>
          <w:rFonts w:ascii="Times New Roman" w:eastAsia="Times New Roman" w:hAnsi="Times New Roman" w:cs="Times New Roman"/>
          <w:sz w:val="24"/>
          <w:szCs w:val="24"/>
        </w:rPr>
        <w:t>Невзорова</w:t>
      </w:r>
      <w:proofErr w:type="spellEnd"/>
      <w:r w:rsidRPr="009F3C3E">
        <w:rPr>
          <w:rFonts w:ascii="Times New Roman" w:eastAsia="Times New Roman" w:hAnsi="Times New Roman" w:cs="Times New Roman"/>
          <w:sz w:val="24"/>
          <w:szCs w:val="24"/>
        </w:rPr>
        <w:t xml:space="preserve"> за любезно предоставленную информацию".</w:t>
      </w:r>
    </w:p>
    <w:p w14:paraId="0D9D4845" w14:textId="77777777" w:rsidR="009F3C3E" w:rsidRPr="009F3C3E" w:rsidRDefault="009F3C3E" w:rsidP="009F3C3E">
      <w:pPr>
        <w:spacing w:line="240" w:lineRule="auto"/>
        <w:rPr>
          <w:rFonts w:ascii="Times New Roman" w:eastAsia="Times New Roman" w:hAnsi="Times New Roman" w:cs="Times New Roman"/>
          <w:sz w:val="24"/>
          <w:szCs w:val="24"/>
        </w:rPr>
      </w:pPr>
    </w:p>
    <w:p w14:paraId="65EA3A7C" w14:textId="77777777" w:rsidR="009F3C3E" w:rsidRPr="009F3C3E" w:rsidRDefault="009F3C3E" w:rsidP="009F3C3E">
      <w:pPr>
        <w:spacing w:line="240" w:lineRule="auto"/>
        <w:rPr>
          <w:rFonts w:ascii="Times New Roman" w:eastAsia="Times New Roman" w:hAnsi="Times New Roman" w:cs="Times New Roman"/>
          <w:sz w:val="24"/>
          <w:szCs w:val="24"/>
          <w:lang w:val="en-US"/>
        </w:rPr>
      </w:pPr>
      <w:r w:rsidRPr="009F3C3E">
        <w:rPr>
          <w:rFonts w:ascii="Times New Roman" w:eastAsia="Times New Roman" w:hAnsi="Times New Roman" w:cs="Times New Roman"/>
          <w:sz w:val="24"/>
          <w:szCs w:val="24"/>
          <w:lang w:val="en-US"/>
        </w:rPr>
        <w:t>1).</w:t>
      </w:r>
    </w:p>
    <w:p w14:paraId="65D28275" w14:textId="77777777" w:rsidR="009F3C3E" w:rsidRPr="009F3C3E" w:rsidRDefault="009F3C3E" w:rsidP="009F3C3E">
      <w:pPr>
        <w:spacing w:line="240" w:lineRule="auto"/>
        <w:rPr>
          <w:rFonts w:ascii="Times New Roman" w:eastAsia="Times New Roman" w:hAnsi="Times New Roman" w:cs="Times New Roman"/>
          <w:sz w:val="24"/>
          <w:szCs w:val="24"/>
        </w:rPr>
      </w:pPr>
      <w:proofErr w:type="spellStart"/>
      <w:r w:rsidRPr="009F3C3E">
        <w:rPr>
          <w:rFonts w:ascii="Times New Roman" w:eastAsia="Times New Roman" w:hAnsi="Times New Roman" w:cs="Times New Roman"/>
          <w:sz w:val="24"/>
          <w:szCs w:val="24"/>
          <w:lang w:val="en-US"/>
        </w:rPr>
        <w:t>M.Ahsanullah</w:t>
      </w:r>
      <w:proofErr w:type="spellEnd"/>
      <w:r w:rsidRPr="009F3C3E">
        <w:rPr>
          <w:rFonts w:ascii="Times New Roman" w:eastAsia="Times New Roman" w:hAnsi="Times New Roman" w:cs="Times New Roman"/>
          <w:sz w:val="24"/>
          <w:szCs w:val="24"/>
          <w:lang w:val="en-US"/>
        </w:rPr>
        <w:t xml:space="preserve">, </w:t>
      </w:r>
      <w:proofErr w:type="spellStart"/>
      <w:r w:rsidRPr="009F3C3E">
        <w:rPr>
          <w:rFonts w:ascii="Times New Roman" w:eastAsia="Times New Roman" w:hAnsi="Times New Roman" w:cs="Times New Roman"/>
          <w:sz w:val="24"/>
          <w:szCs w:val="24"/>
          <w:lang w:val="en-US"/>
        </w:rPr>
        <w:t>V.B</w:t>
      </w:r>
      <w:proofErr w:type="spellEnd"/>
      <w:r w:rsidRPr="009F3C3E">
        <w:rPr>
          <w:rFonts w:ascii="Times New Roman" w:eastAsia="Times New Roman" w:hAnsi="Times New Roman" w:cs="Times New Roman"/>
          <w:sz w:val="24"/>
          <w:szCs w:val="24"/>
          <w:lang w:val="en-US"/>
        </w:rPr>
        <w:t xml:space="preserve">. </w:t>
      </w:r>
      <w:proofErr w:type="spellStart"/>
      <w:r w:rsidRPr="009F3C3E">
        <w:rPr>
          <w:rFonts w:ascii="Times New Roman" w:eastAsia="Times New Roman" w:hAnsi="Times New Roman" w:cs="Times New Roman"/>
          <w:sz w:val="24"/>
          <w:szCs w:val="24"/>
          <w:lang w:val="en-US"/>
        </w:rPr>
        <w:t>Nevzorov</w:t>
      </w:r>
      <w:proofErr w:type="spellEnd"/>
      <w:r w:rsidRPr="009F3C3E">
        <w:rPr>
          <w:rFonts w:ascii="Times New Roman" w:eastAsia="Times New Roman" w:hAnsi="Times New Roman" w:cs="Times New Roman"/>
          <w:sz w:val="24"/>
          <w:szCs w:val="24"/>
          <w:lang w:val="en-US"/>
        </w:rPr>
        <w:t xml:space="preserve"> (2015) Records via Probability Theory. </w:t>
      </w:r>
      <w:proofErr w:type="spellStart"/>
      <w:r w:rsidRPr="009F3C3E">
        <w:rPr>
          <w:rFonts w:ascii="Times New Roman" w:eastAsia="Times New Roman" w:hAnsi="Times New Roman" w:cs="Times New Roman"/>
          <w:sz w:val="24"/>
          <w:szCs w:val="24"/>
        </w:rPr>
        <w:t>Atlantis</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Studies</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in</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Probability</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and</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Statistics</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Pp</w:t>
      </w:r>
      <w:proofErr w:type="spellEnd"/>
      <w:r w:rsidRPr="009F3C3E">
        <w:rPr>
          <w:rFonts w:ascii="Times New Roman" w:eastAsia="Times New Roman" w:hAnsi="Times New Roman" w:cs="Times New Roman"/>
          <w:sz w:val="24"/>
          <w:szCs w:val="24"/>
        </w:rPr>
        <w:t>. 50, 60-61.</w:t>
      </w:r>
    </w:p>
    <w:p w14:paraId="57E3B36B" w14:textId="77777777" w:rsidR="009F3C3E" w:rsidRPr="009F3C3E" w:rsidRDefault="009F3C3E" w:rsidP="009F3C3E">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(На стр. 50 предложена задача получить такое равенство (</w:t>
      </w:r>
      <w:proofErr w:type="spellStart"/>
      <w:r w:rsidRPr="009F3C3E">
        <w:rPr>
          <w:rFonts w:ascii="Times New Roman" w:eastAsia="Times New Roman" w:hAnsi="Times New Roman" w:cs="Times New Roman"/>
          <w:sz w:val="24"/>
          <w:szCs w:val="24"/>
        </w:rPr>
        <w:t>Exercise</w:t>
      </w:r>
      <w:proofErr w:type="spellEnd"/>
      <w:r w:rsidRPr="009F3C3E">
        <w:rPr>
          <w:rFonts w:ascii="Times New Roman" w:eastAsia="Times New Roman" w:hAnsi="Times New Roman" w:cs="Times New Roman"/>
          <w:sz w:val="24"/>
          <w:szCs w:val="24"/>
        </w:rPr>
        <w:t xml:space="preserve"> 3.3.3), а на стр. 60-61 дано ее решение).</w:t>
      </w:r>
    </w:p>
    <w:p w14:paraId="556705CF" w14:textId="77777777" w:rsidR="009F3C3E" w:rsidRPr="009F3C3E" w:rsidRDefault="009F3C3E" w:rsidP="009F3C3E">
      <w:pPr>
        <w:spacing w:line="240" w:lineRule="auto"/>
        <w:rPr>
          <w:rFonts w:ascii="Times New Roman" w:eastAsia="Times New Roman" w:hAnsi="Times New Roman" w:cs="Times New Roman"/>
          <w:sz w:val="24"/>
          <w:szCs w:val="24"/>
        </w:rPr>
      </w:pPr>
    </w:p>
    <w:p w14:paraId="6C56AC4A" w14:textId="77777777" w:rsidR="009F3C3E" w:rsidRPr="009F3C3E" w:rsidRDefault="009F3C3E" w:rsidP="009F3C3E">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2).</w:t>
      </w:r>
    </w:p>
    <w:p w14:paraId="541C87C5" w14:textId="77777777" w:rsidR="009F3C3E" w:rsidRPr="009F3C3E" w:rsidRDefault="009F3C3E" w:rsidP="009F3C3E">
      <w:pPr>
        <w:spacing w:line="240" w:lineRule="auto"/>
        <w:rPr>
          <w:rFonts w:ascii="Times New Roman" w:eastAsia="Times New Roman" w:hAnsi="Times New Roman" w:cs="Times New Roman"/>
          <w:sz w:val="24"/>
          <w:szCs w:val="24"/>
        </w:rPr>
      </w:pPr>
      <w:proofErr w:type="spellStart"/>
      <w:r w:rsidRPr="009F3C3E">
        <w:rPr>
          <w:rFonts w:ascii="Times New Roman" w:eastAsia="Times New Roman" w:hAnsi="Times New Roman" w:cs="Times New Roman"/>
          <w:sz w:val="24"/>
          <w:szCs w:val="24"/>
        </w:rPr>
        <w:t>Невзоров</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В.Б</w:t>
      </w:r>
      <w:proofErr w:type="spellEnd"/>
      <w:r w:rsidRPr="009F3C3E">
        <w:rPr>
          <w:rFonts w:ascii="Times New Roman" w:eastAsia="Times New Roman" w:hAnsi="Times New Roman" w:cs="Times New Roman"/>
          <w:sz w:val="24"/>
          <w:szCs w:val="24"/>
        </w:rPr>
        <w:t xml:space="preserve">. (2000) Рекорды. Математическая теория. Москва. Фазис. Стр. 94. </w:t>
      </w:r>
    </w:p>
    <w:p w14:paraId="65917831" w14:textId="77777777" w:rsidR="009F3C3E" w:rsidRPr="009F3C3E" w:rsidRDefault="009F3C3E" w:rsidP="009F3C3E">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(Тут есть эта формула и ее получение)</w:t>
      </w:r>
    </w:p>
    <w:p w14:paraId="18BCD1A9" w14:textId="77777777" w:rsidR="009F3C3E" w:rsidRPr="009F3C3E" w:rsidRDefault="009F3C3E" w:rsidP="009F3C3E">
      <w:pPr>
        <w:spacing w:line="240" w:lineRule="auto"/>
        <w:rPr>
          <w:rFonts w:ascii="Times New Roman" w:eastAsia="Times New Roman" w:hAnsi="Times New Roman" w:cs="Times New Roman"/>
          <w:sz w:val="24"/>
          <w:szCs w:val="24"/>
        </w:rPr>
      </w:pPr>
    </w:p>
    <w:p w14:paraId="1EC3FC6A" w14:textId="77777777" w:rsidR="009F3C3E" w:rsidRPr="009F3C3E" w:rsidRDefault="009F3C3E" w:rsidP="009F3C3E">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3).</w:t>
      </w:r>
    </w:p>
    <w:p w14:paraId="5FB734F0" w14:textId="77777777" w:rsidR="009F3C3E" w:rsidRPr="009F3C3E" w:rsidRDefault="009F3C3E" w:rsidP="009F3C3E">
      <w:pPr>
        <w:spacing w:line="240" w:lineRule="auto"/>
        <w:rPr>
          <w:rFonts w:ascii="Times New Roman" w:eastAsia="Times New Roman" w:hAnsi="Times New Roman" w:cs="Times New Roman"/>
          <w:sz w:val="24"/>
          <w:szCs w:val="24"/>
        </w:rPr>
      </w:pPr>
      <w:r w:rsidRPr="009F3C3E">
        <w:rPr>
          <w:rFonts w:ascii="Times New Roman" w:eastAsia="Times New Roman" w:hAnsi="Times New Roman" w:cs="Times New Roman"/>
          <w:sz w:val="24"/>
          <w:szCs w:val="24"/>
        </w:rPr>
        <w:t>Исходная публикация, где эта формула есть:</w:t>
      </w:r>
    </w:p>
    <w:p w14:paraId="1276D181" w14:textId="77777777" w:rsidR="009F3C3E" w:rsidRPr="009F3C3E" w:rsidRDefault="009F3C3E" w:rsidP="009F3C3E">
      <w:pPr>
        <w:spacing w:line="240" w:lineRule="auto"/>
        <w:rPr>
          <w:rFonts w:ascii="Times New Roman" w:eastAsia="Times New Roman" w:hAnsi="Times New Roman" w:cs="Times New Roman"/>
          <w:sz w:val="24"/>
          <w:szCs w:val="24"/>
        </w:rPr>
      </w:pPr>
      <w:proofErr w:type="spellStart"/>
      <w:r w:rsidRPr="009F3C3E">
        <w:rPr>
          <w:rFonts w:ascii="Times New Roman" w:eastAsia="Times New Roman" w:hAnsi="Times New Roman" w:cs="Times New Roman"/>
          <w:sz w:val="24"/>
          <w:szCs w:val="24"/>
          <w:lang w:val="en-US"/>
        </w:rPr>
        <w:t>Balakrishnan</w:t>
      </w:r>
      <w:proofErr w:type="spellEnd"/>
      <w:r w:rsidRPr="009F3C3E">
        <w:rPr>
          <w:rFonts w:ascii="Times New Roman" w:eastAsia="Times New Roman" w:hAnsi="Times New Roman" w:cs="Times New Roman"/>
          <w:sz w:val="24"/>
          <w:szCs w:val="24"/>
          <w:lang w:val="en-US"/>
        </w:rPr>
        <w:t xml:space="preserve"> N., </w:t>
      </w:r>
      <w:proofErr w:type="spellStart"/>
      <w:r w:rsidRPr="009F3C3E">
        <w:rPr>
          <w:rFonts w:ascii="Times New Roman" w:eastAsia="Times New Roman" w:hAnsi="Times New Roman" w:cs="Times New Roman"/>
          <w:sz w:val="24"/>
          <w:szCs w:val="24"/>
          <w:lang w:val="en-US"/>
        </w:rPr>
        <w:t>Nevzorov</w:t>
      </w:r>
      <w:proofErr w:type="spellEnd"/>
      <w:r w:rsidRPr="009F3C3E">
        <w:rPr>
          <w:rFonts w:ascii="Times New Roman" w:eastAsia="Times New Roman" w:hAnsi="Times New Roman" w:cs="Times New Roman"/>
          <w:sz w:val="24"/>
          <w:szCs w:val="24"/>
          <w:lang w:val="en-US"/>
        </w:rPr>
        <w:t xml:space="preserve"> </w:t>
      </w:r>
      <w:proofErr w:type="spellStart"/>
      <w:r w:rsidRPr="009F3C3E">
        <w:rPr>
          <w:rFonts w:ascii="Times New Roman" w:eastAsia="Times New Roman" w:hAnsi="Times New Roman" w:cs="Times New Roman"/>
          <w:sz w:val="24"/>
          <w:szCs w:val="24"/>
          <w:lang w:val="en-US"/>
        </w:rPr>
        <w:t>V.B</w:t>
      </w:r>
      <w:proofErr w:type="spellEnd"/>
      <w:r w:rsidRPr="009F3C3E">
        <w:rPr>
          <w:rFonts w:ascii="Times New Roman" w:eastAsia="Times New Roman" w:hAnsi="Times New Roman" w:cs="Times New Roman"/>
          <w:sz w:val="24"/>
          <w:szCs w:val="24"/>
          <w:lang w:val="en-US"/>
        </w:rPr>
        <w:t xml:space="preserve">. (1997) </w:t>
      </w:r>
      <w:proofErr w:type="spellStart"/>
      <w:r w:rsidRPr="009F3C3E">
        <w:rPr>
          <w:rFonts w:ascii="Times New Roman" w:eastAsia="Times New Roman" w:hAnsi="Times New Roman" w:cs="Times New Roman"/>
          <w:sz w:val="24"/>
          <w:szCs w:val="24"/>
          <w:lang w:val="en-US"/>
        </w:rPr>
        <w:t>Stirling</w:t>
      </w:r>
      <w:proofErr w:type="spellEnd"/>
      <w:r w:rsidRPr="009F3C3E">
        <w:rPr>
          <w:rFonts w:ascii="Times New Roman" w:eastAsia="Times New Roman" w:hAnsi="Times New Roman" w:cs="Times New Roman"/>
          <w:sz w:val="24"/>
          <w:szCs w:val="24"/>
          <w:lang w:val="en-US"/>
        </w:rPr>
        <w:t xml:space="preserve"> numbers and records. 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proofErr w:type="spellStart"/>
      <w:r w:rsidRPr="009F3C3E">
        <w:rPr>
          <w:rFonts w:ascii="Times New Roman" w:eastAsia="Times New Roman" w:hAnsi="Times New Roman" w:cs="Times New Roman"/>
          <w:sz w:val="24"/>
          <w:szCs w:val="24"/>
        </w:rPr>
        <w:t>Editor</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N.Balakrishnan</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Birkhauser</w:t>
      </w:r>
      <w:proofErr w:type="spellEnd"/>
      <w:r w:rsidRPr="009F3C3E">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rPr>
        <w:t>Boston</w:t>
      </w:r>
      <w:proofErr w:type="spellEnd"/>
      <w:r w:rsidRPr="009F3C3E">
        <w:rPr>
          <w:rFonts w:ascii="Times New Roman" w:eastAsia="Times New Roman" w:hAnsi="Times New Roman" w:cs="Times New Roman"/>
          <w:sz w:val="24"/>
          <w:szCs w:val="24"/>
        </w:rPr>
        <w:t>, pp.189-200.</w:t>
      </w:r>
    </w:p>
    <w:p w14:paraId="13057D62" w14:textId="54A7DAB0" w:rsidR="009F3C3E" w:rsidRDefault="009F3C3E">
      <w:pPr>
        <w:pStyle w:val="af0"/>
      </w:pPr>
    </w:p>
  </w:comment>
  <w:comment w:id="1647" w:author="Пользователь" w:date="2019-11-10T18:49:00Z" w:initials="П">
    <w:p w14:paraId="710B4778" w14:textId="6BAA97ED" w:rsidR="00550B68" w:rsidRDefault="00550B68">
      <w:pPr>
        <w:pStyle w:val="af0"/>
      </w:pPr>
      <w:r>
        <w:rPr>
          <w:rStyle w:val="af"/>
        </w:rPr>
        <w:annotationRef/>
      </w:r>
      <w:r>
        <w:t xml:space="preserve">Весьма неочевидный интуитивно результат. Неужели на отрезке длиной 25000 не уместить всего десять точек? </w:t>
      </w:r>
    </w:p>
  </w:comment>
  <w:comment w:id="1653" w:author="Пользователь" w:date="2019-11-10T18:49:00Z" w:initials="П">
    <w:p w14:paraId="69C98E16" w14:textId="77777777" w:rsidR="00550B68" w:rsidRDefault="00550B68" w:rsidP="00355556">
      <w:pPr>
        <w:pStyle w:val="af0"/>
      </w:pPr>
      <w:r>
        <w:rPr>
          <w:rStyle w:val="af"/>
        </w:rPr>
        <w:annotationRef/>
      </w:r>
      <w:r>
        <w:t xml:space="preserve">Если суммирование от 0 до 4, то 4 лучше поставить над суммой. </w:t>
      </w:r>
    </w:p>
  </w:comment>
  <w:comment w:id="1672" w:author="СБ" w:date="2019-11-10T18:49:00Z" w:initials="С">
    <w:p w14:paraId="00C257E8" w14:textId="0073AA38" w:rsidR="00550B68" w:rsidRDefault="00550B68">
      <w:pPr>
        <w:pStyle w:val="af0"/>
      </w:pPr>
      <w:r>
        <w:rPr>
          <w:rStyle w:val="af"/>
        </w:rPr>
        <w:annotationRef/>
      </w:r>
      <w:r>
        <w:t>Исправлено</w:t>
      </w:r>
    </w:p>
  </w:comment>
  <w:comment w:id="1674" w:author="Пользователь" w:date="2019-11-10T18:49:00Z" w:initials="П">
    <w:p w14:paraId="75BC2221" w14:textId="0F873ADC" w:rsidR="00550B68" w:rsidRDefault="00550B68">
      <w:pPr>
        <w:pStyle w:val="af0"/>
      </w:pPr>
      <w:r>
        <w:rPr>
          <w:rStyle w:val="af"/>
        </w:rPr>
        <w:annotationRef/>
      </w:r>
      <w:r>
        <w:t>В ней – это в чем? неорганизованности? безалаберности?</w:t>
      </w:r>
    </w:p>
  </w:comment>
  <w:comment w:id="1675" w:author="СБ" w:date="2019-11-10T18:49:00Z" w:initials="С">
    <w:p w14:paraId="5AA5E403" w14:textId="2AE3D07F" w:rsidR="00550B68" w:rsidRDefault="00550B68">
      <w:pPr>
        <w:pStyle w:val="af0"/>
      </w:pPr>
      <w:r>
        <w:rPr>
          <w:rStyle w:val="af"/>
        </w:rPr>
        <w:annotationRef/>
      </w:r>
      <w:r>
        <w:t>Исправил</w:t>
      </w:r>
    </w:p>
  </w:comment>
  <w:comment w:id="1676" w:author="Пользователь" w:date="2019-11-10T18:49:00Z" w:initials="П">
    <w:p w14:paraId="58266C6B" w14:textId="15A6CFC2" w:rsidR="00550B68" w:rsidRDefault="00550B68">
      <w:pPr>
        <w:pStyle w:val="af0"/>
      </w:pPr>
      <w:r>
        <w:rPr>
          <w:rStyle w:val="af"/>
        </w:rPr>
        <w:annotationRef/>
      </w:r>
      <w:r>
        <w:t xml:space="preserve">Нехорошо сформулировано. По логике, если, как сказано, </w:t>
      </w:r>
      <w:proofErr w:type="spellStart"/>
      <w:r>
        <w:t>перфекционист</w:t>
      </w:r>
      <w:proofErr w:type="spellEnd"/>
      <w:r>
        <w:t xml:space="preserve"> выполняет в точности равномерно, то его темп не стремится к диагонали, а совпадает с диагональю.</w:t>
      </w:r>
    </w:p>
  </w:comment>
  <w:comment w:id="1677" w:author="СБ" w:date="2019-11-10T18:49:00Z" w:initials="С">
    <w:p w14:paraId="34CFF5F0" w14:textId="058501E2" w:rsidR="00550B68" w:rsidRDefault="00550B68">
      <w:pPr>
        <w:pStyle w:val="af0"/>
      </w:pPr>
      <w:r>
        <w:rPr>
          <w:rStyle w:val="af"/>
        </w:rPr>
        <w:annotationRef/>
      </w:r>
      <w:r>
        <w:t>Исправил</w:t>
      </w:r>
    </w:p>
  </w:comment>
  <w:comment w:id="1679" w:author="Пользователь" w:date="2019-11-10T18:49:00Z" w:initials="П">
    <w:p w14:paraId="40DE247F" w14:textId="3A3A6771" w:rsidR="00550B68" w:rsidRDefault="00550B68">
      <w:pPr>
        <w:pStyle w:val="af0"/>
      </w:pPr>
      <w:r>
        <w:rPr>
          <w:rStyle w:val="af"/>
        </w:rPr>
        <w:annotationRef/>
      </w:r>
      <w:r>
        <w:t xml:space="preserve">Площадь ПОД кривой как раз увеличилась. Уменьшилась площадь между диагональю и кривой темпа, то есть площадь НАД кривой. </w:t>
      </w:r>
    </w:p>
  </w:comment>
  <w:comment w:id="1680" w:author="СБ" w:date="2019-11-10T18:49:00Z" w:initials="С">
    <w:p w14:paraId="705AC644" w14:textId="4EC5A82B" w:rsidR="00550B68" w:rsidRDefault="00550B68">
      <w:pPr>
        <w:pStyle w:val="af0"/>
      </w:pPr>
      <w:r>
        <w:rPr>
          <w:rStyle w:val="af"/>
        </w:rPr>
        <w:annotationRef/>
      </w:r>
      <w:r>
        <w:t>Исправлено</w:t>
      </w:r>
    </w:p>
  </w:comment>
  <w:comment w:id="1688" w:author="Пользователь" w:date="2019-11-13T16:05:00Z" w:initials="П">
    <w:p w14:paraId="7B548E13" w14:textId="1E48355D" w:rsidR="00DE4B69" w:rsidRDefault="00DE4B69">
      <w:pPr>
        <w:pStyle w:val="af0"/>
      </w:pPr>
      <w:r>
        <w:rPr>
          <w:rStyle w:val="af"/>
        </w:rPr>
        <w:annotationRef/>
      </w:r>
      <w:r>
        <w:t>А вот не понял насчет сходимости к нормальному. Почему она есть, и зачем вообще тут это упоминать. Может, проще вообще зеленую фразу убрать.</w:t>
      </w:r>
    </w:p>
  </w:comment>
  <w:comment w:id="1695" w:author="Пользователь" w:date="2019-11-10T18:49:00Z" w:initials="П">
    <w:p w14:paraId="0ED82BDF" w14:textId="7533BB33" w:rsidR="00550B68" w:rsidRDefault="00550B68">
      <w:pPr>
        <w:pStyle w:val="af0"/>
      </w:pPr>
      <w:r>
        <w:rPr>
          <w:rStyle w:val="af"/>
        </w:rPr>
        <w:annotationRef/>
      </w:r>
      <w:r>
        <w:t>Тут стоит объяснить, что такое число 200 во всех дальнейших диаграммах.</w:t>
      </w:r>
    </w:p>
  </w:comment>
  <w:comment w:id="1696" w:author="СБ" w:date="2019-11-10T18:49:00Z" w:initials="С">
    <w:p w14:paraId="1767B987" w14:textId="24622390" w:rsidR="00550B68" w:rsidRDefault="00550B68">
      <w:pPr>
        <w:pStyle w:val="af0"/>
      </w:pPr>
      <w:r>
        <w:rPr>
          <w:rStyle w:val="af"/>
        </w:rPr>
        <w:annotationRef/>
      </w:r>
      <w:r>
        <w:t>Это не какой-то параметр задачи, а граница отображаемого по оси абсцисс интервала. Стоит ли пояснять эту мысль?</w:t>
      </w:r>
    </w:p>
  </w:comment>
  <w:comment w:id="1698" w:author="Пользователь" w:date="2019-11-13T16:08:00Z" w:initials="П">
    <w:p w14:paraId="1CBD5AC5" w14:textId="6E9C4C42" w:rsidR="00DE4B69" w:rsidRDefault="00DE4B69">
      <w:pPr>
        <w:pStyle w:val="af0"/>
      </w:pPr>
      <w:r>
        <w:rPr>
          <w:rStyle w:val="af"/>
        </w:rPr>
        <w:annotationRef/>
      </w:r>
      <w:r>
        <w:t xml:space="preserve">Конечно, надо пояснять, почему уровень богатства плавает 0 до 200. Это число 100% справа пояснять не надо, любому понятно, что доля от 0 до 100%. А откуда взялось непонятное 200, читатель не поймет, как не понял я. Надо хотя бы сказать, например, что мы берем 100 за средний уровень (если </w:t>
      </w:r>
      <w:r w:rsidR="009A3EEB">
        <w:t xml:space="preserve">ваша </w:t>
      </w:r>
      <w:r>
        <w:t xml:space="preserve">логика </w:t>
      </w:r>
      <w:r w:rsidR="009A3EEB">
        <w:t xml:space="preserve">была </w:t>
      </w:r>
      <w:r>
        <w:t>именно такая, конечно).</w:t>
      </w:r>
    </w:p>
  </w:comment>
  <w:comment w:id="1702" w:author="Пользователь" w:date="2019-11-10T18:49:00Z" w:initials="П">
    <w:p w14:paraId="2062B512" w14:textId="79E9E161" w:rsidR="00550B68" w:rsidRDefault="00550B68">
      <w:pPr>
        <w:pStyle w:val="af0"/>
      </w:pPr>
      <w:r>
        <w:rPr>
          <w:rStyle w:val="af"/>
        </w:rPr>
        <w:annotationRef/>
      </w:r>
      <w:r>
        <w:t>Неудачно сформулировано. Фраза "бедных и богатых поровну" воспринимается не как равномерное, а как двухточечное распределение (у случайной величины всего два значения "богатый" и "бедный"). Может, лучше что-то описательное вроде: "</w:t>
      </w:r>
      <w:r w:rsidRPr="0029618A">
        <w:rPr>
          <w:rFonts w:eastAsia="Times New Roman"/>
          <w:sz w:val="24"/>
          <w:szCs w:val="24"/>
        </w:rPr>
        <w:t>Для полноты картины давайте рассмотрим ещё одно простое распределение денег</w:t>
      </w:r>
      <w:r>
        <w:rPr>
          <w:rFonts w:eastAsia="Times New Roman"/>
          <w:sz w:val="24"/>
          <w:szCs w:val="24"/>
        </w:rPr>
        <w:t xml:space="preserve"> –</w:t>
      </w:r>
      <w:r w:rsidRPr="0029618A">
        <w:rPr>
          <w:rFonts w:eastAsia="Times New Roman"/>
          <w:sz w:val="24"/>
          <w:szCs w:val="24"/>
        </w:rPr>
        <w:t xml:space="preserve"> </w:t>
      </w:r>
      <w:r>
        <w:rPr>
          <w:rFonts w:eastAsia="Times New Roman"/>
          <w:sz w:val="24"/>
          <w:szCs w:val="24"/>
        </w:rPr>
        <w:t xml:space="preserve">чтобы в группе были люди с самым разным достатком, и все эти </w:t>
      </w:r>
      <w:proofErr w:type="spellStart"/>
      <w:r>
        <w:rPr>
          <w:rFonts w:eastAsia="Times New Roman"/>
          <w:sz w:val="24"/>
          <w:szCs w:val="24"/>
        </w:rPr>
        <w:t>достатки</w:t>
      </w:r>
      <w:proofErr w:type="spellEnd"/>
      <w:r>
        <w:rPr>
          <w:rFonts w:eastAsia="Times New Roman"/>
          <w:sz w:val="24"/>
          <w:szCs w:val="24"/>
        </w:rPr>
        <w:t xml:space="preserve"> у людей были равновероятны".</w:t>
      </w:r>
    </w:p>
  </w:comment>
  <w:comment w:id="1703" w:author="СБ" w:date="2019-11-10T18:49:00Z" w:initials="С">
    <w:p w14:paraId="260E1F2D" w14:textId="483D17CD" w:rsidR="00550B68" w:rsidRDefault="00550B68">
      <w:pPr>
        <w:pStyle w:val="af0"/>
      </w:pPr>
      <w:r>
        <w:rPr>
          <w:rStyle w:val="af"/>
        </w:rPr>
        <w:annotationRef/>
      </w:r>
      <w:r>
        <w:t>Исправлено</w:t>
      </w:r>
    </w:p>
  </w:comment>
  <w:comment w:id="1705" w:author="Пользователь" w:date="2019-11-10T18:49:00Z" w:initials="П">
    <w:p w14:paraId="4E87B7CA" w14:textId="37C5CD1D" w:rsidR="00550B68" w:rsidRDefault="00550B68">
      <w:pPr>
        <w:pStyle w:val="af0"/>
      </w:pPr>
      <w:r>
        <w:rPr>
          <w:rStyle w:val="af"/>
        </w:rPr>
        <w:annotationRef/>
      </w:r>
      <w:r>
        <w:t xml:space="preserve">Это не обмен, если мы просто отдаем рубль. Давайте добавим хотя бы "обмен денег на услугу"  </w:t>
      </w:r>
    </w:p>
  </w:comment>
  <w:comment w:id="1706" w:author="Пользователь" w:date="2019-11-10T18:49:00Z" w:initials="П">
    <w:p w14:paraId="6895FCF9" w14:textId="5A200D85" w:rsidR="00550B68" w:rsidRDefault="00550B68">
      <w:pPr>
        <w:pStyle w:val="af0"/>
      </w:pPr>
      <w:r>
        <w:rPr>
          <w:rStyle w:val="af"/>
        </w:rPr>
        <w:annotationRef/>
      </w:r>
      <w:r>
        <w:t>Непонятная фраза. Что такое "обмен деньгами"? Это одновременная передача денег друг другу? И чем это отличается от нижеуказанной "потери денег"?</w:t>
      </w:r>
    </w:p>
  </w:comment>
  <w:comment w:id="1722" w:author="Пользователь" w:date="2019-11-10T18:49:00Z" w:initials="П">
    <w:p w14:paraId="15276C77" w14:textId="219EC0D7" w:rsidR="00550B68" w:rsidRDefault="00550B68" w:rsidP="00B308AB">
      <w:pPr>
        <w:pStyle w:val="af0"/>
      </w:pPr>
      <w:r>
        <w:rPr>
          <w:rStyle w:val="af"/>
        </w:rPr>
        <w:annotationRef/>
      </w:r>
      <w:r>
        <w:t xml:space="preserve">Не только. Положим, </w:t>
      </w:r>
      <w:r>
        <w:rPr>
          <w:lang w:val="en-US"/>
        </w:rPr>
        <w:t>f</w:t>
      </w:r>
      <w:r w:rsidRPr="00896A2B">
        <w:t>(</w:t>
      </w:r>
      <w:r>
        <w:rPr>
          <w:lang w:val="en-US"/>
        </w:rPr>
        <w:t>x</w:t>
      </w:r>
      <w:r w:rsidRPr="00896A2B">
        <w:t>)≡0</w:t>
      </w:r>
      <w:r>
        <w:t xml:space="preserve"> тоже годится. </w:t>
      </w:r>
    </w:p>
    <w:p w14:paraId="60B14CF1" w14:textId="0CE1B6D6" w:rsidR="00550B68" w:rsidRDefault="00550B68">
      <w:pPr>
        <w:pStyle w:val="af0"/>
      </w:pPr>
    </w:p>
  </w:comment>
  <w:comment w:id="1723" w:author="СБ" w:date="2019-11-10T18:49:00Z" w:initials="С">
    <w:p w14:paraId="2009488E" w14:textId="23C9F154" w:rsidR="00550B68" w:rsidRDefault="00550B68">
      <w:pPr>
        <w:pStyle w:val="af0"/>
      </w:pPr>
      <w:r>
        <w:rPr>
          <w:rStyle w:val="af"/>
        </w:rPr>
        <w:annotationRef/>
      </w:r>
      <w:r>
        <w:t xml:space="preserve">Добавил </w:t>
      </w:r>
      <w:proofErr w:type="spellStart"/>
      <w:r>
        <w:t>услвие</w:t>
      </w:r>
      <w:proofErr w:type="spellEnd"/>
      <w:r>
        <w:t xml:space="preserve"> нетривиальности</w:t>
      </w:r>
    </w:p>
  </w:comment>
  <w:comment w:id="1726" w:author="Пользователь" w:date="2019-11-10T18:49:00Z" w:initials="П">
    <w:p w14:paraId="313D6616" w14:textId="273E9674" w:rsidR="00550B68" w:rsidRDefault="00550B68">
      <w:pPr>
        <w:pStyle w:val="af0"/>
      </w:pPr>
      <w:r>
        <w:rPr>
          <w:rStyle w:val="af"/>
        </w:rPr>
        <w:annotationRef/>
      </w:r>
      <w:r>
        <w:t>В этом абзаце равновесность и устойчивость используются как синонимы. Это допустимо в данном случае? А то для меня, не физика, система с маленьким шариком и в верхней точке выпуклой полусферы, и в нижней точке вогнутой полусферы находится в равновесии, но устойчивым является только одно состояние из этих двух.</w:t>
      </w:r>
    </w:p>
  </w:comment>
  <w:comment w:id="1727" w:author="СБ" w:date="2019-11-10T18:49:00Z" w:initials="С">
    <w:p w14:paraId="72500D47" w14:textId="035D09BA" w:rsidR="00550B68" w:rsidRDefault="00550B68">
      <w:pPr>
        <w:pStyle w:val="af0"/>
      </w:pPr>
      <w:r>
        <w:rPr>
          <w:rStyle w:val="af"/>
        </w:rPr>
        <w:annotationRef/>
      </w:r>
      <w:r>
        <w:t>Исправлено</w:t>
      </w:r>
    </w:p>
  </w:comment>
  <w:comment w:id="1728" w:author="Пользователь" w:date="2019-11-10T18:49:00Z" w:initials="П">
    <w:p w14:paraId="7BDC740D" w14:textId="578EF8B4" w:rsidR="00550B68" w:rsidRDefault="00550B68">
      <w:pPr>
        <w:pStyle w:val="af0"/>
      </w:pPr>
      <w:r>
        <w:rPr>
          <w:rStyle w:val="af"/>
        </w:rPr>
        <w:annotationRef/>
      </w:r>
      <w:r>
        <w:t xml:space="preserve">В словарях, включая </w:t>
      </w:r>
      <w:proofErr w:type="spellStart"/>
      <w:r>
        <w:t>БСЭ</w:t>
      </w:r>
      <w:proofErr w:type="spellEnd"/>
      <w:r>
        <w:t>, обычно такая форма его имени.</w:t>
      </w:r>
    </w:p>
  </w:comment>
  <w:comment w:id="1729" w:author="СБ" w:date="2019-11-10T18:49:00Z" w:initials="С">
    <w:p w14:paraId="5423EDE2" w14:textId="1D171DCE" w:rsidR="00550B68" w:rsidRDefault="00550B68">
      <w:pPr>
        <w:pStyle w:val="af0"/>
      </w:pPr>
      <w:r>
        <w:rPr>
          <w:rStyle w:val="af"/>
        </w:rPr>
        <w:annotationRef/>
      </w:r>
      <w:r>
        <w:t>Принято</w:t>
      </w:r>
    </w:p>
  </w:comment>
  <w:comment w:id="1730" w:author="Пользователь" w:date="2019-11-10T18:49:00Z" w:initials="П">
    <w:p w14:paraId="399B6043" w14:textId="77777777" w:rsidR="00550B68" w:rsidRPr="00D421F8" w:rsidRDefault="00550B68" w:rsidP="00797330">
      <w:pPr>
        <w:pStyle w:val="af0"/>
      </w:pPr>
      <w:r>
        <w:rPr>
          <w:rStyle w:val="af"/>
        </w:rPr>
        <w:annotationRef/>
      </w:r>
      <w:r>
        <w:t xml:space="preserve">Логарифм везде обозначался </w:t>
      </w:r>
      <w:r>
        <w:rPr>
          <w:lang w:val="en-US"/>
        </w:rPr>
        <w:t>log</w:t>
      </w:r>
      <w:r>
        <w:t xml:space="preserve">, а тут внезапно стал натуральным. И в таблице ниже то </w:t>
      </w:r>
      <w:r>
        <w:rPr>
          <w:lang w:val="en-US"/>
        </w:rPr>
        <w:t>ln</w:t>
      </w:r>
      <w:r>
        <w:t xml:space="preserve">, то </w:t>
      </w:r>
      <w:r>
        <w:rPr>
          <w:lang w:val="en-US"/>
        </w:rPr>
        <w:t>log</w:t>
      </w:r>
    </w:p>
  </w:comment>
  <w:comment w:id="1731" w:author="СБ" w:date="2019-11-10T18:49:00Z" w:initials="С">
    <w:p w14:paraId="5BB21EA0" w14:textId="643201B2" w:rsidR="00550B68" w:rsidRPr="00797330" w:rsidRDefault="00550B68">
      <w:pPr>
        <w:pStyle w:val="af0"/>
      </w:pPr>
      <w:r>
        <w:rPr>
          <w:rStyle w:val="af"/>
        </w:rPr>
        <w:annotationRef/>
      </w:r>
      <w:r>
        <w:t xml:space="preserve">Здесь – натуральный (хоть это и неважно в данном случае). Выше (в выражении про объёмы) переписал в натуральный. В таблице </w:t>
      </w:r>
      <w:proofErr w:type="spellStart"/>
      <w:r>
        <w:t>натуральныйи</w:t>
      </w:r>
      <w:proofErr w:type="spellEnd"/>
      <w:r>
        <w:t xml:space="preserve"> по основанию 2.</w:t>
      </w:r>
    </w:p>
  </w:comment>
  <w:comment w:id="1732" w:author="Пользователь" w:date="2019-11-10T18:49:00Z" w:initials="П">
    <w:p w14:paraId="3A5AB5B7" w14:textId="2E2A2F9A" w:rsidR="00550B68" w:rsidRPr="00316A00" w:rsidRDefault="00550B68">
      <w:pPr>
        <w:pStyle w:val="af0"/>
      </w:pPr>
      <w:r>
        <w:rPr>
          <w:rStyle w:val="af"/>
        </w:rPr>
        <w:annotationRef/>
      </w:r>
      <w:r>
        <w:t xml:space="preserve">Непонятно. Вроде исходным состоянием системы по описанию выше было </w:t>
      </w:r>
      <w:r>
        <w:rPr>
          <w:lang w:val="en-US"/>
        </w:rPr>
        <w:t>n</w:t>
      </w:r>
      <w:r>
        <w:t xml:space="preserve"> людей и </w:t>
      </w:r>
      <w:r>
        <w:rPr>
          <w:lang w:val="en-US"/>
        </w:rPr>
        <w:t>m</w:t>
      </w:r>
      <w:r>
        <w:t xml:space="preserve"> денег у каждого. Неплохо бы объяснить, что подразумевается под его вырожденностью. Видимо, фиксированное распределение денег без передач? </w:t>
      </w:r>
    </w:p>
  </w:comment>
  <w:comment w:id="1741" w:author="СБ" w:date="2019-11-10T18:49:00Z" w:initials="С">
    <w:p w14:paraId="24EB5015" w14:textId="34417B4C" w:rsidR="00550B68" w:rsidRDefault="00550B68">
      <w:pPr>
        <w:pStyle w:val="af0"/>
      </w:pPr>
      <w:r>
        <w:rPr>
          <w:rStyle w:val="af"/>
        </w:rPr>
        <w:annotationRef/>
      </w:r>
      <w:r>
        <w:t>Исправлено</w:t>
      </w:r>
    </w:p>
  </w:comment>
  <w:comment w:id="1744" w:author="СБ" w:date="2019-11-10T18:49:00Z" w:initials="С">
    <w:p w14:paraId="24863427" w14:textId="402CD444" w:rsidR="00550B68" w:rsidRDefault="00550B68">
      <w:pPr>
        <w:pStyle w:val="af0"/>
      </w:pPr>
      <w:r>
        <w:rPr>
          <w:rStyle w:val="af"/>
        </w:rPr>
        <w:annotationRef/>
      </w:r>
      <w:r>
        <w:t>Добавил уточнение</w:t>
      </w:r>
    </w:p>
  </w:comment>
  <w:comment w:id="1743" w:author="Пользователь" w:date="2019-11-10T18:49:00Z" w:initials="П">
    <w:p w14:paraId="25147B94" w14:textId="02D47A00" w:rsidR="00550B68" w:rsidRDefault="00550B68">
      <w:pPr>
        <w:pStyle w:val="af0"/>
      </w:pPr>
      <w:r>
        <w:rPr>
          <w:rStyle w:val="af"/>
        </w:rPr>
        <w:annotationRef/>
      </w:r>
      <w:r>
        <w:t xml:space="preserve">Двусмысленно. Отдаем по-прежнему рубль, но разоряемся не до нуля, а только до </w:t>
      </w:r>
      <w:r>
        <w:rPr>
          <w:lang w:val="en-US"/>
        </w:rPr>
        <w:t>m</w:t>
      </w:r>
      <w:r w:rsidRPr="00AE3CB1">
        <w:t>(</w:t>
      </w:r>
      <w:r>
        <w:t>1 –</w:t>
      </w:r>
      <w:r w:rsidRPr="00AE3CB1">
        <w:t xml:space="preserve"> </w:t>
      </w:r>
      <m:oMath>
        <m:r>
          <w:rPr>
            <w:rFonts w:ascii="Cambria Math" w:eastAsia="Cambria Math" w:hAnsi="Cambria Math"/>
            <w:sz w:val="24"/>
            <w:szCs w:val="24"/>
          </w:rPr>
          <m:t>α)</m:t>
        </m:r>
      </m:oMath>
      <w:r>
        <w:rPr>
          <w:sz w:val="24"/>
          <w:szCs w:val="24"/>
        </w:rPr>
        <w:t xml:space="preserve">, после чего перестаем отдавать рубль? Или каждый раз отдаем величину </w:t>
      </w:r>
      <w:r>
        <w:rPr>
          <w:lang w:val="en-US"/>
        </w:rPr>
        <w:t>m</w:t>
      </w:r>
      <m:oMath>
        <m:r>
          <w:rPr>
            <w:rFonts w:ascii="Cambria Math" w:eastAsia="Cambria Math" w:hAnsi="Cambria Math"/>
            <w:sz w:val="24"/>
            <w:szCs w:val="24"/>
          </w:rPr>
          <m:t>α</m:t>
        </m:r>
      </m:oMath>
      <w:r>
        <w:rPr>
          <w:sz w:val="24"/>
          <w:szCs w:val="24"/>
        </w:rPr>
        <w:t>, считая деньги бесконечно дробящимися? Из нижеследующего ясно, что тут вторая трактовка, но надо, чтобы понятно было сразу.</w:t>
      </w:r>
    </w:p>
  </w:comment>
  <w:comment w:id="1746" w:author="Пользователь" w:date="2019-11-10T18:49:00Z" w:initials="П">
    <w:p w14:paraId="1DDBA952" w14:textId="111E29D3" w:rsidR="00550B68" w:rsidRDefault="00550B68">
      <w:pPr>
        <w:pStyle w:val="af0"/>
      </w:pPr>
      <w:r>
        <w:rPr>
          <w:rStyle w:val="af"/>
        </w:rPr>
        <w:annotationRef/>
      </w:r>
      <w:r>
        <w:t>В подписи справа лучше "участников группы", а не членов.</w:t>
      </w:r>
    </w:p>
  </w:comment>
  <w:comment w:id="1747" w:author="СБ" w:date="2019-11-10T18:49:00Z" w:initials="С">
    <w:p w14:paraId="3312D416" w14:textId="01EBA105" w:rsidR="00550B68" w:rsidRDefault="00550B68">
      <w:pPr>
        <w:pStyle w:val="af0"/>
      </w:pPr>
      <w:r>
        <w:rPr>
          <w:rStyle w:val="af"/>
        </w:rPr>
        <w:annotationRef/>
      </w:r>
      <w:r>
        <w:t>Исправлено</w:t>
      </w:r>
    </w:p>
  </w:comment>
  <w:comment w:id="1754" w:author="Пользователь" w:date="2019-11-10T18:49:00Z" w:initials="П">
    <w:p w14:paraId="54B0A622" w14:textId="7A34FC2E" w:rsidR="00550B68" w:rsidRDefault="00550B68">
      <w:pPr>
        <w:pStyle w:val="af0"/>
      </w:pPr>
      <w:r>
        <w:rPr>
          <w:rStyle w:val="af"/>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E7BD715" w15:done="0"/>
  <w15:commentEx w15:paraId="5A0A3F43" w15:done="0"/>
  <w15:commentEx w15:paraId="4D34B324" w15:done="0"/>
  <w15:commentEx w15:paraId="479342CB" w15:done="0"/>
  <w15:commentEx w15:paraId="0095E615" w15:done="0"/>
  <w15:commentEx w15:paraId="4B289C8F" w15:done="0"/>
  <w15:commentEx w15:paraId="49813D8D" w15:done="0"/>
  <w15:commentEx w15:paraId="57F6D990" w15:done="0"/>
  <w15:commentEx w15:paraId="73568914" w15:done="0"/>
  <w15:commentEx w15:paraId="1CDDA906" w15:done="0"/>
  <w15:commentEx w15:paraId="5AB243AB" w15:done="0"/>
  <w15:commentEx w15:paraId="2E23D54D" w15:done="0"/>
  <w15:commentEx w15:paraId="32B6B6D8" w15:done="0"/>
  <w15:commentEx w15:paraId="7A4C1FA2" w15:done="0"/>
  <w15:commentEx w15:paraId="3E65E19F" w15:done="0"/>
  <w15:commentEx w15:paraId="7704E33E" w15:done="0"/>
  <w15:commentEx w15:paraId="1EE3443D" w15:done="0"/>
  <w15:commentEx w15:paraId="2C0468DB" w15:done="0"/>
  <w15:commentEx w15:paraId="15FF9F3B" w15:done="0"/>
  <w15:commentEx w15:paraId="123E6BF2" w15:done="0"/>
  <w15:commentEx w15:paraId="747D76CB" w15:done="0"/>
  <w15:commentEx w15:paraId="2FFF6184" w15:done="0"/>
  <w15:commentEx w15:paraId="7EDBFB7E" w15:done="0"/>
  <w15:commentEx w15:paraId="3E8DA72D" w15:done="0"/>
  <w15:commentEx w15:paraId="3930C34A" w15:done="0"/>
  <w15:commentEx w15:paraId="3551F83D" w15:done="0"/>
  <w15:commentEx w15:paraId="47BA3C71" w15:done="0"/>
  <w15:commentEx w15:paraId="73D856F8" w15:done="0"/>
  <w15:commentEx w15:paraId="4DB34CFE" w15:done="0"/>
  <w15:commentEx w15:paraId="4692A680" w15:done="0"/>
  <w15:commentEx w15:paraId="795281DC" w15:done="0"/>
  <w15:commentEx w15:paraId="46077DC1" w15:done="0"/>
  <w15:commentEx w15:paraId="102E687C" w15:done="0"/>
  <w15:commentEx w15:paraId="17F2D856" w15:done="0"/>
  <w15:commentEx w15:paraId="4E028BFB" w15:done="0"/>
  <w15:commentEx w15:paraId="33F08F6C" w15:done="0"/>
  <w15:commentEx w15:paraId="268A44F3" w15:done="0"/>
  <w15:commentEx w15:paraId="0C2EEEAD" w15:done="0"/>
  <w15:commentEx w15:paraId="660E5BDD" w15:done="0"/>
  <w15:commentEx w15:paraId="7A3509CF" w15:done="0"/>
  <w15:commentEx w15:paraId="48ACB8F4" w15:done="0"/>
  <w15:commentEx w15:paraId="68D63FDD" w15:done="0"/>
  <w15:commentEx w15:paraId="0D72CC2D" w15:done="0"/>
  <w15:commentEx w15:paraId="04F996F7" w15:done="0"/>
  <w15:commentEx w15:paraId="20D773BE" w15:done="0"/>
  <w15:commentEx w15:paraId="52AC7EB4" w15:done="0"/>
  <w15:commentEx w15:paraId="0B900BEF" w15:done="0"/>
  <w15:commentEx w15:paraId="0B455002" w15:done="0"/>
  <w15:commentEx w15:paraId="757CEB58" w15:done="0"/>
  <w15:commentEx w15:paraId="7A3DC772" w15:done="0"/>
  <w15:commentEx w15:paraId="21AAE824" w15:done="0"/>
  <w15:commentEx w15:paraId="3BF9BEC1" w15:done="0"/>
  <w15:commentEx w15:paraId="762644A4" w15:done="0"/>
  <w15:commentEx w15:paraId="1C7627EA" w15:done="0"/>
  <w15:commentEx w15:paraId="4BC25B5C" w15:done="0"/>
  <w15:commentEx w15:paraId="3C381827" w15:done="0"/>
  <w15:commentEx w15:paraId="480444A8" w15:done="0"/>
  <w15:commentEx w15:paraId="45A55D3C" w15:done="0"/>
  <w15:commentEx w15:paraId="6DEFB92B" w15:done="0"/>
  <w15:commentEx w15:paraId="7213453D" w15:done="0"/>
  <w15:commentEx w15:paraId="66DEC48E" w15:done="0"/>
  <w15:commentEx w15:paraId="79473C33" w15:done="0"/>
  <w15:commentEx w15:paraId="2406D8E6" w15:done="0"/>
  <w15:commentEx w15:paraId="7DDA0BDB" w15:done="0"/>
  <w15:commentEx w15:paraId="5FA96664" w15:done="0"/>
  <w15:commentEx w15:paraId="70C2F3BC" w15:done="0"/>
  <w15:commentEx w15:paraId="7187AB43" w15:done="0"/>
  <w15:commentEx w15:paraId="56F1608E" w15:done="0"/>
  <w15:commentEx w15:paraId="67C4CE42" w15:done="0"/>
  <w15:commentEx w15:paraId="5E50CACC" w15:done="0"/>
  <w15:commentEx w15:paraId="635931DB" w15:done="0"/>
  <w15:commentEx w15:paraId="69311B17" w15:done="0"/>
  <w15:commentEx w15:paraId="614595AE" w15:done="0"/>
  <w15:commentEx w15:paraId="70364A52" w15:done="0"/>
  <w15:commentEx w15:paraId="0829D135" w15:done="0"/>
  <w15:commentEx w15:paraId="571981D3" w15:done="0"/>
  <w15:commentEx w15:paraId="62B34355" w15:done="0"/>
  <w15:commentEx w15:paraId="06388394" w15:done="0"/>
  <w15:commentEx w15:paraId="476D019B" w15:done="0"/>
  <w15:commentEx w15:paraId="56CF09FB" w15:done="0"/>
  <w15:commentEx w15:paraId="40991405" w15:done="0"/>
  <w15:commentEx w15:paraId="77372E6C" w15:done="0"/>
  <w15:commentEx w15:paraId="6534DBAE" w15:done="0"/>
  <w15:commentEx w15:paraId="3FBDFB0B" w15:done="0"/>
  <w15:commentEx w15:paraId="413EB0C7" w15:done="0"/>
  <w15:commentEx w15:paraId="7C88AADC" w15:done="0"/>
  <w15:commentEx w15:paraId="126B705C" w15:done="0"/>
  <w15:commentEx w15:paraId="18830112" w15:done="0"/>
  <w15:commentEx w15:paraId="7EE59964" w15:done="0"/>
  <w15:commentEx w15:paraId="1D96891A" w15:done="0"/>
  <w15:commentEx w15:paraId="4AA02AC4" w15:done="0"/>
  <w15:commentEx w15:paraId="4155158E" w15:done="0"/>
  <w15:commentEx w15:paraId="3794D199" w15:done="0"/>
  <w15:commentEx w15:paraId="0C412D9B" w15:done="0"/>
  <w15:commentEx w15:paraId="6B3F990C" w15:done="0"/>
  <w15:commentEx w15:paraId="04B02B2A" w15:done="0"/>
  <w15:commentEx w15:paraId="151C9A34" w15:done="0"/>
  <w15:commentEx w15:paraId="77D7B850" w15:done="0"/>
  <w15:commentEx w15:paraId="21462121" w15:done="0"/>
  <w15:commentEx w15:paraId="6E13FA08" w15:done="0"/>
  <w15:commentEx w15:paraId="15ADEA6D" w15:done="0"/>
  <w15:commentEx w15:paraId="679DC312" w15:done="0"/>
  <w15:commentEx w15:paraId="35B39467" w15:done="0"/>
  <w15:commentEx w15:paraId="602F4FAF" w15:done="0"/>
  <w15:commentEx w15:paraId="45C38849" w15:done="0"/>
  <w15:commentEx w15:paraId="1A6D22E7" w15:done="0"/>
  <w15:commentEx w15:paraId="0C1C012C" w15:done="0"/>
  <w15:commentEx w15:paraId="6406089C" w15:done="0"/>
  <w15:commentEx w15:paraId="3EF41C4F" w15:done="0"/>
  <w15:commentEx w15:paraId="23AB8E75" w15:done="0"/>
  <w15:commentEx w15:paraId="03F7EEA8" w15:done="0"/>
  <w15:commentEx w15:paraId="69A8E1E1" w15:done="0"/>
  <w15:commentEx w15:paraId="1E162459" w15:done="0"/>
  <w15:commentEx w15:paraId="2E8D5CA9" w15:done="0"/>
  <w15:commentEx w15:paraId="6CF3E996" w15:done="0"/>
  <w15:commentEx w15:paraId="5617A83C" w15:done="0"/>
  <w15:commentEx w15:paraId="50C11E35" w15:done="0"/>
  <w15:commentEx w15:paraId="25492DAC" w15:done="0"/>
  <w15:commentEx w15:paraId="339170DD" w15:done="0"/>
  <w15:commentEx w15:paraId="5235A270" w15:done="0"/>
  <w15:commentEx w15:paraId="37B7ED4B" w15:done="0"/>
  <w15:commentEx w15:paraId="468AE3E3" w15:done="0"/>
  <w15:commentEx w15:paraId="23F0D415" w15:done="0"/>
  <w15:commentEx w15:paraId="608BF38C" w15:done="0"/>
  <w15:commentEx w15:paraId="58A0479A" w15:done="0"/>
  <w15:commentEx w15:paraId="18F971BA" w15:done="0"/>
  <w15:commentEx w15:paraId="75DC3E23" w15:done="0"/>
  <w15:commentEx w15:paraId="6605B15C" w15:done="0"/>
  <w15:commentEx w15:paraId="43417860" w15:done="0"/>
  <w15:commentEx w15:paraId="2B0E31EA" w15:done="0"/>
  <w15:commentEx w15:paraId="431F84C0" w15:done="0"/>
  <w15:commentEx w15:paraId="04CF0D54" w15:done="0"/>
  <w15:commentEx w15:paraId="178C6083" w15:done="0"/>
  <w15:commentEx w15:paraId="003E5A8C" w15:done="0"/>
  <w15:commentEx w15:paraId="4649695A" w15:done="0"/>
  <w15:commentEx w15:paraId="7B7675E2" w15:done="0"/>
  <w15:commentEx w15:paraId="6CB5A746" w15:done="0"/>
  <w15:commentEx w15:paraId="53FCFF1D" w15:done="0"/>
  <w15:commentEx w15:paraId="7AC4104D" w15:done="0"/>
  <w15:commentEx w15:paraId="08C9C76E" w15:done="0"/>
  <w15:commentEx w15:paraId="31E23B53" w15:done="0"/>
  <w15:commentEx w15:paraId="3DFA3554" w15:done="0"/>
  <w15:commentEx w15:paraId="1B36CD6E" w15:done="0"/>
  <w15:commentEx w15:paraId="59EAB159" w15:done="0"/>
  <w15:commentEx w15:paraId="3356E60A" w15:done="0"/>
  <w15:commentEx w15:paraId="143F4FDE" w15:done="0"/>
  <w15:commentEx w15:paraId="1E67B522" w15:done="0"/>
  <w15:commentEx w15:paraId="7E5C8453" w15:done="0"/>
  <w15:commentEx w15:paraId="1B316249" w15:done="0"/>
  <w15:commentEx w15:paraId="2D9FD139" w15:done="0"/>
  <w15:commentEx w15:paraId="1D4DAC76" w15:done="0"/>
  <w15:commentEx w15:paraId="66601697" w15:done="0"/>
  <w15:commentEx w15:paraId="3F3F0AB5" w15:done="0"/>
  <w15:commentEx w15:paraId="793CE99E" w15:done="0"/>
  <w15:commentEx w15:paraId="19E160EC" w15:done="0"/>
  <w15:commentEx w15:paraId="01C46AD7" w15:done="0"/>
  <w15:commentEx w15:paraId="0AEF33B2" w15:done="0"/>
  <w15:commentEx w15:paraId="5E6F26B2" w15:done="0"/>
  <w15:commentEx w15:paraId="624A87B2" w15:done="0"/>
  <w15:commentEx w15:paraId="652EBBF5" w15:done="0"/>
  <w15:commentEx w15:paraId="00445328" w15:done="0"/>
  <w15:commentEx w15:paraId="417334E5" w15:done="0"/>
  <w15:commentEx w15:paraId="24D35D70" w15:done="0"/>
  <w15:commentEx w15:paraId="0D261D85" w15:done="0"/>
  <w15:commentEx w15:paraId="3B5C5133" w15:done="0"/>
  <w15:commentEx w15:paraId="67772A0A" w15:done="0"/>
  <w15:commentEx w15:paraId="042CA58B" w15:done="0"/>
  <w15:commentEx w15:paraId="72CDD7A8" w15:done="0"/>
  <w15:commentEx w15:paraId="770861AF" w15:done="0"/>
  <w15:commentEx w15:paraId="7F00A3C2" w15:done="0"/>
  <w15:commentEx w15:paraId="2D493A1A" w15:done="0"/>
  <w15:commentEx w15:paraId="3AC6C795" w15:done="0"/>
  <w15:commentEx w15:paraId="6597CAE0" w15:done="0"/>
  <w15:commentEx w15:paraId="4C72DA95" w15:done="0"/>
  <w15:commentEx w15:paraId="49E2960B" w15:done="0"/>
  <w15:commentEx w15:paraId="6D3B3FFB" w15:done="0"/>
  <w15:commentEx w15:paraId="46A03A7B" w15:done="0"/>
  <w15:commentEx w15:paraId="12D9A1E2" w15:done="0"/>
  <w15:commentEx w15:paraId="5EC76AC5" w15:done="0"/>
  <w15:commentEx w15:paraId="1B944F91" w15:done="0"/>
  <w15:commentEx w15:paraId="6A141B71" w15:done="0"/>
  <w15:commentEx w15:paraId="6AFA7F6D" w15:done="0"/>
  <w15:commentEx w15:paraId="75B7FCB0" w15:done="0"/>
  <w15:commentEx w15:paraId="6EAAB360" w15:paraIdParent="75B7FCB0" w15:done="0"/>
  <w15:commentEx w15:paraId="39EB030E" w15:done="0"/>
  <w15:commentEx w15:paraId="06E73FEF" w15:done="0"/>
  <w15:commentEx w15:paraId="4293572F" w15:done="0"/>
  <w15:commentEx w15:paraId="7F8009CE" w15:done="0"/>
  <w15:commentEx w15:paraId="64DAEB71" w15:done="0"/>
  <w15:commentEx w15:paraId="359EDDF3" w15:done="0"/>
  <w15:commentEx w15:paraId="5F8C9B0C" w15:done="0"/>
  <w15:commentEx w15:paraId="383DCF04" w15:done="0"/>
  <w15:commentEx w15:paraId="300925B9" w15:done="0"/>
  <w15:commentEx w15:paraId="2E75D549" w15:done="0"/>
  <w15:commentEx w15:paraId="569B27C4" w15:done="0"/>
  <w15:commentEx w15:paraId="4EAC99AC" w15:done="0"/>
  <w15:commentEx w15:paraId="181B94BA" w15:done="0"/>
  <w15:commentEx w15:paraId="4B7D711E" w15:done="0"/>
  <w15:commentEx w15:paraId="68DD9B19" w15:done="0"/>
  <w15:commentEx w15:paraId="6D5A9A37" w15:done="0"/>
  <w15:commentEx w15:paraId="20A2D785" w15:done="0"/>
  <w15:commentEx w15:paraId="7CE66ECD" w15:done="0"/>
  <w15:commentEx w15:paraId="61EC54C2" w15:done="0"/>
  <w15:commentEx w15:paraId="4B596955" w15:done="0"/>
  <w15:commentEx w15:paraId="4A809E62" w15:done="0"/>
  <w15:commentEx w15:paraId="699114FE" w15:done="0"/>
  <w15:commentEx w15:paraId="76BCFC4A" w15:done="0"/>
  <w15:commentEx w15:paraId="7B46213C" w15:done="0"/>
  <w15:commentEx w15:paraId="7242BE1B" w15:done="0"/>
  <w15:commentEx w15:paraId="503CB4D0" w15:done="0"/>
  <w15:commentEx w15:paraId="42C70645" w15:done="0"/>
  <w15:commentEx w15:paraId="27C55931" w15:done="0"/>
  <w15:commentEx w15:paraId="5C7E1CB3" w15:done="0"/>
  <w15:commentEx w15:paraId="594A0B04" w15:done="0"/>
  <w15:commentEx w15:paraId="550D2410" w15:done="0"/>
  <w15:commentEx w15:paraId="67D3D52F" w15:done="0"/>
  <w15:commentEx w15:paraId="05E47786" w15:done="0"/>
  <w15:commentEx w15:paraId="33A1F027" w15:done="0"/>
  <w15:commentEx w15:paraId="2F98CA81" w15:done="0"/>
  <w15:commentEx w15:paraId="447D60D0" w15:done="0"/>
  <w15:commentEx w15:paraId="257A9115" w15:done="0"/>
  <w15:commentEx w15:paraId="538A4691" w15:done="0"/>
  <w15:commentEx w15:paraId="07956CA4" w15:done="0"/>
  <w15:commentEx w15:paraId="2F6F9E7C" w15:done="0"/>
  <w15:commentEx w15:paraId="05C664AC" w15:done="0"/>
  <w15:commentEx w15:paraId="27987C5F" w15:done="0"/>
  <w15:commentEx w15:paraId="1B13AF52" w15:done="0"/>
  <w15:commentEx w15:paraId="709708AC" w15:done="0"/>
  <w15:commentEx w15:paraId="0D41214C" w15:done="0"/>
  <w15:commentEx w15:paraId="264B5906" w15:done="0"/>
  <w15:commentEx w15:paraId="421417DA" w15:done="0"/>
  <w15:commentEx w15:paraId="2B085C61" w15:done="0"/>
  <w15:commentEx w15:paraId="471F7BBF" w15:done="0"/>
  <w15:commentEx w15:paraId="584AB453" w15:done="0"/>
  <w15:commentEx w15:paraId="711927E5" w15:done="0"/>
  <w15:commentEx w15:paraId="3AD95D3F" w15:done="0"/>
  <w15:commentEx w15:paraId="1D8BB850" w15:done="0"/>
  <w15:commentEx w15:paraId="06480B4A" w15:done="0"/>
  <w15:commentEx w15:paraId="5F970D50" w15:done="0"/>
  <w15:commentEx w15:paraId="1E82374B" w15:done="0"/>
  <w15:commentEx w15:paraId="6A6F11DF" w15:done="0"/>
  <w15:commentEx w15:paraId="2C0D8974" w15:done="0"/>
  <w15:commentEx w15:paraId="245351C7" w15:done="0"/>
  <w15:commentEx w15:paraId="02758C0A" w15:done="0"/>
  <w15:commentEx w15:paraId="0BEC0986" w15:done="0"/>
  <w15:commentEx w15:paraId="7D427000" w15:done="0"/>
  <w15:commentEx w15:paraId="71CE89B6" w15:done="0"/>
  <w15:commentEx w15:paraId="2EB47EA2" w15:done="0"/>
  <w15:commentEx w15:paraId="2BFB9A66" w15:done="0"/>
  <w15:commentEx w15:paraId="2AB6C706" w15:done="0"/>
  <w15:commentEx w15:paraId="6C0B5670" w15:done="0"/>
  <w15:commentEx w15:paraId="0CE9D602" w15:done="0"/>
  <w15:commentEx w15:paraId="3B4CA382" w15:done="0"/>
  <w15:commentEx w15:paraId="6EE00BDD" w15:done="0"/>
  <w15:commentEx w15:paraId="1708BA51" w15:done="0"/>
  <w15:commentEx w15:paraId="67362CBE" w15:done="0"/>
  <w15:commentEx w15:paraId="35F9EE57" w15:done="0"/>
  <w15:commentEx w15:paraId="10D7C0B8" w15:done="0"/>
  <w15:commentEx w15:paraId="70A80B3C" w15:done="0"/>
  <w15:commentEx w15:paraId="202743B3" w15:done="0"/>
  <w15:commentEx w15:paraId="74505CDD" w15:done="0"/>
  <w15:commentEx w15:paraId="51FE510D" w15:done="0"/>
  <w15:commentEx w15:paraId="630F1DB5" w15:done="0"/>
  <w15:commentEx w15:paraId="1AA954C1" w15:done="0"/>
  <w15:commentEx w15:paraId="1B532E29" w15:done="0"/>
  <w15:commentEx w15:paraId="6A2F1CE7" w15:done="0"/>
  <w15:commentEx w15:paraId="19BC3A51" w15:done="0"/>
  <w15:commentEx w15:paraId="154DE8F2" w15:done="0"/>
  <w15:commentEx w15:paraId="0DAF5C4D" w15:done="0"/>
  <w15:commentEx w15:paraId="54C7EBCD" w15:done="0"/>
  <w15:commentEx w15:paraId="7CED923B" w15:done="0"/>
  <w15:commentEx w15:paraId="634716E8" w15:done="0"/>
  <w15:commentEx w15:paraId="5B013AEF" w15:done="0"/>
  <w15:commentEx w15:paraId="0667E1AE" w15:done="0"/>
  <w15:commentEx w15:paraId="21984728" w15:done="0"/>
  <w15:commentEx w15:paraId="7025AF7C" w15:done="0"/>
  <w15:commentEx w15:paraId="3829DABF" w15:done="0"/>
  <w15:commentEx w15:paraId="6E47FBFE" w15:done="0"/>
  <w15:commentEx w15:paraId="5D560BCA" w15:done="0"/>
  <w15:commentEx w15:paraId="291F9234" w15:done="0"/>
  <w15:commentEx w15:paraId="13057D62" w15:done="0"/>
  <w15:commentEx w15:paraId="710B4778" w15:done="0"/>
  <w15:commentEx w15:paraId="69C98E16" w15:done="0"/>
  <w15:commentEx w15:paraId="00C257E8" w15:done="0"/>
  <w15:commentEx w15:paraId="75BC2221" w15:done="0"/>
  <w15:commentEx w15:paraId="5AA5E403" w15:done="0"/>
  <w15:commentEx w15:paraId="58266C6B" w15:done="0"/>
  <w15:commentEx w15:paraId="34CFF5F0" w15:done="0"/>
  <w15:commentEx w15:paraId="40DE247F" w15:done="0"/>
  <w15:commentEx w15:paraId="705AC644" w15:done="0"/>
  <w15:commentEx w15:paraId="7B548E13" w15:done="0"/>
  <w15:commentEx w15:paraId="0ED82BDF" w15:done="0"/>
  <w15:commentEx w15:paraId="1767B987" w15:done="0"/>
  <w15:commentEx w15:paraId="1CBD5AC5" w15:done="0"/>
  <w15:commentEx w15:paraId="2062B512" w15:done="0"/>
  <w15:commentEx w15:paraId="260E1F2D" w15:done="0"/>
  <w15:commentEx w15:paraId="4E87B7CA" w15:done="0"/>
  <w15:commentEx w15:paraId="6895FCF9" w15:done="0"/>
  <w15:commentEx w15:paraId="60B14CF1" w15:done="0"/>
  <w15:commentEx w15:paraId="2009488E" w15:done="0"/>
  <w15:commentEx w15:paraId="313D6616" w15:done="0"/>
  <w15:commentEx w15:paraId="72500D47" w15:done="0"/>
  <w15:commentEx w15:paraId="7BDC740D" w15:done="0"/>
  <w15:commentEx w15:paraId="5423EDE2" w15:done="0"/>
  <w15:commentEx w15:paraId="399B6043" w15:done="0"/>
  <w15:commentEx w15:paraId="5BB21EA0" w15:done="0"/>
  <w15:commentEx w15:paraId="3A5AB5B7" w15:done="0"/>
  <w15:commentEx w15:paraId="24EB5015" w15:done="0"/>
  <w15:commentEx w15:paraId="24863427" w15:done="0"/>
  <w15:commentEx w15:paraId="25147B94" w15:done="0"/>
  <w15:commentEx w15:paraId="1DDBA952" w15:done="0"/>
  <w15:commentEx w15:paraId="3312D416" w15:done="0"/>
  <w15:commentEx w15:paraId="54B0A62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3A8622" w14:textId="77777777" w:rsidR="00A11FC6" w:rsidRDefault="00A11FC6">
      <w:pPr>
        <w:spacing w:line="240" w:lineRule="auto"/>
      </w:pPr>
      <w:r>
        <w:separator/>
      </w:r>
    </w:p>
  </w:endnote>
  <w:endnote w:type="continuationSeparator" w:id="0">
    <w:p w14:paraId="35664979" w14:textId="77777777" w:rsidR="00A11FC6" w:rsidRDefault="00A11F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4EC6D" w14:textId="77777777" w:rsidR="00A11FC6" w:rsidRDefault="00A11FC6">
      <w:pPr>
        <w:spacing w:line="240" w:lineRule="auto"/>
      </w:pPr>
      <w:r>
        <w:separator/>
      </w:r>
    </w:p>
  </w:footnote>
  <w:footnote w:type="continuationSeparator" w:id="0">
    <w:p w14:paraId="3492C152" w14:textId="77777777" w:rsidR="00A11FC6" w:rsidRDefault="00A11FC6">
      <w:pPr>
        <w:spacing w:line="240" w:lineRule="auto"/>
      </w:pPr>
      <w:r>
        <w:continuationSeparator/>
      </w:r>
    </w:p>
  </w:footnote>
  <w:footnote w:id="1">
    <w:p w14:paraId="2CF6AA98" w14:textId="77777777" w:rsidR="00550B68" w:rsidRPr="002D5441" w:rsidRDefault="00550B6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Raymer and Douglas E. Smith, Spontaneous knotting of an agitated string, </w:t>
      </w:r>
      <w:proofErr w:type="spellStart"/>
      <w:r w:rsidRPr="002D5441">
        <w:rPr>
          <w:rFonts w:ascii="Times New Roman" w:eastAsia="Times New Roman" w:hAnsi="Times New Roman" w:cs="Times New Roman"/>
          <w:sz w:val="20"/>
          <w:szCs w:val="20"/>
          <w:lang w:val="en-US"/>
        </w:rPr>
        <w:t>PNAS</w:t>
      </w:r>
      <w:proofErr w:type="spellEnd"/>
      <w:r w:rsidRPr="002D5441">
        <w:rPr>
          <w:rFonts w:ascii="Times New Roman" w:eastAsia="Times New Roman" w:hAnsi="Times New Roman" w:cs="Times New Roman"/>
          <w:sz w:val="20"/>
          <w:szCs w:val="20"/>
          <w:lang w:val="en-US"/>
        </w:rPr>
        <w:t> October 16, 2007 104 (42) 16432-16437;</w:t>
      </w:r>
    </w:p>
  </w:footnote>
  <w:footnote w:id="2">
    <w:p w14:paraId="0DFB4876" w14:textId="3606CFFD" w:rsidR="00550B68" w:rsidRDefault="00550B6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w:t>
      </w:r>
      <w:proofErr w:type="gramStart"/>
      <w:r>
        <w:rPr>
          <w:rFonts w:ascii="Times New Roman" w:eastAsia="Times New Roman" w:hAnsi="Times New Roman" w:cs="Times New Roman"/>
          <w:sz w:val="20"/>
          <w:szCs w:val="20"/>
        </w:rPr>
        <w:t>книжки это</w:t>
      </w:r>
      <w:proofErr w:type="gramEnd"/>
      <w:r>
        <w:rPr>
          <w:rFonts w:ascii="Times New Roman" w:eastAsia="Times New Roman" w:hAnsi="Times New Roman" w:cs="Times New Roman"/>
          <w:sz w:val="20"/>
          <w:szCs w:val="20"/>
        </w:rPr>
        <w:t xml:space="preserve">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3">
    <w:p w14:paraId="7C179607" w14:textId="77777777" w:rsidR="00550B68" w:rsidRDefault="00550B6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w:t>
      </w:r>
      <w:proofErr w:type="spellStart"/>
      <w:r>
        <w:rPr>
          <w:rFonts w:ascii="Times New Roman" w:eastAsia="Times New Roman" w:hAnsi="Times New Roman" w:cs="Times New Roman"/>
          <w:sz w:val="20"/>
          <w:szCs w:val="20"/>
        </w:rPr>
        <w:t>обезразмеривании</w:t>
      </w:r>
      <w:proofErr w:type="spellEnd"/>
      <w:r>
        <w:rPr>
          <w:rFonts w:ascii="Times New Roman" w:eastAsia="Times New Roman" w:hAnsi="Times New Roman" w:cs="Times New Roman"/>
          <w:sz w:val="20"/>
          <w:szCs w:val="20"/>
        </w:rPr>
        <w:t xml:space="preserve"> задачи мы поговорим во второй главе, когда речь пойдёт о бутербродах.</w:t>
      </w:r>
    </w:p>
  </w:footnote>
  <w:footnote w:id="4">
    <w:p w14:paraId="2FE38F78" w14:textId="77777777" w:rsidR="00550B68" w:rsidRPr="002D5441" w:rsidRDefault="00550B6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5">
    <w:p w14:paraId="4803AB10" w14:textId="0C0346B3" w:rsidR="00550B68" w:rsidRDefault="00550B6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vertAlign w:val="superscript"/>
        </w:rPr>
        <w:tab/>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Здесь отношение «влечёт за собой» для событий эквивалентно «является подмножеством» для множеств и не обязательно означает «является причиной». Грустный, но точный пример: смерть может наступить как следствие старости, болезни, несчастного случая и прочих событий. В утверждении</w:t>
      </w:r>
      <w:del w:id="482" w:author="Пользователь" w:date="2019-11-12T01:02:00Z">
        <w:r w:rsidDel="00C70CFC">
          <w:rPr>
            <w:rFonts w:ascii="Times New Roman" w:eastAsia="Times New Roman" w:hAnsi="Times New Roman" w:cs="Times New Roman"/>
            <w:color w:val="00000A"/>
            <w:sz w:val="20"/>
            <w:szCs w:val="20"/>
          </w:rPr>
          <w:delText>:</w:delText>
        </w:r>
      </w:del>
      <w:r>
        <w:rPr>
          <w:rFonts w:ascii="Times New Roman" w:eastAsia="Times New Roman" w:hAnsi="Times New Roman" w:cs="Times New Roman"/>
          <w:color w:val="00000A"/>
          <w:sz w:val="20"/>
          <w:szCs w:val="20"/>
        </w:rPr>
        <w:t xml:space="preserve"> «старость влечёт за собой смерть»</w:t>
      </w:r>
      <w:del w:id="483" w:author="Пользователь" w:date="2019-11-12T01:02:00Z">
        <w:r w:rsidDel="00C70CFC">
          <w:rPr>
            <w:rFonts w:ascii="Times New Roman" w:eastAsia="Times New Roman" w:hAnsi="Times New Roman" w:cs="Times New Roman"/>
            <w:color w:val="00000A"/>
            <w:sz w:val="20"/>
            <w:szCs w:val="20"/>
          </w:rPr>
          <w:delText>,</w:delText>
        </w:r>
      </w:del>
      <w:r>
        <w:rPr>
          <w:rFonts w:ascii="Times New Roman" w:eastAsia="Times New Roman" w:hAnsi="Times New Roman" w:cs="Times New Roman"/>
          <w:color w:val="00000A"/>
          <w:sz w:val="20"/>
          <w:szCs w:val="20"/>
        </w:rPr>
        <w:t xml:space="preserve"> мы используем следующее отношение: событие «смерть» является объединением события «смерть от старости» и каких-то других событий</w:t>
      </w:r>
      <w:ins w:id="484" w:author="Пользователь" w:date="2019-11-12T01:02:00Z">
        <w:r>
          <w:rPr>
            <w:rFonts w:ascii="Times New Roman" w:eastAsia="Times New Roman" w:hAnsi="Times New Roman" w:cs="Times New Roman"/>
            <w:color w:val="00000A"/>
            <w:sz w:val="20"/>
            <w:szCs w:val="20"/>
          </w:rPr>
          <w:t xml:space="preserve"> -</w:t>
        </w:r>
      </w:ins>
      <w:del w:id="485" w:author="Пользователь" w:date="2019-11-12T01:02:00Z">
        <w:r w:rsidDel="00C70CFC">
          <w:rPr>
            <w:rFonts w:ascii="Times New Roman" w:eastAsia="Times New Roman" w:hAnsi="Times New Roman" w:cs="Times New Roman"/>
            <w:color w:val="00000A"/>
            <w:sz w:val="20"/>
            <w:szCs w:val="20"/>
          </w:rPr>
          <w:delText>:</w:delText>
        </w:r>
      </w:del>
      <w:r>
        <w:rPr>
          <w:rFonts w:ascii="Times New Roman" w:eastAsia="Times New Roman" w:hAnsi="Times New Roman" w:cs="Times New Roman"/>
          <w:color w:val="00000A"/>
          <w:sz w:val="20"/>
          <w:szCs w:val="20"/>
        </w:rPr>
        <w:t xml:space="preserve"> «смерть от болезни», «смерть от несчастного случая» и т</w:t>
      </w:r>
      <w:ins w:id="486" w:author="Пользователь" w:date="2019-11-12T01:02:00Z">
        <w:r>
          <w:rPr>
            <w:rFonts w:ascii="Times New Roman" w:eastAsia="Times New Roman" w:hAnsi="Times New Roman" w:cs="Times New Roman"/>
            <w:color w:val="00000A"/>
            <w:sz w:val="20"/>
            <w:szCs w:val="20"/>
          </w:rPr>
          <w:t>ак далее</w:t>
        </w:r>
      </w:ins>
      <w:del w:id="487" w:author="Пользователь" w:date="2019-11-12T01:02:00Z">
        <w:r w:rsidDel="00C70CFC">
          <w:rPr>
            <w:rFonts w:ascii="Times New Roman" w:eastAsia="Times New Roman" w:hAnsi="Times New Roman" w:cs="Times New Roman"/>
            <w:color w:val="00000A"/>
            <w:sz w:val="20"/>
            <w:szCs w:val="20"/>
          </w:rPr>
          <w:delText>.п</w:delText>
        </w:r>
      </w:del>
      <w:r>
        <w:rPr>
          <w:rFonts w:ascii="Times New Roman" w:eastAsia="Times New Roman" w:hAnsi="Times New Roman" w:cs="Times New Roman"/>
          <w:color w:val="00000A"/>
          <w:sz w:val="20"/>
          <w:szCs w:val="20"/>
        </w:rPr>
        <w:t>. Таким образом, вероятность наступления события «смерть» не меньше вероятности каждо</w:t>
      </w:r>
      <w:ins w:id="488" w:author="Пользователь" w:date="2019-11-12T01:02:00Z">
        <w:r>
          <w:rPr>
            <w:rFonts w:ascii="Times New Roman" w:eastAsia="Times New Roman" w:hAnsi="Times New Roman" w:cs="Times New Roman"/>
            <w:color w:val="00000A"/>
            <w:sz w:val="20"/>
            <w:szCs w:val="20"/>
          </w:rPr>
          <w:t>го</w:t>
        </w:r>
      </w:ins>
      <w:del w:id="489" w:author="Пользователь" w:date="2019-11-12T01:02:00Z">
        <w:r w:rsidDel="00C70CFC">
          <w:rPr>
            <w:rFonts w:ascii="Times New Roman" w:eastAsia="Times New Roman" w:hAnsi="Times New Roman" w:cs="Times New Roman"/>
            <w:color w:val="00000A"/>
            <w:sz w:val="20"/>
            <w:szCs w:val="20"/>
          </w:rPr>
          <w:delText>й</w:delText>
        </w:r>
      </w:del>
      <w:r>
        <w:rPr>
          <w:rFonts w:ascii="Times New Roman" w:eastAsia="Times New Roman" w:hAnsi="Times New Roman" w:cs="Times New Roman"/>
          <w:color w:val="00000A"/>
          <w:sz w:val="20"/>
          <w:szCs w:val="20"/>
        </w:rPr>
        <w:t xml:space="preserve"> из перечисленных нами трагичных событий.</w:t>
      </w:r>
    </w:p>
    <w:p w14:paraId="4FC64EB1" w14:textId="77777777" w:rsidR="00550B68" w:rsidRDefault="00550B68">
      <w:pPr>
        <w:ind w:firstLine="397"/>
        <w:jc w:val="both"/>
        <w:rPr>
          <w:rFonts w:ascii="Times New Roman" w:eastAsia="Times New Roman" w:hAnsi="Times New Roman" w:cs="Times New Roman"/>
          <w:color w:val="00000A"/>
          <w:sz w:val="24"/>
          <w:szCs w:val="24"/>
        </w:rPr>
      </w:pPr>
    </w:p>
  </w:footnote>
  <w:footnote w:id="6">
    <w:p w14:paraId="05C5B9E4" w14:textId="77777777" w:rsidR="00550B68" w:rsidRDefault="00550B6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7">
    <w:p w14:paraId="50137F7E" w14:textId="24C54C5D" w:rsidR="00550B68" w:rsidRPr="00730DD6" w:rsidRDefault="00550B68" w:rsidP="00BC6DE7">
      <w:pPr>
        <w:pStyle w:val="1"/>
        <w:spacing w:before="0" w:after="375"/>
        <w:rPr>
          <w:rStyle w:val="afd"/>
          <w:rFonts w:ascii="Times New Roman" w:hAnsi="Times New Roman" w:cs="Times New Roman"/>
          <w:sz w:val="22"/>
          <w:szCs w:val="22"/>
        </w:rPr>
      </w:pPr>
      <w:r w:rsidRPr="00BC6DE7">
        <w:rPr>
          <w:rStyle w:val="af8"/>
          <w:sz w:val="20"/>
          <w:szCs w:val="20"/>
        </w:rPr>
        <w:footnoteRef/>
      </w:r>
      <w:r w:rsidRPr="00BC6DE7">
        <w:rPr>
          <w:sz w:val="20"/>
          <w:szCs w:val="20"/>
          <w:lang w:val="en-US"/>
        </w:rPr>
        <w:t xml:space="preserve"> </w:t>
      </w:r>
      <w:r>
        <w:fldChar w:fldCharType="begin"/>
      </w:r>
      <w:r w:rsidRPr="0087167F">
        <w:rPr>
          <w:lang w:val="en-US"/>
          <w:rPrChange w:id="666" w:author="Пользователь" w:date="2019-11-12T17:12:00Z">
            <w:rPr/>
          </w:rPrChange>
        </w:rPr>
        <w:instrText xml:space="preserve"> HYPERLINK "https://www.researchgate.net/profile/Robert_Matthews4" </w:instrText>
      </w:r>
      <w:r>
        <w:fldChar w:fldCharType="separate"/>
      </w:r>
      <w:r w:rsidRPr="00BC6DE7">
        <w:rPr>
          <w:rFonts w:ascii="Times New Roman" w:hAnsi="Times New Roman" w:cs="Times New Roman"/>
          <w:sz w:val="22"/>
          <w:szCs w:val="22"/>
          <w:lang w:val="en-US"/>
        </w:rPr>
        <w:t>R. A. Matthews</w:t>
      </w:r>
      <w:r>
        <w:rPr>
          <w:rFonts w:ascii="Times New Roman" w:hAnsi="Times New Roman" w:cs="Times New Roman"/>
          <w:sz w:val="22"/>
          <w:szCs w:val="22"/>
          <w:lang w:val="en-US"/>
        </w:rPr>
        <w:fldChar w:fldCharType="end"/>
      </w:r>
      <w:r w:rsidRPr="00BC6DE7">
        <w:rPr>
          <w:rFonts w:ascii="Times New Roman" w:hAnsi="Times New Roman" w:cs="Times New Roman"/>
          <w:sz w:val="22"/>
          <w:szCs w:val="22"/>
          <w:lang w:val="en-US"/>
        </w:rPr>
        <w:t xml:space="preserve">,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w:t>
      </w:r>
      <w:r>
        <w:fldChar w:fldCharType="begin"/>
      </w:r>
      <w:r w:rsidRPr="0087167F">
        <w:rPr>
          <w:lang w:val="en-US"/>
          <w:rPrChange w:id="667" w:author="Пользователь" w:date="2019-11-12T17:12:00Z">
            <w:rPr/>
          </w:rPrChange>
        </w:rPr>
        <w:instrText xml:space="preserve"> HYPERLINK "https://www.researchgate.net/journal/0143-0807_European_Journal_of_Physics" \t "_blank" </w:instrText>
      </w:r>
      <w:r>
        <w:fldChar w:fldCharType="separate"/>
      </w:r>
      <w:r w:rsidRPr="00BC6DE7">
        <w:rPr>
          <w:rFonts w:ascii="Times New Roman" w:hAnsi="Times New Roman" w:cs="Times New Roman"/>
          <w:sz w:val="22"/>
          <w:szCs w:val="22"/>
          <w:lang w:val="en-US"/>
        </w:rPr>
        <w:t>European</w:t>
      </w:r>
      <w:r w:rsidRPr="00730DD6">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30DD6">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30DD6">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fldChar w:fldCharType="end"/>
      </w:r>
      <w:r>
        <w:rPr>
          <w:rFonts w:ascii="Times New Roman" w:hAnsi="Times New Roman" w:cs="Times New Roman"/>
          <w:sz w:val="22"/>
          <w:szCs w:val="22"/>
          <w:lang w:val="en-US"/>
        </w:rPr>
        <w:t> </w:t>
      </w:r>
      <w:r w:rsidRPr="00730DD6">
        <w:rPr>
          <w:rFonts w:ascii="Times New Roman" w:hAnsi="Times New Roman" w:cs="Times New Roman"/>
          <w:sz w:val="22"/>
          <w:szCs w:val="22"/>
        </w:rPr>
        <w:t>16(4)</w:t>
      </w:r>
      <w:r>
        <w:rPr>
          <w:rFonts w:ascii="Times New Roman" w:hAnsi="Times New Roman" w:cs="Times New Roman"/>
          <w:sz w:val="22"/>
          <w:szCs w:val="22"/>
        </w:rPr>
        <w:t xml:space="preserve">, </w:t>
      </w:r>
      <w:r w:rsidRPr="00730DD6">
        <w:rPr>
          <w:rFonts w:ascii="Times New Roman" w:hAnsi="Times New Roman" w:cs="Times New Roman"/>
          <w:sz w:val="22"/>
          <w:szCs w:val="22"/>
        </w:rPr>
        <w:t>1995:</w:t>
      </w:r>
      <w:r>
        <w:rPr>
          <w:rFonts w:ascii="Times New Roman" w:hAnsi="Times New Roman" w:cs="Times New Roman"/>
          <w:sz w:val="22"/>
          <w:szCs w:val="22"/>
        </w:rPr>
        <w:t xml:space="preserve"> </w:t>
      </w:r>
      <w:r w:rsidRPr="00730DD6">
        <w:rPr>
          <w:rFonts w:ascii="Times New Roman" w:hAnsi="Times New Roman" w:cs="Times New Roman"/>
          <w:sz w:val="22"/>
          <w:szCs w:val="22"/>
        </w:rPr>
        <w:t>172-176</w:t>
      </w:r>
      <w:r w:rsidRPr="00BC6DE7">
        <w:rPr>
          <w:rFonts w:ascii="Times New Roman" w:hAnsi="Times New Roman" w:cs="Times New Roman"/>
          <w:sz w:val="22"/>
          <w:szCs w:val="22"/>
        </w:rPr>
        <w:t> </w:t>
      </w:r>
    </w:p>
    <w:p w14:paraId="26C601F1" w14:textId="1D594DCF" w:rsidR="00550B68" w:rsidRPr="00730DD6" w:rsidRDefault="00550B68">
      <w:pPr>
        <w:pStyle w:val="af6"/>
      </w:pPr>
    </w:p>
  </w:footnote>
  <w:footnote w:id="8">
    <w:p w14:paraId="0D790E49" w14:textId="271B21E6" w:rsidR="00550B68" w:rsidRDefault="00550B6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 xml:space="preserve">свободную </w:t>
      </w:r>
      <w:proofErr w:type="spellStart"/>
      <w:r>
        <w:rPr>
          <w:rFonts w:ascii="Times New Roman" w:eastAsia="Times New Roman" w:hAnsi="Times New Roman" w:cs="Times New Roman"/>
          <w:i/>
          <w:color w:val="205968"/>
          <w:sz w:val="20"/>
          <w:szCs w:val="20"/>
          <w:highlight w:val="white"/>
        </w:rPr>
        <w:t>абелеву</w:t>
      </w:r>
      <w:proofErr w:type="spellEnd"/>
      <w:r>
        <w:rPr>
          <w:rFonts w:ascii="Times New Roman" w:eastAsia="Times New Roman" w:hAnsi="Times New Roman" w:cs="Times New Roman"/>
          <w:i/>
          <w:color w:val="205968"/>
          <w:sz w:val="20"/>
          <w:szCs w:val="20"/>
          <w:highlight w:val="white"/>
        </w:rPr>
        <w:t xml:space="preserve"> группу</w:t>
      </w:r>
      <w:r>
        <w:rPr>
          <w:rFonts w:ascii="Times New Roman" w:eastAsia="Times New Roman" w:hAnsi="Times New Roman" w:cs="Times New Roman"/>
          <w:sz w:val="20"/>
          <w:szCs w:val="20"/>
        </w:rPr>
        <w:t xml:space="preserve">, а размерные величины -- </w:t>
      </w:r>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9">
    <w:p w14:paraId="7825D1AB" w14:textId="2AFCEA48" w:rsidR="00550B68" w:rsidRDefault="00550B6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0">
    <w:p w14:paraId="573E34E9" w14:textId="61A554A1" w:rsidR="00550B68" w:rsidRDefault="00550B68">
      <w:pPr>
        <w:pStyle w:val="af6"/>
      </w:pPr>
      <w:r>
        <w:rPr>
          <w:rStyle w:val="af8"/>
        </w:rPr>
        <w:footnoteRef/>
      </w:r>
      <w:r>
        <w:t xml:space="preserve"> Надо признаться, что эта фраза, ставшая расхожей с лёгкой руки Марка Твена, не высказывалась Дизраэли, и вообще неясно, кто её автор. </w:t>
      </w:r>
    </w:p>
  </w:footnote>
  <w:footnote w:id="11">
    <w:p w14:paraId="5DE99471" w14:textId="77777777" w:rsidR="00550B68" w:rsidRPr="002D5441" w:rsidRDefault="00550B6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N. Earl, I. Simmonds and N. Tapper. Weekly cycles in peak time temperatures and urban heat island intensity. Environ. Res. Lett. 11 (2016)</w:t>
      </w:r>
    </w:p>
  </w:footnote>
  <w:footnote w:id="12">
    <w:p w14:paraId="64F08EB0" w14:textId="77777777" w:rsidR="00550B68" w:rsidRDefault="00550B6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r w:rsidRPr="002D5441">
        <w:rPr>
          <w:rFonts w:ascii="Times New Roman" w:eastAsia="Times New Roman" w:hAnsi="Times New Roman" w:cs="Times New Roman"/>
          <w:color w:val="00000A"/>
          <w:sz w:val="20"/>
          <w:szCs w:val="20"/>
          <w:lang w:val="en-US"/>
        </w:rPr>
        <w:t>Bäumer</w:t>
      </w:r>
      <w:proofErr w:type="spellEnd"/>
      <w:r w:rsidRPr="002D5441">
        <w:rPr>
          <w:rFonts w:ascii="Times New Roman" w:eastAsia="Times New Roman" w:hAnsi="Times New Roman" w:cs="Times New Roman"/>
          <w:color w:val="00000A"/>
          <w:sz w:val="20"/>
          <w:szCs w:val="20"/>
          <w:lang w:val="en-US"/>
        </w:rPr>
        <w:t xml:space="preserve">, Dominique &amp; Vogel, Bernhard. An unexpected pattern of distinct weekly periodicities in climatological variables in Germany. </w:t>
      </w:r>
      <w:proofErr w:type="spellStart"/>
      <w:r>
        <w:rPr>
          <w:rFonts w:ascii="Times New Roman" w:eastAsia="Times New Roman" w:hAnsi="Times New Roman" w:cs="Times New Roman"/>
          <w:color w:val="00000A"/>
          <w:sz w:val="20"/>
          <w:szCs w:val="20"/>
        </w:rPr>
        <w:t>Geophysical</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Research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Letters</w:t>
      </w:r>
      <w:proofErr w:type="spellEnd"/>
      <w:r>
        <w:rPr>
          <w:rFonts w:ascii="Times New Roman" w:eastAsia="Times New Roman" w:hAnsi="Times New Roman" w:cs="Times New Roman"/>
          <w:color w:val="00000A"/>
          <w:sz w:val="20"/>
          <w:szCs w:val="20"/>
        </w:rPr>
        <w:t>. 34. (2007)</w:t>
      </w:r>
    </w:p>
  </w:footnote>
  <w:footnote w:id="13">
    <w:p w14:paraId="7B9ED565" w14:textId="77777777" w:rsidR="00550B68" w:rsidRDefault="00550B6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единственным нулю и единице?</w:t>
      </w:r>
    </w:p>
  </w:footnote>
  <w:footnote w:id="14">
    <w:p w14:paraId="7738CD55" w14:textId="2FEAC2D7" w:rsidR="00550B68" w:rsidRPr="00D762B0" w:rsidRDefault="00550B68" w:rsidP="00D762B0">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8"/>
        </w:rPr>
        <w:footnoteRef/>
      </w:r>
      <w:r w:rsidRPr="00D762B0">
        <w:rPr>
          <w:lang w:val="en-US"/>
        </w:rPr>
        <w:t xml:space="preserve"> </w:t>
      </w:r>
      <w:proofErr w:type="spellStart"/>
      <w:r w:rsidRPr="00D762B0">
        <w:rPr>
          <w:rFonts w:ascii="Times New Roman" w:eastAsia="Times New Roman" w:hAnsi="Times New Roman" w:cs="Times New Roman"/>
          <w:sz w:val="20"/>
          <w:szCs w:val="20"/>
          <w:lang w:val="en-US"/>
        </w:rPr>
        <w:t>Carlström</w:t>
      </w:r>
      <w:proofErr w:type="spellEnd"/>
      <w:r w:rsidRPr="00D762B0">
        <w:rPr>
          <w:rFonts w:ascii="Times New Roman" w:eastAsia="Times New Roman" w:hAnsi="Times New Roman" w:cs="Times New Roman"/>
          <w:sz w:val="20"/>
          <w:szCs w:val="20"/>
          <w:lang w:val="en-US"/>
        </w:rPr>
        <w:t xml:space="preserve">, </w:t>
      </w:r>
      <w:proofErr w:type="spellStart"/>
      <w:r w:rsidRPr="00D762B0">
        <w:rPr>
          <w:rFonts w:ascii="Times New Roman" w:eastAsia="Times New Roman" w:hAnsi="Times New Roman" w:cs="Times New Roman"/>
          <w:sz w:val="20"/>
          <w:szCs w:val="20"/>
          <w:lang w:val="en-US"/>
        </w:rPr>
        <w:t>Jesper</w:t>
      </w:r>
      <w:proofErr w:type="spellEnd"/>
      <w:r w:rsidRPr="00D762B0">
        <w:rPr>
          <w:rFonts w:ascii="Times New Roman" w:eastAsia="Times New Roman" w:hAnsi="Times New Roman" w:cs="Times New Roman"/>
          <w:sz w:val="20"/>
          <w:szCs w:val="20"/>
          <w:lang w:val="en-US"/>
        </w:rPr>
        <w:t xml:space="preserve"> (2004), "Wheels – On Division by Zero", Mathematical Structures in Computer Science, </w:t>
      </w:r>
      <w:r>
        <w:fldChar w:fldCharType="begin"/>
      </w:r>
      <w:r w:rsidRPr="0087167F">
        <w:rPr>
          <w:lang w:val="en-US"/>
          <w:rPrChange w:id="1114" w:author="Пользователь" w:date="2019-11-12T17:12:00Z">
            <w:rPr/>
          </w:rPrChange>
        </w:rPr>
        <w:instrText xml:space="preserve"> HYPERLINK "https://en.wikipedia.org/wiki/Cambridge_University_Press" \o "Cambridge University Press" </w:instrText>
      </w:r>
      <w:r>
        <w:fldChar w:fldCharType="separate"/>
      </w:r>
      <w:r w:rsidRPr="00D762B0">
        <w:rPr>
          <w:rFonts w:ascii="Times New Roman" w:eastAsia="Times New Roman" w:hAnsi="Times New Roman" w:cs="Times New Roman"/>
          <w:sz w:val="20"/>
          <w:szCs w:val="20"/>
          <w:lang w:val="en-US"/>
        </w:rPr>
        <w:t>Cambridge University Press</w:t>
      </w:r>
      <w:r>
        <w:rPr>
          <w:rFonts w:ascii="Times New Roman" w:eastAsia="Times New Roman" w:hAnsi="Times New Roman" w:cs="Times New Roman"/>
          <w:sz w:val="20"/>
          <w:szCs w:val="20"/>
          <w:lang w:val="en-US"/>
        </w:rPr>
        <w:fldChar w:fldCharType="end"/>
      </w:r>
      <w:r w:rsidRPr="00D762B0">
        <w:rPr>
          <w:rFonts w:ascii="Times New Roman" w:eastAsia="Times New Roman" w:hAnsi="Times New Roman" w:cs="Times New Roman"/>
          <w:sz w:val="20"/>
          <w:szCs w:val="20"/>
          <w:lang w:val="en-US"/>
        </w:rPr>
        <w:t>,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14:paraId="77FED167" w14:textId="7066B321" w:rsidR="00550B68" w:rsidRPr="00D762B0" w:rsidRDefault="00550B68">
      <w:pPr>
        <w:pStyle w:val="af6"/>
        <w:rPr>
          <w:lang w:val="en-US"/>
        </w:rPr>
      </w:pPr>
    </w:p>
  </w:footnote>
  <w:footnote w:id="15">
    <w:p w14:paraId="176D6D45" w14:textId="77777777" w:rsidR="00550B68" w:rsidRDefault="00550B6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r w:rsidRPr="002D5441">
        <w:rPr>
          <w:rFonts w:ascii="Times New Roman" w:eastAsia="Times New Roman" w:hAnsi="Times New Roman" w:cs="Times New Roman"/>
          <w:color w:val="00000A"/>
          <w:sz w:val="20"/>
          <w:szCs w:val="20"/>
          <w:lang w:val="en-US"/>
        </w:rPr>
        <w:t>Gusev</w:t>
      </w:r>
      <w:proofErr w:type="spellEnd"/>
      <w:r w:rsidRPr="002D5441">
        <w:rPr>
          <w:rFonts w:ascii="Times New Roman" w:eastAsia="Times New Roman" w:hAnsi="Times New Roman" w:cs="Times New Roman"/>
          <w:color w:val="00000A"/>
          <w:sz w:val="20"/>
          <w:szCs w:val="20"/>
          <w:lang w:val="en-US"/>
        </w:rPr>
        <w:t xml:space="preserve">, </w:t>
      </w:r>
      <w:proofErr w:type="spellStart"/>
      <w:r w:rsidRPr="002D5441">
        <w:rPr>
          <w:rFonts w:ascii="Times New Roman" w:eastAsia="Times New Roman" w:hAnsi="Times New Roman" w:cs="Times New Roman"/>
          <w:color w:val="00000A"/>
          <w:sz w:val="20"/>
          <w:szCs w:val="20"/>
          <w:lang w:val="en-US"/>
        </w:rPr>
        <w:t>A.A</w:t>
      </w:r>
      <w:proofErr w:type="spellEnd"/>
      <w:r w:rsidRPr="002D5441">
        <w:rPr>
          <w:rFonts w:ascii="Times New Roman" w:eastAsia="Times New Roman" w:hAnsi="Times New Roman" w:cs="Times New Roman"/>
          <w:color w:val="00000A"/>
          <w:sz w:val="20"/>
          <w:szCs w:val="20"/>
          <w:lang w:val="en-US"/>
        </w:rPr>
        <w:t xml:space="preserve">., 2005. Multiscale order grouping in sequences of Earth’s earthquakes. </w:t>
      </w:r>
      <w:proofErr w:type="spellStart"/>
      <w:r>
        <w:rPr>
          <w:rFonts w:ascii="Times New Roman" w:eastAsia="Times New Roman" w:hAnsi="Times New Roman" w:cs="Times New Roman"/>
          <w:color w:val="00000A"/>
          <w:sz w:val="20"/>
          <w:szCs w:val="20"/>
        </w:rPr>
        <w:t>Izvestiya</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Phys</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Solid</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Earth</w:t>
      </w:r>
      <w:proofErr w:type="spellEnd"/>
      <w:r>
        <w:rPr>
          <w:rFonts w:ascii="Times New Roman" w:eastAsia="Times New Roman" w:hAnsi="Times New Roman" w:cs="Times New Roman"/>
          <w:color w:val="00000A"/>
          <w:sz w:val="20"/>
          <w:szCs w:val="20"/>
        </w:rPr>
        <w:t>. 41, 798–812</w:t>
      </w:r>
    </w:p>
  </w:footnote>
  <w:footnote w:id="16">
    <w:p w14:paraId="28A6599D" w14:textId="0DF40777" w:rsidR="00550B68" w:rsidRDefault="00550B68">
      <w:pPr>
        <w:pStyle w:val="af6"/>
      </w:pPr>
      <w:r>
        <w:rPr>
          <w:rStyle w:val="af8"/>
        </w:rPr>
        <w:footnoteRef/>
      </w:r>
      <w:r>
        <w:t xml:space="preserve"> Есть перевод на русский язык: </w:t>
      </w:r>
      <w:proofErr w:type="spellStart"/>
      <w:r>
        <w:t>Тодд</w:t>
      </w:r>
      <w:proofErr w:type="spellEnd"/>
      <w:r>
        <w:t xml:space="preserve"> </w:t>
      </w:r>
      <w:proofErr w:type="spellStart"/>
      <w:r>
        <w:t>Роуз</w:t>
      </w:r>
      <w:proofErr w:type="spellEnd"/>
      <w:r>
        <w:t>. Долой среднее! Новый манифест индивидуальности. МИФ, 2018. (Прим. ред.)</w:t>
      </w:r>
    </w:p>
  </w:footnote>
  <w:footnote w:id="17">
    <w:p w14:paraId="5C05A0FE" w14:textId="77777777" w:rsidR="00550B68" w:rsidDel="002574E9" w:rsidRDefault="00550B68">
      <w:pPr>
        <w:spacing w:line="240" w:lineRule="auto"/>
        <w:rPr>
          <w:del w:id="1357" w:author="Пользователь" w:date="2019-11-12T23:11:00Z"/>
          <w:sz w:val="20"/>
          <w:szCs w:val="20"/>
        </w:rPr>
      </w:pPr>
      <w:del w:id="1358" w:author="Пользователь" w:date="2019-11-12T23:11:00Z">
        <w:r w:rsidDel="002574E9">
          <w:rPr>
            <w:vertAlign w:val="superscript"/>
          </w:rPr>
          <w:footnoteRef/>
        </w:r>
        <w:r w:rsidDel="002574E9">
          <w:rPr>
            <w:rFonts w:ascii="Times New Roman" w:eastAsia="Times New Roman" w:hAnsi="Times New Roman" w:cs="Times New Roman"/>
            <w:sz w:val="20"/>
            <w:szCs w:val="20"/>
          </w:rPr>
          <w:delText xml:space="preserve"> Читатель, не знакомый с формальным определением пространства, может воспользоваться интуитивным представлением, которое соответствует житейскому его пониманию.</w:delText>
        </w:r>
        <w:r w:rsidDel="002574E9">
          <w:rPr>
            <w:sz w:val="20"/>
            <w:szCs w:val="20"/>
          </w:rPr>
          <w:delText xml:space="preserve"> </w:delText>
        </w:r>
      </w:del>
    </w:p>
  </w:footnote>
  <w:footnote w:id="18">
    <w:p w14:paraId="5EFE2190" w14:textId="77777777" w:rsidR="00550B68" w:rsidRDefault="00550B6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19">
    <w:p w14:paraId="565A83BA" w14:textId="75B1D2C8" w:rsidR="00550B68" w:rsidRDefault="00550B6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w:t>
      </w:r>
      <w:ins w:id="1526" w:author="Пользователь" w:date="2019-11-13T14:14:00Z">
        <w:r>
          <w:rPr>
            <w:rFonts w:ascii="Times New Roman" w:eastAsia="Times New Roman" w:hAnsi="Times New Roman" w:cs="Times New Roman"/>
            <w:sz w:val="20"/>
            <w:szCs w:val="20"/>
          </w:rPr>
          <w:t>,</w:t>
        </w:r>
      </w:ins>
      <w:r>
        <w:rPr>
          <w:rFonts w:ascii="Times New Roman" w:eastAsia="Times New Roman" w:hAnsi="Times New Roman" w:cs="Times New Roman"/>
          <w:sz w:val="20"/>
          <w:szCs w:val="20"/>
        </w:rPr>
        <w:t xml:space="preserve"> как комплексные числа, вращения, кватернионы, конечные группы и т.д.</w:t>
      </w:r>
    </w:p>
  </w:footnote>
  <w:footnote w:id="20">
    <w:p w14:paraId="697C5E6B" w14:textId="77777777" w:rsidR="00550B68" w:rsidRDefault="00550B6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отыскать возможно.</w:t>
      </w:r>
    </w:p>
    <w:p w14:paraId="633F25A1" w14:textId="77777777" w:rsidR="00550B68" w:rsidRDefault="00550B68">
      <w:pPr>
        <w:spacing w:line="240" w:lineRule="auto"/>
        <w:ind w:firstLine="397"/>
        <w:jc w:val="both"/>
        <w:rPr>
          <w:rFonts w:ascii="Times New Roman" w:eastAsia="Times New Roman" w:hAnsi="Times New Roman" w:cs="Times New Roman"/>
          <w:sz w:val="20"/>
          <w:szCs w:val="20"/>
        </w:rPr>
      </w:pPr>
    </w:p>
  </w:footnote>
  <w:footnote w:id="21">
    <w:p w14:paraId="08938DDF" w14:textId="77777777" w:rsidR="00550B68" w:rsidRDefault="00550B6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Более того, таким образом определяется операция умножения чисел на самом базовом уровне, так что это аксиома умножения, а не следствие из определения.</w:t>
      </w:r>
    </w:p>
  </w:footnote>
  <w:footnote w:id="22">
    <w:p w14:paraId="1FB66B92" w14:textId="77777777" w:rsidR="00550B68" w:rsidRDefault="00550B6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3">
    <w:p w14:paraId="3449856C" w14:textId="77777777" w:rsidR="00550B68" w:rsidRPr="002D5441" w:rsidRDefault="00550B68">
      <w:pPr>
        <w:spacing w:line="240" w:lineRule="auto"/>
        <w:rPr>
          <w:sz w:val="20"/>
          <w:szCs w:val="20"/>
          <w:lang w:val="en-US"/>
        </w:rPr>
      </w:pPr>
      <w:r>
        <w:rPr>
          <w:vertAlign w:val="superscript"/>
        </w:rPr>
        <w:footnoteRef/>
      </w:r>
      <w:r w:rsidRPr="002D5441">
        <w:rPr>
          <w:sz w:val="20"/>
          <w:szCs w:val="20"/>
          <w:lang w:val="en-US"/>
        </w:rPr>
        <w:t xml:space="preserve"> </w:t>
      </w:r>
      <w:r w:rsidRPr="002D5441">
        <w:rPr>
          <w:rFonts w:ascii="Times New Roman" w:eastAsia="Times New Roman" w:hAnsi="Times New Roman" w:cs="Times New Roman"/>
          <w:sz w:val="20"/>
          <w:szCs w:val="20"/>
          <w:lang w:val="en-US"/>
        </w:rPr>
        <w:t>J. E. Cohen and P. Horowitz. Paradoxical behavior of mechanical and electrical networks. Nature, 352:699–701, 1991</w:t>
      </w:r>
    </w:p>
  </w:footnote>
  <w:footnote w:id="24">
    <w:p w14:paraId="039061B8" w14:textId="77777777" w:rsidR="00550B68" w:rsidRPr="00B36015" w:rsidRDefault="00550B6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w:t>
      </w:r>
      <w:proofErr w:type="spellStart"/>
      <w:r w:rsidRPr="00BB52AF">
        <w:rPr>
          <w:rFonts w:ascii="Times New Roman" w:eastAsia="Times New Roman" w:hAnsi="Times New Roman" w:cs="Times New Roman"/>
          <w:sz w:val="20"/>
          <w:szCs w:val="20"/>
          <w:lang w:val="en-US"/>
        </w:rPr>
        <w:t>Sellier</w:t>
      </w:r>
      <w:proofErr w:type="spell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mesoscopic analog of the </w:t>
      </w:r>
      <w:proofErr w:type="spellStart"/>
      <w:r w:rsidRPr="002D5441">
        <w:rPr>
          <w:rFonts w:ascii="Times New Roman" w:eastAsia="Times New Roman" w:hAnsi="Times New Roman" w:cs="Times New Roman"/>
          <w:sz w:val="20"/>
          <w:szCs w:val="20"/>
          <w:lang w:val="en-US"/>
        </w:rPr>
        <w:t>Braess</w:t>
      </w:r>
      <w:proofErr w:type="spellEnd"/>
      <w:r w:rsidRPr="002D5441">
        <w:rPr>
          <w:rFonts w:ascii="Times New Roman" w:eastAsia="Times New Roman" w:hAnsi="Times New Roman" w:cs="Times New Roman"/>
          <w:sz w:val="20"/>
          <w:szCs w:val="20"/>
          <w:lang w:val="en-US"/>
        </w:rPr>
        <w:t xml:space="preserve"> paradox encountered in road networks. </w:t>
      </w:r>
      <w:r w:rsidRPr="00B36015">
        <w:rPr>
          <w:rFonts w:ascii="Times New Roman" w:eastAsia="Times New Roman" w:hAnsi="Times New Roman" w:cs="Times New Roman"/>
          <w:sz w:val="20"/>
          <w:szCs w:val="20"/>
          <w:lang w:val="en-US"/>
        </w:rPr>
        <w:t xml:space="preserve">Nanoscale Research Letters 2012, 7:472 </w:t>
      </w:r>
    </w:p>
  </w:footnote>
  <w:footnote w:id="25">
    <w:p w14:paraId="55018F62" w14:textId="77777777" w:rsidR="00550B68" w:rsidRDefault="00550B68">
      <w:pPr>
        <w:spacing w:line="240" w:lineRule="auto"/>
        <w:rPr>
          <w:rFonts w:ascii="Times New Roman" w:eastAsia="Times New Roman" w:hAnsi="Times New Roman" w:cs="Times New Roman"/>
          <w:sz w:val="20"/>
          <w:szCs w:val="20"/>
        </w:rPr>
      </w:pPr>
      <w:r>
        <w:rPr>
          <w:vertAlign w:val="superscript"/>
        </w:rPr>
        <w:footnoteRef/>
      </w:r>
      <w:r w:rsidRPr="00B36015">
        <w:rPr>
          <w:sz w:val="20"/>
          <w:szCs w:val="20"/>
          <w:lang w:val="en-US"/>
        </w:rPr>
        <w:t xml:space="preserve"> </w:t>
      </w:r>
      <w:r w:rsidRPr="00B36015">
        <w:rPr>
          <w:rFonts w:ascii="Times New Roman" w:eastAsia="Times New Roman" w:hAnsi="Times New Roman" w:cs="Times New Roman"/>
          <w:sz w:val="20"/>
          <w:szCs w:val="20"/>
          <w:lang w:val="en-US"/>
        </w:rPr>
        <w:t xml:space="preserve">Valiant, Gregory &amp; </w:t>
      </w:r>
      <w:proofErr w:type="spellStart"/>
      <w:r w:rsidRPr="00B36015">
        <w:rPr>
          <w:rFonts w:ascii="Times New Roman" w:eastAsia="Times New Roman" w:hAnsi="Times New Roman" w:cs="Times New Roman"/>
          <w:sz w:val="20"/>
          <w:szCs w:val="20"/>
          <w:lang w:val="en-US"/>
        </w:rPr>
        <w:t>Roughgarden</w:t>
      </w:r>
      <w:proofErr w:type="spellEnd"/>
      <w:r w:rsidRPr="00B36015">
        <w:rPr>
          <w:rFonts w:ascii="Times New Roman" w:eastAsia="Times New Roman" w:hAnsi="Times New Roman" w:cs="Times New Roman"/>
          <w:sz w:val="20"/>
          <w:szCs w:val="20"/>
          <w:lang w:val="en-US"/>
        </w:rPr>
        <w:t xml:space="preserve">, Tim. (2010). </w:t>
      </w:r>
      <w:proofErr w:type="spellStart"/>
      <w:r w:rsidRPr="002D5441">
        <w:rPr>
          <w:rFonts w:ascii="Times New Roman" w:eastAsia="Times New Roman" w:hAnsi="Times New Roman" w:cs="Times New Roman"/>
          <w:sz w:val="20"/>
          <w:szCs w:val="20"/>
          <w:lang w:val="en-US"/>
        </w:rPr>
        <w:t>Braess's</w:t>
      </w:r>
      <w:proofErr w:type="spellEnd"/>
      <w:r w:rsidRPr="002D5441">
        <w:rPr>
          <w:rFonts w:ascii="Times New Roman" w:eastAsia="Times New Roman" w:hAnsi="Times New Roman" w:cs="Times New Roman"/>
          <w:sz w:val="20"/>
          <w:szCs w:val="20"/>
          <w:lang w:val="en-US"/>
        </w:rPr>
        <w:t xml:space="preserve"> Paradox in large random graph. </w:t>
      </w:r>
      <w:r w:rsidRPr="00BB52AF">
        <w:rPr>
          <w:rFonts w:ascii="Times New Roman" w:eastAsia="Times New Roman" w:hAnsi="Times New Roman" w:cs="Times New Roman"/>
          <w:sz w:val="20"/>
          <w:szCs w:val="20"/>
          <w:lang w:val="en-US"/>
        </w:rPr>
        <w:t>Random</w:t>
      </w:r>
      <w:r w:rsidRPr="0087167F">
        <w:rPr>
          <w:rFonts w:ascii="Times New Roman" w:eastAsia="Times New Roman" w:hAnsi="Times New Roman" w:cs="Times New Roman"/>
          <w:sz w:val="20"/>
          <w:szCs w:val="20"/>
          <w:rPrChange w:id="1633" w:author="Пользователь" w:date="2019-11-12T17:12:00Z">
            <w:rPr>
              <w:rFonts w:ascii="Times New Roman" w:eastAsia="Times New Roman" w:hAnsi="Times New Roman" w:cs="Times New Roman"/>
              <w:sz w:val="20"/>
              <w:szCs w:val="20"/>
              <w:lang w:val="en-US"/>
            </w:rPr>
          </w:rPrChange>
        </w:rPr>
        <w:t xml:space="preserve"> </w:t>
      </w:r>
      <w:r w:rsidRPr="00BB52AF">
        <w:rPr>
          <w:rFonts w:ascii="Times New Roman" w:eastAsia="Times New Roman" w:hAnsi="Times New Roman" w:cs="Times New Roman"/>
          <w:sz w:val="20"/>
          <w:szCs w:val="20"/>
          <w:lang w:val="en-US"/>
        </w:rPr>
        <w:t>Structures</w:t>
      </w:r>
      <w:r w:rsidRPr="0087167F">
        <w:rPr>
          <w:rFonts w:ascii="Times New Roman" w:eastAsia="Times New Roman" w:hAnsi="Times New Roman" w:cs="Times New Roman"/>
          <w:sz w:val="20"/>
          <w:szCs w:val="20"/>
          <w:rPrChange w:id="1634" w:author="Пользователь" w:date="2019-11-12T17:12:00Z">
            <w:rPr>
              <w:rFonts w:ascii="Times New Roman" w:eastAsia="Times New Roman" w:hAnsi="Times New Roman" w:cs="Times New Roman"/>
              <w:sz w:val="20"/>
              <w:szCs w:val="20"/>
              <w:lang w:val="en-US"/>
            </w:rPr>
          </w:rPrChange>
        </w:rPr>
        <w:t xml:space="preserve"> &amp; </w:t>
      </w:r>
      <w:r w:rsidRPr="00BB52AF">
        <w:rPr>
          <w:rFonts w:ascii="Times New Roman" w:eastAsia="Times New Roman" w:hAnsi="Times New Roman" w:cs="Times New Roman"/>
          <w:sz w:val="20"/>
          <w:szCs w:val="20"/>
          <w:lang w:val="en-US"/>
        </w:rPr>
        <w:t>Algorithms</w:t>
      </w:r>
      <w:r w:rsidRPr="0087167F">
        <w:rPr>
          <w:rFonts w:ascii="Times New Roman" w:eastAsia="Times New Roman" w:hAnsi="Times New Roman" w:cs="Times New Roman"/>
          <w:sz w:val="20"/>
          <w:szCs w:val="20"/>
          <w:rPrChange w:id="1635" w:author="Пользователь" w:date="2019-11-12T17:12:00Z">
            <w:rPr>
              <w:rFonts w:ascii="Times New Roman" w:eastAsia="Times New Roman" w:hAnsi="Times New Roman" w:cs="Times New Roman"/>
              <w:sz w:val="20"/>
              <w:szCs w:val="20"/>
              <w:lang w:val="en-US"/>
            </w:rPr>
          </w:rPrChange>
        </w:rPr>
        <w:t xml:space="preserve">. </w:t>
      </w:r>
      <w:r>
        <w:rPr>
          <w:rFonts w:ascii="Times New Roman" w:eastAsia="Times New Roman" w:hAnsi="Times New Roman" w:cs="Times New Roman"/>
          <w:sz w:val="20"/>
          <w:szCs w:val="20"/>
        </w:rPr>
        <w:t xml:space="preserve">37. 495 - 515. 10.1002/rsa.20325. </w:t>
      </w:r>
    </w:p>
  </w:footnote>
  <w:footnote w:id="26">
    <w:p w14:paraId="6A340811" w14:textId="1989C3AE" w:rsidR="00550B68" w:rsidRPr="0090447A" w:rsidRDefault="00550B68" w:rsidP="0090447A">
      <w:pPr>
        <w:spacing w:line="240" w:lineRule="auto"/>
      </w:pPr>
      <w:r>
        <w:rPr>
          <w:rStyle w:val="af8"/>
        </w:rPr>
        <w:footnoteRef/>
      </w:r>
      <w:r>
        <w:t xml:space="preserve"> </w:t>
      </w:r>
      <w:r w:rsidRPr="0090447A">
        <w:rPr>
          <w:rFonts w:asciiTheme="majorHAnsi" w:hAnsiTheme="majorHAnsi"/>
        </w:rPr>
        <w:t xml:space="preserve">Это распределение встречается в задаче распределения рекордов. </w:t>
      </w:r>
      <w:r w:rsidRPr="0090447A">
        <w:rPr>
          <w:rFonts w:asciiTheme="majorHAnsi" w:eastAsia="Calibri" w:hAnsiTheme="majorHAnsi" w:cs="Times New Roman"/>
          <w:lang w:eastAsia="en-US"/>
        </w:rPr>
        <w:t xml:space="preserve">Рекордной случайной величиной (или просто рекордом) называется случайная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 описывается</w:t>
      </w:r>
      <w:r>
        <w:rPr>
          <w:rFonts w:asciiTheme="majorHAnsi" w:eastAsia="Calibri" w:hAnsiTheme="majorHAnsi" w:cs="Times New Roman"/>
          <w:lang w:eastAsia="en-US"/>
        </w:rPr>
        <w:t xml:space="preserve"> точно таким же выражением.</w:t>
      </w:r>
    </w:p>
  </w:footnote>
  <w:footnote w:id="27">
    <w:p w14:paraId="37E67DA4" w14:textId="1A47155C" w:rsidR="00550B68" w:rsidRDefault="00550B6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28">
    <w:p w14:paraId="206ECAA8" w14:textId="77777777" w:rsidR="00550B68" w:rsidRPr="002D5441" w:rsidRDefault="00550B6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r w:rsidRPr="002D5441">
        <w:rPr>
          <w:rFonts w:ascii="Times New Roman" w:eastAsia="Times New Roman" w:hAnsi="Times New Roman" w:cs="Times New Roman"/>
          <w:sz w:val="20"/>
          <w:szCs w:val="20"/>
          <w:lang w:val="en-US"/>
        </w:rPr>
        <w:t>Monthly Vol. 95 (1988).</w:t>
      </w:r>
    </w:p>
  </w:footnote>
  <w:footnote w:id="29">
    <w:p w14:paraId="55614CD9" w14:textId="77777777" w:rsidR="00550B68" w:rsidRPr="002D5441" w:rsidRDefault="00550B6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0">
    <w:p w14:paraId="10CDF50E" w14:textId="77777777" w:rsidR="00550B68" w:rsidRDefault="00550B6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1">
    <w:p w14:paraId="483ED3DB" w14:textId="19146CF2" w:rsidR="00550B68" w:rsidRPr="00273FA4" w:rsidRDefault="00550B6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Statistical mechanics of money, A. </w:t>
      </w:r>
      <w:proofErr w:type="spellStart"/>
      <w:r w:rsidRPr="002D5441">
        <w:rPr>
          <w:rFonts w:ascii="Times New Roman" w:eastAsia="Times New Roman" w:hAnsi="Times New Roman" w:cs="Times New Roman"/>
          <w:sz w:val="20"/>
          <w:szCs w:val="20"/>
          <w:lang w:val="en-US"/>
        </w:rPr>
        <w:t>Dragulescu</w:t>
      </w:r>
      <w:proofErr w:type="spellEnd"/>
      <w:r w:rsidRPr="002D5441">
        <w:rPr>
          <w:rFonts w:ascii="Times New Roman" w:eastAsia="Times New Roman" w:hAnsi="Times New Roman" w:cs="Times New Roman"/>
          <w:sz w:val="20"/>
          <w:szCs w:val="20"/>
          <w:lang w:val="en-US"/>
        </w:rPr>
        <w:t xml:space="preserve"> and </w:t>
      </w:r>
      <w:proofErr w:type="spellStart"/>
      <w:r w:rsidRPr="002D5441">
        <w:rPr>
          <w:rFonts w:ascii="Times New Roman" w:eastAsia="Times New Roman" w:hAnsi="Times New Roman" w:cs="Times New Roman"/>
          <w:sz w:val="20"/>
          <w:szCs w:val="20"/>
          <w:lang w:val="en-US"/>
        </w:rPr>
        <w:t>V.M</w:t>
      </w:r>
      <w:proofErr w:type="spellEnd"/>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Yakovenko</w:t>
      </w:r>
      <w:proofErr w:type="spellEnd"/>
      <w:r w:rsidRPr="002D5441">
        <w:rPr>
          <w:rFonts w:ascii="Times New Roman" w:eastAsia="Times New Roman" w:hAnsi="Times New Roman" w:cs="Times New Roman"/>
          <w:sz w:val="20"/>
          <w:szCs w:val="20"/>
          <w:lang w:val="en-US"/>
        </w:rPr>
        <w:t xml:space="preserve">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
  </w:footnote>
  <w:footnote w:id="32">
    <w:p w14:paraId="2D52541F" w14:textId="77777777" w:rsidR="00550B68" w:rsidRDefault="00550B6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Ispolatov</w:t>
      </w:r>
      <w:proofErr w:type="spellEnd"/>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P.L</w:t>
      </w:r>
      <w:proofErr w:type="spellEnd"/>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Krapivsky</w:t>
      </w:r>
      <w:proofErr w:type="spellEnd"/>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Redner</w:t>
      </w:r>
      <w:proofErr w:type="spellEnd"/>
      <w:r w:rsidRPr="002D5441">
        <w:rPr>
          <w:rFonts w:ascii="Times New Roman" w:eastAsia="Times New Roman" w:hAnsi="Times New Roman" w:cs="Times New Roman"/>
          <w:sz w:val="20"/>
          <w:szCs w:val="20"/>
          <w:lang w:val="en-US"/>
        </w:rPr>
        <w:t xml:space="preserve">, Wealth Distributions in Models of Capital Exchange. </w:t>
      </w:r>
      <w:proofErr w:type="spellStart"/>
      <w:r>
        <w:rPr>
          <w:rFonts w:ascii="Times New Roman" w:eastAsia="Times New Roman" w:hAnsi="Times New Roman" w:cs="Times New Roman"/>
          <w:sz w:val="20"/>
          <w:szCs w:val="20"/>
        </w:rPr>
        <w:t>Eur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Phys</w:t>
      </w:r>
      <w:proofErr w:type="spellEnd"/>
      <w:r>
        <w:rPr>
          <w:rFonts w:ascii="Times New Roman" w:eastAsia="Times New Roman" w:hAnsi="Times New Roman" w:cs="Times New Roman"/>
          <w:sz w:val="20"/>
          <w:szCs w:val="20"/>
        </w:rPr>
        <w:t>. J. B. 2, 267 (1998).</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1205155"/>
      <w:docPartObj>
        <w:docPartGallery w:val="Page Numbers (Top of Page)"/>
        <w:docPartUnique/>
      </w:docPartObj>
    </w:sdtPr>
    <w:sdtContent>
      <w:p w14:paraId="3A3A0E11" w14:textId="09714A37" w:rsidR="00550B68" w:rsidRDefault="00550B68">
        <w:pPr>
          <w:pStyle w:val="afa"/>
          <w:jc w:val="center"/>
        </w:pPr>
        <w:r>
          <w:fldChar w:fldCharType="begin"/>
        </w:r>
        <w:r>
          <w:instrText>PAGE   \* MERGEFORMAT</w:instrText>
        </w:r>
        <w:r>
          <w:fldChar w:fldCharType="separate"/>
        </w:r>
        <w:r w:rsidR="009F3C3E">
          <w:rPr>
            <w:noProof/>
          </w:rPr>
          <w:t>9</w:t>
        </w:r>
        <w:r>
          <w:fldChar w:fldCharType="end"/>
        </w:r>
      </w:p>
    </w:sdtContent>
  </w:sdt>
  <w:p w14:paraId="2B4B54D0" w14:textId="77777777" w:rsidR="00550B68" w:rsidRDefault="00550B68">
    <w:pPr>
      <w:pStyle w:val="af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15:restartNumberingAfterBreak="0">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D65"/>
    <w:rsid w:val="00005D84"/>
    <w:rsid w:val="0000679A"/>
    <w:rsid w:val="00007ECE"/>
    <w:rsid w:val="00020EBC"/>
    <w:rsid w:val="0002380E"/>
    <w:rsid w:val="000312EC"/>
    <w:rsid w:val="00032601"/>
    <w:rsid w:val="000429AC"/>
    <w:rsid w:val="00042D55"/>
    <w:rsid w:val="00050AAA"/>
    <w:rsid w:val="00051DA4"/>
    <w:rsid w:val="000554BF"/>
    <w:rsid w:val="00055903"/>
    <w:rsid w:val="0005727E"/>
    <w:rsid w:val="0006307D"/>
    <w:rsid w:val="00063FEF"/>
    <w:rsid w:val="000726CF"/>
    <w:rsid w:val="00073A20"/>
    <w:rsid w:val="0007575A"/>
    <w:rsid w:val="000759DF"/>
    <w:rsid w:val="000811F8"/>
    <w:rsid w:val="00082D51"/>
    <w:rsid w:val="00082E06"/>
    <w:rsid w:val="00085B75"/>
    <w:rsid w:val="00091790"/>
    <w:rsid w:val="00091C05"/>
    <w:rsid w:val="000A05F9"/>
    <w:rsid w:val="000A3260"/>
    <w:rsid w:val="000A512F"/>
    <w:rsid w:val="000A6AC4"/>
    <w:rsid w:val="000A7F24"/>
    <w:rsid w:val="000B0050"/>
    <w:rsid w:val="000B032C"/>
    <w:rsid w:val="000B246A"/>
    <w:rsid w:val="000B31A0"/>
    <w:rsid w:val="000B41A6"/>
    <w:rsid w:val="000B6EB1"/>
    <w:rsid w:val="000B765F"/>
    <w:rsid w:val="000C2539"/>
    <w:rsid w:val="000C41CD"/>
    <w:rsid w:val="000C7A32"/>
    <w:rsid w:val="000D3636"/>
    <w:rsid w:val="000D7ADF"/>
    <w:rsid w:val="000D7EB4"/>
    <w:rsid w:val="000E39BA"/>
    <w:rsid w:val="000E4D02"/>
    <w:rsid w:val="000E5C4A"/>
    <w:rsid w:val="000E69B9"/>
    <w:rsid w:val="00105EAA"/>
    <w:rsid w:val="00107BA9"/>
    <w:rsid w:val="00110C60"/>
    <w:rsid w:val="001136CA"/>
    <w:rsid w:val="00113754"/>
    <w:rsid w:val="001163A1"/>
    <w:rsid w:val="001214B5"/>
    <w:rsid w:val="00124774"/>
    <w:rsid w:val="00124A2B"/>
    <w:rsid w:val="00130419"/>
    <w:rsid w:val="00131CD7"/>
    <w:rsid w:val="0013481C"/>
    <w:rsid w:val="00135D66"/>
    <w:rsid w:val="001375BD"/>
    <w:rsid w:val="00141076"/>
    <w:rsid w:val="0014107E"/>
    <w:rsid w:val="0014664A"/>
    <w:rsid w:val="0015084D"/>
    <w:rsid w:val="00155EEE"/>
    <w:rsid w:val="0015716B"/>
    <w:rsid w:val="0016068F"/>
    <w:rsid w:val="00162F13"/>
    <w:rsid w:val="001651E4"/>
    <w:rsid w:val="00167B1A"/>
    <w:rsid w:val="0017013F"/>
    <w:rsid w:val="00171998"/>
    <w:rsid w:val="0017331B"/>
    <w:rsid w:val="0017564E"/>
    <w:rsid w:val="001769F1"/>
    <w:rsid w:val="00176E19"/>
    <w:rsid w:val="00177B95"/>
    <w:rsid w:val="001830DD"/>
    <w:rsid w:val="001850EA"/>
    <w:rsid w:val="00191AD5"/>
    <w:rsid w:val="00192510"/>
    <w:rsid w:val="00193EE7"/>
    <w:rsid w:val="001A699F"/>
    <w:rsid w:val="001B0A5B"/>
    <w:rsid w:val="001B139F"/>
    <w:rsid w:val="001B3605"/>
    <w:rsid w:val="001B4E80"/>
    <w:rsid w:val="001B6046"/>
    <w:rsid w:val="001C0390"/>
    <w:rsid w:val="001C2AA6"/>
    <w:rsid w:val="001C3B52"/>
    <w:rsid w:val="001C4C85"/>
    <w:rsid w:val="001C6BB5"/>
    <w:rsid w:val="001D1427"/>
    <w:rsid w:val="001D7465"/>
    <w:rsid w:val="001D7C41"/>
    <w:rsid w:val="001D7FA7"/>
    <w:rsid w:val="001E2C7B"/>
    <w:rsid w:val="001E6D79"/>
    <w:rsid w:val="0020025F"/>
    <w:rsid w:val="00205D8C"/>
    <w:rsid w:val="0020617D"/>
    <w:rsid w:val="00206568"/>
    <w:rsid w:val="002073AB"/>
    <w:rsid w:val="002106D4"/>
    <w:rsid w:val="00220AB6"/>
    <w:rsid w:val="00223637"/>
    <w:rsid w:val="002239C6"/>
    <w:rsid w:val="002246F6"/>
    <w:rsid w:val="00225A22"/>
    <w:rsid w:val="002324DA"/>
    <w:rsid w:val="0023668C"/>
    <w:rsid w:val="00236A0B"/>
    <w:rsid w:val="00240366"/>
    <w:rsid w:val="00241276"/>
    <w:rsid w:val="002421E7"/>
    <w:rsid w:val="002501B3"/>
    <w:rsid w:val="00250AEF"/>
    <w:rsid w:val="00251D27"/>
    <w:rsid w:val="002551D0"/>
    <w:rsid w:val="002574E9"/>
    <w:rsid w:val="00257CBD"/>
    <w:rsid w:val="00263024"/>
    <w:rsid w:val="00265BB3"/>
    <w:rsid w:val="0026641B"/>
    <w:rsid w:val="00267C29"/>
    <w:rsid w:val="002728D1"/>
    <w:rsid w:val="00273FA4"/>
    <w:rsid w:val="002802E7"/>
    <w:rsid w:val="002811E8"/>
    <w:rsid w:val="002864CB"/>
    <w:rsid w:val="00287222"/>
    <w:rsid w:val="002959BD"/>
    <w:rsid w:val="00295D69"/>
    <w:rsid w:val="0029618A"/>
    <w:rsid w:val="00296DEB"/>
    <w:rsid w:val="002A09AA"/>
    <w:rsid w:val="002A1C98"/>
    <w:rsid w:val="002A52FB"/>
    <w:rsid w:val="002A6493"/>
    <w:rsid w:val="002A7233"/>
    <w:rsid w:val="002B6B7B"/>
    <w:rsid w:val="002B78B0"/>
    <w:rsid w:val="002B7E11"/>
    <w:rsid w:val="002C2078"/>
    <w:rsid w:val="002C2F3D"/>
    <w:rsid w:val="002C3831"/>
    <w:rsid w:val="002D5441"/>
    <w:rsid w:val="002E1D25"/>
    <w:rsid w:val="002E22D2"/>
    <w:rsid w:val="002E245B"/>
    <w:rsid w:val="002E5CF3"/>
    <w:rsid w:val="00304A76"/>
    <w:rsid w:val="00305453"/>
    <w:rsid w:val="003057DF"/>
    <w:rsid w:val="00305C76"/>
    <w:rsid w:val="00306B5A"/>
    <w:rsid w:val="00306C14"/>
    <w:rsid w:val="00307848"/>
    <w:rsid w:val="00316A00"/>
    <w:rsid w:val="00317355"/>
    <w:rsid w:val="003255DD"/>
    <w:rsid w:val="00326F37"/>
    <w:rsid w:val="00332AF7"/>
    <w:rsid w:val="00334286"/>
    <w:rsid w:val="00334A9C"/>
    <w:rsid w:val="00335FE6"/>
    <w:rsid w:val="00342C47"/>
    <w:rsid w:val="00344010"/>
    <w:rsid w:val="00345A66"/>
    <w:rsid w:val="00347E45"/>
    <w:rsid w:val="0035069E"/>
    <w:rsid w:val="00351704"/>
    <w:rsid w:val="00352B13"/>
    <w:rsid w:val="00353A32"/>
    <w:rsid w:val="003541D5"/>
    <w:rsid w:val="00355556"/>
    <w:rsid w:val="00360999"/>
    <w:rsid w:val="003645EB"/>
    <w:rsid w:val="003649E5"/>
    <w:rsid w:val="00367866"/>
    <w:rsid w:val="003749F4"/>
    <w:rsid w:val="0038114B"/>
    <w:rsid w:val="003813B1"/>
    <w:rsid w:val="00385147"/>
    <w:rsid w:val="00385343"/>
    <w:rsid w:val="003863E0"/>
    <w:rsid w:val="003877E5"/>
    <w:rsid w:val="00387D2F"/>
    <w:rsid w:val="0039268C"/>
    <w:rsid w:val="00397C67"/>
    <w:rsid w:val="003A17EA"/>
    <w:rsid w:val="003A1A7E"/>
    <w:rsid w:val="003A4B77"/>
    <w:rsid w:val="003A7658"/>
    <w:rsid w:val="003A7E80"/>
    <w:rsid w:val="003B541A"/>
    <w:rsid w:val="003C0477"/>
    <w:rsid w:val="003C24A2"/>
    <w:rsid w:val="003C2E24"/>
    <w:rsid w:val="003C6AAD"/>
    <w:rsid w:val="003D2D86"/>
    <w:rsid w:val="003D67F1"/>
    <w:rsid w:val="003D6FBC"/>
    <w:rsid w:val="003D73CA"/>
    <w:rsid w:val="003D7E1E"/>
    <w:rsid w:val="003D7EC9"/>
    <w:rsid w:val="003E3C30"/>
    <w:rsid w:val="003E4F56"/>
    <w:rsid w:val="003F6D5B"/>
    <w:rsid w:val="003F737E"/>
    <w:rsid w:val="004015BF"/>
    <w:rsid w:val="00402C9D"/>
    <w:rsid w:val="00404679"/>
    <w:rsid w:val="00405FA5"/>
    <w:rsid w:val="00406D23"/>
    <w:rsid w:val="00410583"/>
    <w:rsid w:val="0041237F"/>
    <w:rsid w:val="004169AF"/>
    <w:rsid w:val="00417DCB"/>
    <w:rsid w:val="004233C9"/>
    <w:rsid w:val="00423E44"/>
    <w:rsid w:val="004314A6"/>
    <w:rsid w:val="00432CB2"/>
    <w:rsid w:val="004336EF"/>
    <w:rsid w:val="0043485C"/>
    <w:rsid w:val="00434C46"/>
    <w:rsid w:val="00437E1F"/>
    <w:rsid w:val="00442FD6"/>
    <w:rsid w:val="0044326C"/>
    <w:rsid w:val="00444A3B"/>
    <w:rsid w:val="0044629F"/>
    <w:rsid w:val="00446F5B"/>
    <w:rsid w:val="00447B72"/>
    <w:rsid w:val="0045039B"/>
    <w:rsid w:val="00451CF8"/>
    <w:rsid w:val="00460A17"/>
    <w:rsid w:val="00460B2A"/>
    <w:rsid w:val="00461284"/>
    <w:rsid w:val="00461B87"/>
    <w:rsid w:val="00464B4A"/>
    <w:rsid w:val="00465EFB"/>
    <w:rsid w:val="004726C3"/>
    <w:rsid w:val="00475D0A"/>
    <w:rsid w:val="0048191B"/>
    <w:rsid w:val="004874CA"/>
    <w:rsid w:val="00492D48"/>
    <w:rsid w:val="00496565"/>
    <w:rsid w:val="004B0B0B"/>
    <w:rsid w:val="004B2484"/>
    <w:rsid w:val="004B2BAC"/>
    <w:rsid w:val="004B31B9"/>
    <w:rsid w:val="004B4C9C"/>
    <w:rsid w:val="004C3EBF"/>
    <w:rsid w:val="004C4FA4"/>
    <w:rsid w:val="004C7697"/>
    <w:rsid w:val="004C79E7"/>
    <w:rsid w:val="004D144A"/>
    <w:rsid w:val="004E3F8C"/>
    <w:rsid w:val="004E50A0"/>
    <w:rsid w:val="004F02CE"/>
    <w:rsid w:val="004F39A6"/>
    <w:rsid w:val="004F6BE1"/>
    <w:rsid w:val="005026D0"/>
    <w:rsid w:val="005074E0"/>
    <w:rsid w:val="00510B8A"/>
    <w:rsid w:val="00512751"/>
    <w:rsid w:val="005129C5"/>
    <w:rsid w:val="00515293"/>
    <w:rsid w:val="00517FAF"/>
    <w:rsid w:val="005221B6"/>
    <w:rsid w:val="00523911"/>
    <w:rsid w:val="0053143B"/>
    <w:rsid w:val="005439D9"/>
    <w:rsid w:val="00544834"/>
    <w:rsid w:val="005456D3"/>
    <w:rsid w:val="00550B68"/>
    <w:rsid w:val="00551850"/>
    <w:rsid w:val="00553307"/>
    <w:rsid w:val="00554643"/>
    <w:rsid w:val="005625DD"/>
    <w:rsid w:val="005633E5"/>
    <w:rsid w:val="00567E1A"/>
    <w:rsid w:val="00571844"/>
    <w:rsid w:val="00580623"/>
    <w:rsid w:val="00584B3B"/>
    <w:rsid w:val="00585997"/>
    <w:rsid w:val="00591693"/>
    <w:rsid w:val="005A4285"/>
    <w:rsid w:val="005A4A5F"/>
    <w:rsid w:val="005A4D65"/>
    <w:rsid w:val="005A6DF1"/>
    <w:rsid w:val="005A720E"/>
    <w:rsid w:val="005B299D"/>
    <w:rsid w:val="005B521F"/>
    <w:rsid w:val="005B68A6"/>
    <w:rsid w:val="005C00CC"/>
    <w:rsid w:val="005C209C"/>
    <w:rsid w:val="005C72EF"/>
    <w:rsid w:val="005D0C96"/>
    <w:rsid w:val="005D16A3"/>
    <w:rsid w:val="005D722A"/>
    <w:rsid w:val="005E015B"/>
    <w:rsid w:val="005E13F8"/>
    <w:rsid w:val="005E2815"/>
    <w:rsid w:val="005E3229"/>
    <w:rsid w:val="005E411E"/>
    <w:rsid w:val="005E575A"/>
    <w:rsid w:val="005E7A35"/>
    <w:rsid w:val="005F0174"/>
    <w:rsid w:val="005F08EF"/>
    <w:rsid w:val="005F1F63"/>
    <w:rsid w:val="005F5A1B"/>
    <w:rsid w:val="00600132"/>
    <w:rsid w:val="00601F40"/>
    <w:rsid w:val="00602305"/>
    <w:rsid w:val="00607F50"/>
    <w:rsid w:val="0061141C"/>
    <w:rsid w:val="00620DA6"/>
    <w:rsid w:val="00622808"/>
    <w:rsid w:val="006229A5"/>
    <w:rsid w:val="006319B5"/>
    <w:rsid w:val="00633CD2"/>
    <w:rsid w:val="0063455C"/>
    <w:rsid w:val="00643F1A"/>
    <w:rsid w:val="00647F0E"/>
    <w:rsid w:val="0065093B"/>
    <w:rsid w:val="00653D52"/>
    <w:rsid w:val="00654D62"/>
    <w:rsid w:val="00655476"/>
    <w:rsid w:val="006602AD"/>
    <w:rsid w:val="00662FA5"/>
    <w:rsid w:val="0066491B"/>
    <w:rsid w:val="006737B8"/>
    <w:rsid w:val="00673B72"/>
    <w:rsid w:val="00674E2E"/>
    <w:rsid w:val="0067542B"/>
    <w:rsid w:val="00676D2A"/>
    <w:rsid w:val="00677668"/>
    <w:rsid w:val="0068075F"/>
    <w:rsid w:val="0068214C"/>
    <w:rsid w:val="006847F3"/>
    <w:rsid w:val="00685779"/>
    <w:rsid w:val="006872BE"/>
    <w:rsid w:val="00687470"/>
    <w:rsid w:val="006917CF"/>
    <w:rsid w:val="00694CDB"/>
    <w:rsid w:val="006A0053"/>
    <w:rsid w:val="006A2AFC"/>
    <w:rsid w:val="006A4347"/>
    <w:rsid w:val="006A4FB9"/>
    <w:rsid w:val="006A759A"/>
    <w:rsid w:val="006B1A05"/>
    <w:rsid w:val="006C5B49"/>
    <w:rsid w:val="006C67D8"/>
    <w:rsid w:val="006D6967"/>
    <w:rsid w:val="006E2ABC"/>
    <w:rsid w:val="006E7C05"/>
    <w:rsid w:val="006F06CF"/>
    <w:rsid w:val="006F3D0C"/>
    <w:rsid w:val="006F657A"/>
    <w:rsid w:val="006F6810"/>
    <w:rsid w:val="006F6900"/>
    <w:rsid w:val="00702DCF"/>
    <w:rsid w:val="007031AD"/>
    <w:rsid w:val="007054AC"/>
    <w:rsid w:val="0071100A"/>
    <w:rsid w:val="00713981"/>
    <w:rsid w:val="00722A9F"/>
    <w:rsid w:val="0072606E"/>
    <w:rsid w:val="007302E8"/>
    <w:rsid w:val="00730DD6"/>
    <w:rsid w:val="00733DD8"/>
    <w:rsid w:val="007367BE"/>
    <w:rsid w:val="00737E48"/>
    <w:rsid w:val="00740261"/>
    <w:rsid w:val="00744C42"/>
    <w:rsid w:val="0074611C"/>
    <w:rsid w:val="007511C7"/>
    <w:rsid w:val="00752138"/>
    <w:rsid w:val="007526BE"/>
    <w:rsid w:val="007533B2"/>
    <w:rsid w:val="00760B4C"/>
    <w:rsid w:val="00765F62"/>
    <w:rsid w:val="00770A66"/>
    <w:rsid w:val="00772D09"/>
    <w:rsid w:val="00785803"/>
    <w:rsid w:val="00786FFF"/>
    <w:rsid w:val="007919D8"/>
    <w:rsid w:val="0079254B"/>
    <w:rsid w:val="007963D0"/>
    <w:rsid w:val="00797330"/>
    <w:rsid w:val="007B2D63"/>
    <w:rsid w:val="007B77B6"/>
    <w:rsid w:val="007B7FD9"/>
    <w:rsid w:val="007C096A"/>
    <w:rsid w:val="007C2469"/>
    <w:rsid w:val="007C39FE"/>
    <w:rsid w:val="007C3A4B"/>
    <w:rsid w:val="007C5B05"/>
    <w:rsid w:val="007C67A0"/>
    <w:rsid w:val="007C7181"/>
    <w:rsid w:val="007D09C2"/>
    <w:rsid w:val="007D7474"/>
    <w:rsid w:val="007D7A27"/>
    <w:rsid w:val="007E072C"/>
    <w:rsid w:val="008022F6"/>
    <w:rsid w:val="0080362D"/>
    <w:rsid w:val="00804CFE"/>
    <w:rsid w:val="008107D9"/>
    <w:rsid w:val="00812A60"/>
    <w:rsid w:val="00814A60"/>
    <w:rsid w:val="00823F54"/>
    <w:rsid w:val="008247C4"/>
    <w:rsid w:val="008264A2"/>
    <w:rsid w:val="0083001B"/>
    <w:rsid w:val="00830557"/>
    <w:rsid w:val="008313A8"/>
    <w:rsid w:val="0083454B"/>
    <w:rsid w:val="00835BEC"/>
    <w:rsid w:val="00836ADF"/>
    <w:rsid w:val="00837F40"/>
    <w:rsid w:val="00842573"/>
    <w:rsid w:val="00855FFA"/>
    <w:rsid w:val="00857122"/>
    <w:rsid w:val="00870F70"/>
    <w:rsid w:val="0087167F"/>
    <w:rsid w:val="00873FA5"/>
    <w:rsid w:val="00882EF2"/>
    <w:rsid w:val="008849DF"/>
    <w:rsid w:val="00885389"/>
    <w:rsid w:val="008859E2"/>
    <w:rsid w:val="008869A5"/>
    <w:rsid w:val="00886B9B"/>
    <w:rsid w:val="0088700D"/>
    <w:rsid w:val="00890B38"/>
    <w:rsid w:val="00896A2B"/>
    <w:rsid w:val="00897652"/>
    <w:rsid w:val="00897727"/>
    <w:rsid w:val="008C0E94"/>
    <w:rsid w:val="008C4D17"/>
    <w:rsid w:val="008D06F0"/>
    <w:rsid w:val="008D4289"/>
    <w:rsid w:val="008D5D38"/>
    <w:rsid w:val="008D68EF"/>
    <w:rsid w:val="008E0CAE"/>
    <w:rsid w:val="008E1CA3"/>
    <w:rsid w:val="008E2D65"/>
    <w:rsid w:val="008E5C3A"/>
    <w:rsid w:val="009037F6"/>
    <w:rsid w:val="0090447A"/>
    <w:rsid w:val="0090463E"/>
    <w:rsid w:val="00904BCD"/>
    <w:rsid w:val="00907420"/>
    <w:rsid w:val="00911589"/>
    <w:rsid w:val="009119FC"/>
    <w:rsid w:val="00922BBF"/>
    <w:rsid w:val="00924FE0"/>
    <w:rsid w:val="0093098B"/>
    <w:rsid w:val="009351D9"/>
    <w:rsid w:val="009368EC"/>
    <w:rsid w:val="0094026E"/>
    <w:rsid w:val="00940A3E"/>
    <w:rsid w:val="00941611"/>
    <w:rsid w:val="00945A2B"/>
    <w:rsid w:val="00946A80"/>
    <w:rsid w:val="00956C59"/>
    <w:rsid w:val="00962C5C"/>
    <w:rsid w:val="009664BE"/>
    <w:rsid w:val="0096687A"/>
    <w:rsid w:val="00966C50"/>
    <w:rsid w:val="0096728C"/>
    <w:rsid w:val="00971589"/>
    <w:rsid w:val="0097771F"/>
    <w:rsid w:val="00981EC9"/>
    <w:rsid w:val="00982BEF"/>
    <w:rsid w:val="00985C56"/>
    <w:rsid w:val="009932BB"/>
    <w:rsid w:val="00995DA0"/>
    <w:rsid w:val="009960D7"/>
    <w:rsid w:val="009A3C73"/>
    <w:rsid w:val="009A3EEB"/>
    <w:rsid w:val="009B2395"/>
    <w:rsid w:val="009C2B23"/>
    <w:rsid w:val="009C34E3"/>
    <w:rsid w:val="009C5209"/>
    <w:rsid w:val="009C5847"/>
    <w:rsid w:val="009C691B"/>
    <w:rsid w:val="009E2765"/>
    <w:rsid w:val="009E6B01"/>
    <w:rsid w:val="009F0155"/>
    <w:rsid w:val="009F0E95"/>
    <w:rsid w:val="009F3C3E"/>
    <w:rsid w:val="00A0078D"/>
    <w:rsid w:val="00A018F4"/>
    <w:rsid w:val="00A02286"/>
    <w:rsid w:val="00A04E66"/>
    <w:rsid w:val="00A05B54"/>
    <w:rsid w:val="00A05F33"/>
    <w:rsid w:val="00A07919"/>
    <w:rsid w:val="00A10B6A"/>
    <w:rsid w:val="00A11FC6"/>
    <w:rsid w:val="00A1215C"/>
    <w:rsid w:val="00A13006"/>
    <w:rsid w:val="00A14E2E"/>
    <w:rsid w:val="00A17F9A"/>
    <w:rsid w:val="00A17FFA"/>
    <w:rsid w:val="00A2040A"/>
    <w:rsid w:val="00A20D00"/>
    <w:rsid w:val="00A32789"/>
    <w:rsid w:val="00A41344"/>
    <w:rsid w:val="00A50001"/>
    <w:rsid w:val="00A513AE"/>
    <w:rsid w:val="00A516C8"/>
    <w:rsid w:val="00A52FF8"/>
    <w:rsid w:val="00A54E75"/>
    <w:rsid w:val="00A60FF1"/>
    <w:rsid w:val="00A6183F"/>
    <w:rsid w:val="00A66283"/>
    <w:rsid w:val="00A67D92"/>
    <w:rsid w:val="00A67F11"/>
    <w:rsid w:val="00A71134"/>
    <w:rsid w:val="00A771A0"/>
    <w:rsid w:val="00A81E88"/>
    <w:rsid w:val="00A848FD"/>
    <w:rsid w:val="00A868E8"/>
    <w:rsid w:val="00A87198"/>
    <w:rsid w:val="00A9783B"/>
    <w:rsid w:val="00AA265E"/>
    <w:rsid w:val="00AA3F5C"/>
    <w:rsid w:val="00AB0C8A"/>
    <w:rsid w:val="00AB284E"/>
    <w:rsid w:val="00AB530D"/>
    <w:rsid w:val="00AC047B"/>
    <w:rsid w:val="00AD33FB"/>
    <w:rsid w:val="00AD435D"/>
    <w:rsid w:val="00AD4E6F"/>
    <w:rsid w:val="00AD571B"/>
    <w:rsid w:val="00AE2C9E"/>
    <w:rsid w:val="00AE3CB1"/>
    <w:rsid w:val="00AF2390"/>
    <w:rsid w:val="00AF490E"/>
    <w:rsid w:val="00AF5E84"/>
    <w:rsid w:val="00B00CA7"/>
    <w:rsid w:val="00B04320"/>
    <w:rsid w:val="00B0514E"/>
    <w:rsid w:val="00B12490"/>
    <w:rsid w:val="00B13C00"/>
    <w:rsid w:val="00B147DA"/>
    <w:rsid w:val="00B276B6"/>
    <w:rsid w:val="00B27F62"/>
    <w:rsid w:val="00B308AB"/>
    <w:rsid w:val="00B31FFD"/>
    <w:rsid w:val="00B36015"/>
    <w:rsid w:val="00B36D62"/>
    <w:rsid w:val="00B42775"/>
    <w:rsid w:val="00B50742"/>
    <w:rsid w:val="00B50A8F"/>
    <w:rsid w:val="00B55771"/>
    <w:rsid w:val="00B56E43"/>
    <w:rsid w:val="00B60279"/>
    <w:rsid w:val="00B60B69"/>
    <w:rsid w:val="00B619C7"/>
    <w:rsid w:val="00B62B91"/>
    <w:rsid w:val="00B64030"/>
    <w:rsid w:val="00B65EA0"/>
    <w:rsid w:val="00B65F82"/>
    <w:rsid w:val="00B66163"/>
    <w:rsid w:val="00B66696"/>
    <w:rsid w:val="00B67203"/>
    <w:rsid w:val="00B70447"/>
    <w:rsid w:val="00B766D5"/>
    <w:rsid w:val="00B779E3"/>
    <w:rsid w:val="00B8148C"/>
    <w:rsid w:val="00B84563"/>
    <w:rsid w:val="00B865F6"/>
    <w:rsid w:val="00B937FD"/>
    <w:rsid w:val="00BA354B"/>
    <w:rsid w:val="00BB0A65"/>
    <w:rsid w:val="00BB1387"/>
    <w:rsid w:val="00BB1737"/>
    <w:rsid w:val="00BB1CCD"/>
    <w:rsid w:val="00BB52AF"/>
    <w:rsid w:val="00BC0A17"/>
    <w:rsid w:val="00BC3668"/>
    <w:rsid w:val="00BC6DE7"/>
    <w:rsid w:val="00BC7E25"/>
    <w:rsid w:val="00BD0C81"/>
    <w:rsid w:val="00BD40E1"/>
    <w:rsid w:val="00BD7D28"/>
    <w:rsid w:val="00BE2005"/>
    <w:rsid w:val="00BE3FDA"/>
    <w:rsid w:val="00BE4120"/>
    <w:rsid w:val="00BE618B"/>
    <w:rsid w:val="00BE75D1"/>
    <w:rsid w:val="00BF15CA"/>
    <w:rsid w:val="00BF36D0"/>
    <w:rsid w:val="00BF48F2"/>
    <w:rsid w:val="00BF5958"/>
    <w:rsid w:val="00C01395"/>
    <w:rsid w:val="00C057C6"/>
    <w:rsid w:val="00C05B4D"/>
    <w:rsid w:val="00C06B48"/>
    <w:rsid w:val="00C1006E"/>
    <w:rsid w:val="00C12BBE"/>
    <w:rsid w:val="00C13348"/>
    <w:rsid w:val="00C1682E"/>
    <w:rsid w:val="00C16998"/>
    <w:rsid w:val="00C20A65"/>
    <w:rsid w:val="00C210F5"/>
    <w:rsid w:val="00C34BD9"/>
    <w:rsid w:val="00C35EF2"/>
    <w:rsid w:val="00C36E81"/>
    <w:rsid w:val="00C42090"/>
    <w:rsid w:val="00C42617"/>
    <w:rsid w:val="00C42BCD"/>
    <w:rsid w:val="00C4699D"/>
    <w:rsid w:val="00C47575"/>
    <w:rsid w:val="00C47966"/>
    <w:rsid w:val="00C47EB6"/>
    <w:rsid w:val="00C6033F"/>
    <w:rsid w:val="00C662FD"/>
    <w:rsid w:val="00C7057E"/>
    <w:rsid w:val="00C70CFC"/>
    <w:rsid w:val="00C710B9"/>
    <w:rsid w:val="00C73AEC"/>
    <w:rsid w:val="00C74C25"/>
    <w:rsid w:val="00C85326"/>
    <w:rsid w:val="00C85B03"/>
    <w:rsid w:val="00C91695"/>
    <w:rsid w:val="00CA42BF"/>
    <w:rsid w:val="00CA50C7"/>
    <w:rsid w:val="00CA6582"/>
    <w:rsid w:val="00CA793F"/>
    <w:rsid w:val="00CB2376"/>
    <w:rsid w:val="00CB26C5"/>
    <w:rsid w:val="00CB7A5E"/>
    <w:rsid w:val="00CC2062"/>
    <w:rsid w:val="00CC362C"/>
    <w:rsid w:val="00CD2AA4"/>
    <w:rsid w:val="00CD3C09"/>
    <w:rsid w:val="00CD42D9"/>
    <w:rsid w:val="00CD4F3A"/>
    <w:rsid w:val="00CD5415"/>
    <w:rsid w:val="00CE073C"/>
    <w:rsid w:val="00CE414C"/>
    <w:rsid w:val="00CE511D"/>
    <w:rsid w:val="00CF0194"/>
    <w:rsid w:val="00CF1226"/>
    <w:rsid w:val="00CF78DD"/>
    <w:rsid w:val="00D0089F"/>
    <w:rsid w:val="00D02711"/>
    <w:rsid w:val="00D040CE"/>
    <w:rsid w:val="00D06361"/>
    <w:rsid w:val="00D10DE0"/>
    <w:rsid w:val="00D2002C"/>
    <w:rsid w:val="00D217F9"/>
    <w:rsid w:val="00D273A3"/>
    <w:rsid w:val="00D41FE0"/>
    <w:rsid w:val="00D421F8"/>
    <w:rsid w:val="00D42806"/>
    <w:rsid w:val="00D431E2"/>
    <w:rsid w:val="00D46282"/>
    <w:rsid w:val="00D513CD"/>
    <w:rsid w:val="00D5391D"/>
    <w:rsid w:val="00D5559A"/>
    <w:rsid w:val="00D61FAD"/>
    <w:rsid w:val="00D66786"/>
    <w:rsid w:val="00D71C6B"/>
    <w:rsid w:val="00D762B0"/>
    <w:rsid w:val="00D770EB"/>
    <w:rsid w:val="00D80E1D"/>
    <w:rsid w:val="00D83490"/>
    <w:rsid w:val="00D848A7"/>
    <w:rsid w:val="00D84951"/>
    <w:rsid w:val="00D86A39"/>
    <w:rsid w:val="00D86E80"/>
    <w:rsid w:val="00D87448"/>
    <w:rsid w:val="00D923F8"/>
    <w:rsid w:val="00D927E6"/>
    <w:rsid w:val="00DA3366"/>
    <w:rsid w:val="00DB05A4"/>
    <w:rsid w:val="00DB17DE"/>
    <w:rsid w:val="00DB6CD5"/>
    <w:rsid w:val="00DC0436"/>
    <w:rsid w:val="00DC1632"/>
    <w:rsid w:val="00DC5929"/>
    <w:rsid w:val="00DC65D9"/>
    <w:rsid w:val="00DC73EB"/>
    <w:rsid w:val="00DD3418"/>
    <w:rsid w:val="00DD4F48"/>
    <w:rsid w:val="00DD5BCE"/>
    <w:rsid w:val="00DD71B9"/>
    <w:rsid w:val="00DD7B98"/>
    <w:rsid w:val="00DE4A82"/>
    <w:rsid w:val="00DE4B2B"/>
    <w:rsid w:val="00DE4B69"/>
    <w:rsid w:val="00DE791B"/>
    <w:rsid w:val="00DF4658"/>
    <w:rsid w:val="00DF49C8"/>
    <w:rsid w:val="00DF51F4"/>
    <w:rsid w:val="00E05EFD"/>
    <w:rsid w:val="00E12525"/>
    <w:rsid w:val="00E1379D"/>
    <w:rsid w:val="00E13C63"/>
    <w:rsid w:val="00E16758"/>
    <w:rsid w:val="00E16CC9"/>
    <w:rsid w:val="00E20206"/>
    <w:rsid w:val="00E253AD"/>
    <w:rsid w:val="00E25FD6"/>
    <w:rsid w:val="00E30DBB"/>
    <w:rsid w:val="00E34D01"/>
    <w:rsid w:val="00E454A8"/>
    <w:rsid w:val="00E46B46"/>
    <w:rsid w:val="00E476D4"/>
    <w:rsid w:val="00E5367F"/>
    <w:rsid w:val="00E571A2"/>
    <w:rsid w:val="00E61F73"/>
    <w:rsid w:val="00E71D75"/>
    <w:rsid w:val="00E874E3"/>
    <w:rsid w:val="00E9157C"/>
    <w:rsid w:val="00E9571E"/>
    <w:rsid w:val="00E9618B"/>
    <w:rsid w:val="00E96B5D"/>
    <w:rsid w:val="00E970D8"/>
    <w:rsid w:val="00E9759A"/>
    <w:rsid w:val="00EA1F7E"/>
    <w:rsid w:val="00EA3506"/>
    <w:rsid w:val="00EA377C"/>
    <w:rsid w:val="00EA3AD4"/>
    <w:rsid w:val="00EB0CF8"/>
    <w:rsid w:val="00EB207C"/>
    <w:rsid w:val="00EB2C52"/>
    <w:rsid w:val="00EB39F2"/>
    <w:rsid w:val="00EB59E6"/>
    <w:rsid w:val="00EB5F24"/>
    <w:rsid w:val="00EC0486"/>
    <w:rsid w:val="00EC0723"/>
    <w:rsid w:val="00EC2AC6"/>
    <w:rsid w:val="00EC4D54"/>
    <w:rsid w:val="00ED0A8B"/>
    <w:rsid w:val="00ED2772"/>
    <w:rsid w:val="00ED4A1A"/>
    <w:rsid w:val="00EE0A2D"/>
    <w:rsid w:val="00EE3684"/>
    <w:rsid w:val="00EE5E46"/>
    <w:rsid w:val="00EE7220"/>
    <w:rsid w:val="00EF04A9"/>
    <w:rsid w:val="00EF207D"/>
    <w:rsid w:val="00EF7B4A"/>
    <w:rsid w:val="00F02114"/>
    <w:rsid w:val="00F02707"/>
    <w:rsid w:val="00F02C6E"/>
    <w:rsid w:val="00F1267B"/>
    <w:rsid w:val="00F23123"/>
    <w:rsid w:val="00F2789A"/>
    <w:rsid w:val="00F373FF"/>
    <w:rsid w:val="00F41BA7"/>
    <w:rsid w:val="00F424FC"/>
    <w:rsid w:val="00F457C8"/>
    <w:rsid w:val="00F51F8C"/>
    <w:rsid w:val="00F528A8"/>
    <w:rsid w:val="00F53BCA"/>
    <w:rsid w:val="00F53D39"/>
    <w:rsid w:val="00F54F52"/>
    <w:rsid w:val="00F56934"/>
    <w:rsid w:val="00F639B7"/>
    <w:rsid w:val="00F65563"/>
    <w:rsid w:val="00F658C3"/>
    <w:rsid w:val="00F66D72"/>
    <w:rsid w:val="00F67479"/>
    <w:rsid w:val="00F70B00"/>
    <w:rsid w:val="00F71823"/>
    <w:rsid w:val="00F724B6"/>
    <w:rsid w:val="00F80CF1"/>
    <w:rsid w:val="00F8106C"/>
    <w:rsid w:val="00F81389"/>
    <w:rsid w:val="00F82660"/>
    <w:rsid w:val="00F96E65"/>
    <w:rsid w:val="00F97D1A"/>
    <w:rsid w:val="00FA19EC"/>
    <w:rsid w:val="00FA39FD"/>
    <w:rsid w:val="00FB063F"/>
    <w:rsid w:val="00FB1EE6"/>
    <w:rsid w:val="00FB6491"/>
    <w:rsid w:val="00FC067D"/>
    <w:rsid w:val="00FC0E39"/>
    <w:rsid w:val="00FC3FC1"/>
    <w:rsid w:val="00FC5787"/>
    <w:rsid w:val="00FC5B47"/>
    <w:rsid w:val="00FD6DC4"/>
    <w:rsid w:val="00FE21D4"/>
    <w:rsid w:val="00FF0525"/>
    <w:rsid w:val="00FF1963"/>
    <w:rsid w:val="00FF205B"/>
    <w:rsid w:val="00FF267E"/>
    <w:rsid w:val="00FF3A76"/>
    <w:rsid w:val="00FF5C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6EEEA"/>
  <w15:docId w15:val="{5596B997-9FB2-4EEA-9D41-40830979D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5C4A"/>
  </w:style>
  <w:style w:type="paragraph" w:styleId="1">
    <w:name w:val="heading 1"/>
    <w:basedOn w:val="a"/>
    <w:next w:val="a"/>
    <w:uiPriority w:val="9"/>
    <w:qFormat/>
    <w:rsid w:val="000E5C4A"/>
    <w:pPr>
      <w:keepNext/>
      <w:keepLines/>
      <w:spacing w:before="400" w:after="120"/>
      <w:outlineLvl w:val="0"/>
    </w:pPr>
    <w:rPr>
      <w:sz w:val="40"/>
      <w:szCs w:val="40"/>
    </w:rPr>
  </w:style>
  <w:style w:type="paragraph" w:styleId="2">
    <w:name w:val="heading 2"/>
    <w:basedOn w:val="a"/>
    <w:next w:val="a"/>
    <w:uiPriority w:val="9"/>
    <w:unhideWhenUsed/>
    <w:qFormat/>
    <w:rsid w:val="000E5C4A"/>
    <w:pPr>
      <w:keepNext/>
      <w:keepLines/>
      <w:spacing w:before="360" w:after="120"/>
      <w:outlineLvl w:val="1"/>
    </w:pPr>
    <w:rPr>
      <w:sz w:val="32"/>
      <w:szCs w:val="32"/>
    </w:rPr>
  </w:style>
  <w:style w:type="paragraph" w:styleId="3">
    <w:name w:val="heading 3"/>
    <w:basedOn w:val="a"/>
    <w:next w:val="a"/>
    <w:uiPriority w:val="9"/>
    <w:semiHidden/>
    <w:unhideWhenUsed/>
    <w:qFormat/>
    <w:rsid w:val="000E5C4A"/>
    <w:pPr>
      <w:keepNext/>
      <w:keepLines/>
      <w:spacing w:before="320" w:after="80"/>
      <w:outlineLvl w:val="2"/>
    </w:pPr>
    <w:rPr>
      <w:color w:val="434343"/>
      <w:sz w:val="28"/>
      <w:szCs w:val="28"/>
    </w:rPr>
  </w:style>
  <w:style w:type="paragraph" w:styleId="4">
    <w:name w:val="heading 4"/>
    <w:basedOn w:val="a"/>
    <w:next w:val="a"/>
    <w:uiPriority w:val="9"/>
    <w:semiHidden/>
    <w:unhideWhenUsed/>
    <w:qFormat/>
    <w:rsid w:val="000E5C4A"/>
    <w:pPr>
      <w:keepNext/>
      <w:keepLines/>
      <w:spacing w:before="280" w:after="80"/>
      <w:outlineLvl w:val="3"/>
    </w:pPr>
    <w:rPr>
      <w:color w:val="666666"/>
      <w:sz w:val="24"/>
      <w:szCs w:val="24"/>
    </w:rPr>
  </w:style>
  <w:style w:type="paragraph" w:styleId="5">
    <w:name w:val="heading 5"/>
    <w:basedOn w:val="a"/>
    <w:next w:val="a"/>
    <w:uiPriority w:val="9"/>
    <w:semiHidden/>
    <w:unhideWhenUsed/>
    <w:qFormat/>
    <w:rsid w:val="000E5C4A"/>
    <w:pPr>
      <w:keepNext/>
      <w:keepLines/>
      <w:spacing w:before="240" w:after="80"/>
      <w:outlineLvl w:val="4"/>
    </w:pPr>
    <w:rPr>
      <w:color w:val="666666"/>
    </w:rPr>
  </w:style>
  <w:style w:type="paragraph" w:styleId="6">
    <w:name w:val="heading 6"/>
    <w:basedOn w:val="a"/>
    <w:next w:val="a"/>
    <w:uiPriority w:val="9"/>
    <w:semiHidden/>
    <w:unhideWhenUsed/>
    <w:qFormat/>
    <w:rsid w:val="000E5C4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rsid w:val="000E5C4A"/>
    <w:tblPr>
      <w:tblCellMar>
        <w:top w:w="0" w:type="dxa"/>
        <w:left w:w="0" w:type="dxa"/>
        <w:bottom w:w="0" w:type="dxa"/>
        <w:right w:w="0" w:type="dxa"/>
      </w:tblCellMar>
    </w:tblPr>
  </w:style>
  <w:style w:type="paragraph" w:styleId="a3">
    <w:name w:val="Title"/>
    <w:basedOn w:val="a"/>
    <w:next w:val="a"/>
    <w:uiPriority w:val="10"/>
    <w:qFormat/>
    <w:rsid w:val="000E5C4A"/>
    <w:pPr>
      <w:keepNext/>
      <w:keepLines/>
      <w:spacing w:after="60"/>
    </w:pPr>
    <w:rPr>
      <w:sz w:val="52"/>
      <w:szCs w:val="52"/>
    </w:rPr>
  </w:style>
  <w:style w:type="paragraph" w:styleId="a4">
    <w:name w:val="Subtitle"/>
    <w:basedOn w:val="a"/>
    <w:next w:val="a"/>
    <w:uiPriority w:val="11"/>
    <w:qFormat/>
    <w:rsid w:val="000E5C4A"/>
    <w:pPr>
      <w:keepNext/>
      <w:keepLines/>
      <w:spacing w:after="320"/>
    </w:pPr>
    <w:rPr>
      <w:color w:val="666666"/>
      <w:sz w:val="30"/>
      <w:szCs w:val="30"/>
    </w:rPr>
  </w:style>
  <w:style w:type="table" w:customStyle="1" w:styleId="a5">
    <w:basedOn w:val="TableNormal"/>
    <w:rsid w:val="000E5C4A"/>
    <w:tblPr>
      <w:tblStyleRowBandSize w:val="1"/>
      <w:tblStyleColBandSize w:val="1"/>
      <w:tblCellMar>
        <w:left w:w="115" w:type="dxa"/>
        <w:right w:w="115" w:type="dxa"/>
      </w:tblCellMar>
    </w:tblPr>
  </w:style>
  <w:style w:type="table" w:customStyle="1" w:styleId="a6">
    <w:basedOn w:val="TableNormal"/>
    <w:rsid w:val="000E5C4A"/>
    <w:tblPr>
      <w:tblStyleRowBandSize w:val="1"/>
      <w:tblStyleColBandSize w:val="1"/>
      <w:tblCellMar>
        <w:left w:w="115" w:type="dxa"/>
        <w:right w:w="115" w:type="dxa"/>
      </w:tblCellMar>
    </w:tblPr>
  </w:style>
  <w:style w:type="table" w:customStyle="1" w:styleId="a7">
    <w:basedOn w:val="TableNormal"/>
    <w:rsid w:val="000E5C4A"/>
    <w:tblPr>
      <w:tblStyleRowBandSize w:val="1"/>
      <w:tblStyleColBandSize w:val="1"/>
      <w:tblCellMar>
        <w:top w:w="55" w:type="dxa"/>
        <w:left w:w="55" w:type="dxa"/>
        <w:bottom w:w="55" w:type="dxa"/>
        <w:right w:w="55" w:type="dxa"/>
      </w:tblCellMar>
    </w:tblPr>
  </w:style>
  <w:style w:type="table" w:customStyle="1" w:styleId="a8">
    <w:basedOn w:val="TableNormal"/>
    <w:rsid w:val="000E5C4A"/>
    <w:tblPr>
      <w:tblStyleRowBandSize w:val="1"/>
      <w:tblStyleColBandSize w:val="1"/>
      <w:tblCellMar>
        <w:top w:w="100" w:type="dxa"/>
        <w:left w:w="100" w:type="dxa"/>
        <w:bottom w:w="100" w:type="dxa"/>
        <w:right w:w="100" w:type="dxa"/>
      </w:tblCellMar>
    </w:tblPr>
  </w:style>
  <w:style w:type="table" w:customStyle="1" w:styleId="a9">
    <w:basedOn w:val="TableNormal"/>
    <w:rsid w:val="000E5C4A"/>
    <w:rPr>
      <w:color w:val="76923C"/>
    </w:rPr>
    <w:tblPr>
      <w:tblStyleRowBandSize w:val="1"/>
      <w:tblStyleColBandSize w:val="1"/>
      <w:tblCellMar>
        <w:left w:w="108" w:type="dxa"/>
        <w:right w:w="108" w:type="dxa"/>
      </w:tblCellMar>
    </w:tblPr>
  </w:style>
  <w:style w:type="table" w:customStyle="1" w:styleId="aa">
    <w:basedOn w:val="TableNormal"/>
    <w:rsid w:val="000E5C4A"/>
    <w:rPr>
      <w:color w:val="E36C09"/>
    </w:rPr>
    <w:tblPr>
      <w:tblStyleRowBandSize w:val="1"/>
      <w:tblStyleColBandSize w:val="1"/>
      <w:tblCellMar>
        <w:top w:w="28" w:type="dxa"/>
        <w:left w:w="108" w:type="dxa"/>
        <w:bottom w:w="28" w:type="dxa"/>
        <w:right w:w="108" w:type="dxa"/>
      </w:tblCellMar>
    </w:tblPr>
  </w:style>
  <w:style w:type="table" w:customStyle="1" w:styleId="ab">
    <w:basedOn w:val="TableNormal"/>
    <w:rsid w:val="000E5C4A"/>
    <w:tblPr>
      <w:tblStyleRowBandSize w:val="1"/>
      <w:tblStyleColBandSize w:val="1"/>
      <w:tblCellMar>
        <w:left w:w="108" w:type="dxa"/>
        <w:right w:w="108" w:type="dxa"/>
      </w:tblCellMar>
    </w:tblPr>
  </w:style>
  <w:style w:type="table" w:customStyle="1" w:styleId="ac">
    <w:basedOn w:val="TableNormal"/>
    <w:rsid w:val="000E5C4A"/>
    <w:tblPr>
      <w:tblStyleRowBandSize w:val="1"/>
      <w:tblStyleColBandSize w:val="1"/>
      <w:tblCellMar>
        <w:left w:w="108" w:type="dxa"/>
        <w:right w:w="108" w:type="dxa"/>
      </w:tblCellMar>
    </w:tblPr>
  </w:style>
  <w:style w:type="paragraph" w:styleId="ad">
    <w:name w:val="Balloon Text"/>
    <w:basedOn w:val="a"/>
    <w:link w:val="ae"/>
    <w:uiPriority w:val="99"/>
    <w:semiHidden/>
    <w:unhideWhenUsed/>
    <w:rsid w:val="002D5441"/>
    <w:pPr>
      <w:spacing w:line="240" w:lineRule="auto"/>
    </w:pPr>
    <w:rPr>
      <w:rFonts w:ascii="Tahoma" w:hAnsi="Tahoma" w:cs="Tahoma"/>
      <w:sz w:val="16"/>
      <w:szCs w:val="16"/>
    </w:rPr>
  </w:style>
  <w:style w:type="character" w:customStyle="1" w:styleId="ae">
    <w:name w:val="Текст выноски Знак"/>
    <w:basedOn w:val="a0"/>
    <w:link w:val="ad"/>
    <w:uiPriority w:val="99"/>
    <w:semiHidden/>
    <w:rsid w:val="002D5441"/>
    <w:rPr>
      <w:rFonts w:ascii="Tahoma" w:hAnsi="Tahoma" w:cs="Tahoma"/>
      <w:sz w:val="16"/>
      <w:szCs w:val="16"/>
    </w:rPr>
  </w:style>
  <w:style w:type="character" w:styleId="af">
    <w:name w:val="annotation reference"/>
    <w:basedOn w:val="a0"/>
    <w:uiPriority w:val="99"/>
    <w:semiHidden/>
    <w:unhideWhenUsed/>
    <w:rsid w:val="00C73AEC"/>
    <w:rPr>
      <w:sz w:val="16"/>
      <w:szCs w:val="16"/>
    </w:rPr>
  </w:style>
  <w:style w:type="paragraph" w:styleId="af0">
    <w:name w:val="annotation text"/>
    <w:basedOn w:val="a"/>
    <w:link w:val="af1"/>
    <w:uiPriority w:val="99"/>
    <w:semiHidden/>
    <w:unhideWhenUsed/>
    <w:rsid w:val="00C73AEC"/>
    <w:pPr>
      <w:spacing w:line="240" w:lineRule="auto"/>
    </w:pPr>
    <w:rPr>
      <w:sz w:val="20"/>
      <w:szCs w:val="20"/>
    </w:rPr>
  </w:style>
  <w:style w:type="character" w:customStyle="1" w:styleId="af1">
    <w:name w:val="Текст примечания Знак"/>
    <w:basedOn w:val="a0"/>
    <w:link w:val="af0"/>
    <w:uiPriority w:val="99"/>
    <w:semiHidden/>
    <w:rsid w:val="00C73AEC"/>
    <w:rPr>
      <w:sz w:val="20"/>
      <w:szCs w:val="20"/>
    </w:rPr>
  </w:style>
  <w:style w:type="paragraph" w:styleId="af2">
    <w:name w:val="annotation subject"/>
    <w:basedOn w:val="af0"/>
    <w:next w:val="af0"/>
    <w:link w:val="af3"/>
    <w:uiPriority w:val="99"/>
    <w:semiHidden/>
    <w:unhideWhenUsed/>
    <w:rsid w:val="00C73AEC"/>
    <w:rPr>
      <w:b/>
      <w:bCs/>
    </w:rPr>
  </w:style>
  <w:style w:type="character" w:customStyle="1" w:styleId="af3">
    <w:name w:val="Тема примечания Знак"/>
    <w:basedOn w:val="af1"/>
    <w:link w:val="af2"/>
    <w:uiPriority w:val="99"/>
    <w:semiHidden/>
    <w:rsid w:val="00C73AEC"/>
    <w:rPr>
      <w:b/>
      <w:bCs/>
      <w:sz w:val="20"/>
      <w:szCs w:val="20"/>
    </w:rPr>
  </w:style>
  <w:style w:type="character" w:styleId="af4">
    <w:name w:val="Placeholder Text"/>
    <w:basedOn w:val="a0"/>
    <w:uiPriority w:val="99"/>
    <w:semiHidden/>
    <w:rsid w:val="00E16758"/>
    <w:rPr>
      <w:color w:val="808080"/>
    </w:rPr>
  </w:style>
  <w:style w:type="paragraph" w:styleId="af5">
    <w:name w:val="Revision"/>
    <w:hidden/>
    <w:uiPriority w:val="99"/>
    <w:semiHidden/>
    <w:rsid w:val="001B4E80"/>
    <w:pPr>
      <w:spacing w:line="240" w:lineRule="auto"/>
    </w:pPr>
  </w:style>
  <w:style w:type="paragraph" w:styleId="af6">
    <w:name w:val="footnote text"/>
    <w:basedOn w:val="a"/>
    <w:link w:val="af7"/>
    <w:uiPriority w:val="99"/>
    <w:semiHidden/>
    <w:unhideWhenUsed/>
    <w:rsid w:val="003D7E1E"/>
    <w:pPr>
      <w:spacing w:line="240" w:lineRule="auto"/>
    </w:pPr>
    <w:rPr>
      <w:sz w:val="20"/>
      <w:szCs w:val="20"/>
    </w:rPr>
  </w:style>
  <w:style w:type="character" w:customStyle="1" w:styleId="af7">
    <w:name w:val="Текст сноски Знак"/>
    <w:basedOn w:val="a0"/>
    <w:link w:val="af6"/>
    <w:uiPriority w:val="99"/>
    <w:semiHidden/>
    <w:rsid w:val="003D7E1E"/>
    <w:rPr>
      <w:sz w:val="20"/>
      <w:szCs w:val="20"/>
    </w:rPr>
  </w:style>
  <w:style w:type="character" w:styleId="af8">
    <w:name w:val="footnote reference"/>
    <w:basedOn w:val="a0"/>
    <w:uiPriority w:val="99"/>
    <w:semiHidden/>
    <w:unhideWhenUsed/>
    <w:rsid w:val="003D7E1E"/>
    <w:rPr>
      <w:vertAlign w:val="superscript"/>
    </w:rPr>
  </w:style>
  <w:style w:type="paragraph" w:styleId="10">
    <w:name w:val="toc 1"/>
    <w:basedOn w:val="a"/>
    <w:next w:val="a"/>
    <w:autoRedefine/>
    <w:uiPriority w:val="39"/>
    <w:unhideWhenUsed/>
    <w:rsid w:val="00D513CD"/>
    <w:pPr>
      <w:spacing w:after="100"/>
    </w:pPr>
  </w:style>
  <w:style w:type="paragraph" w:styleId="20">
    <w:name w:val="toc 2"/>
    <w:basedOn w:val="a"/>
    <w:next w:val="a"/>
    <w:autoRedefine/>
    <w:uiPriority w:val="39"/>
    <w:unhideWhenUsed/>
    <w:rsid w:val="00D513CD"/>
    <w:pPr>
      <w:spacing w:after="100"/>
      <w:ind w:left="220"/>
    </w:pPr>
  </w:style>
  <w:style w:type="character" w:styleId="af9">
    <w:name w:val="Hyperlink"/>
    <w:basedOn w:val="a0"/>
    <w:uiPriority w:val="99"/>
    <w:unhideWhenUsed/>
    <w:rsid w:val="00D513CD"/>
    <w:rPr>
      <w:color w:val="0000FF" w:themeColor="hyperlink"/>
      <w:u w:val="single"/>
    </w:rPr>
  </w:style>
  <w:style w:type="paragraph" w:styleId="afa">
    <w:name w:val="header"/>
    <w:basedOn w:val="a"/>
    <w:link w:val="afb"/>
    <w:uiPriority w:val="99"/>
    <w:unhideWhenUsed/>
    <w:rsid w:val="00830557"/>
    <w:pPr>
      <w:tabs>
        <w:tab w:val="center" w:pos="4677"/>
        <w:tab w:val="right" w:pos="9355"/>
      </w:tabs>
      <w:spacing w:line="240" w:lineRule="auto"/>
    </w:pPr>
  </w:style>
  <w:style w:type="character" w:customStyle="1" w:styleId="afb">
    <w:name w:val="Верхний колонтитул Знак"/>
    <w:basedOn w:val="a0"/>
    <w:link w:val="afa"/>
    <w:uiPriority w:val="99"/>
    <w:rsid w:val="00830557"/>
  </w:style>
  <w:style w:type="paragraph" w:styleId="afc">
    <w:name w:val="footer"/>
    <w:basedOn w:val="a"/>
    <w:link w:val="afd"/>
    <w:uiPriority w:val="99"/>
    <w:unhideWhenUsed/>
    <w:rsid w:val="00830557"/>
    <w:pPr>
      <w:tabs>
        <w:tab w:val="center" w:pos="4677"/>
        <w:tab w:val="right" w:pos="9355"/>
      </w:tabs>
      <w:spacing w:line="240" w:lineRule="auto"/>
    </w:pPr>
  </w:style>
  <w:style w:type="character" w:customStyle="1" w:styleId="afd">
    <w:name w:val="Нижний колонтитул Знак"/>
    <w:basedOn w:val="a0"/>
    <w:link w:val="afc"/>
    <w:uiPriority w:val="99"/>
    <w:rsid w:val="00830557"/>
  </w:style>
  <w:style w:type="paragraph" w:styleId="afe">
    <w:name w:val="List Paragraph"/>
    <w:basedOn w:val="a"/>
    <w:uiPriority w:val="34"/>
    <w:qFormat/>
    <w:rsid w:val="001830DD"/>
    <w:pPr>
      <w:ind w:left="720"/>
      <w:contextualSpacing/>
    </w:pPr>
  </w:style>
  <w:style w:type="character" w:styleId="aff">
    <w:name w:val="FollowedHyperlink"/>
    <w:basedOn w:val="a0"/>
    <w:uiPriority w:val="99"/>
    <w:semiHidden/>
    <w:unhideWhenUsed/>
    <w:rsid w:val="00CA793F"/>
    <w:rPr>
      <w:color w:val="800080" w:themeColor="followedHyperlink"/>
      <w:u w:val="single"/>
    </w:rPr>
  </w:style>
  <w:style w:type="character" w:styleId="HTML">
    <w:name w:val="HTML Cite"/>
    <w:basedOn w:val="a0"/>
    <w:uiPriority w:val="99"/>
    <w:semiHidden/>
    <w:unhideWhenUsed/>
    <w:rsid w:val="00D762B0"/>
    <w:rPr>
      <w:i/>
      <w:iCs/>
    </w:rPr>
  </w:style>
  <w:style w:type="character" w:customStyle="1" w:styleId="huge">
    <w:name w:val="huge"/>
    <w:basedOn w:val="a0"/>
    <w:rsid w:val="00733DD8"/>
  </w:style>
  <w:style w:type="character" w:customStyle="1" w:styleId="bookizd">
    <w:name w:val="bookizd"/>
    <w:basedOn w:val="a0"/>
    <w:rsid w:val="00733DD8"/>
  </w:style>
  <w:style w:type="character" w:customStyle="1" w:styleId="isbn">
    <w:name w:val="isbn"/>
    <w:basedOn w:val="a0"/>
    <w:rsid w:val="00733D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3425470">
      <w:bodyDiv w:val="1"/>
      <w:marLeft w:val="0"/>
      <w:marRight w:val="0"/>
      <w:marTop w:val="0"/>
      <w:marBottom w:val="0"/>
      <w:divBdr>
        <w:top w:val="none" w:sz="0" w:space="0" w:color="auto"/>
        <w:left w:val="none" w:sz="0" w:space="0" w:color="auto"/>
        <w:bottom w:val="none" w:sz="0" w:space="0" w:color="auto"/>
        <w:right w:val="none" w:sz="0" w:space="0" w:color="auto"/>
      </w:divBdr>
      <w:divsChild>
        <w:div w:id="1611547059">
          <w:marLeft w:val="0"/>
          <w:marRight w:val="0"/>
          <w:marTop w:val="0"/>
          <w:marBottom w:val="72"/>
          <w:divBdr>
            <w:top w:val="none" w:sz="0" w:space="0" w:color="auto"/>
            <w:left w:val="none" w:sz="0" w:space="0" w:color="auto"/>
            <w:bottom w:val="none" w:sz="0" w:space="0" w:color="auto"/>
            <w:right w:val="none" w:sz="0" w:space="0" w:color="auto"/>
          </w:divBdr>
        </w:div>
        <w:div w:id="119349599">
          <w:marLeft w:val="0"/>
          <w:marRight w:val="0"/>
          <w:marTop w:val="0"/>
          <w:marBottom w:val="0"/>
          <w:divBdr>
            <w:top w:val="none" w:sz="0" w:space="0" w:color="auto"/>
            <w:left w:val="none" w:sz="0" w:space="0" w:color="auto"/>
            <w:bottom w:val="none" w:sz="0" w:space="0" w:color="auto"/>
            <w:right w:val="none" w:sz="0" w:space="0" w:color="auto"/>
          </w:divBdr>
        </w:div>
        <w:div w:id="1536502678">
          <w:marLeft w:val="0"/>
          <w:marRight w:val="0"/>
          <w:marTop w:val="72"/>
          <w:marBottom w:val="0"/>
          <w:divBdr>
            <w:top w:val="none" w:sz="0" w:space="0" w:color="auto"/>
            <w:left w:val="none" w:sz="0" w:space="0" w:color="auto"/>
            <w:bottom w:val="none" w:sz="0" w:space="0" w:color="auto"/>
            <w:right w:val="none" w:sz="0" w:space="0" w:color="auto"/>
          </w:divBdr>
        </w:div>
      </w:divsChild>
    </w:div>
    <w:div w:id="1034889604">
      <w:bodyDiv w:val="1"/>
      <w:marLeft w:val="0"/>
      <w:marRight w:val="0"/>
      <w:marTop w:val="0"/>
      <w:marBottom w:val="0"/>
      <w:divBdr>
        <w:top w:val="none" w:sz="0" w:space="0" w:color="auto"/>
        <w:left w:val="none" w:sz="0" w:space="0" w:color="auto"/>
        <w:bottom w:val="none" w:sz="0" w:space="0" w:color="auto"/>
        <w:right w:val="none" w:sz="0" w:space="0" w:color="auto"/>
      </w:divBdr>
    </w:div>
    <w:div w:id="1142889868">
      <w:bodyDiv w:val="1"/>
      <w:marLeft w:val="0"/>
      <w:marRight w:val="0"/>
      <w:marTop w:val="0"/>
      <w:marBottom w:val="0"/>
      <w:divBdr>
        <w:top w:val="none" w:sz="0" w:space="0" w:color="auto"/>
        <w:left w:val="none" w:sz="0" w:space="0" w:color="auto"/>
        <w:bottom w:val="none" w:sz="0" w:space="0" w:color="auto"/>
        <w:right w:val="none" w:sz="0" w:space="0" w:color="auto"/>
      </w:divBdr>
      <w:divsChild>
        <w:div w:id="930238980">
          <w:marLeft w:val="0"/>
          <w:marRight w:val="0"/>
          <w:marTop w:val="0"/>
          <w:marBottom w:val="0"/>
          <w:divBdr>
            <w:top w:val="none" w:sz="0" w:space="0" w:color="auto"/>
            <w:left w:val="none" w:sz="0" w:space="0" w:color="auto"/>
            <w:bottom w:val="none" w:sz="0" w:space="0" w:color="auto"/>
            <w:right w:val="none" w:sz="0" w:space="0" w:color="auto"/>
          </w:divBdr>
        </w:div>
        <w:div w:id="26614005">
          <w:marLeft w:val="0"/>
          <w:marRight w:val="0"/>
          <w:marTop w:val="0"/>
          <w:marBottom w:val="0"/>
          <w:divBdr>
            <w:top w:val="none" w:sz="0" w:space="0" w:color="auto"/>
            <w:left w:val="none" w:sz="0" w:space="0" w:color="auto"/>
            <w:bottom w:val="none" w:sz="0" w:space="0" w:color="auto"/>
            <w:right w:val="none" w:sz="0" w:space="0" w:color="auto"/>
          </w:divBdr>
        </w:div>
        <w:div w:id="2042196210">
          <w:marLeft w:val="0"/>
          <w:marRight w:val="0"/>
          <w:marTop w:val="0"/>
          <w:marBottom w:val="0"/>
          <w:divBdr>
            <w:top w:val="none" w:sz="0" w:space="0" w:color="auto"/>
            <w:left w:val="none" w:sz="0" w:space="0" w:color="auto"/>
            <w:bottom w:val="none" w:sz="0" w:space="0" w:color="auto"/>
            <w:right w:val="none" w:sz="0" w:space="0" w:color="auto"/>
          </w:divBdr>
        </w:div>
        <w:div w:id="1705902830">
          <w:marLeft w:val="0"/>
          <w:marRight w:val="0"/>
          <w:marTop w:val="0"/>
          <w:marBottom w:val="0"/>
          <w:divBdr>
            <w:top w:val="none" w:sz="0" w:space="0" w:color="auto"/>
            <w:left w:val="none" w:sz="0" w:space="0" w:color="auto"/>
            <w:bottom w:val="none" w:sz="0" w:space="0" w:color="auto"/>
            <w:right w:val="none" w:sz="0" w:space="0" w:color="auto"/>
          </w:divBdr>
          <w:divsChild>
            <w:div w:id="2108966082">
              <w:marLeft w:val="0"/>
              <w:marRight w:val="0"/>
              <w:marTop w:val="0"/>
              <w:marBottom w:val="0"/>
              <w:divBdr>
                <w:top w:val="none" w:sz="0" w:space="0" w:color="auto"/>
                <w:left w:val="none" w:sz="0" w:space="0" w:color="auto"/>
                <w:bottom w:val="none" w:sz="0" w:space="0" w:color="auto"/>
                <w:right w:val="none" w:sz="0" w:space="0" w:color="auto"/>
              </w:divBdr>
              <w:divsChild>
                <w:div w:id="578369048">
                  <w:marLeft w:val="0"/>
                  <w:marRight w:val="0"/>
                  <w:marTop w:val="0"/>
                  <w:marBottom w:val="0"/>
                  <w:divBdr>
                    <w:top w:val="none" w:sz="0" w:space="0" w:color="auto"/>
                    <w:left w:val="none" w:sz="0" w:space="0" w:color="auto"/>
                    <w:bottom w:val="none" w:sz="0" w:space="0" w:color="auto"/>
                    <w:right w:val="none" w:sz="0" w:space="0" w:color="auto"/>
                  </w:divBdr>
                </w:div>
                <w:div w:id="1432313384">
                  <w:marLeft w:val="0"/>
                  <w:marRight w:val="0"/>
                  <w:marTop w:val="0"/>
                  <w:marBottom w:val="0"/>
                  <w:divBdr>
                    <w:top w:val="none" w:sz="0" w:space="0" w:color="auto"/>
                    <w:left w:val="none" w:sz="0" w:space="0" w:color="auto"/>
                    <w:bottom w:val="none" w:sz="0" w:space="0" w:color="auto"/>
                    <w:right w:val="none" w:sz="0" w:space="0" w:color="auto"/>
                  </w:divBdr>
                </w:div>
                <w:div w:id="118177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4163">
          <w:marLeft w:val="0"/>
          <w:marRight w:val="0"/>
          <w:marTop w:val="0"/>
          <w:marBottom w:val="0"/>
          <w:divBdr>
            <w:top w:val="none" w:sz="0" w:space="0" w:color="auto"/>
            <w:left w:val="none" w:sz="0" w:space="0" w:color="auto"/>
            <w:bottom w:val="none" w:sz="0" w:space="0" w:color="auto"/>
            <w:right w:val="none" w:sz="0" w:space="0" w:color="auto"/>
          </w:divBdr>
          <w:divsChild>
            <w:div w:id="1208637860">
              <w:marLeft w:val="0"/>
              <w:marRight w:val="0"/>
              <w:marTop w:val="0"/>
              <w:marBottom w:val="0"/>
              <w:divBdr>
                <w:top w:val="none" w:sz="0" w:space="0" w:color="auto"/>
                <w:left w:val="none" w:sz="0" w:space="0" w:color="auto"/>
                <w:bottom w:val="none" w:sz="0" w:space="0" w:color="auto"/>
                <w:right w:val="none" w:sz="0" w:space="0" w:color="auto"/>
              </w:divBdr>
              <w:divsChild>
                <w:div w:id="1994555371">
                  <w:marLeft w:val="0"/>
                  <w:marRight w:val="0"/>
                  <w:marTop w:val="0"/>
                  <w:marBottom w:val="0"/>
                  <w:divBdr>
                    <w:top w:val="none" w:sz="0" w:space="0" w:color="auto"/>
                    <w:left w:val="none" w:sz="0" w:space="0" w:color="auto"/>
                    <w:bottom w:val="none" w:sz="0" w:space="0" w:color="auto"/>
                    <w:right w:val="none" w:sz="0" w:space="0" w:color="auto"/>
                  </w:divBdr>
                </w:div>
                <w:div w:id="306711963">
                  <w:marLeft w:val="0"/>
                  <w:marRight w:val="0"/>
                  <w:marTop w:val="0"/>
                  <w:marBottom w:val="0"/>
                  <w:divBdr>
                    <w:top w:val="none" w:sz="0" w:space="0" w:color="auto"/>
                    <w:left w:val="none" w:sz="0" w:space="0" w:color="auto"/>
                    <w:bottom w:val="none" w:sz="0" w:space="0" w:color="auto"/>
                    <w:right w:val="none" w:sz="0" w:space="0" w:color="auto"/>
                  </w:divBdr>
                </w:div>
                <w:div w:id="300158969">
                  <w:marLeft w:val="0"/>
                  <w:marRight w:val="0"/>
                  <w:marTop w:val="0"/>
                  <w:marBottom w:val="0"/>
                  <w:divBdr>
                    <w:top w:val="none" w:sz="0" w:space="0" w:color="auto"/>
                    <w:left w:val="none" w:sz="0" w:space="0" w:color="auto"/>
                    <w:bottom w:val="none" w:sz="0" w:space="0" w:color="auto"/>
                    <w:right w:val="none" w:sz="0" w:space="0" w:color="auto"/>
                  </w:divBdr>
                </w:div>
                <w:div w:id="1346900865">
                  <w:marLeft w:val="0"/>
                  <w:marRight w:val="0"/>
                  <w:marTop w:val="0"/>
                  <w:marBottom w:val="0"/>
                  <w:divBdr>
                    <w:top w:val="none" w:sz="0" w:space="0" w:color="auto"/>
                    <w:left w:val="none" w:sz="0" w:space="0" w:color="auto"/>
                    <w:bottom w:val="none" w:sz="0" w:space="0" w:color="auto"/>
                    <w:right w:val="none" w:sz="0" w:space="0" w:color="auto"/>
                  </w:divBdr>
                </w:div>
                <w:div w:id="1264917471">
                  <w:marLeft w:val="0"/>
                  <w:marRight w:val="0"/>
                  <w:marTop w:val="0"/>
                  <w:marBottom w:val="0"/>
                  <w:divBdr>
                    <w:top w:val="none" w:sz="0" w:space="0" w:color="auto"/>
                    <w:left w:val="none" w:sz="0" w:space="0" w:color="auto"/>
                    <w:bottom w:val="none" w:sz="0" w:space="0" w:color="auto"/>
                    <w:right w:val="none" w:sz="0" w:space="0" w:color="auto"/>
                  </w:divBdr>
                </w:div>
                <w:div w:id="975061932">
                  <w:marLeft w:val="0"/>
                  <w:marRight w:val="0"/>
                  <w:marTop w:val="0"/>
                  <w:marBottom w:val="0"/>
                  <w:divBdr>
                    <w:top w:val="none" w:sz="0" w:space="0" w:color="auto"/>
                    <w:left w:val="none" w:sz="0" w:space="0" w:color="auto"/>
                    <w:bottom w:val="none" w:sz="0" w:space="0" w:color="auto"/>
                    <w:right w:val="none" w:sz="0" w:space="0" w:color="auto"/>
                  </w:divBdr>
                </w:div>
                <w:div w:id="1164857547">
                  <w:marLeft w:val="0"/>
                  <w:marRight w:val="0"/>
                  <w:marTop w:val="0"/>
                  <w:marBottom w:val="0"/>
                  <w:divBdr>
                    <w:top w:val="none" w:sz="0" w:space="0" w:color="auto"/>
                    <w:left w:val="none" w:sz="0" w:space="0" w:color="auto"/>
                    <w:bottom w:val="none" w:sz="0" w:space="0" w:color="auto"/>
                    <w:right w:val="none" w:sz="0" w:space="0" w:color="auto"/>
                  </w:divBdr>
                </w:div>
                <w:div w:id="313333742">
                  <w:marLeft w:val="0"/>
                  <w:marRight w:val="0"/>
                  <w:marTop w:val="0"/>
                  <w:marBottom w:val="0"/>
                  <w:divBdr>
                    <w:top w:val="none" w:sz="0" w:space="0" w:color="auto"/>
                    <w:left w:val="none" w:sz="0" w:space="0" w:color="auto"/>
                    <w:bottom w:val="none" w:sz="0" w:space="0" w:color="auto"/>
                    <w:right w:val="none" w:sz="0" w:space="0" w:color="auto"/>
                  </w:divBdr>
                </w:div>
                <w:div w:id="314801247">
                  <w:marLeft w:val="0"/>
                  <w:marRight w:val="0"/>
                  <w:marTop w:val="0"/>
                  <w:marBottom w:val="0"/>
                  <w:divBdr>
                    <w:top w:val="none" w:sz="0" w:space="0" w:color="auto"/>
                    <w:left w:val="none" w:sz="0" w:space="0" w:color="auto"/>
                    <w:bottom w:val="none" w:sz="0" w:space="0" w:color="auto"/>
                    <w:right w:val="none" w:sz="0" w:space="0" w:color="auto"/>
                  </w:divBdr>
                </w:div>
                <w:div w:id="8280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535036">
      <w:bodyDiv w:val="1"/>
      <w:marLeft w:val="0"/>
      <w:marRight w:val="0"/>
      <w:marTop w:val="0"/>
      <w:marBottom w:val="0"/>
      <w:divBdr>
        <w:top w:val="none" w:sz="0" w:space="0" w:color="auto"/>
        <w:left w:val="none" w:sz="0" w:space="0" w:color="auto"/>
        <w:bottom w:val="none" w:sz="0" w:space="0" w:color="auto"/>
        <w:right w:val="none" w:sz="0" w:space="0" w:color="auto"/>
      </w:divBdr>
    </w:div>
    <w:div w:id="18740707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www.emsd.ru/ts/alldemo.php?id=2" TargetMode="External"/><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microsoft.com/office/2011/relationships/people" Target="peop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2.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C962B-5A75-4E56-9309-456B698B0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2052</TotalTime>
  <Pages>200</Pages>
  <Words>60299</Words>
  <Characters>343707</Characters>
  <Application>Microsoft Office Word</Application>
  <DocSecurity>0</DocSecurity>
  <Lines>2864</Lines>
  <Paragraphs>806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Пользователь</cp:lastModifiedBy>
  <cp:revision>171</cp:revision>
  <dcterms:created xsi:type="dcterms:W3CDTF">2019-11-11T11:51:00Z</dcterms:created>
  <dcterms:modified xsi:type="dcterms:W3CDTF">2019-11-13T22:45:00Z</dcterms:modified>
</cp:coreProperties>
</file>