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2E9E5" w14:textId="77777777" w:rsidR="00FC10F8" w:rsidRPr="002D5441" w:rsidRDefault="00FC10F8" w:rsidP="00FC10F8">
      <w:pPr>
        <w:widowControl w:val="0"/>
      </w:pPr>
    </w:p>
    <w:tbl>
      <w:tblPr>
        <w:tblW w:w="7668" w:type="dxa"/>
        <w:tblBorders>
          <w:left w:val="single" w:sz="18" w:space="0" w:color="4F81BD"/>
        </w:tblBorders>
        <w:tblLayout w:type="fixed"/>
        <w:tblLook w:val="0400" w:firstRow="0" w:lastRow="0" w:firstColumn="0" w:lastColumn="0" w:noHBand="0" w:noVBand="1"/>
      </w:tblPr>
      <w:tblGrid>
        <w:gridCol w:w="7668"/>
      </w:tblGrid>
      <w:tr w:rsidR="00FC10F8" w:rsidRPr="0029618A" w14:paraId="13BD322E" w14:textId="77777777" w:rsidTr="00333E94">
        <w:tc>
          <w:tcPr>
            <w:tcW w:w="7668" w:type="dxa"/>
            <w:tcMar>
              <w:top w:w="216" w:type="dxa"/>
              <w:left w:w="115" w:type="dxa"/>
              <w:bottom w:w="216" w:type="dxa"/>
              <w:right w:w="115" w:type="dxa"/>
            </w:tcMar>
          </w:tcPr>
          <w:p w14:paraId="5A33E3F6" w14:textId="77777777" w:rsidR="00FC10F8" w:rsidRPr="0029618A" w:rsidRDefault="00FC10F8" w:rsidP="00333E94">
            <w:pPr>
              <w:spacing w:line="240" w:lineRule="auto"/>
              <w:rPr>
                <w:rFonts w:eastAsia="Cambria"/>
              </w:rPr>
            </w:pPr>
            <w:r w:rsidRPr="0029618A">
              <w:rPr>
                <w:rFonts w:eastAsia="Cambria"/>
              </w:rPr>
              <w:t>Сергей Самойленко</w:t>
            </w:r>
          </w:p>
        </w:tc>
      </w:tr>
      <w:tr w:rsidR="00FC10F8" w:rsidRPr="0029618A" w14:paraId="5799E1B1" w14:textId="77777777" w:rsidTr="00333E94">
        <w:tc>
          <w:tcPr>
            <w:tcW w:w="7668" w:type="dxa"/>
            <w:tcMar>
              <w:top w:w="216" w:type="dxa"/>
              <w:left w:w="115" w:type="dxa"/>
              <w:bottom w:w="216" w:type="dxa"/>
              <w:right w:w="115" w:type="dxa"/>
            </w:tcMar>
          </w:tcPr>
          <w:p w14:paraId="5C3AD212" w14:textId="77777777" w:rsidR="00FC10F8" w:rsidRPr="0029618A" w:rsidRDefault="00FC10F8" w:rsidP="00333E94">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14:paraId="45742562" w14:textId="77777777" w:rsidR="00FC10F8" w:rsidRPr="0029618A" w:rsidRDefault="00FC10F8" w:rsidP="00FC10F8">
      <w:pPr>
        <w:ind w:firstLine="397"/>
        <w:jc w:val="both"/>
        <w:rPr>
          <w:rFonts w:eastAsia="Times New Roman"/>
          <w:sz w:val="24"/>
          <w:szCs w:val="24"/>
        </w:rPr>
      </w:pPr>
    </w:p>
    <w:p w14:paraId="13CAF187" w14:textId="77777777" w:rsidR="00FC10F8" w:rsidRPr="0029618A" w:rsidRDefault="00FC10F8" w:rsidP="00FC10F8">
      <w:pPr>
        <w:ind w:firstLine="397"/>
        <w:jc w:val="both"/>
        <w:rPr>
          <w:rFonts w:eastAsia="Times New Roman"/>
          <w:sz w:val="24"/>
          <w:szCs w:val="24"/>
        </w:rPr>
      </w:pPr>
    </w:p>
    <w:tbl>
      <w:tblPr>
        <w:tblW w:w="7668" w:type="dxa"/>
        <w:tblLayout w:type="fixed"/>
        <w:tblLook w:val="0400" w:firstRow="0" w:lastRow="0" w:firstColumn="0" w:lastColumn="0" w:noHBand="0" w:noVBand="1"/>
      </w:tblPr>
      <w:tblGrid>
        <w:gridCol w:w="7668"/>
      </w:tblGrid>
      <w:tr w:rsidR="00FC10F8" w:rsidRPr="0029618A" w14:paraId="7DAFDEC7" w14:textId="77777777" w:rsidTr="00333E94">
        <w:tc>
          <w:tcPr>
            <w:tcW w:w="7668" w:type="dxa"/>
            <w:tcMar>
              <w:top w:w="216" w:type="dxa"/>
              <w:left w:w="115" w:type="dxa"/>
              <w:bottom w:w="216" w:type="dxa"/>
              <w:right w:w="115" w:type="dxa"/>
            </w:tcMar>
          </w:tcPr>
          <w:p w14:paraId="6BA0821C" w14:textId="77777777" w:rsidR="00FC10F8" w:rsidRPr="0029618A" w:rsidRDefault="00FC10F8" w:rsidP="00333E94">
            <w:pPr>
              <w:spacing w:line="240" w:lineRule="auto"/>
              <w:rPr>
                <w:rFonts w:eastAsia="Calibri"/>
                <w:color w:val="4F81BD"/>
              </w:rPr>
            </w:pPr>
            <w:r w:rsidRPr="0029618A">
              <w:rPr>
                <w:rFonts w:eastAsia="Calibri"/>
                <w:color w:val="4F81BD"/>
              </w:rPr>
              <w:t>Петропавловск-Камчатский</w:t>
            </w:r>
          </w:p>
          <w:p w14:paraId="07AC639D" w14:textId="77777777" w:rsidR="00FC10F8" w:rsidRPr="0029618A" w:rsidRDefault="00FC10F8" w:rsidP="00333E94">
            <w:pPr>
              <w:spacing w:line="240" w:lineRule="auto"/>
              <w:rPr>
                <w:rFonts w:eastAsia="Calibri"/>
                <w:color w:val="4F81BD"/>
              </w:rPr>
            </w:pPr>
            <w:r w:rsidRPr="0029618A">
              <w:rPr>
                <w:rFonts w:eastAsia="Calibri"/>
                <w:color w:val="4F81BD"/>
              </w:rPr>
              <w:t>2019</w:t>
            </w:r>
          </w:p>
          <w:p w14:paraId="7B761FD3" w14:textId="77777777" w:rsidR="00FC10F8" w:rsidRPr="0029618A" w:rsidRDefault="00FC10F8" w:rsidP="00333E94">
            <w:pPr>
              <w:spacing w:line="240" w:lineRule="auto"/>
              <w:rPr>
                <w:rFonts w:eastAsia="Calibri"/>
                <w:color w:val="4F81BD"/>
              </w:rPr>
            </w:pPr>
          </w:p>
        </w:tc>
      </w:tr>
    </w:tbl>
    <w:p w14:paraId="5F0285AE" w14:textId="77777777" w:rsidR="00FC10F8" w:rsidRPr="0029618A" w:rsidRDefault="00FC10F8" w:rsidP="00FC10F8">
      <w:pPr>
        <w:pStyle w:val="1"/>
      </w:pPr>
      <w:r w:rsidRPr="0029618A">
        <w:br w:type="page"/>
      </w:r>
      <w:bookmarkStart w:id="0" w:name="_Toc24894000"/>
      <w:r w:rsidRPr="0029618A">
        <w:lastRenderedPageBreak/>
        <w:t>Аннотация</w:t>
      </w:r>
      <w:bookmarkEnd w:id="0"/>
    </w:p>
    <w:p w14:paraId="7ECF5B1E" w14:textId="77777777" w:rsidR="00FC10F8" w:rsidRPr="0029618A" w:rsidRDefault="00FC10F8" w:rsidP="00FC10F8">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w:t>
      </w:r>
      <w:proofErr w:type="spellStart"/>
      <w:r w:rsidRPr="0029618A">
        <w:t>Мёрфи</w:t>
      </w:r>
      <w:proofErr w:type="spellEnd"/>
      <w:r w:rsidRPr="0029618A">
        <w:t xml:space="preserve">"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w:t>
      </w:r>
      <w:proofErr w:type="spellStart"/>
      <w:r w:rsidRPr="0029618A">
        <w:t>марковски</w:t>
      </w:r>
      <w:r>
        <w:t>ми</w:t>
      </w:r>
      <w:proofErr w:type="spellEnd"/>
      <w:r w:rsidRPr="0029618A">
        <w:t xml:space="preserve"> цеп</w:t>
      </w:r>
      <w:r>
        <w:t>ями</w:t>
      </w:r>
      <w:r w:rsidRPr="0029618A">
        <w:t>, стохастически</w:t>
      </w:r>
      <w:r>
        <w:t>ми</w:t>
      </w:r>
      <w:r w:rsidRPr="0029618A">
        <w:t xml:space="preserve"> процесс</w:t>
      </w:r>
      <w:r>
        <w:t>ами</w:t>
      </w:r>
      <w:r w:rsidRPr="0029618A">
        <w:t>, теори</w:t>
      </w:r>
      <w:r>
        <w:t>ей</w:t>
      </w:r>
      <w:r w:rsidRPr="0029618A">
        <w:t xml:space="preserve"> очередей, динамического хаоса и т.п. </w:t>
      </w:r>
    </w:p>
    <w:p w14:paraId="73E79837" w14:textId="77777777" w:rsidR="00FC10F8" w:rsidRPr="0029618A" w:rsidRDefault="00FC10F8" w:rsidP="00FC10F8">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14:paraId="16C75BD0" w14:textId="77777777" w:rsidR="00FC10F8" w:rsidRPr="0029618A" w:rsidRDefault="00FC10F8" w:rsidP="00FC10F8">
      <w:pPr>
        <w:ind w:firstLine="397"/>
        <w:jc w:val="both"/>
      </w:pPr>
    </w:p>
    <w:p w14:paraId="7919E857" w14:textId="77777777" w:rsidR="00FC10F8" w:rsidRPr="0029618A" w:rsidRDefault="00FC10F8" w:rsidP="00FC10F8">
      <w:pPr>
        <w:pStyle w:val="1"/>
        <w:ind w:firstLine="397"/>
        <w:jc w:val="both"/>
      </w:pPr>
      <w:bookmarkStart w:id="1" w:name="_Toc24894001"/>
      <w:r w:rsidRPr="0029618A">
        <w:t>Об авторе</w:t>
      </w:r>
      <w:bookmarkEnd w:id="1"/>
    </w:p>
    <w:p w14:paraId="71F35121" w14:textId="77777777" w:rsidR="00FC10F8" w:rsidRPr="0029618A" w:rsidRDefault="00FC10F8" w:rsidP="00FC10F8">
      <w:r w:rsidRPr="0029618A">
        <w:t>Сергей Самойленко, к.</w:t>
      </w:r>
      <w:r>
        <w:t xml:space="preserve"> </w:t>
      </w:r>
      <w:r w:rsidRPr="0029618A">
        <w:t>ф.</w:t>
      </w:r>
      <w:r>
        <w:t>-</w:t>
      </w:r>
      <w:r w:rsidRPr="0029618A">
        <w:t>м.</w:t>
      </w:r>
      <w:r>
        <w:t xml:space="preserve"> </w:t>
      </w:r>
      <w:r w:rsidRPr="0029618A">
        <w:t xml:space="preserve">н., </w:t>
      </w:r>
      <w:proofErr w:type="spellStart"/>
      <w:r w:rsidRPr="0029618A">
        <w:t>PhD</w:t>
      </w:r>
      <w:proofErr w:type="spellEnd"/>
      <w:r>
        <w:t>.</w:t>
      </w:r>
    </w:p>
    <w:p w14:paraId="1E7C6530" w14:textId="77777777" w:rsidR="00FC10F8" w:rsidRPr="0029618A" w:rsidRDefault="00FC10F8" w:rsidP="00FC10F8">
      <w:r w:rsidRPr="0029618A">
        <w:t xml:space="preserve">Вулканолог, педагог, популяризатор науки. </w:t>
      </w:r>
      <w:r w:rsidRPr="0029618A">
        <w:tab/>
        <w:t xml:space="preserve"> </w:t>
      </w:r>
      <w:r w:rsidRPr="0029618A">
        <w:tab/>
        <w:t xml:space="preserve"> </w:t>
      </w:r>
      <w:r w:rsidRPr="0029618A">
        <w:tab/>
      </w:r>
    </w:p>
    <w:p w14:paraId="2542A234" w14:textId="77777777" w:rsidR="00FC10F8" w:rsidRPr="0029618A" w:rsidRDefault="00FC10F8" w:rsidP="00FC10F8">
      <w:proofErr w:type="gramStart"/>
      <w:r w:rsidRPr="0029618A">
        <w:t>Родился и вырос на Камчатке, учился в Новосибирской ФМШ, закончил НГУ, став физиком.</w:t>
      </w:r>
      <w:proofErr w:type="gramEnd"/>
      <w:r w:rsidRPr="0029618A">
        <w:t xml:space="preserve">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w:t>
      </w:r>
      <w:proofErr w:type="gramStart"/>
      <w:r w:rsidRPr="0029618A">
        <w:t xml:space="preserve">директора Института вулканологии </w:t>
      </w:r>
      <w:r>
        <w:t>Дальневосточного отделения Российской академии</w:t>
      </w:r>
      <w:proofErr w:type="gramEnd"/>
      <w:r>
        <w:t xml:space="preserve"> наук</w:t>
      </w:r>
      <w:r w:rsidRPr="0029618A">
        <w:t>, заведовал кафедрой геологии географии и геофизики Камчатского Государственного Университета им</w:t>
      </w:r>
      <w:r>
        <w:t>ени</w:t>
      </w:r>
      <w:r w:rsidRPr="0029618A">
        <w:t xml:space="preserve"> </w:t>
      </w:r>
      <w:proofErr w:type="spellStart"/>
      <w:r w:rsidRPr="0029618A">
        <w:t>Витуса</w:t>
      </w:r>
      <w:proofErr w:type="spellEnd"/>
      <w:r w:rsidRPr="0029618A">
        <w:t xml:space="preserve">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14:paraId="08556E79"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r w:rsidRPr="0029618A">
        <w:br w:type="page"/>
      </w:r>
    </w:p>
    <w:p w14:paraId="507BD9AB"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bookmarkStart w:id="2" w:name="_i90bb5ggxhet" w:colFirst="0" w:colLast="0"/>
      <w:bookmarkStart w:id="3" w:name="_Toc24894002"/>
      <w:bookmarkEnd w:id="2"/>
      <w:r w:rsidRPr="0029618A">
        <w:rPr>
          <w:rFonts w:eastAsia="Cambria"/>
          <w:b/>
          <w:highlight w:val="white"/>
        </w:rPr>
        <w:lastRenderedPageBreak/>
        <w:t>Оглавление</w:t>
      </w:r>
      <w:bookmarkEnd w:id="3"/>
    </w:p>
    <w:sdt>
      <w:sdtPr>
        <w:id w:val="-1671092600"/>
        <w:docPartObj>
          <w:docPartGallery w:val="Table of Contents"/>
          <w:docPartUnique/>
        </w:docPartObj>
      </w:sdtPr>
      <w:sdtEndPr/>
      <w:sdtContent>
        <w:p w14:paraId="5E74E62D" w14:textId="77777777" w:rsidR="00420C37" w:rsidRDefault="00FC10F8">
          <w:pPr>
            <w:pStyle w:val="11"/>
            <w:tabs>
              <w:tab w:val="right" w:pos="9019"/>
            </w:tabs>
            <w:rPr>
              <w:rFonts w:asciiTheme="minorHAnsi" w:eastAsiaTheme="minorEastAsia" w:hAnsiTheme="minorHAnsi" w:cstheme="minorBidi"/>
              <w:noProof/>
            </w:rPr>
          </w:pPr>
          <w:r w:rsidRPr="0029618A">
            <w:fldChar w:fldCharType="begin"/>
          </w:r>
          <w:r w:rsidRPr="0029618A">
            <w:instrText xml:space="preserve"> TOC \h \u \z </w:instrText>
          </w:r>
          <w:r w:rsidRPr="0029618A">
            <w:fldChar w:fldCharType="separate"/>
          </w:r>
          <w:hyperlink w:anchor="_Toc24894000" w:history="1">
            <w:r w:rsidR="00420C37" w:rsidRPr="007D1292">
              <w:rPr>
                <w:rStyle w:val="af1"/>
                <w:noProof/>
              </w:rPr>
              <w:t>Аннотация</w:t>
            </w:r>
            <w:r w:rsidR="00420C37">
              <w:rPr>
                <w:noProof/>
                <w:webHidden/>
              </w:rPr>
              <w:tab/>
            </w:r>
            <w:r w:rsidR="00420C37">
              <w:rPr>
                <w:noProof/>
                <w:webHidden/>
              </w:rPr>
              <w:fldChar w:fldCharType="begin"/>
            </w:r>
            <w:r w:rsidR="00420C37">
              <w:rPr>
                <w:noProof/>
                <w:webHidden/>
              </w:rPr>
              <w:instrText xml:space="preserve"> PAGEREF _Toc24894000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45AF2A9C" w14:textId="77777777" w:rsidR="00420C37" w:rsidRDefault="00420C37">
          <w:pPr>
            <w:pStyle w:val="11"/>
            <w:tabs>
              <w:tab w:val="right" w:pos="9019"/>
            </w:tabs>
            <w:rPr>
              <w:rFonts w:asciiTheme="minorHAnsi" w:eastAsiaTheme="minorEastAsia" w:hAnsiTheme="minorHAnsi" w:cstheme="minorBidi"/>
              <w:noProof/>
            </w:rPr>
          </w:pPr>
          <w:hyperlink w:anchor="_Toc24894001" w:history="1">
            <w:r w:rsidRPr="007D1292">
              <w:rPr>
                <w:rStyle w:val="af1"/>
                <w:noProof/>
              </w:rPr>
              <w:t>Об авторе</w:t>
            </w:r>
            <w:r>
              <w:rPr>
                <w:noProof/>
                <w:webHidden/>
              </w:rPr>
              <w:tab/>
            </w:r>
            <w:r>
              <w:rPr>
                <w:noProof/>
                <w:webHidden/>
              </w:rPr>
              <w:fldChar w:fldCharType="begin"/>
            </w:r>
            <w:r>
              <w:rPr>
                <w:noProof/>
                <w:webHidden/>
              </w:rPr>
              <w:instrText xml:space="preserve"> PAGEREF _Toc24894001 \h </w:instrText>
            </w:r>
            <w:r>
              <w:rPr>
                <w:noProof/>
                <w:webHidden/>
              </w:rPr>
            </w:r>
            <w:r>
              <w:rPr>
                <w:noProof/>
                <w:webHidden/>
              </w:rPr>
              <w:fldChar w:fldCharType="separate"/>
            </w:r>
            <w:r>
              <w:rPr>
                <w:noProof/>
                <w:webHidden/>
              </w:rPr>
              <w:t>2</w:t>
            </w:r>
            <w:r>
              <w:rPr>
                <w:noProof/>
                <w:webHidden/>
              </w:rPr>
              <w:fldChar w:fldCharType="end"/>
            </w:r>
          </w:hyperlink>
        </w:p>
        <w:p w14:paraId="6C02697A" w14:textId="77777777" w:rsidR="00420C37" w:rsidRDefault="00420C37">
          <w:pPr>
            <w:pStyle w:val="11"/>
            <w:tabs>
              <w:tab w:val="right" w:pos="9019"/>
            </w:tabs>
            <w:rPr>
              <w:rFonts w:asciiTheme="minorHAnsi" w:eastAsiaTheme="minorEastAsia" w:hAnsiTheme="minorHAnsi" w:cstheme="minorBidi"/>
              <w:noProof/>
            </w:rPr>
          </w:pPr>
          <w:hyperlink w:anchor="_Toc24894002" w:history="1">
            <w:r w:rsidRPr="007D1292">
              <w:rPr>
                <w:rStyle w:val="af1"/>
                <w:rFonts w:eastAsia="Cambria"/>
                <w:b/>
                <w:noProof/>
                <w:highlight w:val="white"/>
              </w:rPr>
              <w:t>Оглавление</w:t>
            </w:r>
            <w:r>
              <w:rPr>
                <w:noProof/>
                <w:webHidden/>
              </w:rPr>
              <w:tab/>
            </w:r>
            <w:r>
              <w:rPr>
                <w:noProof/>
                <w:webHidden/>
              </w:rPr>
              <w:fldChar w:fldCharType="begin"/>
            </w:r>
            <w:r>
              <w:rPr>
                <w:noProof/>
                <w:webHidden/>
              </w:rPr>
              <w:instrText xml:space="preserve"> PAGEREF _Toc24894002 \h </w:instrText>
            </w:r>
            <w:r>
              <w:rPr>
                <w:noProof/>
                <w:webHidden/>
              </w:rPr>
            </w:r>
            <w:r>
              <w:rPr>
                <w:noProof/>
                <w:webHidden/>
              </w:rPr>
              <w:fldChar w:fldCharType="separate"/>
            </w:r>
            <w:r>
              <w:rPr>
                <w:noProof/>
                <w:webHidden/>
              </w:rPr>
              <w:t>3</w:t>
            </w:r>
            <w:r>
              <w:rPr>
                <w:noProof/>
                <w:webHidden/>
              </w:rPr>
              <w:fldChar w:fldCharType="end"/>
            </w:r>
          </w:hyperlink>
        </w:p>
        <w:p w14:paraId="3395601D" w14:textId="77777777" w:rsidR="00420C37" w:rsidRDefault="00420C37">
          <w:pPr>
            <w:pStyle w:val="11"/>
            <w:tabs>
              <w:tab w:val="right" w:pos="9019"/>
            </w:tabs>
            <w:rPr>
              <w:rFonts w:asciiTheme="minorHAnsi" w:eastAsiaTheme="minorEastAsia" w:hAnsiTheme="minorHAnsi" w:cstheme="minorBidi"/>
              <w:noProof/>
            </w:rPr>
          </w:pPr>
          <w:hyperlink w:anchor="_Toc24894003" w:history="1">
            <w:r w:rsidRPr="007D1292">
              <w:rPr>
                <w:rStyle w:val="af1"/>
                <w:rFonts w:eastAsia="Cambria"/>
                <w:b/>
                <w:noProof/>
                <w:highlight w:val="white"/>
              </w:rPr>
              <w:t>Введение</w:t>
            </w:r>
            <w:r>
              <w:rPr>
                <w:noProof/>
                <w:webHidden/>
              </w:rPr>
              <w:tab/>
            </w:r>
            <w:r>
              <w:rPr>
                <w:noProof/>
                <w:webHidden/>
              </w:rPr>
              <w:fldChar w:fldCharType="begin"/>
            </w:r>
            <w:r>
              <w:rPr>
                <w:noProof/>
                <w:webHidden/>
              </w:rPr>
              <w:instrText xml:space="preserve"> PAGEREF _Toc24894003 \h </w:instrText>
            </w:r>
            <w:r>
              <w:rPr>
                <w:noProof/>
                <w:webHidden/>
              </w:rPr>
            </w:r>
            <w:r>
              <w:rPr>
                <w:noProof/>
                <w:webHidden/>
              </w:rPr>
              <w:fldChar w:fldCharType="separate"/>
            </w:r>
            <w:r>
              <w:rPr>
                <w:noProof/>
                <w:webHidden/>
              </w:rPr>
              <w:t>6</w:t>
            </w:r>
            <w:r>
              <w:rPr>
                <w:noProof/>
                <w:webHidden/>
              </w:rPr>
              <w:fldChar w:fldCharType="end"/>
            </w:r>
          </w:hyperlink>
        </w:p>
        <w:p w14:paraId="0494F681" w14:textId="77777777" w:rsidR="00420C37" w:rsidRDefault="00420C37">
          <w:pPr>
            <w:pStyle w:val="11"/>
            <w:tabs>
              <w:tab w:val="right" w:pos="9019"/>
            </w:tabs>
            <w:rPr>
              <w:rFonts w:asciiTheme="minorHAnsi" w:eastAsiaTheme="minorEastAsia" w:hAnsiTheme="minorHAnsi" w:cstheme="minorBidi"/>
              <w:noProof/>
            </w:rPr>
          </w:pPr>
          <w:hyperlink w:anchor="_Toc24894004" w:history="1">
            <w:r w:rsidRPr="007D1292">
              <w:rPr>
                <w:rStyle w:val="af1"/>
                <w:rFonts w:eastAsia="Cambria"/>
                <w:b/>
                <w:noProof/>
                <w:highlight w:val="white"/>
              </w:rPr>
              <w:t>Знакомимся с неприятностями</w:t>
            </w:r>
            <w:r>
              <w:rPr>
                <w:noProof/>
                <w:webHidden/>
              </w:rPr>
              <w:tab/>
            </w:r>
            <w:r>
              <w:rPr>
                <w:noProof/>
                <w:webHidden/>
              </w:rPr>
              <w:fldChar w:fldCharType="begin"/>
            </w:r>
            <w:r>
              <w:rPr>
                <w:noProof/>
                <w:webHidden/>
              </w:rPr>
              <w:instrText xml:space="preserve"> PAGEREF _Toc24894004 \h </w:instrText>
            </w:r>
            <w:r>
              <w:rPr>
                <w:noProof/>
                <w:webHidden/>
              </w:rPr>
            </w:r>
            <w:r>
              <w:rPr>
                <w:noProof/>
                <w:webHidden/>
              </w:rPr>
              <w:fldChar w:fldCharType="separate"/>
            </w:r>
            <w:r>
              <w:rPr>
                <w:noProof/>
                <w:webHidden/>
              </w:rPr>
              <w:t>10</w:t>
            </w:r>
            <w:r>
              <w:rPr>
                <w:noProof/>
                <w:webHidden/>
              </w:rPr>
              <w:fldChar w:fldCharType="end"/>
            </w:r>
          </w:hyperlink>
        </w:p>
        <w:p w14:paraId="61C16EA8" w14:textId="77777777" w:rsidR="00420C37" w:rsidRDefault="00420C37">
          <w:pPr>
            <w:pStyle w:val="21"/>
            <w:tabs>
              <w:tab w:val="right" w:pos="9019"/>
            </w:tabs>
            <w:rPr>
              <w:rFonts w:asciiTheme="minorHAnsi" w:eastAsiaTheme="minorEastAsia" w:hAnsiTheme="minorHAnsi" w:cstheme="minorBidi"/>
              <w:noProof/>
            </w:rPr>
          </w:pPr>
          <w:hyperlink w:anchor="_Toc24894005" w:history="1">
            <w:r w:rsidRPr="007D1292">
              <w:rPr>
                <w:rStyle w:val="af1"/>
                <w:rFonts w:eastAsia="Cambria"/>
                <w:b/>
                <w:noProof/>
              </w:rPr>
              <w:t>Разновидности неприятностей</w:t>
            </w:r>
            <w:r>
              <w:rPr>
                <w:noProof/>
                <w:webHidden/>
              </w:rPr>
              <w:tab/>
            </w:r>
            <w:r>
              <w:rPr>
                <w:noProof/>
                <w:webHidden/>
              </w:rPr>
              <w:fldChar w:fldCharType="begin"/>
            </w:r>
            <w:r>
              <w:rPr>
                <w:noProof/>
                <w:webHidden/>
              </w:rPr>
              <w:instrText xml:space="preserve"> PAGEREF _Toc24894005 \h </w:instrText>
            </w:r>
            <w:r>
              <w:rPr>
                <w:noProof/>
                <w:webHidden/>
              </w:rPr>
            </w:r>
            <w:r>
              <w:rPr>
                <w:noProof/>
                <w:webHidden/>
              </w:rPr>
              <w:fldChar w:fldCharType="separate"/>
            </w:r>
            <w:r>
              <w:rPr>
                <w:noProof/>
                <w:webHidden/>
              </w:rPr>
              <w:t>10</w:t>
            </w:r>
            <w:r>
              <w:rPr>
                <w:noProof/>
                <w:webHidden/>
              </w:rPr>
              <w:fldChar w:fldCharType="end"/>
            </w:r>
          </w:hyperlink>
        </w:p>
        <w:p w14:paraId="54BEFAEC" w14:textId="77777777" w:rsidR="00420C37" w:rsidRDefault="00420C37">
          <w:pPr>
            <w:pStyle w:val="21"/>
            <w:tabs>
              <w:tab w:val="right" w:pos="9019"/>
            </w:tabs>
            <w:rPr>
              <w:rFonts w:asciiTheme="minorHAnsi" w:eastAsiaTheme="minorEastAsia" w:hAnsiTheme="minorHAnsi" w:cstheme="minorBidi"/>
              <w:noProof/>
            </w:rPr>
          </w:pPr>
          <w:hyperlink w:anchor="_Toc24894006" w:history="1">
            <w:r w:rsidRPr="007D1292">
              <w:rPr>
                <w:rStyle w:val="af1"/>
                <w:rFonts w:eastAsia="Cambria"/>
                <w:b/>
                <w:noProof/>
              </w:rPr>
              <w:t>А при чём тут математика?</w:t>
            </w:r>
            <w:r>
              <w:rPr>
                <w:noProof/>
                <w:webHidden/>
              </w:rPr>
              <w:tab/>
            </w:r>
            <w:r>
              <w:rPr>
                <w:noProof/>
                <w:webHidden/>
              </w:rPr>
              <w:fldChar w:fldCharType="begin"/>
            </w:r>
            <w:r>
              <w:rPr>
                <w:noProof/>
                <w:webHidden/>
              </w:rPr>
              <w:instrText xml:space="preserve"> PAGEREF _Toc24894006 \h </w:instrText>
            </w:r>
            <w:r>
              <w:rPr>
                <w:noProof/>
                <w:webHidden/>
              </w:rPr>
            </w:r>
            <w:r>
              <w:rPr>
                <w:noProof/>
                <w:webHidden/>
              </w:rPr>
              <w:fldChar w:fldCharType="separate"/>
            </w:r>
            <w:r>
              <w:rPr>
                <w:noProof/>
                <w:webHidden/>
              </w:rPr>
              <w:t>12</w:t>
            </w:r>
            <w:r>
              <w:rPr>
                <w:noProof/>
                <w:webHidden/>
              </w:rPr>
              <w:fldChar w:fldCharType="end"/>
            </w:r>
          </w:hyperlink>
        </w:p>
        <w:p w14:paraId="3DAD0C0C" w14:textId="77777777" w:rsidR="00420C37" w:rsidRDefault="00420C37">
          <w:pPr>
            <w:pStyle w:val="21"/>
            <w:tabs>
              <w:tab w:val="right" w:pos="9019"/>
            </w:tabs>
            <w:rPr>
              <w:rFonts w:asciiTheme="minorHAnsi" w:eastAsiaTheme="minorEastAsia" w:hAnsiTheme="minorHAnsi" w:cstheme="minorBidi"/>
              <w:noProof/>
            </w:rPr>
          </w:pPr>
          <w:hyperlink w:anchor="_Toc24894007" w:history="1">
            <w:r w:rsidRPr="007D1292">
              <w:rPr>
                <w:rStyle w:val="af1"/>
                <w:rFonts w:eastAsia="Cambria"/>
                <w:b/>
                <w:noProof/>
              </w:rPr>
              <w:t>Закон велосипедиста</w:t>
            </w:r>
            <w:r>
              <w:rPr>
                <w:noProof/>
                <w:webHidden/>
              </w:rPr>
              <w:tab/>
            </w:r>
            <w:r>
              <w:rPr>
                <w:noProof/>
                <w:webHidden/>
              </w:rPr>
              <w:fldChar w:fldCharType="begin"/>
            </w:r>
            <w:r>
              <w:rPr>
                <w:noProof/>
                <w:webHidden/>
              </w:rPr>
              <w:instrText xml:space="preserve"> PAGEREF _Toc24894007 \h </w:instrText>
            </w:r>
            <w:r>
              <w:rPr>
                <w:noProof/>
                <w:webHidden/>
              </w:rPr>
            </w:r>
            <w:r>
              <w:rPr>
                <w:noProof/>
                <w:webHidden/>
              </w:rPr>
              <w:fldChar w:fldCharType="separate"/>
            </w:r>
            <w:r>
              <w:rPr>
                <w:noProof/>
                <w:webHidden/>
              </w:rPr>
              <w:t>15</w:t>
            </w:r>
            <w:r>
              <w:rPr>
                <w:noProof/>
                <w:webHidden/>
              </w:rPr>
              <w:fldChar w:fldCharType="end"/>
            </w:r>
          </w:hyperlink>
        </w:p>
        <w:p w14:paraId="32B3F9CF" w14:textId="77777777" w:rsidR="00420C37" w:rsidRDefault="00420C37">
          <w:pPr>
            <w:pStyle w:val="21"/>
            <w:tabs>
              <w:tab w:val="right" w:pos="9019"/>
            </w:tabs>
            <w:rPr>
              <w:rFonts w:asciiTheme="minorHAnsi" w:eastAsiaTheme="minorEastAsia" w:hAnsiTheme="minorHAnsi" w:cstheme="minorBidi"/>
              <w:noProof/>
            </w:rPr>
          </w:pPr>
          <w:hyperlink w:anchor="_Toc24894008" w:history="1">
            <w:r w:rsidRPr="007D1292">
              <w:rPr>
                <w:rStyle w:val="af1"/>
                <w:rFonts w:eastAsia="Cambria"/>
                <w:b/>
                <w:noProof/>
              </w:rPr>
              <w:t>Измеряем уровень подлости</w:t>
            </w:r>
            <w:r>
              <w:rPr>
                <w:noProof/>
                <w:webHidden/>
              </w:rPr>
              <w:tab/>
            </w:r>
            <w:r>
              <w:rPr>
                <w:noProof/>
                <w:webHidden/>
              </w:rPr>
              <w:fldChar w:fldCharType="begin"/>
            </w:r>
            <w:r>
              <w:rPr>
                <w:noProof/>
                <w:webHidden/>
              </w:rPr>
              <w:instrText xml:space="preserve"> PAGEREF _Toc24894008 \h </w:instrText>
            </w:r>
            <w:r>
              <w:rPr>
                <w:noProof/>
                <w:webHidden/>
              </w:rPr>
            </w:r>
            <w:r>
              <w:rPr>
                <w:noProof/>
                <w:webHidden/>
              </w:rPr>
              <w:fldChar w:fldCharType="separate"/>
            </w:r>
            <w:r>
              <w:rPr>
                <w:noProof/>
                <w:webHidden/>
              </w:rPr>
              <w:t>16</w:t>
            </w:r>
            <w:r>
              <w:rPr>
                <w:noProof/>
                <w:webHidden/>
              </w:rPr>
              <w:fldChar w:fldCharType="end"/>
            </w:r>
          </w:hyperlink>
        </w:p>
        <w:p w14:paraId="3D833EAF" w14:textId="77777777" w:rsidR="00420C37" w:rsidRDefault="00420C37">
          <w:pPr>
            <w:pStyle w:val="21"/>
            <w:tabs>
              <w:tab w:val="right" w:pos="9019"/>
            </w:tabs>
            <w:rPr>
              <w:rFonts w:asciiTheme="minorHAnsi" w:eastAsiaTheme="minorEastAsia" w:hAnsiTheme="minorHAnsi" w:cstheme="minorBidi"/>
              <w:noProof/>
            </w:rPr>
          </w:pPr>
          <w:hyperlink w:anchor="_Toc24894009" w:history="1">
            <w:r w:rsidRPr="007D1292">
              <w:rPr>
                <w:rStyle w:val="af1"/>
                <w:rFonts w:eastAsia="Cambria"/>
                <w:b/>
                <w:noProof/>
              </w:rPr>
              <w:t>От закона велосипедиста к парадоксу инспекции</w:t>
            </w:r>
            <w:r>
              <w:rPr>
                <w:noProof/>
                <w:webHidden/>
              </w:rPr>
              <w:tab/>
            </w:r>
            <w:r>
              <w:rPr>
                <w:noProof/>
                <w:webHidden/>
              </w:rPr>
              <w:fldChar w:fldCharType="begin"/>
            </w:r>
            <w:r>
              <w:rPr>
                <w:noProof/>
                <w:webHidden/>
              </w:rPr>
              <w:instrText xml:space="preserve"> PAGEREF _Toc24894009 \h </w:instrText>
            </w:r>
            <w:r>
              <w:rPr>
                <w:noProof/>
                <w:webHidden/>
              </w:rPr>
            </w:r>
            <w:r>
              <w:rPr>
                <w:noProof/>
                <w:webHidden/>
              </w:rPr>
              <w:fldChar w:fldCharType="separate"/>
            </w:r>
            <w:r>
              <w:rPr>
                <w:noProof/>
                <w:webHidden/>
              </w:rPr>
              <w:t>20</w:t>
            </w:r>
            <w:r>
              <w:rPr>
                <w:noProof/>
                <w:webHidden/>
              </w:rPr>
              <w:fldChar w:fldCharType="end"/>
            </w:r>
          </w:hyperlink>
        </w:p>
        <w:p w14:paraId="6F089A29" w14:textId="77777777" w:rsidR="00420C37" w:rsidRDefault="00420C37">
          <w:pPr>
            <w:pStyle w:val="11"/>
            <w:tabs>
              <w:tab w:val="right" w:pos="9019"/>
            </w:tabs>
            <w:rPr>
              <w:rFonts w:asciiTheme="minorHAnsi" w:eastAsiaTheme="minorEastAsia" w:hAnsiTheme="minorHAnsi" w:cstheme="minorBidi"/>
              <w:noProof/>
            </w:rPr>
          </w:pPr>
          <w:hyperlink w:anchor="_Toc24894010" w:history="1">
            <w:r w:rsidRPr="007D1292">
              <w:rPr>
                <w:rStyle w:val="af1"/>
                <w:rFonts w:eastAsia="Cambria"/>
                <w:b/>
                <w:noProof/>
                <w:highlight w:val="white"/>
              </w:rPr>
              <w:t>Знакомимся со случайностями и с вероятностями</w:t>
            </w:r>
            <w:r>
              <w:rPr>
                <w:noProof/>
                <w:webHidden/>
              </w:rPr>
              <w:tab/>
            </w:r>
            <w:r>
              <w:rPr>
                <w:noProof/>
                <w:webHidden/>
              </w:rPr>
              <w:fldChar w:fldCharType="begin"/>
            </w:r>
            <w:r>
              <w:rPr>
                <w:noProof/>
                <w:webHidden/>
              </w:rPr>
              <w:instrText xml:space="preserve"> PAGEREF _Toc24894010 \h </w:instrText>
            </w:r>
            <w:r>
              <w:rPr>
                <w:noProof/>
                <w:webHidden/>
              </w:rPr>
            </w:r>
            <w:r>
              <w:rPr>
                <w:noProof/>
                <w:webHidden/>
              </w:rPr>
              <w:fldChar w:fldCharType="separate"/>
            </w:r>
            <w:r>
              <w:rPr>
                <w:noProof/>
                <w:webHidden/>
              </w:rPr>
              <w:t>25</w:t>
            </w:r>
            <w:r>
              <w:rPr>
                <w:noProof/>
                <w:webHidden/>
              </w:rPr>
              <w:fldChar w:fldCharType="end"/>
            </w:r>
          </w:hyperlink>
        </w:p>
        <w:p w14:paraId="380F07E3" w14:textId="77777777" w:rsidR="00420C37" w:rsidRDefault="00420C37">
          <w:pPr>
            <w:pStyle w:val="21"/>
            <w:tabs>
              <w:tab w:val="right" w:pos="9019"/>
            </w:tabs>
            <w:rPr>
              <w:rFonts w:asciiTheme="minorHAnsi" w:eastAsiaTheme="minorEastAsia" w:hAnsiTheme="minorHAnsi" w:cstheme="minorBidi"/>
              <w:noProof/>
            </w:rPr>
          </w:pPr>
          <w:hyperlink w:anchor="_Toc24894011" w:history="1">
            <w:r w:rsidRPr="007D1292">
              <w:rPr>
                <w:rStyle w:val="af1"/>
                <w:rFonts w:eastAsia="Cambria"/>
                <w:b/>
                <w:noProof/>
              </w:rPr>
              <w:t>Что мы имеем в виду, говоря о вероятности?</w:t>
            </w:r>
            <w:r>
              <w:rPr>
                <w:noProof/>
                <w:webHidden/>
              </w:rPr>
              <w:tab/>
            </w:r>
            <w:r>
              <w:rPr>
                <w:noProof/>
                <w:webHidden/>
              </w:rPr>
              <w:fldChar w:fldCharType="begin"/>
            </w:r>
            <w:r>
              <w:rPr>
                <w:noProof/>
                <w:webHidden/>
              </w:rPr>
              <w:instrText xml:space="preserve"> PAGEREF _Toc24894011 \h </w:instrText>
            </w:r>
            <w:r>
              <w:rPr>
                <w:noProof/>
                <w:webHidden/>
              </w:rPr>
            </w:r>
            <w:r>
              <w:rPr>
                <w:noProof/>
                <w:webHidden/>
              </w:rPr>
              <w:fldChar w:fldCharType="separate"/>
            </w:r>
            <w:r>
              <w:rPr>
                <w:noProof/>
                <w:webHidden/>
              </w:rPr>
              <w:t>26</w:t>
            </w:r>
            <w:r>
              <w:rPr>
                <w:noProof/>
                <w:webHidden/>
              </w:rPr>
              <w:fldChar w:fldCharType="end"/>
            </w:r>
          </w:hyperlink>
        </w:p>
        <w:p w14:paraId="33AE6602" w14:textId="77777777" w:rsidR="00420C37" w:rsidRDefault="00420C37">
          <w:pPr>
            <w:pStyle w:val="21"/>
            <w:tabs>
              <w:tab w:val="right" w:pos="9019"/>
            </w:tabs>
            <w:rPr>
              <w:rFonts w:asciiTheme="minorHAnsi" w:eastAsiaTheme="minorEastAsia" w:hAnsiTheme="minorHAnsi" w:cstheme="minorBidi"/>
              <w:noProof/>
            </w:rPr>
          </w:pPr>
          <w:hyperlink w:anchor="_Toc24894012" w:history="1">
            <w:r w:rsidRPr="007D1292">
              <w:rPr>
                <w:rStyle w:val="af1"/>
                <w:rFonts w:eastAsia="Cambria"/>
                <w:b/>
                <w:noProof/>
              </w:rPr>
              <w:t>Возможность невероятного</w:t>
            </w:r>
            <w:r>
              <w:rPr>
                <w:noProof/>
                <w:webHidden/>
              </w:rPr>
              <w:tab/>
            </w:r>
            <w:r>
              <w:rPr>
                <w:noProof/>
                <w:webHidden/>
              </w:rPr>
              <w:fldChar w:fldCharType="begin"/>
            </w:r>
            <w:r>
              <w:rPr>
                <w:noProof/>
                <w:webHidden/>
              </w:rPr>
              <w:instrText xml:space="preserve"> PAGEREF _Toc24894012 \h </w:instrText>
            </w:r>
            <w:r>
              <w:rPr>
                <w:noProof/>
                <w:webHidden/>
              </w:rPr>
            </w:r>
            <w:r>
              <w:rPr>
                <w:noProof/>
                <w:webHidden/>
              </w:rPr>
              <w:fldChar w:fldCharType="separate"/>
            </w:r>
            <w:r>
              <w:rPr>
                <w:noProof/>
                <w:webHidden/>
              </w:rPr>
              <w:t>33</w:t>
            </w:r>
            <w:r>
              <w:rPr>
                <w:noProof/>
                <w:webHidden/>
              </w:rPr>
              <w:fldChar w:fldCharType="end"/>
            </w:r>
          </w:hyperlink>
        </w:p>
        <w:p w14:paraId="448C2CB3" w14:textId="77777777" w:rsidR="00420C37" w:rsidRDefault="00420C37">
          <w:pPr>
            <w:pStyle w:val="21"/>
            <w:tabs>
              <w:tab w:val="right" w:pos="9019"/>
            </w:tabs>
            <w:rPr>
              <w:rFonts w:asciiTheme="minorHAnsi" w:eastAsiaTheme="minorEastAsia" w:hAnsiTheme="minorHAnsi" w:cstheme="minorBidi"/>
              <w:noProof/>
            </w:rPr>
          </w:pPr>
          <w:hyperlink w:anchor="_Toc24894013" w:history="1">
            <w:r w:rsidRPr="007D1292">
              <w:rPr>
                <w:rStyle w:val="af1"/>
                <w:rFonts w:eastAsia="Cambria"/>
                <w:b/>
                <w:noProof/>
              </w:rPr>
              <w:t>О коварстве географических карт</w:t>
            </w:r>
            <w:r>
              <w:rPr>
                <w:noProof/>
                <w:webHidden/>
              </w:rPr>
              <w:tab/>
            </w:r>
            <w:r>
              <w:rPr>
                <w:noProof/>
                <w:webHidden/>
              </w:rPr>
              <w:fldChar w:fldCharType="begin"/>
            </w:r>
            <w:r>
              <w:rPr>
                <w:noProof/>
                <w:webHidden/>
              </w:rPr>
              <w:instrText xml:space="preserve"> PAGEREF _Toc24894013 \h </w:instrText>
            </w:r>
            <w:r>
              <w:rPr>
                <w:noProof/>
                <w:webHidden/>
              </w:rPr>
            </w:r>
            <w:r>
              <w:rPr>
                <w:noProof/>
                <w:webHidden/>
              </w:rPr>
              <w:fldChar w:fldCharType="separate"/>
            </w:r>
            <w:r>
              <w:rPr>
                <w:noProof/>
                <w:webHidden/>
              </w:rPr>
              <w:t>36</w:t>
            </w:r>
            <w:r>
              <w:rPr>
                <w:noProof/>
                <w:webHidden/>
              </w:rPr>
              <w:fldChar w:fldCharType="end"/>
            </w:r>
          </w:hyperlink>
        </w:p>
        <w:p w14:paraId="509B9DED" w14:textId="77777777" w:rsidR="00420C37" w:rsidRDefault="00420C37">
          <w:pPr>
            <w:pStyle w:val="21"/>
            <w:tabs>
              <w:tab w:val="right" w:pos="9019"/>
            </w:tabs>
            <w:rPr>
              <w:rFonts w:asciiTheme="minorHAnsi" w:eastAsiaTheme="minorEastAsia" w:hAnsiTheme="minorHAnsi" w:cstheme="minorBidi"/>
              <w:noProof/>
            </w:rPr>
          </w:pPr>
          <w:hyperlink w:anchor="_Toc24894014" w:history="1">
            <w:r w:rsidRPr="007D1292">
              <w:rPr>
                <w:rStyle w:val="af1"/>
                <w:rFonts w:eastAsia="Cambria"/>
                <w:b/>
                <w:noProof/>
              </w:rPr>
              <w:t>Проверяем честность реальной монеты</w:t>
            </w:r>
            <w:r>
              <w:rPr>
                <w:noProof/>
                <w:webHidden/>
              </w:rPr>
              <w:tab/>
            </w:r>
            <w:r>
              <w:rPr>
                <w:noProof/>
                <w:webHidden/>
              </w:rPr>
              <w:fldChar w:fldCharType="begin"/>
            </w:r>
            <w:r>
              <w:rPr>
                <w:noProof/>
                <w:webHidden/>
              </w:rPr>
              <w:instrText xml:space="preserve"> PAGEREF _Toc24894014 \h </w:instrText>
            </w:r>
            <w:r>
              <w:rPr>
                <w:noProof/>
                <w:webHidden/>
              </w:rPr>
            </w:r>
            <w:r>
              <w:rPr>
                <w:noProof/>
                <w:webHidden/>
              </w:rPr>
              <w:fldChar w:fldCharType="separate"/>
            </w:r>
            <w:r>
              <w:rPr>
                <w:noProof/>
                <w:webHidden/>
              </w:rPr>
              <w:t>38</w:t>
            </w:r>
            <w:r>
              <w:rPr>
                <w:noProof/>
                <w:webHidden/>
              </w:rPr>
              <w:fldChar w:fldCharType="end"/>
            </w:r>
          </w:hyperlink>
        </w:p>
        <w:p w14:paraId="7D067133" w14:textId="77777777" w:rsidR="00420C37" w:rsidRDefault="00420C37">
          <w:pPr>
            <w:pStyle w:val="21"/>
            <w:tabs>
              <w:tab w:val="right" w:pos="9019"/>
            </w:tabs>
            <w:rPr>
              <w:rFonts w:asciiTheme="minorHAnsi" w:eastAsiaTheme="minorEastAsia" w:hAnsiTheme="minorHAnsi" w:cstheme="minorBidi"/>
              <w:noProof/>
            </w:rPr>
          </w:pPr>
          <w:hyperlink w:anchor="_Toc24894015" w:history="1">
            <w:r w:rsidRPr="007D1292">
              <w:rPr>
                <w:rStyle w:val="af1"/>
                <w:rFonts w:eastAsia="Cambria"/>
                <w:b/>
                <w:noProof/>
              </w:rPr>
              <w:t>Откуда же берётся случайность?</w:t>
            </w:r>
            <w:r>
              <w:rPr>
                <w:noProof/>
                <w:webHidden/>
              </w:rPr>
              <w:tab/>
            </w:r>
            <w:r>
              <w:rPr>
                <w:noProof/>
                <w:webHidden/>
              </w:rPr>
              <w:fldChar w:fldCharType="begin"/>
            </w:r>
            <w:r>
              <w:rPr>
                <w:noProof/>
                <w:webHidden/>
              </w:rPr>
              <w:instrText xml:space="preserve"> PAGEREF _Toc24894015 \h </w:instrText>
            </w:r>
            <w:r>
              <w:rPr>
                <w:noProof/>
                <w:webHidden/>
              </w:rPr>
            </w:r>
            <w:r>
              <w:rPr>
                <w:noProof/>
                <w:webHidden/>
              </w:rPr>
              <w:fldChar w:fldCharType="separate"/>
            </w:r>
            <w:r>
              <w:rPr>
                <w:noProof/>
                <w:webHidden/>
              </w:rPr>
              <w:t>39</w:t>
            </w:r>
            <w:r>
              <w:rPr>
                <w:noProof/>
                <w:webHidden/>
              </w:rPr>
              <w:fldChar w:fldCharType="end"/>
            </w:r>
          </w:hyperlink>
        </w:p>
        <w:p w14:paraId="7B31A523" w14:textId="77777777" w:rsidR="00420C37" w:rsidRDefault="00420C37">
          <w:pPr>
            <w:pStyle w:val="21"/>
            <w:tabs>
              <w:tab w:val="right" w:pos="9019"/>
            </w:tabs>
            <w:rPr>
              <w:rFonts w:asciiTheme="minorHAnsi" w:eastAsiaTheme="minorEastAsia" w:hAnsiTheme="minorHAnsi" w:cstheme="minorBidi"/>
              <w:noProof/>
            </w:rPr>
          </w:pPr>
          <w:hyperlink w:anchor="_Toc24894016" w:history="1">
            <w:r w:rsidRPr="007D1292">
              <w:rPr>
                <w:rStyle w:val="af1"/>
                <w:rFonts w:eastAsia="Cambria"/>
                <w:b/>
                <w:noProof/>
              </w:rPr>
              <w:t>От монеток к бабочкам и самой судьбе</w:t>
            </w:r>
            <w:r>
              <w:rPr>
                <w:noProof/>
                <w:webHidden/>
              </w:rPr>
              <w:tab/>
            </w:r>
            <w:r>
              <w:rPr>
                <w:noProof/>
                <w:webHidden/>
              </w:rPr>
              <w:fldChar w:fldCharType="begin"/>
            </w:r>
            <w:r>
              <w:rPr>
                <w:noProof/>
                <w:webHidden/>
              </w:rPr>
              <w:instrText xml:space="preserve"> PAGEREF _Toc24894016 \h </w:instrText>
            </w:r>
            <w:r>
              <w:rPr>
                <w:noProof/>
                <w:webHidden/>
              </w:rPr>
            </w:r>
            <w:r>
              <w:rPr>
                <w:noProof/>
                <w:webHidden/>
              </w:rPr>
              <w:fldChar w:fldCharType="separate"/>
            </w:r>
            <w:r>
              <w:rPr>
                <w:noProof/>
                <w:webHidden/>
              </w:rPr>
              <w:t>43</w:t>
            </w:r>
            <w:r>
              <w:rPr>
                <w:noProof/>
                <w:webHidden/>
              </w:rPr>
              <w:fldChar w:fldCharType="end"/>
            </w:r>
          </w:hyperlink>
        </w:p>
        <w:p w14:paraId="3A993A68" w14:textId="77777777" w:rsidR="00420C37" w:rsidRDefault="00420C37">
          <w:pPr>
            <w:pStyle w:val="11"/>
            <w:tabs>
              <w:tab w:val="right" w:pos="9019"/>
            </w:tabs>
            <w:rPr>
              <w:rFonts w:asciiTheme="minorHAnsi" w:eastAsiaTheme="minorEastAsia" w:hAnsiTheme="minorHAnsi" w:cstheme="minorBidi"/>
              <w:noProof/>
            </w:rPr>
          </w:pPr>
          <w:hyperlink w:anchor="_Toc24894017" w:history="1">
            <w:r w:rsidRPr="007D1292">
              <w:rPr>
                <w:rStyle w:val="af1"/>
                <w:rFonts w:eastAsia="Cambria"/>
                <w:b/>
                <w:noProof/>
              </w:rPr>
              <w:t>Головокружительный полёт бутерброда с маслом</w:t>
            </w:r>
            <w:r>
              <w:rPr>
                <w:noProof/>
                <w:webHidden/>
              </w:rPr>
              <w:tab/>
            </w:r>
            <w:r>
              <w:rPr>
                <w:noProof/>
                <w:webHidden/>
              </w:rPr>
              <w:fldChar w:fldCharType="begin"/>
            </w:r>
            <w:r>
              <w:rPr>
                <w:noProof/>
                <w:webHidden/>
              </w:rPr>
              <w:instrText xml:space="preserve"> PAGEREF _Toc24894017 \h </w:instrText>
            </w:r>
            <w:r>
              <w:rPr>
                <w:noProof/>
                <w:webHidden/>
              </w:rPr>
            </w:r>
            <w:r>
              <w:rPr>
                <w:noProof/>
                <w:webHidden/>
              </w:rPr>
              <w:fldChar w:fldCharType="separate"/>
            </w:r>
            <w:r>
              <w:rPr>
                <w:noProof/>
                <w:webHidden/>
              </w:rPr>
              <w:t>46</w:t>
            </w:r>
            <w:r>
              <w:rPr>
                <w:noProof/>
                <w:webHidden/>
              </w:rPr>
              <w:fldChar w:fldCharType="end"/>
            </w:r>
          </w:hyperlink>
        </w:p>
        <w:p w14:paraId="23628A04" w14:textId="77777777" w:rsidR="00420C37" w:rsidRDefault="00420C37">
          <w:pPr>
            <w:pStyle w:val="21"/>
            <w:tabs>
              <w:tab w:val="right" w:pos="9019"/>
            </w:tabs>
            <w:rPr>
              <w:rFonts w:asciiTheme="minorHAnsi" w:eastAsiaTheme="minorEastAsia" w:hAnsiTheme="minorHAnsi" w:cstheme="minorBidi"/>
              <w:noProof/>
            </w:rPr>
          </w:pPr>
          <w:hyperlink w:anchor="_Toc24894018" w:history="1">
            <w:r w:rsidRPr="007D1292">
              <w:rPr>
                <w:rStyle w:val="af1"/>
                <w:rFonts w:eastAsia="Cambria"/>
                <w:b/>
                <w:noProof/>
              </w:rPr>
              <w:t>Айда кидать бутерброды в Монте-Карло!</w:t>
            </w:r>
            <w:r>
              <w:rPr>
                <w:noProof/>
                <w:webHidden/>
              </w:rPr>
              <w:tab/>
            </w:r>
            <w:r>
              <w:rPr>
                <w:noProof/>
                <w:webHidden/>
              </w:rPr>
              <w:fldChar w:fldCharType="begin"/>
            </w:r>
            <w:r>
              <w:rPr>
                <w:noProof/>
                <w:webHidden/>
              </w:rPr>
              <w:instrText xml:space="preserve"> PAGEREF _Toc24894018 \h </w:instrText>
            </w:r>
            <w:r>
              <w:rPr>
                <w:noProof/>
                <w:webHidden/>
              </w:rPr>
            </w:r>
            <w:r>
              <w:rPr>
                <w:noProof/>
                <w:webHidden/>
              </w:rPr>
              <w:fldChar w:fldCharType="separate"/>
            </w:r>
            <w:r>
              <w:rPr>
                <w:noProof/>
                <w:webHidden/>
              </w:rPr>
              <w:t>46</w:t>
            </w:r>
            <w:r>
              <w:rPr>
                <w:noProof/>
                <w:webHidden/>
              </w:rPr>
              <w:fldChar w:fldCharType="end"/>
            </w:r>
          </w:hyperlink>
        </w:p>
        <w:p w14:paraId="165573F4" w14:textId="77777777" w:rsidR="00420C37" w:rsidRDefault="00420C37">
          <w:pPr>
            <w:pStyle w:val="21"/>
            <w:tabs>
              <w:tab w:val="right" w:pos="9019"/>
            </w:tabs>
            <w:rPr>
              <w:rFonts w:asciiTheme="minorHAnsi" w:eastAsiaTheme="minorEastAsia" w:hAnsiTheme="minorHAnsi" w:cstheme="minorBidi"/>
              <w:noProof/>
            </w:rPr>
          </w:pPr>
          <w:hyperlink w:anchor="_Toc24894019" w:history="1">
            <w:r w:rsidRPr="007D1292">
              <w:rPr>
                <w:rStyle w:val="af1"/>
                <w:rFonts w:eastAsia="Cambria"/>
                <w:b/>
                <w:noProof/>
              </w:rPr>
              <w:t>Как правильно говорить о случайных величинах</w:t>
            </w:r>
            <w:r>
              <w:rPr>
                <w:noProof/>
                <w:webHidden/>
              </w:rPr>
              <w:tab/>
            </w:r>
            <w:r>
              <w:rPr>
                <w:noProof/>
                <w:webHidden/>
              </w:rPr>
              <w:fldChar w:fldCharType="begin"/>
            </w:r>
            <w:r>
              <w:rPr>
                <w:noProof/>
                <w:webHidden/>
              </w:rPr>
              <w:instrText xml:space="preserve"> PAGEREF _Toc24894019 \h </w:instrText>
            </w:r>
            <w:r>
              <w:rPr>
                <w:noProof/>
                <w:webHidden/>
              </w:rPr>
            </w:r>
            <w:r>
              <w:rPr>
                <w:noProof/>
                <w:webHidden/>
              </w:rPr>
              <w:fldChar w:fldCharType="separate"/>
            </w:r>
            <w:r>
              <w:rPr>
                <w:noProof/>
                <w:webHidden/>
              </w:rPr>
              <w:t>48</w:t>
            </w:r>
            <w:r>
              <w:rPr>
                <w:noProof/>
                <w:webHidden/>
              </w:rPr>
              <w:fldChar w:fldCharType="end"/>
            </w:r>
          </w:hyperlink>
        </w:p>
        <w:p w14:paraId="674E0977" w14:textId="77777777" w:rsidR="00420C37" w:rsidRDefault="00420C37">
          <w:pPr>
            <w:pStyle w:val="21"/>
            <w:tabs>
              <w:tab w:val="right" w:pos="9019"/>
            </w:tabs>
            <w:rPr>
              <w:rFonts w:asciiTheme="minorHAnsi" w:eastAsiaTheme="minorEastAsia" w:hAnsiTheme="minorHAnsi" w:cstheme="minorBidi"/>
              <w:noProof/>
            </w:rPr>
          </w:pPr>
          <w:hyperlink w:anchor="_Toc24894020" w:history="1">
            <w:r w:rsidRPr="007D1292">
              <w:rPr>
                <w:rStyle w:val="af1"/>
                <w:rFonts w:eastAsia="Cambria"/>
                <w:b/>
                <w:noProof/>
              </w:rPr>
              <w:t>Как правильно задавать вопрос природе?</w:t>
            </w:r>
            <w:r>
              <w:rPr>
                <w:noProof/>
                <w:webHidden/>
              </w:rPr>
              <w:tab/>
            </w:r>
            <w:r>
              <w:rPr>
                <w:noProof/>
                <w:webHidden/>
              </w:rPr>
              <w:fldChar w:fldCharType="begin"/>
            </w:r>
            <w:r>
              <w:rPr>
                <w:noProof/>
                <w:webHidden/>
              </w:rPr>
              <w:instrText xml:space="preserve"> PAGEREF _Toc24894020 \h </w:instrText>
            </w:r>
            <w:r>
              <w:rPr>
                <w:noProof/>
                <w:webHidden/>
              </w:rPr>
            </w:r>
            <w:r>
              <w:rPr>
                <w:noProof/>
                <w:webHidden/>
              </w:rPr>
              <w:fldChar w:fldCharType="separate"/>
            </w:r>
            <w:r>
              <w:rPr>
                <w:noProof/>
                <w:webHidden/>
              </w:rPr>
              <w:t>54</w:t>
            </w:r>
            <w:r>
              <w:rPr>
                <w:noProof/>
                <w:webHidden/>
              </w:rPr>
              <w:fldChar w:fldCharType="end"/>
            </w:r>
          </w:hyperlink>
        </w:p>
        <w:p w14:paraId="37CE126B" w14:textId="77777777" w:rsidR="00420C37" w:rsidRDefault="00420C37">
          <w:pPr>
            <w:pStyle w:val="21"/>
            <w:tabs>
              <w:tab w:val="right" w:pos="9019"/>
            </w:tabs>
            <w:rPr>
              <w:rFonts w:asciiTheme="minorHAnsi" w:eastAsiaTheme="minorEastAsia" w:hAnsiTheme="minorHAnsi" w:cstheme="minorBidi"/>
              <w:noProof/>
            </w:rPr>
          </w:pPr>
          <w:hyperlink w:anchor="_Toc24894021" w:history="1">
            <w:r w:rsidRPr="007D1292">
              <w:rPr>
                <w:rStyle w:val="af1"/>
                <w:rFonts w:eastAsia="Cambria"/>
                <w:b/>
                <w:noProof/>
              </w:rPr>
              <w:t>Ещё немного анализа размерностей</w:t>
            </w:r>
            <w:r>
              <w:rPr>
                <w:noProof/>
                <w:webHidden/>
              </w:rPr>
              <w:tab/>
            </w:r>
            <w:r>
              <w:rPr>
                <w:noProof/>
                <w:webHidden/>
              </w:rPr>
              <w:fldChar w:fldCharType="begin"/>
            </w:r>
            <w:r>
              <w:rPr>
                <w:noProof/>
                <w:webHidden/>
              </w:rPr>
              <w:instrText xml:space="preserve"> PAGEREF _Toc24894021 \h </w:instrText>
            </w:r>
            <w:r>
              <w:rPr>
                <w:noProof/>
                <w:webHidden/>
              </w:rPr>
            </w:r>
            <w:r>
              <w:rPr>
                <w:noProof/>
                <w:webHidden/>
              </w:rPr>
              <w:fldChar w:fldCharType="separate"/>
            </w:r>
            <w:r>
              <w:rPr>
                <w:noProof/>
                <w:webHidden/>
              </w:rPr>
              <w:t>58</w:t>
            </w:r>
            <w:r>
              <w:rPr>
                <w:noProof/>
                <w:webHidden/>
              </w:rPr>
              <w:fldChar w:fldCharType="end"/>
            </w:r>
          </w:hyperlink>
        </w:p>
        <w:p w14:paraId="77A553D5" w14:textId="77777777" w:rsidR="00420C37" w:rsidRDefault="00420C37">
          <w:pPr>
            <w:pStyle w:val="21"/>
            <w:tabs>
              <w:tab w:val="right" w:pos="9019"/>
            </w:tabs>
            <w:rPr>
              <w:rFonts w:asciiTheme="minorHAnsi" w:eastAsiaTheme="minorEastAsia" w:hAnsiTheme="minorHAnsi" w:cstheme="minorBidi"/>
              <w:noProof/>
            </w:rPr>
          </w:pPr>
          <w:hyperlink w:anchor="_Toc24894022" w:history="1">
            <w:r w:rsidRPr="007D1292">
              <w:rPr>
                <w:rStyle w:val="af1"/>
                <w:rFonts w:eastAsia="Cambria"/>
                <w:b/>
                <w:noProof/>
              </w:rPr>
              <w:t>Виновато ли масло?</w:t>
            </w:r>
            <w:r>
              <w:rPr>
                <w:noProof/>
                <w:webHidden/>
              </w:rPr>
              <w:tab/>
            </w:r>
            <w:r>
              <w:rPr>
                <w:noProof/>
                <w:webHidden/>
              </w:rPr>
              <w:fldChar w:fldCharType="begin"/>
            </w:r>
            <w:r>
              <w:rPr>
                <w:noProof/>
                <w:webHidden/>
              </w:rPr>
              <w:instrText xml:space="preserve"> PAGEREF _Toc24894022 \h </w:instrText>
            </w:r>
            <w:r>
              <w:rPr>
                <w:noProof/>
                <w:webHidden/>
              </w:rPr>
            </w:r>
            <w:r>
              <w:rPr>
                <w:noProof/>
                <w:webHidden/>
              </w:rPr>
              <w:fldChar w:fldCharType="separate"/>
            </w:r>
            <w:r>
              <w:rPr>
                <w:noProof/>
                <w:webHidden/>
              </w:rPr>
              <w:t>62</w:t>
            </w:r>
            <w:r>
              <w:rPr>
                <w:noProof/>
                <w:webHidden/>
              </w:rPr>
              <w:fldChar w:fldCharType="end"/>
            </w:r>
          </w:hyperlink>
        </w:p>
        <w:p w14:paraId="1C8DFEBA" w14:textId="77777777" w:rsidR="00420C37" w:rsidRDefault="00420C37">
          <w:pPr>
            <w:pStyle w:val="11"/>
            <w:tabs>
              <w:tab w:val="right" w:pos="9019"/>
            </w:tabs>
            <w:rPr>
              <w:rFonts w:asciiTheme="minorHAnsi" w:eastAsiaTheme="minorEastAsia" w:hAnsiTheme="minorHAnsi" w:cstheme="minorBidi"/>
              <w:noProof/>
            </w:rPr>
          </w:pPr>
          <w:hyperlink w:anchor="_Toc24894023" w:history="1">
            <w:r w:rsidRPr="007D1292">
              <w:rPr>
                <w:rStyle w:val="af1"/>
                <w:rFonts w:eastAsia="Cambria"/>
                <w:b/>
                <w:noProof/>
              </w:rPr>
              <w:t>Статистика как научный способ  чего-либо не знать</w:t>
            </w:r>
            <w:r>
              <w:rPr>
                <w:noProof/>
                <w:webHidden/>
              </w:rPr>
              <w:tab/>
            </w:r>
            <w:r>
              <w:rPr>
                <w:noProof/>
                <w:webHidden/>
              </w:rPr>
              <w:fldChar w:fldCharType="begin"/>
            </w:r>
            <w:r>
              <w:rPr>
                <w:noProof/>
                <w:webHidden/>
              </w:rPr>
              <w:instrText xml:space="preserve"> PAGEREF _Toc24894023 \h </w:instrText>
            </w:r>
            <w:r>
              <w:rPr>
                <w:noProof/>
                <w:webHidden/>
              </w:rPr>
            </w:r>
            <w:r>
              <w:rPr>
                <w:noProof/>
                <w:webHidden/>
              </w:rPr>
              <w:fldChar w:fldCharType="separate"/>
            </w:r>
            <w:r>
              <w:rPr>
                <w:noProof/>
                <w:webHidden/>
              </w:rPr>
              <w:t>66</w:t>
            </w:r>
            <w:r>
              <w:rPr>
                <w:noProof/>
                <w:webHidden/>
              </w:rPr>
              <w:fldChar w:fldCharType="end"/>
            </w:r>
          </w:hyperlink>
        </w:p>
        <w:p w14:paraId="0E71F23A" w14:textId="77777777" w:rsidR="00420C37" w:rsidRDefault="00420C37">
          <w:pPr>
            <w:pStyle w:val="21"/>
            <w:tabs>
              <w:tab w:val="right" w:pos="9019"/>
            </w:tabs>
            <w:rPr>
              <w:rFonts w:asciiTheme="minorHAnsi" w:eastAsiaTheme="minorEastAsia" w:hAnsiTheme="minorHAnsi" w:cstheme="minorBidi"/>
              <w:noProof/>
            </w:rPr>
          </w:pPr>
          <w:hyperlink w:anchor="_Toc24894024" w:history="1">
            <w:r w:rsidRPr="007D1292">
              <w:rPr>
                <w:rStyle w:val="af1"/>
                <w:rFonts w:eastAsia="Cambria"/>
                <w:b/>
                <w:noProof/>
              </w:rPr>
              <w:t>Слово в защиту статистики</w:t>
            </w:r>
            <w:r>
              <w:rPr>
                <w:noProof/>
                <w:webHidden/>
              </w:rPr>
              <w:tab/>
            </w:r>
            <w:r>
              <w:rPr>
                <w:noProof/>
                <w:webHidden/>
              </w:rPr>
              <w:fldChar w:fldCharType="begin"/>
            </w:r>
            <w:r>
              <w:rPr>
                <w:noProof/>
                <w:webHidden/>
              </w:rPr>
              <w:instrText xml:space="preserve"> PAGEREF _Toc24894024 \h </w:instrText>
            </w:r>
            <w:r>
              <w:rPr>
                <w:noProof/>
                <w:webHidden/>
              </w:rPr>
            </w:r>
            <w:r>
              <w:rPr>
                <w:noProof/>
                <w:webHidden/>
              </w:rPr>
              <w:fldChar w:fldCharType="separate"/>
            </w:r>
            <w:r>
              <w:rPr>
                <w:noProof/>
                <w:webHidden/>
              </w:rPr>
              <w:t>67</w:t>
            </w:r>
            <w:r>
              <w:rPr>
                <w:noProof/>
                <w:webHidden/>
              </w:rPr>
              <w:fldChar w:fldCharType="end"/>
            </w:r>
          </w:hyperlink>
        </w:p>
        <w:p w14:paraId="44664794" w14:textId="77777777" w:rsidR="00420C37" w:rsidRDefault="00420C37">
          <w:pPr>
            <w:pStyle w:val="21"/>
            <w:tabs>
              <w:tab w:val="right" w:pos="9019"/>
            </w:tabs>
            <w:rPr>
              <w:rFonts w:asciiTheme="minorHAnsi" w:eastAsiaTheme="minorEastAsia" w:hAnsiTheme="minorHAnsi" w:cstheme="minorBidi"/>
              <w:noProof/>
            </w:rPr>
          </w:pPr>
          <w:hyperlink w:anchor="_Toc24894025" w:history="1">
            <w:r w:rsidRPr="007D1292">
              <w:rPr>
                <w:rStyle w:val="af1"/>
                <w:rFonts w:eastAsia="Cambria"/>
                <w:b/>
                <w:noProof/>
                <w:highlight w:val="white"/>
              </w:rPr>
              <w:t>Как возможность ошибиться делает науку наукой</w:t>
            </w:r>
            <w:r>
              <w:rPr>
                <w:noProof/>
                <w:webHidden/>
              </w:rPr>
              <w:tab/>
            </w:r>
            <w:r>
              <w:rPr>
                <w:noProof/>
                <w:webHidden/>
              </w:rPr>
              <w:fldChar w:fldCharType="begin"/>
            </w:r>
            <w:r>
              <w:rPr>
                <w:noProof/>
                <w:webHidden/>
              </w:rPr>
              <w:instrText xml:space="preserve"> PAGEREF _Toc24894025 \h </w:instrText>
            </w:r>
            <w:r>
              <w:rPr>
                <w:noProof/>
                <w:webHidden/>
              </w:rPr>
            </w:r>
            <w:r>
              <w:rPr>
                <w:noProof/>
                <w:webHidden/>
              </w:rPr>
              <w:fldChar w:fldCharType="separate"/>
            </w:r>
            <w:r>
              <w:rPr>
                <w:noProof/>
                <w:webHidden/>
              </w:rPr>
              <w:t>69</w:t>
            </w:r>
            <w:r>
              <w:rPr>
                <w:noProof/>
                <w:webHidden/>
              </w:rPr>
              <w:fldChar w:fldCharType="end"/>
            </w:r>
          </w:hyperlink>
        </w:p>
        <w:p w14:paraId="22D4CE90" w14:textId="77777777" w:rsidR="00420C37" w:rsidRDefault="00420C37">
          <w:pPr>
            <w:pStyle w:val="21"/>
            <w:tabs>
              <w:tab w:val="right" w:pos="9019"/>
            </w:tabs>
            <w:rPr>
              <w:rFonts w:asciiTheme="minorHAnsi" w:eastAsiaTheme="minorEastAsia" w:hAnsiTheme="minorHAnsi" w:cstheme="minorBidi"/>
              <w:noProof/>
            </w:rPr>
          </w:pPr>
          <w:hyperlink w:anchor="_Toc24894026" w:history="1">
            <w:r w:rsidRPr="007D1292">
              <w:rPr>
                <w:rStyle w:val="af1"/>
                <w:rFonts w:eastAsia="Cambria"/>
                <w:b/>
                <w:noProof/>
              </w:rPr>
              <w:t>Запутываем статистикой и помогаем распутаться</w:t>
            </w:r>
            <w:r>
              <w:rPr>
                <w:noProof/>
                <w:webHidden/>
              </w:rPr>
              <w:tab/>
            </w:r>
            <w:r>
              <w:rPr>
                <w:noProof/>
                <w:webHidden/>
              </w:rPr>
              <w:fldChar w:fldCharType="begin"/>
            </w:r>
            <w:r>
              <w:rPr>
                <w:noProof/>
                <w:webHidden/>
              </w:rPr>
              <w:instrText xml:space="preserve"> PAGEREF _Toc24894026 \h </w:instrText>
            </w:r>
            <w:r>
              <w:rPr>
                <w:noProof/>
                <w:webHidden/>
              </w:rPr>
            </w:r>
            <w:r>
              <w:rPr>
                <w:noProof/>
                <w:webHidden/>
              </w:rPr>
              <w:fldChar w:fldCharType="separate"/>
            </w:r>
            <w:r>
              <w:rPr>
                <w:noProof/>
                <w:webHidden/>
              </w:rPr>
              <w:t>72</w:t>
            </w:r>
            <w:r>
              <w:rPr>
                <w:noProof/>
                <w:webHidden/>
              </w:rPr>
              <w:fldChar w:fldCharType="end"/>
            </w:r>
          </w:hyperlink>
        </w:p>
        <w:p w14:paraId="59051CF6" w14:textId="77777777" w:rsidR="00420C37" w:rsidRDefault="00420C37">
          <w:pPr>
            <w:pStyle w:val="21"/>
            <w:tabs>
              <w:tab w:val="right" w:pos="9019"/>
            </w:tabs>
            <w:rPr>
              <w:rFonts w:asciiTheme="minorHAnsi" w:eastAsiaTheme="minorEastAsia" w:hAnsiTheme="minorHAnsi" w:cstheme="minorBidi"/>
              <w:noProof/>
            </w:rPr>
          </w:pPr>
          <w:hyperlink w:anchor="_Toc24894027" w:history="1">
            <w:r w:rsidRPr="007D1292">
              <w:rPr>
                <w:rStyle w:val="af1"/>
                <w:rFonts w:eastAsia="Cambria"/>
                <w:b/>
                <w:noProof/>
                <w:highlight w:val="white"/>
              </w:rPr>
              <w:t>Где заканчивается свобода в математике?</w:t>
            </w:r>
            <w:r>
              <w:rPr>
                <w:noProof/>
                <w:webHidden/>
              </w:rPr>
              <w:tab/>
            </w:r>
            <w:r>
              <w:rPr>
                <w:noProof/>
                <w:webHidden/>
              </w:rPr>
              <w:fldChar w:fldCharType="begin"/>
            </w:r>
            <w:r>
              <w:rPr>
                <w:noProof/>
                <w:webHidden/>
              </w:rPr>
              <w:instrText xml:space="preserve"> PAGEREF _Toc24894027 \h </w:instrText>
            </w:r>
            <w:r>
              <w:rPr>
                <w:noProof/>
                <w:webHidden/>
              </w:rPr>
            </w:r>
            <w:r>
              <w:rPr>
                <w:noProof/>
                <w:webHidden/>
              </w:rPr>
              <w:fldChar w:fldCharType="separate"/>
            </w:r>
            <w:r>
              <w:rPr>
                <w:noProof/>
                <w:webHidden/>
              </w:rPr>
              <w:t>75</w:t>
            </w:r>
            <w:r>
              <w:rPr>
                <w:noProof/>
                <w:webHidden/>
              </w:rPr>
              <w:fldChar w:fldCharType="end"/>
            </w:r>
          </w:hyperlink>
        </w:p>
        <w:p w14:paraId="3435017A" w14:textId="77777777" w:rsidR="00420C37" w:rsidRDefault="00420C37">
          <w:pPr>
            <w:pStyle w:val="21"/>
            <w:tabs>
              <w:tab w:val="right" w:pos="9019"/>
            </w:tabs>
            <w:rPr>
              <w:rFonts w:asciiTheme="minorHAnsi" w:eastAsiaTheme="minorEastAsia" w:hAnsiTheme="minorHAnsi" w:cstheme="minorBidi"/>
              <w:noProof/>
            </w:rPr>
          </w:pPr>
          <w:hyperlink w:anchor="_Toc24894028" w:history="1">
            <w:r w:rsidRPr="007D1292">
              <w:rPr>
                <w:rStyle w:val="af1"/>
                <w:rFonts w:eastAsia="Cambria"/>
                <w:b/>
                <w:noProof/>
              </w:rPr>
              <w:t>Измеряем нашу доверчивость</w:t>
            </w:r>
            <w:r>
              <w:rPr>
                <w:noProof/>
                <w:webHidden/>
              </w:rPr>
              <w:tab/>
            </w:r>
            <w:r>
              <w:rPr>
                <w:noProof/>
                <w:webHidden/>
              </w:rPr>
              <w:fldChar w:fldCharType="begin"/>
            </w:r>
            <w:r>
              <w:rPr>
                <w:noProof/>
                <w:webHidden/>
              </w:rPr>
              <w:instrText xml:space="preserve"> PAGEREF _Toc24894028 \h </w:instrText>
            </w:r>
            <w:r>
              <w:rPr>
                <w:noProof/>
                <w:webHidden/>
              </w:rPr>
            </w:r>
            <w:r>
              <w:rPr>
                <w:noProof/>
                <w:webHidden/>
              </w:rPr>
              <w:fldChar w:fldCharType="separate"/>
            </w:r>
            <w:r>
              <w:rPr>
                <w:noProof/>
                <w:webHidden/>
              </w:rPr>
              <w:t>79</w:t>
            </w:r>
            <w:r>
              <w:rPr>
                <w:noProof/>
                <w:webHidden/>
              </w:rPr>
              <w:fldChar w:fldCharType="end"/>
            </w:r>
          </w:hyperlink>
        </w:p>
        <w:p w14:paraId="708685AD" w14:textId="77777777" w:rsidR="00420C37" w:rsidRDefault="00420C37">
          <w:pPr>
            <w:pStyle w:val="21"/>
            <w:tabs>
              <w:tab w:val="right" w:pos="9019"/>
            </w:tabs>
            <w:rPr>
              <w:rFonts w:asciiTheme="minorHAnsi" w:eastAsiaTheme="minorEastAsia" w:hAnsiTheme="minorHAnsi" w:cstheme="minorBidi"/>
              <w:noProof/>
            </w:rPr>
          </w:pPr>
          <w:hyperlink w:anchor="_Toc24894029" w:history="1">
            <w:r w:rsidRPr="007D1292">
              <w:rPr>
                <w:rStyle w:val="af1"/>
                <w:rFonts w:eastAsia="Cambria"/>
                <w:b/>
                <w:noProof/>
                <w:highlight w:val="white"/>
              </w:rPr>
              <w:t>Так правда ли, что дожди предпочитают выходные дни?</w:t>
            </w:r>
            <w:r>
              <w:rPr>
                <w:noProof/>
                <w:webHidden/>
              </w:rPr>
              <w:tab/>
            </w:r>
            <w:r>
              <w:rPr>
                <w:noProof/>
                <w:webHidden/>
              </w:rPr>
              <w:fldChar w:fldCharType="begin"/>
            </w:r>
            <w:r>
              <w:rPr>
                <w:noProof/>
                <w:webHidden/>
              </w:rPr>
              <w:instrText xml:space="preserve"> PAGEREF _Toc24894029 \h </w:instrText>
            </w:r>
            <w:r>
              <w:rPr>
                <w:noProof/>
                <w:webHidden/>
              </w:rPr>
            </w:r>
            <w:r>
              <w:rPr>
                <w:noProof/>
                <w:webHidden/>
              </w:rPr>
              <w:fldChar w:fldCharType="separate"/>
            </w:r>
            <w:r>
              <w:rPr>
                <w:noProof/>
                <w:webHidden/>
              </w:rPr>
              <w:t>84</w:t>
            </w:r>
            <w:r>
              <w:rPr>
                <w:noProof/>
                <w:webHidden/>
              </w:rPr>
              <w:fldChar w:fldCharType="end"/>
            </w:r>
          </w:hyperlink>
        </w:p>
        <w:p w14:paraId="73C32E50" w14:textId="77777777" w:rsidR="00420C37" w:rsidRDefault="00420C37">
          <w:pPr>
            <w:pStyle w:val="21"/>
            <w:tabs>
              <w:tab w:val="right" w:pos="9019"/>
            </w:tabs>
            <w:rPr>
              <w:rFonts w:asciiTheme="minorHAnsi" w:eastAsiaTheme="minorEastAsia" w:hAnsiTheme="minorHAnsi" w:cstheme="minorBidi"/>
              <w:noProof/>
            </w:rPr>
          </w:pPr>
          <w:hyperlink w:anchor="_Toc24894030" w:history="1">
            <w:r w:rsidRPr="007D1292">
              <w:rPr>
                <w:rStyle w:val="af1"/>
                <w:rFonts w:eastAsia="Cambria"/>
                <w:b/>
                <w:noProof/>
              </w:rPr>
              <w:t>Беспорядок внутри самих чисел</w:t>
            </w:r>
            <w:r>
              <w:rPr>
                <w:noProof/>
                <w:webHidden/>
              </w:rPr>
              <w:tab/>
            </w:r>
            <w:r>
              <w:rPr>
                <w:noProof/>
                <w:webHidden/>
              </w:rPr>
              <w:fldChar w:fldCharType="begin"/>
            </w:r>
            <w:r>
              <w:rPr>
                <w:noProof/>
                <w:webHidden/>
              </w:rPr>
              <w:instrText xml:space="preserve"> PAGEREF _Toc24894030 \h </w:instrText>
            </w:r>
            <w:r>
              <w:rPr>
                <w:noProof/>
                <w:webHidden/>
              </w:rPr>
            </w:r>
            <w:r>
              <w:rPr>
                <w:noProof/>
                <w:webHidden/>
              </w:rPr>
              <w:fldChar w:fldCharType="separate"/>
            </w:r>
            <w:r>
              <w:rPr>
                <w:noProof/>
                <w:webHidden/>
              </w:rPr>
              <w:t>88</w:t>
            </w:r>
            <w:r>
              <w:rPr>
                <w:noProof/>
                <w:webHidden/>
              </w:rPr>
              <w:fldChar w:fldCharType="end"/>
            </w:r>
          </w:hyperlink>
        </w:p>
        <w:p w14:paraId="21D4A5A1" w14:textId="77777777" w:rsidR="00420C37" w:rsidRDefault="00420C37">
          <w:pPr>
            <w:pStyle w:val="11"/>
            <w:tabs>
              <w:tab w:val="right" w:pos="9019"/>
            </w:tabs>
            <w:rPr>
              <w:rFonts w:asciiTheme="minorHAnsi" w:eastAsiaTheme="minorEastAsia" w:hAnsiTheme="minorHAnsi" w:cstheme="minorBidi"/>
              <w:noProof/>
            </w:rPr>
          </w:pPr>
          <w:hyperlink w:anchor="_Toc24894031" w:history="1">
            <w:r w:rsidRPr="007D1292">
              <w:rPr>
                <w:rStyle w:val="af1"/>
                <w:rFonts w:eastAsia="Cambria"/>
                <w:b/>
                <w:noProof/>
              </w:rPr>
              <w:t>Закон арбузной корки  и нормальность ненормальности</w:t>
            </w:r>
            <w:r>
              <w:rPr>
                <w:noProof/>
                <w:webHidden/>
              </w:rPr>
              <w:tab/>
            </w:r>
            <w:r>
              <w:rPr>
                <w:noProof/>
                <w:webHidden/>
              </w:rPr>
              <w:fldChar w:fldCharType="begin"/>
            </w:r>
            <w:r>
              <w:rPr>
                <w:noProof/>
                <w:webHidden/>
              </w:rPr>
              <w:instrText xml:space="preserve"> PAGEREF _Toc24894031 \h </w:instrText>
            </w:r>
            <w:r>
              <w:rPr>
                <w:noProof/>
                <w:webHidden/>
              </w:rPr>
            </w:r>
            <w:r>
              <w:rPr>
                <w:noProof/>
                <w:webHidden/>
              </w:rPr>
              <w:fldChar w:fldCharType="separate"/>
            </w:r>
            <w:r>
              <w:rPr>
                <w:noProof/>
                <w:webHidden/>
              </w:rPr>
              <w:t>90</w:t>
            </w:r>
            <w:r>
              <w:rPr>
                <w:noProof/>
                <w:webHidden/>
              </w:rPr>
              <w:fldChar w:fldCharType="end"/>
            </w:r>
          </w:hyperlink>
        </w:p>
        <w:p w14:paraId="75E2E0FC" w14:textId="77777777" w:rsidR="00420C37" w:rsidRDefault="00420C37">
          <w:pPr>
            <w:pStyle w:val="21"/>
            <w:tabs>
              <w:tab w:val="right" w:pos="9019"/>
            </w:tabs>
            <w:rPr>
              <w:rFonts w:asciiTheme="minorHAnsi" w:eastAsiaTheme="minorEastAsia" w:hAnsiTheme="minorHAnsi" w:cstheme="minorBidi"/>
              <w:noProof/>
            </w:rPr>
          </w:pPr>
          <w:hyperlink w:anchor="_Toc24894032" w:history="1">
            <w:r w:rsidRPr="007D1292">
              <w:rPr>
                <w:rStyle w:val="af1"/>
                <w:rFonts w:eastAsia="Cambria"/>
                <w:b/>
                <w:noProof/>
              </w:rPr>
              <w:t>Начнём с многомерного арбуза</w:t>
            </w:r>
            <w:r>
              <w:rPr>
                <w:noProof/>
                <w:webHidden/>
              </w:rPr>
              <w:tab/>
            </w:r>
            <w:r>
              <w:rPr>
                <w:noProof/>
                <w:webHidden/>
              </w:rPr>
              <w:fldChar w:fldCharType="begin"/>
            </w:r>
            <w:r>
              <w:rPr>
                <w:noProof/>
                <w:webHidden/>
              </w:rPr>
              <w:instrText xml:space="preserve"> PAGEREF _Toc24894032 \h </w:instrText>
            </w:r>
            <w:r>
              <w:rPr>
                <w:noProof/>
                <w:webHidden/>
              </w:rPr>
            </w:r>
            <w:r>
              <w:rPr>
                <w:noProof/>
                <w:webHidden/>
              </w:rPr>
              <w:fldChar w:fldCharType="separate"/>
            </w:r>
            <w:r>
              <w:rPr>
                <w:noProof/>
                <w:webHidden/>
              </w:rPr>
              <w:t>91</w:t>
            </w:r>
            <w:r>
              <w:rPr>
                <w:noProof/>
                <w:webHidden/>
              </w:rPr>
              <w:fldChar w:fldCharType="end"/>
            </w:r>
          </w:hyperlink>
        </w:p>
        <w:p w14:paraId="1BDE1909" w14:textId="77777777" w:rsidR="00420C37" w:rsidRDefault="00420C37">
          <w:pPr>
            <w:pStyle w:val="21"/>
            <w:tabs>
              <w:tab w:val="right" w:pos="9019"/>
            </w:tabs>
            <w:rPr>
              <w:rFonts w:asciiTheme="minorHAnsi" w:eastAsiaTheme="minorEastAsia" w:hAnsiTheme="minorHAnsi" w:cstheme="minorBidi"/>
              <w:noProof/>
            </w:rPr>
          </w:pPr>
          <w:hyperlink w:anchor="_Toc24894033" w:history="1">
            <w:r w:rsidRPr="007D1292">
              <w:rPr>
                <w:rStyle w:val="af1"/>
                <w:rFonts w:eastAsia="Cambria"/>
                <w:b/>
                <w:noProof/>
              </w:rPr>
              <w:t>Мне одному кажется, что я нормальный?</w:t>
            </w:r>
            <w:r>
              <w:rPr>
                <w:noProof/>
                <w:webHidden/>
              </w:rPr>
              <w:tab/>
            </w:r>
            <w:r>
              <w:rPr>
                <w:noProof/>
                <w:webHidden/>
              </w:rPr>
              <w:fldChar w:fldCharType="begin"/>
            </w:r>
            <w:r>
              <w:rPr>
                <w:noProof/>
                <w:webHidden/>
              </w:rPr>
              <w:instrText xml:space="preserve"> PAGEREF _Toc24894033 \h </w:instrText>
            </w:r>
            <w:r>
              <w:rPr>
                <w:noProof/>
                <w:webHidden/>
              </w:rPr>
            </w:r>
            <w:r>
              <w:rPr>
                <w:noProof/>
                <w:webHidden/>
              </w:rPr>
              <w:fldChar w:fldCharType="separate"/>
            </w:r>
            <w:r>
              <w:rPr>
                <w:noProof/>
                <w:webHidden/>
              </w:rPr>
              <w:t>94</w:t>
            </w:r>
            <w:r>
              <w:rPr>
                <w:noProof/>
                <w:webHidden/>
              </w:rPr>
              <w:fldChar w:fldCharType="end"/>
            </w:r>
          </w:hyperlink>
        </w:p>
        <w:p w14:paraId="327340EB" w14:textId="77777777" w:rsidR="00420C37" w:rsidRDefault="00420C37">
          <w:pPr>
            <w:pStyle w:val="21"/>
            <w:tabs>
              <w:tab w:val="right" w:pos="9019"/>
            </w:tabs>
            <w:rPr>
              <w:rFonts w:asciiTheme="minorHAnsi" w:eastAsiaTheme="minorEastAsia" w:hAnsiTheme="minorHAnsi" w:cstheme="minorBidi"/>
              <w:noProof/>
            </w:rPr>
          </w:pPr>
          <w:hyperlink w:anchor="_Toc24894034" w:history="1">
            <w:r w:rsidRPr="007D1292">
              <w:rPr>
                <w:rStyle w:val="af1"/>
                <w:rFonts w:eastAsia="Cambria"/>
                <w:b/>
                <w:noProof/>
              </w:rPr>
              <w:t>В погоне за Нормой</w:t>
            </w:r>
            <w:r>
              <w:rPr>
                <w:noProof/>
                <w:webHidden/>
              </w:rPr>
              <w:tab/>
            </w:r>
            <w:r>
              <w:rPr>
                <w:noProof/>
                <w:webHidden/>
              </w:rPr>
              <w:fldChar w:fldCharType="begin"/>
            </w:r>
            <w:r>
              <w:rPr>
                <w:noProof/>
                <w:webHidden/>
              </w:rPr>
              <w:instrText xml:space="preserve"> PAGEREF _Toc24894034 \h </w:instrText>
            </w:r>
            <w:r>
              <w:rPr>
                <w:noProof/>
                <w:webHidden/>
              </w:rPr>
            </w:r>
            <w:r>
              <w:rPr>
                <w:noProof/>
                <w:webHidden/>
              </w:rPr>
              <w:fldChar w:fldCharType="separate"/>
            </w:r>
            <w:r>
              <w:rPr>
                <w:noProof/>
                <w:webHidden/>
              </w:rPr>
              <w:t>96</w:t>
            </w:r>
            <w:r>
              <w:rPr>
                <w:noProof/>
                <w:webHidden/>
              </w:rPr>
              <w:fldChar w:fldCharType="end"/>
            </w:r>
          </w:hyperlink>
        </w:p>
        <w:p w14:paraId="0A8E3843" w14:textId="77777777" w:rsidR="00420C37" w:rsidRDefault="00420C37">
          <w:pPr>
            <w:pStyle w:val="21"/>
            <w:tabs>
              <w:tab w:val="right" w:pos="9019"/>
            </w:tabs>
            <w:rPr>
              <w:rFonts w:asciiTheme="minorHAnsi" w:eastAsiaTheme="minorEastAsia" w:hAnsiTheme="minorHAnsi" w:cstheme="minorBidi"/>
              <w:noProof/>
            </w:rPr>
          </w:pPr>
          <w:hyperlink w:anchor="_Toc24894035" w:history="1">
            <w:r w:rsidRPr="007D1292">
              <w:rPr>
                <w:rStyle w:val="af1"/>
                <w:rFonts w:eastAsia="Cambria"/>
                <w:b/>
                <w:noProof/>
              </w:rPr>
              <w:t>Тот самый закон подлости</w:t>
            </w:r>
            <w:r>
              <w:rPr>
                <w:noProof/>
                <w:webHidden/>
              </w:rPr>
              <w:tab/>
            </w:r>
            <w:r>
              <w:rPr>
                <w:noProof/>
                <w:webHidden/>
              </w:rPr>
              <w:fldChar w:fldCharType="begin"/>
            </w:r>
            <w:r>
              <w:rPr>
                <w:noProof/>
                <w:webHidden/>
              </w:rPr>
              <w:instrText xml:space="preserve"> PAGEREF _Toc24894035 \h </w:instrText>
            </w:r>
            <w:r>
              <w:rPr>
                <w:noProof/>
                <w:webHidden/>
              </w:rPr>
            </w:r>
            <w:r>
              <w:rPr>
                <w:noProof/>
                <w:webHidden/>
              </w:rPr>
              <w:fldChar w:fldCharType="separate"/>
            </w:r>
            <w:r>
              <w:rPr>
                <w:noProof/>
                <w:webHidden/>
              </w:rPr>
              <w:t>99</w:t>
            </w:r>
            <w:r>
              <w:rPr>
                <w:noProof/>
                <w:webHidden/>
              </w:rPr>
              <w:fldChar w:fldCharType="end"/>
            </w:r>
          </w:hyperlink>
        </w:p>
        <w:p w14:paraId="0D11215C" w14:textId="77777777" w:rsidR="00420C37" w:rsidRDefault="00420C37">
          <w:pPr>
            <w:pStyle w:val="21"/>
            <w:tabs>
              <w:tab w:val="right" w:pos="9019"/>
            </w:tabs>
            <w:rPr>
              <w:rFonts w:asciiTheme="minorHAnsi" w:eastAsiaTheme="minorEastAsia" w:hAnsiTheme="minorHAnsi" w:cstheme="minorBidi"/>
              <w:noProof/>
            </w:rPr>
          </w:pPr>
          <w:hyperlink w:anchor="_Toc24894036" w:history="1">
            <w:r w:rsidRPr="007D1292">
              <w:rPr>
                <w:rStyle w:val="af1"/>
                <w:rFonts w:eastAsia="Cambria"/>
                <w:b/>
                <w:noProof/>
              </w:rPr>
              <w:t>Счастье — это найти друзей с тем же диагнозом, что и у тебя</w:t>
            </w:r>
            <w:r>
              <w:rPr>
                <w:noProof/>
                <w:webHidden/>
              </w:rPr>
              <w:tab/>
            </w:r>
            <w:r>
              <w:rPr>
                <w:noProof/>
                <w:webHidden/>
              </w:rPr>
              <w:fldChar w:fldCharType="begin"/>
            </w:r>
            <w:r>
              <w:rPr>
                <w:noProof/>
                <w:webHidden/>
              </w:rPr>
              <w:instrText xml:space="preserve"> PAGEREF _Toc24894036 \h </w:instrText>
            </w:r>
            <w:r>
              <w:rPr>
                <w:noProof/>
                <w:webHidden/>
              </w:rPr>
            </w:r>
            <w:r>
              <w:rPr>
                <w:noProof/>
                <w:webHidden/>
              </w:rPr>
              <w:fldChar w:fldCharType="separate"/>
            </w:r>
            <w:r>
              <w:rPr>
                <w:noProof/>
                <w:webHidden/>
              </w:rPr>
              <w:t>100</w:t>
            </w:r>
            <w:r>
              <w:rPr>
                <w:noProof/>
                <w:webHidden/>
              </w:rPr>
              <w:fldChar w:fldCharType="end"/>
            </w:r>
          </w:hyperlink>
        </w:p>
        <w:p w14:paraId="653970AE" w14:textId="77777777" w:rsidR="00420C37" w:rsidRDefault="00420C37">
          <w:pPr>
            <w:pStyle w:val="21"/>
            <w:tabs>
              <w:tab w:val="right" w:pos="9019"/>
            </w:tabs>
            <w:rPr>
              <w:rFonts w:asciiTheme="minorHAnsi" w:eastAsiaTheme="minorEastAsia" w:hAnsiTheme="minorHAnsi" w:cstheme="minorBidi"/>
              <w:noProof/>
            </w:rPr>
          </w:pPr>
          <w:hyperlink w:anchor="_Toc24894037" w:history="1">
            <w:r w:rsidRPr="007D1292">
              <w:rPr>
                <w:rStyle w:val="af1"/>
                <w:rFonts w:eastAsia="Cambria"/>
                <w:b/>
                <w:noProof/>
              </w:rPr>
              <w:t>Этот странный закольцованный мир</w:t>
            </w:r>
            <w:r>
              <w:rPr>
                <w:noProof/>
                <w:webHidden/>
              </w:rPr>
              <w:tab/>
            </w:r>
            <w:r>
              <w:rPr>
                <w:noProof/>
                <w:webHidden/>
              </w:rPr>
              <w:fldChar w:fldCharType="begin"/>
            </w:r>
            <w:r>
              <w:rPr>
                <w:noProof/>
                <w:webHidden/>
              </w:rPr>
              <w:instrText xml:space="preserve"> PAGEREF _Toc24894037 \h </w:instrText>
            </w:r>
            <w:r>
              <w:rPr>
                <w:noProof/>
                <w:webHidden/>
              </w:rPr>
            </w:r>
            <w:r>
              <w:rPr>
                <w:noProof/>
                <w:webHidden/>
              </w:rPr>
              <w:fldChar w:fldCharType="separate"/>
            </w:r>
            <w:r>
              <w:rPr>
                <w:noProof/>
                <w:webHidden/>
              </w:rPr>
              <w:t>105</w:t>
            </w:r>
            <w:r>
              <w:rPr>
                <w:noProof/>
                <w:webHidden/>
              </w:rPr>
              <w:fldChar w:fldCharType="end"/>
            </w:r>
          </w:hyperlink>
        </w:p>
        <w:p w14:paraId="67A4AE22" w14:textId="77777777" w:rsidR="00420C37" w:rsidRDefault="00420C37">
          <w:pPr>
            <w:pStyle w:val="21"/>
            <w:tabs>
              <w:tab w:val="right" w:pos="9019"/>
            </w:tabs>
            <w:rPr>
              <w:rFonts w:asciiTheme="minorHAnsi" w:eastAsiaTheme="minorEastAsia" w:hAnsiTheme="minorHAnsi" w:cstheme="minorBidi"/>
              <w:noProof/>
            </w:rPr>
          </w:pPr>
          <w:hyperlink w:anchor="_Toc24894038" w:history="1">
            <w:r w:rsidRPr="007D1292">
              <w:rPr>
                <w:rStyle w:val="af1"/>
                <w:rFonts w:eastAsia="Cambria"/>
                <w:b/>
                <w:noProof/>
              </w:rPr>
              <w:t>Сравниваем и ищем с помощью вероятности</w:t>
            </w:r>
            <w:r>
              <w:rPr>
                <w:noProof/>
                <w:webHidden/>
              </w:rPr>
              <w:tab/>
            </w:r>
            <w:r>
              <w:rPr>
                <w:noProof/>
                <w:webHidden/>
              </w:rPr>
              <w:fldChar w:fldCharType="begin"/>
            </w:r>
            <w:r>
              <w:rPr>
                <w:noProof/>
                <w:webHidden/>
              </w:rPr>
              <w:instrText xml:space="preserve"> PAGEREF _Toc24894038 \h </w:instrText>
            </w:r>
            <w:r>
              <w:rPr>
                <w:noProof/>
                <w:webHidden/>
              </w:rPr>
            </w:r>
            <w:r>
              <w:rPr>
                <w:noProof/>
                <w:webHidden/>
              </w:rPr>
              <w:fldChar w:fldCharType="separate"/>
            </w:r>
            <w:r>
              <w:rPr>
                <w:noProof/>
                <w:webHidden/>
              </w:rPr>
              <w:t>107</w:t>
            </w:r>
            <w:r>
              <w:rPr>
                <w:noProof/>
                <w:webHidden/>
              </w:rPr>
              <w:fldChar w:fldCharType="end"/>
            </w:r>
          </w:hyperlink>
        </w:p>
        <w:p w14:paraId="33B92FE9" w14:textId="77777777" w:rsidR="00420C37" w:rsidRDefault="00420C37">
          <w:pPr>
            <w:pStyle w:val="11"/>
            <w:tabs>
              <w:tab w:val="right" w:pos="9019"/>
            </w:tabs>
            <w:rPr>
              <w:rFonts w:asciiTheme="minorHAnsi" w:eastAsiaTheme="minorEastAsia" w:hAnsiTheme="minorHAnsi" w:cstheme="minorBidi"/>
              <w:noProof/>
            </w:rPr>
          </w:pPr>
          <w:hyperlink w:anchor="_Toc24894039" w:history="1">
            <w:r w:rsidRPr="007D1292">
              <w:rPr>
                <w:rStyle w:val="af1"/>
                <w:rFonts w:eastAsia="Cambria"/>
                <w:b/>
                <w:noProof/>
              </w:rPr>
              <w:t>Почему уж не везёт, так не везёт?</w:t>
            </w:r>
            <w:r>
              <w:rPr>
                <w:noProof/>
                <w:webHidden/>
              </w:rPr>
              <w:tab/>
            </w:r>
            <w:r>
              <w:rPr>
                <w:noProof/>
                <w:webHidden/>
              </w:rPr>
              <w:fldChar w:fldCharType="begin"/>
            </w:r>
            <w:r>
              <w:rPr>
                <w:noProof/>
                <w:webHidden/>
              </w:rPr>
              <w:instrText xml:space="preserve"> PAGEREF _Toc24894039 \h </w:instrText>
            </w:r>
            <w:r>
              <w:rPr>
                <w:noProof/>
                <w:webHidden/>
              </w:rPr>
            </w:r>
            <w:r>
              <w:rPr>
                <w:noProof/>
                <w:webHidden/>
              </w:rPr>
              <w:fldChar w:fldCharType="separate"/>
            </w:r>
            <w:r>
              <w:rPr>
                <w:noProof/>
                <w:webHidden/>
              </w:rPr>
              <w:t>110</w:t>
            </w:r>
            <w:r>
              <w:rPr>
                <w:noProof/>
                <w:webHidden/>
              </w:rPr>
              <w:fldChar w:fldCharType="end"/>
            </w:r>
          </w:hyperlink>
        </w:p>
        <w:p w14:paraId="626FC426" w14:textId="77777777" w:rsidR="00420C37" w:rsidRDefault="00420C37">
          <w:pPr>
            <w:pStyle w:val="21"/>
            <w:tabs>
              <w:tab w:val="right" w:pos="9019"/>
            </w:tabs>
            <w:rPr>
              <w:rFonts w:asciiTheme="minorHAnsi" w:eastAsiaTheme="minorEastAsia" w:hAnsiTheme="minorHAnsi" w:cstheme="minorBidi"/>
              <w:noProof/>
            </w:rPr>
          </w:pPr>
          <w:hyperlink w:anchor="_Toc24894040" w:history="1">
            <w:r w:rsidRPr="007D1292">
              <w:rPr>
                <w:rStyle w:val="af1"/>
                <w:rFonts w:eastAsia="Cambria"/>
                <w:b/>
                <w:noProof/>
              </w:rPr>
              <w:t>Синтезируем злодейку судьбу</w:t>
            </w:r>
            <w:r>
              <w:rPr>
                <w:noProof/>
                <w:webHidden/>
              </w:rPr>
              <w:tab/>
            </w:r>
            <w:r>
              <w:rPr>
                <w:noProof/>
                <w:webHidden/>
              </w:rPr>
              <w:fldChar w:fldCharType="begin"/>
            </w:r>
            <w:r>
              <w:rPr>
                <w:noProof/>
                <w:webHidden/>
              </w:rPr>
              <w:instrText xml:space="preserve"> PAGEREF _Toc24894040 \h </w:instrText>
            </w:r>
            <w:r>
              <w:rPr>
                <w:noProof/>
                <w:webHidden/>
              </w:rPr>
            </w:r>
            <w:r>
              <w:rPr>
                <w:noProof/>
                <w:webHidden/>
              </w:rPr>
              <w:fldChar w:fldCharType="separate"/>
            </w:r>
            <w:r>
              <w:rPr>
                <w:noProof/>
                <w:webHidden/>
              </w:rPr>
              <w:t>110</w:t>
            </w:r>
            <w:r>
              <w:rPr>
                <w:noProof/>
                <w:webHidden/>
              </w:rPr>
              <w:fldChar w:fldCharType="end"/>
            </w:r>
          </w:hyperlink>
        </w:p>
        <w:p w14:paraId="74C4E315" w14:textId="77777777" w:rsidR="00420C37" w:rsidRDefault="00420C37">
          <w:pPr>
            <w:pStyle w:val="21"/>
            <w:tabs>
              <w:tab w:val="right" w:pos="9019"/>
            </w:tabs>
            <w:rPr>
              <w:rFonts w:asciiTheme="minorHAnsi" w:eastAsiaTheme="minorEastAsia" w:hAnsiTheme="minorHAnsi" w:cstheme="minorBidi"/>
              <w:noProof/>
            </w:rPr>
          </w:pPr>
          <w:hyperlink w:anchor="_Toc24894041" w:history="1">
            <w:r w:rsidRPr="007D1292">
              <w:rPr>
                <w:rStyle w:val="af1"/>
                <w:rFonts w:eastAsia="Cambria"/>
                <w:b/>
                <w:noProof/>
              </w:rPr>
              <w:t>Ценность релаксации</w:t>
            </w:r>
            <w:r>
              <w:rPr>
                <w:noProof/>
                <w:webHidden/>
              </w:rPr>
              <w:tab/>
            </w:r>
            <w:r>
              <w:rPr>
                <w:noProof/>
                <w:webHidden/>
              </w:rPr>
              <w:fldChar w:fldCharType="begin"/>
            </w:r>
            <w:r>
              <w:rPr>
                <w:noProof/>
                <w:webHidden/>
              </w:rPr>
              <w:instrText xml:space="preserve"> PAGEREF _Toc24894041 \h </w:instrText>
            </w:r>
            <w:r>
              <w:rPr>
                <w:noProof/>
                <w:webHidden/>
              </w:rPr>
            </w:r>
            <w:r>
              <w:rPr>
                <w:noProof/>
                <w:webHidden/>
              </w:rPr>
              <w:fldChar w:fldCharType="separate"/>
            </w:r>
            <w:r>
              <w:rPr>
                <w:noProof/>
                <w:webHidden/>
              </w:rPr>
              <w:t>114</w:t>
            </w:r>
            <w:r>
              <w:rPr>
                <w:noProof/>
                <w:webHidden/>
              </w:rPr>
              <w:fldChar w:fldCharType="end"/>
            </w:r>
          </w:hyperlink>
        </w:p>
        <w:p w14:paraId="40489171" w14:textId="77777777" w:rsidR="00420C37" w:rsidRDefault="00420C37">
          <w:pPr>
            <w:pStyle w:val="21"/>
            <w:tabs>
              <w:tab w:val="right" w:pos="9019"/>
            </w:tabs>
            <w:rPr>
              <w:rFonts w:asciiTheme="minorHAnsi" w:eastAsiaTheme="minorEastAsia" w:hAnsiTheme="minorHAnsi" w:cstheme="minorBidi"/>
              <w:noProof/>
            </w:rPr>
          </w:pPr>
          <w:hyperlink w:anchor="_Toc24894042" w:history="1">
            <w:r w:rsidRPr="007D1292">
              <w:rPr>
                <w:rStyle w:val="af1"/>
                <w:rFonts w:eastAsia="Cambria"/>
                <w:b/>
                <w:noProof/>
              </w:rPr>
              <w:t>О марковских цепях и пессимистах с оптимистами</w:t>
            </w:r>
            <w:r>
              <w:rPr>
                <w:noProof/>
                <w:webHidden/>
              </w:rPr>
              <w:tab/>
            </w:r>
            <w:r>
              <w:rPr>
                <w:noProof/>
                <w:webHidden/>
              </w:rPr>
              <w:fldChar w:fldCharType="begin"/>
            </w:r>
            <w:r>
              <w:rPr>
                <w:noProof/>
                <w:webHidden/>
              </w:rPr>
              <w:instrText xml:space="preserve"> PAGEREF _Toc24894042 \h </w:instrText>
            </w:r>
            <w:r>
              <w:rPr>
                <w:noProof/>
                <w:webHidden/>
              </w:rPr>
            </w:r>
            <w:r>
              <w:rPr>
                <w:noProof/>
                <w:webHidden/>
              </w:rPr>
              <w:fldChar w:fldCharType="separate"/>
            </w:r>
            <w:r>
              <w:rPr>
                <w:noProof/>
                <w:webHidden/>
              </w:rPr>
              <w:t>119</w:t>
            </w:r>
            <w:r>
              <w:rPr>
                <w:noProof/>
                <w:webHidden/>
              </w:rPr>
              <w:fldChar w:fldCharType="end"/>
            </w:r>
          </w:hyperlink>
        </w:p>
        <w:p w14:paraId="3B007CC9" w14:textId="77777777" w:rsidR="00420C37" w:rsidRDefault="00420C37">
          <w:pPr>
            <w:pStyle w:val="21"/>
            <w:tabs>
              <w:tab w:val="right" w:pos="9019"/>
            </w:tabs>
            <w:rPr>
              <w:rFonts w:asciiTheme="minorHAnsi" w:eastAsiaTheme="minorEastAsia" w:hAnsiTheme="minorHAnsi" w:cstheme="minorBidi"/>
              <w:noProof/>
            </w:rPr>
          </w:pPr>
          <w:hyperlink w:anchor="_Toc24894043" w:history="1">
            <w:r w:rsidRPr="007D1292">
              <w:rPr>
                <w:rStyle w:val="af1"/>
                <w:rFonts w:eastAsia="Cambria"/>
                <w:b/>
                <w:noProof/>
                <w:highlight w:val="white"/>
              </w:rPr>
              <w:t>«Лила» и игра с бесконечностью</w:t>
            </w:r>
            <w:r>
              <w:rPr>
                <w:noProof/>
                <w:webHidden/>
              </w:rPr>
              <w:tab/>
            </w:r>
            <w:r>
              <w:rPr>
                <w:noProof/>
                <w:webHidden/>
              </w:rPr>
              <w:fldChar w:fldCharType="begin"/>
            </w:r>
            <w:r>
              <w:rPr>
                <w:noProof/>
                <w:webHidden/>
              </w:rPr>
              <w:instrText xml:space="preserve"> PAGEREF _Toc24894043 \h </w:instrText>
            </w:r>
            <w:r>
              <w:rPr>
                <w:noProof/>
                <w:webHidden/>
              </w:rPr>
            </w:r>
            <w:r>
              <w:rPr>
                <w:noProof/>
                <w:webHidden/>
              </w:rPr>
              <w:fldChar w:fldCharType="separate"/>
            </w:r>
            <w:r>
              <w:rPr>
                <w:noProof/>
                <w:webHidden/>
              </w:rPr>
              <w:t>123</w:t>
            </w:r>
            <w:r>
              <w:rPr>
                <w:noProof/>
                <w:webHidden/>
              </w:rPr>
              <w:fldChar w:fldCharType="end"/>
            </w:r>
          </w:hyperlink>
        </w:p>
        <w:p w14:paraId="1CBFF19B" w14:textId="77777777" w:rsidR="00420C37" w:rsidRDefault="00420C37">
          <w:pPr>
            <w:pStyle w:val="21"/>
            <w:tabs>
              <w:tab w:val="right" w:pos="9019"/>
            </w:tabs>
            <w:rPr>
              <w:rFonts w:asciiTheme="minorHAnsi" w:eastAsiaTheme="minorEastAsia" w:hAnsiTheme="minorHAnsi" w:cstheme="minorBidi"/>
              <w:noProof/>
            </w:rPr>
          </w:pPr>
          <w:hyperlink w:anchor="_Toc24894044" w:history="1">
            <w:r w:rsidRPr="007D1292">
              <w:rPr>
                <w:rStyle w:val="af1"/>
                <w:rFonts w:eastAsia="Cambria"/>
                <w:b/>
                <w:noProof/>
              </w:rPr>
              <w:t>Почему автобуса всё нет!?</w:t>
            </w:r>
            <w:r>
              <w:rPr>
                <w:noProof/>
                <w:webHidden/>
              </w:rPr>
              <w:tab/>
            </w:r>
            <w:r>
              <w:rPr>
                <w:noProof/>
                <w:webHidden/>
              </w:rPr>
              <w:fldChar w:fldCharType="begin"/>
            </w:r>
            <w:r>
              <w:rPr>
                <w:noProof/>
                <w:webHidden/>
              </w:rPr>
              <w:instrText xml:space="preserve"> PAGEREF _Toc24894044 \h </w:instrText>
            </w:r>
            <w:r>
              <w:rPr>
                <w:noProof/>
                <w:webHidden/>
              </w:rPr>
            </w:r>
            <w:r>
              <w:rPr>
                <w:noProof/>
                <w:webHidden/>
              </w:rPr>
              <w:fldChar w:fldCharType="separate"/>
            </w:r>
            <w:r>
              <w:rPr>
                <w:noProof/>
                <w:webHidden/>
              </w:rPr>
              <w:t>132</w:t>
            </w:r>
            <w:r>
              <w:rPr>
                <w:noProof/>
                <w:webHidden/>
              </w:rPr>
              <w:fldChar w:fldCharType="end"/>
            </w:r>
          </w:hyperlink>
        </w:p>
        <w:p w14:paraId="0AA47ED6" w14:textId="77777777" w:rsidR="00420C37" w:rsidRDefault="00420C37">
          <w:pPr>
            <w:pStyle w:val="11"/>
            <w:tabs>
              <w:tab w:val="right" w:pos="9019"/>
            </w:tabs>
            <w:rPr>
              <w:rFonts w:asciiTheme="minorHAnsi" w:eastAsiaTheme="minorEastAsia" w:hAnsiTheme="minorHAnsi" w:cstheme="minorBidi"/>
              <w:noProof/>
            </w:rPr>
          </w:pPr>
          <w:hyperlink w:anchor="_Toc24894045" w:history="1">
            <w:r w:rsidRPr="007D1292">
              <w:rPr>
                <w:rStyle w:val="af1"/>
                <w:rFonts w:eastAsia="Cambria"/>
                <w:b/>
                <w:noProof/>
              </w:rPr>
              <w:t>Прелести чужой очереди</w:t>
            </w:r>
            <w:r>
              <w:rPr>
                <w:noProof/>
                <w:webHidden/>
              </w:rPr>
              <w:tab/>
            </w:r>
            <w:r>
              <w:rPr>
                <w:noProof/>
                <w:webHidden/>
              </w:rPr>
              <w:fldChar w:fldCharType="begin"/>
            </w:r>
            <w:r>
              <w:rPr>
                <w:noProof/>
                <w:webHidden/>
              </w:rPr>
              <w:instrText xml:space="preserve"> PAGEREF _Toc24894045 \h </w:instrText>
            </w:r>
            <w:r>
              <w:rPr>
                <w:noProof/>
                <w:webHidden/>
              </w:rPr>
            </w:r>
            <w:r>
              <w:rPr>
                <w:noProof/>
                <w:webHidden/>
              </w:rPr>
              <w:fldChar w:fldCharType="separate"/>
            </w:r>
            <w:r>
              <w:rPr>
                <w:noProof/>
                <w:webHidden/>
              </w:rPr>
              <w:t>135</w:t>
            </w:r>
            <w:r>
              <w:rPr>
                <w:noProof/>
                <w:webHidden/>
              </w:rPr>
              <w:fldChar w:fldCharType="end"/>
            </w:r>
          </w:hyperlink>
        </w:p>
        <w:p w14:paraId="63A27BB5" w14:textId="77777777" w:rsidR="00420C37" w:rsidRDefault="00420C37">
          <w:pPr>
            <w:pStyle w:val="21"/>
            <w:tabs>
              <w:tab w:val="right" w:pos="9019"/>
            </w:tabs>
            <w:rPr>
              <w:rFonts w:asciiTheme="minorHAnsi" w:eastAsiaTheme="minorEastAsia" w:hAnsiTheme="minorHAnsi" w:cstheme="minorBidi"/>
              <w:noProof/>
            </w:rPr>
          </w:pPr>
          <w:hyperlink w:anchor="_Toc24894046" w:history="1">
            <w:r w:rsidRPr="007D1292">
              <w:rPr>
                <w:rStyle w:val="af1"/>
                <w:rFonts w:eastAsia="Cambria"/>
                <w:b/>
                <w:noProof/>
                <w:highlight w:val="white"/>
              </w:rPr>
              <w:t>Ещё раз про пуассоновский процесс</w:t>
            </w:r>
            <w:r>
              <w:rPr>
                <w:noProof/>
                <w:webHidden/>
              </w:rPr>
              <w:tab/>
            </w:r>
            <w:r>
              <w:rPr>
                <w:noProof/>
                <w:webHidden/>
              </w:rPr>
              <w:fldChar w:fldCharType="begin"/>
            </w:r>
            <w:r>
              <w:rPr>
                <w:noProof/>
                <w:webHidden/>
              </w:rPr>
              <w:instrText xml:space="preserve"> PAGEREF _Toc24894046 \h </w:instrText>
            </w:r>
            <w:r>
              <w:rPr>
                <w:noProof/>
                <w:webHidden/>
              </w:rPr>
            </w:r>
            <w:r>
              <w:rPr>
                <w:noProof/>
                <w:webHidden/>
              </w:rPr>
              <w:fldChar w:fldCharType="separate"/>
            </w:r>
            <w:r>
              <w:rPr>
                <w:noProof/>
                <w:webHidden/>
              </w:rPr>
              <w:t>135</w:t>
            </w:r>
            <w:r>
              <w:rPr>
                <w:noProof/>
                <w:webHidden/>
              </w:rPr>
              <w:fldChar w:fldCharType="end"/>
            </w:r>
          </w:hyperlink>
        </w:p>
        <w:p w14:paraId="6B70AFC9" w14:textId="77777777" w:rsidR="00420C37" w:rsidRDefault="00420C37">
          <w:pPr>
            <w:pStyle w:val="21"/>
            <w:tabs>
              <w:tab w:val="right" w:pos="9019"/>
            </w:tabs>
            <w:rPr>
              <w:rFonts w:asciiTheme="minorHAnsi" w:eastAsiaTheme="minorEastAsia" w:hAnsiTheme="minorHAnsi" w:cstheme="minorBidi"/>
              <w:noProof/>
            </w:rPr>
          </w:pPr>
          <w:hyperlink w:anchor="_Toc24894047" w:history="1">
            <w:r w:rsidRPr="007D1292">
              <w:rPr>
                <w:rStyle w:val="af1"/>
                <w:rFonts w:eastAsia="Cambria"/>
                <w:b/>
                <w:noProof/>
                <w:highlight w:val="white"/>
              </w:rPr>
              <w:t>Теория для заскучавших в коридоре</w:t>
            </w:r>
            <w:r>
              <w:rPr>
                <w:noProof/>
                <w:webHidden/>
              </w:rPr>
              <w:tab/>
            </w:r>
            <w:r>
              <w:rPr>
                <w:noProof/>
                <w:webHidden/>
              </w:rPr>
              <w:fldChar w:fldCharType="begin"/>
            </w:r>
            <w:r>
              <w:rPr>
                <w:noProof/>
                <w:webHidden/>
              </w:rPr>
              <w:instrText xml:space="preserve"> PAGEREF _Toc24894047 \h </w:instrText>
            </w:r>
            <w:r>
              <w:rPr>
                <w:noProof/>
                <w:webHidden/>
              </w:rPr>
            </w:r>
            <w:r>
              <w:rPr>
                <w:noProof/>
                <w:webHidden/>
              </w:rPr>
              <w:fldChar w:fldCharType="separate"/>
            </w:r>
            <w:r>
              <w:rPr>
                <w:noProof/>
                <w:webHidden/>
              </w:rPr>
              <w:t>137</w:t>
            </w:r>
            <w:r>
              <w:rPr>
                <w:noProof/>
                <w:webHidden/>
              </w:rPr>
              <w:fldChar w:fldCharType="end"/>
            </w:r>
          </w:hyperlink>
        </w:p>
        <w:p w14:paraId="5D149479" w14:textId="77777777" w:rsidR="00420C37" w:rsidRDefault="00420C37">
          <w:pPr>
            <w:pStyle w:val="21"/>
            <w:tabs>
              <w:tab w:val="right" w:pos="9019"/>
            </w:tabs>
            <w:rPr>
              <w:rFonts w:asciiTheme="minorHAnsi" w:eastAsiaTheme="minorEastAsia" w:hAnsiTheme="minorHAnsi" w:cstheme="minorBidi"/>
              <w:noProof/>
            </w:rPr>
          </w:pPr>
          <w:hyperlink w:anchor="_Toc24894048" w:history="1">
            <w:r w:rsidRPr="007D1292">
              <w:rPr>
                <w:rStyle w:val="af1"/>
                <w:rFonts w:eastAsia="Cambria"/>
                <w:b/>
                <w:noProof/>
                <w:highlight w:val="white"/>
              </w:rPr>
              <w:t>Совсем немного о случайных функциях</w:t>
            </w:r>
            <w:r>
              <w:rPr>
                <w:noProof/>
                <w:webHidden/>
              </w:rPr>
              <w:tab/>
            </w:r>
            <w:r>
              <w:rPr>
                <w:noProof/>
                <w:webHidden/>
              </w:rPr>
              <w:fldChar w:fldCharType="begin"/>
            </w:r>
            <w:r>
              <w:rPr>
                <w:noProof/>
                <w:webHidden/>
              </w:rPr>
              <w:instrText xml:space="preserve"> PAGEREF _Toc24894048 \h </w:instrText>
            </w:r>
            <w:r>
              <w:rPr>
                <w:noProof/>
                <w:webHidden/>
              </w:rPr>
            </w:r>
            <w:r>
              <w:rPr>
                <w:noProof/>
                <w:webHidden/>
              </w:rPr>
              <w:fldChar w:fldCharType="separate"/>
            </w:r>
            <w:r>
              <w:rPr>
                <w:noProof/>
                <w:webHidden/>
              </w:rPr>
              <w:t>143</w:t>
            </w:r>
            <w:r>
              <w:rPr>
                <w:noProof/>
                <w:webHidden/>
              </w:rPr>
              <w:fldChar w:fldCharType="end"/>
            </w:r>
          </w:hyperlink>
        </w:p>
        <w:p w14:paraId="7990D9DE" w14:textId="77777777" w:rsidR="00420C37" w:rsidRDefault="00420C37">
          <w:pPr>
            <w:pStyle w:val="21"/>
            <w:tabs>
              <w:tab w:val="right" w:pos="9019"/>
            </w:tabs>
            <w:rPr>
              <w:rFonts w:asciiTheme="minorHAnsi" w:eastAsiaTheme="minorEastAsia" w:hAnsiTheme="minorHAnsi" w:cstheme="minorBidi"/>
              <w:noProof/>
            </w:rPr>
          </w:pPr>
          <w:hyperlink w:anchor="_Toc24894049" w:history="1">
            <w:r w:rsidRPr="007D1292">
              <w:rPr>
                <w:rStyle w:val="af1"/>
                <w:rFonts w:eastAsia="Cambria"/>
                <w:b/>
                <w:noProof/>
                <w:highlight w:val="white"/>
              </w:rPr>
              <w:t>Мне только спросить!</w:t>
            </w:r>
            <w:r>
              <w:rPr>
                <w:noProof/>
                <w:webHidden/>
              </w:rPr>
              <w:tab/>
            </w:r>
            <w:r>
              <w:rPr>
                <w:noProof/>
                <w:webHidden/>
              </w:rPr>
              <w:fldChar w:fldCharType="begin"/>
            </w:r>
            <w:r>
              <w:rPr>
                <w:noProof/>
                <w:webHidden/>
              </w:rPr>
              <w:instrText xml:space="preserve"> PAGEREF _Toc24894049 \h </w:instrText>
            </w:r>
            <w:r>
              <w:rPr>
                <w:noProof/>
                <w:webHidden/>
              </w:rPr>
            </w:r>
            <w:r>
              <w:rPr>
                <w:noProof/>
                <w:webHidden/>
              </w:rPr>
              <w:fldChar w:fldCharType="separate"/>
            </w:r>
            <w:r>
              <w:rPr>
                <w:noProof/>
                <w:webHidden/>
              </w:rPr>
              <w:t>145</w:t>
            </w:r>
            <w:r>
              <w:rPr>
                <w:noProof/>
                <w:webHidden/>
              </w:rPr>
              <w:fldChar w:fldCharType="end"/>
            </w:r>
          </w:hyperlink>
        </w:p>
        <w:p w14:paraId="450319C7" w14:textId="77777777" w:rsidR="00420C37" w:rsidRDefault="00420C37">
          <w:pPr>
            <w:pStyle w:val="21"/>
            <w:tabs>
              <w:tab w:val="right" w:pos="9019"/>
            </w:tabs>
            <w:rPr>
              <w:rFonts w:asciiTheme="minorHAnsi" w:eastAsiaTheme="minorEastAsia" w:hAnsiTheme="minorHAnsi" w:cstheme="minorBidi"/>
              <w:noProof/>
            </w:rPr>
          </w:pPr>
          <w:hyperlink w:anchor="_Toc24894050" w:history="1">
            <w:r w:rsidRPr="007D1292">
              <w:rPr>
                <w:rStyle w:val="af1"/>
                <w:rFonts w:eastAsia="Cambria"/>
                <w:b/>
                <w:noProof/>
                <w:highlight w:val="white"/>
              </w:rPr>
              <w:t>Стационарный бардак</w:t>
            </w:r>
            <w:r>
              <w:rPr>
                <w:noProof/>
                <w:webHidden/>
              </w:rPr>
              <w:tab/>
            </w:r>
            <w:r>
              <w:rPr>
                <w:noProof/>
                <w:webHidden/>
              </w:rPr>
              <w:fldChar w:fldCharType="begin"/>
            </w:r>
            <w:r>
              <w:rPr>
                <w:noProof/>
                <w:webHidden/>
              </w:rPr>
              <w:instrText xml:space="preserve"> PAGEREF _Toc24894050 \h </w:instrText>
            </w:r>
            <w:r>
              <w:rPr>
                <w:noProof/>
                <w:webHidden/>
              </w:rPr>
            </w:r>
            <w:r>
              <w:rPr>
                <w:noProof/>
                <w:webHidden/>
              </w:rPr>
              <w:fldChar w:fldCharType="separate"/>
            </w:r>
            <w:r>
              <w:rPr>
                <w:noProof/>
                <w:webHidden/>
              </w:rPr>
              <w:t>147</w:t>
            </w:r>
            <w:r>
              <w:rPr>
                <w:noProof/>
                <w:webHidden/>
              </w:rPr>
              <w:fldChar w:fldCharType="end"/>
            </w:r>
          </w:hyperlink>
        </w:p>
        <w:p w14:paraId="2300B226" w14:textId="77777777" w:rsidR="00420C37" w:rsidRDefault="00420C37">
          <w:pPr>
            <w:pStyle w:val="21"/>
            <w:tabs>
              <w:tab w:val="right" w:pos="9019"/>
            </w:tabs>
            <w:rPr>
              <w:rFonts w:asciiTheme="minorHAnsi" w:eastAsiaTheme="minorEastAsia" w:hAnsiTheme="minorHAnsi" w:cstheme="minorBidi"/>
              <w:noProof/>
            </w:rPr>
          </w:pPr>
          <w:hyperlink w:anchor="_Toc24894051" w:history="1">
            <w:r w:rsidRPr="007D1292">
              <w:rPr>
                <w:rStyle w:val="af1"/>
                <w:rFonts w:eastAsia="Cambria"/>
                <w:b/>
                <w:noProof/>
                <w:highlight w:val="white"/>
              </w:rPr>
              <w:t>Лучшее враг хорошего</w:t>
            </w:r>
            <w:r>
              <w:rPr>
                <w:noProof/>
                <w:webHidden/>
              </w:rPr>
              <w:tab/>
            </w:r>
            <w:r>
              <w:rPr>
                <w:noProof/>
                <w:webHidden/>
              </w:rPr>
              <w:fldChar w:fldCharType="begin"/>
            </w:r>
            <w:r>
              <w:rPr>
                <w:noProof/>
                <w:webHidden/>
              </w:rPr>
              <w:instrText xml:space="preserve"> PAGEREF _Toc24894051 \h </w:instrText>
            </w:r>
            <w:r>
              <w:rPr>
                <w:noProof/>
                <w:webHidden/>
              </w:rPr>
            </w:r>
            <w:r>
              <w:rPr>
                <w:noProof/>
                <w:webHidden/>
              </w:rPr>
              <w:fldChar w:fldCharType="separate"/>
            </w:r>
            <w:r>
              <w:rPr>
                <w:noProof/>
                <w:webHidden/>
              </w:rPr>
              <w:t>152</w:t>
            </w:r>
            <w:r>
              <w:rPr>
                <w:noProof/>
                <w:webHidden/>
              </w:rPr>
              <w:fldChar w:fldCharType="end"/>
            </w:r>
          </w:hyperlink>
        </w:p>
        <w:p w14:paraId="6CBF20E3" w14:textId="77777777" w:rsidR="00420C37" w:rsidRDefault="00420C37">
          <w:pPr>
            <w:pStyle w:val="11"/>
            <w:tabs>
              <w:tab w:val="right" w:pos="9019"/>
            </w:tabs>
            <w:rPr>
              <w:rFonts w:asciiTheme="minorHAnsi" w:eastAsiaTheme="minorEastAsia" w:hAnsiTheme="minorHAnsi" w:cstheme="minorBidi"/>
              <w:noProof/>
            </w:rPr>
          </w:pPr>
          <w:hyperlink w:anchor="_Toc24894052" w:history="1">
            <w:r w:rsidRPr="007D1292">
              <w:rPr>
                <w:rStyle w:val="af1"/>
                <w:rFonts w:eastAsia="Cambria"/>
                <w:b/>
                <w:noProof/>
              </w:rPr>
              <w:t>Проклятие режиссёра и проклятые принтеры</w:t>
            </w:r>
            <w:r>
              <w:rPr>
                <w:noProof/>
                <w:webHidden/>
              </w:rPr>
              <w:tab/>
            </w:r>
            <w:r>
              <w:rPr>
                <w:noProof/>
                <w:webHidden/>
              </w:rPr>
              <w:fldChar w:fldCharType="begin"/>
            </w:r>
            <w:r>
              <w:rPr>
                <w:noProof/>
                <w:webHidden/>
              </w:rPr>
              <w:instrText xml:space="preserve"> PAGEREF _Toc24894052 \h </w:instrText>
            </w:r>
            <w:r>
              <w:rPr>
                <w:noProof/>
                <w:webHidden/>
              </w:rPr>
            </w:r>
            <w:r>
              <w:rPr>
                <w:noProof/>
                <w:webHidden/>
              </w:rPr>
              <w:fldChar w:fldCharType="separate"/>
            </w:r>
            <w:r>
              <w:rPr>
                <w:noProof/>
                <w:webHidden/>
              </w:rPr>
              <w:t>156</w:t>
            </w:r>
            <w:r>
              <w:rPr>
                <w:noProof/>
                <w:webHidden/>
              </w:rPr>
              <w:fldChar w:fldCharType="end"/>
            </w:r>
          </w:hyperlink>
        </w:p>
        <w:p w14:paraId="7B5D906F" w14:textId="77777777" w:rsidR="00420C37" w:rsidRDefault="00420C37">
          <w:pPr>
            <w:pStyle w:val="21"/>
            <w:tabs>
              <w:tab w:val="right" w:pos="9019"/>
            </w:tabs>
            <w:rPr>
              <w:rFonts w:asciiTheme="minorHAnsi" w:eastAsiaTheme="minorEastAsia" w:hAnsiTheme="minorHAnsi" w:cstheme="minorBidi"/>
              <w:noProof/>
            </w:rPr>
          </w:pPr>
          <w:hyperlink w:anchor="_Toc24894053" w:history="1">
            <w:r w:rsidRPr="007D1292">
              <w:rPr>
                <w:rStyle w:val="af1"/>
                <w:rFonts w:eastAsia="Cambria"/>
                <w:b/>
                <w:noProof/>
              </w:rPr>
              <w:t>Стратегия балбеса</w:t>
            </w:r>
            <w:r>
              <w:rPr>
                <w:noProof/>
                <w:webHidden/>
              </w:rPr>
              <w:tab/>
            </w:r>
            <w:r>
              <w:rPr>
                <w:noProof/>
                <w:webHidden/>
              </w:rPr>
              <w:fldChar w:fldCharType="begin"/>
            </w:r>
            <w:r>
              <w:rPr>
                <w:noProof/>
                <w:webHidden/>
              </w:rPr>
              <w:instrText xml:space="preserve"> PAGEREF _Toc24894053 \h </w:instrText>
            </w:r>
            <w:r>
              <w:rPr>
                <w:noProof/>
                <w:webHidden/>
              </w:rPr>
            </w:r>
            <w:r>
              <w:rPr>
                <w:noProof/>
                <w:webHidden/>
              </w:rPr>
              <w:fldChar w:fldCharType="separate"/>
            </w:r>
            <w:r>
              <w:rPr>
                <w:noProof/>
                <w:webHidden/>
              </w:rPr>
              <w:t>156</w:t>
            </w:r>
            <w:r>
              <w:rPr>
                <w:noProof/>
                <w:webHidden/>
              </w:rPr>
              <w:fldChar w:fldCharType="end"/>
            </w:r>
          </w:hyperlink>
        </w:p>
        <w:p w14:paraId="4F7AE8C9" w14:textId="77777777" w:rsidR="00420C37" w:rsidRDefault="00420C37">
          <w:pPr>
            <w:pStyle w:val="21"/>
            <w:tabs>
              <w:tab w:val="right" w:pos="9019"/>
            </w:tabs>
            <w:rPr>
              <w:rFonts w:asciiTheme="minorHAnsi" w:eastAsiaTheme="minorEastAsia" w:hAnsiTheme="minorHAnsi" w:cstheme="minorBidi"/>
              <w:noProof/>
            </w:rPr>
          </w:pPr>
          <w:hyperlink w:anchor="_Toc24894054" w:history="1">
            <w:r w:rsidRPr="007D1292">
              <w:rPr>
                <w:rStyle w:val="af1"/>
                <w:rFonts w:eastAsia="Cambria"/>
                <w:b/>
                <w:noProof/>
              </w:rPr>
              <w:t>О методе пристального всматривания</w:t>
            </w:r>
            <w:r>
              <w:rPr>
                <w:noProof/>
                <w:webHidden/>
              </w:rPr>
              <w:tab/>
            </w:r>
            <w:r>
              <w:rPr>
                <w:noProof/>
                <w:webHidden/>
              </w:rPr>
              <w:fldChar w:fldCharType="begin"/>
            </w:r>
            <w:r>
              <w:rPr>
                <w:noProof/>
                <w:webHidden/>
              </w:rPr>
              <w:instrText xml:space="preserve"> PAGEREF _Toc24894054 \h </w:instrText>
            </w:r>
            <w:r>
              <w:rPr>
                <w:noProof/>
                <w:webHidden/>
              </w:rPr>
            </w:r>
            <w:r>
              <w:rPr>
                <w:noProof/>
                <w:webHidden/>
              </w:rPr>
              <w:fldChar w:fldCharType="separate"/>
            </w:r>
            <w:r>
              <w:rPr>
                <w:noProof/>
                <w:webHidden/>
              </w:rPr>
              <w:t>161</w:t>
            </w:r>
            <w:r>
              <w:rPr>
                <w:noProof/>
                <w:webHidden/>
              </w:rPr>
              <w:fldChar w:fldCharType="end"/>
            </w:r>
          </w:hyperlink>
        </w:p>
        <w:p w14:paraId="3941479A" w14:textId="77777777" w:rsidR="00420C37" w:rsidRDefault="00420C37">
          <w:pPr>
            <w:pStyle w:val="21"/>
            <w:tabs>
              <w:tab w:val="right" w:pos="9019"/>
            </w:tabs>
            <w:rPr>
              <w:rFonts w:asciiTheme="minorHAnsi" w:eastAsiaTheme="minorEastAsia" w:hAnsiTheme="minorHAnsi" w:cstheme="minorBidi"/>
              <w:noProof/>
            </w:rPr>
          </w:pPr>
          <w:hyperlink w:anchor="_Toc24894055" w:history="1">
            <w:r w:rsidRPr="007D1292">
              <w:rPr>
                <w:rStyle w:val="af1"/>
                <w:rFonts w:eastAsia="Cambria"/>
                <w:b/>
                <w:noProof/>
              </w:rPr>
              <w:t>Быстрее, ещё быстрее!</w:t>
            </w:r>
            <w:r>
              <w:rPr>
                <w:noProof/>
                <w:webHidden/>
              </w:rPr>
              <w:tab/>
            </w:r>
            <w:r>
              <w:rPr>
                <w:noProof/>
                <w:webHidden/>
              </w:rPr>
              <w:fldChar w:fldCharType="begin"/>
            </w:r>
            <w:r>
              <w:rPr>
                <w:noProof/>
                <w:webHidden/>
              </w:rPr>
              <w:instrText xml:space="preserve"> PAGEREF _Toc24894055 \h </w:instrText>
            </w:r>
            <w:r>
              <w:rPr>
                <w:noProof/>
                <w:webHidden/>
              </w:rPr>
            </w:r>
            <w:r>
              <w:rPr>
                <w:noProof/>
                <w:webHidden/>
              </w:rPr>
              <w:fldChar w:fldCharType="separate"/>
            </w:r>
            <w:r>
              <w:rPr>
                <w:noProof/>
                <w:webHidden/>
              </w:rPr>
              <w:t>166</w:t>
            </w:r>
            <w:r>
              <w:rPr>
                <w:noProof/>
                <w:webHidden/>
              </w:rPr>
              <w:fldChar w:fldCharType="end"/>
            </w:r>
          </w:hyperlink>
        </w:p>
        <w:p w14:paraId="1864BDF5" w14:textId="77777777" w:rsidR="00420C37" w:rsidRDefault="00420C37">
          <w:pPr>
            <w:pStyle w:val="21"/>
            <w:tabs>
              <w:tab w:val="right" w:pos="9019"/>
            </w:tabs>
            <w:rPr>
              <w:rFonts w:asciiTheme="minorHAnsi" w:eastAsiaTheme="minorEastAsia" w:hAnsiTheme="minorHAnsi" w:cstheme="minorBidi"/>
              <w:noProof/>
            </w:rPr>
          </w:pPr>
          <w:hyperlink w:anchor="_Toc24894056" w:history="1">
            <w:r w:rsidRPr="007D1292">
              <w:rPr>
                <w:rStyle w:val="af1"/>
                <w:rFonts w:eastAsia="Cambria"/>
                <w:b/>
                <w:noProof/>
              </w:rPr>
              <w:t>Мостим дорогу благими намерениями</w:t>
            </w:r>
            <w:r>
              <w:rPr>
                <w:noProof/>
                <w:webHidden/>
              </w:rPr>
              <w:tab/>
            </w:r>
            <w:r>
              <w:rPr>
                <w:noProof/>
                <w:webHidden/>
              </w:rPr>
              <w:fldChar w:fldCharType="begin"/>
            </w:r>
            <w:r>
              <w:rPr>
                <w:noProof/>
                <w:webHidden/>
              </w:rPr>
              <w:instrText xml:space="preserve"> PAGEREF _Toc24894056 \h </w:instrText>
            </w:r>
            <w:r>
              <w:rPr>
                <w:noProof/>
                <w:webHidden/>
              </w:rPr>
            </w:r>
            <w:r>
              <w:rPr>
                <w:noProof/>
                <w:webHidden/>
              </w:rPr>
              <w:fldChar w:fldCharType="separate"/>
            </w:r>
            <w:r>
              <w:rPr>
                <w:noProof/>
                <w:webHidden/>
              </w:rPr>
              <w:t>170</w:t>
            </w:r>
            <w:r>
              <w:rPr>
                <w:noProof/>
                <w:webHidden/>
              </w:rPr>
              <w:fldChar w:fldCharType="end"/>
            </w:r>
          </w:hyperlink>
        </w:p>
        <w:p w14:paraId="6BD81FC4" w14:textId="77777777" w:rsidR="00420C37" w:rsidRDefault="00420C37">
          <w:pPr>
            <w:pStyle w:val="21"/>
            <w:tabs>
              <w:tab w:val="right" w:pos="9019"/>
            </w:tabs>
            <w:rPr>
              <w:rFonts w:asciiTheme="minorHAnsi" w:eastAsiaTheme="minorEastAsia" w:hAnsiTheme="minorHAnsi" w:cstheme="minorBidi"/>
              <w:noProof/>
            </w:rPr>
          </w:pPr>
          <w:hyperlink w:anchor="_Toc24894057" w:history="1">
            <w:r w:rsidRPr="007D1292">
              <w:rPr>
                <w:rStyle w:val="af1"/>
                <w:rFonts w:eastAsia="Cambria"/>
                <w:b/>
                <w:noProof/>
              </w:rPr>
              <w:t>Ну вот! Ещё и принтер сломался!</w:t>
            </w:r>
            <w:r>
              <w:rPr>
                <w:noProof/>
                <w:webHidden/>
              </w:rPr>
              <w:tab/>
            </w:r>
            <w:r>
              <w:rPr>
                <w:noProof/>
                <w:webHidden/>
              </w:rPr>
              <w:fldChar w:fldCharType="begin"/>
            </w:r>
            <w:r>
              <w:rPr>
                <w:noProof/>
                <w:webHidden/>
              </w:rPr>
              <w:instrText xml:space="preserve"> PAGEREF _Toc24894057 \h </w:instrText>
            </w:r>
            <w:r>
              <w:rPr>
                <w:noProof/>
                <w:webHidden/>
              </w:rPr>
            </w:r>
            <w:r>
              <w:rPr>
                <w:noProof/>
                <w:webHidden/>
              </w:rPr>
              <w:fldChar w:fldCharType="separate"/>
            </w:r>
            <w:r>
              <w:rPr>
                <w:noProof/>
                <w:webHidden/>
              </w:rPr>
              <w:t>173</w:t>
            </w:r>
            <w:r>
              <w:rPr>
                <w:noProof/>
                <w:webHidden/>
              </w:rPr>
              <w:fldChar w:fldCharType="end"/>
            </w:r>
          </w:hyperlink>
        </w:p>
        <w:p w14:paraId="5D479225" w14:textId="77777777" w:rsidR="00420C37" w:rsidRDefault="00420C37">
          <w:pPr>
            <w:pStyle w:val="11"/>
            <w:tabs>
              <w:tab w:val="right" w:pos="9019"/>
            </w:tabs>
            <w:rPr>
              <w:rFonts w:asciiTheme="minorHAnsi" w:eastAsiaTheme="minorEastAsia" w:hAnsiTheme="minorHAnsi" w:cstheme="minorBidi"/>
              <w:noProof/>
            </w:rPr>
          </w:pPr>
          <w:hyperlink w:anchor="_Toc24894058" w:history="1">
            <w:r w:rsidRPr="007D1292">
              <w:rPr>
                <w:rStyle w:val="af1"/>
                <w:rFonts w:eastAsia="Cambria"/>
                <w:b/>
                <w:noProof/>
              </w:rPr>
              <w:t>Термодинамика классового неравенства</w:t>
            </w:r>
            <w:r>
              <w:rPr>
                <w:noProof/>
                <w:webHidden/>
              </w:rPr>
              <w:tab/>
            </w:r>
            <w:r>
              <w:rPr>
                <w:noProof/>
                <w:webHidden/>
              </w:rPr>
              <w:fldChar w:fldCharType="begin"/>
            </w:r>
            <w:r>
              <w:rPr>
                <w:noProof/>
                <w:webHidden/>
              </w:rPr>
              <w:instrText xml:space="preserve"> PAGEREF _Toc24894058 \h </w:instrText>
            </w:r>
            <w:r>
              <w:rPr>
                <w:noProof/>
                <w:webHidden/>
              </w:rPr>
            </w:r>
            <w:r>
              <w:rPr>
                <w:noProof/>
                <w:webHidden/>
              </w:rPr>
              <w:fldChar w:fldCharType="separate"/>
            </w:r>
            <w:r>
              <w:rPr>
                <w:noProof/>
                <w:webHidden/>
              </w:rPr>
              <w:t>174</w:t>
            </w:r>
            <w:r>
              <w:rPr>
                <w:noProof/>
                <w:webHidden/>
              </w:rPr>
              <w:fldChar w:fldCharType="end"/>
            </w:r>
          </w:hyperlink>
        </w:p>
        <w:p w14:paraId="1DBE7DAB" w14:textId="77777777" w:rsidR="00420C37" w:rsidRDefault="00420C37">
          <w:pPr>
            <w:pStyle w:val="21"/>
            <w:tabs>
              <w:tab w:val="right" w:pos="9019"/>
            </w:tabs>
            <w:rPr>
              <w:rFonts w:asciiTheme="minorHAnsi" w:eastAsiaTheme="minorEastAsia" w:hAnsiTheme="minorHAnsi" w:cstheme="minorBidi"/>
              <w:noProof/>
            </w:rPr>
          </w:pPr>
          <w:hyperlink w:anchor="_Toc24894059" w:history="1">
            <w:r w:rsidRPr="007D1292">
              <w:rPr>
                <w:rStyle w:val="af1"/>
                <w:rFonts w:eastAsia="Cambria"/>
                <w:b/>
                <w:noProof/>
              </w:rPr>
              <w:t>Как говорить об экономике?</w:t>
            </w:r>
            <w:r>
              <w:rPr>
                <w:noProof/>
                <w:webHidden/>
              </w:rPr>
              <w:tab/>
            </w:r>
            <w:r>
              <w:rPr>
                <w:noProof/>
                <w:webHidden/>
              </w:rPr>
              <w:fldChar w:fldCharType="begin"/>
            </w:r>
            <w:r>
              <w:rPr>
                <w:noProof/>
                <w:webHidden/>
              </w:rPr>
              <w:instrText xml:space="preserve"> PAGEREF _Toc24894059 \h </w:instrText>
            </w:r>
            <w:r>
              <w:rPr>
                <w:noProof/>
                <w:webHidden/>
              </w:rPr>
            </w:r>
            <w:r>
              <w:rPr>
                <w:noProof/>
                <w:webHidden/>
              </w:rPr>
              <w:fldChar w:fldCharType="separate"/>
            </w:r>
            <w:r>
              <w:rPr>
                <w:noProof/>
                <w:webHidden/>
              </w:rPr>
              <w:t>175</w:t>
            </w:r>
            <w:r>
              <w:rPr>
                <w:noProof/>
                <w:webHidden/>
              </w:rPr>
              <w:fldChar w:fldCharType="end"/>
            </w:r>
          </w:hyperlink>
        </w:p>
        <w:p w14:paraId="2FE7D600" w14:textId="77777777" w:rsidR="00420C37" w:rsidRDefault="00420C37">
          <w:pPr>
            <w:pStyle w:val="21"/>
            <w:tabs>
              <w:tab w:val="right" w:pos="9019"/>
            </w:tabs>
            <w:rPr>
              <w:rFonts w:asciiTheme="minorHAnsi" w:eastAsiaTheme="minorEastAsia" w:hAnsiTheme="minorHAnsi" w:cstheme="minorBidi"/>
              <w:noProof/>
            </w:rPr>
          </w:pPr>
          <w:hyperlink w:anchor="_Toc24894060" w:history="1">
            <w:r w:rsidRPr="007D1292">
              <w:rPr>
                <w:rStyle w:val="af1"/>
                <w:rFonts w:eastAsia="Cambria"/>
                <w:b/>
                <w:noProof/>
              </w:rPr>
              <w:t>Подходите, всем хватит!</w:t>
            </w:r>
            <w:r>
              <w:rPr>
                <w:noProof/>
                <w:webHidden/>
              </w:rPr>
              <w:tab/>
            </w:r>
            <w:r>
              <w:rPr>
                <w:noProof/>
                <w:webHidden/>
              </w:rPr>
              <w:fldChar w:fldCharType="begin"/>
            </w:r>
            <w:r>
              <w:rPr>
                <w:noProof/>
                <w:webHidden/>
              </w:rPr>
              <w:instrText xml:space="preserve"> PAGEREF _Toc24894060 \h </w:instrText>
            </w:r>
            <w:r>
              <w:rPr>
                <w:noProof/>
                <w:webHidden/>
              </w:rPr>
            </w:r>
            <w:r>
              <w:rPr>
                <w:noProof/>
                <w:webHidden/>
              </w:rPr>
              <w:fldChar w:fldCharType="separate"/>
            </w:r>
            <w:r>
              <w:rPr>
                <w:noProof/>
                <w:webHidden/>
              </w:rPr>
              <w:t>176</w:t>
            </w:r>
            <w:r>
              <w:rPr>
                <w:noProof/>
                <w:webHidden/>
              </w:rPr>
              <w:fldChar w:fldCharType="end"/>
            </w:r>
          </w:hyperlink>
        </w:p>
        <w:p w14:paraId="6C097F69" w14:textId="77777777" w:rsidR="00420C37" w:rsidRDefault="00420C37">
          <w:pPr>
            <w:pStyle w:val="21"/>
            <w:tabs>
              <w:tab w:val="right" w:pos="9019"/>
            </w:tabs>
            <w:rPr>
              <w:rFonts w:asciiTheme="minorHAnsi" w:eastAsiaTheme="minorEastAsia" w:hAnsiTheme="minorHAnsi" w:cstheme="minorBidi"/>
              <w:noProof/>
            </w:rPr>
          </w:pPr>
          <w:hyperlink w:anchor="_Toc24894061" w:history="1">
            <w:r w:rsidRPr="007D1292">
              <w:rPr>
                <w:rStyle w:val="af1"/>
                <w:rFonts w:eastAsia="Cambria"/>
                <w:b/>
                <w:noProof/>
              </w:rPr>
              <w:t>Новая экономическая политика</w:t>
            </w:r>
            <w:r>
              <w:rPr>
                <w:noProof/>
                <w:webHidden/>
              </w:rPr>
              <w:tab/>
            </w:r>
            <w:r>
              <w:rPr>
                <w:noProof/>
                <w:webHidden/>
              </w:rPr>
              <w:fldChar w:fldCharType="begin"/>
            </w:r>
            <w:r>
              <w:rPr>
                <w:noProof/>
                <w:webHidden/>
              </w:rPr>
              <w:instrText xml:space="preserve"> PAGEREF _Toc24894061 \h </w:instrText>
            </w:r>
            <w:r>
              <w:rPr>
                <w:noProof/>
                <w:webHidden/>
              </w:rPr>
            </w:r>
            <w:r>
              <w:rPr>
                <w:noProof/>
                <w:webHidden/>
              </w:rPr>
              <w:fldChar w:fldCharType="separate"/>
            </w:r>
            <w:r>
              <w:rPr>
                <w:noProof/>
                <w:webHidden/>
              </w:rPr>
              <w:t>180</w:t>
            </w:r>
            <w:r>
              <w:rPr>
                <w:noProof/>
                <w:webHidden/>
              </w:rPr>
              <w:fldChar w:fldCharType="end"/>
            </w:r>
          </w:hyperlink>
        </w:p>
        <w:p w14:paraId="4369CEF0" w14:textId="77777777" w:rsidR="00420C37" w:rsidRDefault="00420C37">
          <w:pPr>
            <w:pStyle w:val="21"/>
            <w:tabs>
              <w:tab w:val="right" w:pos="9019"/>
            </w:tabs>
            <w:rPr>
              <w:rFonts w:asciiTheme="minorHAnsi" w:eastAsiaTheme="minorEastAsia" w:hAnsiTheme="minorHAnsi" w:cstheme="minorBidi"/>
              <w:noProof/>
            </w:rPr>
          </w:pPr>
          <w:hyperlink w:anchor="_Toc24894062" w:history="1">
            <w:r w:rsidRPr="007D1292">
              <w:rPr>
                <w:rStyle w:val="af1"/>
                <w:rFonts w:eastAsia="Cambria"/>
                <w:b/>
                <w:noProof/>
              </w:rPr>
              <w:t>Люди — молекулы</w:t>
            </w:r>
            <w:r>
              <w:rPr>
                <w:noProof/>
                <w:webHidden/>
              </w:rPr>
              <w:tab/>
            </w:r>
            <w:r>
              <w:rPr>
                <w:noProof/>
                <w:webHidden/>
              </w:rPr>
              <w:fldChar w:fldCharType="begin"/>
            </w:r>
            <w:r>
              <w:rPr>
                <w:noProof/>
                <w:webHidden/>
              </w:rPr>
              <w:instrText xml:space="preserve"> PAGEREF _Toc24894062 \h </w:instrText>
            </w:r>
            <w:r>
              <w:rPr>
                <w:noProof/>
                <w:webHidden/>
              </w:rPr>
            </w:r>
            <w:r>
              <w:rPr>
                <w:noProof/>
                <w:webHidden/>
              </w:rPr>
              <w:fldChar w:fldCharType="separate"/>
            </w:r>
            <w:r>
              <w:rPr>
                <w:noProof/>
                <w:webHidden/>
              </w:rPr>
              <w:t>183</w:t>
            </w:r>
            <w:r>
              <w:rPr>
                <w:noProof/>
                <w:webHidden/>
              </w:rPr>
              <w:fldChar w:fldCharType="end"/>
            </w:r>
          </w:hyperlink>
        </w:p>
        <w:p w14:paraId="4D34A753" w14:textId="77777777" w:rsidR="00420C37" w:rsidRDefault="00420C37">
          <w:pPr>
            <w:pStyle w:val="21"/>
            <w:tabs>
              <w:tab w:val="right" w:pos="9019"/>
            </w:tabs>
            <w:rPr>
              <w:rFonts w:asciiTheme="minorHAnsi" w:eastAsiaTheme="minorEastAsia" w:hAnsiTheme="minorHAnsi" w:cstheme="minorBidi"/>
              <w:noProof/>
            </w:rPr>
          </w:pPr>
          <w:hyperlink w:anchor="_Toc24894063" w:history="1">
            <w:r w:rsidRPr="007D1292">
              <w:rPr>
                <w:rStyle w:val="af1"/>
                <w:rFonts w:eastAsia="Cambria"/>
                <w:b/>
                <w:noProof/>
              </w:rPr>
              <w:t>Измеряем температуру у рынка</w:t>
            </w:r>
            <w:r>
              <w:rPr>
                <w:noProof/>
                <w:webHidden/>
              </w:rPr>
              <w:tab/>
            </w:r>
            <w:r>
              <w:rPr>
                <w:noProof/>
                <w:webHidden/>
              </w:rPr>
              <w:fldChar w:fldCharType="begin"/>
            </w:r>
            <w:r>
              <w:rPr>
                <w:noProof/>
                <w:webHidden/>
              </w:rPr>
              <w:instrText xml:space="preserve"> PAGEREF _Toc24894063 \h </w:instrText>
            </w:r>
            <w:r>
              <w:rPr>
                <w:noProof/>
                <w:webHidden/>
              </w:rPr>
            </w:r>
            <w:r>
              <w:rPr>
                <w:noProof/>
                <w:webHidden/>
              </w:rPr>
              <w:fldChar w:fldCharType="separate"/>
            </w:r>
            <w:r>
              <w:rPr>
                <w:noProof/>
                <w:webHidden/>
              </w:rPr>
              <w:t>185</w:t>
            </w:r>
            <w:r>
              <w:rPr>
                <w:noProof/>
                <w:webHidden/>
              </w:rPr>
              <w:fldChar w:fldCharType="end"/>
            </w:r>
          </w:hyperlink>
        </w:p>
        <w:p w14:paraId="780408B2" w14:textId="77777777" w:rsidR="00420C37" w:rsidRDefault="00420C37">
          <w:pPr>
            <w:pStyle w:val="21"/>
            <w:tabs>
              <w:tab w:val="right" w:pos="9019"/>
            </w:tabs>
            <w:rPr>
              <w:rFonts w:asciiTheme="minorHAnsi" w:eastAsiaTheme="minorEastAsia" w:hAnsiTheme="minorHAnsi" w:cstheme="minorBidi"/>
              <w:noProof/>
            </w:rPr>
          </w:pPr>
          <w:hyperlink w:anchor="_Toc24894064" w:history="1">
            <w:r w:rsidRPr="007D1292">
              <w:rPr>
                <w:rStyle w:val="af1"/>
                <w:rFonts w:eastAsia="Cambria"/>
                <w:b/>
                <w:noProof/>
              </w:rPr>
              <w:t>Постигаем Дао энтропии</w:t>
            </w:r>
            <w:r>
              <w:rPr>
                <w:noProof/>
                <w:webHidden/>
              </w:rPr>
              <w:tab/>
            </w:r>
            <w:r>
              <w:rPr>
                <w:noProof/>
                <w:webHidden/>
              </w:rPr>
              <w:fldChar w:fldCharType="begin"/>
            </w:r>
            <w:r>
              <w:rPr>
                <w:noProof/>
                <w:webHidden/>
              </w:rPr>
              <w:instrText xml:space="preserve"> PAGEREF _Toc24894064 \h </w:instrText>
            </w:r>
            <w:r>
              <w:rPr>
                <w:noProof/>
                <w:webHidden/>
              </w:rPr>
            </w:r>
            <w:r>
              <w:rPr>
                <w:noProof/>
                <w:webHidden/>
              </w:rPr>
              <w:fldChar w:fldCharType="separate"/>
            </w:r>
            <w:r>
              <w:rPr>
                <w:noProof/>
                <w:webHidden/>
              </w:rPr>
              <w:t>187</w:t>
            </w:r>
            <w:r>
              <w:rPr>
                <w:noProof/>
                <w:webHidden/>
              </w:rPr>
              <w:fldChar w:fldCharType="end"/>
            </w:r>
          </w:hyperlink>
        </w:p>
        <w:p w14:paraId="4DCE83EF" w14:textId="77777777" w:rsidR="00420C37" w:rsidRDefault="00420C37">
          <w:pPr>
            <w:pStyle w:val="21"/>
            <w:tabs>
              <w:tab w:val="right" w:pos="9019"/>
            </w:tabs>
            <w:rPr>
              <w:rFonts w:asciiTheme="minorHAnsi" w:eastAsiaTheme="minorEastAsia" w:hAnsiTheme="minorHAnsi" w:cstheme="minorBidi"/>
              <w:noProof/>
            </w:rPr>
          </w:pPr>
          <w:hyperlink w:anchor="_Toc24894065" w:history="1">
            <w:r w:rsidRPr="007D1292">
              <w:rPr>
                <w:rStyle w:val="af1"/>
                <w:rFonts w:eastAsia="Cambria"/>
                <w:b/>
                <w:noProof/>
              </w:rPr>
              <w:t>Игры с энтропией</w:t>
            </w:r>
            <w:r>
              <w:rPr>
                <w:noProof/>
                <w:webHidden/>
              </w:rPr>
              <w:tab/>
            </w:r>
            <w:r>
              <w:rPr>
                <w:noProof/>
                <w:webHidden/>
              </w:rPr>
              <w:fldChar w:fldCharType="begin"/>
            </w:r>
            <w:r>
              <w:rPr>
                <w:noProof/>
                <w:webHidden/>
              </w:rPr>
              <w:instrText xml:space="preserve"> PAGEREF _Toc24894065 \h </w:instrText>
            </w:r>
            <w:r>
              <w:rPr>
                <w:noProof/>
                <w:webHidden/>
              </w:rPr>
            </w:r>
            <w:r>
              <w:rPr>
                <w:noProof/>
                <w:webHidden/>
              </w:rPr>
              <w:fldChar w:fldCharType="separate"/>
            </w:r>
            <w:r>
              <w:rPr>
                <w:noProof/>
                <w:webHidden/>
              </w:rPr>
              <w:t>192</w:t>
            </w:r>
            <w:r>
              <w:rPr>
                <w:noProof/>
                <w:webHidden/>
              </w:rPr>
              <w:fldChar w:fldCharType="end"/>
            </w:r>
          </w:hyperlink>
        </w:p>
        <w:p w14:paraId="06A837A0" w14:textId="77777777" w:rsidR="00420C37" w:rsidRDefault="00420C37">
          <w:pPr>
            <w:pStyle w:val="21"/>
            <w:tabs>
              <w:tab w:val="right" w:pos="9019"/>
            </w:tabs>
            <w:rPr>
              <w:rFonts w:asciiTheme="minorHAnsi" w:eastAsiaTheme="minorEastAsia" w:hAnsiTheme="minorHAnsi" w:cstheme="minorBidi"/>
              <w:noProof/>
            </w:rPr>
          </w:pPr>
          <w:hyperlink w:anchor="_Toc24894066" w:history="1">
            <w:r w:rsidRPr="007D1292">
              <w:rPr>
                <w:rStyle w:val="af1"/>
                <w:rFonts w:eastAsia="Cambria"/>
                <w:b/>
                <w:noProof/>
              </w:rPr>
              <w:t>Экономика должна быть экономной</w:t>
            </w:r>
            <w:r>
              <w:rPr>
                <w:noProof/>
                <w:webHidden/>
              </w:rPr>
              <w:tab/>
            </w:r>
            <w:r>
              <w:rPr>
                <w:noProof/>
                <w:webHidden/>
              </w:rPr>
              <w:fldChar w:fldCharType="begin"/>
            </w:r>
            <w:r>
              <w:rPr>
                <w:noProof/>
                <w:webHidden/>
              </w:rPr>
              <w:instrText xml:space="preserve"> PAGEREF _Toc24894066 \h </w:instrText>
            </w:r>
            <w:r>
              <w:rPr>
                <w:noProof/>
                <w:webHidden/>
              </w:rPr>
            </w:r>
            <w:r>
              <w:rPr>
                <w:noProof/>
                <w:webHidden/>
              </w:rPr>
              <w:fldChar w:fldCharType="separate"/>
            </w:r>
            <w:r>
              <w:rPr>
                <w:noProof/>
                <w:webHidden/>
              </w:rPr>
              <w:t>195</w:t>
            </w:r>
            <w:r>
              <w:rPr>
                <w:noProof/>
                <w:webHidden/>
              </w:rPr>
              <w:fldChar w:fldCharType="end"/>
            </w:r>
          </w:hyperlink>
        </w:p>
        <w:p w14:paraId="7E6AB9C1" w14:textId="77777777" w:rsidR="00420C37" w:rsidRDefault="00420C37">
          <w:pPr>
            <w:pStyle w:val="11"/>
            <w:tabs>
              <w:tab w:val="right" w:pos="9019"/>
            </w:tabs>
            <w:rPr>
              <w:rFonts w:asciiTheme="minorHAnsi" w:eastAsiaTheme="minorEastAsia" w:hAnsiTheme="minorHAnsi" w:cstheme="minorBidi"/>
              <w:noProof/>
            </w:rPr>
          </w:pPr>
          <w:hyperlink w:anchor="_Toc24894067" w:history="1">
            <w:r w:rsidRPr="007D1292">
              <w:rPr>
                <w:rStyle w:val="af1"/>
                <w:rFonts w:eastAsia="Cambria"/>
                <w:b/>
                <w:noProof/>
              </w:rPr>
              <w:t>Заключение</w:t>
            </w:r>
            <w:r>
              <w:rPr>
                <w:noProof/>
                <w:webHidden/>
              </w:rPr>
              <w:tab/>
            </w:r>
            <w:r>
              <w:rPr>
                <w:noProof/>
                <w:webHidden/>
              </w:rPr>
              <w:fldChar w:fldCharType="begin"/>
            </w:r>
            <w:r>
              <w:rPr>
                <w:noProof/>
                <w:webHidden/>
              </w:rPr>
              <w:instrText xml:space="preserve"> PAGEREF _Toc24894067 \h </w:instrText>
            </w:r>
            <w:r>
              <w:rPr>
                <w:noProof/>
                <w:webHidden/>
              </w:rPr>
            </w:r>
            <w:r>
              <w:rPr>
                <w:noProof/>
                <w:webHidden/>
              </w:rPr>
              <w:fldChar w:fldCharType="separate"/>
            </w:r>
            <w:r>
              <w:rPr>
                <w:noProof/>
                <w:webHidden/>
              </w:rPr>
              <w:t>202</w:t>
            </w:r>
            <w:r>
              <w:rPr>
                <w:noProof/>
                <w:webHidden/>
              </w:rPr>
              <w:fldChar w:fldCharType="end"/>
            </w:r>
          </w:hyperlink>
        </w:p>
        <w:p w14:paraId="5F653000" w14:textId="77777777" w:rsidR="00420C37" w:rsidRDefault="00420C37">
          <w:pPr>
            <w:pStyle w:val="11"/>
            <w:tabs>
              <w:tab w:val="right" w:pos="9019"/>
            </w:tabs>
            <w:rPr>
              <w:rFonts w:asciiTheme="minorHAnsi" w:eastAsiaTheme="minorEastAsia" w:hAnsiTheme="minorHAnsi" w:cstheme="minorBidi"/>
              <w:noProof/>
            </w:rPr>
          </w:pPr>
          <w:hyperlink w:anchor="_Toc24894068" w:history="1">
            <w:r w:rsidRPr="007D1292">
              <w:rPr>
                <w:rStyle w:val="af1"/>
                <w:noProof/>
              </w:rPr>
              <w:t>Рекомендуемая литература</w:t>
            </w:r>
            <w:r>
              <w:rPr>
                <w:noProof/>
                <w:webHidden/>
              </w:rPr>
              <w:tab/>
            </w:r>
            <w:r>
              <w:rPr>
                <w:noProof/>
                <w:webHidden/>
              </w:rPr>
              <w:fldChar w:fldCharType="begin"/>
            </w:r>
            <w:r>
              <w:rPr>
                <w:noProof/>
                <w:webHidden/>
              </w:rPr>
              <w:instrText xml:space="preserve"> PAGEREF _Toc24894068 \h </w:instrText>
            </w:r>
            <w:r>
              <w:rPr>
                <w:noProof/>
                <w:webHidden/>
              </w:rPr>
            </w:r>
            <w:r>
              <w:rPr>
                <w:noProof/>
                <w:webHidden/>
              </w:rPr>
              <w:fldChar w:fldCharType="separate"/>
            </w:r>
            <w:r>
              <w:rPr>
                <w:noProof/>
                <w:webHidden/>
              </w:rPr>
              <w:t>202</w:t>
            </w:r>
            <w:r>
              <w:rPr>
                <w:noProof/>
                <w:webHidden/>
              </w:rPr>
              <w:fldChar w:fldCharType="end"/>
            </w:r>
          </w:hyperlink>
        </w:p>
        <w:p w14:paraId="17E36661" w14:textId="77777777" w:rsidR="00FC10F8" w:rsidRPr="0029618A" w:rsidRDefault="00FC10F8" w:rsidP="00FC10F8">
          <w:pPr>
            <w:tabs>
              <w:tab w:val="right" w:pos="9030"/>
            </w:tabs>
            <w:spacing w:before="200" w:after="80" w:line="240" w:lineRule="auto"/>
            <w:rPr>
              <w:b/>
              <w:color w:val="000000"/>
            </w:rPr>
          </w:pPr>
          <w:r w:rsidRPr="0029618A">
            <w:lastRenderedPageBreak/>
            <w:fldChar w:fldCharType="end"/>
          </w:r>
        </w:p>
      </w:sdtContent>
    </w:sdt>
    <w:p w14:paraId="09DB4D6A" w14:textId="77777777" w:rsidR="00FC10F8" w:rsidRPr="0029618A" w:rsidRDefault="00FC10F8" w:rsidP="00FC10F8"/>
    <w:p w14:paraId="3D359B7F" w14:textId="77777777" w:rsidR="00FC10F8" w:rsidRPr="0029618A" w:rsidRDefault="00FC10F8" w:rsidP="00FC10F8">
      <w:pPr>
        <w:pStyle w:val="1"/>
        <w:spacing w:before="600" w:after="480"/>
        <w:jc w:val="center"/>
        <w:rPr>
          <w:rFonts w:eastAsia="Cambria"/>
          <w:b/>
          <w:highlight w:val="white"/>
        </w:rPr>
      </w:pPr>
      <w:bookmarkStart w:id="4" w:name="_yde2hyr23a7x" w:colFirst="0" w:colLast="0"/>
      <w:bookmarkEnd w:id="4"/>
      <w:r w:rsidRPr="0029618A">
        <w:br w:type="page"/>
      </w:r>
    </w:p>
    <w:p w14:paraId="4C9B359F" w14:textId="77777777" w:rsidR="00FC10F8" w:rsidRPr="0029618A" w:rsidRDefault="00FC10F8" w:rsidP="00FC10F8">
      <w:pPr>
        <w:pStyle w:val="1"/>
        <w:spacing w:before="600" w:after="480"/>
        <w:jc w:val="center"/>
        <w:rPr>
          <w:rFonts w:eastAsia="Cambria"/>
          <w:b/>
        </w:rPr>
      </w:pPr>
      <w:bookmarkStart w:id="5" w:name="_Toc24894003"/>
      <w:r w:rsidRPr="0029618A">
        <w:rPr>
          <w:rFonts w:eastAsia="Cambria"/>
          <w:b/>
          <w:highlight w:val="white"/>
        </w:rPr>
        <w:lastRenderedPageBreak/>
        <w:t>Введение</w:t>
      </w:r>
      <w:bookmarkEnd w:id="5"/>
    </w:p>
    <w:p w14:paraId="7964F079" w14:textId="77777777" w:rsidR="00FC10F8" w:rsidRPr="0029618A" w:rsidRDefault="00FC10F8" w:rsidP="00FC10F8">
      <w:pPr>
        <w:spacing w:before="200"/>
        <w:ind w:firstLine="397"/>
        <w:jc w:val="both"/>
        <w:rPr>
          <w:rFonts w:eastAsia="Times New Roman"/>
          <w:sz w:val="24"/>
          <w:szCs w:val="24"/>
          <w:highlight w:val="white"/>
        </w:rPr>
      </w:pPr>
      <w:r w:rsidRPr="0029618A">
        <w:rPr>
          <w:rFonts w:eastAsia="Times New Roman"/>
          <w:sz w:val="24"/>
          <w:szCs w:val="24"/>
          <w:highlight w:val="white"/>
        </w:rPr>
        <w:t xml:space="preserve">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w:t>
      </w:r>
      <w:proofErr w:type="spellStart"/>
      <w:r w:rsidRPr="0029618A">
        <w:rPr>
          <w:rFonts w:eastAsia="Times New Roman"/>
          <w:sz w:val="24"/>
          <w:szCs w:val="24"/>
          <w:highlight w:val="white"/>
        </w:rPr>
        <w:t>Мёрфи</w:t>
      </w:r>
      <w:proofErr w:type="spellEnd"/>
      <w:r w:rsidRPr="0029618A">
        <w:rPr>
          <w:rFonts w:eastAsia="Times New Roman"/>
          <w:sz w:val="24"/>
          <w:szCs w:val="24"/>
          <w:highlight w:val="white"/>
        </w:rPr>
        <w:t xml:space="preserve"> и другие причины, почему всё идёт не так”, а написал её американский публицист Артур Блох</w:t>
      </w:r>
      <w:r w:rsidR="00333E94">
        <w:rPr>
          <w:rStyle w:val="af0"/>
          <w:rFonts w:eastAsia="Times New Roman"/>
          <w:sz w:val="24"/>
          <w:szCs w:val="24"/>
          <w:highlight w:val="white"/>
        </w:rPr>
        <w:footnoteReference w:id="1"/>
      </w:r>
      <w:r w:rsidRPr="0029618A">
        <w:rPr>
          <w:rFonts w:eastAsia="Times New Roman"/>
          <w:sz w:val="24"/>
          <w:szCs w:val="24"/>
          <w:highlight w:val="white"/>
        </w:rPr>
        <w:t xml:space="preserve">.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w:t>
      </w:r>
      <w:proofErr w:type="gramStart"/>
      <w:r w:rsidRPr="0029618A">
        <w:rPr>
          <w:rFonts w:eastAsia="Times New Roman"/>
          <w:sz w:val="24"/>
          <w:szCs w:val="24"/>
          <w:highlight w:val="white"/>
        </w:rPr>
        <w:t>любим</w:t>
      </w:r>
      <w:proofErr w:type="gramEnd"/>
      <w:r w:rsidRPr="0029618A">
        <w:rPr>
          <w:rFonts w:eastAsia="Times New Roman"/>
          <w:sz w:val="24"/>
          <w:szCs w:val="24"/>
          <w:highlight w:val="white"/>
        </w:rPr>
        <w:t xml:space="preserve">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14:paraId="306A386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w:t>
      </w:r>
      <w:proofErr w:type="spellStart"/>
      <w:r w:rsidRPr="0029618A">
        <w:rPr>
          <w:rFonts w:eastAsia="Times New Roman"/>
          <w:sz w:val="24"/>
          <w:szCs w:val="24"/>
          <w:highlight w:val="white"/>
        </w:rPr>
        <w:t>Мерфи</w:t>
      </w:r>
      <w:proofErr w:type="spellEnd"/>
      <w:r w:rsidR="00E4643A">
        <w:rPr>
          <w:rStyle w:val="af0"/>
          <w:rFonts w:eastAsia="Times New Roman"/>
          <w:sz w:val="24"/>
          <w:szCs w:val="24"/>
          <w:highlight w:val="white"/>
        </w:rPr>
        <w:footnoteReference w:id="2"/>
      </w:r>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xml:space="preserve">" и законы </w:t>
      </w:r>
      <w:proofErr w:type="spellStart"/>
      <w:r w:rsidRPr="0029618A">
        <w:rPr>
          <w:rFonts w:eastAsia="Times New Roman"/>
          <w:sz w:val="24"/>
          <w:szCs w:val="24"/>
          <w:highlight w:val="white"/>
        </w:rPr>
        <w:t>Чизхолма</w:t>
      </w:r>
      <w:proofErr w:type="spellEnd"/>
      <w:r w:rsidRPr="0029618A">
        <w:rPr>
          <w:rFonts w:eastAsia="Times New Roman"/>
          <w:sz w:val="24"/>
          <w:szCs w:val="24"/>
          <w:highlight w:val="white"/>
        </w:rPr>
        <w:t xml:space="preserve">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xml:space="preserve">", и наблюдение </w:t>
      </w:r>
      <w:proofErr w:type="spellStart"/>
      <w:r w:rsidRPr="0029618A">
        <w:rPr>
          <w:rFonts w:eastAsia="Times New Roman"/>
          <w:sz w:val="24"/>
          <w:szCs w:val="24"/>
          <w:highlight w:val="white"/>
        </w:rPr>
        <w:t>Этторе</w:t>
      </w:r>
      <w:proofErr w:type="spellEnd"/>
      <w:r w:rsidRPr="0029618A">
        <w:rPr>
          <w:rFonts w:eastAsia="Times New Roman"/>
          <w:sz w:val="24"/>
          <w:szCs w:val="24"/>
          <w:highlight w:val="white"/>
        </w:rPr>
        <w:t>: "</w:t>
      </w:r>
      <w:r w:rsidRPr="0029618A">
        <w:rPr>
          <w:rFonts w:eastAsia="Times New Roman"/>
          <w:i/>
          <w:sz w:val="24"/>
          <w:szCs w:val="24"/>
          <w:highlight w:val="white"/>
        </w:rPr>
        <w:t>Соседняя очередь всегда движется быстрее</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 xml:space="preserve">Большая их часть вполне тривиальна, но согласно закону </w:t>
      </w:r>
      <w:proofErr w:type="spellStart"/>
      <w:r w:rsidRPr="0029618A">
        <w:rPr>
          <w:rFonts w:eastAsia="Times New Roman"/>
          <w:sz w:val="24"/>
          <w:szCs w:val="24"/>
          <w:highlight w:val="white"/>
        </w:rPr>
        <w:t>Муира</w:t>
      </w:r>
      <w:proofErr w:type="spellEnd"/>
      <w:r>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w:t>
      </w:r>
      <w:r w:rsidRPr="0029618A">
        <w:rPr>
          <w:rFonts w:eastAsia="Times New Roman"/>
          <w:sz w:val="24"/>
          <w:szCs w:val="24"/>
          <w:highlight w:val="white"/>
        </w:rPr>
        <w:lastRenderedPageBreak/>
        <w:t xml:space="preserve">результата. Ну, а если наши рассуждения заведут нас слишком далеко, можно взять на вооружение 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14:paraId="7601ED2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14:paraId="42F2E98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14:paraId="7BF682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w:t>
      </w:r>
      <w:proofErr w:type="gramStart"/>
      <w:r w:rsidRPr="0029618A">
        <w:rPr>
          <w:rFonts w:eastAsia="Times New Roman"/>
          <w:sz w:val="24"/>
          <w:szCs w:val="24"/>
          <w:highlight w:val="white"/>
        </w:rPr>
        <w:t>могут завести бог знает</w:t>
      </w:r>
      <w:proofErr w:type="gramEnd"/>
      <w:r w:rsidRPr="0029618A">
        <w:rPr>
          <w:rFonts w:eastAsia="Times New Roman"/>
          <w:sz w:val="24"/>
          <w:szCs w:val="24"/>
          <w:highlight w:val="white"/>
        </w:rPr>
        <w:t xml:space="preserve"> куда, но это не страшно, ведь вы знаете этот город, вы никогда в нём не заблудитесь. </w:t>
      </w:r>
    </w:p>
    <w:p w14:paraId="3B008A2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w:t>
      </w:r>
      <w:r w:rsidRPr="0029618A">
        <w:rPr>
          <w:rFonts w:eastAsia="Times New Roman"/>
          <w:sz w:val="24"/>
          <w:szCs w:val="24"/>
          <w:highlight w:val="white"/>
        </w:rPr>
        <w:lastRenderedPageBreak/>
        <w:t xml:space="preserve">проспекты. Глубокое погружение в ту или иную прикладную задачу похоже на командировку, тут не до блужданий, вам важно чётко понять, на какую </w:t>
      </w:r>
      <w:proofErr w:type="gramStart"/>
      <w:r w:rsidRPr="0029618A">
        <w:rPr>
          <w:rFonts w:eastAsia="Times New Roman"/>
          <w:sz w:val="24"/>
          <w:szCs w:val="24"/>
          <w:highlight w:val="white"/>
        </w:rPr>
        <w:t>линию</w:t>
      </w:r>
      <w:proofErr w:type="gramEnd"/>
      <w:r w:rsidRPr="0029618A">
        <w:rPr>
          <w:rFonts w:eastAsia="Times New Roman"/>
          <w:sz w:val="24"/>
          <w:szCs w:val="24"/>
          <w:highlight w:val="white"/>
        </w:rPr>
        <w:t xml:space="preserve"> садиться и на </w:t>
      </w:r>
      <w:proofErr w:type="gramStart"/>
      <w:r w:rsidRPr="0029618A">
        <w:rPr>
          <w:rFonts w:eastAsia="Times New Roman"/>
          <w:sz w:val="24"/>
          <w:szCs w:val="24"/>
          <w:highlight w:val="white"/>
        </w:rPr>
        <w:t>какой</w:t>
      </w:r>
      <w:proofErr w:type="gramEnd"/>
      <w:r w:rsidRPr="0029618A">
        <w:rPr>
          <w:rFonts w:eastAsia="Times New Roman"/>
          <w:sz w:val="24"/>
          <w:szCs w:val="24"/>
          <w:highlight w:val="white"/>
        </w:rPr>
        <w:t xml:space="preserve"> остановке пересаживаться каждый день, чтобы не терять драгоценных сил и времени. Но с математикой у вас может случиться и настоящая любовь. </w:t>
      </w:r>
      <w:proofErr w:type="gramStart"/>
      <w:r w:rsidRPr="0029618A">
        <w:rPr>
          <w:rFonts w:eastAsia="Times New Roman"/>
          <w:sz w:val="24"/>
          <w:szCs w:val="24"/>
          <w:highlight w:val="white"/>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roofErr w:type="gramEnd"/>
    </w:p>
    <w:p w14:paraId="1EC1E47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w:t>
      </w:r>
      <w:r>
        <w:rPr>
          <w:rFonts w:eastAsia="Times New Roman"/>
          <w:sz w:val="24"/>
          <w:szCs w:val="24"/>
          <w:highlight w:val="white"/>
        </w:rPr>
        <w:t>ми</w:t>
      </w:r>
      <w:r w:rsidRPr="0029618A">
        <w:rPr>
          <w:rFonts w:eastAsia="Times New Roman"/>
          <w:sz w:val="24"/>
          <w:szCs w:val="24"/>
          <w:highlight w:val="white"/>
        </w:rPr>
        <w:t xml:space="preserve">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14:paraId="0F65CC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w:t>
      </w:r>
      <w:r>
        <w:rPr>
          <w:rFonts w:eastAsia="Times New Roman"/>
          <w:sz w:val="24"/>
          <w:szCs w:val="24"/>
          <w:highlight w:val="white"/>
        </w:rPr>
        <w:t>ют</w:t>
      </w:r>
      <w:r w:rsidRPr="0029618A">
        <w:rPr>
          <w:rFonts w:eastAsia="Times New Roman"/>
          <w:sz w:val="24"/>
          <w:szCs w:val="24"/>
          <w:highlight w:val="white"/>
        </w:rPr>
        <w:t xml:space="preserve"> многи</w:t>
      </w:r>
      <w:r>
        <w:rPr>
          <w:rFonts w:eastAsia="Times New Roman"/>
          <w:sz w:val="24"/>
          <w:szCs w:val="24"/>
          <w:highlight w:val="white"/>
        </w:rPr>
        <w:t>е</w:t>
      </w:r>
      <w:r w:rsidRPr="0029618A">
        <w:rPr>
          <w:rFonts w:eastAsia="Times New Roman"/>
          <w:sz w:val="24"/>
          <w:szCs w:val="24"/>
          <w:highlight w:val="white"/>
        </w:rPr>
        <w:t xml:space="preserve"> автор</w:t>
      </w:r>
      <w:r>
        <w:rPr>
          <w:rFonts w:eastAsia="Times New Roman"/>
          <w:sz w:val="24"/>
          <w:szCs w:val="24"/>
          <w:highlight w:val="white"/>
        </w:rPr>
        <w:t>ы</w:t>
      </w:r>
      <w:r w:rsidRPr="0029618A">
        <w:rPr>
          <w:rFonts w:eastAsia="Times New Roman"/>
          <w:sz w:val="24"/>
          <w:szCs w:val="24"/>
          <w:highlight w:val="white"/>
        </w:rPr>
        <w:t xml:space="preserve"> научно-популярн</w:t>
      </w:r>
      <w:r>
        <w:rPr>
          <w:rFonts w:eastAsia="Times New Roman"/>
          <w:sz w:val="24"/>
          <w:szCs w:val="24"/>
          <w:highlight w:val="white"/>
        </w:rPr>
        <w:t>ых книг</w:t>
      </w:r>
      <w:r w:rsidRPr="0029618A">
        <w:rPr>
          <w:rFonts w:eastAsia="Times New Roman"/>
          <w:sz w:val="24"/>
          <w:szCs w:val="24"/>
          <w:highlight w:val="white"/>
        </w:rPr>
        <w:t xml:space="preserve">?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w:t>
      </w:r>
      <w:proofErr w:type="gramStart"/>
      <w:r w:rsidRPr="0029618A">
        <w:rPr>
          <w:rFonts w:eastAsia="Times New Roman"/>
          <w:sz w:val="24"/>
          <w:szCs w:val="24"/>
          <w:highlight w:val="white"/>
        </w:rPr>
        <w:t>неведомы</w:t>
      </w:r>
      <w:proofErr w:type="gramEnd"/>
      <w:r w:rsidRPr="0029618A">
        <w:rPr>
          <w:rFonts w:eastAsia="Times New Roman"/>
          <w:sz w:val="24"/>
          <w:szCs w:val="24"/>
          <w:highlight w:val="white"/>
        </w:rPr>
        <w:t xml:space="preserve">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Pr>
          <w:rFonts w:eastAsia="Times New Roman"/>
          <w:sz w:val="24"/>
          <w:szCs w:val="24"/>
          <w:highlight w:val="white"/>
        </w:rPr>
        <w:t>,</w:t>
      </w:r>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r>
        <w:rPr>
          <w:rFonts w:eastAsia="Times New Roman"/>
          <w:sz w:val="24"/>
          <w:szCs w:val="24"/>
          <w:highlight w:val="white"/>
        </w:rPr>
        <w:t>неожиданный</w:t>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w:t>
      </w:r>
      <w:r w:rsidRPr="0029618A">
        <w:rPr>
          <w:rFonts w:eastAsia="Times New Roman"/>
          <w:sz w:val="24"/>
          <w:szCs w:val="24"/>
          <w:highlight w:val="white"/>
        </w:rPr>
        <w:lastRenderedPageBreak/>
        <w:t>серьёзные и даже фривольные житейские интерпретации. Ведь так гораздо интереснее!</w:t>
      </w:r>
    </w:p>
    <w:p w14:paraId="4F5676E5" w14:textId="77777777" w:rsidR="00FC10F8" w:rsidRPr="0029618A" w:rsidRDefault="00FC10F8" w:rsidP="00FC10F8">
      <w:pPr>
        <w:pStyle w:val="1"/>
        <w:spacing w:line="288" w:lineRule="auto"/>
        <w:ind w:firstLine="397"/>
        <w:jc w:val="center"/>
        <w:rPr>
          <w:rFonts w:eastAsia="Cambria"/>
          <w:b/>
          <w:highlight w:val="white"/>
        </w:rPr>
      </w:pPr>
      <w:bookmarkStart w:id="6" w:name="_ubq0vv26cpr2" w:colFirst="0" w:colLast="0"/>
      <w:bookmarkEnd w:id="6"/>
      <w:r w:rsidRPr="0029618A">
        <w:br w:type="page"/>
      </w:r>
    </w:p>
    <w:p w14:paraId="431C10E6" w14:textId="77777777" w:rsidR="00FC10F8" w:rsidRPr="0029618A" w:rsidRDefault="00FC10F8" w:rsidP="00FC10F8">
      <w:pPr>
        <w:pStyle w:val="1"/>
        <w:spacing w:line="288" w:lineRule="auto"/>
        <w:ind w:firstLine="397"/>
        <w:jc w:val="center"/>
      </w:pPr>
      <w:bookmarkStart w:id="7" w:name="_Toc24894004"/>
      <w:r w:rsidRPr="0029618A">
        <w:rPr>
          <w:rFonts w:eastAsia="Cambria"/>
          <w:b/>
          <w:highlight w:val="white"/>
        </w:rPr>
        <w:lastRenderedPageBreak/>
        <w:t>Знакомимся с неприятностями</w:t>
      </w:r>
      <w:bookmarkEnd w:id="7"/>
    </w:p>
    <w:p w14:paraId="26C11C00" w14:textId="77777777" w:rsidR="00FC10F8" w:rsidRPr="0029618A" w:rsidRDefault="00FC10F8" w:rsidP="00FC10F8">
      <w:pPr>
        <w:pStyle w:val="2"/>
        <w:spacing w:before="200" w:after="0"/>
        <w:ind w:firstLine="397"/>
        <w:jc w:val="both"/>
        <w:rPr>
          <w:rFonts w:eastAsia="Cambria"/>
          <w:b/>
          <w:color w:val="4F81BD"/>
          <w:sz w:val="26"/>
          <w:szCs w:val="26"/>
        </w:rPr>
      </w:pPr>
      <w:bookmarkStart w:id="8" w:name="_Toc24894005"/>
      <w:r w:rsidRPr="0029618A">
        <w:rPr>
          <w:rFonts w:eastAsia="Cambria"/>
          <w:b/>
          <w:color w:val="4F81BD"/>
          <w:sz w:val="26"/>
          <w:szCs w:val="26"/>
        </w:rPr>
        <w:t>Разновидности неприятностей</w:t>
      </w:r>
      <w:bookmarkEnd w:id="8"/>
    </w:p>
    <w:p w14:paraId="595BFA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Какие-то случающиеся с нами неприятности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r>
        <w:rPr>
          <w:rFonts w:eastAsia="Times New Roman"/>
          <w:sz w:val="24"/>
          <w:szCs w:val="24"/>
          <w:highlight w:val="white"/>
        </w:rPr>
        <w:t xml:space="preserve"> случайности не играют в их возникновении ключевой роли</w:t>
      </w:r>
      <w:proofErr w:type="gramStart"/>
      <w:r>
        <w:rPr>
          <w:rFonts w:eastAsia="Times New Roman"/>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Например, если вам понизили зарплату на 10%, а потом извинились и повысили на 10%, то в итоге этих махинаций вы останетесь в убытке, поскольку</w:t>
      </w:r>
    </w:p>
    <w:p w14:paraId="47EF58D3" w14:textId="5201C9BD" w:rsidR="00420C37" w:rsidRPr="00420C37" w:rsidRDefault="00420C37" w:rsidP="00420C37">
      <w:pPr>
        <w:pStyle w:val="MTDisplayEquation"/>
        <w:ind w:firstLine="0"/>
        <w:jc w:val="left"/>
        <w:rPr>
          <w:lang w:val="ru-RU"/>
        </w:rPr>
      </w:pPr>
      <w:r>
        <w:tab/>
      </w:r>
      <w:r w:rsidRPr="00420C37">
        <w:rPr>
          <w:position w:val="-10"/>
        </w:rPr>
        <w:object w:dxaOrig="3240" w:dyaOrig="320" w14:anchorId="6BA4F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pt;height:15.75pt" o:ole="">
            <v:imagedata r:id="rId9" o:title=""/>
          </v:shape>
          <o:OLEObject Type="Embed" ProgID="Equation.DSMT4" ShapeID="_x0000_i1025" DrawAspect="Content" ObjectID="_1635506825" r:id="rId10"/>
        </w:object>
      </w:r>
      <w:r>
        <w:t>.</w:t>
      </w:r>
      <w:r w:rsidRPr="00420C37">
        <w:rPr>
          <w:lang w:val="ru-RU"/>
        </w:rPr>
        <w:t xml:space="preserve"> </w:t>
      </w:r>
    </w:p>
    <w:p w14:paraId="4ED23BF9"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Более того, если зарплату сначала повысят, а потом, не извинившись даже, понизят </w:t>
      </w:r>
      <w:proofErr w:type="gramStart"/>
      <w:r w:rsidRPr="0029618A">
        <w:rPr>
          <w:rFonts w:eastAsia="Times New Roman"/>
          <w:sz w:val="24"/>
          <w:szCs w:val="24"/>
          <w:highlight w:val="white"/>
        </w:rPr>
        <w:t>на те</w:t>
      </w:r>
      <w:proofErr w:type="gramEnd"/>
      <w:r w:rsidRPr="0029618A">
        <w:rPr>
          <w:rFonts w:eastAsia="Times New Roman"/>
          <w:sz w:val="24"/>
          <w:szCs w:val="24"/>
          <w:highlight w:val="white"/>
        </w:rPr>
        <w:t xml:space="preserve"> же самые 10%, результат</w:t>
      </w:r>
      <w:bookmarkStart w:id="9" w:name="_GoBack"/>
      <w:bookmarkEnd w:id="9"/>
      <w:r w:rsidRPr="0029618A">
        <w:rPr>
          <w:rFonts w:eastAsia="Times New Roman"/>
          <w:sz w:val="24"/>
          <w:szCs w:val="24"/>
          <w:highlight w:val="white"/>
        </w:rPr>
        <w:t xml:space="preserve">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14:paraId="7253A296"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Примером случайной, хоть и весьма вероятной неприятности, может быть </w:t>
      </w:r>
      <w:r w:rsidRPr="0029618A">
        <w:rPr>
          <w:rFonts w:eastAsia="Times New Roman"/>
          <w:sz w:val="24"/>
          <w:szCs w:val="24"/>
          <w:highlight w:val="white"/>
        </w:rPr>
        <w:t xml:space="preserve">волшебство, случающееся в наших карманах с наушниками: кладём аккуратно </w:t>
      </w:r>
      <w:r>
        <w:rPr>
          <w:rFonts w:eastAsia="Times New Roman"/>
          <w:sz w:val="24"/>
          <w:szCs w:val="24"/>
          <w:highlight w:val="white"/>
        </w:rPr>
        <w:t>смотанные</w:t>
      </w:r>
      <w:r w:rsidRPr="0029618A">
        <w:rPr>
          <w:rFonts w:eastAsia="Times New Roman"/>
          <w:sz w:val="24"/>
          <w:szCs w:val="24"/>
          <w:highlight w:val="white"/>
        </w:rPr>
        <w:t xml:space="preserve">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Pr="0029618A">
        <w:rPr>
          <w:rFonts w:eastAsia="Times New Roman"/>
          <w:sz w:val="24"/>
          <w:szCs w:val="24"/>
        </w:rPr>
        <w:t>«Спонтанное образование узлов на возбуждаемой нити»</w:t>
      </w:r>
      <w:r w:rsidRPr="0029618A">
        <w:rPr>
          <w:rFonts w:eastAsia="Times New Roman"/>
          <w:sz w:val="24"/>
          <w:szCs w:val="24"/>
          <w:vertAlign w:val="superscript"/>
        </w:rPr>
        <w:footnoteReference w:id="3"/>
      </w:r>
      <w:r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Pr>
          <w:rFonts w:eastAsia="Times New Roman"/>
          <w:sz w:val="24"/>
          <w:szCs w:val="24"/>
          <w:highlight w:val="white"/>
        </w:rPr>
        <w:t xml:space="preserve">всего </w:t>
      </w:r>
      <w:r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14:paraId="0D913A4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w:t>
      </w:r>
      <w:proofErr w:type="gramStart"/>
      <w:r w:rsidRPr="0029618A">
        <w:rPr>
          <w:rFonts w:eastAsia="Times New Roman"/>
          <w:sz w:val="24"/>
          <w:szCs w:val="24"/>
          <w:highlight w:val="white"/>
        </w:rPr>
        <w:t>пытаясь</w:t>
      </w:r>
      <w:proofErr w:type="gramEnd"/>
      <w:r w:rsidRPr="0029618A">
        <w:rPr>
          <w:rFonts w:eastAsia="Times New Roman"/>
          <w:sz w:val="24"/>
          <w:szCs w:val="24"/>
          <w:highlight w:val="white"/>
        </w:rPr>
        <w:t xml:space="preserve">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то </w:t>
      </w:r>
      <w:proofErr w:type="spellStart"/>
      <w:r w:rsidRPr="0029618A">
        <w:rPr>
          <w:rFonts w:eastAsia="Times New Roman"/>
          <w:sz w:val="24"/>
          <w:szCs w:val="24"/>
          <w:highlight w:val="white"/>
        </w:rPr>
        <w:t>неразвязываемый</w:t>
      </w:r>
      <w:proofErr w:type="spellEnd"/>
      <w:r w:rsidRPr="0029618A">
        <w:rPr>
          <w:rFonts w:eastAsia="Times New Roman"/>
          <w:sz w:val="24"/>
          <w:szCs w:val="24"/>
          <w:highlight w:val="white"/>
        </w:rPr>
        <w:t xml:space="preserve"> узел на нём образоваться бы не смог, ибо узлы не только не исчезают, появившись, но и не появляются, если их изначально не было. </w:t>
      </w:r>
    </w:p>
    <w:p w14:paraId="1774502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С этой неприятностью вполне можно бороться математическим способом: нужно либо исключить концы, что применительно к наушникам</w:t>
      </w:r>
      <w:r>
        <w:rPr>
          <w:rFonts w:eastAsia="Times New Roman"/>
          <w:sz w:val="24"/>
          <w:szCs w:val="24"/>
          <w:highlight w:val="white"/>
        </w:rPr>
        <w:t xml:space="preserve"> </w:t>
      </w:r>
      <w:r w:rsidRPr="0029618A">
        <w:rPr>
          <w:rFonts w:eastAsia="Times New Roman"/>
          <w:sz w:val="24"/>
          <w:szCs w:val="24"/>
          <w:highlight w:val="white"/>
        </w:rPr>
        <w:t>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14:paraId="643332F8" w14:textId="77777777" w:rsidR="00FC10F8" w:rsidRPr="0029618A" w:rsidRDefault="00FC10F8" w:rsidP="00FC10F8">
      <w:pPr>
        <w:spacing w:line="288" w:lineRule="auto"/>
        <w:ind w:firstLine="397"/>
        <w:jc w:val="both"/>
        <w:rPr>
          <w:rFonts w:eastAsia="Times New Roman"/>
          <w:sz w:val="24"/>
          <w:szCs w:val="24"/>
          <w:highlight w:val="white"/>
        </w:rPr>
      </w:pPr>
    </w:p>
    <w:p w14:paraId="1B372F49" w14:textId="77777777"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0C92DE3A" wp14:editId="7964035A">
            <wp:extent cx="3686175" cy="680226"/>
            <wp:effectExtent l="0" t="0" r="0"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 cstate="print"/>
                    <a:srcRect/>
                    <a:stretch>
                      <a:fillRect/>
                    </a:stretch>
                  </pic:blipFill>
                  <pic:spPr>
                    <a:xfrm>
                      <a:off x="0" y="0"/>
                      <a:ext cx="3686175" cy="680226"/>
                    </a:xfrm>
                    <a:prstGeom prst="rect">
                      <a:avLst/>
                    </a:prstGeom>
                    <a:ln/>
                  </pic:spPr>
                </pic:pic>
              </a:graphicData>
            </a:graphic>
          </wp:inline>
        </w:drawing>
      </w:r>
    </w:p>
    <w:p w14:paraId="2F1DB92B" w14:textId="77777777" w:rsidR="00FC10F8" w:rsidRPr="0029618A" w:rsidRDefault="00FC10F8" w:rsidP="00FC10F8">
      <w:pPr>
        <w:spacing w:line="288" w:lineRule="auto"/>
        <w:ind w:firstLine="397"/>
        <w:jc w:val="both"/>
        <w:rPr>
          <w:rFonts w:eastAsia="Times New Roman"/>
          <w:sz w:val="24"/>
          <w:szCs w:val="24"/>
          <w:highlight w:val="white"/>
        </w:rPr>
      </w:pPr>
    </w:p>
    <w:p w14:paraId="2255828F" w14:textId="77777777"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i/>
          <w:sz w:val="24"/>
          <w:szCs w:val="24"/>
          <w:highlight w:val="white"/>
        </w:rPr>
        <w:t xml:space="preserve">Примеры сложения петель разных знаков </w:t>
      </w:r>
    </w:p>
    <w:p w14:paraId="457E7CEB" w14:textId="77777777" w:rsidR="00FC10F8" w:rsidRPr="0029618A" w:rsidRDefault="00FC10F8" w:rsidP="00FC10F8">
      <w:pPr>
        <w:spacing w:line="288" w:lineRule="auto"/>
        <w:ind w:firstLine="397"/>
        <w:jc w:val="both"/>
        <w:rPr>
          <w:rFonts w:eastAsia="Times New Roman"/>
          <w:sz w:val="24"/>
          <w:szCs w:val="24"/>
          <w:highlight w:val="white"/>
        </w:rPr>
      </w:pPr>
    </w:p>
    <w:p w14:paraId="208B1C7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Попробуйте мысленно нанизать на шнурок несколько таких петель разных знаков и вычислите результат и его знак. </w:t>
      </w:r>
      <w:proofErr w:type="gramStart"/>
      <w:r w:rsidRPr="0029618A">
        <w:rPr>
          <w:rFonts w:eastAsia="Times New Roman"/>
          <w:sz w:val="24"/>
          <w:szCs w:val="24"/>
          <w:highlight w:val="white"/>
        </w:rPr>
        <w:t>Таком</w:t>
      </w:r>
      <w:proofErr w:type="gramEnd"/>
      <w:r w:rsidRPr="0029618A">
        <w:rPr>
          <w:rFonts w:eastAsia="Times New Roman"/>
          <w:sz w:val="24"/>
          <w:szCs w:val="24"/>
          <w:highlight w:val="white"/>
        </w:rPr>
        <w:t xml:space="preserve"> образом, чтобы наушники не запутывались</w:t>
      </w:r>
      <w:r>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Pr>
          <w:rFonts w:eastAsia="Times New Roman"/>
          <w:sz w:val="24"/>
          <w:szCs w:val="24"/>
          <w:highlight w:val="white"/>
        </w:rPr>
        <w:t>этом</w:t>
      </w:r>
      <w:r w:rsidRPr="0029618A">
        <w:rPr>
          <w:rFonts w:eastAsia="Times New Roman"/>
          <w:sz w:val="24"/>
          <w:szCs w:val="24"/>
          <w:highlight w:val="white"/>
        </w:rPr>
        <w:t xml:space="preserve">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14:paraId="13CFB396" w14:textId="77777777" w:rsidR="00FC10F8" w:rsidRPr="0029618A" w:rsidRDefault="00FC10F8" w:rsidP="00FC10F8">
      <w:pPr>
        <w:ind w:firstLine="397"/>
        <w:rPr>
          <w:rFonts w:eastAsia="Times New Roman"/>
          <w:sz w:val="24"/>
          <w:szCs w:val="24"/>
        </w:rPr>
      </w:pPr>
    </w:p>
    <w:p w14:paraId="2229375E"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0CE17AF3" wp14:editId="41367B71">
            <wp:extent cx="3090863" cy="1730267"/>
            <wp:effectExtent l="0" t="0" r="0" b="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2" cstate="print"/>
                    <a:srcRect/>
                    <a:stretch>
                      <a:fillRect/>
                    </a:stretch>
                  </pic:blipFill>
                  <pic:spPr>
                    <a:xfrm>
                      <a:off x="0" y="0"/>
                      <a:ext cx="3090863" cy="1730267"/>
                    </a:xfrm>
                    <a:prstGeom prst="rect">
                      <a:avLst/>
                    </a:prstGeom>
                    <a:ln/>
                  </pic:spPr>
                </pic:pic>
              </a:graphicData>
            </a:graphic>
          </wp:inline>
        </w:drawing>
      </w:r>
    </w:p>
    <w:p w14:paraId="223DDBA1"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Один из способов складывания проводов, не приводящий к их запутыванию. Он хорош ещё и тем, что попутно вы складываете пальцы в </w:t>
      </w:r>
      <w:proofErr w:type="spellStart"/>
      <w:r w:rsidRPr="0029618A">
        <w:rPr>
          <w:rFonts w:eastAsia="Times New Roman"/>
          <w:i/>
          <w:sz w:val="24"/>
          <w:szCs w:val="24"/>
          <w:highlight w:val="white"/>
        </w:rPr>
        <w:t>мудру</w:t>
      </w:r>
      <w:proofErr w:type="spellEnd"/>
      <w:r w:rsidRPr="0029618A">
        <w:rPr>
          <w:rFonts w:eastAsia="Times New Roman"/>
          <w:i/>
          <w:sz w:val="24"/>
          <w:szCs w:val="24"/>
          <w:highlight w:val="white"/>
        </w:rPr>
        <w:t xml:space="preserve"> любви.</w:t>
      </w:r>
    </w:p>
    <w:p w14:paraId="3A1F781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и среди стохастических по своей природе законов не все одинаково интересны. Например, закон Бука </w:t>
      </w:r>
      <w:r>
        <w:rPr>
          <w:rFonts w:eastAsia="Times New Roman"/>
          <w:sz w:val="24"/>
          <w:szCs w:val="24"/>
          <w:highlight w:val="white"/>
        </w:rPr>
        <w:t>(</w:t>
      </w:r>
      <w:r w:rsidRPr="0029618A">
        <w:rPr>
          <w:rFonts w:eastAsia="Times New Roman"/>
          <w:sz w:val="24"/>
          <w:szCs w:val="24"/>
          <w:highlight w:val="white"/>
        </w:rPr>
        <w:t>«</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w:t>
      </w:r>
      <w:r w:rsidRPr="0029618A">
        <w:rPr>
          <w:rFonts w:eastAsia="Times New Roman"/>
          <w:sz w:val="24"/>
          <w:szCs w:val="24"/>
          <w:highlight w:val="white"/>
        </w:rPr>
        <w:lastRenderedPageBreak/>
        <w:t xml:space="preserve">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w:t>
      </w:r>
      <w:r>
        <w:rPr>
          <w:rFonts w:eastAsia="Times New Roman"/>
          <w:sz w:val="24"/>
          <w:szCs w:val="24"/>
          <w:highlight w:val="white"/>
        </w:rPr>
        <w:t>трюизм</w:t>
      </w:r>
      <w:r w:rsidRPr="0029618A">
        <w:rPr>
          <w:rFonts w:eastAsia="Times New Roman"/>
          <w:sz w:val="24"/>
          <w:szCs w:val="24"/>
          <w:highlight w:val="white"/>
        </w:rPr>
        <w:t>: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14:paraId="644F0AE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w:t>
      </w:r>
      <w:proofErr w:type="spellStart"/>
      <w:r w:rsidRPr="0029618A">
        <w:rPr>
          <w:rFonts w:eastAsia="Times New Roman"/>
          <w:sz w:val="24"/>
          <w:szCs w:val="24"/>
          <w:highlight w:val="white"/>
        </w:rPr>
        <w:t>Вертерн</w:t>
      </w:r>
      <w:r w:rsidRPr="0029618A">
        <w:rPr>
          <w:rFonts w:eastAsia="Times New Roman"/>
          <w:sz w:val="24"/>
          <w:szCs w:val="24"/>
        </w:rPr>
        <w:t>а</w:t>
      </w:r>
      <w:proofErr w:type="spellEnd"/>
      <w:r w:rsidRPr="0029618A">
        <w:rPr>
          <w:rFonts w:eastAsia="Times New Roman"/>
          <w:sz w:val="24"/>
          <w:szCs w:val="24"/>
        </w:rPr>
        <w:t xml:space="preserve">: </w:t>
      </w:r>
      <w:r w:rsidRPr="0029618A">
        <w:rPr>
          <w:rFonts w:eastAsia="Times New Roman"/>
          <w:i/>
          <w:sz w:val="24"/>
          <w:szCs w:val="24"/>
        </w:rPr>
        <w:t>«Предположение — мать любой неразберихи»</w:t>
      </w:r>
      <w:r w:rsidRPr="0029618A">
        <w:rPr>
          <w:rFonts w:eastAsia="Times New Roman"/>
          <w:sz w:val="24"/>
          <w:szCs w:val="24"/>
        </w:rPr>
        <w:t xml:space="preserve">, и все наши предположения и даже строгие выводы постараемся, где </w:t>
      </w:r>
      <w:proofErr w:type="gramStart"/>
      <w:r w:rsidRPr="0029618A">
        <w:rPr>
          <w:rFonts w:eastAsia="Times New Roman"/>
          <w:sz w:val="24"/>
          <w:szCs w:val="24"/>
        </w:rPr>
        <w:t>это</w:t>
      </w:r>
      <w:proofErr w:type="gramEnd"/>
      <w:r w:rsidRPr="0029618A">
        <w:rPr>
          <w:rFonts w:eastAsia="Times New Roman"/>
          <w:sz w:val="24"/>
          <w:szCs w:val="24"/>
        </w:rPr>
        <w:t xml:space="preserve"> возможно, проверить с помощью имитационного моделирования.</w:t>
      </w:r>
    </w:p>
    <w:p w14:paraId="476340F9" w14:textId="77777777" w:rsidR="00FC10F8" w:rsidRPr="0029618A" w:rsidRDefault="00FC10F8" w:rsidP="00FC10F8">
      <w:pPr>
        <w:pStyle w:val="2"/>
        <w:spacing w:line="288" w:lineRule="auto"/>
        <w:ind w:firstLine="397"/>
        <w:jc w:val="both"/>
        <w:rPr>
          <w:rFonts w:eastAsia="Times New Roman"/>
          <w:b/>
          <w:sz w:val="34"/>
          <w:szCs w:val="34"/>
        </w:rPr>
      </w:pPr>
      <w:bookmarkStart w:id="10" w:name="_Toc24894006"/>
      <w:r w:rsidRPr="0029618A">
        <w:rPr>
          <w:rFonts w:eastAsia="Cambria"/>
          <w:b/>
          <w:color w:val="4F81BD"/>
          <w:sz w:val="26"/>
          <w:szCs w:val="26"/>
        </w:rPr>
        <w:t>А при</w:t>
      </w:r>
      <w:r>
        <w:rPr>
          <w:rFonts w:eastAsia="Cambria"/>
          <w:b/>
          <w:color w:val="4F81BD"/>
          <w:sz w:val="26"/>
          <w:szCs w:val="26"/>
        </w:rPr>
        <w:t xml:space="preserve"> </w:t>
      </w:r>
      <w:r w:rsidRPr="0029618A">
        <w:rPr>
          <w:rFonts w:eastAsia="Cambria"/>
          <w:b/>
          <w:color w:val="4F81BD"/>
          <w:sz w:val="26"/>
          <w:szCs w:val="26"/>
        </w:rPr>
        <w:t>чём тут математика?</w:t>
      </w:r>
      <w:bookmarkEnd w:id="10"/>
    </w:p>
    <w:p w14:paraId="45C07B9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Петли, наушники, законы подлости, </w:t>
      </w:r>
      <w:proofErr w:type="gramStart"/>
      <w:r w:rsidRPr="0029618A">
        <w:rPr>
          <w:rFonts w:eastAsia="Times New Roman"/>
          <w:sz w:val="24"/>
          <w:szCs w:val="24"/>
          <w:highlight w:val="white"/>
        </w:rPr>
        <w:t>неприятности</w:t>
      </w:r>
      <w:proofErr w:type="gramEnd"/>
      <w:r w:rsidRPr="0029618A">
        <w:rPr>
          <w:rFonts w:eastAsia="Times New Roman"/>
          <w:sz w:val="24"/>
          <w:szCs w:val="24"/>
          <w:highlight w:val="white"/>
        </w:rPr>
        <w:t>… при</w:t>
      </w:r>
      <w:r>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14:paraId="0452B96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14:paraId="749FAB4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w:t>
      </w:r>
      <w:r>
        <w:rPr>
          <w:rFonts w:eastAsia="Times New Roman"/>
          <w:sz w:val="24"/>
          <w:szCs w:val="24"/>
          <w:highlight w:val="white"/>
        </w:rPr>
        <w:t>им</w:t>
      </w:r>
      <w:r w:rsidRPr="0029618A">
        <w:rPr>
          <w:rFonts w:eastAsia="Times New Roman"/>
          <w:sz w:val="24"/>
          <w:szCs w:val="24"/>
          <w:highlight w:val="white"/>
        </w:rPr>
        <w:t xml:space="preserve"> на школьный образ математики! Но вот что важно</w:t>
      </w:r>
      <w:r>
        <w:rPr>
          <w:rFonts w:eastAsia="Times New Roman"/>
          <w:sz w:val="24"/>
          <w:szCs w:val="24"/>
          <w:highlight w:val="white"/>
        </w:rPr>
        <w:t>:</w:t>
      </w:r>
      <w:r w:rsidRPr="0029618A">
        <w:rPr>
          <w:rFonts w:eastAsia="Times New Roman"/>
          <w:sz w:val="24"/>
          <w:szCs w:val="24"/>
          <w:highlight w:val="white"/>
        </w:rPr>
        <w:t xml:space="preserve"> эта колоссальная разница не говорит о том, что есть какая-то одна «простая» </w:t>
      </w:r>
      <w:r w:rsidRPr="0029618A">
        <w:rPr>
          <w:rFonts w:eastAsia="Times New Roman"/>
          <w:sz w:val="24"/>
          <w:szCs w:val="24"/>
          <w:highlight w:val="white"/>
        </w:rPr>
        <w:lastRenderedPageBreak/>
        <w:t xml:space="preserve">математика и другая «сложная». </w:t>
      </w:r>
      <w:proofErr w:type="gramStart"/>
      <w:r w:rsidRPr="0029618A">
        <w:rPr>
          <w:rFonts w:eastAsia="Times New Roman"/>
          <w:sz w:val="24"/>
          <w:szCs w:val="24"/>
          <w:highlight w:val="white"/>
        </w:rPr>
        <w:t xml:space="preserve">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w:t>
      </w:r>
      <w:proofErr w:type="gramEnd"/>
      <w:r w:rsidRPr="0029618A">
        <w:rPr>
          <w:rFonts w:eastAsia="Times New Roman"/>
          <w:sz w:val="24"/>
          <w:szCs w:val="24"/>
          <w:highlight w:val="white"/>
        </w:rPr>
        <w:t xml:space="preserve"> Не нужно думать при этом, что числа и отрезки</w:t>
      </w:r>
      <w:r>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14:paraId="2C7B0DED"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w:t>
      </w:r>
      <w:proofErr w:type="gramStart"/>
      <w:r w:rsidRPr="0029618A">
        <w:rPr>
          <w:rFonts w:eastAsia="Times New Roman"/>
          <w:sz w:val="24"/>
          <w:szCs w:val="24"/>
          <w:highlight w:val="white"/>
        </w:rPr>
        <w:t>привычного им</w:t>
      </w:r>
      <w:proofErr w:type="gramEnd"/>
      <w:r w:rsidRPr="0029618A">
        <w:rPr>
          <w:rFonts w:eastAsia="Times New Roman"/>
          <w:sz w:val="24"/>
          <w:szCs w:val="24"/>
          <w:highlight w:val="white"/>
        </w:rPr>
        <w:t xml:space="preserve"> понятия количества. Переход от количества к шагам помогает понять, что числа годятся для моделирования движений </w:t>
      </w:r>
      <w:proofErr w:type="gramStart"/>
      <w:r w:rsidRPr="0029618A">
        <w:rPr>
          <w:rFonts w:eastAsia="Times New Roman"/>
          <w:sz w:val="24"/>
          <w:szCs w:val="24"/>
          <w:highlight w:val="white"/>
        </w:rPr>
        <w:t>на</w:t>
      </w:r>
      <w:proofErr w:type="gramEnd"/>
      <w:r w:rsidRPr="0029618A">
        <w:rPr>
          <w:rFonts w:eastAsia="Times New Roman"/>
          <w:sz w:val="24"/>
          <w:szCs w:val="24"/>
          <w:highlight w:val="white"/>
        </w:rPr>
        <w:t xml:space="preserve">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Pr>
          <w:rFonts w:eastAsia="Times New Roman"/>
          <w:sz w:val="24"/>
          <w:szCs w:val="24"/>
          <w:highlight w:val="white"/>
        </w:rPr>
        <w:t xml:space="preserve"> –</w:t>
      </w:r>
      <w:r w:rsidRPr="0029618A">
        <w:rPr>
          <w:rFonts w:eastAsia="Times New Roman"/>
          <w:sz w:val="24"/>
          <w:szCs w:val="24"/>
          <w:highlight w:val="white"/>
        </w:rPr>
        <w:t xml:space="preserve"> то есть ориентированный отрезок</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в качестве</w:t>
      </w:r>
      <w:r w:rsidRPr="0029618A">
        <w:rPr>
          <w:rFonts w:eastAsia="Times New Roman"/>
          <w:sz w:val="24"/>
          <w:szCs w:val="24"/>
          <w:highlight w:val="white"/>
        </w:rPr>
        <w:t xml:space="preserve"> модел</w:t>
      </w:r>
      <w:r>
        <w:rPr>
          <w:rFonts w:eastAsia="Times New Roman"/>
          <w:sz w:val="24"/>
          <w:szCs w:val="24"/>
          <w:highlight w:val="white"/>
        </w:rPr>
        <w:t>и</w:t>
      </w:r>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w:t>
      </w:r>
      <w:proofErr w:type="gramStart"/>
      <w:r w:rsidRPr="0029618A">
        <w:rPr>
          <w:rFonts w:eastAsia="Times New Roman"/>
          <w:sz w:val="24"/>
          <w:szCs w:val="24"/>
          <w:highlight w:val="white"/>
        </w:rPr>
        <w:t xml:space="preserve">И что самое важное, если мне удастся придумать, как однозначно сопоставлять скорости предметов стрелкам на бумаге, </w:t>
      </w:r>
      <w:r>
        <w:rPr>
          <w:rFonts w:eastAsia="Times New Roman"/>
          <w:sz w:val="24"/>
          <w:szCs w:val="24"/>
          <w:highlight w:val="white"/>
        </w:rPr>
        <w:t>причем</w:t>
      </w:r>
      <w:r w:rsidRPr="0029618A">
        <w:rPr>
          <w:rFonts w:eastAsia="Times New Roman"/>
          <w:sz w:val="24"/>
          <w:szCs w:val="24"/>
          <w:highlight w:val="white"/>
        </w:rPr>
        <w:t xml:space="preserve"> окажется, что</w:t>
      </w:r>
      <w:r>
        <w:rPr>
          <w:rFonts w:eastAsia="Times New Roman"/>
          <w:sz w:val="24"/>
          <w:szCs w:val="24"/>
          <w:highlight w:val="white"/>
        </w:rPr>
        <w:t xml:space="preserve"> если</w:t>
      </w:r>
      <w:r w:rsidRPr="0029618A">
        <w:rPr>
          <w:rFonts w:eastAsia="Times New Roman"/>
          <w:sz w:val="24"/>
          <w:szCs w:val="24"/>
          <w:highlight w:val="white"/>
        </w:rPr>
        <w:t xml:space="preserve">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oMath>
      <w:r w:rsidRPr="0029618A">
        <w:rPr>
          <w:rFonts w:eastAsia="Times New Roman"/>
          <w:sz w:val="24"/>
          <w:szCs w:val="24"/>
          <w:highlight w:val="white"/>
        </w:rPr>
        <w:t xml:space="preserve"> соответствует стрелка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а скорости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 стрелка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то сумме скоростей </w:t>
      </w:r>
      <m:oMath>
        <m:r>
          <w:rPr>
            <w:rFonts w:ascii="Cambria Math" w:eastAsia="Times New Roman" w:hAnsi="Cambria Math"/>
            <w:sz w:val="24"/>
            <w:szCs w:val="24"/>
            <w:highlight w:val="white"/>
          </w:rPr>
          <m:t>3</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r>
          <w:rPr>
            <w:rFonts w:ascii="Cambria Math" w:eastAsia="Times New Roman" w:hAnsi="Cambria Math"/>
            <w:sz w:val="24"/>
            <w:szCs w:val="24"/>
            <w:highlight w:val="white"/>
          </w:rPr>
          <m:t>+</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будет соответствовать стрелка </w:t>
      </w:r>
      <m:oMath>
        <m:r>
          <w:rPr>
            <w:rFonts w:ascii="Cambria Math" w:eastAsia="Times New Roman" w:hAnsi="Cambria Math"/>
            <w:sz w:val="24"/>
            <w:szCs w:val="24"/>
            <w:highlight w:val="white"/>
          </w:rPr>
          <m:t>3a+b</m:t>
        </m:r>
      </m:oMath>
      <w:r w:rsidRPr="0029618A">
        <w:rPr>
          <w:rFonts w:eastAsia="Times New Roman"/>
          <w:sz w:val="24"/>
          <w:szCs w:val="24"/>
          <w:highlight w:val="white"/>
        </w:rPr>
        <w:t xml:space="preserve"> и никакая иная </w:t>
      </w:r>
      <w:r>
        <w:rPr>
          <w:rFonts w:eastAsia="Times New Roman"/>
          <w:sz w:val="24"/>
          <w:szCs w:val="24"/>
          <w:highlight w:val="white"/>
        </w:rPr>
        <w:t xml:space="preserve"> – то это уже будет </w:t>
      </w:r>
      <w:r w:rsidRPr="0029618A">
        <w:rPr>
          <w:rFonts w:eastAsia="Times New Roman"/>
          <w:sz w:val="24"/>
          <w:szCs w:val="24"/>
          <w:highlight w:val="white"/>
        </w:rPr>
        <w:t>свойство</w:t>
      </w:r>
      <w:r>
        <w:rPr>
          <w:rFonts w:eastAsia="Times New Roman"/>
          <w:sz w:val="24"/>
          <w:szCs w:val="24"/>
          <w:highlight w:val="white"/>
        </w:rPr>
        <w:t>м</w:t>
      </w:r>
      <w:r w:rsidRPr="0029618A">
        <w:rPr>
          <w:rFonts w:eastAsia="Times New Roman"/>
          <w:sz w:val="24"/>
          <w:szCs w:val="24"/>
          <w:highlight w:val="white"/>
        </w:rPr>
        <w:t>, позволяющ</w:t>
      </w:r>
      <w:r>
        <w:rPr>
          <w:rFonts w:eastAsia="Times New Roman"/>
          <w:sz w:val="24"/>
          <w:szCs w:val="24"/>
          <w:highlight w:val="white"/>
        </w:rPr>
        <w:t>им</w:t>
      </w:r>
      <w:r w:rsidRPr="0029618A">
        <w:rPr>
          <w:rFonts w:eastAsia="Times New Roman"/>
          <w:sz w:val="24"/>
          <w:szCs w:val="24"/>
          <w:highlight w:val="white"/>
        </w:rPr>
        <w:t xml:space="preserve"> мне не бегать по двору, изучая скорости, а, сидя в кресле, рисовать стрелки на</w:t>
      </w:r>
      <w:proofErr w:type="gramEnd"/>
      <w:r w:rsidRPr="0029618A">
        <w:rPr>
          <w:rFonts w:eastAsia="Times New Roman"/>
          <w:sz w:val="24"/>
          <w:szCs w:val="24"/>
          <w:highlight w:val="white"/>
        </w:rPr>
        <w:t xml:space="preserve"> бумаге. </w:t>
      </w:r>
    </w:p>
    <w:p w14:paraId="07D2011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r>
        <w:rPr>
          <w:rFonts w:eastAsia="Times New Roman"/>
          <w:sz w:val="24"/>
          <w:szCs w:val="24"/>
          <w:highlight w:val="white"/>
        </w:rPr>
        <w:t xml:space="preserve">Так математики пришли к мысли о линейных векторных пространствах, элементами которых являются векторы. </w:t>
      </w:r>
      <w:r w:rsidRPr="0029618A">
        <w:rPr>
          <w:rFonts w:eastAsia="Times New Roman"/>
          <w:sz w:val="24"/>
          <w:szCs w:val="24"/>
          <w:highlight w:val="white"/>
        </w:rPr>
        <w:t>Изучая свойства этих пространств (</w:t>
      </w:r>
      <w:r w:rsidRPr="0029618A">
        <w:rPr>
          <w:rFonts w:eastAsia="Times New Roman"/>
          <w:i/>
          <w:sz w:val="24"/>
          <w:szCs w:val="24"/>
          <w:highlight w:val="white"/>
        </w:rPr>
        <w:t>изучая</w:t>
      </w:r>
      <w:r w:rsidRPr="0029618A">
        <w:rPr>
          <w:rFonts w:eastAsia="Times New Roman"/>
          <w:sz w:val="24"/>
          <w:szCs w:val="24"/>
          <w:highlight w:val="white"/>
        </w:rPr>
        <w:t xml:space="preserve">, </w:t>
      </w:r>
      <w:proofErr w:type="gramStart"/>
      <w:r w:rsidRPr="0029618A">
        <w:rPr>
          <w:rFonts w:eastAsia="Times New Roman"/>
          <w:sz w:val="24"/>
          <w:szCs w:val="24"/>
          <w:highlight w:val="white"/>
        </w:rPr>
        <w:t>а</w:t>
      </w:r>
      <w:proofErr w:type="gramEnd"/>
      <w:r w:rsidRPr="0029618A">
        <w:rPr>
          <w:rFonts w:eastAsia="Times New Roman"/>
          <w:sz w:val="24"/>
          <w:szCs w:val="24"/>
          <w:highlight w:val="white"/>
        </w:rPr>
        <w:t xml:space="preserve">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Pr>
          <w:rFonts w:eastAsia="Times New Roman"/>
          <w:sz w:val="24"/>
          <w:szCs w:val="24"/>
          <w:highlight w:val="white"/>
        </w:rPr>
        <w:t>математики</w:t>
      </w:r>
      <w:r w:rsidRPr="0029618A">
        <w:rPr>
          <w:rFonts w:eastAsia="Times New Roman"/>
          <w:sz w:val="24"/>
          <w:szCs w:val="24"/>
          <w:highlight w:val="white"/>
        </w:rPr>
        <w:t xml:space="preserve"> выработали единый язык, который называется </w:t>
      </w:r>
      <w:r w:rsidRPr="0029618A">
        <w:rPr>
          <w:rFonts w:eastAsia="Times New Roman"/>
          <w:i/>
          <w:sz w:val="24"/>
          <w:szCs w:val="24"/>
          <w:highlight w:val="white"/>
        </w:rPr>
        <w:t>линейной алгеброй</w:t>
      </w:r>
      <w:r w:rsidRPr="0029618A">
        <w:rPr>
          <w:rFonts w:eastAsia="Times New Roman"/>
          <w:sz w:val="24"/>
          <w:szCs w:val="24"/>
          <w:highlight w:val="white"/>
        </w:rPr>
        <w:t xml:space="preserve">, для </w:t>
      </w:r>
      <w:r w:rsidRPr="0029618A">
        <w:rPr>
          <w:rFonts w:eastAsia="Times New Roman"/>
          <w:sz w:val="24"/>
          <w:szCs w:val="24"/>
          <w:highlight w:val="white"/>
        </w:rPr>
        <w:lastRenderedPageBreak/>
        <w:t>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14:paraId="1E7F6CA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r>
        <w:rPr>
          <w:rFonts w:eastAsia="Times New Roman"/>
          <w:sz w:val="24"/>
          <w:szCs w:val="24"/>
          <w:highlight w:val="white"/>
        </w:rPr>
        <w:t>В</w:t>
      </w:r>
      <w:proofErr w:type="gramEnd"/>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14:paraId="1976F73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4"/>
      </w:r>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некую операцию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которая будет удовлетворять следующим четырём свойствам: </w:t>
      </w:r>
    </w:p>
    <w:p w14:paraId="03F7B315"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xml:space="preserve">: для любых двух элементов </w:t>
      </w:r>
      <w:proofErr w:type="gramStart"/>
      <w:r w:rsidRPr="0029618A">
        <w:rPr>
          <w:rFonts w:eastAsia="Times New Roman"/>
          <w:sz w:val="24"/>
          <w:szCs w:val="24"/>
          <w:highlight w:val="white"/>
        </w:rPr>
        <w:t>из</w:t>
      </w:r>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proofErr w:type="gramStart"/>
      <w:r>
        <w:rPr>
          <w:rFonts w:eastAsia="Times New Roman"/>
          <w:sz w:val="24"/>
          <w:szCs w:val="24"/>
          <w:highlight w:val="white"/>
        </w:rPr>
        <w:t>результат</w:t>
      </w:r>
      <w:proofErr w:type="gramEnd"/>
      <w:r>
        <w:rPr>
          <w:rFonts w:eastAsia="Times New Roman"/>
          <w:sz w:val="24"/>
          <w:szCs w:val="24"/>
          <w:highlight w:val="white"/>
        </w:rPr>
        <w:t xml:space="preserve"> </w:t>
      </w:r>
      <w:r w:rsidRPr="0029618A">
        <w:rPr>
          <w:rFonts w:eastAsia="Times New Roman"/>
          <w:sz w:val="24"/>
          <w:szCs w:val="24"/>
          <w:highlight w:val="white"/>
        </w:rPr>
        <w:t>операци</w:t>
      </w:r>
      <w:r>
        <w:rPr>
          <w:rFonts w:eastAsia="Times New Roman"/>
          <w:sz w:val="24"/>
          <w:szCs w:val="24"/>
          <w:highlight w:val="white"/>
        </w:rPr>
        <w:t>и</w:t>
      </w:r>
      <w:r w:rsidRPr="0029618A">
        <w:rPr>
          <w:rFonts w:eastAsia="Times New Roman"/>
          <w:sz w:val="24"/>
          <w:szCs w:val="24"/>
          <w:highlight w:val="white"/>
        </w:rPr>
        <w:t xml:space="preserve">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всегда </w:t>
      </w:r>
      <w:r>
        <w:rPr>
          <w:rFonts w:eastAsia="Times New Roman"/>
          <w:sz w:val="24"/>
          <w:szCs w:val="24"/>
          <w:highlight w:val="white"/>
        </w:rPr>
        <w:t xml:space="preserve">будет </w:t>
      </w:r>
      <w:r w:rsidRPr="0029618A">
        <w:rPr>
          <w:rFonts w:eastAsia="Times New Roman"/>
          <w:sz w:val="24"/>
          <w:szCs w:val="24"/>
          <w:highlight w:val="white"/>
        </w:rPr>
        <w:t>элемент</w:t>
      </w:r>
      <w:r>
        <w:rPr>
          <w:rFonts w:eastAsia="Times New Roman"/>
          <w:sz w:val="24"/>
          <w:szCs w:val="24"/>
          <w:highlight w:val="white"/>
        </w:rPr>
        <w:t>ом</w:t>
      </w:r>
      <w:r w:rsidRPr="0029618A">
        <w:rPr>
          <w:rFonts w:eastAsia="Times New Roman"/>
          <w:sz w:val="24"/>
          <w:szCs w:val="24"/>
          <w:highlight w:val="white"/>
        </w:rPr>
        <w:t xml:space="preserve"> этого же множества.</w:t>
      </w:r>
    </w:p>
    <w:p w14:paraId="509DF0E3"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xml:space="preserve">: для любых </w:t>
      </w:r>
      <m:oMath>
        <m:r>
          <w:rPr>
            <w:rFonts w:ascii="Cambria Math" w:eastAsia="Times New Roman" w:hAnsi="Cambria Math"/>
            <w:sz w:val="24"/>
            <w:szCs w:val="24"/>
            <w:highlight w:val="white"/>
          </w:rPr>
          <m:t>a, b, c</m:t>
        </m:r>
      </m:oMath>
      <w:r w:rsidRPr="0029618A">
        <w:rPr>
          <w:rFonts w:eastAsia="Times New Roman"/>
          <w:sz w:val="24"/>
          <w:szCs w:val="24"/>
          <w:highlight w:val="white"/>
        </w:rPr>
        <w:t xml:space="preserve"> из множества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верно</w:t>
      </w:r>
      <w:r>
        <w:rPr>
          <w:rFonts w:eastAsia="Times New Roman"/>
          <w:sz w:val="24"/>
          <w:szCs w:val="24"/>
          <w:highlight w:val="white"/>
        </w:rPr>
        <w:t>,</w:t>
      </w:r>
      <w:r w:rsidRPr="0029618A">
        <w:rPr>
          <w:rFonts w:eastAsia="Times New Roman"/>
          <w:sz w:val="24"/>
          <w:szCs w:val="24"/>
          <w:highlight w:val="white"/>
        </w:rPr>
        <w:t xml:space="preserve"> что</w:t>
      </w:r>
      <w:proofErr w:type="gramStart"/>
      <w:r w:rsidRPr="0029618A">
        <w:rPr>
          <w:rFonts w:eastAsia="Times New Roman"/>
          <w:sz w:val="24"/>
          <w:szCs w:val="24"/>
          <w:highlight w:val="white"/>
        </w:rPr>
        <w:t xml:space="preserve"> </w:t>
      </w:r>
      <m:oMath>
        <m:r>
          <w:rPr>
            <w:rFonts w:ascii="Cambria Math" w:eastAsia="Times New Roman" w:hAnsi="Cambria Math"/>
            <w:sz w:val="24"/>
            <w:szCs w:val="24"/>
            <w:highlight w:val="white"/>
          </w:rPr>
          <m:t>(a+b)+c = a+(b+c)</m:t>
        </m:r>
      </m:oMath>
      <w:r w:rsidRPr="0029618A">
        <w:rPr>
          <w:rFonts w:eastAsia="Times New Roman"/>
          <w:sz w:val="24"/>
          <w:szCs w:val="24"/>
          <w:highlight w:val="white"/>
        </w:rPr>
        <w:t>.</w:t>
      </w:r>
      <w:proofErr w:type="gramEnd"/>
    </w:p>
    <w:p w14:paraId="562F2083"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xml:space="preserve">: в </w:t>
      </w:r>
      <m:oMath>
        <m:r>
          <w:rPr>
            <w:rFonts w:ascii="Cambria Math" w:eastAsia="Times New Roman" w:hAnsi="Cambria Math"/>
            <w:sz w:val="24"/>
            <w:szCs w:val="24"/>
            <w:highlight w:val="white"/>
          </w:rPr>
          <m:t xml:space="preserve">A </m:t>
        </m:r>
      </m:oMath>
      <w:r w:rsidRPr="0029618A">
        <w:rPr>
          <w:rFonts w:eastAsia="Times New Roman"/>
          <w:sz w:val="24"/>
          <w:szCs w:val="24"/>
          <w:highlight w:val="white"/>
        </w:rPr>
        <w:t xml:space="preserve">существует единственный элемент </w:t>
      </w:r>
      <m:oMath>
        <m:r>
          <w:rPr>
            <w:rFonts w:ascii="Cambria Math" w:eastAsia="Times New Roman" w:hAnsi="Cambria Math"/>
            <w:sz w:val="24"/>
            <w:szCs w:val="24"/>
            <w:highlight w:val="white"/>
          </w:rPr>
          <m:t>0</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такой</w:t>
      </w:r>
      <w:proofErr w:type="gramEnd"/>
      <w:r w:rsidRPr="0029618A">
        <w:rPr>
          <w:rFonts w:eastAsia="Times New Roman"/>
          <w:sz w:val="24"/>
          <w:szCs w:val="24"/>
          <w:highlight w:val="white"/>
        </w:rPr>
        <w:t xml:space="preserve"> что</w:t>
      </w:r>
      <w:r w:rsidR="00153DBD">
        <w:rPr>
          <w:rFonts w:eastAsia="Times New Roman"/>
          <w:sz w:val="24"/>
          <w:szCs w:val="24"/>
          <w:highlight w:val="white"/>
        </w:rPr>
        <w:t xml:space="preserve"> </w:t>
      </w:r>
      <m:oMath>
        <m:r>
          <w:rPr>
            <w:rFonts w:ascii="Cambria Math" w:eastAsia="Times New Roman" w:hAnsi="Cambria Math"/>
            <w:sz w:val="24"/>
            <w:szCs w:val="24"/>
            <w:highlight w:val="white"/>
          </w:rPr>
          <m:t>0+a=a+0=a</m:t>
        </m:r>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из </w:t>
      </w:r>
      <m:oMath>
        <m:r>
          <w:rPr>
            <w:rFonts w:ascii="Cambria Math" w:eastAsia="Times New Roman" w:hAnsi="Cambria Math"/>
            <w:sz w:val="24"/>
            <w:szCs w:val="24"/>
            <w:highlight w:val="white"/>
          </w:rPr>
          <m:t>A</m:t>
        </m:r>
      </m:oMath>
      <w:r w:rsidRPr="0029618A">
        <w:rPr>
          <w:rFonts w:eastAsia="Times New Roman"/>
          <w:sz w:val="24"/>
          <w:szCs w:val="24"/>
          <w:highlight w:val="white"/>
        </w:rPr>
        <w:t>.</w:t>
      </w:r>
      <w:ins w:id="11" w:author="СБ" w:date="2019-11-15T11:55:00Z">
        <w:r w:rsidR="00B657ED" w:rsidRPr="00713766">
          <w:rPr>
            <w:rFonts w:eastAsia="Times New Roman"/>
            <w:sz w:val="24"/>
            <w:szCs w:val="24"/>
            <w:highlight w:val="white"/>
          </w:rPr>
          <w:t xml:space="preserve"> </w:t>
        </w:r>
      </w:ins>
    </w:p>
    <w:p w14:paraId="68FF1894" w14:textId="7777777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xml:space="preserve">: для каждого элемента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proofErr w:type="gramStart"/>
      <w:r w:rsidRPr="0029618A">
        <w:rPr>
          <w:rFonts w:eastAsia="Times New Roman"/>
          <w:sz w:val="24"/>
          <w:szCs w:val="24"/>
          <w:highlight w:val="white"/>
        </w:rPr>
        <w:t xml:space="preserve">в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существует</w:t>
      </w:r>
      <w:proofErr w:type="gramEnd"/>
      <w:r w:rsidRPr="0029618A">
        <w:rPr>
          <w:rFonts w:eastAsia="Times New Roman"/>
          <w:sz w:val="24"/>
          <w:szCs w:val="24"/>
          <w:highlight w:val="white"/>
        </w:rPr>
        <w:t xml:space="preserve"> единственный обратный ему элемент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такой, что </w:t>
      </w:r>
      <m:oMath>
        <m:r>
          <w:rPr>
            <w:rFonts w:ascii="Cambria Math" w:eastAsia="Times New Roman" w:hAnsi="Cambria Math"/>
            <w:sz w:val="24"/>
            <w:szCs w:val="24"/>
            <w:highlight w:val="white"/>
          </w:rPr>
          <m:t>a+(-a)=0</m:t>
        </m:r>
      </m:oMath>
      <w:r w:rsidRPr="0029618A">
        <w:rPr>
          <w:rFonts w:eastAsia="Times New Roman"/>
          <w:sz w:val="24"/>
          <w:szCs w:val="24"/>
          <w:highlight w:val="white"/>
        </w:rPr>
        <w:t xml:space="preserve">. </w:t>
      </w:r>
    </w:p>
    <w:p w14:paraId="1D5EE18D" w14:textId="77777777" w:rsidR="00FC10F8" w:rsidRPr="0029618A" w:rsidRDefault="00FC10F8" w:rsidP="00FC10F8">
      <w:pPr>
        <w:spacing w:line="288" w:lineRule="auto"/>
        <w:ind w:firstLine="425"/>
        <w:jc w:val="both"/>
        <w:rPr>
          <w:rFonts w:eastAsia="Times New Roman"/>
          <w:sz w:val="24"/>
          <w:szCs w:val="24"/>
          <w:highlight w:val="white"/>
        </w:rPr>
      </w:pPr>
      <w:r w:rsidRPr="0029618A">
        <w:rPr>
          <w:rFonts w:eastAsia="Times New Roman"/>
          <w:sz w:val="24"/>
          <w:szCs w:val="24"/>
          <w:highlight w:val="white"/>
        </w:rPr>
        <w:t>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таким подходом ещё не знаком, или напомнить тем, кто о группах уже слышал, но не связал свою жизнь с их изучением.</w:t>
      </w:r>
    </w:p>
    <w:p w14:paraId="5BFF946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xml:space="preserve">. Но </w:t>
      </w:r>
      <w:r w:rsidRPr="0029618A">
        <w:rPr>
          <w:rFonts w:eastAsia="Times New Roman"/>
          <w:sz w:val="24"/>
          <w:szCs w:val="24"/>
          <w:highlight w:val="white"/>
        </w:rPr>
        <w:lastRenderedPageBreak/>
        <w:t>знакомясь с ними, мы встретим многие другие понятия и модели и обозначим некоторые связи между ними.</w:t>
      </w:r>
    </w:p>
    <w:p w14:paraId="76ECCD0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14:paraId="7582FD7A" w14:textId="77777777" w:rsidR="00FC10F8" w:rsidRPr="0029618A" w:rsidRDefault="00FC10F8" w:rsidP="00FC10F8">
      <w:pPr>
        <w:pStyle w:val="2"/>
        <w:spacing w:before="200" w:after="0"/>
        <w:ind w:firstLine="397"/>
        <w:jc w:val="both"/>
        <w:rPr>
          <w:rFonts w:eastAsia="Cambria"/>
          <w:b/>
          <w:color w:val="4F81BD"/>
          <w:sz w:val="26"/>
          <w:szCs w:val="26"/>
        </w:rPr>
      </w:pPr>
      <w:bookmarkStart w:id="12" w:name="_Toc24894007"/>
      <w:r w:rsidRPr="0029618A">
        <w:rPr>
          <w:rFonts w:eastAsia="Cambria"/>
          <w:b/>
          <w:color w:val="4F81BD"/>
          <w:sz w:val="26"/>
          <w:szCs w:val="26"/>
        </w:rPr>
        <w:t>Закон велосипедиста</w:t>
      </w:r>
      <w:bookmarkEnd w:id="12"/>
    </w:p>
    <w:p w14:paraId="3D43337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Я большой энтузиаст любительского велосипедного спорта. Многие задачи, ставшие примерами для этой книжки, я </w:t>
      </w:r>
      <w:proofErr w:type="gramStart"/>
      <w:r w:rsidRPr="0029618A">
        <w:rPr>
          <w:rFonts w:eastAsia="Times New Roman"/>
          <w:sz w:val="24"/>
          <w:szCs w:val="24"/>
          <w:highlight w:val="white"/>
        </w:rPr>
        <w:t>обмозговывал</w:t>
      </w:r>
      <w:proofErr w:type="gramEnd"/>
      <w:r w:rsidRPr="0029618A">
        <w:rPr>
          <w:rFonts w:eastAsia="Times New Roman"/>
          <w:sz w:val="24"/>
          <w:szCs w:val="24"/>
          <w:highlight w:val="white"/>
        </w:rPr>
        <w:t xml:space="preserve">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w:t>
      </w:r>
      <w:proofErr w:type="gramStart"/>
      <w:r w:rsidRPr="0029618A">
        <w:rPr>
          <w:rFonts w:eastAsia="Times New Roman"/>
          <w:sz w:val="24"/>
          <w:szCs w:val="24"/>
          <w:highlight w:val="white"/>
        </w:rPr>
        <w:t>ощущение</w:t>
      </w:r>
      <w:proofErr w:type="gramEnd"/>
      <w:r w:rsidRPr="0029618A">
        <w:rPr>
          <w:rFonts w:eastAsia="Times New Roman"/>
          <w:sz w:val="24"/>
          <w:szCs w:val="24"/>
          <w:highlight w:val="white"/>
        </w:rPr>
        <w:t xml:space="preserve">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14:paraId="561A7010"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14:paraId="4F49FE1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маршрут, в котором прямой и обратный пути совпадают. </w:t>
      </w:r>
    </w:p>
    <w:p w14:paraId="64A672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w:t>
      </w:r>
      <w:proofErr w:type="spellStart"/>
      <w:r w:rsidRPr="0029618A">
        <w:rPr>
          <w:rFonts w:eastAsia="Times New Roman"/>
          <w:sz w:val="24"/>
          <w:szCs w:val="24"/>
        </w:rPr>
        <w:t>Авачи</w:t>
      </w:r>
      <w:proofErr w:type="spellEnd"/>
      <w:r w:rsidRPr="0029618A">
        <w:rPr>
          <w:rFonts w:eastAsia="Times New Roman"/>
          <w:sz w:val="24"/>
          <w:szCs w:val="24"/>
        </w:rPr>
        <w:t xml:space="preserve">, горок почти не окажется, но в моём распоряжении остаются встречный и попутный ветер </w:t>
      </w:r>
      <w:r>
        <w:rPr>
          <w:rFonts w:eastAsia="Times New Roman"/>
          <w:sz w:val="24"/>
          <w:szCs w:val="24"/>
        </w:rPr>
        <w:t>или</w:t>
      </w:r>
      <w:r w:rsidRPr="0029618A">
        <w:rPr>
          <w:rFonts w:eastAsia="Times New Roman"/>
          <w:sz w:val="24"/>
          <w:szCs w:val="24"/>
        </w:rPr>
        <w:t xml:space="preserve"> участки с плохой дорогой, которые также способны отнять значительную часть времени путешествия.</w:t>
      </w:r>
    </w:p>
    <w:p w14:paraId="607ED6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взглянем на закон велосипедиста с несколько иной точки зрения. Если я сделаю множество фотографий-</w:t>
      </w:r>
      <w:proofErr w:type="spellStart"/>
      <w:r w:rsidRPr="0029618A">
        <w:rPr>
          <w:rFonts w:eastAsia="Times New Roman"/>
          <w:sz w:val="24"/>
          <w:szCs w:val="24"/>
        </w:rPr>
        <w:t>селфи</w:t>
      </w:r>
      <w:proofErr w:type="spellEnd"/>
      <w:r w:rsidRPr="0029618A">
        <w:rPr>
          <w:rFonts w:eastAsia="Times New Roman"/>
          <w:sz w:val="24"/>
          <w:szCs w:val="24"/>
        </w:rPr>
        <w:t xml:space="preserve">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w:t>
      </w:r>
      <w:r w:rsidRPr="0029618A">
        <w:rPr>
          <w:rFonts w:eastAsia="Times New Roman"/>
          <w:sz w:val="24"/>
          <w:szCs w:val="24"/>
        </w:rPr>
        <w:lastRenderedPageBreak/>
        <w:t xml:space="preserve">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w:t>
      </w:r>
      <w:proofErr w:type="gramStart"/>
      <w:r w:rsidRPr="0029618A">
        <w:rPr>
          <w:rFonts w:eastAsia="Times New Roman"/>
          <w:sz w:val="24"/>
          <w:szCs w:val="24"/>
        </w:rPr>
        <w:t>увы</w:t>
      </w:r>
      <w:proofErr w:type="gramEnd"/>
      <w:r w:rsidRPr="0029618A">
        <w:rPr>
          <w:rFonts w:eastAsia="Times New Roman"/>
          <w:sz w:val="24"/>
          <w:szCs w:val="24"/>
        </w:rPr>
        <w:t>,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14:paraId="7D06D8FE" w14:textId="77777777" w:rsidR="00FC10F8" w:rsidRPr="0029618A" w:rsidRDefault="00FC10F8" w:rsidP="00FC10F8">
      <w:pPr>
        <w:pStyle w:val="2"/>
        <w:spacing w:before="200" w:after="0"/>
        <w:ind w:firstLine="397"/>
        <w:jc w:val="both"/>
        <w:rPr>
          <w:rFonts w:eastAsia="Cambria"/>
          <w:b/>
          <w:color w:val="4F81BD"/>
          <w:sz w:val="26"/>
          <w:szCs w:val="26"/>
        </w:rPr>
      </w:pPr>
      <w:bookmarkStart w:id="13" w:name="_Toc24894008"/>
      <w:r w:rsidRPr="0029618A">
        <w:rPr>
          <w:rFonts w:eastAsia="Cambria"/>
          <w:b/>
          <w:color w:val="4F81BD"/>
          <w:sz w:val="26"/>
          <w:szCs w:val="26"/>
        </w:rPr>
        <w:t>Измеряем уровень подлости</w:t>
      </w:r>
      <w:bookmarkEnd w:id="13"/>
    </w:p>
    <w:p w14:paraId="0ABF854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5"/>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14:paraId="7067E78D"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622A7C9C" wp14:editId="12FB4F5B">
            <wp:extent cx="3187700" cy="3013710"/>
            <wp:effectExtent l="0" t="0" r="0" b="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cstate="print"/>
                    <a:srcRect/>
                    <a:stretch>
                      <a:fillRect/>
                    </a:stretch>
                  </pic:blipFill>
                  <pic:spPr>
                    <a:xfrm>
                      <a:off x="0" y="0"/>
                      <a:ext cx="3187700" cy="3013710"/>
                    </a:xfrm>
                    <a:prstGeom prst="rect">
                      <a:avLst/>
                    </a:prstGeom>
                    <a:ln/>
                  </pic:spPr>
                </pic:pic>
              </a:graphicData>
            </a:graphic>
          </wp:inline>
        </w:drawing>
      </w:r>
    </w:p>
    <w:p w14:paraId="5D2AFD5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Диаграмма перемещения велосипедиста в долях от общего пути и времени.</w:t>
      </w:r>
    </w:p>
    <w:p w14:paraId="5546BD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xml:space="preserve">,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w:t>
      </w:r>
      <w:r w:rsidRPr="0029618A">
        <w:rPr>
          <w:rFonts w:eastAsia="Times New Roman"/>
          <w:sz w:val="24"/>
          <w:szCs w:val="24"/>
        </w:rPr>
        <w:lastRenderedPageBreak/>
        <w:t>половину расчётного времени путешествия велосипедист успеет преодолеть лишь треть всего пути. Пока всё предельно просто и понятно.</w:t>
      </w:r>
    </w:p>
    <w:p w14:paraId="15DD63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14:paraId="69327CC1"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4E201200" wp14:editId="3F5F6FD4">
            <wp:extent cx="3095625" cy="2939466"/>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cstate="print"/>
                    <a:srcRect/>
                    <a:stretch>
                      <a:fillRect/>
                    </a:stretch>
                  </pic:blipFill>
                  <pic:spPr>
                    <a:xfrm>
                      <a:off x="0" y="0"/>
                      <a:ext cx="3095625" cy="2939466"/>
                    </a:xfrm>
                    <a:prstGeom prst="rect">
                      <a:avLst/>
                    </a:prstGeom>
                    <a:ln/>
                  </pic:spPr>
                </pic:pic>
              </a:graphicData>
            </a:graphic>
          </wp:inline>
        </w:drawing>
      </w:r>
    </w:p>
    <w:p w14:paraId="50E8D5EC"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Диаграмма перемещения велосипедиста для более сложного маршрута.</w:t>
      </w:r>
    </w:p>
    <w:p w14:paraId="0F63A87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w:t>
      </w:r>
      <w:r>
        <w:rPr>
          <w:rFonts w:eastAsia="Times New Roman"/>
          <w:sz w:val="24"/>
          <w:szCs w:val="24"/>
        </w:rPr>
        <w:t>ем</w:t>
      </w:r>
      <w:r w:rsidRPr="0029618A">
        <w:rPr>
          <w:rFonts w:eastAsia="Times New Roman"/>
          <w:sz w:val="24"/>
          <w:szCs w:val="24"/>
        </w:rPr>
        <w:t xml:space="preserve"> в него точный математический смысл. </w:t>
      </w:r>
      <w:proofErr w:type="gramStart"/>
      <w:r w:rsidRPr="0029618A">
        <w:rPr>
          <w:rFonts w:eastAsia="Times New Roman"/>
          <w:sz w:val="24"/>
          <w:szCs w:val="24"/>
        </w:rPr>
        <w:t>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roofErr w:type="gramEnd"/>
    </w:p>
    <w:p w14:paraId="7D4275A7"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lastRenderedPageBreak/>
        <w:drawing>
          <wp:inline distT="0" distB="0" distL="0" distR="0" wp14:anchorId="4B51EC16" wp14:editId="20DADA31">
            <wp:extent cx="3074035" cy="2910205"/>
            <wp:effectExtent l="0" t="0" r="0" b="0"/>
            <wp:docPr id="1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 cstate="print"/>
                    <a:srcRect/>
                    <a:stretch>
                      <a:fillRect/>
                    </a:stretch>
                  </pic:blipFill>
                  <pic:spPr>
                    <a:xfrm>
                      <a:off x="0" y="0"/>
                      <a:ext cx="3074035" cy="2910205"/>
                    </a:xfrm>
                    <a:prstGeom prst="rect">
                      <a:avLst/>
                    </a:prstGeom>
                    <a:ln/>
                  </pic:spPr>
                </pic:pic>
              </a:graphicData>
            </a:graphic>
          </wp:inline>
        </w:drawing>
      </w:r>
    </w:p>
    <w:p w14:paraId="79A8901C"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Диаграмма перемещения велосипедиста для распределения скоростей.</w:t>
      </w:r>
    </w:p>
    <w:p w14:paraId="52AD798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14:paraId="641C3D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XX века у </w:t>
      </w:r>
      <w:proofErr w:type="spellStart"/>
      <w:r w:rsidRPr="0029618A">
        <w:rPr>
          <w:rFonts w:eastAsia="Times New Roman"/>
          <w:sz w:val="24"/>
          <w:szCs w:val="24"/>
        </w:rPr>
        <w:t>эконометристов</w:t>
      </w:r>
      <w:proofErr w:type="spellEnd"/>
      <w:r w:rsidRPr="0029618A">
        <w:rPr>
          <w:rFonts w:eastAsia="Times New Roman"/>
          <w:sz w:val="24"/>
          <w:szCs w:val="24"/>
        </w:rPr>
        <w:t xml:space="preserve">,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14:paraId="2A7ED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w:t>
      </w:r>
      <w:r>
        <w:rPr>
          <w:rFonts w:eastAsia="Times New Roman"/>
          <w:sz w:val="24"/>
          <w:szCs w:val="24"/>
        </w:rPr>
        <w:t>элементы</w:t>
      </w:r>
      <w:r w:rsidRPr="0029618A">
        <w:rPr>
          <w:rFonts w:eastAsia="Times New Roman"/>
          <w:sz w:val="24"/>
          <w:szCs w:val="24"/>
        </w:rPr>
        <w:t xml:space="preserve"> множества по возрастанию 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каким образом по мере добавления новых членов растёт общее благосостояние популяции. Далее, нужно </w:t>
      </w:r>
      <w:r>
        <w:rPr>
          <w:rFonts w:eastAsia="Times New Roman"/>
          <w:sz w:val="24"/>
          <w:szCs w:val="24"/>
        </w:rPr>
        <w:t>поделить все значения, отмеченные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X на численность популяции, а</w:t>
      </w:r>
      <w:r>
        <w:rPr>
          <w:rFonts w:eastAsia="Times New Roman"/>
          <w:sz w:val="24"/>
          <w:szCs w:val="24"/>
        </w:rPr>
        <w:t xml:space="preserve">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Y — на общее её благосостояние, перейдя от конкретных чисел к долям или </w:t>
      </w:r>
      <w:commentRangeStart w:id="14"/>
      <w:r w:rsidRPr="0029618A">
        <w:rPr>
          <w:rFonts w:eastAsia="Times New Roman"/>
          <w:sz w:val="24"/>
          <w:szCs w:val="24"/>
        </w:rPr>
        <w:t>процентам</w:t>
      </w:r>
      <w:commentRangeEnd w:id="14"/>
      <w:r>
        <w:rPr>
          <w:rStyle w:val="a9"/>
        </w:rPr>
        <w:commentReference w:id="14"/>
      </w:r>
      <w:r w:rsidRPr="0029618A">
        <w:rPr>
          <w:rFonts w:eastAsia="Times New Roman"/>
          <w:sz w:val="24"/>
          <w:szCs w:val="24"/>
        </w:rPr>
        <w:t xml:space="preserve">. Получится кривая, носящая имя американского экономиста Макса Отто Лоренца. Когда мы строили график перемещения велосипедиста по </w:t>
      </w:r>
      <w:r>
        <w:rPr>
          <w:rFonts w:eastAsia="Times New Roman"/>
          <w:sz w:val="24"/>
          <w:szCs w:val="24"/>
        </w:rPr>
        <w:t xml:space="preserve">простой треугольной </w:t>
      </w:r>
      <w:r w:rsidRPr="0029618A">
        <w:rPr>
          <w:rFonts w:eastAsia="Times New Roman"/>
          <w:sz w:val="24"/>
          <w:szCs w:val="24"/>
        </w:rPr>
        <w:t xml:space="preserve">горке, </w:t>
      </w:r>
      <w:r w:rsidRPr="0029618A">
        <w:rPr>
          <w:rFonts w:eastAsia="Times New Roman"/>
          <w:sz w:val="24"/>
          <w:szCs w:val="24"/>
        </w:rPr>
        <w:lastRenderedPageBreak/>
        <w:t>мы, по существу, построили кривую Лоренца для распределения скоростей по отрезкам пути, состоящего всего из двух столбцов, как показано на рисунке:</w:t>
      </w:r>
    </w:p>
    <w:p w14:paraId="5FA53970" w14:textId="77777777" w:rsidR="00FC10F8" w:rsidRPr="0029618A" w:rsidRDefault="00FC10F8" w:rsidP="00FC10F8">
      <w:pPr>
        <w:ind w:firstLine="397"/>
        <w:rPr>
          <w:rFonts w:eastAsia="Times New Roman"/>
          <w:sz w:val="24"/>
          <w:szCs w:val="24"/>
        </w:rPr>
      </w:pPr>
    </w:p>
    <w:p w14:paraId="609969BC"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06F1473F" wp14:editId="7146ED43">
            <wp:extent cx="3701415" cy="2439035"/>
            <wp:effectExtent l="0" t="0" r="0" b="0"/>
            <wp:docPr id="15" name="image7.png" descr="https://habrastorage.org/webt/fq/cs/jz/fqcsjzzebwxkwytqxws-0cejgq8.png"/>
            <wp:cNvGraphicFramePr/>
            <a:graphic xmlns:a="http://schemas.openxmlformats.org/drawingml/2006/main">
              <a:graphicData uri="http://schemas.openxmlformats.org/drawingml/2006/picture">
                <pic:pic xmlns:pic="http://schemas.openxmlformats.org/drawingml/2006/picture">
                  <pic:nvPicPr>
                    <pic:cNvPr id="0" name="image7.png" descr="https://habrastorage.org/webt/fq/cs/jz/fqcsjzzebwxkwytqxws-0cejgq8.png"/>
                    <pic:cNvPicPr preferRelativeResize="0"/>
                  </pic:nvPicPr>
                  <pic:blipFill>
                    <a:blip r:embed="rId17" cstate="print"/>
                    <a:srcRect/>
                    <a:stretch>
                      <a:fillRect/>
                    </a:stretch>
                  </pic:blipFill>
                  <pic:spPr>
                    <a:xfrm>
                      <a:off x="0" y="0"/>
                      <a:ext cx="3701415" cy="2439035"/>
                    </a:xfrm>
                    <a:prstGeom prst="rect">
                      <a:avLst/>
                    </a:prstGeom>
                    <a:ln/>
                  </pic:spPr>
                </pic:pic>
              </a:graphicData>
            </a:graphic>
          </wp:inline>
        </w:drawing>
      </w:r>
    </w:p>
    <w:p w14:paraId="787A2849"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Распределение скорости велосипедиста по пройденному пути.</w:t>
      </w:r>
    </w:p>
    <w:p w14:paraId="01687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Конечно же, не всякий график перемещения можно воспринимать как кривую Лоренца. Перед тем</w:t>
      </w:r>
      <w:r>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w:t>
      </w:r>
      <w:proofErr w:type="gramStart"/>
      <w:r w:rsidRPr="0029618A">
        <w:rPr>
          <w:rFonts w:eastAsia="Times New Roman"/>
          <w:sz w:val="24"/>
          <w:szCs w:val="24"/>
        </w:rPr>
        <w:t>со</w:t>
      </w:r>
      <w:proofErr w:type="gramEnd"/>
      <w:r w:rsidRPr="0029618A">
        <w:rPr>
          <w:rFonts w:eastAsia="Times New Roman"/>
          <w:sz w:val="24"/>
          <w:szCs w:val="24"/>
        </w:rPr>
        <w:t xml:space="preserve"> вклада малых значений, заканчивая самыми большими. Результатом должна явиться всюду вогнутая кривая, которая проходит ниже диагонали</w:t>
      </w:r>
      <w:r>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xml:space="preserve">, она в нашем случае соответствует постоянной (средней) скорости на всём пути или гистограмме с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столбиком (такое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w:t>
      </w:r>
      <w:r>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14:paraId="1F428A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w:t>
      </w:r>
      <w:commentRangeStart w:id="15"/>
      <w:r w:rsidRPr="0029618A">
        <w:rPr>
          <w:rFonts w:eastAsia="Times New Roman"/>
          <w:sz w:val="24"/>
          <w:szCs w:val="24"/>
        </w:rPr>
        <w:t>диаграмме</w:t>
      </w:r>
      <w:commentRangeEnd w:id="15"/>
      <w:r>
        <w:rPr>
          <w:rStyle w:val="a9"/>
        </w:rPr>
        <w:commentReference w:id="15"/>
      </w:r>
      <w:r w:rsidRPr="0029618A">
        <w:rPr>
          <w:rFonts w:eastAsia="Times New Roman"/>
          <w:sz w:val="24"/>
          <w:szCs w:val="24"/>
        </w:rPr>
        <w:t xml:space="preserve">) и лежит в диапазоне от 0 до 1. Для кривой равенства, то есть, для идеального </w:t>
      </w:r>
      <w:r w:rsidRPr="0029618A">
        <w:rPr>
          <w:rFonts w:eastAsia="Times New Roman"/>
          <w:sz w:val="24"/>
          <w:szCs w:val="24"/>
        </w:rPr>
        <w:lastRenderedPageBreak/>
        <w:t xml:space="preserve">вырожденного мира, индекс Джини равен 0, а в самом кошмарном варианте, когда всё богатство группы принадлежит какому-то одному её члену, он </w:t>
      </w:r>
      <w:r>
        <w:rPr>
          <w:rFonts w:eastAsia="Times New Roman"/>
          <w:sz w:val="24"/>
          <w:szCs w:val="24"/>
        </w:rPr>
        <w:t>равен</w:t>
      </w:r>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14:paraId="56C883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w:t>
      </w:r>
      <w:proofErr w:type="gramStart"/>
      <w:r w:rsidRPr="0029618A">
        <w:rPr>
          <w:rFonts w:eastAsia="Times New Roman"/>
          <w:sz w:val="24"/>
          <w:szCs w:val="24"/>
        </w:rPr>
        <w:t>совершенно несравнимые</w:t>
      </w:r>
      <w:proofErr w:type="gramEnd"/>
      <w:r w:rsidRPr="0029618A">
        <w:rPr>
          <w:rFonts w:eastAsia="Times New Roman"/>
          <w:sz w:val="24"/>
          <w:szCs w:val="24"/>
        </w:rPr>
        <w:t xml:space="preserve"> вещи. Это одновременно и заманчиво, и опасно. Нужно отдавать себе отчёт в том, что формальные индексы и </w:t>
      </w:r>
      <w:r>
        <w:rPr>
          <w:rFonts w:eastAsia="Times New Roman"/>
          <w:sz w:val="24"/>
          <w:szCs w:val="24"/>
        </w:rPr>
        <w:t>числовые показатели</w:t>
      </w:r>
      <w:r w:rsidRPr="0029618A">
        <w:rPr>
          <w:rFonts w:eastAsia="Times New Roman"/>
          <w:sz w:val="24"/>
          <w:szCs w:val="24"/>
        </w:rPr>
        <w:t xml:space="preserve"> </w:t>
      </w:r>
      <w:r w:rsidRPr="0029618A">
        <w:rPr>
          <w:rFonts w:eastAsia="Times New Roman"/>
          <w:i/>
          <w:sz w:val="24"/>
          <w:szCs w:val="24"/>
        </w:rPr>
        <w:t>всегда чему-то равны</w:t>
      </w:r>
      <w:r w:rsidRPr="0029618A">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w:t>
      </w:r>
      <w:proofErr w:type="gramStart"/>
      <w:r w:rsidRPr="0029618A">
        <w:rPr>
          <w:rFonts w:eastAsia="Times New Roman"/>
          <w:sz w:val="24"/>
          <w:szCs w:val="24"/>
        </w:rPr>
        <w:t>стран</w:t>
      </w:r>
      <w:proofErr w:type="gramEnd"/>
      <w:r w:rsidRPr="0029618A">
        <w:rPr>
          <w:rFonts w:eastAsia="Times New Roman"/>
          <w:sz w:val="24"/>
          <w:szCs w:val="24"/>
        </w:rPr>
        <w:t xml:space="preserve">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rsidRPr="0029618A">
        <w:rPr>
          <w:rFonts w:eastAsia="Times New Roman"/>
          <w:sz w:val="24"/>
          <w:szCs w:val="24"/>
        </w:rPr>
        <w:t>Покуда</w:t>
      </w:r>
      <w:proofErr w:type="gramEnd"/>
      <w:r w:rsidRPr="0029618A">
        <w:rPr>
          <w:rFonts w:eastAsia="Times New Roman"/>
          <w:sz w:val="24"/>
          <w:szCs w:val="24"/>
        </w:rPr>
        <w:t xml:space="preserve">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14:paraId="656CAEC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14:paraId="1578E627" w14:textId="77777777" w:rsidR="00FC10F8" w:rsidRPr="0029618A" w:rsidRDefault="00FC10F8" w:rsidP="00FC10F8">
      <w:pPr>
        <w:pStyle w:val="2"/>
        <w:spacing w:before="200" w:after="0"/>
        <w:ind w:firstLine="397"/>
        <w:jc w:val="both"/>
        <w:rPr>
          <w:rFonts w:eastAsia="Cambria"/>
          <w:b/>
          <w:color w:val="4F81BD"/>
          <w:sz w:val="26"/>
          <w:szCs w:val="26"/>
        </w:rPr>
      </w:pPr>
      <w:bookmarkStart w:id="16" w:name="_Toc24894009"/>
      <w:r w:rsidRPr="0029618A">
        <w:rPr>
          <w:rFonts w:eastAsia="Cambria"/>
          <w:b/>
          <w:color w:val="4F81BD"/>
          <w:sz w:val="26"/>
          <w:szCs w:val="26"/>
        </w:rPr>
        <w:t>От закона велосипедиста к парадоксу инспекции</w:t>
      </w:r>
      <w:bookmarkEnd w:id="16"/>
    </w:p>
    <w:p w14:paraId="5A2216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w:t>
      </w:r>
      <w:proofErr w:type="gramStart"/>
      <w:r w:rsidRPr="0029618A">
        <w:rPr>
          <w:rFonts w:eastAsia="Times New Roman"/>
          <w:sz w:val="24"/>
          <w:szCs w:val="24"/>
        </w:rPr>
        <w:t>дурацкая</w:t>
      </w:r>
      <w:proofErr w:type="gramEnd"/>
      <w:r w:rsidRPr="0029618A">
        <w:rPr>
          <w:rFonts w:eastAsia="Times New Roman"/>
          <w:sz w:val="24"/>
          <w:szCs w:val="24"/>
        </w:rPr>
        <w:t xml:space="preserve">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r>
        <w:rPr>
          <w:rFonts w:eastAsia="Times New Roman"/>
          <w:b/>
          <w:sz w:val="24"/>
          <w:szCs w:val="24"/>
        </w:rPr>
        <w:t>: «80% усилий дают 20% результатов»</w:t>
      </w:r>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инструкцию, его обнаруживают в самых разных проявлениях. Иногда это работает: например, принципу «80/20» соответствует индекс подлости </w:t>
      </w:r>
      <w:r>
        <w:rPr>
          <w:rFonts w:eastAsia="Times New Roman"/>
          <w:sz w:val="24"/>
          <w:szCs w:val="24"/>
        </w:rPr>
        <w:t xml:space="preserve">около </w:t>
      </w:r>
      <w:r w:rsidRPr="0029618A">
        <w:rPr>
          <w:rFonts w:eastAsia="Times New Roman"/>
          <w:sz w:val="24"/>
          <w:szCs w:val="24"/>
        </w:rPr>
        <w:t xml:space="preserve">0.6, как для распределения богатства во всем мире. </w:t>
      </w:r>
    </w:p>
    <w:p w14:paraId="68D7254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w:t>
      </w:r>
      <w:proofErr w:type="spellStart"/>
      <w:r w:rsidRPr="0029618A">
        <w:rPr>
          <w:rFonts w:eastAsia="Times New Roman"/>
          <w:sz w:val="24"/>
          <w:szCs w:val="24"/>
        </w:rPr>
        <w:t>Блохом</w:t>
      </w:r>
      <w:proofErr w:type="spellEnd"/>
      <w:r w:rsidRPr="0029618A">
        <w:rPr>
          <w:rFonts w:eastAsia="Times New Roman"/>
          <w:sz w:val="24"/>
          <w:szCs w:val="24"/>
        </w:rPr>
        <w:t xml:space="preserve">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Это хорошо известное явление встречается в самых разных исследованиях, </w:t>
      </w:r>
      <w:r w:rsidRPr="0029618A">
        <w:rPr>
          <w:rFonts w:eastAsia="Times New Roman"/>
          <w:sz w:val="24"/>
          <w:szCs w:val="24"/>
        </w:rPr>
        <w:lastRenderedPageBreak/>
        <w:t xml:space="preserve">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14:paraId="20BD9C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w:t>
      </w:r>
      <w:proofErr w:type="gramStart"/>
      <w:r w:rsidRPr="0029618A">
        <w:rPr>
          <w:rFonts w:eastAsia="Times New Roman"/>
          <w:sz w:val="24"/>
          <w:szCs w:val="24"/>
        </w:rPr>
        <w:t>пустыми</w:t>
      </w:r>
      <w:proofErr w:type="gramEnd"/>
      <w:r w:rsidRPr="0029618A">
        <w:rPr>
          <w:rFonts w:eastAsia="Times New Roman"/>
          <w:sz w:val="24"/>
          <w:szCs w:val="24"/>
        </w:rPr>
        <w:t xml:space="preserve">.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xml:space="preserve">, то они тоже начнут жаловаться, но, как ни странно, на </w:t>
      </w:r>
      <w:proofErr w:type="spellStart"/>
      <w:r w:rsidRPr="0029618A">
        <w:rPr>
          <w:rFonts w:eastAsia="Times New Roman"/>
          <w:sz w:val="24"/>
          <w:szCs w:val="24"/>
        </w:rPr>
        <w:t>незаполненность</w:t>
      </w:r>
      <w:proofErr w:type="spellEnd"/>
      <w:r w:rsidRPr="0029618A">
        <w:rPr>
          <w:rFonts w:eastAsia="Times New Roman"/>
          <w:sz w:val="24"/>
          <w:szCs w:val="24"/>
        </w:rPr>
        <w:t xml:space="preserve">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14:paraId="25245C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Pr>
          <w:rFonts w:eastAsia="Times New Roman"/>
          <w:sz w:val="24"/>
          <w:szCs w:val="24"/>
        </w:rPr>
        <w:t>весьма</w:t>
      </w:r>
      <w:r w:rsidRPr="0029618A">
        <w:rPr>
          <w:rFonts w:eastAsia="Times New Roman"/>
          <w:sz w:val="24"/>
          <w:szCs w:val="24"/>
        </w:rPr>
        <w:t xml:space="preserve">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14:paraId="7EFE581E" w14:textId="77777777" w:rsidR="00FC10F8" w:rsidRPr="0029618A" w:rsidRDefault="00FC10F8" w:rsidP="00FC10F8">
      <w:pPr>
        <w:ind w:firstLine="397"/>
        <w:rPr>
          <w:rFonts w:eastAsia="Times New Roman"/>
          <w:sz w:val="24"/>
          <w:szCs w:val="24"/>
        </w:rPr>
      </w:pPr>
    </w:p>
    <w:p w14:paraId="7E877620" w14:textId="77777777" w:rsidR="00FC10F8" w:rsidRPr="0029618A" w:rsidRDefault="00FC10F8" w:rsidP="00FC10F8">
      <w:pPr>
        <w:spacing w:before="120" w:after="120"/>
        <w:rPr>
          <w:i/>
          <w:color w:val="222222"/>
          <w:sz w:val="24"/>
          <w:szCs w:val="24"/>
        </w:rPr>
      </w:pPr>
      <w:r w:rsidRPr="0029618A">
        <w:rPr>
          <w:rFonts w:eastAsia="Times New Roman"/>
          <w:i/>
          <w:noProof/>
          <w:sz w:val="24"/>
          <w:szCs w:val="24"/>
        </w:rPr>
        <w:drawing>
          <wp:inline distT="0" distB="0" distL="0" distR="0" wp14:anchorId="49091814" wp14:editId="7CED911A">
            <wp:extent cx="5692850" cy="2498725"/>
            <wp:effectExtent l="0" t="0" r="0"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18" cstate="print"/>
                    <a:srcRect/>
                    <a:stretch>
                      <a:fillRect/>
                    </a:stretch>
                  </pic:blipFill>
                  <pic:spPr>
                    <a:xfrm>
                      <a:off x="0" y="0"/>
                      <a:ext cx="5692850" cy="2498725"/>
                    </a:xfrm>
                    <a:prstGeom prst="rect">
                      <a:avLst/>
                    </a:prstGeom>
                    <a:ln/>
                  </pic:spPr>
                </pic:pic>
              </a:graphicData>
            </a:graphic>
          </wp:inline>
        </w:drawing>
      </w:r>
    </w:p>
    <w:p w14:paraId="2DCB93F3" w14:textId="77777777" w:rsidR="00FC10F8" w:rsidRPr="0029618A" w:rsidRDefault="00FC10F8" w:rsidP="00FC10F8">
      <w:pPr>
        <w:keepLines/>
        <w:spacing w:before="120" w:after="240"/>
        <w:ind w:left="567" w:right="567"/>
        <w:jc w:val="both"/>
        <w:rPr>
          <w:i/>
          <w:color w:val="222222"/>
          <w:sz w:val="24"/>
          <w:szCs w:val="24"/>
          <w:highlight w:val="white"/>
        </w:rPr>
      </w:pPr>
      <w:r w:rsidRPr="0029618A">
        <w:rPr>
          <w:rFonts w:eastAsia="Times New Roman"/>
          <w:i/>
          <w:sz w:val="24"/>
          <w:szCs w:val="24"/>
        </w:rPr>
        <w:lastRenderedPageBreak/>
        <w:t xml:space="preserve">Статистика по автобусам говорит, что </w:t>
      </w:r>
      <w:r>
        <w:rPr>
          <w:rFonts w:eastAsia="Times New Roman"/>
          <w:i/>
          <w:sz w:val="24"/>
          <w:szCs w:val="24"/>
        </w:rPr>
        <w:t xml:space="preserve">в </w:t>
      </w:r>
      <w:r w:rsidRPr="0029618A">
        <w:rPr>
          <w:rFonts w:eastAsia="Times New Roman"/>
          <w:i/>
          <w:sz w:val="24"/>
          <w:szCs w:val="24"/>
        </w:rPr>
        <w:t xml:space="preserve">75% </w:t>
      </w:r>
      <w:r>
        <w:rPr>
          <w:rFonts w:eastAsia="Times New Roman"/>
          <w:i/>
          <w:sz w:val="24"/>
          <w:szCs w:val="24"/>
        </w:rPr>
        <w:t>машин есть</w:t>
      </w:r>
      <w:r w:rsidRPr="0029618A">
        <w:rPr>
          <w:rFonts w:eastAsia="Times New Roman"/>
          <w:i/>
          <w:sz w:val="24"/>
          <w:szCs w:val="24"/>
        </w:rPr>
        <w:t xml:space="preserve"> свободн</w:t>
      </w:r>
      <w:r>
        <w:rPr>
          <w:rFonts w:eastAsia="Times New Roman"/>
          <w:i/>
          <w:sz w:val="24"/>
          <w:szCs w:val="24"/>
        </w:rPr>
        <w:t>ые места, то есть они ездят не в полной мере эффективно</w:t>
      </w:r>
      <w:r w:rsidRPr="0029618A">
        <w:rPr>
          <w:rFonts w:eastAsia="Times New Roman"/>
          <w:i/>
          <w:sz w:val="24"/>
          <w:szCs w:val="24"/>
        </w:rPr>
        <w:t>. В то же время опрос пассажиров обнаружит, что</w:t>
      </w:r>
      <w:r>
        <w:rPr>
          <w:rFonts w:eastAsia="Times New Roman"/>
          <w:i/>
          <w:sz w:val="24"/>
          <w:szCs w:val="24"/>
        </w:rPr>
        <w:t xml:space="preserve"> 61%</w:t>
      </w:r>
      <w:r w:rsidRPr="0029618A">
        <w:rPr>
          <w:rFonts w:eastAsia="Times New Roman"/>
          <w:i/>
          <w:sz w:val="24"/>
          <w:szCs w:val="24"/>
        </w:rPr>
        <w:t xml:space="preserve">  пассажиров, проехавших в этот день, оказались в переполненном транспорте и остались недовольны.</w:t>
      </w:r>
    </w:p>
    <w:p w14:paraId="75F7A1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14:paraId="37FC8020" w14:textId="77777777" w:rsidR="00FC10F8" w:rsidRPr="0029618A" w:rsidRDefault="00FC10F8" w:rsidP="00FC10F8">
      <w:pPr>
        <w:spacing w:line="288" w:lineRule="auto"/>
        <w:ind w:firstLine="397"/>
        <w:jc w:val="both"/>
        <w:rPr>
          <w:rFonts w:eastAsia="Times New Roman"/>
          <w:sz w:val="24"/>
          <w:szCs w:val="24"/>
        </w:rPr>
      </w:pPr>
    </w:p>
    <w:tbl>
      <w:tblPr>
        <w:tblW w:w="8075" w:type="dxa"/>
        <w:jc w:val="center"/>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476"/>
        <w:gridCol w:w="425"/>
        <w:gridCol w:w="425"/>
        <w:gridCol w:w="567"/>
        <w:gridCol w:w="425"/>
        <w:gridCol w:w="709"/>
        <w:gridCol w:w="567"/>
      </w:tblGrid>
      <w:tr w:rsidR="00FC10F8" w:rsidRPr="0029618A" w14:paraId="21F4F800"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6CCC1B92" w14:textId="77777777" w:rsidR="00FC10F8" w:rsidRPr="0029618A" w:rsidRDefault="00FC10F8" w:rsidP="00333E94">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14:paraId="6D4AA8F9"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44138E3" w14:textId="77777777" w:rsidR="00FC10F8" w:rsidRPr="0029618A" w:rsidRDefault="00FC10F8" w:rsidP="00333E94">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
          <w:p w14:paraId="353053F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1A126CCC"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FE492D1" w14:textId="77777777" w:rsidR="00FC10F8" w:rsidRPr="0029618A" w:rsidRDefault="00FC10F8" w:rsidP="00333E94">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
          <w:p w14:paraId="0EE14B6C"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74172C7F"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3813022B" w14:textId="77777777" w:rsidR="00FC10F8" w:rsidRPr="0029618A" w:rsidRDefault="00FC10F8" w:rsidP="00333E94">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
          <w:p w14:paraId="4C46F32D" w14:textId="77777777" w:rsidR="00FC10F8" w:rsidRPr="0029618A" w:rsidRDefault="00FC10F8" w:rsidP="00333E94">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
          <w:p w14:paraId="58EBF118"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6E8D0733"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5A156E" w14:textId="77777777" w:rsidR="00FC10F8" w:rsidRPr="0029618A" w:rsidRDefault="00FC10F8" w:rsidP="00333E94">
            <w:pPr>
              <w:jc w:val="center"/>
              <w:rPr>
                <w:rFonts w:eastAsia="Times New Roman"/>
              </w:rPr>
            </w:pPr>
            <w:r w:rsidRPr="0029618A">
              <w:rPr>
                <w:rFonts w:eastAsia="Times New Roman"/>
              </w:rPr>
              <w:t>12</w:t>
            </w:r>
          </w:p>
        </w:tc>
      </w:tr>
      <w:tr w:rsidR="00FC10F8" w:rsidRPr="0029618A" w14:paraId="2F8FAFE7"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4DDAE613" w14:textId="77777777" w:rsidR="00FC10F8" w:rsidRPr="0029618A" w:rsidRDefault="00FC10F8" w:rsidP="00333E94">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14:paraId="61B94B14"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1C8238D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ACBBCF7"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051D2B4C" w14:textId="77777777" w:rsidR="00FC10F8" w:rsidRPr="0029618A" w:rsidRDefault="00FC10F8" w:rsidP="00333E94">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
          <w:p w14:paraId="4B12B4BC" w14:textId="77777777" w:rsidR="00FC10F8" w:rsidRPr="0029618A" w:rsidRDefault="00FC10F8" w:rsidP="00333E94">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
          <w:p w14:paraId="27AC7DFE" w14:textId="77777777" w:rsidR="00FC10F8" w:rsidRPr="0029618A" w:rsidRDefault="00FC10F8" w:rsidP="00333E94">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
          <w:p w14:paraId="1F6A501E" w14:textId="77777777" w:rsidR="00FC10F8" w:rsidRPr="0029618A" w:rsidRDefault="00FC10F8" w:rsidP="00333E94">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
          <w:p w14:paraId="4C905661" w14:textId="77777777" w:rsidR="00FC10F8" w:rsidRPr="0029618A" w:rsidRDefault="00FC10F8" w:rsidP="00333E94">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
          <w:p w14:paraId="584EAC04" w14:textId="77777777" w:rsidR="00FC10F8" w:rsidRPr="0029618A" w:rsidRDefault="00FC10F8" w:rsidP="00333E94">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
          <w:p w14:paraId="5D29FB0E" w14:textId="77777777" w:rsidR="00FC10F8" w:rsidRPr="0029618A" w:rsidRDefault="00FC10F8" w:rsidP="00333E94">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
          <w:p w14:paraId="2E912D9D" w14:textId="77777777" w:rsidR="00FC10F8" w:rsidRPr="0029618A" w:rsidRDefault="00FC10F8" w:rsidP="00333E94">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8FBE99" w14:textId="77777777" w:rsidR="00FC10F8" w:rsidRPr="0029618A" w:rsidRDefault="00FC10F8" w:rsidP="00333E94">
            <w:pPr>
              <w:jc w:val="center"/>
              <w:rPr>
                <w:rFonts w:eastAsia="Times New Roman"/>
              </w:rPr>
            </w:pPr>
            <w:r w:rsidRPr="0029618A">
              <w:rPr>
                <w:rFonts w:eastAsia="Times New Roman"/>
              </w:rPr>
              <w:t>54</w:t>
            </w:r>
          </w:p>
        </w:tc>
      </w:tr>
      <w:tr w:rsidR="00FC10F8" w:rsidRPr="0029618A" w14:paraId="642D2EC1"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365BECDD" w14:textId="77777777" w:rsidR="00FC10F8" w:rsidRPr="0029618A" w:rsidRDefault="00FC10F8" w:rsidP="00333E94">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14:paraId="7F9A99BF"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9092ED1"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205600A3" w14:textId="77777777" w:rsidR="00FC10F8" w:rsidRPr="0029618A" w:rsidRDefault="00FC10F8" w:rsidP="00333E94">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
          <w:p w14:paraId="1E633898"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5F7EEEB7" w14:textId="77777777" w:rsidR="00FC10F8" w:rsidRPr="0029618A" w:rsidRDefault="00FC10F8" w:rsidP="00333E94">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
          <w:p w14:paraId="2398D7F8" w14:textId="77777777" w:rsidR="00FC10F8" w:rsidRPr="0029618A" w:rsidRDefault="00FC10F8" w:rsidP="00333E94">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
          <w:p w14:paraId="39A217BE" w14:textId="77777777" w:rsidR="00FC10F8" w:rsidRPr="0029618A" w:rsidRDefault="00FC10F8" w:rsidP="00333E94">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
          <w:p w14:paraId="1A7594EA" w14:textId="77777777" w:rsidR="00FC10F8" w:rsidRPr="0029618A" w:rsidRDefault="00FC10F8" w:rsidP="00333E94">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
          <w:p w14:paraId="2BDE9406" w14:textId="77777777" w:rsidR="00FC10F8" w:rsidRPr="0029618A" w:rsidRDefault="00FC10F8" w:rsidP="00333E94">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
          <w:p w14:paraId="14E17ACE"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2930F566"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643053F" w14:textId="77777777" w:rsidR="00FC10F8" w:rsidRPr="0029618A" w:rsidRDefault="00FC10F8" w:rsidP="00333E94">
            <w:pPr>
              <w:jc w:val="center"/>
              <w:rPr>
                <w:rFonts w:eastAsia="Times New Roman"/>
              </w:rPr>
            </w:pPr>
            <w:r w:rsidRPr="0029618A">
              <w:rPr>
                <w:rFonts w:eastAsia="Times New Roman"/>
              </w:rPr>
              <w:t>12</w:t>
            </w:r>
          </w:p>
        </w:tc>
      </w:tr>
    </w:tbl>
    <w:p w14:paraId="34679F65" w14:textId="77777777" w:rsidR="00FC10F8" w:rsidRPr="0029618A" w:rsidRDefault="00FC10F8" w:rsidP="00FC10F8">
      <w:pPr>
        <w:spacing w:line="288" w:lineRule="auto"/>
        <w:ind w:firstLine="397"/>
        <w:jc w:val="both"/>
        <w:rPr>
          <w:rFonts w:eastAsia="Times New Roman"/>
          <w:sz w:val="24"/>
          <w:szCs w:val="24"/>
        </w:rPr>
      </w:pPr>
    </w:p>
    <w:p w14:paraId="065AB42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14:paraId="60BDA9BC"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40E48A7B" wp14:editId="1AA16A3A">
            <wp:extent cx="3344863" cy="3108149"/>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cstate="print"/>
                    <a:srcRect/>
                    <a:stretch>
                      <a:fillRect/>
                    </a:stretch>
                  </pic:blipFill>
                  <pic:spPr>
                    <a:xfrm>
                      <a:off x="0" y="0"/>
                      <a:ext cx="3344863" cy="3108149"/>
                    </a:xfrm>
                    <a:prstGeom prst="rect">
                      <a:avLst/>
                    </a:prstGeom>
                    <a:ln/>
                  </pic:spPr>
                </pic:pic>
              </a:graphicData>
            </a:graphic>
          </wp:inline>
        </w:drawing>
      </w:r>
    </w:p>
    <w:p w14:paraId="67257746"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w:t>
      </w:r>
      <w:r>
        <w:rPr>
          <w:rFonts w:eastAsia="Times New Roman"/>
          <w:i/>
          <w:sz w:val="24"/>
          <w:szCs w:val="24"/>
        </w:rPr>
        <w:t>5</w:t>
      </w:r>
      <w:r w:rsidRPr="0029618A">
        <w:rPr>
          <w:rFonts w:eastAsia="Times New Roman"/>
          <w:i/>
          <w:sz w:val="24"/>
          <w:szCs w:val="24"/>
        </w:rPr>
        <w:t>% перегруженных автобусов приходится половина всех пассажиров.</w:t>
      </w:r>
    </w:p>
    <w:p w14:paraId="235D9A7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14:paraId="58FA84A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14:paraId="1DBF6C22" w14:textId="77777777" w:rsidR="00FC10F8" w:rsidRPr="0029618A" w:rsidRDefault="00FC10F8" w:rsidP="00FC10F8">
      <w:pPr>
        <w:ind w:firstLine="397"/>
        <w:rPr>
          <w:rFonts w:eastAsia="Times New Roman"/>
          <w:sz w:val="24"/>
          <w:szCs w:val="24"/>
        </w:rPr>
      </w:pPr>
    </w:p>
    <w:p w14:paraId="53A4250C" w14:textId="77777777" w:rsidR="00FC10F8" w:rsidRPr="0029618A" w:rsidRDefault="00FC10F8" w:rsidP="00FC10F8">
      <w:pPr>
        <w:spacing w:before="120" w:after="120"/>
        <w:rPr>
          <w:i/>
          <w:color w:val="222222"/>
          <w:sz w:val="24"/>
          <w:szCs w:val="24"/>
        </w:rPr>
      </w:pPr>
      <w:r>
        <w:rPr>
          <w:rFonts w:eastAsia="Times New Roman"/>
          <w:i/>
          <w:noProof/>
          <w:sz w:val="24"/>
          <w:szCs w:val="24"/>
        </w:rPr>
        <w:drawing>
          <wp:inline distT="0" distB="0" distL="0" distR="0" wp14:anchorId="3D74E8DF" wp14:editId="49167686">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14:paraId="5B2E2F40"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14:paraId="15D787B0" w14:textId="77777777" w:rsidR="00FC10F8" w:rsidRPr="0029618A" w:rsidRDefault="00C460CA" w:rsidP="00FC10F8">
      <w:pPr>
        <w:spacing w:line="288" w:lineRule="auto"/>
        <w:ind w:firstLine="397"/>
        <w:jc w:val="both"/>
        <w:rPr>
          <w:rFonts w:eastAsia="Times New Roman"/>
          <w:sz w:val="24"/>
          <w:szCs w:val="24"/>
        </w:rPr>
      </w:pPr>
      <w:r>
        <w:rPr>
          <w:rFonts w:eastAsia="Times New Roman"/>
          <w:sz w:val="24"/>
          <w:szCs w:val="24"/>
        </w:rPr>
        <w:lastRenderedPageBreak/>
        <w:t>Крайнее проявление п</w:t>
      </w:r>
      <w:r w:rsidR="00FC10F8" w:rsidRPr="0029618A">
        <w:rPr>
          <w:rFonts w:eastAsia="Times New Roman"/>
          <w:sz w:val="24"/>
          <w:szCs w:val="24"/>
        </w:rPr>
        <w:t>арадокс</w:t>
      </w:r>
      <w:r>
        <w:rPr>
          <w:rFonts w:eastAsia="Times New Roman"/>
          <w:sz w:val="24"/>
          <w:szCs w:val="24"/>
        </w:rPr>
        <w:t>а</w:t>
      </w:r>
      <w:r w:rsidR="00FC10F8" w:rsidRPr="0029618A">
        <w:rPr>
          <w:rFonts w:eastAsia="Times New Roman"/>
          <w:sz w:val="24"/>
          <w:szCs w:val="24"/>
        </w:rPr>
        <w:t xml:space="preserve"> инспекции</w:t>
      </w:r>
      <w:r>
        <w:rPr>
          <w:rFonts w:eastAsia="Times New Roman"/>
          <w:sz w:val="24"/>
          <w:szCs w:val="24"/>
        </w:rPr>
        <w:t xml:space="preserve"> может случиться</w:t>
      </w:r>
      <w:r w:rsidR="00FC10F8" w:rsidRPr="0029618A">
        <w:rPr>
          <w:rFonts w:eastAsia="Times New Roman"/>
          <w:sz w:val="24"/>
          <w:szCs w:val="24"/>
        </w:rPr>
        <w:t>, если в группах, помещённых в наш теоретический мешок, есть не просто редкие элементы, а элементы</w:t>
      </w:r>
      <w:r w:rsidR="00FC10F8">
        <w:rPr>
          <w:rFonts w:eastAsia="Times New Roman"/>
          <w:sz w:val="24"/>
          <w:szCs w:val="24"/>
        </w:rPr>
        <w:t>,</w:t>
      </w:r>
      <w:r w:rsidR="00FC10F8" w:rsidRPr="0029618A">
        <w:rPr>
          <w:rFonts w:eastAsia="Times New Roman"/>
          <w:sz w:val="24"/>
          <w:szCs w:val="24"/>
        </w:rPr>
        <w:t xml:space="preserve"> не</w:t>
      </w:r>
      <w:r w:rsidR="00FC10F8">
        <w:rPr>
          <w:rFonts w:eastAsia="Times New Roman"/>
          <w:sz w:val="24"/>
          <w:szCs w:val="24"/>
        </w:rPr>
        <w:t xml:space="preserve"> </w:t>
      </w:r>
      <w:r w:rsidR="00FC10F8"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00FC10F8" w:rsidRPr="0029618A">
        <w:rPr>
          <w:rFonts w:eastAsia="Times New Roman"/>
          <w:i/>
          <w:color w:val="205968"/>
          <w:sz w:val="24"/>
          <w:szCs w:val="24"/>
          <w:highlight w:val="white"/>
        </w:rPr>
        <w:t xml:space="preserve">систематической ошибкой </w:t>
      </w:r>
      <w:proofErr w:type="gramStart"/>
      <w:r w:rsidR="00FC10F8" w:rsidRPr="0029618A">
        <w:rPr>
          <w:rFonts w:eastAsia="Times New Roman"/>
          <w:i/>
          <w:color w:val="205968"/>
          <w:sz w:val="24"/>
          <w:szCs w:val="24"/>
          <w:highlight w:val="white"/>
        </w:rPr>
        <w:t>выжившего</w:t>
      </w:r>
      <w:proofErr w:type="gramEnd"/>
      <w:r w:rsidR="00FC10F8" w:rsidRPr="0029618A">
        <w:rPr>
          <w:rFonts w:eastAsia="Times New Roman"/>
          <w:sz w:val="24"/>
          <w:szCs w:val="24"/>
        </w:rPr>
        <w:t xml:space="preserve">. </w:t>
      </w:r>
    </w:p>
    <w:p w14:paraId="087D3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Pr>
          <w:rFonts w:eastAsia="Times New Roman"/>
          <w:sz w:val="24"/>
          <w:szCs w:val="24"/>
        </w:rPr>
        <w:t xml:space="preserve"> – часть людей они толкают в открытое море, поскольку р</w:t>
      </w:r>
      <w:r w:rsidRPr="0029618A">
        <w:rPr>
          <w:rFonts w:eastAsia="Times New Roman"/>
          <w:sz w:val="24"/>
          <w:szCs w:val="24"/>
        </w:rPr>
        <w:t>азумно предположить, что для дельфина берег, да ещё населённый людьми, представляет опасность. Однако</w:t>
      </w:r>
      <w:proofErr w:type="gramStart"/>
      <w:r w:rsidRPr="0029618A">
        <w:rPr>
          <w:rFonts w:eastAsia="Times New Roman"/>
          <w:sz w:val="24"/>
          <w:szCs w:val="24"/>
        </w:rPr>
        <w:t>,</w:t>
      </w:r>
      <w:proofErr w:type="gramEnd"/>
      <w:r w:rsidRPr="0029618A">
        <w:rPr>
          <w:rFonts w:eastAsia="Times New Roman"/>
          <w:sz w:val="24"/>
          <w:szCs w:val="24"/>
        </w:rPr>
        <w:t xml:space="preserve">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w:t>
      </w:r>
      <w:proofErr w:type="gramStart"/>
      <w:r w:rsidRPr="0029618A">
        <w:rPr>
          <w:rFonts w:eastAsia="Times New Roman"/>
          <w:sz w:val="24"/>
          <w:szCs w:val="24"/>
        </w:rPr>
        <w:t>увы</w:t>
      </w:r>
      <w:proofErr w:type="gramEnd"/>
      <w:r w:rsidRPr="0029618A">
        <w:rPr>
          <w:rFonts w:eastAsia="Times New Roman"/>
          <w:sz w:val="24"/>
          <w:szCs w:val="24"/>
        </w:rPr>
        <w:t>, мы не узнаем ничего. Эти элементы из мешка мы не достанем, и в статистику они не попадут, так что мы получим существенно искажённую картину.</w:t>
      </w:r>
    </w:p>
    <w:p w14:paraId="45ED18A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 этом явлении часто рассказывают в различных </w:t>
      </w:r>
      <w:proofErr w:type="spellStart"/>
      <w:r w:rsidRPr="0029618A">
        <w:rPr>
          <w:rFonts w:eastAsia="Times New Roman"/>
          <w:sz w:val="24"/>
          <w:szCs w:val="24"/>
        </w:rPr>
        <w:t>демотивирующих</w:t>
      </w:r>
      <w:proofErr w:type="spellEnd"/>
      <w:r w:rsidRPr="0029618A">
        <w:rPr>
          <w:rFonts w:eastAsia="Times New Roman"/>
          <w:sz w:val="24"/>
          <w:szCs w:val="24"/>
        </w:rPr>
        <w:t xml:space="preserve">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w:t>
      </w:r>
      <w:proofErr w:type="gramStart"/>
      <w:r w:rsidRPr="0029618A">
        <w:rPr>
          <w:rFonts w:eastAsia="Times New Roman"/>
          <w:sz w:val="24"/>
          <w:szCs w:val="24"/>
        </w:rPr>
        <w:t>расхожему</w:t>
      </w:r>
      <w:proofErr w:type="gramEnd"/>
      <w:r w:rsidRPr="0029618A">
        <w:rPr>
          <w:rFonts w:eastAsia="Times New Roman"/>
          <w:sz w:val="24"/>
          <w:szCs w:val="24"/>
        </w:rPr>
        <w:t xml:space="preserve"> мнению о статистике как о нечестном манипулировании фактическими данными среди людей</w:t>
      </w:r>
      <w:r>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 xml:space="preserve">Этой теме посвящена недавно вышедшая книга </w:t>
      </w:r>
      <w:proofErr w:type="spellStart"/>
      <w:r w:rsidRPr="0029618A">
        <w:rPr>
          <w:rFonts w:eastAsia="Times New Roman"/>
          <w:color w:val="00000A"/>
          <w:sz w:val="24"/>
          <w:szCs w:val="24"/>
          <w:highlight w:val="white"/>
        </w:rPr>
        <w:t>Джордана</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Элленберга</w:t>
      </w:r>
      <w:proofErr w:type="spellEnd"/>
      <w:r w:rsidRPr="0029618A">
        <w:rPr>
          <w:rFonts w:eastAsia="Times New Roman"/>
          <w:color w:val="00000A"/>
          <w:sz w:val="24"/>
          <w:szCs w:val="24"/>
          <w:highlight w:val="white"/>
        </w:rPr>
        <w:t xml:space="preserve"> «Как не ошибаться. Сила математического мышления», содержащая множество ярких примеров того, как статистические данные и числа вообще могут быть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забавного неверно поданы и интерпретированы.</w:t>
      </w:r>
    </w:p>
    <w:p w14:paraId="33D8D1C9" w14:textId="77777777" w:rsidR="00FC10F8" w:rsidRPr="0029618A" w:rsidRDefault="00FC10F8" w:rsidP="00FC10F8">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Pr>
          <w:rFonts w:eastAsia="Times New Roman"/>
          <w:sz w:val="24"/>
          <w:szCs w:val="24"/>
        </w:rPr>
        <w:t>яв</w:t>
      </w:r>
      <w:r w:rsidRPr="0029618A">
        <w:rPr>
          <w:rFonts w:eastAsia="Times New Roman"/>
          <w:sz w:val="24"/>
          <w:szCs w:val="24"/>
        </w:rPr>
        <w:t xml:space="preserve">, что это не козни судьбы, а простейшая математика, с которой </w:t>
      </w:r>
      <w:proofErr w:type="gramStart"/>
      <w:r w:rsidRPr="0029618A">
        <w:rPr>
          <w:rFonts w:eastAsia="Times New Roman"/>
          <w:sz w:val="24"/>
          <w:szCs w:val="24"/>
        </w:rPr>
        <w:t>бороться смысла нет, можно научиться получать удовольствие и от затяжных подъёмов, и от нудных, но неизбежных этапов работы</w:t>
      </w:r>
      <w:r>
        <w:rPr>
          <w:rFonts w:eastAsia="Times New Roman"/>
          <w:sz w:val="24"/>
          <w:szCs w:val="24"/>
        </w:rPr>
        <w:t xml:space="preserve"> –</w:t>
      </w:r>
      <w:r w:rsidRPr="0029618A">
        <w:rPr>
          <w:rFonts w:eastAsia="Times New Roman"/>
          <w:sz w:val="24"/>
          <w:szCs w:val="24"/>
        </w:rPr>
        <w:t xml:space="preserve"> хотя бы решая в уме задачки или медитируя</w:t>
      </w:r>
      <w:proofErr w:type="gramEnd"/>
      <w:r w:rsidRPr="0029618A">
        <w:rPr>
          <w:rFonts w:eastAsia="Times New Roman"/>
          <w:sz w:val="24"/>
          <w:szCs w:val="24"/>
        </w:rPr>
        <w:t xml:space="preserve">. </w:t>
      </w:r>
      <w:proofErr w:type="spellStart"/>
      <w:r w:rsidRPr="0029618A">
        <w:rPr>
          <w:rFonts w:eastAsia="Times New Roman"/>
          <w:sz w:val="24"/>
          <w:szCs w:val="24"/>
        </w:rPr>
        <w:t>Даосы</w:t>
      </w:r>
      <w:proofErr w:type="spellEnd"/>
      <w:r w:rsidRPr="0029618A">
        <w:rPr>
          <w:rFonts w:eastAsia="Times New Roman"/>
          <w:sz w:val="24"/>
          <w:szCs w:val="24"/>
        </w:rPr>
        <w:t xml:space="preserve"> стремились жить вечно, и правильно рассудили, что вместе с работой над телом для достижения их цели требуется подготовка ума. Ведь для вечной </w:t>
      </w:r>
      <w:r w:rsidRPr="0029618A">
        <w:rPr>
          <w:rFonts w:eastAsia="Times New Roman"/>
          <w:sz w:val="24"/>
          <w:szCs w:val="24"/>
        </w:rPr>
        <w:lastRenderedPageBreak/>
        <w:t xml:space="preserve">жизни нужно не только умение отпускать привязанности, но и терпение, а также умение получать удовольствие от затяжных участков. </w:t>
      </w:r>
    </w:p>
    <w:p w14:paraId="1FF4C830" w14:textId="77777777" w:rsidR="00FC10F8" w:rsidRPr="0029618A" w:rsidRDefault="00FC10F8" w:rsidP="00FC10F8">
      <w:pPr>
        <w:pStyle w:val="1"/>
        <w:spacing w:before="600" w:after="480"/>
        <w:jc w:val="center"/>
        <w:rPr>
          <w:rFonts w:eastAsia="Cambria"/>
          <w:b/>
          <w:color w:val="00000A"/>
          <w:highlight w:val="white"/>
        </w:rPr>
      </w:pPr>
      <w:bookmarkStart w:id="17" w:name="_Toc24894010"/>
      <w:r w:rsidRPr="0029618A">
        <w:rPr>
          <w:rFonts w:eastAsia="Cambria"/>
          <w:b/>
          <w:color w:val="00000A"/>
          <w:highlight w:val="white"/>
        </w:rPr>
        <w:t>Знакомимся со случайностями и с вероятностями</w:t>
      </w:r>
      <w:bookmarkEnd w:id="17"/>
    </w:p>
    <w:p w14:paraId="0CB0ADC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14:paraId="7108A5E7"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t>Бутерброд всегда падает маслом вниз.</w:t>
      </w:r>
    </w:p>
    <w:p w14:paraId="73D1889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Pr>
          <w:rFonts w:eastAsia="Times New Roman"/>
          <w:color w:val="00000A"/>
          <w:sz w:val="24"/>
          <w:szCs w:val="24"/>
          <w:highlight w:val="white"/>
        </w:rPr>
        <w:t>кусок хлеба</w:t>
      </w:r>
      <w:r w:rsidRPr="0029618A">
        <w:rPr>
          <w:rFonts w:eastAsia="Times New Roman"/>
          <w:color w:val="00000A"/>
          <w:sz w:val="24"/>
          <w:szCs w:val="24"/>
          <w:highlight w:val="white"/>
        </w:rPr>
        <w:t xml:space="preserve"> оказался без масла вовсе, так и говорить не о чем, понятно же, что закон шуточный! </w:t>
      </w:r>
    </w:p>
    <w:p w14:paraId="487255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конце </w:t>
      </w:r>
      <w:proofErr w:type="gramStart"/>
      <w:r w:rsidRPr="0029618A">
        <w:rPr>
          <w:rFonts w:eastAsia="Times New Roman"/>
          <w:color w:val="00000A"/>
          <w:sz w:val="24"/>
          <w:szCs w:val="24"/>
          <w:highlight w:val="white"/>
        </w:rPr>
        <w:t>концов</w:t>
      </w:r>
      <w:proofErr w:type="gramEnd"/>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в </w:t>
      </w:r>
      <w:r w:rsidRPr="0029618A">
        <w:rPr>
          <w:rFonts w:eastAsia="Times New Roman"/>
          <w:color w:val="00000A"/>
          <w:sz w:val="24"/>
          <w:szCs w:val="24"/>
          <w:highlight w:val="white"/>
        </w:rPr>
        <w:t>принцип</w:t>
      </w:r>
      <w:r>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w:t>
      </w:r>
      <w:proofErr w:type="gramStart"/>
      <w:r w:rsidRPr="0029618A">
        <w:rPr>
          <w:rFonts w:eastAsia="Times New Roman"/>
          <w:color w:val="00000A"/>
          <w:sz w:val="24"/>
          <w:szCs w:val="24"/>
          <w:highlight w:val="white"/>
        </w:rPr>
        <w:t>вернёмся к бутербродам и посвятим им целую</w:t>
      </w:r>
      <w:proofErr w:type="gramEnd"/>
      <w:r w:rsidRPr="0029618A">
        <w:rPr>
          <w:rFonts w:eastAsia="Times New Roman"/>
          <w:color w:val="00000A"/>
          <w:sz w:val="24"/>
          <w:szCs w:val="24"/>
          <w:highlight w:val="white"/>
        </w:rPr>
        <w:t xml:space="preserve"> главу, в которой очень внимательно изучим их падение, но пока присмотримся к самой, наверное, простой вероятностной системе — к монетке.</w:t>
      </w:r>
    </w:p>
    <w:p w14:paraId="653AD2C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w:t>
      </w:r>
      <w:r w:rsidRPr="0029618A">
        <w:rPr>
          <w:rFonts w:eastAsia="Times New Roman"/>
          <w:color w:val="00000A"/>
          <w:sz w:val="24"/>
          <w:szCs w:val="24"/>
          <w:highlight w:val="white"/>
        </w:rPr>
        <w:lastRenderedPageBreak/>
        <w:t>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14:paraId="1CB5DD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14:paraId="07FCD8C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14:paraId="0A15CC0D" w14:textId="77777777" w:rsidR="00FC10F8" w:rsidRPr="0029618A" w:rsidRDefault="00FC10F8" w:rsidP="00FC10F8">
      <w:pPr>
        <w:pStyle w:val="2"/>
        <w:spacing w:before="200" w:after="0"/>
        <w:ind w:firstLine="397"/>
        <w:jc w:val="both"/>
        <w:rPr>
          <w:rFonts w:eastAsia="Cambria"/>
          <w:b/>
          <w:color w:val="4F81BD"/>
          <w:sz w:val="26"/>
          <w:szCs w:val="26"/>
        </w:rPr>
      </w:pPr>
      <w:bookmarkStart w:id="18" w:name="_Toc24894011"/>
      <w:r w:rsidRPr="0029618A">
        <w:rPr>
          <w:rFonts w:eastAsia="Cambria"/>
          <w:b/>
          <w:color w:val="4F81BD"/>
          <w:sz w:val="26"/>
          <w:szCs w:val="26"/>
        </w:rPr>
        <w:t>Что мы имеем в виду, говоря о вероятности?</w:t>
      </w:r>
      <w:bookmarkEnd w:id="18"/>
    </w:p>
    <w:p w14:paraId="0141BC3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w:t>
      </w:r>
      <w:proofErr w:type="spellStart"/>
      <w:r w:rsidRPr="0029618A">
        <w:rPr>
          <w:rFonts w:eastAsia="Times New Roman"/>
          <w:color w:val="00000A"/>
          <w:sz w:val="24"/>
          <w:szCs w:val="24"/>
          <w:highlight w:val="white"/>
        </w:rPr>
        <w:t>Келлером</w:t>
      </w:r>
      <w:proofErr w:type="spellEnd"/>
      <w:r w:rsidRPr="0029618A">
        <w:rPr>
          <w:rFonts w:eastAsia="Times New Roman"/>
          <w:color w:val="00000A"/>
          <w:sz w:val="24"/>
          <w:szCs w:val="24"/>
          <w:highlight w:val="white"/>
          <w:vertAlign w:val="superscript"/>
        </w:rPr>
        <w:footnoteReference w:id="6"/>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 </w:t>
      </w:r>
      <m:oMath>
        <m:r>
          <w:rPr>
            <w:rFonts w:ascii="Cambria Math" w:eastAsia="Cambria Math" w:hAnsi="Cambria Math"/>
            <w:color w:val="00000A"/>
            <w:sz w:val="24"/>
            <w:szCs w:val="24"/>
          </w:rPr>
          <m:t>t</m:t>
        </m:r>
      </m:oMath>
      <w:r w:rsidRPr="0029618A">
        <w:rPr>
          <w:rFonts w:eastAsia="Times New Roman"/>
          <w:color w:val="00000A"/>
          <w:sz w:val="24"/>
          <w:szCs w:val="24"/>
          <w:highlight w:val="white"/>
        </w:rPr>
        <w:t> и от угловой скорости </w:t>
      </w:r>
      <m:oMath>
        <m:r>
          <w:rPr>
            <w:rFonts w:ascii="Cambria Math" w:hAnsi="Cambria Math"/>
          </w:rPr>
          <m:t>ω</m:t>
        </m:r>
      </m:oMath>
      <w:r w:rsidRPr="0029618A">
        <w:rPr>
          <w:rFonts w:eastAsia="Times New Roman"/>
          <w:color w:val="00000A"/>
          <w:sz w:val="24"/>
          <w:szCs w:val="24"/>
          <w:highlight w:val="white"/>
        </w:rPr>
        <w:t xml:space="preserve">. Если измерять угловую скорость в оборотах за единицу времени, то число оборотов, совершаемое монетой, выражается </w:t>
      </w:r>
      <w:r w:rsidRPr="0029618A">
        <w:rPr>
          <w:rFonts w:eastAsia="Times New Roman"/>
          <w:color w:val="00000A"/>
          <w:sz w:val="24"/>
          <w:szCs w:val="24"/>
          <w:highlight w:val="white"/>
        </w:rPr>
        <w:lastRenderedPageBreak/>
        <w:t>предельно просто: </w:t>
      </w:r>
      <m:oMath>
        <m:r>
          <w:rPr>
            <w:rFonts w:ascii="Cambria Math" w:eastAsia="Cambria Math" w:hAnsi="Cambria Math"/>
            <w:color w:val="00000A"/>
            <w:sz w:val="24"/>
            <w:szCs w:val="24"/>
          </w:rPr>
          <m:t>n=tω</m:t>
        </m:r>
      </m:oMath>
      <w:r w:rsidRPr="0029618A">
        <w:rPr>
          <w:rFonts w:eastAsia="Times New Roman"/>
          <w:color w:val="00000A"/>
          <w:sz w:val="24"/>
          <w:szCs w:val="24"/>
          <w:highlight w:val="white"/>
        </w:rPr>
        <w:t xml:space="preserve">. Эта зависимость задаёт линии равного числа оборотов в координатах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t,ω</m:t>
            </m:r>
          </m:e>
        </m:d>
      </m:oMath>
      <w:r w:rsidRPr="0029618A">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14:paraId="51DDFA8B" w14:textId="77777777" w:rsidR="00FC10F8" w:rsidRPr="0029618A" w:rsidRDefault="00FC10F8" w:rsidP="00FC10F8">
      <w:pPr>
        <w:keepNext/>
        <w:spacing w:before="240" w:after="120"/>
        <w:jc w:val="center"/>
        <w:rPr>
          <w:i/>
          <w:color w:val="222222"/>
          <w:sz w:val="24"/>
          <w:szCs w:val="24"/>
        </w:rPr>
      </w:pPr>
      <w:r w:rsidRPr="0029618A">
        <w:rPr>
          <w:rFonts w:eastAsia="Times New Roman"/>
          <w:i/>
          <w:noProof/>
          <w:color w:val="00000A"/>
          <w:sz w:val="24"/>
          <w:szCs w:val="24"/>
        </w:rPr>
        <w:drawing>
          <wp:inline distT="0" distB="0" distL="0" distR="0" wp14:anchorId="7DCDBF67" wp14:editId="5934D29E">
            <wp:extent cx="3462802" cy="3222804"/>
            <wp:effectExtent l="0" t="0" r="0" b="0"/>
            <wp:docPr id="19" name="image12.png" descr="https://habrastorage.org/webt/2u/am/t-/2uamt-kpskdnr1qg0nkmsyywjyw.png"/>
            <wp:cNvGraphicFramePr/>
            <a:graphic xmlns:a="http://schemas.openxmlformats.org/drawingml/2006/main">
              <a:graphicData uri="http://schemas.openxmlformats.org/drawingml/2006/picture">
                <pic:pic xmlns:pic="http://schemas.openxmlformats.org/drawingml/2006/picture">
                  <pic:nvPicPr>
                    <pic:cNvPr id="0" name="image12.png" descr="https://habrastorage.org/webt/2u/am/t-/2uamt-kpskdnr1qg0nkmsyywjyw.png"/>
                    <pic:cNvPicPr preferRelativeResize="0"/>
                  </pic:nvPicPr>
                  <pic:blipFill>
                    <a:blip r:embed="rId21" cstate="print"/>
                    <a:srcRect/>
                    <a:stretch>
                      <a:fillRect/>
                    </a:stretch>
                  </pic:blipFill>
                  <pic:spPr>
                    <a:xfrm>
                      <a:off x="0" y="0"/>
                      <a:ext cx="3462802" cy="3222804"/>
                    </a:xfrm>
                    <a:prstGeom prst="rect">
                      <a:avLst/>
                    </a:prstGeom>
                    <a:ln/>
                  </pic:spPr>
                </pic:pic>
              </a:graphicData>
            </a:graphic>
          </wp:inline>
        </w:drawing>
      </w:r>
    </w:p>
    <w:p w14:paraId="4BE196AA" w14:textId="77777777" w:rsidR="00FC10F8" w:rsidRPr="0029618A" w:rsidRDefault="00FC10F8" w:rsidP="00FC10F8">
      <w:pPr>
        <w:keepLines/>
        <w:spacing w:before="120" w:after="240"/>
        <w:ind w:left="567" w:right="567"/>
        <w:jc w:val="both"/>
        <w:rPr>
          <w:rFonts w:eastAsia="Times New Roman"/>
          <w:color w:val="00000A"/>
          <w:sz w:val="24"/>
          <w:szCs w:val="24"/>
          <w:highlight w:val="white"/>
        </w:rPr>
      </w:pPr>
      <w:r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14:paraId="285DD9D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w:t>
      </w:r>
      <w:proofErr w:type="gramStart"/>
      <w:r w:rsidRPr="0029618A">
        <w:rPr>
          <w:rFonts w:eastAsia="Times New Roman"/>
          <w:color w:val="00000A"/>
          <w:sz w:val="24"/>
          <w:szCs w:val="24"/>
          <w:highlight w:val="white"/>
        </w:rPr>
        <w:t>Если попадаем в белую полоску, то выпадет та же сторона, что была сверху при подбрасывании, если в оранжевую — обратная.</w:t>
      </w:r>
      <w:proofErr w:type="gramEnd"/>
      <w:r w:rsidRPr="0029618A">
        <w:rPr>
          <w:rFonts w:eastAsia="Times New Roman"/>
          <w:color w:val="00000A"/>
          <w:sz w:val="24"/>
          <w:szCs w:val="24"/>
          <w:highlight w:val="white"/>
        </w:rPr>
        <w:t xml:space="preserve">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 5% оказывается достаточно для того, чтобы перескочить с белой полоски на </w:t>
      </w:r>
      <w:proofErr w:type="gramStart"/>
      <w:r w:rsidRPr="0029618A">
        <w:rPr>
          <w:rFonts w:eastAsia="Times New Roman"/>
          <w:color w:val="00000A"/>
          <w:sz w:val="24"/>
          <w:szCs w:val="24"/>
          <w:highlight w:val="white"/>
        </w:rPr>
        <w:t>оранжевую</w:t>
      </w:r>
      <w:proofErr w:type="gramEnd"/>
      <w:r w:rsidRPr="0029618A">
        <w:rPr>
          <w:rFonts w:eastAsia="Times New Roman"/>
          <w:color w:val="00000A"/>
          <w:sz w:val="24"/>
          <w:szCs w:val="24"/>
          <w:highlight w:val="white"/>
        </w:rPr>
        <w:t xml:space="preserve">.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w:t>
      </w:r>
      <w:proofErr w:type="gramStart"/>
      <w:r w:rsidRPr="0029618A">
        <w:rPr>
          <w:rFonts w:eastAsia="Times New Roman"/>
          <w:color w:val="00000A"/>
          <w:sz w:val="24"/>
          <w:szCs w:val="24"/>
          <w:highlight w:val="white"/>
        </w:rPr>
        <w:t>решки</w:t>
      </w:r>
      <w:proofErr w:type="gramEnd"/>
      <w:r w:rsidRPr="0029618A">
        <w:rPr>
          <w:rFonts w:eastAsia="Times New Roman"/>
          <w:color w:val="00000A"/>
          <w:sz w:val="24"/>
          <w:szCs w:val="24"/>
          <w:highlight w:val="white"/>
        </w:rPr>
        <w:t>?</w:t>
      </w:r>
    </w:p>
    <w:p w14:paraId="337ADE0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Для того чтобы перевести наши рассуждения на язык вероятностей, окунёмся немного в такую математику, которую не проходят в школе. И хотя от </w:t>
      </w:r>
      <w:r w:rsidRPr="0029618A">
        <w:rPr>
          <w:rFonts w:eastAsia="Times New Roman"/>
          <w:color w:val="00000A"/>
          <w:sz w:val="24"/>
          <w:szCs w:val="24"/>
          <w:highlight w:val="white"/>
        </w:rPr>
        <w:lastRenderedPageBreak/>
        <w:t>математики такого рода ожидают чего-то сложного, сейчас она упростит наш взгляд и поможет лучше понять, о чём мы рассуждаем.</w:t>
      </w:r>
    </w:p>
    <w:p w14:paraId="0BA492FB" w14:textId="77777777" w:rsidR="00FC10F8" w:rsidRPr="0029618A" w:rsidRDefault="00FC10F8" w:rsidP="00FC10F8">
      <w:pPr>
        <w:spacing w:line="288" w:lineRule="auto"/>
        <w:ind w:firstLine="397"/>
        <w:jc w:val="both"/>
        <w:rPr>
          <w:rFonts w:eastAsia="Times New Roman"/>
          <w:color w:val="00000A"/>
          <w:sz w:val="24"/>
          <w:szCs w:val="24"/>
          <w:highlight w:val="white"/>
        </w:rPr>
      </w:pPr>
      <w:proofErr w:type="gramStart"/>
      <w:r w:rsidRPr="0029618A">
        <w:rPr>
          <w:rFonts w:eastAsia="Times New Roman"/>
          <w:color w:val="00000A"/>
          <w:sz w:val="24"/>
          <w:szCs w:val="24"/>
          <w:highlight w:val="white"/>
        </w:rPr>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что математики изучают не числа или геометрические фигуры, как может показаться после изучения школьного курса, они работают с</w:t>
      </w:r>
      <w:r>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w:t>
      </w:r>
      <w:proofErr w:type="gramEnd"/>
      <w:r w:rsidRPr="0029618A">
        <w:rPr>
          <w:rFonts w:eastAsia="Times New Roman"/>
          <w:color w:val="00000A"/>
          <w:sz w:val="24"/>
          <w:szCs w:val="24"/>
          <w:highlight w:val="white"/>
        </w:rPr>
        <w:t xml:space="preserve">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14:paraId="43A751E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14:paraId="04FD863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14:paraId="0AB0612E" w14:textId="418F2B9F"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w:t>
      </w:r>
      <w:r w:rsidRPr="00EA377C">
        <w:rPr>
          <w:rFonts w:eastAsia="Times New Roman"/>
          <w:color w:val="00000A"/>
          <w:sz w:val="24"/>
          <w:szCs w:val="24"/>
          <w:highlight w:val="white"/>
        </w:rPr>
        <w:t xml:space="preserve">взглянуть на понятия теории вероятностей как бы с «высоты птичьего полёта» и почувствовать вкус «большой» математики. </w:t>
      </w:r>
      <w:r w:rsidR="00621462">
        <w:rPr>
          <w:rFonts w:eastAsia="Times New Roman"/>
          <w:color w:val="00000A"/>
          <w:sz w:val="24"/>
          <w:szCs w:val="24"/>
          <w:highlight w:val="white"/>
        </w:rPr>
        <w:t xml:space="preserve">Я прошу читателя не пугаться, если что-то в приводимых ниже определениях покажется непонятным. Если язык математики вам совершенно незнаком, то воспринимайте это как отрывок текста «в оригинале» на незнакомом для вас языке. </w:t>
      </w:r>
      <w:r w:rsidR="008022C6">
        <w:rPr>
          <w:rFonts w:eastAsia="Times New Roman"/>
          <w:color w:val="00000A"/>
          <w:sz w:val="24"/>
          <w:szCs w:val="24"/>
          <w:highlight w:val="white"/>
        </w:rPr>
        <w:t>Он может быть</w:t>
      </w:r>
      <w:r w:rsidR="00621462">
        <w:rPr>
          <w:rFonts w:eastAsia="Times New Roman"/>
          <w:color w:val="00000A"/>
          <w:sz w:val="24"/>
          <w:szCs w:val="24"/>
          <w:highlight w:val="white"/>
        </w:rPr>
        <w:t xml:space="preserve"> не </w:t>
      </w:r>
      <w:r w:rsidR="00E607E4">
        <w:rPr>
          <w:rFonts w:eastAsia="Times New Roman"/>
          <w:color w:val="00000A"/>
          <w:sz w:val="24"/>
          <w:szCs w:val="24"/>
          <w:highlight w:val="white"/>
        </w:rPr>
        <w:t>полностью</w:t>
      </w:r>
      <w:r w:rsidR="008022C6">
        <w:rPr>
          <w:rFonts w:eastAsia="Times New Roman"/>
          <w:color w:val="00000A"/>
          <w:sz w:val="24"/>
          <w:szCs w:val="24"/>
          <w:highlight w:val="white"/>
        </w:rPr>
        <w:t xml:space="preserve"> понятен</w:t>
      </w:r>
      <w:r w:rsidR="00621462">
        <w:rPr>
          <w:rFonts w:eastAsia="Times New Roman"/>
          <w:color w:val="00000A"/>
          <w:sz w:val="24"/>
          <w:szCs w:val="24"/>
          <w:highlight w:val="white"/>
        </w:rPr>
        <w:t xml:space="preserve">, но в нём нет искажений «переводчика» и не нарушена его целостность. </w:t>
      </w:r>
      <w:r w:rsidR="00E607E4">
        <w:rPr>
          <w:rFonts w:eastAsia="Times New Roman"/>
          <w:color w:val="00000A"/>
          <w:sz w:val="24"/>
          <w:szCs w:val="24"/>
          <w:highlight w:val="white"/>
        </w:rPr>
        <w:t xml:space="preserve">При изучении истории, литературы или иностранных языков совершенно необходимо работать или хотя бы знакомиться с оригинальными текстами и полными цитатами. </w:t>
      </w:r>
      <w:r w:rsidR="00621462">
        <w:rPr>
          <w:rFonts w:eastAsia="Times New Roman"/>
          <w:color w:val="00000A"/>
          <w:sz w:val="24"/>
          <w:szCs w:val="24"/>
          <w:highlight w:val="white"/>
        </w:rPr>
        <w:t xml:space="preserve">Язык математики </w:t>
      </w:r>
      <w:r w:rsidR="00DA1156">
        <w:rPr>
          <w:rFonts w:eastAsia="Times New Roman"/>
          <w:color w:val="00000A"/>
          <w:sz w:val="24"/>
          <w:szCs w:val="24"/>
          <w:highlight w:val="white"/>
        </w:rPr>
        <w:t xml:space="preserve">тоже </w:t>
      </w:r>
      <w:r w:rsidR="00621462">
        <w:rPr>
          <w:rFonts w:eastAsia="Times New Roman"/>
          <w:color w:val="00000A"/>
          <w:sz w:val="24"/>
          <w:szCs w:val="24"/>
          <w:highlight w:val="white"/>
        </w:rPr>
        <w:t xml:space="preserve">требует </w:t>
      </w:r>
      <w:r w:rsidR="00E607E4">
        <w:rPr>
          <w:rFonts w:eastAsia="Times New Roman"/>
          <w:color w:val="00000A"/>
          <w:sz w:val="24"/>
          <w:szCs w:val="24"/>
          <w:highlight w:val="white"/>
        </w:rPr>
        <w:t xml:space="preserve">от изучающего </w:t>
      </w:r>
      <w:r w:rsidR="00621462">
        <w:rPr>
          <w:rFonts w:eastAsia="Times New Roman"/>
          <w:color w:val="00000A"/>
          <w:sz w:val="24"/>
          <w:szCs w:val="24"/>
          <w:highlight w:val="white"/>
        </w:rPr>
        <w:t xml:space="preserve">знакомства </w:t>
      </w:r>
      <w:r w:rsidR="00E607E4">
        <w:rPr>
          <w:rFonts w:eastAsia="Times New Roman"/>
          <w:color w:val="00000A"/>
          <w:sz w:val="24"/>
          <w:szCs w:val="24"/>
          <w:highlight w:val="white"/>
        </w:rPr>
        <w:t>«</w:t>
      </w:r>
      <w:r w:rsidR="00621462">
        <w:rPr>
          <w:rFonts w:eastAsia="Times New Roman"/>
          <w:color w:val="00000A"/>
          <w:sz w:val="24"/>
          <w:szCs w:val="24"/>
          <w:highlight w:val="white"/>
        </w:rPr>
        <w:t>с оригиналом</w:t>
      </w:r>
      <w:r w:rsidR="00E607E4">
        <w:rPr>
          <w:rFonts w:eastAsia="Times New Roman"/>
          <w:color w:val="00000A"/>
          <w:sz w:val="24"/>
          <w:szCs w:val="24"/>
          <w:highlight w:val="white"/>
        </w:rPr>
        <w:t>»</w:t>
      </w:r>
      <w:r w:rsidR="00621462">
        <w:rPr>
          <w:rFonts w:eastAsia="Times New Roman"/>
          <w:color w:val="00000A"/>
          <w:sz w:val="24"/>
          <w:szCs w:val="24"/>
          <w:highlight w:val="white"/>
        </w:rPr>
        <w:t xml:space="preserve">, </w:t>
      </w:r>
      <w:r w:rsidR="00FB0A19">
        <w:rPr>
          <w:rFonts w:eastAsia="Times New Roman"/>
          <w:color w:val="00000A"/>
          <w:sz w:val="24"/>
          <w:szCs w:val="24"/>
          <w:highlight w:val="white"/>
        </w:rPr>
        <w:t>поскольку</w:t>
      </w:r>
      <w:r w:rsidR="00E607E4">
        <w:rPr>
          <w:rFonts w:eastAsia="Times New Roman"/>
          <w:color w:val="00000A"/>
          <w:sz w:val="24"/>
          <w:szCs w:val="24"/>
          <w:highlight w:val="white"/>
        </w:rPr>
        <w:t xml:space="preserve"> </w:t>
      </w:r>
      <w:r w:rsidR="00621462">
        <w:rPr>
          <w:rFonts w:eastAsia="Times New Roman"/>
          <w:color w:val="00000A"/>
          <w:sz w:val="24"/>
          <w:szCs w:val="24"/>
          <w:highlight w:val="white"/>
        </w:rPr>
        <w:t>в текстах</w:t>
      </w:r>
      <w:r w:rsidR="00E607E4">
        <w:rPr>
          <w:rFonts w:eastAsia="Times New Roman"/>
          <w:color w:val="00000A"/>
          <w:sz w:val="24"/>
          <w:szCs w:val="24"/>
          <w:highlight w:val="white"/>
        </w:rPr>
        <w:t xml:space="preserve"> определений и теорем ничего ни прибавить, ни убавить без потерь не получится. Какие-то попытки сократить </w:t>
      </w:r>
      <w:r w:rsidR="00E607E4">
        <w:rPr>
          <w:rFonts w:eastAsia="Times New Roman"/>
          <w:color w:val="00000A"/>
          <w:sz w:val="24"/>
          <w:szCs w:val="24"/>
          <w:highlight w:val="white"/>
        </w:rPr>
        <w:lastRenderedPageBreak/>
        <w:t>текст «для ясности» приводят к серьёзным неточностям и вовсе к ошибкам. Итак, вот как звучит определение меры:</w:t>
      </w:r>
    </w:p>
    <w:p w14:paraId="2B8CE380"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имеется множество </w:t>
      </w:r>
      <w:r w:rsidRPr="00E607E4">
        <w:rPr>
          <w:rFonts w:eastAsia="Times New Roman"/>
          <w:color w:val="00000A"/>
          <w:szCs w:val="24"/>
          <w:highlight w:val="white"/>
          <w:lang w:val="en-US"/>
        </w:rPr>
        <w:t>X</w:t>
      </w:r>
      <w:r w:rsidRPr="00E607E4">
        <w:rPr>
          <w:rFonts w:eastAsia="Times New Roman"/>
          <w:color w:val="00000A"/>
          <w:szCs w:val="24"/>
          <w:highlight w:val="white"/>
        </w:rPr>
        <w:t xml:space="preserve">. </w:t>
      </w:r>
    </w:p>
    <w:p w14:paraId="57006B6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Набор его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алгеброй, если </w:t>
      </w:r>
      <w:proofErr w:type="gramStart"/>
      <w:r w:rsidRPr="00E607E4">
        <w:rPr>
          <w:rFonts w:eastAsia="Times New Roman"/>
          <w:color w:val="00000A"/>
          <w:szCs w:val="24"/>
          <w:highlight w:val="white"/>
        </w:rPr>
        <w:t>для</w:t>
      </w:r>
      <w:proofErr w:type="gramEnd"/>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верно:  </w:t>
      </w:r>
    </w:p>
    <w:p w14:paraId="462560A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1) Пустое множество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Ø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22FABC45"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Если множество</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и его дополнение </w:t>
      </w:r>
      <w:r w:rsidRPr="00E607E4">
        <w:rPr>
          <w:rFonts w:eastAsia="Times New Roman"/>
          <w:color w:val="00000A"/>
          <w:szCs w:val="24"/>
          <w:highlight w:val="white"/>
          <w:lang w:val="en-US"/>
        </w:rPr>
        <w:t>X</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08155A5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3) 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и </w:t>
      </w:r>
      <w:r w:rsidRPr="00E607E4">
        <w:rPr>
          <w:rFonts w:eastAsia="Times New Roman"/>
          <w:color w:val="00000A"/>
          <w:szCs w:val="24"/>
          <w:highlight w:val="white"/>
          <w:lang w:val="en-US"/>
        </w:rPr>
        <w:t>B</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их объединение</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U В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36387D93" w14:textId="77777777" w:rsidR="00DA1156" w:rsidRDefault="00FC10F8" w:rsidP="00DA1156">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пересечение множеств</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и 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а также то, что объединение или пересечение любого конечного числа множеств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Говорят, что алгебра замкнута относительно конеч</w:t>
      </w:r>
      <w:r w:rsidR="00DA1156">
        <w:rPr>
          <w:rFonts w:eastAsia="Times New Roman"/>
          <w:color w:val="00000A"/>
          <w:szCs w:val="24"/>
          <w:highlight w:val="white"/>
        </w:rPr>
        <w:t>ного объединения и пересечения.</w:t>
      </w:r>
    </w:p>
    <w:p w14:paraId="30363770" w14:textId="77777777" w:rsidR="00FC10F8" w:rsidRPr="00E607E4" w:rsidRDefault="00FC10F8" w:rsidP="00DA1156">
      <w:pPr>
        <w:spacing w:line="288" w:lineRule="auto"/>
        <w:ind w:firstLine="397"/>
        <w:jc w:val="both"/>
        <w:rPr>
          <w:rFonts w:ascii="Cambria Math" w:eastAsia="Times New Roman" w:hAnsi="Cambria Math" w:cs="Cambria Math"/>
          <w:color w:val="00000A"/>
          <w:szCs w:val="24"/>
          <w:highlight w:val="white"/>
        </w:rPr>
      </w:pPr>
      <w:r w:rsidRPr="00E607E4">
        <w:rPr>
          <w:rFonts w:eastAsia="Times New Roman"/>
          <w:color w:val="00000A"/>
          <w:szCs w:val="24"/>
          <w:highlight w:val="white"/>
        </w:rPr>
        <w:t xml:space="preserve">Набор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w:t>
      </w:r>
      <w:proofErr w:type="gramStart"/>
      <w:r w:rsidRPr="00E607E4">
        <w:rPr>
          <w:rFonts w:eastAsia="Times New Roman"/>
          <w:color w:val="00000A"/>
          <w:szCs w:val="24"/>
          <w:highlight w:val="white"/>
        </w:rPr>
        <w:t>сигма-алгеброй</w:t>
      </w:r>
      <w:proofErr w:type="gramEnd"/>
      <w:r w:rsidRPr="00E607E4">
        <w:rPr>
          <w:rFonts w:eastAsia="Times New Roman"/>
          <w:color w:val="00000A"/>
          <w:szCs w:val="24"/>
          <w:highlight w:val="white"/>
        </w:rPr>
        <w:t xml:space="preserve">, если вместо 3) потребовать более сильное условие: чтобы объединение счетного числа множеств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oMath>
      <w:r w:rsidRPr="00E607E4">
        <w:rPr>
          <w:rFonts w:eastAsia="Times New Roman"/>
          <w:color w:val="00000A"/>
          <w:szCs w:val="24"/>
          <w:highlight w:val="white"/>
        </w:rPr>
        <w:t xml:space="preserve"> принадлежало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если </w:t>
      </w:r>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oMath>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w:t>
      </w:r>
      <m:oMath>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nary>
      </m:oMath>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 xml:space="preserve">ℱ. </w:t>
      </w:r>
    </w:p>
    <w:p w14:paraId="2AF97EA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и пересечение счетного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Иными словами, сигма-алгебра замкнута относительно счетного объединения и пересечения.</w:t>
      </w:r>
    </w:p>
    <w:p w14:paraId="407CCAFF"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это алгебра множеств. Функция μ, сопоставляющая любому множеству</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какое-нибудь неотрицательное число, называется мерой, если </w:t>
      </w:r>
    </w:p>
    <w:p w14:paraId="0E847BEC"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1) Мера пустого множества равна 0: μ(Ø)=0.</w:t>
      </w:r>
    </w:p>
    <w:p w14:paraId="0B92B3B3"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Для любых непересекающихся множеств</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В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есть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B</w:t>
      </w:r>
      <w:r w:rsidRPr="00E607E4">
        <w:rPr>
          <w:rFonts w:eastAsia="Times New Roman"/>
          <w:color w:val="00000A"/>
          <w:szCs w:val="24"/>
          <w:highlight w:val="white"/>
        </w:rPr>
        <w:t xml:space="preserve"> = Ø, верно μ(А U В) = μ(А) + μ(В). Такое свойство называется </w:t>
      </w:r>
      <w:proofErr w:type="spellStart"/>
      <w:r w:rsidRPr="00E607E4">
        <w:rPr>
          <w:rFonts w:eastAsia="Times New Roman"/>
          <w:color w:val="00000A"/>
          <w:szCs w:val="24"/>
          <w:highlight w:val="white"/>
        </w:rPr>
        <w:t>аддитивностью</w:t>
      </w:r>
      <w:proofErr w:type="spellEnd"/>
      <w:r w:rsidRPr="00E607E4">
        <w:rPr>
          <w:rFonts w:eastAsia="Times New Roman"/>
          <w:color w:val="00000A"/>
          <w:szCs w:val="24"/>
          <w:highlight w:val="white"/>
        </w:rPr>
        <w:t>.</w:t>
      </w:r>
    </w:p>
    <w:p w14:paraId="16049EE4" w14:textId="2C895D16"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же взять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w:t>
      </w:r>
      <w:proofErr w:type="gramStart"/>
      <w:r w:rsidRPr="00E607E4">
        <w:rPr>
          <w:rFonts w:eastAsia="Times New Roman"/>
          <w:color w:val="00000A"/>
          <w:szCs w:val="24"/>
          <w:highlight w:val="white"/>
        </w:rPr>
        <w:t>сигма-алгебру</w:t>
      </w:r>
      <w:proofErr w:type="gramEnd"/>
      <w:r w:rsidRPr="00E607E4">
        <w:rPr>
          <w:rFonts w:eastAsia="Times New Roman"/>
          <w:color w:val="00000A"/>
          <w:szCs w:val="24"/>
          <w:highlight w:val="white"/>
        </w:rPr>
        <w:t xml:space="preserve">, </w:t>
      </w:r>
      <w:r w:rsidR="00FB0A19">
        <w:rPr>
          <w:rFonts w:eastAsia="Times New Roman"/>
          <w:color w:val="00000A"/>
          <w:szCs w:val="24"/>
          <w:highlight w:val="white"/>
        </w:rPr>
        <w:t>а</w:t>
      </w:r>
      <w:r w:rsidRPr="00E607E4">
        <w:rPr>
          <w:rFonts w:eastAsia="Times New Roman"/>
          <w:color w:val="00000A"/>
          <w:szCs w:val="24"/>
          <w:highlight w:val="white"/>
        </w:rPr>
        <w:t xml:space="preserve"> во втором условии взять счетное количество непересекающихся множеств, то </w:t>
      </w:r>
      <w:r w:rsidRPr="00E607E4">
        <w:rPr>
          <w:rFonts w:eastAsia="Times New Roman"/>
          <w:color w:val="00000A"/>
          <w:szCs w:val="24"/>
        </w:rPr>
        <w:t xml:space="preserve">получится более сильное условие </w:t>
      </w:r>
      <m:oMath>
        <m:r>
          <w:rPr>
            <w:rFonts w:ascii="Cambria Math" w:hAnsi="Cambria Math"/>
            <w:szCs w:val="24"/>
            <w:lang w:val="en-US"/>
          </w:rPr>
          <m:t>μ</m:t>
        </m:r>
        <m:r>
          <w:rPr>
            <w:rFonts w:ascii="Cambria Math" w:hAnsi="Cambria Math"/>
            <w:szCs w:val="24"/>
          </w:rPr>
          <m:t>(</m:t>
        </m:r>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r>
              <w:rPr>
                <w:rFonts w:ascii="Cambria Math" w:hAnsi="Cambria Math"/>
                <w:szCs w:val="24"/>
              </w:rPr>
              <m:t xml:space="preserve">)= </m:t>
            </m:r>
            <m:nary>
              <m:naryPr>
                <m:chr m:val="∑"/>
                <m:limLoc m:val="undOvr"/>
                <m:supHide m:val="1"/>
                <m:ctrlPr>
                  <w:rPr>
                    <w:rFonts w:ascii="Cambria Math" w:hAnsi="Cambria Math"/>
                    <w:i/>
                    <w:szCs w:val="24"/>
                  </w:rPr>
                </m:ctrlPr>
              </m:naryPr>
              <m:sub>
                <m:r>
                  <w:rPr>
                    <w:rFonts w:ascii="Cambria Math" w:hAnsi="Cambria Math"/>
                    <w:szCs w:val="24"/>
                  </w:rPr>
                  <m:t>i</m:t>
                </m:r>
              </m:sub>
              <m:sup/>
              <m:e>
                <m:r>
                  <w:rPr>
                    <w:rFonts w:ascii="Cambria Math" w:hAnsi="Cambria Math"/>
                    <w:szCs w:val="24"/>
                    <w:lang w:val="en-US"/>
                  </w:rPr>
                  <m:t>μ</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d>
              </m:e>
            </m:nary>
          </m:e>
        </m:nary>
      </m:oMath>
      <w:r w:rsidRPr="00E607E4">
        <w:rPr>
          <w:rFonts w:eastAsia="Times New Roman"/>
          <w:szCs w:val="24"/>
        </w:rPr>
        <w:t>, которое называется сигма-аддитивно</w:t>
      </w:r>
      <w:proofErr w:type="spellStart"/>
      <w:r w:rsidRPr="00E607E4">
        <w:rPr>
          <w:rFonts w:eastAsia="Times New Roman"/>
          <w:szCs w:val="24"/>
        </w:rPr>
        <w:t>стью</w:t>
      </w:r>
      <w:proofErr w:type="spellEnd"/>
      <w:r w:rsidRPr="00E607E4">
        <w:rPr>
          <w:rFonts w:eastAsia="Times New Roman"/>
          <w:szCs w:val="24"/>
        </w:rPr>
        <w:t xml:space="preserve">. Такая мера называется </w:t>
      </w:r>
      <w:proofErr w:type="gramStart"/>
      <w:r w:rsidRPr="00E607E4">
        <w:rPr>
          <w:rFonts w:eastAsia="Times New Roman"/>
          <w:szCs w:val="24"/>
        </w:rPr>
        <w:t>сигма-аддитивной</w:t>
      </w:r>
      <w:proofErr w:type="gramEnd"/>
      <w:r w:rsidRPr="00E607E4">
        <w:rPr>
          <w:rFonts w:eastAsia="Times New Roman"/>
          <w:szCs w:val="24"/>
        </w:rPr>
        <w:t>.</w:t>
      </w:r>
    </w:p>
    <w:p w14:paraId="4A50418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определения меры следуют такие свойства:</w:t>
      </w:r>
    </w:p>
    <w:p w14:paraId="03EEDACC"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включается в </w:t>
      </w:r>
      <w:r w:rsidRPr="00E607E4">
        <w:rPr>
          <w:rFonts w:eastAsia="Times New Roman"/>
          <w:color w:val="00000A"/>
          <w:szCs w:val="24"/>
          <w:highlight w:val="white"/>
          <w:lang w:val="en-US"/>
        </w:rPr>
        <w:t>B</w:t>
      </w:r>
      <w:r w:rsidRPr="00E607E4">
        <w:rPr>
          <w:rFonts w:eastAsia="Times New Roman"/>
          <w:color w:val="00000A"/>
          <w:szCs w:val="24"/>
          <w:highlight w:val="white"/>
        </w:rPr>
        <w:t>, то мера</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не больше, чем у В: если А </w:t>
      </w:r>
      <w:r w:rsidRPr="00E607E4">
        <w:rPr>
          <w:rFonts w:eastAsia="Times New Roman"/>
          <w:color w:val="00000A"/>
          <w:szCs w:val="24"/>
          <w:highlight w:val="white"/>
        </w:rPr>
        <w:sym w:font="Symbol" w:char="F0CD"/>
      </w:r>
      <w:r w:rsidRPr="00E607E4">
        <w:rPr>
          <w:rFonts w:eastAsia="Times New Roman"/>
          <w:color w:val="00000A"/>
          <w:szCs w:val="24"/>
          <w:highlight w:val="white"/>
        </w:rPr>
        <w:t xml:space="preserve"> В, то μ(А) ≤ μ(В).</w:t>
      </w:r>
    </w:p>
    <w:p w14:paraId="7D4C762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включается в </w:t>
      </w:r>
      <w:r w:rsidRPr="00E607E4">
        <w:rPr>
          <w:rFonts w:eastAsia="Times New Roman"/>
          <w:color w:val="00000A"/>
          <w:szCs w:val="24"/>
          <w:highlight w:val="white"/>
          <w:lang w:val="en-US"/>
        </w:rPr>
        <w:t>B</w:t>
      </w:r>
      <w:r w:rsidRPr="00E607E4">
        <w:rPr>
          <w:rFonts w:eastAsia="Times New Roman"/>
          <w:color w:val="00000A"/>
          <w:szCs w:val="24"/>
          <w:highlight w:val="white"/>
        </w:rPr>
        <w:t>, то мера разности множеств равна разности мер: если</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D"/>
      </w:r>
      <w:r w:rsidRPr="00E607E4">
        <w:rPr>
          <w:rFonts w:eastAsia="Times New Roman"/>
          <w:color w:val="00000A"/>
          <w:szCs w:val="24"/>
          <w:highlight w:val="white"/>
        </w:rPr>
        <w:t xml:space="preserve"> В, то μ(</w:t>
      </w:r>
      <w:r w:rsidRPr="00E607E4">
        <w:rPr>
          <w:rFonts w:eastAsia="Times New Roman"/>
          <w:color w:val="00000A"/>
          <w:szCs w:val="24"/>
          <w:highlight w:val="white"/>
          <w:lang w:val="en-US"/>
        </w:rPr>
        <w:t>B</w:t>
      </w:r>
      <w:r w:rsidRPr="00E607E4">
        <w:rPr>
          <w:rFonts w:eastAsia="Times New Roman"/>
          <w:color w:val="00000A"/>
          <w:szCs w:val="24"/>
          <w:highlight w:val="white"/>
        </w:rPr>
        <w:t>\</w:t>
      </w:r>
      <w:r w:rsidRPr="00E607E4">
        <w:rPr>
          <w:rFonts w:eastAsia="Times New Roman"/>
          <w:color w:val="00000A"/>
          <w:szCs w:val="24"/>
          <w:highlight w:val="white"/>
          <w:lang w:val="en-US"/>
        </w:rPr>
        <w:t>A</w:t>
      </w:r>
      <w:r w:rsidRPr="00E607E4">
        <w:rPr>
          <w:rFonts w:eastAsia="Times New Roman"/>
          <w:color w:val="00000A"/>
          <w:szCs w:val="24"/>
          <w:highlight w:val="white"/>
        </w:rPr>
        <w:t>)= μ(В) - μ(А).</w:t>
      </w:r>
    </w:p>
    <w:p w14:paraId="795DE99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Для любых</w:t>
      </w:r>
      <w:proofErr w:type="gramStart"/>
      <w:r w:rsidRPr="00E607E4">
        <w:rPr>
          <w:rFonts w:eastAsia="Times New Roman"/>
          <w:color w:val="00000A"/>
          <w:szCs w:val="24"/>
          <w:highlight w:val="white"/>
        </w:rPr>
        <w:t xml:space="preserve"> А</w:t>
      </w:r>
      <w:proofErr w:type="gramEnd"/>
      <w:r w:rsidRPr="00E607E4">
        <w:rPr>
          <w:rFonts w:eastAsia="Times New Roman"/>
          <w:color w:val="00000A"/>
          <w:szCs w:val="24"/>
          <w:highlight w:val="white"/>
        </w:rPr>
        <w:t xml:space="preserve"> и В верно μ(А U В) = μ(А) + μ(В) - μ(</w:t>
      </w:r>
      <w:r w:rsidRPr="00E607E4">
        <w:rPr>
          <w:rFonts w:eastAsia="Times New Roman"/>
          <w:color w:val="00000A"/>
          <w:szCs w:val="24"/>
          <w:highlight w:val="white"/>
          <w:lang w:val="en-US"/>
        </w:rPr>
        <w:t>A</w:t>
      </w:r>
      <w:r w:rsidRPr="00E607E4">
        <w:rPr>
          <w:rFonts w:eastAsia="Times New Roman"/>
          <w:color w:val="00000A"/>
          <w:szCs w:val="24"/>
          <w:highlight w:val="white"/>
        </w:rPr>
        <w:t xml:space="preserve"> ∩ </w:t>
      </w:r>
      <w:r w:rsidRPr="00E607E4">
        <w:rPr>
          <w:rFonts w:eastAsia="Times New Roman"/>
          <w:color w:val="00000A"/>
          <w:szCs w:val="24"/>
          <w:highlight w:val="white"/>
          <w:lang w:val="en-US"/>
        </w:rPr>
        <w:t>B</w:t>
      </w:r>
      <w:r w:rsidRPr="00E607E4">
        <w:rPr>
          <w:rFonts w:eastAsia="Times New Roman"/>
          <w:color w:val="00000A"/>
          <w:szCs w:val="24"/>
          <w:highlight w:val="white"/>
        </w:rPr>
        <w:t>).</w:t>
      </w:r>
    </w:p>
    <w:p w14:paraId="22D853CD" w14:textId="77777777" w:rsidR="00FC10F8" w:rsidRPr="007C2469" w:rsidRDefault="00FC10F8" w:rsidP="00FC10F8">
      <w:pPr>
        <w:spacing w:line="288" w:lineRule="auto"/>
        <w:ind w:firstLine="397"/>
        <w:jc w:val="both"/>
        <w:rPr>
          <w:rFonts w:eastAsia="Times New Roman"/>
          <w:color w:val="00000A"/>
          <w:sz w:val="24"/>
          <w:szCs w:val="24"/>
          <w:highlight w:val="white"/>
        </w:rPr>
      </w:pPr>
    </w:p>
    <w:p w14:paraId="47FD6B6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p>
    <w:p w14:paraId="600DC86C"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Количество элементов – это так называемая считающая мера. Каждому подмножеству</w:t>
      </w:r>
      <w:proofErr w:type="gramStart"/>
      <w:r>
        <w:rPr>
          <w:rFonts w:eastAsia="Times New Roman"/>
          <w:color w:val="00000A"/>
          <w:sz w:val="24"/>
          <w:szCs w:val="24"/>
          <w:highlight w:val="white"/>
        </w:rPr>
        <w:t xml:space="preserve"> А</w:t>
      </w:r>
      <w:proofErr w:type="gramEnd"/>
      <w:r>
        <w:rPr>
          <w:rFonts w:eastAsia="Times New Roman"/>
          <w:color w:val="00000A"/>
          <w:sz w:val="24"/>
          <w:szCs w:val="24"/>
          <w:highlight w:val="white"/>
        </w:rPr>
        <w:t xml:space="preserve"> поставим в соответствие количество элементов в нем: для конечных А положим </w:t>
      </w:r>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w:t>
      </w:r>
      <w:r w:rsidRPr="00C7708C">
        <w:rPr>
          <w:rFonts w:eastAsia="Times New Roman"/>
          <w:color w:val="00000A"/>
          <w:sz w:val="24"/>
          <w:szCs w:val="24"/>
          <w:highlight w:val="white"/>
        </w:rPr>
        <w:t xml:space="preserve"> = |</w:t>
      </w:r>
      <w:r>
        <w:rPr>
          <w:rFonts w:eastAsia="Times New Roman"/>
          <w:color w:val="00000A"/>
          <w:sz w:val="24"/>
          <w:szCs w:val="24"/>
          <w:highlight w:val="white"/>
          <w:lang w:val="en-US"/>
        </w:rPr>
        <w:t>A</w:t>
      </w:r>
      <w:r w:rsidRPr="00C7708C">
        <w:rPr>
          <w:rFonts w:eastAsia="Times New Roman"/>
          <w:color w:val="00000A"/>
          <w:sz w:val="24"/>
          <w:szCs w:val="24"/>
          <w:highlight w:val="white"/>
        </w:rPr>
        <w:t>|</w:t>
      </w:r>
      <w:r>
        <w:rPr>
          <w:rFonts w:eastAsia="Times New Roman"/>
          <w:color w:val="00000A"/>
          <w:sz w:val="24"/>
          <w:szCs w:val="24"/>
          <w:highlight w:val="white"/>
        </w:rPr>
        <w:t xml:space="preserve">, а для бесконечных А положим </w:t>
      </w:r>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 xml:space="preserve">) = </w:t>
      </w:r>
      <w:r>
        <w:rPr>
          <w:rFonts w:ascii="Times New Roman" w:eastAsia="Times New Roman" w:hAnsi="Times New Roman" w:cs="Times New Roman"/>
          <w:color w:val="00000A"/>
          <w:sz w:val="24"/>
          <w:szCs w:val="24"/>
          <w:highlight w:val="white"/>
        </w:rPr>
        <w:t>∞</w:t>
      </w:r>
      <w:r>
        <w:rPr>
          <w:rFonts w:eastAsia="Times New Roman"/>
          <w:color w:val="00000A"/>
          <w:sz w:val="24"/>
          <w:szCs w:val="24"/>
          <w:highlight w:val="white"/>
        </w:rPr>
        <w:t xml:space="preserve">. </w:t>
      </w:r>
    </w:p>
    <w:p w14:paraId="0BCEC30F"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14:paraId="161DD88A" w14:textId="77777777" w:rsidR="00FC10F8" w:rsidRPr="0029618A" w:rsidRDefault="00FC10F8" w:rsidP="00FC10F8">
      <w:pPr>
        <w:spacing w:line="288" w:lineRule="auto"/>
        <w:ind w:firstLine="397"/>
        <w:jc w:val="both"/>
        <w:rPr>
          <w:color w:val="333333"/>
          <w:sz w:val="39"/>
          <w:szCs w:val="39"/>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w:t>
      </w:r>
      <w:r>
        <w:rPr>
          <w:rFonts w:eastAsia="Times New Roman"/>
          <w:color w:val="00000A"/>
          <w:sz w:val="24"/>
          <w:szCs w:val="24"/>
          <w:highlight w:val="white"/>
        </w:rPr>
        <w:t>Но возраст не подходит под определение меры. П</w:t>
      </w:r>
      <w:r w:rsidRPr="0029618A">
        <w:rPr>
          <w:rFonts w:eastAsia="Times New Roman"/>
          <w:color w:val="00000A"/>
          <w:sz w:val="24"/>
          <w:szCs w:val="24"/>
          <w:highlight w:val="white"/>
        </w:rPr>
        <w:t>редположение о том, что возраст может быть мерой</w:t>
      </w:r>
      <w:r>
        <w:rPr>
          <w:rFonts w:eastAsia="Times New Roman"/>
          <w:color w:val="00000A"/>
          <w:sz w:val="24"/>
          <w:szCs w:val="24"/>
          <w:highlight w:val="white"/>
        </w:rPr>
        <w:t>,</w:t>
      </w:r>
      <w:r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w:t>
      </w:r>
      <w:r w:rsidRPr="0029618A">
        <w:rPr>
          <w:rFonts w:eastAsia="Times New Roman"/>
          <w:color w:val="00000A"/>
          <w:sz w:val="24"/>
          <w:szCs w:val="24"/>
          <w:highlight w:val="white"/>
        </w:rPr>
        <w:lastRenderedPageBreak/>
        <w:t>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w:t>
      </w:r>
      <w:r>
        <w:rPr>
          <w:rFonts w:eastAsia="Times New Roman"/>
          <w:color w:val="00000A"/>
          <w:sz w:val="24"/>
          <w:szCs w:val="24"/>
          <w:highlight w:val="white"/>
        </w:rPr>
        <w:t>ь</w:t>
      </w:r>
      <w:r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Pr>
          <w:rFonts w:eastAsia="Times New Roman"/>
          <w:color w:val="00000A"/>
          <w:sz w:val="24"/>
          <w:szCs w:val="24"/>
          <w:highlight w:val="white"/>
        </w:rPr>
        <w:t>,</w:t>
      </w:r>
      <w:r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Pr="0029618A">
        <w:rPr>
          <w:rFonts w:eastAsia="Times New Roman"/>
          <w:b/>
          <w:color w:val="0F243E"/>
          <w:sz w:val="24"/>
          <w:szCs w:val="24"/>
        </w:rPr>
        <w:t>закон новшества</w:t>
      </w:r>
      <w:r w:rsidRPr="0029618A">
        <w:rPr>
          <w:rFonts w:eastAsia="Times New Roman"/>
          <w:color w:val="00000A"/>
          <w:sz w:val="24"/>
          <w:szCs w:val="24"/>
          <w:highlight w:val="white"/>
        </w:rPr>
        <w:t>:</w:t>
      </w:r>
    </w:p>
    <w:p w14:paraId="1208E18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14:paraId="79C1B9A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r>
        <w:rPr>
          <w:rFonts w:eastAsia="Times New Roman"/>
          <w:color w:val="00000A"/>
          <w:sz w:val="24"/>
          <w:szCs w:val="24"/>
          <w:highlight w:val="white"/>
        </w:rPr>
        <w:t xml:space="preserve"> (амплитуда)</w:t>
      </w:r>
      <w:r w:rsidRPr="0029618A">
        <w:rPr>
          <w:rFonts w:eastAsia="Times New Roman"/>
          <w:color w:val="00000A"/>
          <w:sz w:val="24"/>
          <w:szCs w:val="24"/>
          <w:highlight w:val="white"/>
        </w:rPr>
        <w:t xml:space="preserve"> крика — хоть и не всегда легко измеримые вещи, но тоже могут служить мерой на множестве людей.</w:t>
      </w:r>
    </w:p>
    <w:p w14:paraId="17FB6CC5" w14:textId="77777777" w:rsidR="00FC10F8" w:rsidRPr="0029618A"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14:paraId="23889138" w14:textId="77777777" w:rsidR="00FC10F8" w:rsidRPr="004726C3"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Узнай как!» </w:t>
      </w:r>
      <w:r w:rsidRPr="0029618A">
        <w:rPr>
          <w:rFonts w:eastAsia="Times New Roman"/>
          <w:color w:val="00000A"/>
          <w:sz w:val="24"/>
          <w:szCs w:val="24"/>
          <w:highlight w:val="white"/>
        </w:rPr>
        <w:t>является спамом, составляет 82%</w:t>
      </w:r>
      <w:r>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w:t>
      </w:r>
      <w:r w:rsidRPr="0029618A">
        <w:rPr>
          <w:rFonts w:eastAsia="Times New Roman"/>
          <w:color w:val="00000A"/>
          <w:sz w:val="24"/>
          <w:szCs w:val="24"/>
          <w:highlight w:val="white"/>
        </w:rPr>
        <w:lastRenderedPageBreak/>
        <w:t xml:space="preserve">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w:t>
      </w:r>
      <w:r>
        <w:rPr>
          <w:rFonts w:eastAsia="Times New Roman"/>
          <w:color w:val="00000A"/>
          <w:sz w:val="24"/>
          <w:szCs w:val="24"/>
          <w:highlight w:val="white"/>
        </w:rPr>
        <w:t xml:space="preserve">Точное определение вероятности </w:t>
      </w:r>
      <w:r w:rsidRPr="0029618A">
        <w:rPr>
          <w:rFonts w:eastAsia="Times New Roman"/>
          <w:color w:val="00000A"/>
          <w:sz w:val="24"/>
          <w:szCs w:val="24"/>
          <w:highlight w:val="white"/>
        </w:rPr>
        <w:t>может показаться</w:t>
      </w:r>
      <w:r>
        <w:rPr>
          <w:rFonts w:eastAsia="Times New Roman"/>
          <w:color w:val="00000A"/>
          <w:sz w:val="24"/>
          <w:szCs w:val="24"/>
          <w:highlight w:val="white"/>
        </w:rPr>
        <w:t xml:space="preserve"> далёким от интуитивного представления и чересчур сложным. Но интуиция</w:t>
      </w:r>
      <w:proofErr w:type="gramStart"/>
      <w:r>
        <w:rPr>
          <w:rFonts w:eastAsia="Times New Roman"/>
          <w:color w:val="00000A"/>
          <w:sz w:val="24"/>
          <w:szCs w:val="24"/>
          <w:highlight w:val="white"/>
        </w:rPr>
        <w:t xml:space="preserve"> -- </w:t>
      </w:r>
      <w:proofErr w:type="gramEnd"/>
      <w:r>
        <w:rPr>
          <w:rFonts w:eastAsia="Times New Roman"/>
          <w:color w:val="00000A"/>
          <w:sz w:val="24"/>
          <w:szCs w:val="24"/>
          <w:highlight w:val="white"/>
        </w:rPr>
        <w:t xml:space="preserve">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w:t>
      </w:r>
      <w:r w:rsidRPr="0029618A">
        <w:rPr>
          <w:rFonts w:eastAsia="Times New Roman"/>
          <w:color w:val="00000A"/>
          <w:sz w:val="24"/>
          <w:szCs w:val="24"/>
          <w:highlight w:val="white"/>
        </w:rPr>
        <w:t>применим</w:t>
      </w:r>
      <w:r>
        <w:rPr>
          <w:rFonts w:eastAsia="Times New Roman"/>
          <w:color w:val="00000A"/>
          <w:sz w:val="24"/>
          <w:szCs w:val="24"/>
          <w:highlight w:val="white"/>
        </w:rPr>
        <w:t>ым</w:t>
      </w:r>
      <w:r w:rsidRPr="0029618A">
        <w:rPr>
          <w:rFonts w:eastAsia="Times New Roman"/>
          <w:color w:val="00000A"/>
          <w:sz w:val="24"/>
          <w:szCs w:val="24"/>
          <w:highlight w:val="white"/>
        </w:rPr>
        <w:t xml:space="preserve">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w:t>
      </w:r>
      <w:proofErr w:type="gramStart"/>
      <w:r>
        <w:rPr>
          <w:rFonts w:eastAsia="Times New Roman"/>
          <w:color w:val="00000A"/>
          <w:sz w:val="24"/>
          <w:szCs w:val="24"/>
        </w:rPr>
        <w:t>вырабатывая</w:t>
      </w:r>
      <w:proofErr w:type="gramEnd"/>
      <w:r>
        <w:rPr>
          <w:rFonts w:eastAsia="Times New Roman"/>
          <w:color w:val="00000A"/>
          <w:sz w:val="24"/>
          <w:szCs w:val="24"/>
        </w:rPr>
        <w:t xml:space="preserve"> таким образом правильную интуицию у читателя.</w:t>
      </w:r>
    </w:p>
    <w:p w14:paraId="4937C80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14:paraId="7C021866" w14:textId="77777777" w:rsidR="00FC10F8" w:rsidRDefault="00FC10F8" w:rsidP="00FC10F8">
      <w:pPr>
        <w:spacing w:line="288" w:lineRule="auto"/>
        <w:ind w:firstLine="397"/>
        <w:jc w:val="both"/>
        <w:rPr>
          <w:rFonts w:eastAsia="Times New Roman"/>
          <w:color w:val="00000A"/>
          <w:sz w:val="24"/>
          <w:szCs w:val="24"/>
        </w:rPr>
      </w:pPr>
      <w:r w:rsidRPr="00BC0A17">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p>
    <w:p w14:paraId="776EE90D" w14:textId="4BA5E476"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Множество всех таких событий называют пространством элементарных событий.</w:t>
      </w:r>
      <w:r w:rsidR="00E13992">
        <w:rPr>
          <w:rFonts w:eastAsia="Times New Roman"/>
          <w:color w:val="00000A"/>
          <w:sz w:val="24"/>
          <w:szCs w:val="24"/>
        </w:rPr>
        <w:t xml:space="preserve"> Ну, что</w:t>
      </w:r>
      <w:r w:rsidR="00FB0A19">
        <w:rPr>
          <w:rFonts w:eastAsia="Times New Roman"/>
          <w:color w:val="00000A"/>
          <w:sz w:val="24"/>
          <w:szCs w:val="24"/>
        </w:rPr>
        <w:t xml:space="preserve"> </w:t>
      </w:r>
      <w:r w:rsidR="00E13992">
        <w:rPr>
          <w:rFonts w:eastAsia="Times New Roman"/>
          <w:color w:val="00000A"/>
          <w:sz w:val="24"/>
          <w:szCs w:val="24"/>
        </w:rPr>
        <w:t>же</w:t>
      </w:r>
      <w:r w:rsidR="00FB0A19">
        <w:rPr>
          <w:rFonts w:eastAsia="Times New Roman"/>
          <w:color w:val="00000A"/>
          <w:sz w:val="24"/>
          <w:szCs w:val="24"/>
        </w:rPr>
        <w:t>,</w:t>
      </w:r>
      <w:r w:rsidR="00E13992">
        <w:rPr>
          <w:rFonts w:eastAsia="Times New Roman"/>
          <w:color w:val="00000A"/>
          <w:sz w:val="24"/>
          <w:szCs w:val="24"/>
        </w:rPr>
        <w:t xml:space="preserve"> мы теперь готовы познакомиться с тем как в математик</w:t>
      </w:r>
      <w:r w:rsidR="00FB0A19">
        <w:rPr>
          <w:rFonts w:eastAsia="Times New Roman"/>
          <w:color w:val="00000A"/>
          <w:sz w:val="24"/>
          <w:szCs w:val="24"/>
        </w:rPr>
        <w:t>е определяется вероятность.</w:t>
      </w:r>
      <w:r w:rsidR="00E13992">
        <w:rPr>
          <w:rFonts w:eastAsia="Times New Roman"/>
          <w:color w:val="00000A"/>
          <w:sz w:val="24"/>
          <w:szCs w:val="24"/>
        </w:rPr>
        <w:t xml:space="preserve"> </w:t>
      </w:r>
    </w:p>
    <w:p w14:paraId="74EF9C6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 </w:t>
      </w:r>
    </w:p>
    <w:p w14:paraId="2750A916"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В</w:t>
      </w:r>
      <w:r w:rsidRPr="00E13992">
        <w:rPr>
          <w:rFonts w:eastAsia="Times New Roman"/>
          <w:i/>
          <w:color w:val="00000A"/>
          <w:szCs w:val="24"/>
        </w:rPr>
        <w:t>ероятностным пространством</w:t>
      </w:r>
      <w:r w:rsidRPr="00E13992">
        <w:rPr>
          <w:rFonts w:eastAsia="Times New Roman"/>
          <w:color w:val="00000A"/>
          <w:szCs w:val="24"/>
        </w:rPr>
        <w:t xml:space="preserve"> называется тройка, включающая в себя пространство элементарных событий </w:t>
      </w:r>
      <w:r w:rsidRPr="00E13992">
        <w:rPr>
          <w:rFonts w:eastAsia="Times New Roman"/>
          <w:color w:val="00000A"/>
          <w:szCs w:val="24"/>
        </w:rPr>
        <w:sym w:font="Symbol" w:char="F057"/>
      </w:r>
      <w:r w:rsidRPr="00E13992">
        <w:rPr>
          <w:rFonts w:eastAsia="Times New Roman"/>
          <w:color w:val="00000A"/>
          <w:szCs w:val="24"/>
        </w:rPr>
        <w:t xml:space="preserve">, сигма-алгебру его подмножеств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и функцию </w:t>
      </w:r>
      <w:r w:rsidRPr="00E13992">
        <w:rPr>
          <w:rFonts w:eastAsia="Times New Roman"/>
          <w:color w:val="00000A"/>
          <w:szCs w:val="24"/>
          <w:lang w:val="en-US"/>
        </w:rPr>
        <w:t>P</w:t>
      </w:r>
      <w:r w:rsidRPr="00E13992">
        <w:rPr>
          <w:rFonts w:eastAsia="Times New Roman"/>
          <w:color w:val="00000A"/>
          <w:szCs w:val="24"/>
        </w:rPr>
        <w:t xml:space="preserve">, называемую </w:t>
      </w:r>
      <w:r w:rsidRPr="00E13992">
        <w:rPr>
          <w:rFonts w:eastAsia="Times New Roman"/>
          <w:i/>
          <w:color w:val="00000A"/>
          <w:szCs w:val="24"/>
        </w:rPr>
        <w:t>вероятностью</w:t>
      </w:r>
      <w:r w:rsidRPr="00E13992">
        <w:rPr>
          <w:rFonts w:eastAsia="Times New Roman"/>
          <w:color w:val="00000A"/>
          <w:szCs w:val="24"/>
        </w:rPr>
        <w:t xml:space="preserve">, которая каждому элементу </w:t>
      </w:r>
      <w:proofErr w:type="gramStart"/>
      <w:r w:rsidRPr="00E13992">
        <w:rPr>
          <w:rFonts w:eastAsia="Times New Roman"/>
          <w:color w:val="00000A"/>
          <w:szCs w:val="24"/>
        </w:rPr>
        <w:t>из</w:t>
      </w:r>
      <w:proofErr w:type="gramEnd"/>
      <w:r w:rsidRPr="00E13992">
        <w:rPr>
          <w:rFonts w:eastAsia="Times New Roman"/>
          <w:color w:val="00000A"/>
          <w:szCs w:val="24"/>
        </w:rPr>
        <w:t xml:space="preserve">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ставит в соответствие неотрицательное число, причем </w:t>
      </w:r>
    </w:p>
    <w:p w14:paraId="5C738057"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lang w:val="en-US"/>
        </w:rPr>
        <w:t>P(</w:t>
      </w:r>
      <w:r w:rsidRPr="00E13992">
        <w:rPr>
          <w:rFonts w:eastAsia="Times New Roman"/>
          <w:color w:val="00000A"/>
          <w:szCs w:val="24"/>
        </w:rPr>
        <w:sym w:font="Symbol" w:char="F0C6"/>
      </w:r>
      <w:r w:rsidRPr="00E13992">
        <w:rPr>
          <w:rFonts w:eastAsia="Times New Roman"/>
          <w:color w:val="00000A"/>
          <w:szCs w:val="24"/>
          <w:lang w:val="en-US"/>
        </w:rPr>
        <w:t>) = 0,</w:t>
      </w:r>
    </w:p>
    <w:p w14:paraId="560F7128"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lang w:val="en-US"/>
        </w:rPr>
        <w:t>P(</w:t>
      </w:r>
      <w:r w:rsidRPr="00E13992">
        <w:rPr>
          <w:rFonts w:eastAsia="Times New Roman"/>
          <w:color w:val="00000A"/>
          <w:szCs w:val="24"/>
        </w:rPr>
        <w:sym w:font="Symbol" w:char="F057"/>
      </w:r>
      <w:r w:rsidRPr="00E13992">
        <w:rPr>
          <w:rFonts w:eastAsia="Times New Roman"/>
          <w:color w:val="00000A"/>
          <w:szCs w:val="24"/>
          <w:lang w:val="en-US"/>
        </w:rPr>
        <w:t>) = 1,</w:t>
      </w:r>
    </w:p>
    <w:p w14:paraId="2974E66C"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rPr>
        <w:t xml:space="preserve">Функция </w:t>
      </w:r>
      <w:r w:rsidRPr="00E13992">
        <w:rPr>
          <w:rFonts w:eastAsia="Times New Roman"/>
          <w:color w:val="00000A"/>
          <w:szCs w:val="24"/>
          <w:lang w:val="en-US"/>
        </w:rPr>
        <w:t>P</w:t>
      </w:r>
      <w:r w:rsidRPr="00E13992">
        <w:rPr>
          <w:rFonts w:eastAsia="Times New Roman"/>
          <w:color w:val="00000A"/>
          <w:szCs w:val="24"/>
        </w:rPr>
        <w:t xml:space="preserve"> является </w:t>
      </w:r>
      <w:proofErr w:type="gramStart"/>
      <w:r w:rsidRPr="00E13992">
        <w:rPr>
          <w:rFonts w:eastAsia="Times New Roman"/>
          <w:color w:val="00000A"/>
          <w:szCs w:val="24"/>
        </w:rPr>
        <w:t>сигма-аддитивной</w:t>
      </w:r>
      <w:proofErr w:type="gramEnd"/>
      <w:r w:rsidRPr="00E13992">
        <w:rPr>
          <w:rFonts w:eastAsia="Times New Roman"/>
          <w:color w:val="00000A"/>
          <w:szCs w:val="24"/>
        </w:rPr>
        <w:t xml:space="preserve">, то есть </w:t>
      </w:r>
      <w:r w:rsidRPr="00E13992">
        <w:rPr>
          <w:szCs w:val="24"/>
        </w:rPr>
        <w:t xml:space="preserve">вероятность счетного объединения непересекающихся событий равна сумме их вероятностей: </w:t>
      </w:r>
      <m:oMath>
        <m:r>
          <w:rPr>
            <w:rFonts w:ascii="Cambria Math" w:hAnsi="Cambria Math"/>
            <w:szCs w:val="24"/>
          </w:rPr>
          <m:t>P(</m:t>
        </m:r>
        <m:nary>
          <m:naryPr>
            <m:chr m:val="⋃"/>
            <m:limLoc m:val="undOvr"/>
            <m:supHide m:val="1"/>
            <m:ctrlPr>
              <w:rPr>
                <w:rFonts w:ascii="Cambria Math" w:hAnsi="Cambria Math"/>
                <w:i/>
                <w:szCs w:val="24"/>
              </w:rPr>
            </m:ctrlPr>
          </m:naryPr>
          <m:sub>
            <m:r>
              <w:rPr>
                <w:rFonts w:ascii="Cambria Math" w:hAnsi="Cambria Math"/>
                <w:szCs w:val="24"/>
                <w:lang w:val="en-US"/>
              </w:rPr>
              <m:t>i</m:t>
            </m:r>
          </m:sub>
          <m:sup/>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r>
              <w:rPr>
                <w:rFonts w:ascii="Cambria Math" w:hAnsi="Cambria Math"/>
                <w:szCs w:val="24"/>
              </w:rPr>
              <m:t xml:space="preserve">)= </m:t>
            </m:r>
            <m:nary>
              <m:naryPr>
                <m:chr m:val="∑"/>
                <m:limLoc m:val="undOvr"/>
                <m:supHide m:val="1"/>
                <m:ctrlPr>
                  <w:rPr>
                    <w:rFonts w:ascii="Cambria Math" w:hAnsi="Cambria Math"/>
                    <w:i/>
                    <w:szCs w:val="24"/>
                  </w:rPr>
                </m:ctrlPr>
              </m:naryPr>
              <m:sub>
                <m:r>
                  <w:rPr>
                    <w:rFonts w:ascii="Cambria Math" w:hAnsi="Cambria Math"/>
                    <w:szCs w:val="24"/>
                  </w:rPr>
                  <m:t>i</m:t>
                </m:r>
              </m:sub>
              <m:sup/>
              <m:e>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A</m:t>
                        </m:r>
                      </m:e>
                      <m:sub>
                        <m:r>
                          <w:rPr>
                            <w:rFonts w:ascii="Cambria Math" w:hAnsi="Cambria Math"/>
                            <w:szCs w:val="24"/>
                          </w:rPr>
                          <m:t>i</m:t>
                        </m:r>
                      </m:sub>
                    </m:sSub>
                  </m:e>
                </m:d>
              </m:e>
            </m:nary>
          </m:e>
        </m:nary>
        <m:r>
          <w:rPr>
            <w:rFonts w:ascii="Cambria Math" w:hAnsi="Cambria Math"/>
            <w:szCs w:val="24"/>
          </w:rPr>
          <m:t>.</m:t>
        </m:r>
      </m:oMath>
    </w:p>
    <w:p w14:paraId="04B87D60"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 xml:space="preserve">Как видите, вероятность – это просто </w:t>
      </w:r>
      <w:proofErr w:type="gramStart"/>
      <w:r w:rsidRPr="00E13992">
        <w:rPr>
          <w:rFonts w:eastAsia="Times New Roman"/>
          <w:color w:val="00000A"/>
          <w:szCs w:val="24"/>
        </w:rPr>
        <w:t>сигма-аддитивная</w:t>
      </w:r>
      <w:proofErr w:type="gramEnd"/>
      <w:r w:rsidRPr="00E13992">
        <w:rPr>
          <w:rFonts w:eastAsia="Times New Roman"/>
          <w:color w:val="00000A"/>
          <w:szCs w:val="24"/>
        </w:rPr>
        <w:t xml:space="preserve">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14:paraId="34AE91EF"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следует событие В, то вероятность А не больше, чем вероятность В: если А </w:t>
      </w:r>
      <w:r w:rsidRPr="00E13992">
        <w:rPr>
          <w:rFonts w:eastAsia="Times New Roman"/>
          <w:color w:val="00000A"/>
          <w:szCs w:val="24"/>
          <w:highlight w:val="white"/>
        </w:rPr>
        <w:sym w:font="Symbol" w:char="F0CD"/>
      </w:r>
      <w:r w:rsidRPr="00E13992">
        <w:rPr>
          <w:rFonts w:eastAsia="Times New Roman"/>
          <w:color w:val="00000A"/>
          <w:szCs w:val="24"/>
          <w:highlight w:val="white"/>
        </w:rPr>
        <w:t xml:space="preserve"> В, то </w:t>
      </w:r>
      <w:r w:rsidRPr="00E13992">
        <w:rPr>
          <w:rFonts w:eastAsia="Times New Roman"/>
          <w:color w:val="00000A"/>
          <w:szCs w:val="24"/>
          <w:highlight w:val="white"/>
          <w:lang w:val="en-US"/>
        </w:rPr>
        <w:t>P</w:t>
      </w:r>
      <w:r w:rsidRPr="00E13992">
        <w:rPr>
          <w:rFonts w:eastAsia="Times New Roman"/>
          <w:color w:val="00000A"/>
          <w:szCs w:val="24"/>
          <w:highlight w:val="white"/>
        </w:rPr>
        <w:t>(А) ≤ P(В).</w:t>
      </w:r>
    </w:p>
    <w:p w14:paraId="2821514C"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следует событие В, то вероятность того, что наступит В, но не наступит А, равна разности вероятностей: если А </w:t>
      </w:r>
      <w:r w:rsidRPr="00E13992">
        <w:rPr>
          <w:rFonts w:eastAsia="Times New Roman"/>
          <w:color w:val="00000A"/>
          <w:szCs w:val="24"/>
          <w:highlight w:val="white"/>
        </w:rPr>
        <w:sym w:font="Symbol" w:char="F0CD"/>
      </w:r>
      <w:r w:rsidRPr="00E13992">
        <w:rPr>
          <w:rFonts w:eastAsia="Times New Roman"/>
          <w:color w:val="00000A"/>
          <w:szCs w:val="24"/>
          <w:highlight w:val="white"/>
        </w:rPr>
        <w:t xml:space="preserve"> В, то </w:t>
      </w:r>
      <w:r w:rsidRPr="00E13992">
        <w:rPr>
          <w:rFonts w:eastAsia="Times New Roman"/>
          <w:color w:val="00000A"/>
          <w:szCs w:val="24"/>
          <w:highlight w:val="white"/>
          <w:lang w:val="en-US"/>
        </w:rPr>
        <w:t>P</w:t>
      </w:r>
      <w:r w:rsidRPr="00E13992">
        <w:rPr>
          <w:rFonts w:eastAsia="Times New Roman"/>
          <w:color w:val="00000A"/>
          <w:szCs w:val="24"/>
          <w:highlight w:val="white"/>
        </w:rPr>
        <w:t>(</w:t>
      </w:r>
      <w:r w:rsidRPr="00E13992">
        <w:rPr>
          <w:rFonts w:eastAsia="Times New Roman"/>
          <w:color w:val="00000A"/>
          <w:szCs w:val="24"/>
          <w:highlight w:val="white"/>
          <w:lang w:val="en-US"/>
        </w:rPr>
        <w:t>B</w:t>
      </w:r>
      <w:r w:rsidRPr="00E13992">
        <w:rPr>
          <w:rFonts w:eastAsia="Times New Roman"/>
          <w:color w:val="00000A"/>
          <w:szCs w:val="24"/>
          <w:highlight w:val="white"/>
        </w:rPr>
        <w:t>\</w:t>
      </w:r>
      <w:r w:rsidRPr="00E13992">
        <w:rPr>
          <w:rFonts w:eastAsia="Times New Roman"/>
          <w:color w:val="00000A"/>
          <w:szCs w:val="24"/>
          <w:highlight w:val="white"/>
          <w:lang w:val="en-US"/>
        </w:rPr>
        <w:t>A</w:t>
      </w:r>
      <w:r w:rsidRPr="00E13992">
        <w:rPr>
          <w:rFonts w:eastAsia="Times New Roman"/>
          <w:color w:val="00000A"/>
          <w:szCs w:val="24"/>
          <w:highlight w:val="white"/>
        </w:rPr>
        <w:t xml:space="preserve">) = P(В) - P(А). В частности, если </w:t>
      </w:r>
      <w:r w:rsidRPr="00E13992">
        <w:rPr>
          <w:rFonts w:eastAsia="Times New Roman"/>
          <w:color w:val="00000A"/>
          <w:szCs w:val="24"/>
          <w:highlight w:val="white"/>
          <w:lang w:val="en-US"/>
        </w:rPr>
        <w:t>B</w:t>
      </w:r>
      <w:r w:rsidRPr="00E13992">
        <w:rPr>
          <w:rFonts w:eastAsia="Times New Roman"/>
          <w:color w:val="00000A"/>
          <w:szCs w:val="24"/>
          <w:highlight w:val="white"/>
        </w:rPr>
        <w:t> =</w:t>
      </w:r>
      <w:r w:rsidRPr="00E13992">
        <w:rPr>
          <w:rFonts w:eastAsia="Times New Roman"/>
          <w:color w:val="00000A"/>
          <w:szCs w:val="24"/>
        </w:rPr>
        <w:t> </w:t>
      </w:r>
      <w:r w:rsidRPr="00E13992">
        <w:rPr>
          <w:rFonts w:eastAsia="Times New Roman"/>
          <w:color w:val="00000A"/>
          <w:szCs w:val="24"/>
        </w:rPr>
        <w:sym w:font="Symbol" w:char="F057"/>
      </w:r>
      <w:r w:rsidRPr="00E13992">
        <w:rPr>
          <w:rFonts w:eastAsia="Times New Roman"/>
          <w:color w:val="00000A"/>
          <w:szCs w:val="24"/>
        </w:rPr>
        <w:t>, то получаем формулу для вероятности противоположного события. Если событие, означающее, что событие</w:t>
      </w:r>
      <w:proofErr w:type="gramStart"/>
      <w:r w:rsidRPr="00E13992">
        <w:rPr>
          <w:rFonts w:eastAsia="Times New Roman"/>
          <w:color w:val="00000A"/>
          <w:szCs w:val="24"/>
        </w:rPr>
        <w:t xml:space="preserve"> А</w:t>
      </w:r>
      <w:proofErr w:type="gramEnd"/>
      <w:r w:rsidRPr="00E13992">
        <w:rPr>
          <w:rFonts w:eastAsia="Times New Roman"/>
          <w:color w:val="00000A"/>
          <w:szCs w:val="24"/>
        </w:rPr>
        <w:t xml:space="preserve"> не произошло, обозначить Ā, то </w:t>
      </w:r>
      <w:r w:rsidRPr="00E13992">
        <w:rPr>
          <w:rFonts w:eastAsia="Times New Roman"/>
          <w:color w:val="00000A"/>
          <w:szCs w:val="24"/>
          <w:lang w:val="en-US"/>
        </w:rPr>
        <w:t>P</w:t>
      </w:r>
      <w:r w:rsidRPr="00E13992">
        <w:rPr>
          <w:rFonts w:eastAsia="Times New Roman"/>
          <w:color w:val="00000A"/>
          <w:szCs w:val="24"/>
        </w:rPr>
        <w:t xml:space="preserve">(Ā) = 1 – </w:t>
      </w:r>
      <w:r w:rsidRPr="00E13992">
        <w:rPr>
          <w:rFonts w:eastAsia="Times New Roman"/>
          <w:color w:val="00000A"/>
          <w:szCs w:val="24"/>
          <w:lang w:val="en-US"/>
        </w:rPr>
        <w:t>P</w:t>
      </w:r>
      <w:r w:rsidRPr="00E13992">
        <w:rPr>
          <w:rFonts w:eastAsia="Times New Roman"/>
          <w:color w:val="00000A"/>
          <w:szCs w:val="24"/>
        </w:rPr>
        <w:t>(</w:t>
      </w:r>
      <w:r w:rsidRPr="00E13992">
        <w:rPr>
          <w:rFonts w:eastAsia="Times New Roman"/>
          <w:color w:val="00000A"/>
          <w:szCs w:val="24"/>
          <w:lang w:val="en-US"/>
        </w:rPr>
        <w:t>A</w:t>
      </w:r>
      <w:r w:rsidRPr="00E13992">
        <w:rPr>
          <w:rFonts w:eastAsia="Times New Roman"/>
          <w:color w:val="00000A"/>
          <w:szCs w:val="24"/>
        </w:rPr>
        <w:t xml:space="preserve">). </w:t>
      </w:r>
    </w:p>
    <w:p w14:paraId="2138916D"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Для любых</w:t>
      </w:r>
      <w:proofErr w:type="gramStart"/>
      <w:r w:rsidRPr="00E13992">
        <w:rPr>
          <w:rFonts w:eastAsia="Times New Roman"/>
          <w:color w:val="00000A"/>
          <w:szCs w:val="24"/>
          <w:highlight w:val="white"/>
        </w:rPr>
        <w:t xml:space="preserve"> А</w:t>
      </w:r>
      <w:proofErr w:type="gramEnd"/>
      <w:r w:rsidRPr="00E13992">
        <w:rPr>
          <w:rFonts w:eastAsia="Times New Roman"/>
          <w:color w:val="00000A"/>
          <w:szCs w:val="24"/>
          <w:highlight w:val="white"/>
        </w:rPr>
        <w:t xml:space="preserve"> и В верно </w:t>
      </w:r>
      <w:r w:rsidRPr="00E13992">
        <w:rPr>
          <w:rFonts w:eastAsia="Times New Roman"/>
          <w:color w:val="00000A"/>
          <w:szCs w:val="24"/>
          <w:highlight w:val="white"/>
          <w:lang w:val="en-US"/>
        </w:rPr>
        <w:t>P</w:t>
      </w:r>
      <w:r w:rsidRPr="00E13992">
        <w:rPr>
          <w:rFonts w:eastAsia="Times New Roman"/>
          <w:color w:val="00000A"/>
          <w:szCs w:val="24"/>
          <w:highlight w:val="white"/>
        </w:rPr>
        <w:t>(А U В) = P(А) + P(В) – P(</w:t>
      </w:r>
      <w:r w:rsidRPr="00E13992">
        <w:rPr>
          <w:rFonts w:eastAsia="Times New Roman"/>
          <w:color w:val="00000A"/>
          <w:szCs w:val="24"/>
          <w:highlight w:val="white"/>
          <w:lang w:val="en-US"/>
        </w:rPr>
        <w:t>A</w:t>
      </w:r>
      <w:r w:rsidRPr="00E13992">
        <w:rPr>
          <w:rFonts w:eastAsia="Times New Roman"/>
          <w:color w:val="00000A"/>
          <w:szCs w:val="24"/>
          <w:highlight w:val="white"/>
        </w:rPr>
        <w:t xml:space="preserve"> ∩ </w:t>
      </w:r>
      <w:r w:rsidRPr="00E13992">
        <w:rPr>
          <w:rFonts w:eastAsia="Times New Roman"/>
          <w:color w:val="00000A"/>
          <w:szCs w:val="24"/>
          <w:highlight w:val="white"/>
          <w:lang w:val="en-US"/>
        </w:rPr>
        <w:t>B</w:t>
      </w:r>
      <w:r w:rsidRPr="00E13992">
        <w:rPr>
          <w:rFonts w:eastAsia="Times New Roman"/>
          <w:color w:val="00000A"/>
          <w:szCs w:val="24"/>
          <w:highlight w:val="white"/>
        </w:rPr>
        <w:t>).</w:t>
      </w:r>
    </w:p>
    <w:p w14:paraId="67E821C2" w14:textId="77777777" w:rsidR="00FB0A19" w:rsidRDefault="00FB0A19" w:rsidP="00FC10F8">
      <w:pPr>
        <w:spacing w:line="288" w:lineRule="auto"/>
        <w:ind w:firstLine="397"/>
        <w:jc w:val="both"/>
        <w:rPr>
          <w:rFonts w:eastAsia="Times New Roman"/>
          <w:color w:val="00000A"/>
          <w:sz w:val="24"/>
          <w:szCs w:val="24"/>
        </w:rPr>
      </w:pPr>
    </w:p>
    <w:p w14:paraId="0AF63CF5" w14:textId="0A57DDE4" w:rsidR="00FC10F8" w:rsidRPr="00EC2AC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lastRenderedPageBreak/>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Times New Roman"/>
          <w:color w:val="00000A"/>
          <w:sz w:val="24"/>
          <w:szCs w:val="24"/>
        </w:rPr>
        <w:sym w:font="Symbol" w:char="F057"/>
      </w:r>
      <w:r>
        <w:rPr>
          <w:rFonts w:eastAsia="Times New Roman"/>
          <w:color w:val="00000A"/>
          <w:sz w:val="24"/>
          <w:szCs w:val="24"/>
        </w:rPr>
        <w:t xml:space="preserve"> = </w:t>
      </w:r>
      <w:r w:rsidRPr="00423E44">
        <w:rPr>
          <w:rFonts w:eastAsia="Times New Roman"/>
          <w:color w:val="00000A"/>
          <w:sz w:val="24"/>
          <w:szCs w:val="24"/>
        </w:rPr>
        <w:t>{</w:t>
      </w:r>
      <w:r>
        <w:rPr>
          <w:rFonts w:eastAsia="Times New Roman"/>
          <w:color w:val="00000A"/>
          <w:sz w:val="24"/>
          <w:szCs w:val="24"/>
        </w:rPr>
        <w:t>О (орёл), </w:t>
      </w:r>
      <w:proofErr w:type="gramStart"/>
      <w:r>
        <w:rPr>
          <w:rFonts w:eastAsia="Times New Roman"/>
          <w:color w:val="00000A"/>
          <w:sz w:val="24"/>
          <w:szCs w:val="24"/>
        </w:rPr>
        <w:t>Р</w:t>
      </w:r>
      <w:proofErr w:type="gramEnd"/>
      <w:r>
        <w:rPr>
          <w:rFonts w:eastAsia="Times New Roman"/>
          <w:color w:val="00000A"/>
          <w:sz w:val="24"/>
          <w:szCs w:val="24"/>
        </w:rPr>
        <w:t> (решка)</w:t>
      </w:r>
      <w:r w:rsidRPr="00423E44">
        <w:rPr>
          <w:rFonts w:eastAsia="Times New Roman"/>
          <w:color w:val="00000A"/>
          <w:sz w:val="24"/>
          <w:szCs w:val="24"/>
        </w:rPr>
        <w:t>}</w:t>
      </w:r>
      <w:r>
        <w:rPr>
          <w:rFonts w:eastAsia="Times New Roman"/>
          <w:color w:val="00000A"/>
          <w:sz w:val="24"/>
          <w:szCs w:val="24"/>
        </w:rPr>
        <w:t xml:space="preserve">. Сигма-алгебра – множество всех подмножеств </w:t>
      </w:r>
      <w:r>
        <w:rPr>
          <w:rFonts w:eastAsia="Times New Roman"/>
          <w:color w:val="00000A"/>
          <w:sz w:val="24"/>
          <w:szCs w:val="24"/>
        </w:rPr>
        <w:sym w:font="Symbol" w:char="F057"/>
      </w:r>
      <w:r>
        <w:rPr>
          <w:rFonts w:eastAsia="Times New Roman"/>
          <w:color w:val="00000A"/>
          <w:sz w:val="24"/>
          <w:szCs w:val="24"/>
        </w:rPr>
        <w:t xml:space="preserve">, и в ней всего четыре элемента: </w:t>
      </w:r>
      <w:r w:rsidRPr="004726C3">
        <w:rPr>
          <w:rFonts w:eastAsia="Times New Roman"/>
          <w:color w:val="00000A"/>
          <w:sz w:val="24"/>
          <w:szCs w:val="24"/>
        </w:rPr>
        <w:t>{</w:t>
      </w:r>
      <w:r>
        <w:rPr>
          <w:rFonts w:eastAsia="Times New Roman"/>
          <w:color w:val="00000A"/>
          <w:sz w:val="24"/>
          <w:szCs w:val="24"/>
        </w:rPr>
        <w:sym w:font="Symbol" w:char="F0C6"/>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w:t>
      </w:r>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 Р</w:t>
      </w:r>
      <w:r w:rsidRPr="00423E44">
        <w:rPr>
          <w:rFonts w:eastAsia="Times New Roman"/>
          <w:color w:val="00000A"/>
          <w:sz w:val="24"/>
          <w:szCs w:val="24"/>
        </w:rPr>
        <w:t>}}</w:t>
      </w:r>
      <w:r>
        <w:rPr>
          <w:rFonts w:eastAsia="Times New Roman"/>
          <w:color w:val="00000A"/>
          <w:sz w:val="24"/>
          <w:szCs w:val="24"/>
        </w:rPr>
        <w:t>. Она включает в себя невозможное событие – отсутствие какого-либо результата (</w:t>
      </w:r>
      <w:r>
        <w:rPr>
          <w:rFonts w:eastAsia="Times New Roman"/>
          <w:color w:val="00000A"/>
          <w:sz w:val="24"/>
          <w:szCs w:val="24"/>
        </w:rPr>
        <w:sym w:font="Symbol" w:char="F0C6"/>
      </w:r>
      <w:r>
        <w:rPr>
          <w:rFonts w:eastAsia="Times New Roman"/>
          <w:color w:val="00000A"/>
          <w:sz w:val="24"/>
          <w:szCs w:val="24"/>
        </w:rPr>
        <w:t xml:space="preserve">), а также тривиальное – получение какого-либо из возможных результатов </w:t>
      </w:r>
      <w:r w:rsidRPr="00423E44">
        <w:rPr>
          <w:rFonts w:eastAsia="Times New Roman"/>
          <w:color w:val="00000A"/>
          <w:sz w:val="24"/>
          <w:szCs w:val="24"/>
        </w:rPr>
        <w:t>{</w:t>
      </w:r>
      <w:r>
        <w:rPr>
          <w:rFonts w:eastAsia="Times New Roman"/>
          <w:color w:val="00000A"/>
          <w:sz w:val="24"/>
          <w:szCs w:val="24"/>
        </w:rPr>
        <w:t>О, </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то есть всё множество элементарных событий. </w:t>
      </w:r>
    </w:p>
    <w:p w14:paraId="238D3702" w14:textId="77777777" w:rsidR="00FC10F8" w:rsidRPr="001B604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proofErr w:type="gramStart"/>
      <w:r>
        <w:rPr>
          <w:rFonts w:eastAsia="Times New Roman"/>
          <w:color w:val="00000A"/>
          <w:sz w:val="24"/>
          <w:szCs w:val="24"/>
          <w:lang w:val="en-US"/>
        </w:rPr>
        <w:t>P</w:t>
      </w:r>
      <w:r w:rsidRPr="00C7708C">
        <w:rPr>
          <w:rFonts w:eastAsia="Times New Roman"/>
          <w:color w:val="00000A"/>
          <w:sz w:val="24"/>
          <w:szCs w:val="24"/>
        </w:rPr>
        <w:t>(</w:t>
      </w:r>
      <w:proofErr w:type="gramEnd"/>
      <w:r>
        <w:rPr>
          <w:rFonts w:eastAsia="Times New Roman"/>
          <w:color w:val="00000A"/>
          <w:sz w:val="24"/>
          <w:szCs w:val="24"/>
        </w:rPr>
        <w:t xml:space="preserve">О) = 0,5, </w:t>
      </w:r>
      <w:r>
        <w:rPr>
          <w:rFonts w:eastAsia="Times New Roman"/>
          <w:color w:val="00000A"/>
          <w:sz w:val="24"/>
          <w:szCs w:val="24"/>
          <w:lang w:val="en-US"/>
        </w:rPr>
        <w:t>P</w:t>
      </w:r>
      <w:r w:rsidRPr="00F70312">
        <w:rPr>
          <w:rFonts w:eastAsia="Times New Roman"/>
          <w:color w:val="00000A"/>
          <w:sz w:val="24"/>
          <w:szCs w:val="24"/>
        </w:rPr>
        <w:t>(</w:t>
      </w:r>
      <w:r>
        <w:rPr>
          <w:rFonts w:eastAsia="Times New Roman"/>
          <w:color w:val="00000A"/>
          <w:sz w:val="24"/>
          <w:szCs w:val="24"/>
        </w:rPr>
        <w:t xml:space="preserve">Р) = 0,5. Кроме того, </w:t>
      </w:r>
      <w:r>
        <w:rPr>
          <w:rFonts w:eastAsia="Times New Roman"/>
          <w:color w:val="00000A"/>
          <w:sz w:val="24"/>
          <w:szCs w:val="24"/>
          <w:lang w:val="en-US"/>
        </w:rPr>
        <w:t>P</w:t>
      </w:r>
      <w:r w:rsidRPr="00C7708C">
        <w:rPr>
          <w:rFonts w:eastAsia="Times New Roman"/>
          <w:color w:val="00000A"/>
          <w:sz w:val="24"/>
          <w:szCs w:val="24"/>
        </w:rPr>
        <w:t>(</w:t>
      </w:r>
      <w:r>
        <w:rPr>
          <w:rFonts w:eastAsia="Times New Roman"/>
          <w:color w:val="00000A"/>
          <w:sz w:val="24"/>
          <w:szCs w:val="24"/>
        </w:rPr>
        <w:sym w:font="Symbol" w:char="F0C6"/>
      </w:r>
      <w:r w:rsidRPr="00C7708C">
        <w:rPr>
          <w:rFonts w:eastAsia="Times New Roman"/>
          <w:color w:val="00000A"/>
          <w:sz w:val="24"/>
          <w:szCs w:val="24"/>
        </w:rPr>
        <w:t>)</w:t>
      </w:r>
      <w:r>
        <w:rPr>
          <w:rFonts w:eastAsia="Times New Roman"/>
          <w:color w:val="00000A"/>
          <w:sz w:val="24"/>
          <w:szCs w:val="24"/>
        </w:rPr>
        <w:t> = 0,</w:t>
      </w:r>
      <w:r w:rsidRPr="00C7708C">
        <w:rPr>
          <w:rFonts w:eastAsia="Times New Roman"/>
          <w:color w:val="00000A"/>
          <w:sz w:val="24"/>
          <w:szCs w:val="24"/>
        </w:rPr>
        <w:t xml:space="preserve"> </w:t>
      </w:r>
      <w:r>
        <w:rPr>
          <w:rFonts w:eastAsia="Times New Roman"/>
          <w:color w:val="00000A"/>
          <w:sz w:val="24"/>
          <w:szCs w:val="24"/>
          <w:lang w:val="en-US"/>
        </w:rPr>
        <w:t>P</w:t>
      </w:r>
      <w:r>
        <w:rPr>
          <w:rFonts w:eastAsia="Times New Roman"/>
          <w:color w:val="00000A"/>
          <w:sz w:val="24"/>
          <w:szCs w:val="24"/>
        </w:rPr>
        <w:t>(О, Р) = 1.</w:t>
      </w:r>
      <w:r w:rsidRPr="00C7708C">
        <w:rPr>
          <w:rFonts w:eastAsia="Times New Roman"/>
          <w:color w:val="00000A"/>
          <w:sz w:val="24"/>
          <w:szCs w:val="24"/>
        </w:rPr>
        <w:t xml:space="preserve"> </w:t>
      </w:r>
      <w:r>
        <w:rPr>
          <w:rFonts w:eastAsia="Times New Roman"/>
          <w:color w:val="00000A"/>
          <w:sz w:val="24"/>
          <w:szCs w:val="24"/>
        </w:rPr>
        <w:t>Очевидно, что свойство сигма-аддитивности (</w:t>
      </w:r>
      <w:proofErr w:type="gramStart"/>
      <w:r>
        <w:rPr>
          <w:rFonts w:eastAsia="Times New Roman"/>
          <w:color w:val="00000A"/>
          <w:sz w:val="24"/>
          <w:szCs w:val="24"/>
        </w:rPr>
        <w:t>которая</w:t>
      </w:r>
      <w:proofErr w:type="gramEnd"/>
      <w:r>
        <w:rPr>
          <w:rFonts w:eastAsia="Times New Roman"/>
          <w:color w:val="00000A"/>
          <w:sz w:val="24"/>
          <w:szCs w:val="24"/>
        </w:rPr>
        <w:t xml:space="preserve"> в данном случае сводится к аддитивности) выполняется. Поэтому у нас получилось вероятностное пространство.</w:t>
      </w:r>
    </w:p>
    <w:p w14:paraId="7B83FD72" w14:textId="77777777" w:rsidR="00FC10F8" w:rsidRDefault="00FC10F8" w:rsidP="00FC10F8">
      <w:pPr>
        <w:spacing w:line="288" w:lineRule="auto"/>
        <w:ind w:firstLine="397"/>
        <w:jc w:val="both"/>
        <w:rPr>
          <w:rFonts w:eastAsia="Times New Roman"/>
          <w:color w:val="00000A"/>
          <w:sz w:val="24"/>
          <w:szCs w:val="24"/>
        </w:rPr>
      </w:pPr>
    </w:p>
    <w:p w14:paraId="119F07B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rPr>
        <w:t xml:space="preserve">Дискретным случайным величинам соответствуют конечные </w:t>
      </w:r>
      <w:r>
        <w:rPr>
          <w:rFonts w:eastAsia="Times New Roman"/>
          <w:color w:val="00000A"/>
          <w:sz w:val="24"/>
          <w:szCs w:val="24"/>
        </w:rPr>
        <w:t xml:space="preserve">или </w:t>
      </w:r>
      <w:r w:rsidRPr="0029618A">
        <w:rPr>
          <w:rFonts w:eastAsia="Times New Roman"/>
          <w:color w:val="00000A"/>
          <w:sz w:val="24"/>
          <w:szCs w:val="24"/>
        </w:rPr>
        <w:t xml:space="preserve">счётные множества, в них естественной </w:t>
      </w:r>
      <w:r>
        <w:rPr>
          <w:rFonts w:eastAsia="Times New Roman"/>
          <w:color w:val="00000A"/>
          <w:sz w:val="24"/>
          <w:szCs w:val="24"/>
        </w:rPr>
        <w:t xml:space="preserve">(считающей) </w:t>
      </w:r>
      <w:r w:rsidRPr="0029618A">
        <w:rPr>
          <w:rFonts w:eastAsia="Times New Roman"/>
          <w:color w:val="00000A"/>
          <w:sz w:val="24"/>
          <w:szCs w:val="24"/>
        </w:rPr>
        <w:t xml:space="preserve">мерой является обыкновенный подсчёт количества элементов. Соответственно, вероятность в дискретном вероятностном пространстве </w:t>
      </w:r>
      <w:r>
        <w:rPr>
          <w:rFonts w:eastAsia="Times New Roman"/>
          <w:color w:val="00000A"/>
          <w:sz w:val="24"/>
          <w:szCs w:val="24"/>
        </w:rPr>
        <w:t xml:space="preserve">получают с помощью </w:t>
      </w:r>
      <w:r w:rsidRPr="0029618A">
        <w:rPr>
          <w:rFonts w:eastAsia="Times New Roman"/>
          <w:color w:val="00000A"/>
          <w:sz w:val="24"/>
          <w:szCs w:val="24"/>
        </w:rPr>
        <w:t>комбинаторн</w:t>
      </w:r>
      <w:r>
        <w:rPr>
          <w:rFonts w:eastAsia="Times New Roman"/>
          <w:color w:val="00000A"/>
          <w:sz w:val="24"/>
          <w:szCs w:val="24"/>
        </w:rPr>
        <w:t>ого</w:t>
      </w:r>
      <w:r w:rsidRPr="0029618A">
        <w:rPr>
          <w:rFonts w:eastAsia="Times New Roman"/>
          <w:color w:val="00000A"/>
          <w:sz w:val="24"/>
          <w:szCs w:val="24"/>
        </w:rPr>
        <w:t xml:space="preserve"> подсчёт</w:t>
      </w:r>
      <w:r>
        <w:rPr>
          <w:rFonts w:eastAsia="Times New Roman"/>
          <w:color w:val="00000A"/>
          <w:sz w:val="24"/>
          <w:szCs w:val="24"/>
        </w:rPr>
        <w:t>а</w:t>
      </w:r>
      <w:r w:rsidRPr="0029618A">
        <w:rPr>
          <w:rFonts w:eastAsia="Times New Roman"/>
          <w:color w:val="00000A"/>
          <w:sz w:val="24"/>
          <w:szCs w:val="24"/>
        </w:rPr>
        <w:t xml:space="preserve"> вариантов, знаком</w:t>
      </w:r>
      <w:r>
        <w:rPr>
          <w:rFonts w:eastAsia="Times New Roman"/>
          <w:color w:val="00000A"/>
          <w:sz w:val="24"/>
          <w:szCs w:val="24"/>
        </w:rPr>
        <w:t>ого</w:t>
      </w:r>
      <w:r w:rsidRPr="0029618A">
        <w:rPr>
          <w:rFonts w:eastAsia="Times New Roman"/>
          <w:color w:val="00000A"/>
          <w:sz w:val="24"/>
          <w:szCs w:val="24"/>
        </w:rPr>
        <w:t xml:space="preserve">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w:t>
      </w:r>
      <w:r>
        <w:rPr>
          <w:rFonts w:eastAsia="Times New Roman"/>
          <w:i/>
          <w:color w:val="00000A"/>
          <w:sz w:val="24"/>
          <w:szCs w:val="24"/>
        </w:rPr>
        <w:t>ы</w:t>
      </w:r>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Pr>
          <w:rFonts w:eastAsia="Times New Roman"/>
          <w:color w:val="00000A"/>
          <w:sz w:val="24"/>
          <w:szCs w:val="24"/>
        </w:rPr>
        <w:t>привести</w:t>
      </w:r>
      <w:r w:rsidRPr="0029618A">
        <w:rPr>
          <w:rFonts w:eastAsia="Times New Roman"/>
          <w:color w:val="00000A"/>
          <w:sz w:val="24"/>
          <w:szCs w:val="24"/>
        </w:rPr>
        <w:t xml:space="preserve"> к иным результатам, заранее неизвестным.</w:t>
      </w:r>
    </w:p>
    <w:p w14:paraId="1CF6956D" w14:textId="5F1094F4"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 </w:t>
      </w:r>
      <w:r>
        <w:rPr>
          <w:rFonts w:eastAsia="Times New Roman"/>
          <w:color w:val="00000A"/>
          <w:sz w:val="24"/>
          <w:szCs w:val="24"/>
        </w:rPr>
        <w:t xml:space="preserve">Для </w:t>
      </w:r>
      <w:r w:rsidR="00994551">
        <w:rPr>
          <w:rFonts w:eastAsia="Times New Roman"/>
          <w:color w:val="00000A"/>
          <w:sz w:val="24"/>
          <w:szCs w:val="24"/>
        </w:rPr>
        <w:t xml:space="preserve">полноценной работы со случайными событиями и </w:t>
      </w:r>
      <w:r>
        <w:rPr>
          <w:rFonts w:eastAsia="Times New Roman"/>
          <w:color w:val="00000A"/>
          <w:sz w:val="24"/>
          <w:szCs w:val="24"/>
        </w:rPr>
        <w:t>вероятност</w:t>
      </w:r>
      <w:r w:rsidR="00994551">
        <w:rPr>
          <w:rFonts w:eastAsia="Times New Roman"/>
          <w:color w:val="00000A"/>
          <w:sz w:val="24"/>
          <w:szCs w:val="24"/>
        </w:rPr>
        <w:t>ями</w:t>
      </w:r>
      <w:r>
        <w:rPr>
          <w:rFonts w:eastAsia="Times New Roman"/>
          <w:color w:val="00000A"/>
          <w:sz w:val="24"/>
          <w:szCs w:val="24"/>
        </w:rPr>
        <w:t xml:space="preserve"> вводится одно важнейшее понятие, которое нехарактерно для других мер – это независимость событий. </w:t>
      </w:r>
      <w:proofErr w:type="gramStart"/>
      <w:r>
        <w:rPr>
          <w:rFonts w:eastAsia="Times New Roman"/>
          <w:color w:val="00000A"/>
          <w:sz w:val="24"/>
          <w:szCs w:val="24"/>
        </w:rPr>
        <w:t>С независимостью и связанной с нею условной вероятностью</w:t>
      </w:r>
      <w:r w:rsidRPr="0029618A">
        <w:rPr>
          <w:rFonts w:eastAsia="Times New Roman"/>
          <w:color w:val="00000A"/>
          <w:sz w:val="24"/>
          <w:szCs w:val="24"/>
        </w:rPr>
        <w:t xml:space="preserve"> мы познакомимся через одну главу и там разберёмся, что же имеет в виду байесовский спам-фильтр,.</w:t>
      </w:r>
      <w:r>
        <w:rPr>
          <w:rFonts w:eastAsia="Times New Roman"/>
          <w:color w:val="00000A"/>
          <w:sz w:val="24"/>
          <w:szCs w:val="24"/>
        </w:rPr>
        <w:t xml:space="preserve">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roofErr w:type="gramEnd"/>
    </w:p>
    <w:p w14:paraId="3ACF29B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r>
        <w:rPr>
          <w:rFonts w:eastAsia="Times New Roman"/>
          <w:color w:val="00000A"/>
          <w:sz w:val="24"/>
          <w:szCs w:val="24"/>
          <w:highlight w:val="white"/>
        </w:rPr>
        <w:t xml:space="preserve">обсуждаемых </w:t>
      </w:r>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r>
        <w:rPr>
          <w:rFonts w:eastAsia="Times New Roman"/>
          <w:color w:val="00000A"/>
          <w:sz w:val="24"/>
          <w:szCs w:val="24"/>
          <w:highlight w:val="white"/>
        </w:rPr>
        <w:t xml:space="preserve"> Это характерный подход для математики в целом.</w:t>
      </w:r>
      <w:r w:rsidRPr="0029618A">
        <w:rPr>
          <w:rFonts w:eastAsia="Times New Roman"/>
          <w:color w:val="00000A"/>
          <w:sz w:val="24"/>
          <w:szCs w:val="24"/>
          <w:highlight w:val="white"/>
        </w:rPr>
        <w:t xml:space="preserve">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w:t>
      </w:r>
      <w:r w:rsidRPr="0029618A">
        <w:rPr>
          <w:rFonts w:eastAsia="Times New Roman"/>
          <w:color w:val="00000A"/>
          <w:sz w:val="24"/>
          <w:szCs w:val="24"/>
          <w:highlight w:val="white"/>
        </w:rPr>
        <w:lastRenderedPageBreak/>
        <w:t>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Это направление</w:t>
      </w:r>
      <w:r>
        <w:rPr>
          <w:rFonts w:eastAsia="Times New Roman"/>
          <w:color w:val="00000A"/>
          <w:sz w:val="24"/>
          <w:szCs w:val="24"/>
          <w:highlight w:val="white"/>
        </w:rPr>
        <w:t>,</w:t>
      </w:r>
      <w:r w:rsidRPr="0029618A">
        <w:rPr>
          <w:rFonts w:eastAsia="Times New Roman"/>
          <w:color w:val="00000A"/>
          <w:sz w:val="24"/>
          <w:szCs w:val="24"/>
          <w:highlight w:val="white"/>
        </w:rPr>
        <w:t xml:space="preserve"> созданное американцем </w:t>
      </w:r>
      <w:proofErr w:type="spellStart"/>
      <w:r w:rsidRPr="0029618A">
        <w:rPr>
          <w:rFonts w:eastAsia="Times New Roman"/>
          <w:color w:val="00000A"/>
          <w:sz w:val="24"/>
          <w:szCs w:val="24"/>
          <w:highlight w:val="white"/>
        </w:rPr>
        <w:t>Лотфи</w:t>
      </w:r>
      <w:proofErr w:type="spellEnd"/>
      <w:r w:rsidRPr="0029618A">
        <w:rPr>
          <w:rFonts w:eastAsia="Times New Roman"/>
          <w:color w:val="00000A"/>
          <w:sz w:val="24"/>
          <w:szCs w:val="24"/>
          <w:highlight w:val="white"/>
        </w:rPr>
        <w:t xml:space="preserve">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14:paraId="387F8D39" w14:textId="77777777" w:rsidR="00FC10F8" w:rsidRPr="0029618A" w:rsidRDefault="00FC10F8" w:rsidP="00FC10F8">
      <w:pPr>
        <w:pStyle w:val="2"/>
        <w:spacing w:before="200" w:after="0"/>
        <w:ind w:firstLine="397"/>
        <w:jc w:val="both"/>
        <w:rPr>
          <w:rFonts w:eastAsia="Cambria"/>
          <w:b/>
          <w:color w:val="4F81BD"/>
          <w:sz w:val="26"/>
          <w:szCs w:val="26"/>
        </w:rPr>
      </w:pPr>
      <w:bookmarkStart w:id="19" w:name="_Toc24894012"/>
      <w:r w:rsidRPr="0029618A">
        <w:rPr>
          <w:rFonts w:eastAsia="Cambria"/>
          <w:b/>
          <w:color w:val="4F81BD"/>
          <w:sz w:val="26"/>
          <w:szCs w:val="26"/>
        </w:rPr>
        <w:t xml:space="preserve">Возможность </w:t>
      </w:r>
      <w:proofErr w:type="gramStart"/>
      <w:r w:rsidRPr="0029618A">
        <w:rPr>
          <w:rFonts w:eastAsia="Cambria"/>
          <w:b/>
          <w:color w:val="4F81BD"/>
          <w:sz w:val="26"/>
          <w:szCs w:val="26"/>
        </w:rPr>
        <w:t>невероятного</w:t>
      </w:r>
      <w:bookmarkEnd w:id="19"/>
      <w:proofErr w:type="gramEnd"/>
    </w:p>
    <w:p w14:paraId="10598B5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w:t>
      </w:r>
      <w:proofErr w:type="gramStart"/>
      <w:r w:rsidRPr="0029618A">
        <w:rPr>
          <w:rFonts w:eastAsia="Times New Roman"/>
          <w:color w:val="00000A"/>
          <w:sz w:val="24"/>
          <w:szCs w:val="24"/>
          <w:highlight w:val="white"/>
        </w:rPr>
        <w:t>но</w:t>
      </w:r>
      <w:proofErr w:type="gramEnd"/>
      <w:r w:rsidRPr="0029618A">
        <w:rPr>
          <w:rFonts w:eastAsia="Times New Roman"/>
          <w:color w:val="00000A"/>
          <w:sz w:val="24"/>
          <w:szCs w:val="24"/>
          <w:highlight w:val="white"/>
        </w:rPr>
        <w:t xml:space="preserve"> тем не менее имеющие нулевую меру. </w:t>
      </w:r>
    </w:p>
    <w:p w14:paraId="564354F5" w14:textId="77777777" w:rsidR="00FC10F8" w:rsidRPr="0029618A"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r>
        <w:rPr>
          <w:rFonts w:eastAsia="Times New Roman"/>
          <w:color w:val="00000A"/>
          <w:sz w:val="24"/>
          <w:szCs w:val="24"/>
          <w:highlight w:val="white"/>
        </w:rPr>
        <w:t>Они вызывают интерес не заложенной в них математикой</w:t>
      </w:r>
      <w:r w:rsidRPr="0029618A">
        <w:rPr>
          <w:rFonts w:eastAsia="Times New Roman"/>
          <w:color w:val="00000A"/>
          <w:sz w:val="24"/>
          <w:szCs w:val="24"/>
          <w:highlight w:val="white"/>
        </w:rPr>
        <w:t xml:space="preserve">, а своеобразной гармоничностью, красотой и завораживающей глубиной, которой обладают их визуализации. Треугольник </w:t>
      </w:r>
      <w:proofErr w:type="spellStart"/>
      <w:r w:rsidRPr="0029618A">
        <w:rPr>
          <w:rFonts w:eastAsia="Times New Roman"/>
          <w:color w:val="00000A"/>
          <w:sz w:val="24"/>
          <w:szCs w:val="24"/>
          <w:highlight w:val="white"/>
        </w:rPr>
        <w:t>Серпинского</w:t>
      </w:r>
      <w:proofErr w:type="spellEnd"/>
      <w:r w:rsidRPr="0029618A">
        <w:rPr>
          <w:rFonts w:eastAsia="Times New Roman"/>
          <w:color w:val="00000A"/>
          <w:sz w:val="24"/>
          <w:szCs w:val="24"/>
          <w:highlight w:val="white"/>
        </w:rPr>
        <w:t xml:space="preserve">, множество Мандельброта и тесно связанные с ним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как и многие другие математические объекты, стали визуальным символом века компьютерной графики, прежде недоступной человеку.</w:t>
      </w:r>
    </w:p>
    <w:p w14:paraId="701F185D"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A80EF82" wp14:editId="1F712E96">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22" cstate="print"/>
                    <a:srcRect/>
                    <a:stretch>
                      <a:fillRect/>
                    </a:stretch>
                  </pic:blipFill>
                  <pic:spPr>
                    <a:xfrm>
                      <a:off x="0" y="0"/>
                      <a:ext cx="5734050" cy="3759200"/>
                    </a:xfrm>
                    <a:prstGeom prst="rect">
                      <a:avLst/>
                    </a:prstGeom>
                    <a:ln/>
                  </pic:spPr>
                </pic:pic>
              </a:graphicData>
            </a:graphic>
          </wp:inline>
        </w:drawing>
      </w:r>
    </w:p>
    <w:p w14:paraId="73F68E0F"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Некоторые красивые объекты нулевой меры: линия на плоскости, спорадическое множество </w:t>
      </w:r>
      <w:proofErr w:type="spellStart"/>
      <w:r w:rsidRPr="0029618A">
        <w:rPr>
          <w:rFonts w:eastAsia="Times New Roman"/>
          <w:i/>
          <w:color w:val="00000A"/>
          <w:sz w:val="24"/>
          <w:szCs w:val="24"/>
        </w:rPr>
        <w:t>Жулиа</w:t>
      </w:r>
      <w:proofErr w:type="spellEnd"/>
      <w:r w:rsidRPr="0029618A">
        <w:rPr>
          <w:rFonts w:eastAsia="Times New Roman"/>
          <w:i/>
          <w:color w:val="00000A"/>
          <w:sz w:val="24"/>
          <w:szCs w:val="24"/>
        </w:rPr>
        <w:t xml:space="preserve">, фрактальная губка </w:t>
      </w:r>
      <w:proofErr w:type="spellStart"/>
      <w:r w:rsidRPr="0029618A">
        <w:rPr>
          <w:rFonts w:eastAsia="Times New Roman"/>
          <w:i/>
          <w:color w:val="00000A"/>
          <w:sz w:val="24"/>
          <w:szCs w:val="24"/>
        </w:rPr>
        <w:t>Менгера</w:t>
      </w:r>
      <w:proofErr w:type="spellEnd"/>
      <w:r w:rsidRPr="0029618A">
        <w:rPr>
          <w:rFonts w:eastAsia="Times New Roman"/>
          <w:i/>
          <w:color w:val="00000A"/>
          <w:sz w:val="24"/>
          <w:szCs w:val="24"/>
        </w:rPr>
        <w:t xml:space="preserve"> в трёхмерном пространстве.</w:t>
      </w:r>
    </w:p>
    <w:p w14:paraId="54B4D36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Готовя эту иллюстрацию, я отыскал замечательное изображение несвязного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Pr>
          <w:rFonts w:eastAsia="Times New Roman"/>
          <w:color w:val="00000A"/>
          <w:sz w:val="24"/>
          <w:szCs w:val="24"/>
          <w:highlight w:val="white"/>
        </w:rPr>
        <w:t>с</w:t>
      </w:r>
      <w:r w:rsidRPr="0029618A">
        <w:rPr>
          <w:rFonts w:eastAsia="Times New Roman"/>
          <w:color w:val="00000A"/>
          <w:sz w:val="24"/>
          <w:szCs w:val="24"/>
          <w:highlight w:val="white"/>
        </w:rPr>
        <w:t xml:space="preserve">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с бесконечным разрешением?</w:t>
      </w:r>
    </w:p>
    <w:p w14:paraId="381EFD4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Представьте себе, что вы пользуетесь программным генератором случайных чисел, который выдаёт произвольное вещественное число от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xml:space="preserve"> до </w:t>
      </w:r>
      <m:oMath>
        <m:r>
          <w:rPr>
            <w:rFonts w:ascii="Cambria Math" w:eastAsia="Cambria Math" w:hAnsi="Cambria Math"/>
            <w:color w:val="00000A"/>
            <w:sz w:val="24"/>
            <w:szCs w:val="24"/>
          </w:rPr>
          <m:t>1</m:t>
        </m:r>
      </m:oMath>
      <w:r w:rsidRPr="0029618A">
        <w:rPr>
          <w:rFonts w:eastAsia="Times New Roman"/>
          <w:color w:val="00000A"/>
          <w:sz w:val="24"/>
          <w:szCs w:val="24"/>
          <w:highlight w:val="white"/>
        </w:rPr>
        <w:t>. Какова вероятность выпадения числа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а числа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oMath>
      <w:r w:rsidRPr="0029618A">
        <w:rPr>
          <w:rFonts w:eastAsia="Times New Roman"/>
          <w:color w:val="00000A"/>
          <w:sz w:val="24"/>
          <w:szCs w:val="24"/>
          <w:highlight w:val="white"/>
        </w:rPr>
        <w:t> или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e</m:t>
            </m:r>
          </m:num>
          <m:den>
            <m:r>
              <w:rPr>
                <w:rFonts w:ascii="Cambria Math" w:eastAsia="Cambria Math" w:hAnsi="Cambria Math"/>
                <w:color w:val="00000A"/>
                <w:sz w:val="24"/>
                <w:szCs w:val="24"/>
              </w:rPr>
              <m:t>π</m:t>
            </m:r>
          </m:den>
        </m:f>
      </m:oMath>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w:t>
      </w:r>
      <w:r w:rsidRPr="0029618A">
        <w:rPr>
          <w:rFonts w:eastAsia="Times New Roman"/>
          <w:color w:val="00000A"/>
          <w:sz w:val="24"/>
          <w:szCs w:val="24"/>
          <w:highlight w:val="white"/>
        </w:rPr>
        <w:lastRenderedPageBreak/>
        <w:t xml:space="preserve">проведём эксперимент, в результате мы получим какое-то конкретное число, и когда мы его получим, то «по построению» вероятность его появления не может быть нулевой. Всё верно, но прежде чем выпадет </w:t>
      </w:r>
      <w:r>
        <w:rPr>
          <w:rFonts w:eastAsia="Times New Roman"/>
          <w:color w:val="00000A"/>
          <w:sz w:val="24"/>
          <w:szCs w:val="24"/>
          <w:highlight w:val="white"/>
        </w:rPr>
        <w:t>какое-то конкретное число</w:t>
      </w:r>
      <w:r w:rsidRPr="0029618A">
        <w:rPr>
          <w:rFonts w:eastAsia="Times New Roman"/>
          <w:color w:val="00000A"/>
          <w:sz w:val="24"/>
          <w:szCs w:val="24"/>
        </w:rPr>
        <w:t xml:space="preserve">, нам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14:paraId="17E80F26"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w:t>
      </w:r>
      <w:r>
        <w:rPr>
          <w:rFonts w:eastAsia="Times New Roman"/>
          <w:color w:val="00000A"/>
          <w:sz w:val="24"/>
          <w:szCs w:val="24"/>
          <w:highlight w:val="white"/>
        </w:rPr>
        <w:t>,</w:t>
      </w:r>
      <w:r w:rsidRPr="0029618A">
        <w:rPr>
          <w:rFonts w:eastAsia="Times New Roman"/>
          <w:color w:val="00000A"/>
          <w:sz w:val="24"/>
          <w:szCs w:val="24"/>
          <w:highlight w:val="white"/>
        </w:rPr>
        <w:t xml:space="preserve"> наделало шума в конце XIX века. В таких случаях математики говорят: </w:t>
      </w:r>
      <w:r w:rsidRPr="0029618A">
        <w:rPr>
          <w:rFonts w:eastAsia="Times New Roman"/>
          <w:i/>
          <w:color w:val="00000A"/>
          <w:sz w:val="24"/>
          <w:szCs w:val="24"/>
          <w:highlight w:val="white"/>
        </w:rPr>
        <w:t xml:space="preserve"> </w:t>
      </w:r>
      <w:r>
        <w:rPr>
          <w:rFonts w:eastAsia="Times New Roman"/>
          <w:i/>
          <w:color w:val="00000A"/>
          <w:sz w:val="24"/>
          <w:szCs w:val="24"/>
          <w:highlight w:val="white"/>
        </w:rPr>
        <w:t xml:space="preserve">случайно выбранное вещественное число </w:t>
      </w:r>
      <w:r w:rsidRPr="0029618A">
        <w:rPr>
          <w:rFonts w:eastAsia="Times New Roman"/>
          <w:i/>
          <w:color w:val="00000A"/>
          <w:sz w:val="24"/>
          <w:szCs w:val="24"/>
          <w:highlight w:val="white"/>
        </w:rPr>
        <w:t xml:space="preserve">почти </w:t>
      </w:r>
      <w:proofErr w:type="gramStart"/>
      <w:r w:rsidRPr="0029618A">
        <w:rPr>
          <w:rFonts w:eastAsia="Times New Roman"/>
          <w:i/>
          <w:color w:val="00000A"/>
          <w:sz w:val="24"/>
          <w:szCs w:val="24"/>
          <w:highlight w:val="white"/>
        </w:rPr>
        <w:t>наверн</w:t>
      </w:r>
      <w:r>
        <w:rPr>
          <w:rFonts w:eastAsia="Times New Roman"/>
          <w:i/>
          <w:color w:val="00000A"/>
          <w:sz w:val="24"/>
          <w:szCs w:val="24"/>
          <w:highlight w:val="white"/>
        </w:rPr>
        <w:t>ое</w:t>
      </w:r>
      <w:proofErr w:type="gramEnd"/>
      <w:r w:rsidRPr="0029618A">
        <w:rPr>
          <w:rFonts w:eastAsia="Times New Roman"/>
          <w:i/>
          <w:color w:val="00000A"/>
          <w:sz w:val="24"/>
          <w:szCs w:val="24"/>
          <w:highlight w:val="white"/>
        </w:rPr>
        <w:t xml:space="preserve"> </w:t>
      </w:r>
      <w:r>
        <w:rPr>
          <w:rFonts w:eastAsia="Times New Roman"/>
          <w:i/>
          <w:color w:val="00000A"/>
          <w:sz w:val="24"/>
          <w:szCs w:val="24"/>
          <w:highlight w:val="white"/>
        </w:rPr>
        <w:t>будет иррациональным</w:t>
      </w:r>
      <w:r w:rsidRPr="0029618A">
        <w:rPr>
          <w:rFonts w:eastAsia="Times New Roman"/>
          <w:color w:val="00000A"/>
          <w:sz w:val="24"/>
          <w:szCs w:val="24"/>
          <w:highlight w:val="white"/>
        </w:rPr>
        <w:t>. Как бы странно н</w:t>
      </w:r>
      <w:r>
        <w:rPr>
          <w:rFonts w:eastAsia="Times New Roman"/>
          <w:color w:val="00000A"/>
          <w:sz w:val="24"/>
          <w:szCs w:val="24"/>
          <w:highlight w:val="white"/>
        </w:rPr>
        <w:t>и</w:t>
      </w:r>
      <w:r w:rsidRPr="0029618A">
        <w:rPr>
          <w:rFonts w:eastAsia="Times New Roman"/>
          <w:color w:val="00000A"/>
          <w:sz w:val="24"/>
          <w:szCs w:val="24"/>
          <w:highlight w:val="white"/>
        </w:rPr>
        <w:t xml:space="preserve"> звучал</w:t>
      </w:r>
      <w:r>
        <w:rPr>
          <w:rFonts w:eastAsia="Times New Roman"/>
          <w:color w:val="00000A"/>
          <w:sz w:val="24"/>
          <w:szCs w:val="24"/>
          <w:highlight w:val="white"/>
        </w:rPr>
        <w:t>о</w:t>
      </w:r>
      <w:r w:rsidRPr="0029618A">
        <w:rPr>
          <w:rFonts w:eastAsia="Times New Roman"/>
          <w:color w:val="00000A"/>
          <w:sz w:val="24"/>
          <w:szCs w:val="24"/>
          <w:highlight w:val="white"/>
        </w:rPr>
        <w:t>, но «почти наверн</w:t>
      </w:r>
      <w:r>
        <w:rPr>
          <w:rFonts w:eastAsia="Times New Roman"/>
          <w:color w:val="00000A"/>
          <w:sz w:val="24"/>
          <w:szCs w:val="24"/>
          <w:highlight w:val="white"/>
        </w:rPr>
        <w:t>ое</w:t>
      </w:r>
      <w:r w:rsidRPr="0029618A">
        <w:rPr>
          <w:rFonts w:eastAsia="Times New Roman"/>
          <w:color w:val="00000A"/>
          <w:sz w:val="24"/>
          <w:szCs w:val="24"/>
          <w:highlight w:val="white"/>
        </w:rPr>
        <w:t>» — это точный математический термин, означающий, что событие является дополнением подмножества вероятностного пространства нулевой меры.</w:t>
      </w:r>
    </w:p>
    <w:p w14:paraId="3C99E3A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r>
        <w:rPr>
          <w:rFonts w:eastAsia="Times New Roman"/>
          <w:color w:val="00000A"/>
          <w:sz w:val="24"/>
          <w:szCs w:val="24"/>
          <w:highlight w:val="white"/>
        </w:rPr>
        <w:t xml:space="preserve"> </w:t>
      </w:r>
      <w:r w:rsidRPr="0029618A">
        <w:rPr>
          <w:rFonts w:eastAsia="Times New Roman"/>
          <w:color w:val="00000A"/>
          <w:sz w:val="24"/>
          <w:szCs w:val="24"/>
          <w:highlight w:val="white"/>
        </w:rPr>
        <w:t>— как им казалось, единственно возможные, числа, на которых строилась вся их математика</w:t>
      </w:r>
      <w:r>
        <w:rPr>
          <w:rFonts w:eastAsia="Times New Roman"/>
          <w:color w:val="00000A"/>
          <w:sz w:val="24"/>
          <w:szCs w:val="24"/>
          <w:highlight w:val="white"/>
        </w:rPr>
        <w:t xml:space="preserve"> </w:t>
      </w:r>
      <w:r w:rsidRPr="0029618A">
        <w:rPr>
          <w:rFonts w:eastAsia="Times New Roman"/>
          <w:color w:val="00000A"/>
          <w:sz w:val="24"/>
          <w:szCs w:val="24"/>
          <w:highlight w:val="white"/>
        </w:rPr>
        <w:t>— практически не встречаются</w:t>
      </w:r>
      <w:r>
        <w:rPr>
          <w:rFonts w:eastAsia="Times New Roman"/>
          <w:color w:val="00000A"/>
          <w:sz w:val="24"/>
          <w:szCs w:val="24"/>
          <w:highlight w:val="white"/>
        </w:rPr>
        <w:t xml:space="preserve"> на числовой оси</w:t>
      </w:r>
      <w:r w:rsidRPr="0029618A">
        <w:rPr>
          <w:rFonts w:eastAsia="Times New Roman"/>
          <w:color w:val="00000A"/>
          <w:sz w:val="24"/>
          <w:szCs w:val="24"/>
          <w:highlight w:val="white"/>
        </w:rPr>
        <w:t xml:space="preserve">! Вот уж точно — закон подлости! </w:t>
      </w:r>
      <w:r>
        <w:rPr>
          <w:rFonts w:eastAsia="Times New Roman"/>
          <w:color w:val="00000A"/>
          <w:sz w:val="24"/>
          <w:szCs w:val="24"/>
          <w:highlight w:val="white"/>
        </w:rPr>
        <w:t>И если в быту мы чаще всего встречаем целые числа или несложные дроби, то</w:t>
      </w:r>
      <w:r w:rsidRPr="003B541A">
        <w:rPr>
          <w:sz w:val="24"/>
          <w:szCs w:val="24"/>
        </w:rPr>
        <w:t xml:space="preserve"> </w:t>
      </w:r>
      <w:r>
        <w:rPr>
          <w:sz w:val="24"/>
          <w:szCs w:val="24"/>
        </w:rPr>
        <w:t>даже в повседневной</w:t>
      </w:r>
      <w:r w:rsidRPr="003B541A">
        <w:rPr>
          <w:sz w:val="24"/>
          <w:szCs w:val="24"/>
        </w:rPr>
        <w:t xml:space="preserve"> физике и</w:t>
      </w:r>
      <w:r>
        <w:rPr>
          <w:sz w:val="24"/>
          <w:szCs w:val="24"/>
        </w:rPr>
        <w:t xml:space="preserve">ли </w:t>
      </w:r>
      <w:r w:rsidRPr="003B541A">
        <w:rPr>
          <w:sz w:val="24"/>
          <w:szCs w:val="24"/>
        </w:rPr>
        <w:t>геометрии «работает» большое количество иррациональных зависимостей</w:t>
      </w:r>
      <w:r>
        <w:rPr>
          <w:sz w:val="24"/>
          <w:szCs w:val="24"/>
        </w:rPr>
        <w:t xml:space="preserve"> (корни различных степеней)</w:t>
      </w:r>
      <w:r w:rsidRPr="003B541A">
        <w:rPr>
          <w:sz w:val="24"/>
          <w:szCs w:val="24"/>
        </w:rPr>
        <w:t xml:space="preserve"> и трансцендентных функций</w:t>
      </w:r>
      <w:r>
        <w:rPr>
          <w:sz w:val="24"/>
          <w:szCs w:val="24"/>
        </w:rPr>
        <w:t xml:space="preserve"> (синусы, логарифмы и т.п.)</w:t>
      </w:r>
      <w:r w:rsidRPr="003B541A">
        <w:rPr>
          <w:sz w:val="24"/>
          <w:szCs w:val="24"/>
        </w:rPr>
        <w:t>, делающее рациональные и целые решения редкостью.</w:t>
      </w:r>
      <w:r>
        <w:rPr>
          <w:sz w:val="24"/>
          <w:szCs w:val="24"/>
        </w:rPr>
        <w:t xml:space="preserve"> </w:t>
      </w:r>
      <w:r w:rsidRPr="0029618A">
        <w:rPr>
          <w:rFonts w:eastAsia="Times New Roman"/>
          <w:color w:val="00000A"/>
          <w:sz w:val="24"/>
          <w:szCs w:val="24"/>
          <w:highlight w:val="white"/>
        </w:rPr>
        <w:t xml:space="preserve">Среди фундаментальных физических констант нет «фундаментально» рациональных чисел. </w:t>
      </w:r>
      <w:r>
        <w:rPr>
          <w:rFonts w:eastAsia="Times New Roman"/>
          <w:color w:val="00000A"/>
          <w:sz w:val="24"/>
          <w:szCs w:val="24"/>
          <w:highlight w:val="white"/>
        </w:rPr>
        <w:t>Некоторые</w:t>
      </w:r>
      <w:r w:rsidRPr="0029618A">
        <w:rPr>
          <w:rFonts w:eastAsia="Times New Roman"/>
          <w:color w:val="00000A"/>
          <w:sz w:val="24"/>
          <w:szCs w:val="24"/>
          <w:highlight w:val="white"/>
        </w:rPr>
        <w:t xml:space="preserve"> из них</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7"/>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приняты рациональными или целыми по соглашению. Просто </w:t>
      </w:r>
      <w:r w:rsidRPr="0029618A">
        <w:rPr>
          <w:rFonts w:eastAsia="Times New Roman"/>
          <w:color w:val="00000A"/>
          <w:sz w:val="24"/>
          <w:szCs w:val="24"/>
          <w:highlight w:val="white"/>
        </w:rPr>
        <w:lastRenderedPageBreak/>
        <w:t>единицы измерения подобраны таким образом, чтобы фиксировать количество значимых цифр в этих константах. Поэтому в таблицах такие величины указаны «точно», но эта точность в известном смысле искусственная</w:t>
      </w:r>
      <w:r>
        <w:rPr>
          <w:rFonts w:eastAsia="Times New Roman"/>
          <w:color w:val="00000A"/>
          <w:sz w:val="24"/>
          <w:szCs w:val="24"/>
          <w:highlight w:val="white"/>
        </w:rPr>
        <w:t>, принятая для удобства.</w:t>
      </w:r>
    </w:p>
    <w:p w14:paraId="76C0002B"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sidRPr="0029618A">
        <w:rPr>
          <w:rFonts w:eastAsia="Times New Roman"/>
          <w:color w:val="00000A"/>
          <w:sz w:val="24"/>
          <w:szCs w:val="24"/>
          <w:highlight w:val="white"/>
        </w:rPr>
        <w:t>решек</w:t>
      </w:r>
      <w:proofErr w:type="gramEnd"/>
      <w:r w:rsidRPr="0029618A">
        <w:rPr>
          <w:rFonts w:eastAsia="Times New Roman"/>
          <w:color w:val="00000A"/>
          <w:sz w:val="24"/>
          <w:szCs w:val="24"/>
          <w:highlight w:val="white"/>
        </w:rPr>
        <w:t xml:space="preserve">», можете смело выразить сомнение </w:t>
      </w:r>
      <w:r>
        <w:rPr>
          <w:rFonts w:eastAsia="Times New Roman"/>
          <w:color w:val="00000A"/>
          <w:sz w:val="24"/>
          <w:szCs w:val="24"/>
          <w:highlight w:val="white"/>
        </w:rPr>
        <w:t>или</w:t>
      </w:r>
      <w:r w:rsidRPr="0029618A">
        <w:rPr>
          <w:rFonts w:eastAsia="Times New Roman"/>
          <w:color w:val="00000A"/>
          <w:sz w:val="24"/>
          <w:szCs w:val="24"/>
          <w:highlight w:val="white"/>
        </w:rPr>
        <w:t xml:space="preserve"> 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sidRPr="0029618A">
        <w:rPr>
          <w:rFonts w:eastAsia="Times New Roman"/>
          <w:i/>
          <w:color w:val="00000A"/>
          <w:sz w:val="24"/>
          <w:szCs w:val="24"/>
          <w:highlight w:val="white"/>
        </w:rPr>
        <w:t>число „орлов“ совпадает с числом „</w:t>
      </w:r>
      <w:proofErr w:type="gramStart"/>
      <w:r w:rsidRPr="0029618A">
        <w:rPr>
          <w:rFonts w:eastAsia="Times New Roman"/>
          <w:i/>
          <w:color w:val="00000A"/>
          <w:sz w:val="24"/>
          <w:szCs w:val="24"/>
          <w:highlight w:val="white"/>
        </w:rPr>
        <w:t>решек</w:t>
      </w:r>
      <w:proofErr w:type="gramEnd"/>
      <w:r w:rsidRPr="0029618A">
        <w:rPr>
          <w:rFonts w:eastAsia="Times New Roman"/>
          <w:i/>
          <w:color w:val="00000A"/>
          <w:sz w:val="24"/>
          <w:szCs w:val="24"/>
          <w:highlight w:val="white"/>
        </w:rPr>
        <w:t>“</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r>
        <w:rPr>
          <w:rFonts w:eastAsia="Times New Roman"/>
          <w:color w:val="00000A"/>
          <w:sz w:val="24"/>
          <w:szCs w:val="24"/>
          <w:highlight w:val="white"/>
        </w:rPr>
        <w:t xml:space="preserve">уменьшается </w:t>
      </w:r>
      <w:r w:rsidRPr="0029618A">
        <w:rPr>
          <w:rFonts w:eastAsia="Times New Roman"/>
          <w:color w:val="00000A"/>
          <w:sz w:val="24"/>
          <w:szCs w:val="24"/>
          <w:highlight w:val="white"/>
        </w:rPr>
        <w:t xml:space="preserve"> с ростом числа испытаний как </w:t>
      </w:r>
      <w:r>
        <w:rPr>
          <w:rFonts w:eastAsia="Times New Roman"/>
          <w:color w:val="00000A"/>
          <w:sz w:val="24"/>
          <w:szCs w:val="24"/>
        </w:rPr>
        <w:t xml:space="preserve"> </w:t>
      </w:r>
      <m:oMath>
        <m:rad>
          <m:radPr>
            <m:degHide m:val="1"/>
            <m:ctrlPr>
              <w:rPr>
                <w:rFonts w:ascii="Cambria Math" w:eastAsia="Times New Roman" w:hAnsi="Cambria Math"/>
                <w:i/>
                <w:color w:val="00000A"/>
                <w:sz w:val="24"/>
                <w:szCs w:val="24"/>
              </w:rPr>
            </m:ctrlPr>
          </m:radPr>
          <m:deg/>
          <m:e>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rPr>
                  <m:t>2</m:t>
                </m:r>
              </m:num>
              <m:den>
                <m:r>
                  <w:rPr>
                    <w:rFonts w:ascii="Cambria Math" w:eastAsia="Times New Roman" w:hAnsi="Cambria Math"/>
                    <w:color w:val="00000A"/>
                    <w:sz w:val="24"/>
                    <w:szCs w:val="24"/>
                  </w:rPr>
                  <m:t>πn</m:t>
                </m:r>
              </m:den>
            </m:f>
          </m:e>
        </m:rad>
      </m:oMath>
      <w:r w:rsidRPr="0029618A">
        <w:rPr>
          <w:rFonts w:eastAsia="Times New Roman"/>
          <w:color w:val="00000A"/>
          <w:sz w:val="24"/>
          <w:szCs w:val="24"/>
          <w:highlight w:val="white"/>
        </w:rPr>
        <w:t xml:space="preserve">. Для сотни бросаний это </w:t>
      </w:r>
      <w:r w:rsidRPr="00E476D4">
        <w:rPr>
          <w:rFonts w:eastAsia="Times New Roman"/>
          <w:color w:val="00000A"/>
          <w:sz w:val="24"/>
          <w:szCs w:val="24"/>
          <w:highlight w:val="white"/>
        </w:rPr>
        <w:t xml:space="preserve"> </w:t>
      </w:r>
      <w:r>
        <w:rPr>
          <w:rFonts w:eastAsia="Times New Roman"/>
          <w:color w:val="00000A"/>
          <w:sz w:val="24"/>
          <w:szCs w:val="24"/>
          <w:highlight w:val="white"/>
        </w:rPr>
        <w:t>около восьми</w:t>
      </w:r>
      <w:r w:rsidRPr="0029618A">
        <w:rPr>
          <w:rFonts w:eastAsia="Times New Roman"/>
          <w:color w:val="00000A"/>
          <w:sz w:val="24"/>
          <w:szCs w:val="24"/>
          <w:highlight w:val="white"/>
        </w:rPr>
        <w:t xml:space="preserve"> процентов, для десяти тысяч — </w:t>
      </w:r>
      <w:r>
        <w:rPr>
          <w:rFonts w:eastAsia="Times New Roman"/>
          <w:color w:val="00000A"/>
          <w:sz w:val="24"/>
          <w:szCs w:val="24"/>
          <w:highlight w:val="white"/>
        </w:rPr>
        <w:t>в десять раз меньше</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w:t>
      </w:r>
    </w:p>
    <w:p w14:paraId="3ED364C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14:paraId="4ECE53E7" w14:textId="77777777" w:rsidR="00FC10F8" w:rsidRPr="0029618A" w:rsidRDefault="00FC10F8" w:rsidP="00FC10F8">
      <w:pPr>
        <w:pStyle w:val="2"/>
        <w:spacing w:before="200" w:after="0"/>
        <w:ind w:firstLine="397"/>
        <w:jc w:val="both"/>
        <w:rPr>
          <w:rFonts w:eastAsia="Cambria"/>
          <w:b/>
          <w:color w:val="4F81BD"/>
          <w:sz w:val="26"/>
          <w:szCs w:val="26"/>
        </w:rPr>
      </w:pPr>
      <w:bookmarkStart w:id="20" w:name="_Toc24894013"/>
      <w:r w:rsidRPr="0029618A">
        <w:rPr>
          <w:rFonts w:eastAsia="Cambria"/>
          <w:b/>
          <w:color w:val="4F81BD"/>
          <w:sz w:val="26"/>
          <w:szCs w:val="26"/>
        </w:rPr>
        <w:t>О коварстве географических карт</w:t>
      </w:r>
      <w:bookmarkEnd w:id="20"/>
    </w:p>
    <w:p w14:paraId="5C75997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Я хочу вернуться к толкованию вероятности и продемонстрировать эквивалентность её </w:t>
      </w:r>
      <w:proofErr w:type="spellStart"/>
      <w:r w:rsidRPr="0029618A">
        <w:rPr>
          <w:rFonts w:eastAsia="Times New Roman"/>
          <w:color w:val="00000A"/>
          <w:sz w:val="24"/>
          <w:szCs w:val="24"/>
          <w:highlight w:val="white"/>
        </w:rPr>
        <w:t>колмогоровского</w:t>
      </w:r>
      <w:proofErr w:type="spellEnd"/>
      <w:r w:rsidRPr="0029618A">
        <w:rPr>
          <w:rFonts w:eastAsia="Times New Roman"/>
          <w:color w:val="00000A"/>
          <w:sz w:val="24"/>
          <w:szCs w:val="24"/>
          <w:highlight w:val="white"/>
        </w:rPr>
        <w:t xml:space="preserve"> и </w:t>
      </w:r>
      <w:proofErr w:type="gramStart"/>
      <w:r w:rsidRPr="0029618A">
        <w:rPr>
          <w:rFonts w:eastAsia="Times New Roman"/>
          <w:color w:val="00000A"/>
          <w:sz w:val="24"/>
          <w:szCs w:val="24"/>
          <w:highlight w:val="white"/>
        </w:rPr>
        <w:t>частотного</w:t>
      </w:r>
      <w:proofErr w:type="gramEnd"/>
      <w:r w:rsidRPr="0029618A">
        <w:rPr>
          <w:rFonts w:eastAsia="Times New Roman"/>
          <w:color w:val="00000A"/>
          <w:sz w:val="24"/>
          <w:szCs w:val="24"/>
          <w:highlight w:val="white"/>
        </w:rPr>
        <w:t xml:space="preserve"> определений. Мы раскроем загадку одного закона подлости, который не вошёл в классические книги по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но хорошо известен в кругу туристов, геологов и всех тех, кто пользуется топографическими картами:</w:t>
      </w:r>
    </w:p>
    <w:p w14:paraId="268C3355"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То место, куда направляется турист, чаще всего оказывается либо на сгибе карты, либо на краю листа.</w:t>
      </w:r>
    </w:p>
    <w:p w14:paraId="6B9A0EF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r>
        <w:rPr>
          <w:rFonts w:eastAsia="Times New Roman"/>
          <w:color w:val="00000A"/>
          <w:sz w:val="24"/>
          <w:szCs w:val="24"/>
          <w:highlight w:val="white"/>
        </w:rPr>
        <w:t xml:space="preserve"> </w:t>
      </w:r>
      <w:r w:rsidRPr="0029618A">
        <w:rPr>
          <w:rFonts w:eastAsia="Times New Roman"/>
          <w:color w:val="00000A"/>
          <w:sz w:val="24"/>
          <w:szCs w:val="24"/>
          <w:highlight w:val="white"/>
        </w:rPr>
        <w:t>некоторой конечной площади.</w:t>
      </w:r>
      <w:r>
        <w:rPr>
          <w:rFonts w:eastAsia="Times New Roman"/>
          <w:color w:val="00000A"/>
          <w:sz w:val="24"/>
          <w:szCs w:val="24"/>
          <w:highlight w:val="white"/>
        </w:rPr>
        <w:t xml:space="preserve"> </w:t>
      </w:r>
      <w:r w:rsidRPr="0029618A">
        <w:rPr>
          <w:rFonts w:eastAsia="Times New Roman"/>
          <w:color w:val="00000A"/>
          <w:sz w:val="24"/>
          <w:szCs w:val="24"/>
          <w:highlight w:val="white"/>
        </w:rPr>
        <w:t>Пусть нам достаточно будет некоторой малой доли </w:t>
      </w:r>
      <m:oMath>
        <m:r>
          <w:rPr>
            <w:rFonts w:ascii="Cambria Math" w:hAnsi="Cambria Math"/>
          </w:rPr>
          <m:t>α</m:t>
        </m:r>
      </m:oMath>
      <w:r w:rsidRPr="0029618A">
        <w:rPr>
          <w:rFonts w:eastAsia="Times New Roman"/>
          <w:color w:val="00000A"/>
          <w:sz w:val="24"/>
          <w:szCs w:val="24"/>
          <w:highlight w:val="white"/>
        </w:rPr>
        <w:t xml:space="preserve"> от площади всей карты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 </w:t>
      </w:r>
      <m:oMath>
        <m:r>
          <w:rPr>
            <w:rFonts w:ascii="Cambria Math" w:eastAsia="Cambria Math" w:hAnsi="Cambria Math"/>
            <w:color w:val="00000A"/>
            <w:sz w:val="24"/>
            <w:szCs w:val="24"/>
          </w:rPr>
          <m:t>d</m:t>
        </m:r>
      </m:oMath>
      <w:r w:rsidRPr="0029618A">
        <w:rPr>
          <w:rFonts w:eastAsia="Times New Roman"/>
          <w:color w:val="00000A"/>
          <w:sz w:val="24"/>
          <w:szCs w:val="24"/>
          <w:highlight w:val="white"/>
        </w:rPr>
        <w:t xml:space="preserve">,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при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 xml:space="preserve"> и всего одном сгибе карты.</w:t>
      </w:r>
    </w:p>
    <w:p w14:paraId="103CA6FF"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414FA98" wp14:editId="43DE8BB6">
            <wp:extent cx="4335145" cy="3307715"/>
            <wp:effectExtent l="0" t="0" r="0" b="0"/>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23" cstate="print"/>
                    <a:srcRect/>
                    <a:stretch>
                      <a:fillRect/>
                    </a:stretch>
                  </pic:blipFill>
                  <pic:spPr>
                    <a:xfrm>
                      <a:off x="0" y="0"/>
                      <a:ext cx="4335145" cy="3307715"/>
                    </a:xfrm>
                    <a:prstGeom prst="rect">
                      <a:avLst/>
                    </a:prstGeom>
                    <a:ln/>
                  </pic:spPr>
                </pic:pic>
              </a:graphicData>
            </a:graphic>
          </wp:inline>
        </w:drawing>
      </w:r>
    </w:p>
    <w:p w14:paraId="01DF3DF6" w14:textId="77777777" w:rsidR="00FC10F8" w:rsidRPr="0029618A" w:rsidRDefault="00FC10F8" w:rsidP="00FC10F8">
      <w:pPr>
        <w:keepLines/>
        <w:spacing w:before="120" w:after="240"/>
        <w:ind w:left="567" w:right="567"/>
        <w:jc w:val="both"/>
        <w:rPr>
          <w:rFonts w:eastAsia="Times New Roman"/>
          <w:i/>
          <w:color w:val="00000A"/>
          <w:sz w:val="24"/>
          <w:szCs w:val="24"/>
          <w:highlight w:val="white"/>
        </w:rPr>
      </w:pPr>
      <w:proofErr w:type="gramStart"/>
      <w:r w:rsidRPr="0029618A">
        <w:rPr>
          <w:rFonts w:eastAsia="Times New Roman"/>
          <w:i/>
          <w:color w:val="00000A"/>
          <w:sz w:val="24"/>
          <w:szCs w:val="24"/>
          <w:highlight w:val="white"/>
        </w:rPr>
        <w:t>Серым</w:t>
      </w:r>
      <w:proofErr w:type="gramEnd"/>
      <w:r w:rsidRPr="0029618A">
        <w:rPr>
          <w:rFonts w:eastAsia="Times New Roman"/>
          <w:i/>
          <w:color w:val="00000A"/>
          <w:sz w:val="24"/>
          <w:szCs w:val="24"/>
          <w:highlight w:val="white"/>
        </w:rPr>
        <w:t xml:space="preserve"> выделены «нехорошие» участки. Отдельно показан участок с полупроцентной площадью для карты</w:t>
      </w:r>
      <w:r>
        <w:rPr>
          <w:rFonts w:eastAsia="Times New Roman"/>
          <w:i/>
          <w:color w:val="00000A"/>
          <w:sz w:val="24"/>
          <w:szCs w:val="24"/>
          <w:highlight w:val="white"/>
        </w:rPr>
        <w:t xml:space="preserve"> размерами </w:t>
      </w:r>
      <w:r w:rsidRPr="0029618A">
        <w:rPr>
          <w:rFonts w:eastAsia="Times New Roman"/>
          <w:i/>
          <w:color w:val="00000A"/>
          <w:sz w:val="24"/>
          <w:szCs w:val="24"/>
          <w:highlight w:val="white"/>
        </w:rPr>
        <w:t xml:space="preserve">  40</w:t>
      </w:r>
      <w:r>
        <w:rPr>
          <w:rFonts w:eastAsia="Times New Roman"/>
          <w:i/>
          <w:color w:val="00000A"/>
          <w:sz w:val="24"/>
          <w:szCs w:val="24"/>
          <w:highlight w:val="white"/>
        </w:rPr>
        <w:t>×50</w:t>
      </w:r>
      <w:r w:rsidRPr="0029618A">
        <w:rPr>
          <w:rFonts w:eastAsia="Times New Roman"/>
          <w:i/>
          <w:color w:val="00000A"/>
          <w:sz w:val="24"/>
          <w:szCs w:val="24"/>
          <w:highlight w:val="white"/>
        </w:rPr>
        <w:t xml:space="preserve"> см, она имеет размер, слегка превышающий 3 см.</w:t>
      </w:r>
    </w:p>
    <w:p w14:paraId="6C58B81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r>
        <w:rPr>
          <w:rFonts w:eastAsia="Times New Roman"/>
          <w:color w:val="00000A"/>
          <w:sz w:val="24"/>
          <w:szCs w:val="24"/>
          <w:highlight w:val="white"/>
        </w:rPr>
        <w:t>окрестности</w:t>
      </w:r>
      <w:r w:rsidRPr="0029618A">
        <w:rPr>
          <w:rFonts w:eastAsia="Times New Roman"/>
          <w:color w:val="00000A"/>
          <w:sz w:val="24"/>
          <w:szCs w:val="24"/>
          <w:highlight w:val="white"/>
        </w:rPr>
        <w:t> </w:t>
      </w:r>
      <w:r>
        <w:rPr>
          <w:rFonts w:eastAsia="Times New Roman"/>
          <w:color w:val="00000A"/>
          <w:sz w:val="24"/>
          <w:szCs w:val="24"/>
        </w:rPr>
        <w:t xml:space="preserve">в форме квадратика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αS</m:t>
            </m:r>
          </m:e>
        </m:rad>
      </m:oMath>
      <w:r w:rsidRPr="0029618A">
        <w:rPr>
          <w:rFonts w:eastAsia="Times New Roman"/>
          <w:color w:val="00000A"/>
          <w:sz w:val="24"/>
          <w:szCs w:val="24"/>
          <w:highlight w:val="white"/>
        </w:rPr>
        <w:t>. Неприятные полоски будут иметь площадь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S</m:t>
            </m:r>
          </m:e>
        </m:rad>
        <m:r>
          <w:rPr>
            <w:rFonts w:ascii="Cambria Math" w:eastAsia="Cambria Math" w:hAnsi="Cambria Math"/>
            <w:color w:val="00000A"/>
            <w:sz w:val="24"/>
            <w:szCs w:val="24"/>
          </w:rPr>
          <m:t>=S</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oMath>
      <w:r w:rsidRPr="0029618A">
        <w:rPr>
          <w:rFonts w:eastAsia="Times New Roman"/>
          <w:color w:val="00000A"/>
          <w:sz w:val="24"/>
          <w:szCs w:val="24"/>
          <w:highlight w:val="white"/>
        </w:rPr>
        <w:t>.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w:t>
      </w:r>
      <w:proofErr w:type="spellStart"/>
      <w:r w:rsidRPr="0029618A">
        <w:rPr>
          <w:rFonts w:eastAsia="Times New Roman"/>
          <w:color w:val="00000A"/>
          <w:sz w:val="24"/>
          <w:szCs w:val="24"/>
          <w:highlight w:val="white"/>
        </w:rPr>
        <w:t>ъединения</w:t>
      </w:r>
      <w:proofErr w:type="spellEnd"/>
      <w:r w:rsidRPr="0029618A">
        <w:rPr>
          <w:rFonts w:eastAsia="Times New Roman"/>
          <w:color w:val="00000A"/>
          <w:sz w:val="24"/>
          <w:szCs w:val="24"/>
          <w:highlight w:val="white"/>
        </w:rPr>
        <w:t xml:space="preserve"> всех полосок как сумму их площадей, за вычетом площади пересечений. </w:t>
      </w:r>
      <w:proofErr w:type="gramStart"/>
      <w:r w:rsidRPr="0029618A">
        <w:rPr>
          <w:rFonts w:eastAsia="Times New Roman"/>
          <w:color w:val="00000A"/>
          <w:sz w:val="24"/>
          <w:szCs w:val="24"/>
          <w:highlight w:val="white"/>
        </w:rPr>
        <w:t xml:space="preserve">При этом следует заметить, что пересекающиеся полоски формируют квадратики площадью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d</m:t>
            </m:r>
          </m:e>
          <m:sup>
            <m:r>
              <w:rPr>
                <w:rFonts w:ascii="Cambria Math" w:eastAsia="Cambria Math" w:hAnsi="Cambria Math"/>
                <w:color w:val="00000A"/>
                <w:sz w:val="24"/>
                <w:szCs w:val="24"/>
              </w:rPr>
              <m:t>2</m:t>
            </m:r>
          </m:sup>
        </m:sSup>
        <m:r>
          <w:rPr>
            <w:rFonts w:ascii="Cambria Math" w:eastAsia="Cambria Math" w:hAnsi="Cambria Math"/>
            <w:color w:val="00000A"/>
            <w:sz w:val="24"/>
            <w:szCs w:val="24"/>
          </w:rPr>
          <m:t>=αS</m:t>
        </m:r>
      </m:oMath>
      <w:r w:rsidRPr="0029618A">
        <w:rPr>
          <w:rFonts w:eastAsia="Times New Roman"/>
          <w:color w:val="00000A"/>
          <w:sz w:val="24"/>
          <w:szCs w:val="24"/>
          <w:highlight w:val="white"/>
        </w:rPr>
        <w:t>. Сложив карту так, чтобы получилось </w:t>
      </w:r>
      <m:oMath>
        <m:r>
          <w:rPr>
            <w:rFonts w:ascii="Cambria Math" w:eastAsia="Cambria Math" w:hAnsi="Cambria Math"/>
            <w:color w:val="00000A"/>
            <w:sz w:val="24"/>
            <w:szCs w:val="24"/>
          </w:rPr>
          <m:t>n</m:t>
        </m:r>
      </m:oMath>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w:t>
      </w:r>
      <w:proofErr w:type="spellStart"/>
      <w:r w:rsidRPr="0029618A">
        <w:rPr>
          <w:rFonts w:eastAsia="Times New Roman"/>
          <w:color w:val="00000A"/>
          <w:sz w:val="24"/>
          <w:szCs w:val="24"/>
          <w:highlight w:val="white"/>
        </w:rPr>
        <w:t>олучим</w:t>
      </w:r>
      <w:proofErr w:type="spellEnd"/>
      <w:r w:rsidRPr="0029618A">
        <w:rPr>
          <w:rFonts w:eastAsia="Times New Roman"/>
          <w:color w:val="00000A"/>
          <w:sz w:val="24"/>
          <w:szCs w:val="24"/>
          <w:highlight w:val="white"/>
        </w:rPr>
        <w:t xml:space="preserve"> суммарную площадь неприятной зоны равную: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αS</m:t>
        </m:r>
      </m:oMath>
      <w:r w:rsidRPr="0029618A">
        <w:rPr>
          <w:rFonts w:eastAsia="Times New Roman"/>
          <w:color w:val="00000A"/>
          <w:sz w:val="24"/>
          <w:szCs w:val="24"/>
          <w:highlight w:val="white"/>
        </w:rPr>
        <w:t xml:space="preserve">. </w:t>
      </w:r>
      <w:r>
        <w:rPr>
          <w:rFonts w:eastAsia="Times New Roman"/>
          <w:color w:val="00000A"/>
          <w:sz w:val="24"/>
          <w:szCs w:val="24"/>
          <w:highlight w:val="white"/>
        </w:rPr>
        <w:t>Разделив</w:t>
      </w:r>
      <w:r w:rsidRPr="0029618A">
        <w:rPr>
          <w:rFonts w:eastAsia="Times New Roman"/>
          <w:color w:val="00000A"/>
          <w:sz w:val="24"/>
          <w:szCs w:val="24"/>
          <w:highlight w:val="white"/>
        </w:rPr>
        <w:t xml:space="preserve"> её </w:t>
      </w:r>
      <w:r>
        <w:rPr>
          <w:rFonts w:eastAsia="Times New Roman"/>
          <w:color w:val="00000A"/>
          <w:sz w:val="24"/>
          <w:szCs w:val="24"/>
          <w:highlight w:val="white"/>
        </w:rPr>
        <w:t>на</w:t>
      </w:r>
      <w:r w:rsidRPr="0029618A">
        <w:rPr>
          <w:rFonts w:eastAsia="Times New Roman"/>
          <w:color w:val="00000A"/>
          <w:sz w:val="24"/>
          <w:szCs w:val="24"/>
          <w:highlight w:val="white"/>
        </w:rPr>
        <w:t xml:space="preserve"> площад</w:t>
      </w:r>
      <w:r>
        <w:rPr>
          <w:rFonts w:eastAsia="Times New Roman"/>
          <w:color w:val="00000A"/>
          <w:sz w:val="24"/>
          <w:szCs w:val="24"/>
          <w:highlight w:val="white"/>
        </w:rPr>
        <w:t>ь</w:t>
      </w:r>
      <w:r w:rsidRPr="0029618A">
        <w:rPr>
          <w:rFonts w:eastAsia="Times New Roman"/>
          <w:color w:val="00000A"/>
          <w:sz w:val="24"/>
          <w:szCs w:val="24"/>
          <w:highlight w:val="white"/>
        </w:rPr>
        <w:t xml:space="preserve"> всей карты</w:t>
      </w:r>
      <w:ins w:id="21" w:author="СБ" w:date="2019-11-15T11:32:00Z">
        <w:r w:rsidR="00301D5F">
          <w:rPr>
            <w:rFonts w:eastAsia="Times New Roman"/>
            <w:color w:val="00000A"/>
            <w:sz w:val="24"/>
            <w:szCs w:val="24"/>
          </w:rPr>
          <w:t xml:space="preserve"> </w:t>
        </w:r>
        <w:r w:rsidR="00301D5F">
          <w:rPr>
            <w:rFonts w:eastAsia="Times New Roman"/>
            <w:color w:val="00000A"/>
            <w:sz w:val="24"/>
            <w:szCs w:val="24"/>
            <w:lang w:val="en-US"/>
          </w:rPr>
          <w:t>S</w:t>
        </w:r>
      </w:ins>
      <w:r w:rsidRPr="0029618A">
        <w:rPr>
          <w:rFonts w:eastAsia="Times New Roman"/>
          <w:color w:val="00000A"/>
          <w:sz w:val="24"/>
          <w:szCs w:val="24"/>
          <w:highlight w:val="white"/>
        </w:rPr>
        <w:t xml:space="preserve">, получим неприятную долю общей площади, выраженную только через количество сгибов и </w:t>
      </w:r>
      <m:oMath>
        <m:r>
          <w:rPr>
            <w:rFonts w:ascii="Cambria Math" w:hAnsi="Cambria Math"/>
          </w:rPr>
          <m:t>α</m:t>
        </m:r>
      </m:oMath>
      <w:r w:rsidRPr="0029618A">
        <w:rPr>
          <w:rFonts w:eastAsia="Times New Roman"/>
          <w:color w:val="00000A"/>
          <w:sz w:val="24"/>
          <w:szCs w:val="24"/>
          <w:highlight w:val="white"/>
        </w:rPr>
        <w:t>. Отсюда получаем вероятность оказаться в этой доле п</w:t>
      </w:r>
      <w:proofErr w:type="spellStart"/>
      <w:r w:rsidRPr="0029618A">
        <w:rPr>
          <w:rFonts w:eastAsia="Times New Roman"/>
          <w:color w:val="00000A"/>
          <w:sz w:val="24"/>
          <w:szCs w:val="24"/>
          <w:highlight w:val="white"/>
        </w:rPr>
        <w:t>ри</w:t>
      </w:r>
      <w:proofErr w:type="spellEnd"/>
      <w:r w:rsidRPr="0029618A">
        <w:rPr>
          <w:rFonts w:eastAsia="Times New Roman"/>
          <w:color w:val="00000A"/>
          <w:sz w:val="24"/>
          <w:szCs w:val="24"/>
          <w:highlight w:val="white"/>
        </w:rPr>
        <w:t xml:space="preserve"> случайном выборе объекта</w:t>
      </w:r>
      <w:proofErr w:type="gramEnd"/>
      <w:r w:rsidRPr="0029618A">
        <w:rPr>
          <w:rFonts w:eastAsia="Times New Roman"/>
          <w:color w:val="00000A"/>
          <w:sz w:val="24"/>
          <w:szCs w:val="24"/>
          <w:highlight w:val="white"/>
        </w:rPr>
        <w:t>: </w:t>
      </w:r>
    </w:p>
    <w:p w14:paraId="229C481F" w14:textId="77777777" w:rsidR="00FC10F8" w:rsidRPr="0029618A" w:rsidRDefault="00FC10F8" w:rsidP="00FC10F8">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n+m+4</m:t>
            </m:r>
          </m:e>
        </m:d>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m:t>
        </m:r>
      </m:oMath>
      <w:r w:rsidRPr="0029618A">
        <w:rPr>
          <w:rFonts w:eastAsia="Times New Roman"/>
          <w:i/>
          <w:color w:val="00000A"/>
          <w:sz w:val="24"/>
          <w:szCs w:val="24"/>
        </w:rPr>
        <w:t>.</w:t>
      </w:r>
    </w:p>
    <w:p w14:paraId="608782F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 </w:t>
      </w:r>
      <m:oMath>
        <m:r>
          <w:rPr>
            <w:rFonts w:ascii="Cambria Math" w:hAnsi="Cambria Math"/>
          </w:rPr>
          <m:t>α</m:t>
        </m:r>
      </m:oMath>
      <w:r w:rsidRPr="0029618A">
        <w:rPr>
          <w:rFonts w:eastAsia="Times New Roman"/>
          <w:color w:val="00000A"/>
          <w:sz w:val="24"/>
          <w:szCs w:val="24"/>
          <w:highlight w:val="white"/>
        </w:rPr>
        <w:t xml:space="preserve">. Например, приняв </w:t>
      </w:r>
      <m:oMath>
        <m:r>
          <w:rPr>
            <w:rFonts w:ascii="Cambria Math" w:eastAsia="Cambria Math" w:hAnsi="Cambria Math"/>
            <w:color w:val="00000A"/>
            <w:sz w:val="24"/>
            <w:szCs w:val="24"/>
            <w:highlight w:val="white"/>
          </w:rPr>
          <m:t>α=0.75%</m:t>
        </m:r>
      </m:oMath>
      <w:r w:rsidRPr="0029618A">
        <w:rPr>
          <w:rFonts w:eastAsia="Times New Roman"/>
          <w:color w:val="00000A"/>
          <w:sz w:val="24"/>
          <w:szCs w:val="24"/>
          <w:highlight w:val="white"/>
        </w:rPr>
        <w:t xml:space="preserve"> 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14:paraId="49B8E074" w14:textId="77777777" w:rsidR="00FC10F8" w:rsidRPr="0029618A" w:rsidRDefault="00FC10F8" w:rsidP="00FC10F8">
      <w:pPr>
        <w:keepNext/>
        <w:spacing w:before="240" w:after="120"/>
        <w:jc w:val="center"/>
        <w:rPr>
          <w:rFonts w:eastAsia="Times New Roman"/>
          <w:i/>
          <w:color w:val="00000A"/>
          <w:sz w:val="24"/>
          <w:szCs w:val="24"/>
        </w:rPr>
      </w:pPr>
      <w:r w:rsidRPr="0029618A">
        <w:rPr>
          <w:rFonts w:eastAsia="Times New Roman"/>
          <w:i/>
          <w:noProof/>
          <w:color w:val="00000A"/>
          <w:sz w:val="24"/>
          <w:szCs w:val="24"/>
        </w:rPr>
        <w:lastRenderedPageBreak/>
        <w:drawing>
          <wp:inline distT="0" distB="0" distL="0" distR="0" wp14:anchorId="4BA28D93" wp14:editId="361E0CAE">
            <wp:extent cx="3393111" cy="3197218"/>
            <wp:effectExtent l="0" t="0" r="0" b="0"/>
            <wp:docPr id="105" name="image88.png" descr="C:\tmp\podlost\ToH\html\figures\buter\9mtg_arh5sm4l_gg1lxl2kbpqqy.png"/>
            <wp:cNvGraphicFramePr/>
            <a:graphic xmlns:a="http://schemas.openxmlformats.org/drawingml/2006/main">
              <a:graphicData uri="http://schemas.openxmlformats.org/drawingml/2006/picture">
                <pic:pic xmlns:pic="http://schemas.openxmlformats.org/drawingml/2006/picture">
                  <pic:nvPicPr>
                    <pic:cNvPr id="0" name="image88.png" descr="C:\tmp\podlost\ToH\html\figures\buter\9mtg_arh5sm4l_gg1lxl2kbpqqy.png"/>
                    <pic:cNvPicPr preferRelativeResize="0"/>
                  </pic:nvPicPr>
                  <pic:blipFill>
                    <a:blip r:embed="rId24" cstate="print"/>
                    <a:srcRect/>
                    <a:stretch>
                      <a:fillRect/>
                    </a:stretch>
                  </pic:blipFill>
                  <pic:spPr>
                    <a:xfrm>
                      <a:off x="0" y="0"/>
                      <a:ext cx="3393111" cy="3197218"/>
                    </a:xfrm>
                    <a:prstGeom prst="rect">
                      <a:avLst/>
                    </a:prstGeom>
                    <a:ln/>
                  </pic:spPr>
                </pic:pic>
              </a:graphicData>
            </a:graphic>
          </wp:inline>
        </w:drawing>
      </w:r>
    </w:p>
    <w:p w14:paraId="548792FD" w14:textId="77777777" w:rsidR="00FC10F8" w:rsidRPr="0029618A" w:rsidRDefault="00FC10F8" w:rsidP="00FC10F8">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Pr="0029618A">
        <w:rPr>
          <w:rFonts w:eastAsia="Times New Roman"/>
          <w:i/>
          <w:color w:val="00000A"/>
          <w:sz w:val="24"/>
          <w:szCs w:val="24"/>
          <w:highlight w:val="white"/>
        </w:rPr>
        <w:t>.</w:t>
      </w:r>
    </w:p>
    <w:p w14:paraId="701ECD5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Pr="0029618A">
        <w:rPr>
          <w:rFonts w:eastAsia="Times New Roman"/>
          <w:color w:val="00000A"/>
          <w:sz w:val="24"/>
          <w:szCs w:val="24"/>
          <w:highlight w:val="white"/>
        </w:rPr>
        <w:t xml:space="preserve"> при весьма </w:t>
      </w:r>
      <w:proofErr w:type="gramStart"/>
      <w:r w:rsidRPr="0029618A">
        <w:rPr>
          <w:rFonts w:eastAsia="Times New Roman"/>
          <w:color w:val="00000A"/>
          <w:sz w:val="24"/>
          <w:szCs w:val="24"/>
          <w:highlight w:val="white"/>
        </w:rPr>
        <w:t>незначительном</w:t>
      </w:r>
      <w:proofErr w:type="gramEnd"/>
      <w:r w:rsidRPr="0029618A">
        <w:rPr>
          <w:rFonts w:eastAsia="Times New Roman"/>
          <w:color w:val="00000A"/>
          <w:sz w:val="24"/>
          <w:szCs w:val="24"/>
          <w:highlight w:val="white"/>
        </w:rPr>
        <w:t>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w:t>
      </w:r>
    </w:p>
    <w:p w14:paraId="68B9B111" w14:textId="77777777" w:rsidR="00FC10F8" w:rsidRPr="0029618A" w:rsidRDefault="00FC10F8" w:rsidP="00FC10F8">
      <w:pPr>
        <w:pStyle w:val="2"/>
        <w:spacing w:before="200" w:after="0"/>
        <w:ind w:firstLine="397"/>
        <w:jc w:val="both"/>
        <w:rPr>
          <w:rFonts w:eastAsia="Times New Roman"/>
          <w:i/>
          <w:color w:val="00000A"/>
          <w:sz w:val="24"/>
          <w:szCs w:val="24"/>
          <w:highlight w:val="white"/>
        </w:rPr>
      </w:pPr>
      <w:bookmarkStart w:id="22" w:name="_Toc24894014"/>
      <w:r w:rsidRPr="0029618A">
        <w:rPr>
          <w:rFonts w:eastAsia="Cambria"/>
          <w:b/>
          <w:color w:val="4F81BD"/>
          <w:sz w:val="26"/>
          <w:szCs w:val="26"/>
        </w:rPr>
        <w:t>Проверяем честность реальной монеты</w:t>
      </w:r>
      <w:bookmarkEnd w:id="22"/>
    </w:p>
    <w:p w14:paraId="36CAC73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r>
        <w:rPr>
          <w:rFonts w:eastAsia="Times New Roman"/>
          <w:color w:val="00000A"/>
          <w:sz w:val="24"/>
          <w:szCs w:val="24"/>
          <w:highlight w:val="white"/>
        </w:rPr>
        <w:t>:</w:t>
      </w:r>
      <w:r w:rsidRPr="0029618A">
        <w:rPr>
          <w:rFonts w:eastAsia="Times New Roman"/>
          <w:color w:val="00000A"/>
          <w:sz w:val="24"/>
          <w:szCs w:val="24"/>
          <w:highlight w:val="white"/>
        </w:rPr>
        <w:t xml:space="preserve"> насколько может быть честна реальная монетка? </w:t>
      </w:r>
      <w:proofErr w:type="spellStart"/>
      <w:r w:rsidRPr="0029618A">
        <w:rPr>
          <w:rFonts w:eastAsia="Times New Roman"/>
          <w:color w:val="00000A"/>
          <w:sz w:val="24"/>
          <w:szCs w:val="24"/>
          <w:highlight w:val="white"/>
        </w:rPr>
        <w:t>Колмогоровское</w:t>
      </w:r>
      <w:proofErr w:type="spellEnd"/>
      <w:r w:rsidRPr="0029618A">
        <w:rPr>
          <w:rFonts w:eastAsia="Times New Roman"/>
          <w:color w:val="00000A"/>
          <w:sz w:val="24"/>
          <w:szCs w:val="24"/>
          <w:highlight w:val="white"/>
        </w:rPr>
        <w:t xml:space="preserve">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w:t>
      </w:r>
      <w:proofErr w:type="gramStart"/>
      <w:r w:rsidRPr="0029618A">
        <w:rPr>
          <w:rFonts w:eastAsia="Times New Roman"/>
          <w:color w:val="00000A"/>
          <w:sz w:val="24"/>
          <w:szCs w:val="24"/>
          <w:highlight w:val="white"/>
        </w:rPr>
        <w:t xml:space="preserve">. ??, </w:t>
      </w:r>
      <w:proofErr w:type="gramEnd"/>
      <w:r w:rsidRPr="0029618A">
        <w:rPr>
          <w:rFonts w:eastAsia="Times New Roman"/>
          <w:color w:val="00000A"/>
          <w:sz w:val="24"/>
          <w:szCs w:val="24"/>
          <w:highlight w:val="white"/>
        </w:rPr>
        <w:t xml:space="preserve">отражает вероятность </w:t>
      </w:r>
      <w:r>
        <w:rPr>
          <w:rFonts w:eastAsia="Times New Roman"/>
          <w:color w:val="00000A"/>
          <w:sz w:val="24"/>
          <w:szCs w:val="24"/>
          <w:highlight w:val="white"/>
        </w:rPr>
        <w:t>того, что монетка в результате эксперимента не поменяет исходной ориентации</w:t>
      </w:r>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r>
        <w:rPr>
          <w:rFonts w:eastAsia="Times New Roman"/>
          <w:color w:val="00000A"/>
          <w:sz w:val="24"/>
          <w:szCs w:val="24"/>
          <w:highlight w:val="white"/>
        </w:rPr>
        <w:t>,</w:t>
      </w:r>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14:paraId="1C4A8F3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значений? Нам опять поможет 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w:t>
      </w:r>
      <w:r w:rsidRPr="0029618A">
        <w:rPr>
          <w:rFonts w:eastAsia="Times New Roman"/>
          <w:color w:val="00000A"/>
          <w:sz w:val="24"/>
          <w:szCs w:val="24"/>
          <w:highlight w:val="white"/>
        </w:rPr>
        <w:lastRenderedPageBreak/>
        <w:t>уравнения для наших кривых имеют вид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Если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равна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xml:space="preserve">, то благодаря свойству аддитивности,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будет равна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=nS</m:t>
        </m:r>
      </m:oMath>
      <w:r w:rsidRPr="0029618A">
        <w:rPr>
          <w:rFonts w:eastAsia="Times New Roman"/>
          <w:color w:val="00000A"/>
          <w:sz w:val="24"/>
          <w:szCs w:val="24"/>
          <w:highlight w:val="white"/>
        </w:rPr>
        <w:t xml:space="preserve">. В свою очередь, для отдельных полосок получаем: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m:t>
        </m:r>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n-1</m:t>
            </m:r>
          </m:sub>
        </m:sSub>
        <m:r>
          <w:rPr>
            <w:rFonts w:ascii="Cambria Math" w:eastAsia="Cambria Math" w:hAnsi="Cambria Math"/>
            <w:color w:val="00000A"/>
            <w:sz w:val="24"/>
            <w:szCs w:val="24"/>
          </w:rPr>
          <m:t>=nS-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n-1</m:t>
            </m:r>
          </m:e>
        </m:d>
        <m:r>
          <w:rPr>
            <w:rFonts w:ascii="Cambria Math" w:eastAsia="Cambria Math" w:hAnsi="Cambria Math"/>
            <w:color w:val="00000A"/>
            <w:sz w:val="24"/>
            <w:szCs w:val="24"/>
          </w:rPr>
          <m:t>S=S</m:t>
        </m:r>
      </m:oMath>
      <w:r w:rsidRPr="0029618A">
        <w:rPr>
          <w:rFonts w:eastAsia="Times New Roman"/>
          <w:color w:val="00000A"/>
          <w:sz w:val="24"/>
          <w:szCs w:val="24"/>
          <w:highlight w:val="white"/>
        </w:rPr>
        <w:t xml:space="preserve">, а это значит, что разница площадей не зависит от «номера» гиперболы. </w:t>
      </w:r>
      <w:r>
        <w:rPr>
          <w:rFonts w:eastAsia="Times New Roman"/>
          <w:color w:val="00000A"/>
          <w:sz w:val="24"/>
          <w:szCs w:val="24"/>
          <w:highlight w:val="white"/>
        </w:rPr>
        <w:t xml:space="preserve">  Это не особенность, характерная именно для</w:t>
      </w:r>
      <w:r w:rsidRPr="0029618A">
        <w:rPr>
          <w:rFonts w:eastAsia="Times New Roman"/>
          <w:color w:val="00000A"/>
          <w:sz w:val="24"/>
          <w:szCs w:val="24"/>
          <w:highlight w:val="white"/>
        </w:rPr>
        <w:t xml:space="preserve"> гипербол, тот же вывод можно сделать для любой кривой вида </w:t>
      </w:r>
      <m:oMath>
        <m:r>
          <w:rPr>
            <w:rFonts w:ascii="Cambria Math" w:eastAsia="Cambria Math" w:hAnsi="Cambria Math"/>
            <w:color w:val="00000A"/>
            <w:sz w:val="24"/>
            <w:szCs w:val="24"/>
          </w:rPr>
          <m:t>y=nf</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m:t>
            </m:r>
          </m:e>
        </m:d>
      </m:oMath>
      <w:r w:rsidRPr="0029618A">
        <w:rPr>
          <w:rFonts w:eastAsia="Times New Roman"/>
          <w:color w:val="00000A"/>
          <w:sz w:val="24"/>
          <w:szCs w:val="24"/>
          <w:highlight w:val="white"/>
        </w:rPr>
        <w:t xml:space="preserve">. А раз так, </w:t>
      </w:r>
      <w:r>
        <w:rPr>
          <w:rFonts w:eastAsia="Times New Roman"/>
          <w:color w:val="00000A"/>
          <w:sz w:val="24"/>
          <w:szCs w:val="24"/>
          <w:highlight w:val="white"/>
        </w:rPr>
        <w:t xml:space="preserve">то </w:t>
      </w:r>
      <w:r w:rsidRPr="0029618A">
        <w:rPr>
          <w:rFonts w:eastAsia="Times New Roman"/>
          <w:color w:val="00000A"/>
          <w:sz w:val="24"/>
          <w:szCs w:val="24"/>
          <w:highlight w:val="white"/>
        </w:rPr>
        <w:t>попадания в белую или в заштрихованную часть диаграммы равновероятны для всей области определения, как и ожидается для «честной» монетки. </w:t>
      </w:r>
    </w:p>
    <w:p w14:paraId="7364BD7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14:paraId="7AC6716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 </w:t>
      </w:r>
      <m:oMath>
        <m:r>
          <w:rPr>
            <w:rFonts w:ascii="Cambria Math" w:eastAsia="Cambria Math" w:hAnsi="Cambria Math"/>
            <w:color w:val="00000A"/>
            <w:sz w:val="24"/>
            <w:szCs w:val="24"/>
          </w:rPr>
          <m:t>20</m:t>
        </m:r>
      </m:oMath>
      <w:r w:rsidRPr="0029618A">
        <w:rPr>
          <w:rFonts w:eastAsia="Times New Roman"/>
          <w:color w:val="00000A"/>
          <w:sz w:val="24"/>
          <w:szCs w:val="24"/>
          <w:highlight w:val="white"/>
        </w:rPr>
        <w:t> до </w:t>
      </w:r>
      <m:oMath>
        <m:r>
          <w:rPr>
            <w:rFonts w:ascii="Cambria Math" w:eastAsia="Cambria Math" w:hAnsi="Cambria Math"/>
            <w:color w:val="00000A"/>
            <w:sz w:val="24"/>
            <w:szCs w:val="24"/>
          </w:rPr>
          <m:t>40</m:t>
        </m:r>
      </m:oMath>
      <w:r w:rsidRPr="0029618A">
        <w:rPr>
          <w:rFonts w:eastAsia="Times New Roman"/>
          <w:color w:val="00000A"/>
          <w:sz w:val="24"/>
          <w:szCs w:val="24"/>
          <w:highlight w:val="white"/>
        </w:rPr>
        <w:t xml:space="preserve"> оборотов в секунду, а длительность полёта — от половины до одной секунды. Эта область на диаграмме на стр.</w:t>
      </w:r>
      <w:proofErr w:type="gramStart"/>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w:t>
      </w:r>
      <w:r w:rsidRPr="00886B9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w:t>
      </w:r>
      <w:r>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 </w:t>
      </w:r>
      <m:oMath>
        <m:r>
          <w:rPr>
            <w:rFonts w:ascii="Cambria Math" w:eastAsia="Cambria Math" w:hAnsi="Cambria Math"/>
            <w:color w:val="00000A"/>
            <w:sz w:val="24"/>
            <w:szCs w:val="24"/>
          </w:rPr>
          <m:t>50.6%</m:t>
        </m:r>
      </m:oMath>
      <w:r w:rsidRPr="0029618A">
        <w:rPr>
          <w:rFonts w:eastAsia="Times New Roman"/>
          <w:color w:val="00000A"/>
          <w:sz w:val="24"/>
          <w:szCs w:val="24"/>
          <w:highlight w:val="white"/>
        </w:rPr>
        <w:t>.</w:t>
      </w:r>
    </w:p>
    <w:p w14:paraId="29FA36B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2007 году Перси Диаконис с соавторами </w:t>
      </w:r>
      <w:r w:rsidRPr="0029618A">
        <w:rPr>
          <w:rFonts w:eastAsia="Times New Roman"/>
          <w:color w:val="00000A"/>
          <w:sz w:val="24"/>
          <w:szCs w:val="24"/>
        </w:rPr>
        <w:t>опубликовал</w:t>
      </w:r>
      <w:r>
        <w:rPr>
          <w:rFonts w:eastAsia="Times New Roman"/>
          <w:color w:val="00000A"/>
          <w:sz w:val="24"/>
          <w:szCs w:val="24"/>
        </w:rPr>
        <w:t>и</w:t>
      </w:r>
      <w:r w:rsidRPr="0029618A">
        <w:rPr>
          <w:rFonts w:eastAsia="Times New Roman"/>
          <w:color w:val="00000A"/>
          <w:sz w:val="24"/>
          <w:szCs w:val="24"/>
        </w:rPr>
        <w:t> </w:t>
      </w:r>
      <w:r w:rsidRPr="0029618A">
        <w:rPr>
          <w:rFonts w:eastAsia="Times New Roman"/>
          <w:color w:val="00000A"/>
          <w:sz w:val="24"/>
          <w:szCs w:val="24"/>
          <w:highlight w:val="white"/>
        </w:rPr>
        <w:t xml:space="preserve">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w:t>
      </w:r>
      <w:proofErr w:type="spellStart"/>
      <w:r w:rsidRPr="0029618A">
        <w:rPr>
          <w:rFonts w:eastAsia="Times New Roman"/>
          <w:color w:val="00000A"/>
          <w:sz w:val="24"/>
          <w:szCs w:val="24"/>
          <w:highlight w:val="white"/>
        </w:rPr>
        <w:t>прецессирует</w:t>
      </w:r>
      <w:proofErr w:type="spellEnd"/>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его </w:t>
      </w:r>
      <w:r w:rsidRPr="0029618A">
        <w:rPr>
          <w:rFonts w:eastAsia="Times New Roman"/>
          <w:color w:val="00000A"/>
          <w:sz w:val="24"/>
          <w:szCs w:val="24"/>
          <w:highlight w:val="white"/>
        </w:rPr>
        <w:t>ось вращения сама</w:t>
      </w:r>
      <w:r>
        <w:rPr>
          <w:rFonts w:eastAsia="Times New Roman"/>
          <w:color w:val="00000A"/>
          <w:sz w:val="24"/>
          <w:szCs w:val="24"/>
          <w:highlight w:val="white"/>
        </w:rPr>
        <w:t xml:space="preserve"> поворачивается</w:t>
      </w:r>
      <w:r w:rsidRPr="0029618A">
        <w:rPr>
          <w:rFonts w:eastAsia="Times New Roman"/>
          <w:color w:val="00000A"/>
          <w:sz w:val="24"/>
          <w:szCs w:val="24"/>
          <w:highlight w:val="white"/>
        </w:rPr>
        <w:t xml:space="preserve"> в полёте</w:t>
      </w:r>
      <w:r>
        <w:rPr>
          <w:rFonts w:eastAsia="Times New Roman"/>
          <w:color w:val="00000A"/>
          <w:sz w:val="24"/>
          <w:szCs w:val="24"/>
          <w:highlight w:val="white"/>
        </w:rPr>
        <w:t>, описывая коническую поверхность</w:t>
      </w:r>
      <w:r w:rsidRPr="0029618A">
        <w:rPr>
          <w:rFonts w:eastAsia="Times New Roman"/>
          <w:color w:val="00000A"/>
          <w:sz w:val="24"/>
          <w:szCs w:val="24"/>
          <w:highlight w:val="white"/>
        </w:rPr>
        <w:t>),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14:paraId="7F12F042" w14:textId="77777777" w:rsidR="00FC10F8" w:rsidRPr="0029618A" w:rsidRDefault="00FC10F8" w:rsidP="00FC10F8">
      <w:pPr>
        <w:pStyle w:val="2"/>
        <w:spacing w:before="200" w:after="0"/>
        <w:ind w:firstLine="397"/>
        <w:jc w:val="both"/>
        <w:rPr>
          <w:rFonts w:eastAsia="Cambria"/>
          <w:b/>
          <w:color w:val="4F81BD"/>
          <w:sz w:val="26"/>
          <w:szCs w:val="26"/>
        </w:rPr>
      </w:pPr>
      <w:bookmarkStart w:id="23" w:name="_Toc24894015"/>
      <w:r w:rsidRPr="0029618A">
        <w:rPr>
          <w:rFonts w:eastAsia="Cambria"/>
          <w:b/>
          <w:color w:val="4F81BD"/>
          <w:sz w:val="26"/>
          <w:szCs w:val="26"/>
        </w:rPr>
        <w:t>Откуда же берётся случайность?</w:t>
      </w:r>
      <w:bookmarkEnd w:id="23"/>
    </w:p>
    <w:p w14:paraId="149820F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колебания и здесь не являются непредсказуемыми, просто они очень чувствительны к начальным условиям. Для каждого сектора, в 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w:t>
      </w:r>
      <w:r w:rsidRPr="0029618A">
        <w:rPr>
          <w:rFonts w:eastAsia="Times New Roman"/>
          <w:color w:val="00000A"/>
          <w:sz w:val="24"/>
          <w:szCs w:val="24"/>
          <w:highlight w:val="white"/>
        </w:rPr>
        <w:lastRenderedPageBreak/>
        <w:t xml:space="preserve">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proofErr w:type="spellStart"/>
      <w:r w:rsidRPr="0029618A">
        <w:rPr>
          <w:rFonts w:eastAsia="Times New Roman"/>
          <w:i/>
          <w:color w:val="205968"/>
          <w:sz w:val="24"/>
          <w:szCs w:val="24"/>
          <w:highlight w:val="white"/>
        </w:rPr>
        <w:t>Дюффинга</w:t>
      </w:r>
      <w:proofErr w:type="spellEnd"/>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w:t>
      </w:r>
      <w:proofErr w:type="spellStart"/>
      <w:r w:rsidRPr="0029618A">
        <w:rPr>
          <w:rFonts w:eastAsia="Times New Roman"/>
          <w:color w:val="00000A"/>
          <w:sz w:val="24"/>
          <w:szCs w:val="24"/>
          <w:highlight w:val="white"/>
        </w:rPr>
        <w:t>Янь</w:t>
      </w:r>
      <w:proofErr w:type="spellEnd"/>
      <w:r w:rsidRPr="0029618A">
        <w:rPr>
          <w:rFonts w:eastAsia="Times New Roman"/>
          <w:color w:val="00000A"/>
          <w:sz w:val="24"/>
          <w:szCs w:val="24"/>
          <w:highlight w:val="white"/>
        </w:rPr>
        <w:t>», быстро превращающаяся в узкие полоски, разделяющие области притяжения.</w:t>
      </w:r>
    </w:p>
    <w:p w14:paraId="2B36846B"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39D9459B" wp14:editId="5F500F58">
            <wp:extent cx="3538220" cy="3201670"/>
            <wp:effectExtent l="0" t="0" r="0" b="0"/>
            <wp:docPr id="24" name="image13.png" descr="C:\tmp\podlost\ToH\html\figures\buter\2018-12-13_19-02-54.png"/>
            <wp:cNvGraphicFramePr/>
            <a:graphic xmlns:a="http://schemas.openxmlformats.org/drawingml/2006/main">
              <a:graphicData uri="http://schemas.openxmlformats.org/drawingml/2006/picture">
                <pic:pic xmlns:pic="http://schemas.openxmlformats.org/drawingml/2006/picture">
                  <pic:nvPicPr>
                    <pic:cNvPr id="0" name="image13.png" descr="C:\tmp\podlost\ToH\html\figures\buter\2018-12-13_19-02-54.png"/>
                    <pic:cNvPicPr preferRelativeResize="0"/>
                  </pic:nvPicPr>
                  <pic:blipFill>
                    <a:blip r:embed="rId25" cstate="print"/>
                    <a:srcRect/>
                    <a:stretch>
                      <a:fillRect/>
                    </a:stretch>
                  </pic:blipFill>
                  <pic:spPr>
                    <a:xfrm>
                      <a:off x="0" y="0"/>
                      <a:ext cx="3538220" cy="3201670"/>
                    </a:xfrm>
                    <a:prstGeom prst="rect">
                      <a:avLst/>
                    </a:prstGeom>
                    <a:ln/>
                  </pic:spPr>
                </pic:pic>
              </a:graphicData>
            </a:graphic>
          </wp:inline>
        </w:drawing>
      </w:r>
    </w:p>
    <w:p w14:paraId="6582D609" w14:textId="77777777" w:rsidR="00FC10F8" w:rsidRPr="0029618A" w:rsidRDefault="00FC10F8" w:rsidP="00FC10F8">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 xml:space="preserve">Области притяжения аттракторов для одномерного маятника желаний — осциллятора </w:t>
      </w:r>
      <w:proofErr w:type="spellStart"/>
      <w:r w:rsidRPr="0029618A">
        <w:rPr>
          <w:rFonts w:eastAsia="Times New Roman"/>
          <w:i/>
          <w:color w:val="00000A"/>
          <w:sz w:val="24"/>
          <w:szCs w:val="24"/>
          <w:highlight w:val="white"/>
        </w:rPr>
        <w:t>Дюффинга</w:t>
      </w:r>
      <w:proofErr w:type="spellEnd"/>
      <w:r w:rsidRPr="0029618A">
        <w:rPr>
          <w:rFonts w:eastAsia="Times New Roman"/>
          <w:i/>
          <w:color w:val="00000A"/>
          <w:sz w:val="24"/>
          <w:szCs w:val="24"/>
          <w:highlight w:val="white"/>
        </w:rPr>
        <w:t>.</w:t>
      </w:r>
    </w:p>
    <w:p w14:paraId="6759F6F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14:paraId="0163C6C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бывает ли настоящая случайность, глубинная, невычислимая в принципе, </w:t>
      </w:r>
      <w:r>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14:paraId="6BCCCB5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w:t>
      </w:r>
      <w:proofErr w:type="gramStart"/>
      <w:r w:rsidRPr="0029618A">
        <w:rPr>
          <w:rFonts w:eastAsia="Times New Roman"/>
          <w:color w:val="00000A"/>
          <w:sz w:val="24"/>
          <w:szCs w:val="24"/>
          <w:highlight w:val="white"/>
        </w:rPr>
        <w:t>обладаем и никогда не</w:t>
      </w:r>
      <w:proofErr w:type="gramEnd"/>
      <w:r w:rsidRPr="0029618A">
        <w:rPr>
          <w:rFonts w:eastAsia="Times New Roman"/>
          <w:color w:val="00000A"/>
          <w:sz w:val="24"/>
          <w:szCs w:val="24"/>
          <w:highlight w:val="white"/>
        </w:rPr>
        <w:t xml:space="preserve"> </w:t>
      </w:r>
      <w:r w:rsidRPr="0029618A">
        <w:rPr>
          <w:rFonts w:eastAsia="Times New Roman"/>
          <w:color w:val="00000A"/>
          <w:sz w:val="24"/>
          <w:szCs w:val="24"/>
          <w:highlight w:val="white"/>
        </w:rPr>
        <w:lastRenderedPageBreak/>
        <w:t>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этого будет недостаточно. Нужно будет заглянуть каждому участнику движения в мозг и выяснить, что он </w:t>
      </w:r>
      <w:proofErr w:type="gramStart"/>
      <w:r w:rsidRPr="0029618A">
        <w:rPr>
          <w:rFonts w:eastAsia="Times New Roman"/>
          <w:color w:val="00000A"/>
          <w:sz w:val="24"/>
          <w:szCs w:val="24"/>
          <w:highlight w:val="white"/>
        </w:rPr>
        <w:t>намерен</w:t>
      </w:r>
      <w:proofErr w:type="gramEnd"/>
      <w:r w:rsidRPr="0029618A">
        <w:rPr>
          <w:rFonts w:eastAsia="Times New Roman"/>
          <w:color w:val="00000A"/>
          <w:sz w:val="24"/>
          <w:szCs w:val="24"/>
          <w:highlight w:val="white"/>
        </w:rPr>
        <w:t xml:space="preserve">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Pr>
          <w:rFonts w:eastAsia="Times New Roman"/>
          <w:color w:val="00000A"/>
          <w:sz w:val="24"/>
          <w:szCs w:val="24"/>
          <w:highlight w:val="white"/>
        </w:rPr>
        <w:t>ей</w:t>
      </w:r>
      <w:r w:rsidRPr="0029618A">
        <w:rPr>
          <w:rFonts w:eastAsia="Times New Roman"/>
          <w:color w:val="00000A"/>
          <w:sz w:val="24"/>
          <w:szCs w:val="24"/>
          <w:highlight w:val="white"/>
        </w:rPr>
        <w:t>.</w:t>
      </w:r>
    </w:p>
    <w:p w14:paraId="2AA140F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xml:space="preserve">.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xml:space="preserve">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предсказывать погоду, больше чем на пару-тройку недель — это тоже хаотическая система. </w:t>
      </w:r>
    </w:p>
    <w:p w14:paraId="074614E2"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XX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w:t>
      </w:r>
      <w:r w:rsidRPr="0029618A">
        <w:rPr>
          <w:rFonts w:eastAsia="Times New Roman"/>
          <w:color w:val="00000A"/>
          <w:sz w:val="24"/>
          <w:szCs w:val="24"/>
          <w:highlight w:val="white"/>
        </w:rPr>
        <w:lastRenderedPageBreak/>
        <w:t xml:space="preserve">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sidRPr="0029618A">
        <w:rPr>
          <w:rFonts w:eastAsia="Times New Roman"/>
          <w:color w:val="00000A"/>
          <w:sz w:val="24"/>
          <w:szCs w:val="24"/>
          <w:highlight w:val="white"/>
        </w:rPr>
        <w:t>время</w:t>
      </w:r>
      <w:proofErr w:type="gramEnd"/>
      <w:r w:rsidRPr="0029618A">
        <w:rPr>
          <w:rFonts w:eastAsia="Times New Roman"/>
          <w:color w:val="00000A"/>
          <w:sz w:val="24"/>
          <w:szCs w:val="24"/>
          <w:highlight w:val="white"/>
        </w:rPr>
        <w:t xml:space="preserve">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w:t>
      </w:r>
      <w:proofErr w:type="spellStart"/>
      <w:r w:rsidRPr="0029618A">
        <w:rPr>
          <w:rFonts w:eastAsia="Times New Roman"/>
          <w:color w:val="00000A"/>
          <w:sz w:val="24"/>
          <w:szCs w:val="24"/>
          <w:highlight w:val="white"/>
        </w:rPr>
        <w:t>Дюффинга</w:t>
      </w:r>
      <w:proofErr w:type="spellEnd"/>
      <w:r w:rsidRPr="0029618A">
        <w:rPr>
          <w:rFonts w:eastAsia="Times New Roman"/>
          <w:color w:val="00000A"/>
          <w:sz w:val="24"/>
          <w:szCs w:val="24"/>
          <w:highlight w:val="white"/>
        </w:rPr>
        <w:t>),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9264" behindDoc="0" locked="0" layoutInCell="1" allowOverlap="1" wp14:anchorId="1D697A1D" wp14:editId="727E6786">
            <wp:simplePos x="0" y="0"/>
            <wp:positionH relativeFrom="column">
              <wp:posOffset>3208020</wp:posOffset>
            </wp:positionH>
            <wp:positionV relativeFrom="paragraph">
              <wp:posOffset>709800</wp:posOffset>
            </wp:positionV>
            <wp:extent cx="2437130" cy="2235200"/>
            <wp:effectExtent l="0" t="0" r="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26" cstate="print"/>
                    <a:srcRect/>
                    <a:stretch>
                      <a:fillRect/>
                    </a:stretch>
                  </pic:blipFill>
                  <pic:spPr>
                    <a:xfrm>
                      <a:off x="0" y="0"/>
                      <a:ext cx="2437130" cy="2235200"/>
                    </a:xfrm>
                    <a:prstGeom prst="rect">
                      <a:avLst/>
                    </a:prstGeom>
                    <a:ln/>
                  </pic:spPr>
                </pic:pic>
              </a:graphicData>
            </a:graphic>
          </wp:anchor>
        </w:drawing>
      </w:r>
    </w:p>
    <w:p w14:paraId="269BCAB7"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76567A56" wp14:editId="6EA01C6A">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27" cstate="print"/>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0F6F135C" wp14:editId="334665D9">
            <wp:extent cx="2146935" cy="2146935"/>
            <wp:effectExtent l="0" t="0" r="0" b="0"/>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28" cstate="print"/>
                    <a:srcRect/>
                    <a:stretch>
                      <a:fillRect/>
                    </a:stretch>
                  </pic:blipFill>
                  <pic:spPr>
                    <a:xfrm>
                      <a:off x="0" y="0"/>
                      <a:ext cx="2146935" cy="2146935"/>
                    </a:xfrm>
                    <a:prstGeom prst="rect">
                      <a:avLst/>
                    </a:prstGeom>
                    <a:ln/>
                  </pic:spPr>
                </pic:pic>
              </a:graphicData>
            </a:graphic>
          </wp:inline>
        </w:drawing>
      </w:r>
    </w:p>
    <w:p w14:paraId="41BC9331" w14:textId="77777777" w:rsidR="00FC10F8" w:rsidRPr="0029618A" w:rsidRDefault="00FC10F8" w:rsidP="00FC10F8">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14:paraId="7A6787E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14:paraId="70D69A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Pr>
          <w:rFonts w:eastAsia="Times New Roman"/>
          <w:color w:val="00000A"/>
          <w:sz w:val="24"/>
          <w:szCs w:val="24"/>
          <w:highlight w:val="white"/>
        </w:rPr>
        <w:t>использовал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14:paraId="73E23C18" w14:textId="77777777" w:rsidR="00FC10F8" w:rsidRPr="0029618A" w:rsidRDefault="00FC10F8" w:rsidP="00FC10F8">
      <w:pPr>
        <w:pStyle w:val="2"/>
        <w:spacing w:before="200" w:after="0"/>
        <w:ind w:firstLine="397"/>
        <w:jc w:val="both"/>
        <w:rPr>
          <w:rFonts w:eastAsia="Cambria"/>
          <w:b/>
          <w:color w:val="4F81BD"/>
          <w:sz w:val="26"/>
          <w:szCs w:val="26"/>
        </w:rPr>
      </w:pPr>
      <w:bookmarkStart w:id="24" w:name="_Toc24894016"/>
      <w:r w:rsidRPr="0029618A">
        <w:rPr>
          <w:rFonts w:eastAsia="Cambria"/>
          <w:b/>
          <w:color w:val="4F81BD"/>
          <w:sz w:val="26"/>
          <w:szCs w:val="26"/>
        </w:rPr>
        <w:t>От монеток к бабочкам и самой судьбе</w:t>
      </w:r>
      <w:bookmarkEnd w:id="24"/>
    </w:p>
    <w:p w14:paraId="4928598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последствий от некоторого незначительного, на первый взгляд, события. Раздавленная исследователями прошлого бабочка в рассказе Рея </w:t>
      </w:r>
      <w:proofErr w:type="spellStart"/>
      <w:r w:rsidRPr="0029618A">
        <w:rPr>
          <w:rFonts w:eastAsia="Times New Roman"/>
          <w:color w:val="00000A"/>
          <w:sz w:val="24"/>
          <w:szCs w:val="24"/>
          <w:highlight w:val="white"/>
        </w:rPr>
        <w:t>Бредбери</w:t>
      </w:r>
      <w:proofErr w:type="spellEnd"/>
      <w:r w:rsidRPr="0029618A">
        <w:rPr>
          <w:rFonts w:eastAsia="Times New Roman"/>
          <w:color w:val="00000A"/>
          <w:sz w:val="24"/>
          <w:szCs w:val="24"/>
          <w:highlight w:val="white"/>
        </w:rPr>
        <w:t xml:space="preserve">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Техасе?»</w:t>
      </w:r>
    </w:p>
    <w:p w14:paraId="2BFF972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w:t>
      </w:r>
      <w:proofErr w:type="spellStart"/>
      <w:r w:rsidRPr="0029618A">
        <w:rPr>
          <w:rFonts w:eastAsia="Times New Roman"/>
          <w:color w:val="00000A"/>
          <w:sz w:val="24"/>
          <w:szCs w:val="24"/>
          <w:highlight w:val="white"/>
        </w:rPr>
        <w:t>Койпера</w:t>
      </w:r>
      <w:proofErr w:type="spellEnd"/>
      <w:r w:rsidRPr="0029618A">
        <w:rPr>
          <w:rFonts w:eastAsia="Times New Roman"/>
          <w:color w:val="00000A"/>
          <w:sz w:val="24"/>
          <w:szCs w:val="24"/>
          <w:highlight w:val="white"/>
        </w:rPr>
        <w:t>, тепловое движени</w:t>
      </w:r>
      <w:r>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w:t>
      </w:r>
      <w:proofErr w:type="gramStart"/>
      <w:r w:rsidRPr="0029618A">
        <w:rPr>
          <w:rFonts w:eastAsia="Times New Roman"/>
          <w:color w:val="00000A"/>
          <w:sz w:val="24"/>
          <w:szCs w:val="24"/>
          <w:highlight w:val="white"/>
        </w:rPr>
        <w:t>покуда</w:t>
      </w:r>
      <w:proofErr w:type="gramEnd"/>
      <w:r w:rsidRPr="0029618A">
        <w:rPr>
          <w:rFonts w:eastAsia="Times New Roman"/>
          <w:color w:val="00000A"/>
          <w:sz w:val="24"/>
          <w:szCs w:val="24"/>
          <w:highlight w:val="white"/>
        </w:rPr>
        <w:t xml:space="preserve"> и энергия, и информация не исчезнут в хаосе флуктуаций. Надо чётко понимать, что малые отклонения приводят к кардинальной перестройке системы</w:t>
      </w:r>
      <w:r>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xml:space="preserve">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w:t>
      </w:r>
      <w:r w:rsidRPr="0029618A">
        <w:rPr>
          <w:rFonts w:eastAsia="Times New Roman"/>
          <w:color w:val="00000A"/>
          <w:sz w:val="24"/>
          <w:szCs w:val="24"/>
          <w:highlight w:val="white"/>
        </w:rPr>
        <w:lastRenderedPageBreak/>
        <w:t>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14:paraId="075606A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14:paraId="0A4A5F4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этой связи можно вспомнить один из законов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xml:space="preserve">, названный неким </w:t>
      </w:r>
      <w:proofErr w:type="spellStart"/>
      <w:r w:rsidRPr="0029618A">
        <w:rPr>
          <w:rFonts w:eastAsia="Times New Roman"/>
          <w:color w:val="00000A"/>
          <w:sz w:val="24"/>
          <w:szCs w:val="24"/>
          <w:highlight w:val="white"/>
        </w:rPr>
        <w:t>Дрейзеном</w:t>
      </w:r>
      <w:proofErr w:type="spellEnd"/>
      <w:r w:rsidRPr="0029618A">
        <w:rPr>
          <w:rFonts w:eastAsia="Times New Roman"/>
          <w:color w:val="00000A"/>
          <w:sz w:val="24"/>
          <w:szCs w:val="24"/>
          <w:highlight w:val="white"/>
        </w:rPr>
        <w:t>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14:paraId="6236177C"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Время улучшения ситуации</w:t>
      </w:r>
      <w:r w:rsidRPr="0029618A">
        <w:rPr>
          <w:rFonts w:eastAsia="Times New Roman"/>
          <w:b/>
          <w:color w:val="943734"/>
          <w:sz w:val="24"/>
          <w:szCs w:val="24"/>
        </w:rPr>
        <w:br/>
        <w:t>обратно пропорционально времени ее ухудшения.</w:t>
      </w:r>
    </w:p>
    <w:p w14:paraId="502FD11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xml:space="preserve"> устойчивой системы, которую можно описать убывающим экспоненциальным законом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Эти скорости, действительно, обратно пропорциональны друг другу. </w:t>
      </w:r>
    </w:p>
    <w:p w14:paraId="5574CEB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14:paraId="7D2B5C9B" w14:textId="77777777" w:rsidR="00FC10F8" w:rsidRPr="0029618A" w:rsidRDefault="00FC10F8" w:rsidP="00FC10F8">
      <w:pPr>
        <w:spacing w:line="288" w:lineRule="auto"/>
        <w:ind w:firstLine="397"/>
        <w:jc w:val="both"/>
        <w:rPr>
          <w:rFonts w:eastAsia="Times New Roman"/>
          <w:color w:val="00000A"/>
          <w:sz w:val="24"/>
          <w:szCs w:val="24"/>
        </w:rPr>
      </w:pPr>
    </w:p>
    <w:p w14:paraId="038C9881" w14:textId="77777777" w:rsidR="00FC10F8" w:rsidRPr="0029618A" w:rsidRDefault="00FC10F8" w:rsidP="00FC10F8">
      <w:pPr>
        <w:keepNext/>
        <w:spacing w:before="240" w:after="120"/>
        <w:jc w:val="center"/>
        <w:rPr>
          <w:rFonts w:eastAsia="Times New Roman"/>
          <w:i/>
          <w:color w:val="00000A"/>
          <w:sz w:val="24"/>
          <w:szCs w:val="24"/>
        </w:rPr>
      </w:pPr>
      <w:r w:rsidRPr="0029618A">
        <w:rPr>
          <w:rFonts w:eastAsia="Times New Roman"/>
          <w:i/>
          <w:noProof/>
          <w:color w:val="00000A"/>
          <w:sz w:val="24"/>
          <w:szCs w:val="24"/>
        </w:rPr>
        <w:lastRenderedPageBreak/>
        <w:drawing>
          <wp:inline distT="0" distB="0" distL="0" distR="0" wp14:anchorId="2EBDFCDE" wp14:editId="499A8B9E">
            <wp:extent cx="3568720" cy="3051860"/>
            <wp:effectExtent l="0" t="0" r="0" b="0"/>
            <wp:docPr id="111" name="image97.png" descr="C:\tmp\podlost\ToH\html\figures\buter\xz_fr1uqxevsvvaq9orghxxbqda.png"/>
            <wp:cNvGraphicFramePr/>
            <a:graphic xmlns:a="http://schemas.openxmlformats.org/drawingml/2006/main">
              <a:graphicData uri="http://schemas.openxmlformats.org/drawingml/2006/picture">
                <pic:pic xmlns:pic="http://schemas.openxmlformats.org/drawingml/2006/picture">
                  <pic:nvPicPr>
                    <pic:cNvPr id="0" name="image97.png" descr="C:\tmp\podlost\ToH\html\figures\buter\xz_fr1uqxevsvvaq9orghxxbqda.png"/>
                    <pic:cNvPicPr preferRelativeResize="0"/>
                  </pic:nvPicPr>
                  <pic:blipFill>
                    <a:blip r:embed="rId29" cstate="print"/>
                    <a:srcRect/>
                    <a:stretch>
                      <a:fillRect/>
                    </a:stretch>
                  </pic:blipFill>
                  <pic:spPr>
                    <a:xfrm>
                      <a:off x="0" y="0"/>
                      <a:ext cx="3568720" cy="3051860"/>
                    </a:xfrm>
                    <a:prstGeom prst="rect">
                      <a:avLst/>
                    </a:prstGeom>
                    <a:ln/>
                  </pic:spPr>
                </pic:pic>
              </a:graphicData>
            </a:graphic>
          </wp:inline>
        </w:drawing>
      </w:r>
    </w:p>
    <w:p w14:paraId="43C33972"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14:paraId="337FA72D" w14:textId="77777777" w:rsidR="00FC10F8" w:rsidRPr="0029618A" w:rsidRDefault="00FC10F8" w:rsidP="00FC10F8">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14:paraId="433D3E3E" w14:textId="77777777" w:rsidR="00FC10F8" w:rsidRPr="0029618A" w:rsidRDefault="00FC10F8" w:rsidP="00FC10F8">
      <w:pPr>
        <w:spacing w:line="240" w:lineRule="auto"/>
        <w:ind w:firstLine="397"/>
        <w:jc w:val="center"/>
        <w:rPr>
          <w:rFonts w:eastAsia="Times New Roman"/>
          <w:color w:val="00000A"/>
          <w:sz w:val="24"/>
          <w:szCs w:val="24"/>
        </w:rPr>
      </w:pPr>
    </w:p>
    <w:p w14:paraId="1F89A2A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на сетчатке в моём глазу. Даже считать вероятность этого события нет смысла, она </w:t>
      </w:r>
      <w:r>
        <w:rPr>
          <w:rFonts w:eastAsia="Times New Roman"/>
          <w:color w:val="00000A"/>
          <w:sz w:val="24"/>
          <w:szCs w:val="24"/>
          <w:highlight w:val="white"/>
        </w:rPr>
        <w:t>исчезающе мала</w:t>
      </w:r>
      <w:r w:rsidRPr="0029618A">
        <w:rPr>
          <w:rFonts w:eastAsia="Times New Roman"/>
          <w:color w:val="00000A"/>
          <w:sz w:val="24"/>
          <w:szCs w:val="24"/>
          <w:highlight w:val="white"/>
        </w:rPr>
        <w:t xml:space="preserve">, но событие случается, и я вижу мерцающий свет звезды. Теперь понятно, что это всё потому, что площадь моего носа и даже молекулы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имеют ненулевую меру, но всё равно удивительно: то, что почти наверняка не должно было произойти, всё же происходит!</w:t>
      </w:r>
    </w:p>
    <w:p w14:paraId="7E3170C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r>
        <w:rPr>
          <w:rFonts w:eastAsia="Times New Roman"/>
          <w:color w:val="00000A"/>
          <w:sz w:val="24"/>
          <w:szCs w:val="24"/>
          <w:highlight w:val="white"/>
        </w:rPr>
        <w:t xml:space="preserve">роли </w:t>
      </w:r>
      <w:r w:rsidRPr="0029618A">
        <w:rPr>
          <w:rFonts w:eastAsia="Times New Roman"/>
          <w:color w:val="00000A"/>
          <w:sz w:val="24"/>
          <w:szCs w:val="24"/>
          <w:highlight w:val="white"/>
        </w:rPr>
        <w:t xml:space="preserve">предопределённости или случайности </w:t>
      </w:r>
      <w:r>
        <w:rPr>
          <w:rFonts w:eastAsia="Times New Roman"/>
          <w:color w:val="00000A"/>
          <w:sz w:val="24"/>
          <w:szCs w:val="24"/>
          <w:highlight w:val="white"/>
        </w:rPr>
        <w:t xml:space="preserve">в нашей </w:t>
      </w:r>
      <w:r w:rsidRPr="0029618A">
        <w:rPr>
          <w:rFonts w:eastAsia="Times New Roman"/>
          <w:color w:val="00000A"/>
          <w:sz w:val="24"/>
          <w:szCs w:val="24"/>
          <w:highlight w:val="white"/>
        </w:rPr>
        <w:t>судьб</w:t>
      </w:r>
      <w:r>
        <w:rPr>
          <w:rFonts w:eastAsia="Times New Roman"/>
          <w:color w:val="00000A"/>
          <w:sz w:val="24"/>
          <w:szCs w:val="24"/>
          <w:highlight w:val="white"/>
        </w:rPr>
        <w:t>е</w:t>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14:paraId="49C05E28" w14:textId="77777777" w:rsidR="00FC10F8" w:rsidRPr="0029618A" w:rsidRDefault="00FC10F8" w:rsidP="00FC10F8">
      <w:pPr>
        <w:pStyle w:val="1"/>
        <w:spacing w:before="600" w:after="480"/>
        <w:jc w:val="center"/>
        <w:rPr>
          <w:rFonts w:eastAsia="Cambria"/>
          <w:b/>
        </w:rPr>
      </w:pPr>
      <w:bookmarkStart w:id="25" w:name="_Toc24894017"/>
      <w:r w:rsidRPr="0029618A">
        <w:rPr>
          <w:rFonts w:eastAsia="Cambria"/>
          <w:b/>
        </w:rPr>
        <w:lastRenderedPageBreak/>
        <w:t>Головокружительный полёт</w:t>
      </w:r>
      <w:r w:rsidRPr="0029618A">
        <w:rPr>
          <w:rFonts w:eastAsia="Cambria"/>
          <w:b/>
        </w:rPr>
        <w:br/>
        <w:t>бутерброда с маслом</w:t>
      </w:r>
      <w:bookmarkEnd w:id="25"/>
    </w:p>
    <w:p w14:paraId="73E8F2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Pr>
          <w:rFonts w:eastAsia="Times New Roman"/>
          <w:sz w:val="24"/>
          <w:szCs w:val="24"/>
        </w:rPr>
        <w:t>такое</w:t>
      </w:r>
      <w:r w:rsidRPr="0029618A">
        <w:rPr>
          <w:rFonts w:eastAsia="Times New Roman"/>
          <w:sz w:val="24"/>
          <w:szCs w:val="24"/>
        </w:rPr>
        <w:t xml:space="preserve"> внимани</w:t>
      </w:r>
      <w:r>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Pr>
          <w:rFonts w:eastAsia="Times New Roman"/>
          <w:sz w:val="24"/>
          <w:szCs w:val="24"/>
        </w:rPr>
        <w:t xml:space="preserve">что </w:t>
      </w:r>
      <w:r w:rsidRPr="0029618A">
        <w:rPr>
          <w:rFonts w:eastAsia="Times New Roman"/>
          <w:sz w:val="24"/>
          <w:szCs w:val="24"/>
        </w:rPr>
        <w:t>за её решение даже премии дают</w:t>
      </w:r>
      <w:r>
        <w:rPr>
          <w:rFonts w:eastAsia="Times New Roman"/>
          <w:sz w:val="24"/>
          <w:szCs w:val="24"/>
        </w:rPr>
        <w:t xml:space="preserve"> –</w:t>
      </w:r>
      <w:r w:rsidRPr="0029618A">
        <w:rPr>
          <w:rFonts w:eastAsia="Times New Roman"/>
          <w:sz w:val="24"/>
          <w:szCs w:val="24"/>
        </w:rPr>
        <w:t xml:space="preserve"> правда, тоже несерьёзные. В 199</w:t>
      </w:r>
      <w:r>
        <w:rPr>
          <w:rFonts w:eastAsia="Times New Roman"/>
          <w:sz w:val="24"/>
          <w:szCs w:val="24"/>
        </w:rPr>
        <w:t>6</w:t>
      </w:r>
      <w:r w:rsidRPr="0029618A">
        <w:rPr>
          <w:rFonts w:eastAsia="Times New Roman"/>
          <w:sz w:val="24"/>
          <w:szCs w:val="24"/>
        </w:rPr>
        <w:t xml:space="preserve"> году 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получил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премию за работу «Падающий бутерброд,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и фундаментальные константы»</w:t>
      </w:r>
      <w:r>
        <w:rPr>
          <w:rStyle w:val="af0"/>
          <w:rFonts w:eastAsia="Times New Roman"/>
          <w:sz w:val="24"/>
          <w:szCs w:val="24"/>
        </w:rPr>
        <w:footnoteReference w:id="8"/>
      </w:r>
      <w:r w:rsidRPr="0029618A">
        <w:rPr>
          <w:rFonts w:eastAsia="Times New Roman"/>
          <w:sz w:val="24"/>
          <w:szCs w:val="24"/>
        </w:rPr>
        <w:t>, опубликованную в «</w:t>
      </w:r>
      <w:proofErr w:type="spellStart"/>
      <w:r w:rsidRPr="0029618A">
        <w:rPr>
          <w:rFonts w:eastAsia="Times New Roman"/>
          <w:sz w:val="24"/>
          <w:szCs w:val="24"/>
        </w:rPr>
        <w:t>European</w:t>
      </w:r>
      <w:proofErr w:type="spellEnd"/>
      <w:r w:rsidRPr="0029618A">
        <w:rPr>
          <w:rFonts w:eastAsia="Times New Roman"/>
          <w:sz w:val="24"/>
          <w:szCs w:val="24"/>
        </w:rPr>
        <w:t xml:space="preserve"> </w:t>
      </w:r>
      <w:proofErr w:type="spellStart"/>
      <w:r w:rsidRPr="0029618A">
        <w:rPr>
          <w:rFonts w:eastAsia="Times New Roman"/>
          <w:sz w:val="24"/>
          <w:szCs w:val="24"/>
        </w:rPr>
        <w:t>Journal</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Physics</w:t>
      </w:r>
      <w:proofErr w:type="spellEnd"/>
      <w:r w:rsidRPr="0029618A">
        <w:rPr>
          <w:rFonts w:eastAsia="Times New Roman"/>
          <w:sz w:val="24"/>
          <w:szCs w:val="24"/>
        </w:rPr>
        <w:t xml:space="preserve">».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w:t>
      </w:r>
      <w:proofErr w:type="gramStart"/>
      <w:r w:rsidRPr="0029618A">
        <w:rPr>
          <w:rFonts w:eastAsia="Times New Roman"/>
          <w:sz w:val="24"/>
          <w:szCs w:val="24"/>
        </w:rPr>
        <w:t>вывод</w:t>
      </w:r>
      <w:proofErr w:type="gramEnd"/>
      <w:r w:rsidRPr="0029618A">
        <w:rPr>
          <w:rFonts w:eastAsia="Times New Roman"/>
          <w:sz w:val="24"/>
          <w:szCs w:val="24"/>
        </w:rPr>
        <w:t>: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14:paraId="4AB2E85C" w14:textId="77777777" w:rsidR="00FC10F8" w:rsidRPr="0029618A" w:rsidRDefault="00FC10F8" w:rsidP="00FC10F8">
      <w:pPr>
        <w:pStyle w:val="2"/>
        <w:spacing w:before="200" w:after="0"/>
        <w:ind w:firstLine="397"/>
        <w:jc w:val="both"/>
        <w:rPr>
          <w:rFonts w:eastAsia="Cambria"/>
          <w:b/>
          <w:color w:val="4F81BD"/>
          <w:sz w:val="26"/>
          <w:szCs w:val="26"/>
        </w:rPr>
      </w:pPr>
      <w:bookmarkStart w:id="26" w:name="_Toc24894018"/>
      <w:proofErr w:type="gramStart"/>
      <w:r w:rsidRPr="0029618A">
        <w:rPr>
          <w:rFonts w:eastAsia="Cambria"/>
          <w:b/>
          <w:color w:val="4F81BD"/>
          <w:sz w:val="26"/>
          <w:szCs w:val="26"/>
        </w:rPr>
        <w:t>Айда</w:t>
      </w:r>
      <w:proofErr w:type="gramEnd"/>
      <w:r w:rsidRPr="0029618A">
        <w:rPr>
          <w:rFonts w:eastAsia="Cambria"/>
          <w:b/>
          <w:color w:val="4F81BD"/>
          <w:sz w:val="26"/>
          <w:szCs w:val="26"/>
        </w:rPr>
        <w:t xml:space="preserve"> кидать бутерброды в Монте-Карло!</w:t>
      </w:r>
      <w:bookmarkEnd w:id="26"/>
    </w:p>
    <w:p w14:paraId="4C88E1A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w:t>
      </w:r>
      <w:r w:rsidRPr="0029618A">
        <w:rPr>
          <w:rFonts w:eastAsia="Times New Roman"/>
          <w:sz w:val="24"/>
          <w:szCs w:val="24"/>
        </w:rPr>
        <w:lastRenderedPageBreak/>
        <w:t xml:space="preserve">в виде системы дифференциальных уравнений, </w:t>
      </w:r>
      <w:r>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14:paraId="3A464B91" w14:textId="77777777" w:rsidR="00FC10F8" w:rsidRPr="0029618A" w:rsidRDefault="00FC10F8" w:rsidP="00FC10F8">
      <w:pPr>
        <w:ind w:firstLine="397"/>
        <w:rPr>
          <w:rFonts w:eastAsia="Times New Roman"/>
          <w:sz w:val="24"/>
          <w:szCs w:val="24"/>
        </w:rPr>
      </w:pPr>
    </w:p>
    <w:p w14:paraId="35CDC9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14:paraId="32B711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w:t>
      </w:r>
      <w:proofErr w:type="gramStart"/>
      <w:r w:rsidRPr="0029618A">
        <w:rPr>
          <w:rFonts w:eastAsia="Times New Roman"/>
          <w:sz w:val="24"/>
          <w:szCs w:val="24"/>
        </w:rPr>
        <w:t>вопрос</w:t>
      </w:r>
      <w:proofErr w:type="gramEnd"/>
      <w:r w:rsidRPr="0029618A">
        <w:rPr>
          <w:rFonts w:eastAsia="Times New Roman"/>
          <w:sz w:val="24"/>
          <w:szCs w:val="24"/>
        </w:rPr>
        <w:t xml:space="preserve">: при каких обстоятельствах выполняется закон бутерброда? Будем подавать на вход нашей динамической системы различные конкретные </w:t>
      </w:r>
      <w:proofErr w:type="gramStart"/>
      <w:r w:rsidRPr="0029618A">
        <w:rPr>
          <w:rFonts w:eastAsia="Times New Roman"/>
          <w:sz w:val="24"/>
          <w:szCs w:val="24"/>
        </w:rPr>
        <w:t>параметры</w:t>
      </w:r>
      <w:proofErr w:type="gramEnd"/>
      <w:r w:rsidRPr="0029618A">
        <w:rPr>
          <w:rFonts w:eastAsia="Times New Roman"/>
          <w:sz w:val="24"/>
          <w:szCs w:val="24"/>
        </w:rPr>
        <w:t xml:space="preserve">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Pr>
          <w:rFonts w:eastAsia="Times New Roman"/>
          <w:sz w:val="24"/>
          <w:szCs w:val="24"/>
        </w:rPr>
        <w:t xml:space="preserve"> </w:t>
      </w:r>
    </w:p>
    <w:p w14:paraId="3438A62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14:paraId="7C4B8201"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noProof/>
          <w:sz w:val="24"/>
          <w:szCs w:val="24"/>
        </w:rPr>
        <w:lastRenderedPageBreak/>
        <w:drawing>
          <wp:inline distT="114300" distB="114300" distL="114300" distR="114300" wp14:anchorId="48EB045D" wp14:editId="7B134710">
            <wp:extent cx="3064669" cy="1934509"/>
            <wp:effectExtent l="0" t="0" r="0" b="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0" cstate="print"/>
                    <a:srcRect/>
                    <a:stretch>
                      <a:fillRect/>
                    </a:stretch>
                  </pic:blipFill>
                  <pic:spPr>
                    <a:xfrm>
                      <a:off x="0" y="0"/>
                      <a:ext cx="3064669" cy="1934509"/>
                    </a:xfrm>
                    <a:prstGeom prst="rect">
                      <a:avLst/>
                    </a:prstGeom>
                    <a:ln/>
                  </pic:spPr>
                </pic:pic>
              </a:graphicData>
            </a:graphic>
          </wp:inline>
        </w:drawing>
      </w:r>
    </w:p>
    <w:p w14:paraId="77C75E04" w14:textId="77777777" w:rsidR="00FC10F8" w:rsidRPr="0029618A" w:rsidRDefault="00FC10F8" w:rsidP="00FC10F8">
      <w:pPr>
        <w:spacing w:line="288" w:lineRule="auto"/>
        <w:ind w:firstLine="397"/>
        <w:jc w:val="center"/>
        <w:rPr>
          <w:rFonts w:eastAsia="Times New Roman"/>
          <w:i/>
          <w:sz w:val="24"/>
          <w:szCs w:val="24"/>
        </w:rPr>
      </w:pPr>
      <w:r w:rsidRPr="0029618A">
        <w:rPr>
          <w:rFonts w:eastAsia="Times New Roman"/>
          <w:i/>
          <w:sz w:val="24"/>
          <w:szCs w:val="24"/>
        </w:rPr>
        <w:t>Математические эксперименты с бутербродами.</w:t>
      </w:r>
    </w:p>
    <w:p w14:paraId="366EB0D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14:paraId="4F823B6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14:paraId="522D094C" w14:textId="77777777" w:rsidR="00FC10F8" w:rsidRPr="0029618A" w:rsidRDefault="00FC10F8" w:rsidP="00FC10F8">
      <w:pPr>
        <w:pStyle w:val="2"/>
        <w:pBdr>
          <w:top w:val="nil"/>
          <w:left w:val="nil"/>
          <w:bottom w:val="nil"/>
          <w:right w:val="nil"/>
          <w:between w:val="nil"/>
        </w:pBdr>
        <w:spacing w:line="288" w:lineRule="auto"/>
        <w:ind w:firstLine="397"/>
        <w:jc w:val="both"/>
      </w:pPr>
      <w:bookmarkStart w:id="27" w:name="_Toc24894019"/>
      <w:r w:rsidRPr="0029618A">
        <w:rPr>
          <w:rFonts w:eastAsia="Cambria"/>
          <w:b/>
          <w:color w:val="4F81BD"/>
          <w:sz w:val="26"/>
          <w:szCs w:val="26"/>
        </w:rPr>
        <w:t>Как правильно говорить о случайных величинах</w:t>
      </w:r>
      <w:bookmarkEnd w:id="27"/>
    </w:p>
    <w:p w14:paraId="24CA9BA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14:paraId="0BC11C0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 </w:t>
      </w:r>
      <m:oMath>
        <m:r>
          <w:rPr>
            <w:rFonts w:ascii="Cambria Math" w:eastAsia="Cambria Math" w:hAnsi="Cambria Math"/>
            <w:sz w:val="24"/>
            <w:szCs w:val="24"/>
          </w:rPr>
          <m:t>{1, 2, 3, 4, 5, 6}</m:t>
        </m:r>
      </m:oMath>
      <w:r w:rsidRPr="0029618A">
        <w:rPr>
          <w:rFonts w:eastAsia="Times New Roman"/>
          <w:sz w:val="24"/>
          <w:szCs w:val="24"/>
        </w:rPr>
        <w:t xml:space="preserve">, и </w:t>
      </w:r>
      <w:r>
        <w:rPr>
          <w:rFonts w:eastAsia="Times New Roman"/>
          <w:sz w:val="24"/>
          <w:szCs w:val="24"/>
        </w:rPr>
        <w:t>какое-нибудь</w:t>
      </w:r>
      <w:r w:rsidRPr="0029618A">
        <w:rPr>
          <w:rFonts w:eastAsia="Times New Roman"/>
          <w:sz w:val="24"/>
          <w:szCs w:val="24"/>
        </w:rPr>
        <w:t xml:space="preserve"> значение легко получить, проведя эксперимент. Однако повторный эксперимент даст иной результат —</w:t>
      </w:r>
      <w:r>
        <w:rPr>
          <w:rFonts w:eastAsia="Times New Roman"/>
          <w:sz w:val="24"/>
          <w:szCs w:val="24"/>
        </w:rPr>
        <w:t xml:space="preserve"> </w:t>
      </w:r>
      <w:r w:rsidRPr="0029618A">
        <w:rPr>
          <w:rFonts w:eastAsia="Times New Roman"/>
          <w:sz w:val="24"/>
          <w:szCs w:val="24"/>
        </w:rPr>
        <w:t xml:space="preserve">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14:paraId="0A5BDB6F" w14:textId="4288F8B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 Часто, говоря о таких случайных величинах, ограничиваются одним лишь средним значением, и мы говорим о “средне</w:t>
      </w:r>
      <w:r>
        <w:rPr>
          <w:rFonts w:eastAsia="Times New Roman"/>
          <w:sz w:val="24"/>
          <w:szCs w:val="24"/>
        </w:rPr>
        <w:t>й скорости в час пик</w:t>
      </w:r>
      <w:r w:rsidRPr="0029618A">
        <w:rPr>
          <w:rFonts w:eastAsia="Times New Roman"/>
          <w:sz w:val="24"/>
          <w:szCs w:val="24"/>
        </w:rPr>
        <w:t xml:space="preserve">” или об “орбите электрона”. Но это отличный способ запутаться или даже намеренно запутать. </w:t>
      </w:r>
      <w:r>
        <w:rPr>
          <w:rFonts w:eastAsia="Times New Roman"/>
          <w:sz w:val="24"/>
          <w:szCs w:val="24"/>
        </w:rPr>
        <w:t>Если фраза "средняя скорость в час пик равна 15 км</w:t>
      </w:r>
      <w:r w:rsidRPr="00C7708C">
        <w:rPr>
          <w:rFonts w:eastAsia="Times New Roman"/>
          <w:sz w:val="24"/>
          <w:szCs w:val="24"/>
        </w:rPr>
        <w:t>/</w:t>
      </w:r>
      <w:r>
        <w:rPr>
          <w:rFonts w:eastAsia="Times New Roman"/>
          <w:sz w:val="24"/>
          <w:szCs w:val="24"/>
        </w:rPr>
        <w:t xml:space="preserve">ч" дает неплохое представление о </w:t>
      </w:r>
      <w:r w:rsidRPr="00B0514E">
        <w:rPr>
          <w:rFonts w:eastAsia="Times New Roman"/>
          <w:sz w:val="24"/>
          <w:szCs w:val="24"/>
        </w:rPr>
        <w:t>ситуации</w:t>
      </w:r>
      <w:r>
        <w:rPr>
          <w:rFonts w:eastAsia="Times New Roman"/>
          <w:sz w:val="24"/>
          <w:szCs w:val="24"/>
        </w:rPr>
        <w:t xml:space="preserve"> на улице в целом</w:t>
      </w:r>
      <w:r w:rsidR="00FB0A19">
        <w:rPr>
          <w:rFonts w:eastAsia="Times New Roman"/>
          <w:sz w:val="24"/>
          <w:szCs w:val="24"/>
        </w:rPr>
        <w:t>,</w:t>
      </w:r>
      <w:r w:rsidRPr="0029618A">
        <w:rPr>
          <w:rFonts w:eastAsia="Times New Roman"/>
          <w:sz w:val="24"/>
          <w:szCs w:val="24"/>
        </w:rPr>
        <w:t xml:space="preserve"> то переучивать студентов-физиков от мышления орбитами к оперированию волновыми функциями уже весьма непросто. Ну, и, наконец, какой смы</w:t>
      </w:r>
      <w:proofErr w:type="gramStart"/>
      <w:r w:rsidRPr="0029618A">
        <w:rPr>
          <w:rFonts w:eastAsia="Times New Roman"/>
          <w:sz w:val="24"/>
          <w:szCs w:val="24"/>
        </w:rPr>
        <w:t>сл в ср</w:t>
      </w:r>
      <w:proofErr w:type="gramEnd"/>
      <w:r w:rsidRPr="0029618A">
        <w:rPr>
          <w:rFonts w:eastAsia="Times New Roman"/>
          <w:sz w:val="24"/>
          <w:szCs w:val="24"/>
        </w:rPr>
        <w:t xml:space="preserve">еднем значении числа, выпадающего на игральной кости? Посчитать-то его можно, любой с этим справится: </w:t>
      </w:r>
      <m:oMath>
        <m:r>
          <w:rPr>
            <w:rFonts w:ascii="Cambria Math" w:eastAsia="Times New Roman" w:hAnsi="Cambria Math"/>
            <w:sz w:val="24"/>
            <w:szCs w:val="24"/>
          </w:rPr>
          <m:t>(1+2+3+4+5+6)/6=3.5</m:t>
        </m:r>
      </m:oMath>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14:paraId="00FDE3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Может </w:t>
      </w:r>
      <w:proofErr w:type="gramStart"/>
      <w:r w:rsidRPr="0029618A">
        <w:rPr>
          <w:rFonts w:eastAsia="Times New Roman"/>
          <w:sz w:val="24"/>
          <w:szCs w:val="24"/>
        </w:rPr>
        <w:t>быть</w:t>
      </w:r>
      <w:proofErr w:type="gramEnd"/>
      <w:r w:rsidRPr="0029618A">
        <w:rPr>
          <w:rFonts w:eastAsia="Times New Roman"/>
          <w:sz w:val="24"/>
          <w:szCs w:val="24"/>
        </w:rPr>
        <w:t xml:space="preserve">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w:t>
      </w:r>
      <w:r>
        <w:rPr>
          <w:rFonts w:eastAsia="Times New Roman"/>
          <w:sz w:val="24"/>
          <w:szCs w:val="24"/>
        </w:rPr>
        <w:t>,</w:t>
      </w:r>
      <w:r w:rsidRPr="0029618A">
        <w:rPr>
          <w:rFonts w:eastAsia="Times New Roman"/>
          <w:sz w:val="24"/>
          <w:szCs w:val="24"/>
        </w:rPr>
        <w:t xml:space="preserve"> если случайные величины </w:t>
      </w:r>
      <w:r>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Pr>
          <w:rFonts w:eastAsia="Times New Roman"/>
          <w:sz w:val="24"/>
          <w:szCs w:val="24"/>
        </w:rPr>
        <w:t>количества</w:t>
      </w:r>
      <w:r w:rsidRPr="0029618A">
        <w:rPr>
          <w:rFonts w:eastAsia="Times New Roman"/>
          <w:sz w:val="24"/>
          <w:szCs w:val="24"/>
        </w:rPr>
        <w:t xml:space="preserve"> автомобилей на улице какие-то числа будут встречаться чаще, а каких-то мы не дождёмся вовсе. </w:t>
      </w:r>
    </w:p>
    <w:p w14:paraId="271FBF9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w:t>
      </w:r>
      <w:r>
        <w:rPr>
          <w:rFonts w:eastAsia="Times New Roman"/>
          <w:sz w:val="24"/>
          <w:szCs w:val="24"/>
        </w:rPr>
        <w:t>ю</w:t>
      </w:r>
      <w:r w:rsidRPr="0029618A">
        <w:rPr>
          <w:rFonts w:eastAsia="Times New Roman"/>
          <w:sz w:val="24"/>
          <w:szCs w:val="24"/>
        </w:rPr>
        <w:t>тся вероятност</w:t>
      </w:r>
      <w:r>
        <w:rPr>
          <w:rFonts w:eastAsia="Times New Roman"/>
          <w:sz w:val="24"/>
          <w:szCs w:val="24"/>
        </w:rPr>
        <w:t>и для этих значений</w:t>
      </w:r>
      <w:r w:rsidRPr="0029618A">
        <w:rPr>
          <w:rFonts w:eastAsia="Times New Roman"/>
          <w:sz w:val="24"/>
          <w:szCs w:val="24"/>
        </w:rPr>
        <w:t>.</w:t>
      </w:r>
    </w:p>
    <w:p w14:paraId="0804FE0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уровня воды в реке </w:t>
      </w:r>
      <w:r>
        <w:rPr>
          <w:rFonts w:eastAsia="Times New Roman"/>
          <w:sz w:val="24"/>
          <w:szCs w:val="24"/>
        </w:rPr>
        <w:t xml:space="preserve">или скорости машин </w:t>
      </w:r>
      <w:r w:rsidRPr="0029618A">
        <w:rPr>
          <w:rFonts w:eastAsia="Times New Roman"/>
          <w:sz w:val="24"/>
          <w:szCs w:val="24"/>
        </w:rPr>
        <w:t xml:space="preserve">распределение может быть выражено в виде гладкой колоколообразной кривой. Число машин, 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w:t>
      </w:r>
      <w:proofErr w:type="gramStart"/>
      <w:r w:rsidRPr="0029618A">
        <w:rPr>
          <w:rFonts w:eastAsia="Times New Roman"/>
          <w:sz w:val="24"/>
          <w:szCs w:val="24"/>
        </w:rPr>
        <w:t>кости</w:t>
      </w:r>
      <w:proofErr w:type="gramEnd"/>
      <w:r w:rsidRPr="0029618A">
        <w:rPr>
          <w:rFonts w:eastAsia="Times New Roman"/>
          <w:sz w:val="24"/>
          <w:szCs w:val="24"/>
        </w:rPr>
        <w:t xml:space="preserve"> может быть таблица, показывающая вероятность выпадения каждого из возможных чисел.</w:t>
      </w:r>
    </w:p>
    <w:p w14:paraId="429274E0" w14:textId="77777777" w:rsidR="00FC10F8" w:rsidRPr="0029618A" w:rsidRDefault="00FC10F8" w:rsidP="00FC10F8">
      <w:pPr>
        <w:spacing w:line="288" w:lineRule="auto"/>
        <w:ind w:firstLine="397"/>
        <w:jc w:val="both"/>
        <w:rPr>
          <w:rFonts w:eastAsia="Times New Roman"/>
          <w:sz w:val="24"/>
          <w:szCs w:val="24"/>
        </w:rPr>
      </w:pPr>
    </w:p>
    <w:p w14:paraId="079A9028" w14:textId="77777777" w:rsidR="00FC10F8" w:rsidRPr="0029618A" w:rsidRDefault="00FC10F8" w:rsidP="00FC10F8">
      <w:pPr>
        <w:spacing w:line="288" w:lineRule="auto"/>
        <w:jc w:val="center"/>
        <w:rPr>
          <w:rFonts w:eastAsia="Times New Roman"/>
          <w:i/>
          <w:sz w:val="24"/>
          <w:szCs w:val="24"/>
        </w:rPr>
      </w:pPr>
      <w:r>
        <w:rPr>
          <w:rFonts w:eastAsia="Times New Roman"/>
          <w:i/>
          <w:noProof/>
          <w:sz w:val="24"/>
          <w:szCs w:val="24"/>
        </w:rPr>
        <w:lastRenderedPageBreak/>
        <w:drawing>
          <wp:inline distT="0" distB="0" distL="0" distR="0" wp14:anchorId="2D9A2481" wp14:editId="0D772DBA">
            <wp:extent cx="5724525" cy="2590800"/>
            <wp:effectExtent l="0" t="0" r="9525" b="0"/>
            <wp:docPr id="26" name="Рисунок 26" descr="C:\tmp\podlost\ToH\work\figures\buter\2019-10-27_15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buter\2019-10-27_15203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tbl>
      <w:tblPr>
        <w:tblW w:w="67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FC10F8" w:rsidRPr="0029618A" w14:paraId="5D35A006" w14:textId="77777777" w:rsidTr="00333E94">
        <w:trPr>
          <w:jc w:val="center"/>
        </w:trPr>
        <w:tc>
          <w:tcPr>
            <w:tcW w:w="2130" w:type="dxa"/>
            <w:shd w:val="clear" w:color="auto" w:fill="auto"/>
            <w:tcMar>
              <w:top w:w="100" w:type="dxa"/>
              <w:left w:w="100" w:type="dxa"/>
              <w:bottom w:w="100" w:type="dxa"/>
              <w:right w:w="100" w:type="dxa"/>
            </w:tcMar>
          </w:tcPr>
          <w:p w14:paraId="4F98F0FF"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14:paraId="396255C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14:paraId="0C80B544"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14:paraId="40B6B79D"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14:paraId="3CAEC79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14:paraId="182AF519"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14:paraId="43097761"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FC10F8" w:rsidRPr="0029618A" w14:paraId="6CEDA8A6" w14:textId="77777777" w:rsidTr="00333E94">
        <w:trPr>
          <w:jc w:val="center"/>
        </w:trPr>
        <w:tc>
          <w:tcPr>
            <w:tcW w:w="2130" w:type="dxa"/>
            <w:shd w:val="clear" w:color="auto" w:fill="auto"/>
            <w:tcMar>
              <w:top w:w="100" w:type="dxa"/>
              <w:left w:w="100" w:type="dxa"/>
              <w:bottom w:w="100" w:type="dxa"/>
              <w:right w:w="100" w:type="dxa"/>
            </w:tcMar>
          </w:tcPr>
          <w:p w14:paraId="6D48F393"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14:paraId="22B52FBC"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14:paraId="1BF51757"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14:paraId="248D287E"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14:paraId="565732F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14:paraId="6A4B8C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14:paraId="6F56B8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14:paraId="746BE91B" w14:textId="77777777" w:rsidR="00FC10F8" w:rsidRPr="0029618A" w:rsidRDefault="00FC10F8" w:rsidP="00FC10F8">
      <w:pPr>
        <w:spacing w:line="288" w:lineRule="auto"/>
        <w:ind w:firstLine="397"/>
        <w:jc w:val="center"/>
        <w:rPr>
          <w:rFonts w:eastAsia="Times New Roman"/>
          <w:i/>
          <w:sz w:val="24"/>
          <w:szCs w:val="24"/>
        </w:rPr>
      </w:pPr>
    </w:p>
    <w:p w14:paraId="6ADA93F0" w14:textId="77777777" w:rsidR="00FC10F8" w:rsidRPr="0029618A" w:rsidRDefault="00FC10F8" w:rsidP="00FC10F8">
      <w:pPr>
        <w:spacing w:line="288" w:lineRule="auto"/>
        <w:ind w:firstLine="397"/>
        <w:jc w:val="center"/>
        <w:rPr>
          <w:rFonts w:eastAsia="Times New Roman"/>
          <w:i/>
          <w:sz w:val="24"/>
          <w:szCs w:val="24"/>
        </w:rPr>
      </w:pPr>
      <w:r w:rsidRPr="0029618A">
        <w:rPr>
          <w:rFonts w:eastAsia="Times New Roman"/>
          <w:i/>
          <w:sz w:val="24"/>
          <w:szCs w:val="24"/>
        </w:rPr>
        <w:t>Примеры представления распределений различных случайных величин.</w:t>
      </w:r>
    </w:p>
    <w:p w14:paraId="5E6A4403" w14:textId="77777777" w:rsidR="00FC10F8" w:rsidRPr="0029618A" w:rsidRDefault="00FC10F8" w:rsidP="00FC10F8">
      <w:pPr>
        <w:spacing w:line="288" w:lineRule="auto"/>
        <w:ind w:firstLine="397"/>
        <w:jc w:val="both"/>
        <w:rPr>
          <w:rFonts w:eastAsia="Times New Roman"/>
          <w:sz w:val="24"/>
          <w:szCs w:val="24"/>
        </w:rPr>
      </w:pPr>
    </w:p>
    <w:p w14:paraId="2DC021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 xml:space="preserve">количество параметров, количество мод, энтропия, бесконечная делимость, </w:t>
      </w:r>
      <w:proofErr w:type="spellStart"/>
      <w:r w:rsidRPr="0029618A">
        <w:rPr>
          <w:rFonts w:eastAsia="Times New Roman"/>
          <w:i/>
          <w:sz w:val="24"/>
          <w:szCs w:val="24"/>
        </w:rPr>
        <w:t>аддитивность</w:t>
      </w:r>
      <w:proofErr w:type="spellEnd"/>
      <w:r w:rsidRPr="0029618A">
        <w:rPr>
          <w:rFonts w:eastAsia="Times New Roman"/>
          <w:i/>
          <w:sz w:val="24"/>
          <w:szCs w:val="24"/>
        </w:rPr>
        <w:t>, устойчивость, интегрируемость</w:t>
      </w:r>
      <w:r w:rsidRPr="0029618A">
        <w:rPr>
          <w:rFonts w:eastAsia="Times New Roman"/>
          <w:sz w:val="24"/>
          <w:szCs w:val="24"/>
        </w:rPr>
        <w:t xml:space="preserve"> и так далее.</w:t>
      </w:r>
      <w:r>
        <w:rPr>
          <w:rFonts w:eastAsia="Times New Roman"/>
          <w:sz w:val="24"/>
          <w:szCs w:val="24"/>
        </w:rPr>
        <w:t xml:space="preserve"> Изучением распределений</w:t>
      </w:r>
      <w:r w:rsidRPr="0029618A">
        <w:rPr>
          <w:rFonts w:eastAsia="Times New Roman"/>
          <w:sz w:val="24"/>
          <w:szCs w:val="24"/>
        </w:rPr>
        <w:t xml:space="preserve"> </w:t>
      </w:r>
      <w:r>
        <w:rPr>
          <w:rFonts w:eastAsia="Times New Roman"/>
          <w:sz w:val="24"/>
          <w:szCs w:val="24"/>
        </w:rPr>
        <w:t xml:space="preserve"> и их свойств занимается теория вероятностей. Но на практике часто встречается иная задача: необходимо найти модель для случайной величины, если мы не имеем полной информации о ней, но </w:t>
      </w:r>
      <w:proofErr w:type="gramStart"/>
      <w:r>
        <w:rPr>
          <w:rFonts w:eastAsia="Times New Roman"/>
          <w:sz w:val="24"/>
          <w:szCs w:val="24"/>
        </w:rPr>
        <w:t>значения</w:t>
      </w:r>
      <w:proofErr w:type="gramEnd"/>
      <w:r>
        <w:rPr>
          <w:rFonts w:eastAsia="Times New Roman"/>
          <w:sz w:val="24"/>
          <w:szCs w:val="24"/>
        </w:rPr>
        <w:t xml:space="preserve"> которой можем наблюдать, проводя эксперименты. И</w:t>
      </w:r>
      <w:r w:rsidRPr="0029618A">
        <w:rPr>
          <w:rFonts w:eastAsia="Times New Roman"/>
          <w:sz w:val="24"/>
          <w:szCs w:val="24"/>
        </w:rPr>
        <w:t>з огромного арсенала известных распределений с точно определёнными свойствами</w:t>
      </w:r>
      <w:r>
        <w:rPr>
          <w:rFonts w:eastAsia="Times New Roman"/>
          <w:sz w:val="24"/>
          <w:szCs w:val="24"/>
        </w:rPr>
        <w:t xml:space="preserve"> исследователь</w:t>
      </w:r>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t>статистического анализа</w:t>
      </w:r>
      <w:r>
        <w:rPr>
          <w:rFonts w:eastAsia="Times New Roman"/>
          <w:sz w:val="24"/>
          <w:szCs w:val="24"/>
        </w:rPr>
        <w:t xml:space="preserve">, </w:t>
      </w:r>
      <w:r w:rsidRPr="0029618A">
        <w:rPr>
          <w:rFonts w:eastAsia="Times New Roman"/>
          <w:sz w:val="24"/>
          <w:szCs w:val="24"/>
        </w:rPr>
        <w:t>знакомого каждому студенту, прикоснувшемуся к математической статистике</w:t>
      </w:r>
      <w:proofErr w:type="gramStart"/>
      <w:r w:rsidRPr="0029618A">
        <w:rPr>
          <w:rFonts w:eastAsia="Times New Roman"/>
          <w:sz w:val="24"/>
          <w:szCs w:val="24"/>
        </w:rPr>
        <w:t>.</w:t>
      </w:r>
      <w:proofErr w:type="gramEnd"/>
    </w:p>
    <w:p w14:paraId="3ED5C3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w:t>
      </w:r>
      <w:r>
        <w:rPr>
          <w:rFonts w:eastAsia="Times New Roman"/>
          <w:sz w:val="24"/>
          <w:szCs w:val="24"/>
        </w:rPr>
        <w:t>Сейчас н</w:t>
      </w:r>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этих величин. Это важная и интересная часть метода Монте-Карло, от которой зависит и решение, и его корректность. </w:t>
      </w:r>
    </w:p>
    <w:p w14:paraId="29C35612" w14:textId="7557886F"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Какими они могут быть? Разумной величины канапе имеет сантиметра</w:t>
      </w:r>
      <w:r>
        <w:rPr>
          <w:rFonts w:eastAsia="Times New Roman"/>
          <w:sz w:val="24"/>
          <w:szCs w:val="24"/>
        </w:rPr>
        <w:t xml:space="preserve"> три</w:t>
      </w:r>
      <w:r w:rsidRPr="0029618A">
        <w:rPr>
          <w:rFonts w:eastAsia="Times New Roman"/>
          <w:sz w:val="24"/>
          <w:szCs w:val="24"/>
        </w:rPr>
        <w:t xml:space="preserve"> в ширину, а студенческий добрый «лапоть» </w:t>
      </w:r>
      <w:r w:rsidRPr="0029618A">
        <w:rPr>
          <w:rFonts w:eastAsia="Times New Roman"/>
          <w:sz w:val="24"/>
          <w:szCs w:val="24"/>
        </w:rPr>
        <w:lastRenderedPageBreak/>
        <w:t>может быть сантиметров</w:t>
      </w:r>
      <w:r>
        <w:rPr>
          <w:rFonts w:eastAsia="Times New Roman"/>
          <w:sz w:val="24"/>
          <w:szCs w:val="24"/>
        </w:rPr>
        <w:t xml:space="preserve"> пятнадцать</w:t>
      </w:r>
      <w:r w:rsidRPr="0029618A">
        <w:rPr>
          <w:rFonts w:eastAsia="Times New Roman"/>
          <w:sz w:val="24"/>
          <w:szCs w:val="24"/>
        </w:rPr>
        <w:t xml:space="preserve">.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диапазоне. Мы запишем это таким образом:</w:t>
      </w:r>
      <w:r w:rsidRPr="0029618A">
        <w:rPr>
          <w:noProof/>
        </w:rPr>
        <w:drawing>
          <wp:anchor distT="0" distB="0" distL="114300" distR="114300" simplePos="0" relativeHeight="251660288" behindDoc="0" locked="0" layoutInCell="1" allowOverlap="1" wp14:anchorId="3021E946" wp14:editId="1FFEFED2">
            <wp:simplePos x="0" y="0"/>
            <wp:positionH relativeFrom="column">
              <wp:posOffset>2600325</wp:posOffset>
            </wp:positionH>
            <wp:positionV relativeFrom="paragraph">
              <wp:posOffset>1300350</wp:posOffset>
            </wp:positionV>
            <wp:extent cx="3131185" cy="2106930"/>
            <wp:effectExtent l="0" t="0" r="0" b="0"/>
            <wp:wrapSquare wrapText="bothSides" distT="0" distB="0" distL="114300" distR="114300"/>
            <wp:docPr id="71" name="image60.png" descr="C:\tmp\podlost\ToH\html\figures\buter\2018-12-12_11-51-36.png"/>
            <wp:cNvGraphicFramePr/>
            <a:graphic xmlns:a="http://schemas.openxmlformats.org/drawingml/2006/main">
              <a:graphicData uri="http://schemas.openxmlformats.org/drawingml/2006/picture">
                <pic:pic xmlns:pic="http://schemas.openxmlformats.org/drawingml/2006/picture">
                  <pic:nvPicPr>
                    <pic:cNvPr id="0" name="image60.png" descr="C:\tmp\podlost\ToH\html\figures\buter\2018-12-12_11-51-36.png"/>
                    <pic:cNvPicPr preferRelativeResize="0"/>
                  </pic:nvPicPr>
                  <pic:blipFill>
                    <a:blip r:embed="rId32" cstate="print"/>
                    <a:srcRect/>
                    <a:stretch>
                      <a:fillRect/>
                    </a:stretch>
                  </pic:blipFill>
                  <pic:spPr>
                    <a:xfrm>
                      <a:off x="0" y="0"/>
                      <a:ext cx="3131185" cy="2106930"/>
                    </a:xfrm>
                    <a:prstGeom prst="rect">
                      <a:avLst/>
                    </a:prstGeom>
                    <a:ln/>
                  </pic:spPr>
                </pic:pic>
              </a:graphicData>
            </a:graphic>
          </wp:anchor>
        </w:drawing>
      </w:r>
    </w:p>
    <w:p w14:paraId="45C9C8A8"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l ∼</m:t>
          </m:r>
          <m:r>
            <w:rPr>
              <w:rFonts w:ascii="Cambria Math" w:eastAsia="Times New Roman" w:hAnsi="Cambria Math"/>
              <w:sz w:val="24"/>
              <w:szCs w:val="24"/>
              <w:u w:val="single"/>
            </w:rPr>
            <m:t>Uniform</m:t>
          </m:r>
          <m:r>
            <w:rPr>
              <w:rFonts w:ascii="Cambria Math" w:eastAsia="Times New Roman" w:hAnsi="Cambria Math"/>
              <w:sz w:val="24"/>
              <w:szCs w:val="24"/>
            </w:rPr>
            <m:t>([3,15])</m:t>
          </m:r>
        </m:oMath>
      </m:oMathPara>
    </w:p>
    <w:p w14:paraId="69239FE2" w14:textId="77777777" w:rsidR="00FC10F8" w:rsidRPr="0029618A" w:rsidRDefault="00FC10F8" w:rsidP="00FC10F8">
      <w:pPr>
        <w:spacing w:line="288" w:lineRule="auto"/>
        <w:jc w:val="both"/>
        <w:rPr>
          <w:rFonts w:eastAsia="Times New Roman"/>
          <w:sz w:val="24"/>
          <w:szCs w:val="24"/>
        </w:rPr>
      </w:pPr>
      <w:r w:rsidRPr="00C7708C">
        <w:rPr>
          <w:sz w:val="24"/>
          <w:szCs w:val="24"/>
        </w:rPr>
        <w:t>В случае равномерного распределения на некотором отрезке</w:t>
      </w:r>
      <w:proofErr w:type="gramStart"/>
      <w:r w:rsidRPr="00C7708C">
        <w:rPr>
          <w:sz w:val="24"/>
          <w:szCs w:val="24"/>
        </w:rPr>
        <w:t xml:space="preserve"> </w:t>
      </w:r>
      <m:oMath>
        <m:r>
          <w:rPr>
            <w:rFonts w:ascii="Cambria Math" w:hAnsi="Cambria Math"/>
            <w:sz w:val="24"/>
            <w:szCs w:val="24"/>
          </w:rPr>
          <m:t>[</m:t>
        </m:r>
        <m:r>
          <w:rPr>
            <w:rFonts w:ascii="Cambria Math" w:hAnsi="Cambria Math"/>
            <w:sz w:val="24"/>
            <w:szCs w:val="24"/>
            <w:lang w:val="en-US"/>
          </w:rPr>
          <m:t>a</m:t>
        </m:r>
        <m:r>
          <w:rPr>
            <w:rFonts w:ascii="Cambria Math" w:hAnsi="Cambria Math"/>
            <w:sz w:val="24"/>
            <w:szCs w:val="24"/>
          </w:rPr>
          <m:t xml:space="preserve">, </m:t>
        </m:r>
        <m:r>
          <w:rPr>
            <w:rFonts w:ascii="Cambria Math" w:hAnsi="Cambria Math"/>
            <w:sz w:val="24"/>
            <w:szCs w:val="24"/>
            <w:lang w:val="en-US"/>
          </w:rPr>
          <m:t>b</m:t>
        </m:r>
        <m:r>
          <w:rPr>
            <w:rFonts w:ascii="Cambria Math" w:hAnsi="Cambria Math"/>
            <w:sz w:val="24"/>
            <w:szCs w:val="24"/>
          </w:rPr>
          <m:t>]</m:t>
        </m:r>
      </m:oMath>
      <w:r w:rsidRPr="00C7708C">
        <w:rPr>
          <w:sz w:val="24"/>
          <w:szCs w:val="24"/>
        </w:rPr>
        <w:t xml:space="preserve"> </w:t>
      </w:r>
      <w:proofErr w:type="gramEnd"/>
      <w:r w:rsidRPr="00C7708C">
        <w:rPr>
          <w:sz w:val="24"/>
          <w:szCs w:val="24"/>
        </w:rPr>
        <w:t xml:space="preserve">случайная величина имеет всюду одинаковую плотность равную </w:t>
      </w:r>
      <m:oMath>
        <m:r>
          <w:rPr>
            <w:rFonts w:ascii="Cambria Math" w:hAnsi="Cambria Math"/>
            <w:sz w:val="24"/>
            <w:szCs w:val="24"/>
          </w:rPr>
          <m:t>1/(</m:t>
        </m:r>
        <m:r>
          <w:rPr>
            <w:rFonts w:ascii="Cambria Math" w:hAnsi="Cambria Math"/>
            <w:sz w:val="24"/>
            <w:szCs w:val="24"/>
            <w:lang w:val="en-US"/>
          </w:rPr>
          <m:t>b</m:t>
        </m:r>
        <m:r>
          <w:rPr>
            <w:rFonts w:ascii="Cambria Math" w:hAnsi="Cambria Math"/>
            <w:sz w:val="24"/>
            <w:szCs w:val="24"/>
          </w:rPr>
          <m:t>-</m:t>
        </m:r>
        <m:r>
          <w:rPr>
            <w:rFonts w:ascii="Cambria Math" w:hAnsi="Cambria Math"/>
            <w:sz w:val="24"/>
            <w:szCs w:val="24"/>
            <w:lang w:val="en-US"/>
          </w:rPr>
          <m:t>a</m:t>
        </m:r>
        <m:r>
          <w:rPr>
            <w:rFonts w:ascii="Cambria Math" w:hAnsi="Cambria Math"/>
            <w:sz w:val="24"/>
            <w:szCs w:val="24"/>
          </w:rPr>
          <m:t>)</m:t>
        </m:r>
      </m:oMath>
      <w:r w:rsidRPr="00C7708C">
        <w:rPr>
          <w:sz w:val="24"/>
          <w:szCs w:val="24"/>
        </w:rPr>
        <w:t>. В этом случае</w:t>
      </w:r>
      <w:r>
        <w:rPr>
          <w:sz w:val="24"/>
          <w:szCs w:val="24"/>
        </w:rPr>
        <w:t xml:space="preserve"> плотность</w:t>
      </w:r>
      <w:r w:rsidRPr="00C7708C">
        <w:rPr>
          <w:sz w:val="24"/>
          <w:szCs w:val="24"/>
        </w:rPr>
        <w:t xml:space="preserve"> распределени</w:t>
      </w:r>
      <w:r>
        <w:rPr>
          <w:sz w:val="24"/>
          <w:szCs w:val="24"/>
        </w:rPr>
        <w:t>я</w:t>
      </w:r>
      <w:r w:rsidRPr="00C7708C">
        <w:rPr>
          <w:sz w:val="24"/>
          <w:szCs w:val="24"/>
        </w:rPr>
        <w:t xml:space="preserve"> имеет вид прямоугольника, а вероятность попасть в какой-нибудь отрезок пропорциональна его длине. Так</w:t>
      </w:r>
      <w:r>
        <w:t xml:space="preserve">ой </w:t>
      </w:r>
      <w:r>
        <w:rPr>
          <w:rFonts w:eastAsia="Times New Roman"/>
          <w:sz w:val="24"/>
          <w:szCs w:val="24"/>
        </w:rPr>
        <w:t>в</w:t>
      </w:r>
      <w:r w:rsidRPr="0029618A">
        <w:rPr>
          <w:rFonts w:eastAsia="Times New Roman"/>
          <w:sz w:val="24"/>
          <w:szCs w:val="24"/>
        </w:rPr>
        <w:t>ыбор не идеален</w:t>
      </w:r>
      <w:r>
        <w:rPr>
          <w:rFonts w:eastAsia="Times New Roman"/>
          <w:sz w:val="24"/>
          <w:szCs w:val="24"/>
        </w:rPr>
        <w:t>:</w:t>
      </w:r>
      <w:r w:rsidRPr="0029618A">
        <w:rPr>
          <w:rFonts w:eastAsia="Times New Roman"/>
          <w:sz w:val="24"/>
          <w:szCs w:val="24"/>
        </w:rPr>
        <w:t xml:space="preserve"> всё же </w:t>
      </w:r>
      <w:r>
        <w:rPr>
          <w:rFonts w:eastAsia="Times New Roman"/>
          <w:sz w:val="24"/>
          <w:szCs w:val="24"/>
        </w:rPr>
        <w:t>средние</w:t>
      </w:r>
      <w:r w:rsidRPr="0029618A">
        <w:rPr>
          <w:rFonts w:eastAsia="Times New Roman"/>
          <w:sz w:val="24"/>
          <w:szCs w:val="24"/>
        </w:rPr>
        <w:t xml:space="preserve"> бутерброды мы встречаем чаще </w:t>
      </w:r>
      <w:proofErr w:type="gramStart"/>
      <w:r w:rsidRPr="0029618A">
        <w:rPr>
          <w:rFonts w:eastAsia="Times New Roman"/>
          <w:sz w:val="24"/>
          <w:szCs w:val="24"/>
        </w:rPr>
        <w:t>крошечных</w:t>
      </w:r>
      <w:proofErr w:type="gramEnd"/>
      <w:r w:rsidRPr="0029618A">
        <w:rPr>
          <w:rFonts w:eastAsia="Times New Roman"/>
          <w:sz w:val="24"/>
          <w:szCs w:val="24"/>
        </w:rPr>
        <w:t xml:space="preserve"> или гигантских. Но позже мы увидим, что это слабое место можно изящно обойти.</w:t>
      </w:r>
    </w:p>
    <w:p w14:paraId="16B98C8D" w14:textId="77777777"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r>
        <w:rPr>
          <w:rFonts w:eastAsia="Times New Roman"/>
          <w:sz w:val="24"/>
          <w:szCs w:val="24"/>
        </w:rPr>
        <w:t xml:space="preserve">за </w:t>
      </w:r>
      <w:r w:rsidRPr="0029618A">
        <w:rPr>
          <w:rFonts w:eastAsia="Times New Roman"/>
          <w:sz w:val="24"/>
          <w:szCs w:val="24"/>
        </w:rPr>
        <w:t>кра</w:t>
      </w:r>
      <w:r>
        <w:rPr>
          <w:rFonts w:eastAsia="Times New Roman"/>
          <w:sz w:val="24"/>
          <w:szCs w:val="24"/>
        </w:rPr>
        <w:t>й</w:t>
      </w:r>
      <w:r w:rsidRPr="0029618A">
        <w:rPr>
          <w:rFonts w:eastAsia="Times New Roman"/>
          <w:sz w:val="24"/>
          <w:szCs w:val="24"/>
        </w:rPr>
        <w:t xml:space="preserve"> стола, лишь бы он вообще упал.</w:t>
      </w:r>
    </w:p>
    <w:p w14:paraId="6751C2D4"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dl ∼</m:t>
          </m:r>
          <m:r>
            <w:rPr>
              <w:rFonts w:ascii="Cambria Math" w:eastAsia="Times New Roman" w:hAnsi="Cambria Math"/>
              <w:sz w:val="24"/>
              <w:szCs w:val="24"/>
              <w:u w:val="single"/>
            </w:rPr>
            <m:t>Uniform</m:t>
          </m:r>
          <m:r>
            <w:rPr>
              <w:rFonts w:ascii="Cambria Math" w:eastAsia="Times New Roman" w:hAnsi="Cambria Math"/>
              <w:sz w:val="24"/>
              <w:szCs w:val="24"/>
            </w:rPr>
            <m:t>([l/2,l])</m:t>
          </m:r>
        </m:oMath>
      </m:oMathPara>
    </w:p>
    <w:p w14:paraId="46AC3567" w14:textId="77777777" w:rsidR="00FC10F8" w:rsidRPr="0029618A"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Коэффициент трения.</w:t>
      </w:r>
      <w:r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 </w:t>
      </w:r>
      <m:oMath>
        <m:r>
          <w:rPr>
            <w:rFonts w:ascii="Cambria Math" w:eastAsia="Cambria Math" w:hAnsi="Cambria Math"/>
            <w:sz w:val="24"/>
            <w:szCs w:val="24"/>
          </w:rPr>
          <m:t>0.01</m:t>
        </m:r>
      </m:oMath>
      <w:r w:rsidRPr="0029618A">
        <w:rPr>
          <w:rFonts w:eastAsia="Times New Roman"/>
          <w:sz w:val="24"/>
          <w:szCs w:val="24"/>
        </w:rPr>
        <w:t xml:space="preserve"> до </w:t>
      </w:r>
      <m:oMath>
        <m:r>
          <w:rPr>
            <w:rFonts w:ascii="Cambria Math" w:eastAsia="Cambria Math" w:hAnsi="Cambria Math"/>
            <w:sz w:val="24"/>
            <w:szCs w:val="24"/>
          </w:rPr>
          <m:t>0.9</m:t>
        </m:r>
      </m:oMath>
      <w:r w:rsidRPr="0029618A">
        <w:rPr>
          <w:rFonts w:eastAsia="Times New Roman"/>
          <w:sz w:val="24"/>
          <w:szCs w:val="24"/>
        </w:rPr>
        <w:t xml:space="preserve">, при этом крайние значения маловероятны, в среднем можно ожидать что-то около </w:t>
      </w:r>
      <m:oMath>
        <m:r>
          <w:rPr>
            <w:rFonts w:ascii="Cambria Math" w:eastAsia="Cambria Math" w:hAnsi="Cambria Math"/>
            <w:sz w:val="24"/>
            <w:szCs w:val="24"/>
          </w:rPr>
          <m:t>0.3</m:t>
        </m:r>
      </m:oMath>
      <w:r w:rsidRPr="0029618A">
        <w:rPr>
          <w:rFonts w:eastAsia="Times New Roman"/>
          <w:sz w:val="24"/>
          <w:szCs w:val="24"/>
        </w:rPr>
        <w:t xml:space="preserve">. </w:t>
      </w:r>
      <w:r>
        <w:rPr>
          <w:rFonts w:eastAsia="Times New Roman"/>
          <w:sz w:val="24"/>
          <w:szCs w:val="24"/>
        </w:rPr>
        <w:t>Для моделирования неизвестного коэффициента трения н</w:t>
      </w:r>
      <w:r w:rsidRPr="0029618A">
        <w:rPr>
          <w:rFonts w:eastAsia="Times New Roman"/>
          <w:sz w:val="24"/>
          <w:szCs w:val="24"/>
        </w:rPr>
        <w:t xml:space="preserve">ам поможет любое колоколообразное несимметричное распределение неотрицательной величины, например, </w:t>
      </w:r>
      <w:r w:rsidRPr="0029618A">
        <w:rPr>
          <w:rFonts w:eastAsia="Times New Roman"/>
          <w:i/>
          <w:color w:val="205968"/>
          <w:sz w:val="24"/>
          <w:szCs w:val="24"/>
          <w:highlight w:val="white"/>
        </w:rPr>
        <w:t>гамма-распределение</w:t>
      </w:r>
      <w:r w:rsidRPr="0029618A">
        <w:rPr>
          <w:rFonts w:eastAsia="Times New Roman"/>
          <w:sz w:val="24"/>
          <w:szCs w:val="24"/>
        </w:rPr>
        <w:t>:</w:t>
      </w:r>
      <w:r w:rsidRPr="0029618A">
        <w:rPr>
          <w:noProof/>
        </w:rPr>
        <w:drawing>
          <wp:anchor distT="0" distB="0" distL="114300" distR="114300" simplePos="0" relativeHeight="251661312" behindDoc="0" locked="0" layoutInCell="1" allowOverlap="1" wp14:anchorId="14827058" wp14:editId="6B1CA054">
            <wp:simplePos x="0" y="0"/>
            <wp:positionH relativeFrom="column">
              <wp:posOffset>2784475</wp:posOffset>
            </wp:positionH>
            <wp:positionV relativeFrom="paragraph">
              <wp:posOffset>128270</wp:posOffset>
            </wp:positionV>
            <wp:extent cx="3180080" cy="2130425"/>
            <wp:effectExtent l="0" t="0" r="0" b="0"/>
            <wp:wrapSquare wrapText="bothSides" distT="0" distB="0" distL="114300" distR="114300"/>
            <wp:docPr id="41" name="image33.png" descr="C:\tmp\podlost\ToH\html\figures\buter\2018-12-12_11-44-44.png"/>
            <wp:cNvGraphicFramePr/>
            <a:graphic xmlns:a="http://schemas.openxmlformats.org/drawingml/2006/main">
              <a:graphicData uri="http://schemas.openxmlformats.org/drawingml/2006/picture">
                <pic:pic xmlns:pic="http://schemas.openxmlformats.org/drawingml/2006/picture">
                  <pic:nvPicPr>
                    <pic:cNvPr id="0" name="image33.png" descr="C:\tmp\podlost\ToH\html\figures\buter\2018-12-12_11-44-44.png"/>
                    <pic:cNvPicPr preferRelativeResize="0"/>
                  </pic:nvPicPr>
                  <pic:blipFill>
                    <a:blip r:embed="rId33" cstate="print"/>
                    <a:srcRect/>
                    <a:stretch>
                      <a:fillRect/>
                    </a:stretch>
                  </pic:blipFill>
                  <pic:spPr>
                    <a:xfrm>
                      <a:off x="0" y="0"/>
                      <a:ext cx="3180080" cy="2130425"/>
                    </a:xfrm>
                    <a:prstGeom prst="rect">
                      <a:avLst/>
                    </a:prstGeom>
                    <a:ln/>
                  </pic:spPr>
                </pic:pic>
              </a:graphicData>
            </a:graphic>
          </wp:anchor>
        </w:drawing>
      </w:r>
    </w:p>
    <w:p w14:paraId="578989F5"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hAnsi="Cambria Math"/>
            </w:rPr>
            <m:t>μ</m:t>
          </m:r>
          <m:r>
            <w:rPr>
              <w:rFonts w:ascii="Cambria Math" w:eastAsia="Times New Roman" w:hAnsi="Cambria Math"/>
              <w:sz w:val="24"/>
              <w:szCs w:val="24"/>
            </w:rPr>
            <m:t xml:space="preserve"> ∼</m:t>
          </m:r>
          <m:r>
            <w:rPr>
              <w:rFonts w:ascii="Cambria Math" w:eastAsia="Times New Roman" w:hAnsi="Cambria Math"/>
              <w:sz w:val="24"/>
              <w:szCs w:val="24"/>
              <w:u w:val="single"/>
            </w:rPr>
            <m:t>Gamma</m:t>
          </m:r>
          <m:r>
            <w:rPr>
              <w:rFonts w:ascii="Cambria Math" w:eastAsia="Times New Roman" w:hAnsi="Cambria Math"/>
              <w:sz w:val="24"/>
              <w:szCs w:val="24"/>
            </w:rPr>
            <m:t>(8,25)</m:t>
          </m:r>
        </m:oMath>
      </m:oMathPara>
    </w:p>
    <w:p w14:paraId="527E582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14:paraId="54092D21" w14:textId="77777777" w:rsidR="00FC10F8" w:rsidRPr="0029618A" w:rsidRDefault="00FC10F8" w:rsidP="00FC10F8">
      <w:pPr>
        <w:spacing w:line="288" w:lineRule="auto"/>
        <w:ind w:firstLine="397"/>
        <w:jc w:val="both"/>
        <w:rPr>
          <w:rFonts w:eastAsia="Times New Roman"/>
          <w:sz w:val="24"/>
          <w:szCs w:val="24"/>
        </w:rPr>
      </w:pPr>
      <w:r>
        <w:rPr>
          <w:noProof/>
        </w:rPr>
        <w:lastRenderedPageBreak/>
        <w:drawing>
          <wp:anchor distT="0" distB="0" distL="114300" distR="114300" simplePos="0" relativeHeight="251682816" behindDoc="0" locked="0" layoutInCell="1" allowOverlap="1" wp14:anchorId="443FB7D8" wp14:editId="5B7CA0B9">
            <wp:simplePos x="0" y="0"/>
            <wp:positionH relativeFrom="column">
              <wp:posOffset>2600960</wp:posOffset>
            </wp:positionH>
            <wp:positionV relativeFrom="paragraph">
              <wp:posOffset>645795</wp:posOffset>
            </wp:positionV>
            <wp:extent cx="3122930" cy="2208530"/>
            <wp:effectExtent l="0" t="0" r="1270" b="1270"/>
            <wp:wrapSquare wrapText="bothSides"/>
            <wp:docPr id="110" name="Рисунок 110" descr="C:\tmp\podlost\ToH\work\figures\buter\2019-10-29_115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buter\2019-10-29_11505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22930"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618A">
        <w:rPr>
          <w:rFonts w:eastAsia="Cambria"/>
          <w:b/>
          <w:i/>
          <w:color w:val="4F81BD"/>
          <w:sz w:val="24"/>
          <w:szCs w:val="24"/>
        </w:rPr>
        <w:t>Начальная скорость</w:t>
      </w:r>
      <w:r w:rsidRPr="0029618A">
        <w:rPr>
          <w:rFonts w:eastAsia="Times New Roman"/>
          <w:sz w:val="24"/>
          <w:szCs w:val="24"/>
        </w:rPr>
        <w:t xml:space="preserve">.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w:t>
      </w:r>
      <m:oMath>
        <m:r>
          <w:rPr>
            <w:rFonts w:ascii="Cambria Math" w:eastAsia="Cambria Math" w:hAnsi="Cambria Math"/>
            <w:sz w:val="24"/>
            <w:szCs w:val="24"/>
          </w:rPr>
          <m:t>0.5</m:t>
        </m:r>
      </m:oMath>
      <w:r w:rsidRPr="0029618A">
        <w:rPr>
          <w:rFonts w:eastAsia="Times New Roman"/>
          <w:sz w:val="24"/>
          <w:szCs w:val="24"/>
        </w:rPr>
        <w:t> м/</w:t>
      </w:r>
      <w:proofErr w:type="gramStart"/>
      <w:r w:rsidRPr="0029618A">
        <w:rPr>
          <w:rFonts w:eastAsia="Times New Roman"/>
          <w:sz w:val="24"/>
          <w:szCs w:val="24"/>
        </w:rPr>
        <w:t>с</w:t>
      </w:r>
      <w:proofErr w:type="gramEnd"/>
      <w:r w:rsidRPr="0029618A">
        <w:rPr>
          <w:rFonts w:eastAsia="Times New Roman"/>
          <w:sz w:val="24"/>
          <w:szCs w:val="24"/>
        </w:rPr>
        <w:t xml:space="preserve">. Если </w:t>
      </w:r>
      <w:proofErr w:type="gramStart"/>
      <w:r w:rsidRPr="0029618A">
        <w:rPr>
          <w:rFonts w:eastAsia="Times New Roman"/>
          <w:sz w:val="24"/>
          <w:szCs w:val="24"/>
        </w:rPr>
        <w:t>про</w:t>
      </w:r>
      <w:proofErr w:type="gramEnd"/>
      <w:r w:rsidRPr="0029618A">
        <w:rPr>
          <w:rFonts w:eastAsia="Times New Roman"/>
          <w:sz w:val="24"/>
          <w:szCs w:val="24"/>
        </w:rPr>
        <w:t xml:space="preserve"> случайную величину известно только это, то её разумно описать </w:t>
      </w:r>
      <w:r w:rsidRPr="0029618A">
        <w:rPr>
          <w:rFonts w:eastAsia="Times New Roman"/>
          <w:i/>
          <w:color w:val="205968"/>
          <w:sz w:val="24"/>
          <w:szCs w:val="24"/>
          <w:highlight w:val="white"/>
        </w:rPr>
        <w:t>экспоненциальным распределением</w:t>
      </w:r>
      <w:r w:rsidRPr="0029618A">
        <w:rPr>
          <w:rFonts w:eastAsia="Times New Roman"/>
          <w:sz w:val="24"/>
          <w:szCs w:val="24"/>
        </w:rPr>
        <w:t>.</w:t>
      </w:r>
    </w:p>
    <w:p w14:paraId="7F153E13" w14:textId="77777777" w:rsidR="00FC10F8" w:rsidRPr="0029618A" w:rsidRDefault="006434A2" w:rsidP="00FC10F8">
      <w:pPr>
        <w:spacing w:line="288" w:lineRule="auto"/>
        <w:ind w:firstLine="397"/>
        <w:jc w:val="center"/>
        <w:rPr>
          <w:rFonts w:eastAsia="Times New Roman"/>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0</m:t>
              </m:r>
            </m:sub>
          </m:sSub>
          <m:r>
            <w:rPr>
              <w:rFonts w:ascii="Cambria Math" w:eastAsia="Times New Roman" w:hAnsi="Cambria Math"/>
              <w:sz w:val="24"/>
              <w:szCs w:val="24"/>
            </w:rPr>
            <m:t xml:space="preserve"> ∼</m:t>
          </m:r>
          <m:r>
            <w:rPr>
              <w:rFonts w:ascii="Cambria Math" w:eastAsia="Times New Roman" w:hAnsi="Cambria Math"/>
              <w:sz w:val="24"/>
              <w:szCs w:val="24"/>
              <w:u w:val="single"/>
            </w:rPr>
            <m:t>Exp</m:t>
          </m:r>
          <m:r>
            <w:rPr>
              <w:rFonts w:ascii="Cambria Math" w:eastAsia="Times New Roman" w:hAnsi="Cambria Math"/>
              <w:sz w:val="24"/>
              <w:szCs w:val="24"/>
            </w:rPr>
            <m:t>(2)</m:t>
          </m:r>
        </m:oMath>
      </m:oMathPara>
    </w:p>
    <w:p w14:paraId="6CFB5F1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w:t>
      </w:r>
      <w:r>
        <w:rPr>
          <w:rFonts w:eastAsia="Times New Roman"/>
          <w:sz w:val="24"/>
          <w:szCs w:val="24"/>
        </w:rPr>
        <w:t xml:space="preserve"> </w:t>
      </w:r>
      <w:proofErr w:type="gramStart"/>
      <w:r>
        <w:rPr>
          <w:rFonts w:eastAsia="Times New Roman"/>
          <w:sz w:val="24"/>
          <w:szCs w:val="24"/>
        </w:rPr>
        <w:t>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w:t>
      </w:r>
      <w:proofErr w:type="gramEnd"/>
      <w:r>
        <w:rPr>
          <w:rFonts w:eastAsia="Times New Roman"/>
          <w:sz w:val="24"/>
          <w:szCs w:val="24"/>
        </w:rPr>
        <w:t xml:space="preserve">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14:paraId="027C608F"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r>
        <w:rPr>
          <w:rFonts w:eastAsia="Times New Roman"/>
          <w:sz w:val="24"/>
          <w:szCs w:val="24"/>
        </w:rPr>
        <w:t xml:space="preserve"> </w:t>
      </w:r>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14:paraId="7891080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72ECF71" wp14:editId="39D91404">
            <wp:extent cx="4960144" cy="2657545"/>
            <wp:effectExtent l="0" t="0" r="0" b="0"/>
            <wp:docPr id="46" name="image40.png" descr="C:\tmp\podlost\ToH\html\figures\buter\7znk29cv7cfnnbmeerouledyhma.png"/>
            <wp:cNvGraphicFramePr/>
            <a:graphic xmlns:a="http://schemas.openxmlformats.org/drawingml/2006/main">
              <a:graphicData uri="http://schemas.openxmlformats.org/drawingml/2006/picture">
                <pic:pic xmlns:pic="http://schemas.openxmlformats.org/drawingml/2006/picture">
                  <pic:nvPicPr>
                    <pic:cNvPr id="0" name="image40.png" descr="C:\tmp\podlost\ToH\html\figures\buter\7znk29cv7cfnnbmeerouledyhma.png"/>
                    <pic:cNvPicPr preferRelativeResize="0"/>
                  </pic:nvPicPr>
                  <pic:blipFill>
                    <a:blip r:embed="rId35" cstate="print"/>
                    <a:srcRect/>
                    <a:stretch>
                      <a:fillRect/>
                    </a:stretch>
                  </pic:blipFill>
                  <pic:spPr>
                    <a:xfrm>
                      <a:off x="0" y="0"/>
                      <a:ext cx="4960144" cy="2657545"/>
                    </a:xfrm>
                    <a:prstGeom prst="rect">
                      <a:avLst/>
                    </a:prstGeom>
                    <a:ln/>
                  </pic:spPr>
                </pic:pic>
              </a:graphicData>
            </a:graphic>
          </wp:inline>
        </w:drawing>
      </w:r>
    </w:p>
    <w:p w14:paraId="6EED78E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14:paraId="2743A1E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proofErr w:type="gramStart"/>
      <w:r w:rsidRPr="0029618A">
        <w:rPr>
          <w:rFonts w:eastAsia="Times New Roman"/>
          <w:sz w:val="24"/>
          <w:szCs w:val="24"/>
        </w:rPr>
        <w:t>бутербродов</w:t>
      </w:r>
      <w:proofErr w:type="gramEnd"/>
      <w:r w:rsidRPr="0029618A">
        <w:rPr>
          <w:rFonts w:eastAsia="Times New Roman"/>
          <w:sz w:val="24"/>
          <w:szCs w:val="24"/>
        </w:rPr>
        <w:t xml:space="preserve"> — вон </w:t>
      </w:r>
      <w:proofErr w:type="gramStart"/>
      <w:r w:rsidRPr="0029618A">
        <w:rPr>
          <w:rFonts w:eastAsia="Times New Roman"/>
          <w:sz w:val="24"/>
          <w:szCs w:val="24"/>
        </w:rPr>
        <w:t>какие</w:t>
      </w:r>
      <w:proofErr w:type="gramEnd"/>
      <w:r w:rsidRPr="0029618A">
        <w:rPr>
          <w:rFonts w:eastAsia="Times New Roman"/>
          <w:sz w:val="24"/>
          <w:szCs w:val="24"/>
        </w:rPr>
        <w:t xml:space="preserve"> шумные получились данные!</w:t>
      </w:r>
      <w:r w:rsidR="00624A58">
        <w:rPr>
          <w:rStyle w:val="af0"/>
          <w:rFonts w:eastAsia="Times New Roman"/>
          <w:sz w:val="24"/>
          <w:szCs w:val="24"/>
        </w:rPr>
        <w:footnoteReference w:id="9"/>
      </w:r>
      <w:r w:rsidRPr="0029618A">
        <w:rPr>
          <w:rFonts w:eastAsia="Times New Roman"/>
          <w:sz w:val="24"/>
          <w:szCs w:val="24"/>
        </w:rPr>
        <w:t xml:space="preserve"> Давайте увеличим число бросаний и посмотрим, что получится:</w:t>
      </w:r>
    </w:p>
    <w:p w14:paraId="68A754D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7E1C1DB" wp14:editId="0AD6D7B0">
            <wp:extent cx="5150796" cy="2751056"/>
            <wp:effectExtent l="0" t="0" r="0" b="0"/>
            <wp:docPr id="30" name="image21.png" descr="C:\tmp\podlost\ToH\html\figures\buter\jpc1v71j7vpaqh_ek0tsoeu4kkm.png"/>
            <wp:cNvGraphicFramePr/>
            <a:graphic xmlns:a="http://schemas.openxmlformats.org/drawingml/2006/main">
              <a:graphicData uri="http://schemas.openxmlformats.org/drawingml/2006/picture">
                <pic:pic xmlns:pic="http://schemas.openxmlformats.org/drawingml/2006/picture">
                  <pic:nvPicPr>
                    <pic:cNvPr id="0" name="image21.png" descr="C:\tmp\podlost\ToH\html\figures\buter\jpc1v71j7vpaqh_ek0tsoeu4kkm.png"/>
                    <pic:cNvPicPr preferRelativeResize="0"/>
                  </pic:nvPicPr>
                  <pic:blipFill>
                    <a:blip r:embed="rId36" cstate="print"/>
                    <a:srcRect/>
                    <a:stretch>
                      <a:fillRect/>
                    </a:stretch>
                  </pic:blipFill>
                  <pic:spPr>
                    <a:xfrm>
                      <a:off x="0" y="0"/>
                      <a:ext cx="5150796" cy="2751056"/>
                    </a:xfrm>
                    <a:prstGeom prst="rect">
                      <a:avLst/>
                    </a:prstGeom>
                    <a:ln/>
                  </pic:spPr>
                </pic:pic>
              </a:graphicData>
            </a:graphic>
          </wp:inline>
        </w:drawing>
      </w:r>
    </w:p>
    <w:p w14:paraId="766DA25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разных бутербродов</w:t>
      </w:r>
      <w:r>
        <w:rPr>
          <w:rFonts w:eastAsia="Times New Roman"/>
          <w:i/>
          <w:sz w:val="24"/>
          <w:szCs w:val="24"/>
        </w:rPr>
        <w:t>,</w:t>
      </w:r>
      <w:r w:rsidRPr="0029618A">
        <w:rPr>
          <w:rFonts w:eastAsia="Times New Roman"/>
          <w:i/>
          <w:sz w:val="24"/>
          <w:szCs w:val="24"/>
        </w:rPr>
        <w:t xml:space="preserve"> посчитанная для большего числа испытаний (по 500 на каждую высоту).</w:t>
      </w:r>
    </w:p>
    <w:p w14:paraId="66FA3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Выбросов стало меньше, но ещё более отчётливо видно, что закон бутерброда </w:t>
      </w:r>
      <w:r>
        <w:rPr>
          <w:rFonts w:eastAsia="Times New Roman"/>
          <w:sz w:val="24"/>
          <w:szCs w:val="24"/>
        </w:rPr>
        <w:t>какой-то невыразительный</w:t>
      </w:r>
      <w:r w:rsidRPr="0029618A">
        <w:rPr>
          <w:rFonts w:eastAsia="Times New Roman"/>
          <w:sz w:val="24"/>
          <w:szCs w:val="24"/>
        </w:rPr>
        <w:t xml:space="preserve">. Отклонения от 50% </w:t>
      </w:r>
      <w:r>
        <w:rPr>
          <w:rFonts w:eastAsia="Times New Roman"/>
          <w:sz w:val="24"/>
          <w:szCs w:val="24"/>
        </w:rPr>
        <w:t xml:space="preserve">не </w:t>
      </w:r>
      <w:r w:rsidRPr="0029618A">
        <w:rPr>
          <w:rFonts w:eastAsia="Times New Roman"/>
          <w:sz w:val="24"/>
          <w:szCs w:val="24"/>
        </w:rPr>
        <w:t>настолько значительны, чтобы стоило говорить о каком-то “законе”. Что же, мы готовы его развенчать?</w:t>
      </w:r>
    </w:p>
    <w:p w14:paraId="28B737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w:t>
      </w:r>
      <w:proofErr w:type="gramStart"/>
      <w:r w:rsidRPr="0029618A">
        <w:rPr>
          <w:rFonts w:eastAsia="Times New Roman"/>
          <w:sz w:val="24"/>
          <w:szCs w:val="24"/>
        </w:rPr>
        <w:t>подставляй</w:t>
      </w:r>
      <w:proofErr w:type="gramEnd"/>
      <w:r w:rsidRPr="0029618A">
        <w:rPr>
          <w:rFonts w:eastAsia="Times New Roman"/>
          <w:sz w:val="24"/>
          <w:szCs w:val="24"/>
        </w:rPr>
        <w:t xml:space="preserve"> какие попало данные и смотри, что получается. Математика честная штука: на какой попало </w:t>
      </w:r>
      <w:proofErr w:type="gramStart"/>
      <w:r w:rsidRPr="0029618A">
        <w:rPr>
          <w:rFonts w:eastAsia="Times New Roman"/>
          <w:sz w:val="24"/>
          <w:szCs w:val="24"/>
        </w:rPr>
        <w:t>вопрос</w:t>
      </w:r>
      <w:proofErr w:type="gramEnd"/>
      <w:r w:rsidRPr="0029618A">
        <w:rPr>
          <w:rFonts w:eastAsia="Times New Roman"/>
          <w:sz w:val="24"/>
          <w:szCs w:val="24"/>
        </w:rPr>
        <w:t xml:space="preserve"> она готова дать </w:t>
      </w:r>
      <w:proofErr w:type="gramStart"/>
      <w:r w:rsidRPr="0029618A">
        <w:rPr>
          <w:rFonts w:eastAsia="Times New Roman"/>
          <w:sz w:val="24"/>
          <w:szCs w:val="24"/>
        </w:rPr>
        <w:t>какой</w:t>
      </w:r>
      <w:proofErr w:type="gramEnd"/>
      <w:r w:rsidRPr="0029618A">
        <w:rPr>
          <w:rFonts w:eastAsia="Times New Roman"/>
          <w:sz w:val="24"/>
          <w:szCs w:val="24"/>
        </w:rPr>
        <w:t xml:space="preserve"> попало ответ. А вот имеет ли смысл этот ответ, сильно зависит от вопроса. Правильно ли мы выполняли наши эксперименты? </w:t>
      </w:r>
    </w:p>
    <w:p w14:paraId="17D59602" w14:textId="77777777" w:rsidR="00FC10F8" w:rsidRPr="0029618A" w:rsidRDefault="00FC10F8" w:rsidP="00FC10F8">
      <w:pPr>
        <w:pStyle w:val="2"/>
        <w:spacing w:before="200" w:after="0"/>
        <w:ind w:firstLine="397"/>
        <w:jc w:val="both"/>
        <w:rPr>
          <w:rFonts w:eastAsia="Cambria"/>
          <w:b/>
          <w:color w:val="4F81BD"/>
          <w:sz w:val="26"/>
          <w:szCs w:val="26"/>
        </w:rPr>
      </w:pPr>
      <w:bookmarkStart w:id="28" w:name="_Toc24894020"/>
      <w:r w:rsidRPr="0029618A">
        <w:rPr>
          <w:rFonts w:eastAsia="Cambria"/>
          <w:b/>
          <w:color w:val="4F81BD"/>
          <w:sz w:val="26"/>
          <w:szCs w:val="26"/>
        </w:rPr>
        <w:t>Как правильно задавать вопрос природе?</w:t>
      </w:r>
      <w:bookmarkEnd w:id="28"/>
    </w:p>
    <w:p w14:paraId="77E87C8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r>
        <w:rPr>
          <w:rFonts w:eastAsia="Times New Roman"/>
          <w:sz w:val="24"/>
          <w:szCs w:val="24"/>
        </w:rPr>
        <w:t xml:space="preserve"> методов</w:t>
      </w:r>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14:paraId="2CFF25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Не все корректные математические 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rsidRPr="0029618A">
        <w:rPr>
          <w:rFonts w:eastAsia="Times New Roman"/>
          <w:sz w:val="24"/>
          <w:szCs w:val="24"/>
        </w:rPr>
        <w:t>,</w:t>
      </w:r>
      <w:proofErr w:type="gramEnd"/>
      <w:r w:rsidRPr="0029618A">
        <w:rPr>
          <w:rFonts w:eastAsia="Times New Roman"/>
          <w:sz w:val="24"/>
          <w:szCs w:val="24"/>
        </w:rPr>
        <w:t xml:space="preserve">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14:paraId="534AEE1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размерности и теория подобия родились давно. Со времён лорда Р</w:t>
      </w:r>
      <w:r>
        <w:rPr>
          <w:rFonts w:eastAsia="Times New Roman"/>
          <w:sz w:val="24"/>
          <w:szCs w:val="24"/>
        </w:rPr>
        <w:t>э</w:t>
      </w:r>
      <w:r w:rsidRPr="0029618A">
        <w:rPr>
          <w:rFonts w:eastAsia="Times New Roman"/>
          <w:sz w:val="24"/>
          <w:szCs w:val="24"/>
        </w:rPr>
        <w:t xml:space="preserve">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w:t>
      </w:r>
      <w:proofErr w:type="spellStart"/>
      <w:r w:rsidRPr="0029618A">
        <w:rPr>
          <w:rFonts w:eastAsia="Times New Roman"/>
          <w:sz w:val="24"/>
          <w:szCs w:val="24"/>
        </w:rPr>
        <w:t>Альваро</w:t>
      </w:r>
      <w:proofErr w:type="spellEnd"/>
      <w:r w:rsidRPr="0029618A">
        <w:rPr>
          <w:rFonts w:eastAsia="Times New Roman"/>
          <w:sz w:val="24"/>
          <w:szCs w:val="24"/>
        </w:rPr>
        <w:t xml:space="preserve"> </w:t>
      </w:r>
      <w:proofErr w:type="spellStart"/>
      <w:r w:rsidRPr="0029618A">
        <w:rPr>
          <w:rFonts w:eastAsia="Times New Roman"/>
          <w:sz w:val="24"/>
          <w:szCs w:val="24"/>
        </w:rPr>
        <w:t>Рапозо</w:t>
      </w:r>
      <w:proofErr w:type="spellEnd"/>
      <w:r w:rsidRPr="0029618A">
        <w:rPr>
          <w:rFonts w:eastAsia="Times New Roman"/>
          <w:sz w:val="24"/>
          <w:szCs w:val="24"/>
          <w:vertAlign w:val="superscript"/>
        </w:rPr>
        <w:footnoteReference w:id="10"/>
      </w:r>
      <w:r w:rsidRPr="0029618A">
        <w:rPr>
          <w:rFonts w:eastAsia="Times New Roman"/>
          <w:sz w:val="24"/>
          <w:szCs w:val="24"/>
        </w:rPr>
        <w:t xml:space="preserve">. </w:t>
      </w:r>
    </w:p>
    <w:p w14:paraId="7C9D6E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Ограничения, накладываемые размерностями на физические формулы, часто воспринимаются учениками и студентами как лишняя морока, за которой </w:t>
      </w:r>
      <w:r w:rsidRPr="0029618A">
        <w:rPr>
          <w:rFonts w:eastAsia="Times New Roman"/>
          <w:sz w:val="24"/>
          <w:szCs w:val="24"/>
        </w:rPr>
        <w:lastRenderedPageBreak/>
        <w:t>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14:paraId="3E97C10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xml:space="preserve">.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 </w:t>
      </w:r>
      <m:oMath>
        <m:r>
          <w:rPr>
            <w:rFonts w:ascii="Cambria Math" w:eastAsia="Times New Roman" w:hAnsi="Cambria Math"/>
            <w:sz w:val="24"/>
            <w:szCs w:val="24"/>
          </w:rPr>
          <m:t>72</m:t>
        </m:r>
      </m:oMath>
      <w:r w:rsidRPr="0029618A">
        <w:rPr>
          <w:rFonts w:eastAsia="Times New Roman"/>
          <w:sz w:val="24"/>
          <w:szCs w:val="24"/>
        </w:rPr>
        <w:t xml:space="preserve"> км/ч можно представить числом </w:t>
      </w:r>
      <m:oMath>
        <m:r>
          <w:rPr>
            <w:rFonts w:ascii="Cambria Math" w:eastAsia="Times New Roman" w:hAnsi="Cambria Math"/>
            <w:sz w:val="24"/>
            <w:szCs w:val="24"/>
          </w:rPr>
          <m:t>72</m:t>
        </m:r>
      </m:oMath>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t>эта же скорость</w:t>
      </w:r>
      <w:r w:rsidRPr="0029618A">
        <w:rPr>
          <w:rFonts w:eastAsia="Times New Roman"/>
          <w:sz w:val="24"/>
          <w:szCs w:val="24"/>
        </w:rPr>
        <w:t xml:space="preserve"> будет представлена другим числом: </w:t>
      </w:r>
      <m:oMath>
        <m:r>
          <w:rPr>
            <w:rFonts w:ascii="Cambria Math" w:eastAsia="Times New Roman" w:hAnsi="Cambria Math"/>
            <w:sz w:val="24"/>
            <w:szCs w:val="24"/>
          </w:rPr>
          <m:t>20</m:t>
        </m:r>
      </m:oMath>
      <w:r w:rsidRPr="0029618A">
        <w:rPr>
          <w:rFonts w:eastAsia="Times New Roman"/>
          <w:sz w:val="24"/>
          <w:szCs w:val="24"/>
        </w:rPr>
        <w:t xml:space="preserve">. Числа разные, но величина одна, и она не зависит от нашего выбора каких-то единиц. </w:t>
      </w:r>
    </w:p>
    <w:p w14:paraId="5ED53B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14:paraId="354FF7CC"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этой главе у нас летают бутерброды, </w:t>
      </w:r>
      <w:proofErr w:type="gramStart"/>
      <w:r w:rsidRPr="0029618A">
        <w:rPr>
          <w:rFonts w:eastAsia="Times New Roman"/>
          <w:sz w:val="24"/>
          <w:szCs w:val="24"/>
        </w:rPr>
        <w:t>в</w:t>
      </w:r>
      <w:proofErr w:type="gramEnd"/>
      <w:r w:rsidRPr="0029618A">
        <w:rPr>
          <w:rFonts w:eastAsia="Times New Roman"/>
          <w:sz w:val="24"/>
          <w:szCs w:val="24"/>
        </w:rPr>
        <w:t xml:space="preserve"> </w:t>
      </w:r>
      <w:proofErr w:type="gramStart"/>
      <w:r w:rsidRPr="0029618A">
        <w:rPr>
          <w:rFonts w:eastAsia="Times New Roman"/>
          <w:sz w:val="24"/>
          <w:szCs w:val="24"/>
        </w:rPr>
        <w:t>предыдущей</w:t>
      </w:r>
      <w:proofErr w:type="gramEnd"/>
      <w:r w:rsidRPr="0029618A">
        <w:rPr>
          <w:rFonts w:eastAsia="Times New Roman"/>
          <w:sz w:val="24"/>
          <w:szCs w:val="24"/>
        </w:rPr>
        <w:t xml:space="preserve"> летали монетки, приведём ещё один летательный пример. Как следует сравнивать лётные качества различных птиц? Понятно, что скорости, которые развивают птицы, различны: у голубя —</w:t>
      </w:r>
      <w:r>
        <w:rPr>
          <w:rFonts w:eastAsia="Times New Roman"/>
          <w:sz w:val="24"/>
          <w:szCs w:val="24"/>
        </w:rPr>
        <w:t xml:space="preserve"> </w:t>
      </w:r>
      <m:oMath>
        <m:r>
          <w:rPr>
            <w:rFonts w:ascii="Cambria Math" w:eastAsia="Cambria Math" w:hAnsi="Cambria Math"/>
            <w:sz w:val="24"/>
            <w:szCs w:val="24"/>
          </w:rPr>
          <m:t>90</m:t>
        </m:r>
      </m:oMath>
      <w:r w:rsidRPr="0029618A">
        <w:rPr>
          <w:rFonts w:eastAsia="Times New Roman"/>
          <w:sz w:val="24"/>
          <w:szCs w:val="24"/>
        </w:rPr>
        <w:t xml:space="preserve"> км/ч, у стрижа — </w:t>
      </w:r>
      <m:oMath>
        <m:r>
          <w:rPr>
            <w:rFonts w:ascii="Cambria Math" w:eastAsia="Cambria Math" w:hAnsi="Cambria Math"/>
            <w:sz w:val="24"/>
            <w:szCs w:val="24"/>
          </w:rPr>
          <m:t>140</m:t>
        </m:r>
      </m:oMath>
      <w:r w:rsidRPr="0029618A">
        <w:rPr>
          <w:rFonts w:eastAsia="Times New Roman"/>
          <w:sz w:val="24"/>
          <w:szCs w:val="24"/>
        </w:rPr>
        <w:t xml:space="preserve"> км/ч, у журавля, воробья или кряквы — </w:t>
      </w:r>
      <m:oMath>
        <m:r>
          <w:rPr>
            <w:rFonts w:ascii="Cambria Math" w:eastAsia="Cambria Math" w:hAnsi="Cambria Math"/>
            <w:sz w:val="24"/>
            <w:szCs w:val="24"/>
          </w:rPr>
          <m:t>50</m:t>
        </m:r>
      </m:oMath>
      <w:r w:rsidRPr="0029618A">
        <w:rPr>
          <w:rFonts w:eastAsia="Times New Roman"/>
          <w:sz w:val="24"/>
          <w:szCs w:val="24"/>
        </w:rPr>
        <w:t xml:space="preserve"> км/ч, у колибри — </w:t>
      </w:r>
      <m:oMath>
        <m:r>
          <w:rPr>
            <w:rFonts w:ascii="Cambria Math" w:eastAsia="Cambria Math" w:hAnsi="Cambria Math"/>
            <w:sz w:val="24"/>
            <w:szCs w:val="24"/>
          </w:rPr>
          <m:t>80</m:t>
        </m:r>
      </m:oMath>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xml:space="preserve">. Можно скорости, которые могут развивать эти птицы, разделить на собственные значения и получить безразмерную скорость, </w:t>
      </w:r>
      <w:proofErr w:type="gramStart"/>
      <w:r w:rsidRPr="0029618A">
        <w:rPr>
          <w:rFonts w:eastAsia="Times New Roman"/>
          <w:sz w:val="24"/>
          <w:szCs w:val="24"/>
        </w:rPr>
        <w:t>показывающую</w:t>
      </w:r>
      <w:proofErr w:type="gramEnd"/>
      <w:r w:rsidRPr="0029618A">
        <w:rPr>
          <w:rFonts w:eastAsia="Times New Roman"/>
          <w:sz w:val="24"/>
          <w:szCs w:val="24"/>
        </w:rPr>
        <w:t xml:space="preserve"> на сколько длин корпуса может переместиться птица за один взмах крыльев. Вот что получается при таком сравнении:</w:t>
      </w:r>
    </w:p>
    <w:p w14:paraId="57E22141" w14:textId="77777777" w:rsidR="00FC10F8" w:rsidRPr="0029618A" w:rsidRDefault="00FC10F8" w:rsidP="00FC10F8">
      <w:pPr>
        <w:ind w:firstLine="397"/>
        <w:rPr>
          <w:rFonts w:eastAsia="Times New Roman"/>
          <w:sz w:val="24"/>
          <w:szCs w:val="24"/>
        </w:rPr>
      </w:pPr>
    </w:p>
    <w:tbl>
      <w:tblPr>
        <w:tblW w:w="8819" w:type="dxa"/>
        <w:jc w:val="center"/>
        <w:tblBorders>
          <w:top w:val="nil"/>
          <w:left w:val="nil"/>
          <w:bottom w:val="nil"/>
          <w:right w:val="nil"/>
          <w:insideH w:val="nil"/>
          <w:insideV w:val="nil"/>
        </w:tblBorders>
        <w:tblLayout w:type="fixed"/>
        <w:tblLook w:val="0400" w:firstRow="0" w:lastRow="0" w:firstColumn="0" w:lastColumn="0" w:noHBand="0" w:noVBand="1"/>
      </w:tblPr>
      <w:tblGrid>
        <w:gridCol w:w="3010"/>
        <w:gridCol w:w="831"/>
        <w:gridCol w:w="886"/>
        <w:gridCol w:w="1063"/>
        <w:gridCol w:w="1077"/>
        <w:gridCol w:w="940"/>
        <w:gridCol w:w="1012"/>
      </w:tblGrid>
      <w:tr w:rsidR="00FC10F8" w:rsidRPr="0029618A" w14:paraId="400BF27C" w14:textId="77777777" w:rsidTr="00333E94">
        <w:trPr>
          <w:jc w:val="center"/>
        </w:trPr>
        <w:tc>
          <w:tcPr>
            <w:tcW w:w="3010" w:type="dxa"/>
            <w:tcBorders>
              <w:top w:val="single" w:sz="8" w:space="0" w:color="000000"/>
              <w:bottom w:val="single" w:sz="8" w:space="0" w:color="000000"/>
            </w:tcBorders>
            <w:vAlign w:val="center"/>
          </w:tcPr>
          <w:p w14:paraId="192293C8"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
          <w:p w14:paraId="5E8C18FA"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
          <w:p w14:paraId="3FA706F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
          <w:p w14:paraId="05C1F00B"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
          <w:p w14:paraId="7C229B14"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
          <w:p w14:paraId="56A43A3C"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
          <w:p w14:paraId="755B0641"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воробей</w:t>
            </w:r>
          </w:p>
        </w:tc>
      </w:tr>
      <w:tr w:rsidR="00FC10F8" w:rsidRPr="0029618A" w14:paraId="75C098B5" w14:textId="77777777" w:rsidTr="00333E94">
        <w:trPr>
          <w:jc w:val="center"/>
        </w:trPr>
        <w:tc>
          <w:tcPr>
            <w:tcW w:w="3010" w:type="dxa"/>
            <w:tcBorders>
              <w:top w:val="single" w:sz="8" w:space="0" w:color="000000"/>
            </w:tcBorders>
            <w:vAlign w:val="center"/>
          </w:tcPr>
          <w:p w14:paraId="25625717"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скорость, </w:t>
            </w:r>
            <w:proofErr w:type="gramStart"/>
            <w:r w:rsidRPr="0029618A">
              <w:rPr>
                <w:rFonts w:eastAsia="Times New Roman"/>
                <w:b/>
                <w:color w:val="000000"/>
              </w:rPr>
              <w:t>км</w:t>
            </w:r>
            <w:proofErr w:type="gramEnd"/>
            <w:r w:rsidRPr="0029618A">
              <w:rPr>
                <w:rFonts w:eastAsia="Times New Roman"/>
                <w:b/>
                <w:color w:val="000000"/>
              </w:rPr>
              <w:t>/ч</w:t>
            </w:r>
          </w:p>
        </w:tc>
        <w:tc>
          <w:tcPr>
            <w:tcW w:w="831" w:type="dxa"/>
            <w:tcBorders>
              <w:top w:val="single" w:sz="8" w:space="0" w:color="000000"/>
            </w:tcBorders>
            <w:tcMar>
              <w:left w:w="28" w:type="dxa"/>
              <w:right w:w="28" w:type="dxa"/>
            </w:tcMar>
            <w:vAlign w:val="center"/>
          </w:tcPr>
          <w:p w14:paraId="48B3D13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
          <w:p w14:paraId="356F00B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
          <w:p w14:paraId="7E7BCB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
          <w:p w14:paraId="6E2E04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
          <w:p w14:paraId="7662AD7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
          <w:p w14:paraId="42A602A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46</w:t>
            </w:r>
          </w:p>
        </w:tc>
      </w:tr>
      <w:tr w:rsidR="00FC10F8" w:rsidRPr="0029618A" w14:paraId="7036AF9E" w14:textId="77777777" w:rsidTr="00333E94">
        <w:trPr>
          <w:jc w:val="center"/>
        </w:trPr>
        <w:tc>
          <w:tcPr>
            <w:tcW w:w="3010" w:type="dxa"/>
            <w:vAlign w:val="center"/>
          </w:tcPr>
          <w:p w14:paraId="78AF420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длина тела, </w:t>
            </w:r>
            <w:proofErr w:type="gramStart"/>
            <w:r w:rsidRPr="0029618A">
              <w:rPr>
                <w:rFonts w:eastAsia="Times New Roman"/>
                <w:b/>
                <w:color w:val="000000"/>
              </w:rPr>
              <w:t>см</w:t>
            </w:r>
            <w:proofErr w:type="gramEnd"/>
          </w:p>
        </w:tc>
        <w:tc>
          <w:tcPr>
            <w:tcW w:w="831" w:type="dxa"/>
            <w:tcMar>
              <w:left w:w="28" w:type="dxa"/>
              <w:right w:w="28" w:type="dxa"/>
            </w:tcMar>
            <w:vAlign w:val="center"/>
          </w:tcPr>
          <w:p w14:paraId="7683E9B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
          <w:p w14:paraId="3DAA0B1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
          <w:p w14:paraId="3F7843B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
          <w:p w14:paraId="03CA1BC6"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
          <w:p w14:paraId="7B98241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
          <w:p w14:paraId="16AC6F4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12</w:t>
            </w:r>
          </w:p>
        </w:tc>
      </w:tr>
      <w:tr w:rsidR="00FC10F8" w:rsidRPr="0029618A" w14:paraId="0EA9FB70" w14:textId="77777777" w:rsidTr="00333E94">
        <w:trPr>
          <w:jc w:val="center"/>
        </w:trPr>
        <w:tc>
          <w:tcPr>
            <w:tcW w:w="3010" w:type="dxa"/>
            <w:vAlign w:val="center"/>
          </w:tcPr>
          <w:p w14:paraId="7CFC27A5"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частота взмахов, 1/</w:t>
            </w:r>
            <w:proofErr w:type="gramStart"/>
            <w:r w:rsidRPr="0029618A">
              <w:rPr>
                <w:rFonts w:eastAsia="Times New Roman"/>
                <w:b/>
                <w:color w:val="000000"/>
              </w:rPr>
              <w:t>с</w:t>
            </w:r>
            <w:proofErr w:type="gramEnd"/>
          </w:p>
        </w:tc>
        <w:tc>
          <w:tcPr>
            <w:tcW w:w="831" w:type="dxa"/>
            <w:tcMar>
              <w:left w:w="28" w:type="dxa"/>
              <w:right w:w="28" w:type="dxa"/>
            </w:tcMar>
            <w:vAlign w:val="center"/>
          </w:tcPr>
          <w:p w14:paraId="7089F0D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
          <w:p w14:paraId="76E8FA0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
          <w:p w14:paraId="62CC2ED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
          <w:p w14:paraId="4E2CC6C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26D31C6F"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
          <w:p w14:paraId="0BF69B21"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13</w:t>
            </w:r>
          </w:p>
        </w:tc>
      </w:tr>
      <w:tr w:rsidR="00FC10F8" w:rsidRPr="0029618A" w14:paraId="4D562634" w14:textId="77777777" w:rsidTr="00333E94">
        <w:trPr>
          <w:jc w:val="center"/>
        </w:trPr>
        <w:tc>
          <w:tcPr>
            <w:tcW w:w="3010" w:type="dxa"/>
            <w:vAlign w:val="center"/>
          </w:tcPr>
          <w:p w14:paraId="2A1F9EE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собственная скорость, м/</w:t>
            </w:r>
            <w:proofErr w:type="gramStart"/>
            <w:r w:rsidRPr="0029618A">
              <w:rPr>
                <w:rFonts w:eastAsia="Times New Roman"/>
                <w:b/>
                <w:color w:val="000000"/>
              </w:rPr>
              <w:t>с</w:t>
            </w:r>
            <w:proofErr w:type="gramEnd"/>
          </w:p>
        </w:tc>
        <w:tc>
          <w:tcPr>
            <w:tcW w:w="831" w:type="dxa"/>
            <w:tcMar>
              <w:left w:w="28" w:type="dxa"/>
              <w:right w:w="28" w:type="dxa"/>
            </w:tcMar>
            <w:vAlign w:val="center"/>
          </w:tcPr>
          <w:p w14:paraId="1A1ED12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
          <w:p w14:paraId="2B4A1CC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
          <w:p w14:paraId="553F02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
          <w:p w14:paraId="6D42F978"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3D69663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
          <w:p w14:paraId="0F83C62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r>
      <w:tr w:rsidR="00FC10F8" w:rsidRPr="0029618A" w14:paraId="2083C598" w14:textId="77777777" w:rsidTr="00333E94">
        <w:trPr>
          <w:jc w:val="center"/>
        </w:trPr>
        <w:tc>
          <w:tcPr>
            <w:tcW w:w="3010" w:type="dxa"/>
            <w:tcBorders>
              <w:bottom w:val="single" w:sz="8" w:space="0" w:color="000000"/>
            </w:tcBorders>
            <w:vAlign w:val="center"/>
          </w:tcPr>
          <w:p w14:paraId="7D0476C6"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
          <w:p w14:paraId="2F4D7AA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
          <w:p w14:paraId="4A6606C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
          <w:p w14:paraId="471F7C3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
          <w:p w14:paraId="1DECA44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
          <w:p w14:paraId="1A679D1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
          <w:p w14:paraId="1401B4D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r>
    </w:tbl>
    <w:p w14:paraId="7A402D1C" w14:textId="77777777" w:rsidR="00FC10F8" w:rsidRPr="0029618A" w:rsidRDefault="00FC10F8" w:rsidP="00FC10F8">
      <w:pPr>
        <w:spacing w:line="288" w:lineRule="auto"/>
        <w:ind w:firstLine="397"/>
        <w:jc w:val="both"/>
        <w:rPr>
          <w:rFonts w:eastAsia="Times New Roman"/>
          <w:sz w:val="24"/>
          <w:szCs w:val="24"/>
        </w:rPr>
      </w:pPr>
    </w:p>
    <w:p w14:paraId="0B0F83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w:t>
      </w:r>
      <w:proofErr w:type="gramStart"/>
      <w:r w:rsidRPr="0029618A">
        <w:rPr>
          <w:rFonts w:eastAsia="Times New Roman"/>
          <w:sz w:val="24"/>
          <w:szCs w:val="24"/>
        </w:rPr>
        <w:t>нет задачи лететь</w:t>
      </w:r>
      <w:proofErr w:type="gramEnd"/>
      <w:r w:rsidRPr="0029618A">
        <w:rPr>
          <w:rFonts w:eastAsia="Times New Roman"/>
          <w:sz w:val="24"/>
          <w:szCs w:val="24"/>
        </w:rPr>
        <w:t xml:space="preserve"> </w:t>
      </w:r>
      <w:r w:rsidRPr="0029618A">
        <w:rPr>
          <w:rFonts w:eastAsia="Times New Roman"/>
          <w:sz w:val="24"/>
          <w:szCs w:val="24"/>
        </w:rPr>
        <w:lastRenderedPageBreak/>
        <w:t xml:space="preserve">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w:t>
      </w:r>
      <w:proofErr w:type="gramStart"/>
      <w:r w:rsidRPr="0029618A">
        <w:rPr>
          <w:rFonts w:eastAsia="Times New Roman"/>
          <w:sz w:val="24"/>
          <w:szCs w:val="24"/>
        </w:rPr>
        <w:t>вместо</w:t>
      </w:r>
      <w:proofErr w:type="gramEnd"/>
      <w:r w:rsidRPr="0029618A">
        <w:rPr>
          <w:rFonts w:eastAsia="Times New Roman"/>
          <w:sz w:val="24"/>
          <w:szCs w:val="24"/>
        </w:rPr>
        <w:t xml:space="preserve"> абсолютных. Это позволяло нам сравнивать между собой различные явления и распределения. </w:t>
      </w:r>
    </w:p>
    <w:p w14:paraId="6D3AA0D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 </w:t>
      </w:r>
      <m:oMath>
        <m:rad>
          <m:radPr>
            <m:degHide m:val="1"/>
            <m:ctrlPr>
              <w:rPr>
                <w:rFonts w:ascii="Cambria Math" w:eastAsia="Cambria Math" w:hAnsi="Cambria Math"/>
                <w:sz w:val="24"/>
                <w:szCs w:val="24"/>
              </w:rPr>
            </m:ctrlPr>
          </m:radPr>
          <m:deg/>
          <m:e>
            <m:r>
              <w:rPr>
                <w:rFonts w:ascii="Cambria Math" w:eastAsia="Cambria Math" w:hAnsi="Cambria Math"/>
                <w:sz w:val="24"/>
                <w:szCs w:val="24"/>
              </w:rPr>
              <m:t>l/g</m:t>
            </m:r>
          </m:e>
        </m:rad>
      </m:oMath>
      <w:r w:rsidRPr="0029618A">
        <w:rPr>
          <w:rFonts w:eastAsia="Times New Roman"/>
          <w:sz w:val="24"/>
          <w:szCs w:val="24"/>
        </w:rPr>
        <w:t xml:space="preserve">, где </w:t>
      </w:r>
      <m:oMath>
        <m:r>
          <w:rPr>
            <w:rFonts w:ascii="Cambria Math" w:eastAsia="Cambria Math" w:hAnsi="Cambria Math"/>
            <w:sz w:val="24"/>
            <w:szCs w:val="24"/>
          </w:rPr>
          <m:t>l</m:t>
        </m:r>
      </m:oMath>
      <w:r w:rsidRPr="0029618A">
        <w:rPr>
          <w:rFonts w:eastAsia="Times New Roman"/>
          <w:sz w:val="24"/>
          <w:szCs w:val="24"/>
        </w:rPr>
        <w:t xml:space="preserve"> — длина бутерброда, а </w:t>
      </w:r>
      <m:oMath>
        <m:r>
          <w:rPr>
            <w:rFonts w:ascii="Cambria Math" w:eastAsia="Cambria Math" w:hAnsi="Cambria Math"/>
            <w:sz w:val="24"/>
            <w:szCs w:val="24"/>
          </w:rPr>
          <m:t>g</m:t>
        </m:r>
      </m:oMath>
      <w:r w:rsidRPr="0029618A">
        <w:rPr>
          <w:rFonts w:eastAsia="Times New Roman"/>
          <w:sz w:val="24"/>
          <w:szCs w:val="24"/>
        </w:rPr>
        <w:t xml:space="preserve"> — ускорение свободного падения. Легко убедиться, подставив к</w:t>
      </w:r>
      <w:proofErr w:type="spellStart"/>
      <w:r w:rsidRPr="0029618A">
        <w:rPr>
          <w:rFonts w:eastAsia="Times New Roman"/>
          <w:sz w:val="24"/>
          <w:szCs w:val="24"/>
        </w:rPr>
        <w:t>акие-нибудь</w:t>
      </w:r>
      <w:proofErr w:type="spellEnd"/>
      <w:r w:rsidRPr="0029618A">
        <w:rPr>
          <w:rFonts w:eastAsia="Times New Roman"/>
          <w:sz w:val="24"/>
          <w:szCs w:val="24"/>
        </w:rPr>
        <w:t xml:space="preserve"> единицы измерения, что эта величина имеет размерность времени. Получив </w:t>
      </w:r>
      <w:proofErr w:type="gramStart"/>
      <w:r w:rsidRPr="0029618A">
        <w:rPr>
          <w:rFonts w:eastAsia="Times New Roman"/>
          <w:sz w:val="24"/>
          <w:szCs w:val="24"/>
        </w:rPr>
        <w:t>результат</w:t>
      </w:r>
      <w:proofErr w:type="gramEnd"/>
      <w:r w:rsidRPr="0029618A">
        <w:rPr>
          <w:rFonts w:eastAsia="Times New Roman"/>
          <w:sz w:val="24"/>
          <w:szCs w:val="24"/>
        </w:rPr>
        <w:t xml:space="preserve">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14:paraId="7D3A408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F1D2857" wp14:editId="4CA194A8">
            <wp:extent cx="5247942" cy="3203522"/>
            <wp:effectExtent l="0" t="0" r="0" b="0"/>
            <wp:docPr id="119" name="image104.png" descr="C:\tmp\podlost\ToH\html\figures\buter\2018-12-12_20-46-42.png"/>
            <wp:cNvGraphicFramePr/>
            <a:graphic xmlns:a="http://schemas.openxmlformats.org/drawingml/2006/main">
              <a:graphicData uri="http://schemas.openxmlformats.org/drawingml/2006/picture">
                <pic:pic xmlns:pic="http://schemas.openxmlformats.org/drawingml/2006/picture">
                  <pic:nvPicPr>
                    <pic:cNvPr id="0" name="image104.png" descr="C:\tmp\podlost\ToH\html\figures\buter\2018-12-12_20-46-42.png"/>
                    <pic:cNvPicPr preferRelativeResize="0"/>
                  </pic:nvPicPr>
                  <pic:blipFill>
                    <a:blip r:embed="rId37" cstate="print"/>
                    <a:srcRect/>
                    <a:stretch>
                      <a:fillRect/>
                    </a:stretch>
                  </pic:blipFill>
                  <pic:spPr>
                    <a:xfrm>
                      <a:off x="0" y="0"/>
                      <a:ext cx="5247942" cy="3203522"/>
                    </a:xfrm>
                    <a:prstGeom prst="rect">
                      <a:avLst/>
                    </a:prstGeom>
                    <a:ln/>
                  </pic:spPr>
                </pic:pic>
              </a:graphicData>
            </a:graphic>
          </wp:inline>
        </w:drawing>
      </w:r>
    </w:p>
    <w:p w14:paraId="3EC9AFB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r>
        <w:rPr>
          <w:rFonts w:eastAsia="Times New Roman"/>
          <w:i/>
          <w:sz w:val="24"/>
          <w:szCs w:val="24"/>
        </w:rPr>
        <w:t>определённой</w:t>
      </w:r>
      <w:r w:rsidRPr="0029618A">
        <w:rPr>
          <w:rFonts w:eastAsia="Times New Roman"/>
          <w:i/>
          <w:sz w:val="24"/>
          <w:szCs w:val="24"/>
        </w:rPr>
        <w:t xml:space="preserve"> в собственных единицах задачи. Голубые точки соответствуют бутерброду размером 5 см, красные —10 см.</w:t>
      </w:r>
      <w:r>
        <w:rPr>
          <w:rFonts w:eastAsia="Times New Roman"/>
          <w:i/>
          <w:sz w:val="24"/>
          <w:szCs w:val="24"/>
        </w:rPr>
        <w:t xml:space="preserve"> </w:t>
      </w:r>
    </w:p>
    <w:p w14:paraId="5A67D0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В первоначальной постановке задачи мы, перебирая различные размеры, получали облако результатов, в котором </w:t>
      </w:r>
      <w:proofErr w:type="gramStart"/>
      <w:r w:rsidRPr="0029618A">
        <w:rPr>
          <w:rFonts w:eastAsia="Times New Roman"/>
          <w:sz w:val="24"/>
          <w:szCs w:val="24"/>
        </w:rPr>
        <w:t>оказалась</w:t>
      </w:r>
      <w:proofErr w:type="gramEnd"/>
      <w:r w:rsidRPr="0029618A">
        <w:rPr>
          <w:rFonts w:eastAsia="Times New Roman"/>
          <w:sz w:val="24"/>
          <w:szCs w:val="24"/>
        </w:rPr>
        <w:t xml:space="preserve">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w:t>
      </w:r>
      <w:proofErr w:type="gramStart"/>
      <w:r w:rsidRPr="0029618A">
        <w:rPr>
          <w:rFonts w:eastAsia="Times New Roman"/>
          <w:sz w:val="24"/>
          <w:szCs w:val="24"/>
        </w:rPr>
        <w:t>бутерброда</w:t>
      </w:r>
      <w:proofErr w:type="gramEnd"/>
      <w:r w:rsidRPr="0029618A">
        <w:rPr>
          <w:rFonts w:eastAsia="Times New Roman"/>
          <w:sz w:val="24"/>
          <w:szCs w:val="24"/>
        </w:rPr>
        <w:t xml:space="preserve">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 </w:t>
      </w:r>
      <m:oMath>
        <m:r>
          <w:rPr>
            <w:rFonts w:ascii="Cambria Math" w:eastAsia="Cambria Math" w:hAnsi="Cambria Math"/>
            <w:sz w:val="24"/>
            <w:szCs w:val="24"/>
          </w:rPr>
          <m:t>1/2</m:t>
        </m:r>
      </m:oMath>
      <w:r w:rsidRPr="0029618A">
        <w:rPr>
          <w:rFonts w:eastAsia="Times New Roman"/>
          <w:sz w:val="24"/>
          <w:szCs w:val="24"/>
        </w:rPr>
        <w:t>,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w:t>
      </w:r>
      <w:proofErr w:type="spellStart"/>
      <w:r w:rsidRPr="0029618A">
        <w:rPr>
          <w:rFonts w:eastAsia="Times New Roman"/>
          <w:sz w:val="24"/>
          <w:szCs w:val="24"/>
        </w:rPr>
        <w:t>иблизились</w:t>
      </w:r>
      <w:proofErr w:type="spellEnd"/>
      <w:r w:rsidRPr="0029618A">
        <w:rPr>
          <w:rFonts w:eastAsia="Times New Roman"/>
          <w:sz w:val="24"/>
          <w:szCs w:val="24"/>
        </w:rPr>
        <w:t xml:space="preserve"> к такому выводу. Но если цель моделирования состоит в выявлении закономерности, то имеет смысл минимизировать число параметров. </w:t>
      </w:r>
    </w:p>
    <w:p w14:paraId="5BC5452B"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Обезразмеренные данные теперь чётко говорят в пользу нашего закона, ограничивая его, однако, определённым диапазоном высот: от </w:t>
      </w:r>
      <m:oMath>
        <m:r>
          <w:rPr>
            <w:rFonts w:ascii="Cambria Math" w:eastAsia="Cambria Math" w:hAnsi="Cambria Math"/>
            <w:sz w:val="24"/>
            <w:szCs w:val="24"/>
          </w:rPr>
          <m:t>2</m:t>
        </m:r>
      </m:oMath>
      <w:r w:rsidRPr="0029618A">
        <w:rPr>
          <w:rFonts w:eastAsia="Times New Roman"/>
          <w:sz w:val="24"/>
          <w:szCs w:val="24"/>
        </w:rPr>
        <w:t xml:space="preserve"> до </w:t>
      </w:r>
      <m:oMath>
        <m:r>
          <w:rPr>
            <w:rFonts w:ascii="Cambria Math" w:eastAsia="Times New Roman" w:hAnsi="Cambria Math"/>
            <w:sz w:val="24"/>
            <w:szCs w:val="24"/>
          </w:rPr>
          <m:t>5</m:t>
        </m:r>
      </m:oMath>
      <w:r w:rsidRPr="0029618A">
        <w:rPr>
          <w:rFonts w:eastAsia="Times New Roman"/>
          <w:sz w:val="24"/>
          <w:szCs w:val="24"/>
        </w:rPr>
        <w:t xml:space="preserve"> размеров бутерброда (от высоты локтя над столом до высоты руки </w:t>
      </w:r>
      <w:r>
        <w:rPr>
          <w:rFonts w:eastAsia="Times New Roman"/>
          <w:sz w:val="24"/>
          <w:szCs w:val="24"/>
        </w:rPr>
        <w:t>сидящего</w:t>
      </w:r>
      <w:r w:rsidRPr="0029618A">
        <w:rPr>
          <w:rFonts w:eastAsia="Times New Roman"/>
          <w:sz w:val="24"/>
          <w:szCs w:val="24"/>
        </w:rPr>
        <w:t xml:space="preserve"> человека). За пределами этого диапазона у бутерброда повышается шанс повернуться </w:t>
      </w:r>
      <w:r>
        <w:rPr>
          <w:rFonts w:eastAsia="Times New Roman"/>
          <w:sz w:val="24"/>
          <w:szCs w:val="24"/>
        </w:rPr>
        <w:t>более выгодной для нас</w:t>
      </w:r>
      <w:r w:rsidRPr="0029618A">
        <w:rPr>
          <w:rFonts w:eastAsia="Times New Roman"/>
          <w:sz w:val="24"/>
          <w:szCs w:val="24"/>
        </w:rPr>
        <w:t xml:space="preserve"> стороной перед падением. </w:t>
      </w:r>
    </w:p>
    <w:p w14:paraId="39FB5F0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w:t>
      </w:r>
      <w:r>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Pr>
          <w:rFonts w:eastAsia="Times New Roman"/>
          <w:sz w:val="24"/>
          <w:szCs w:val="24"/>
        </w:rPr>
        <w:t>,</w:t>
      </w:r>
      <w:r w:rsidRPr="0029618A">
        <w:rPr>
          <w:rFonts w:eastAsia="Times New Roman"/>
          <w:sz w:val="24"/>
          <w:szCs w:val="24"/>
        </w:rPr>
        <w:t xml:space="preserve"> какой стороной упало то, во что превратится бутерброд, и сопротивление воздуха стабилизирует падение, но чисто теоретически</w:t>
      </w:r>
      <w:r>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14:paraId="7B78A823"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DD0BF07" wp14:editId="7C3D731D">
            <wp:extent cx="4951991" cy="3029217"/>
            <wp:effectExtent l="0" t="0" r="0" b="0"/>
            <wp:docPr id="60" name="image42.png" descr="C:\tmp\podlost\ToH\html\figures\buter\butterAll.png"/>
            <wp:cNvGraphicFramePr/>
            <a:graphic xmlns:a="http://schemas.openxmlformats.org/drawingml/2006/main">
              <a:graphicData uri="http://schemas.openxmlformats.org/drawingml/2006/picture">
                <pic:pic xmlns:pic="http://schemas.openxmlformats.org/drawingml/2006/picture">
                  <pic:nvPicPr>
                    <pic:cNvPr id="0" name="image42.png" descr="C:\tmp\podlost\ToH\html\figures\buter\butterAll.png"/>
                    <pic:cNvPicPr preferRelativeResize="0"/>
                  </pic:nvPicPr>
                  <pic:blipFill>
                    <a:blip r:embed="rId38" cstate="print"/>
                    <a:srcRect/>
                    <a:stretch>
                      <a:fillRect/>
                    </a:stretch>
                  </pic:blipFill>
                  <pic:spPr>
                    <a:xfrm>
                      <a:off x="0" y="0"/>
                      <a:ext cx="4951991" cy="3029217"/>
                    </a:xfrm>
                    <a:prstGeom prst="rect">
                      <a:avLst/>
                    </a:prstGeom>
                    <a:ln/>
                  </pic:spPr>
                </pic:pic>
              </a:graphicData>
            </a:graphic>
          </wp:inline>
        </w:drawing>
      </w:r>
    </w:p>
    <w:p w14:paraId="5ED753C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бутерброда при падении с большой высоты.</w:t>
      </w:r>
    </w:p>
    <w:p w14:paraId="05B6E0E1"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целом, форму зависимости мы угадали, но любопытно, что амплитуда колебаний вероятности уменьшается, и она сходится к </w:t>
      </w:r>
      <m:oMath>
        <m:r>
          <w:rPr>
            <w:rFonts w:ascii="Cambria Math" w:eastAsia="Cambria Math" w:hAnsi="Cambria Math"/>
            <w:sz w:val="24"/>
            <w:szCs w:val="24"/>
          </w:rPr>
          <m:t>50%</m:t>
        </m:r>
      </m:oMath>
      <w:r w:rsidRPr="0029618A">
        <w:rPr>
          <w:rFonts w:eastAsia="Times New Roman"/>
          <w:sz w:val="24"/>
          <w:szCs w:val="24"/>
        </w:rPr>
        <w:t>. О чём это может говорить? Тот же ли это эффект, что и в случае с монеткой, когда при увеличении длите</w:t>
      </w:r>
      <w:proofErr w:type="spellStart"/>
      <w:r w:rsidRPr="0029618A">
        <w:rPr>
          <w:rFonts w:eastAsia="Times New Roman"/>
          <w:sz w:val="24"/>
          <w:szCs w:val="24"/>
        </w:rPr>
        <w:t>льности</w:t>
      </w:r>
      <w:proofErr w:type="spellEnd"/>
      <w:r w:rsidRPr="0029618A">
        <w:rPr>
          <w:rFonts w:eastAsia="Times New Roman"/>
          <w:sz w:val="24"/>
          <w:szCs w:val="24"/>
        </w:rPr>
        <w:t xml:space="preserve">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14:paraId="53DDBF73" w14:textId="77777777" w:rsidR="00FC10F8" w:rsidRPr="0029618A" w:rsidRDefault="00FC10F8" w:rsidP="00FC10F8">
      <w:pPr>
        <w:pStyle w:val="2"/>
        <w:spacing w:before="200" w:after="0"/>
        <w:ind w:firstLine="397"/>
        <w:jc w:val="both"/>
        <w:rPr>
          <w:rFonts w:eastAsia="Cambria"/>
          <w:b/>
          <w:color w:val="4F81BD"/>
          <w:sz w:val="26"/>
          <w:szCs w:val="26"/>
        </w:rPr>
      </w:pPr>
      <w:bookmarkStart w:id="29" w:name="_Toc24894021"/>
      <w:r w:rsidRPr="0029618A">
        <w:rPr>
          <w:rFonts w:eastAsia="Cambria"/>
          <w:b/>
          <w:color w:val="4F81BD"/>
          <w:sz w:val="26"/>
          <w:szCs w:val="26"/>
        </w:rPr>
        <w:t>Ещё немного анализа размерностей</w:t>
      </w:r>
      <w:bookmarkEnd w:id="29"/>
    </w:p>
    <w:p w14:paraId="7D0682F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14:paraId="7DDAC53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w:t>
      </w:r>
      <w:r>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 </w:t>
      </w:r>
      <m:oMath>
        <m:r>
          <w:rPr>
            <w:rFonts w:ascii="Cambria Math" w:eastAsia="Cambria Math" w:hAnsi="Cambria Math"/>
            <w:sz w:val="24"/>
            <w:szCs w:val="24"/>
          </w:rPr>
          <m:t>l</m:t>
        </m:r>
      </m:oMath>
      <w:r w:rsidRPr="0029618A">
        <w:rPr>
          <w:rFonts w:eastAsia="Times New Roman"/>
          <w:sz w:val="24"/>
          <w:szCs w:val="24"/>
        </w:rPr>
        <w:t xml:space="preserve"> со стола высоты </w:t>
      </w:r>
      <m:oMath>
        <m:r>
          <w:rPr>
            <w:rFonts w:ascii="Cambria Math" w:eastAsia="Cambria Math" w:hAnsi="Cambria Math"/>
            <w:sz w:val="24"/>
            <w:szCs w:val="24"/>
          </w:rPr>
          <m:t>H</m:t>
        </m:r>
      </m:oMath>
      <w:r w:rsidRPr="0029618A">
        <w:rPr>
          <w:rFonts w:eastAsia="Times New Roman"/>
          <w:sz w:val="24"/>
          <w:szCs w:val="24"/>
        </w:rPr>
        <w:t xml:space="preserve"> с нулевой горизонтальной скоростью.</w:t>
      </w:r>
    </w:p>
    <w:p w14:paraId="4CCCFBD7" w14:textId="77777777" w:rsidR="00FC10F8" w:rsidRPr="0029618A" w:rsidRDefault="00FC10F8" w:rsidP="00FC10F8">
      <w:pPr>
        <w:ind w:firstLine="397"/>
        <w:rPr>
          <w:rFonts w:eastAsia="Times New Roman"/>
          <w:sz w:val="24"/>
          <w:szCs w:val="24"/>
        </w:rPr>
      </w:pPr>
    </w:p>
    <w:p w14:paraId="6EE642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1. Угол поворота падающего бутерброда зависит от времени и угловой скорости</w:t>
      </w:r>
      <w:proofErr w:type="gramStart"/>
      <w:r w:rsidRPr="0029618A">
        <w:rPr>
          <w:rFonts w:eastAsia="Times New Roman"/>
          <w:sz w:val="24"/>
          <w:szCs w:val="24"/>
        </w:rPr>
        <w:t xml:space="preserve">: </w:t>
      </w:r>
      <w:proofErr w:type="gramEnd"/>
    </w:p>
    <w:p w14:paraId="129B527C"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hAnsi="Cambria Math"/>
          </w:rPr>
          <w:lastRenderedPageBreak/>
          <m:t>φ</m:t>
        </m:r>
        <m:r>
          <w:rPr>
            <w:rFonts w:ascii="Cambria Math" w:eastAsia="Cambria Math" w:hAnsi="Cambria Math"/>
            <w:sz w:val="24"/>
            <w:szCs w:val="24"/>
          </w:rPr>
          <m:t>=tω</m:t>
        </m:r>
      </m:oMath>
      <w:r w:rsidRPr="0029618A">
        <w:rPr>
          <w:rFonts w:eastAsia="Times New Roman"/>
          <w:i/>
          <w:sz w:val="24"/>
          <w:szCs w:val="24"/>
        </w:rPr>
        <w:t>.</w:t>
      </w:r>
    </w:p>
    <w:p w14:paraId="6BB822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Pr>
          <w:rFonts w:eastAsia="Times New Roman"/>
          <w:sz w:val="24"/>
          <w:szCs w:val="24"/>
        </w:rPr>
        <w:t xml:space="preserve"> </w:t>
      </w:r>
    </w:p>
    <w:p w14:paraId="120CD4F0"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hAnsi="Cambria Math"/>
          </w:rPr>
          <m:t>ω</m:t>
        </m:r>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ε.</m:t>
        </m:r>
      </m:oMath>
      <w:r w:rsidRPr="0029618A">
        <w:rPr>
          <w:rFonts w:eastAsia="Times New Roman"/>
          <w:i/>
          <w:sz w:val="24"/>
          <w:szCs w:val="24"/>
        </w:rPr>
        <w:t xml:space="preserve"> </w:t>
      </w:r>
    </w:p>
    <w:p w14:paraId="1151B70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14:paraId="06E872F3" w14:textId="77777777" w:rsidR="00FC10F8" w:rsidRPr="0029618A" w:rsidRDefault="006434A2"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m:t>
          </m:r>
          <m:rad>
            <m:radPr>
              <m:degHide m:val="1"/>
              <m:ctrlPr>
                <w:rPr>
                  <w:rFonts w:ascii="Cambria Math" w:eastAsia="Cambria Math" w:hAnsi="Cambria Math"/>
                  <w:i/>
                  <w:sz w:val="24"/>
                  <w:szCs w:val="24"/>
                </w:rPr>
              </m:ctrlPr>
            </m:radPr>
            <m:deg/>
            <m:e>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/g</m:t>
              </m:r>
            </m:e>
          </m:rad>
          <m:r>
            <w:rPr>
              <w:rFonts w:ascii="Cambria Math" w:eastAsia="Cambria Math" w:hAnsi="Cambria Math"/>
              <w:sz w:val="24"/>
              <w:szCs w:val="24"/>
            </w:rPr>
            <m:t>,</m:t>
          </m:r>
        </m:oMath>
      </m:oMathPara>
    </w:p>
    <w:p w14:paraId="1E8E861B"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где</w:t>
      </w:r>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oMath>
      <w:r w:rsidRPr="0029618A">
        <w:rPr>
          <w:rFonts w:eastAsia="Times New Roman"/>
          <w:sz w:val="24"/>
          <w:szCs w:val="24"/>
        </w:rPr>
        <w:t xml:space="preserve"> — длина </w:t>
      </w:r>
      <w:r>
        <w:rPr>
          <w:rFonts w:eastAsia="Times New Roman"/>
          <w:sz w:val="24"/>
          <w:szCs w:val="24"/>
        </w:rPr>
        <w:t xml:space="preserve">части </w:t>
      </w:r>
      <w:r w:rsidRPr="0029618A">
        <w:rPr>
          <w:rFonts w:eastAsia="Times New Roman"/>
          <w:sz w:val="24"/>
          <w:szCs w:val="24"/>
        </w:rPr>
        <w:t>бутерброда, лежавш</w:t>
      </w:r>
      <w:r>
        <w:rPr>
          <w:rFonts w:eastAsia="Times New Roman"/>
          <w:sz w:val="24"/>
          <w:szCs w:val="24"/>
        </w:rPr>
        <w:t>ей</w:t>
      </w:r>
      <w:r w:rsidRPr="0029618A">
        <w:rPr>
          <w:rFonts w:eastAsia="Times New Roman"/>
          <w:sz w:val="24"/>
          <w:szCs w:val="24"/>
        </w:rPr>
        <w:t xml:space="preserve"> на столе. Здесь мы используем отношение пропорциональности, обозначенное знаком </w:t>
      </w:r>
      <m:oMath>
        <m:r>
          <w:rPr>
            <w:rFonts w:ascii="Cambria Math" w:hAnsi="Cambria Math"/>
          </w:rPr>
          <m:t>∝</m:t>
        </m:r>
      </m:oMath>
      <w:r w:rsidRPr="0029618A">
        <w:rPr>
          <w:rFonts w:eastAsia="Times New Roman"/>
          <w:sz w:val="24"/>
          <w:szCs w:val="24"/>
        </w:rPr>
        <w:t xml:space="preserve">. Выражение </w:t>
      </w:r>
      <m:oMath>
        <m:r>
          <w:rPr>
            <w:rFonts w:ascii="Cambria Math" w:eastAsia="Cambria Math" w:hAnsi="Cambria Math"/>
            <w:sz w:val="24"/>
            <w:szCs w:val="24"/>
          </w:rPr>
          <m:t>y∝ x</m:t>
        </m:r>
      </m:oMath>
      <w:r w:rsidRPr="0029618A">
        <w:rPr>
          <w:rFonts w:eastAsia="Times New Roman"/>
          <w:sz w:val="24"/>
          <w:szCs w:val="24"/>
        </w:rPr>
        <w:t xml:space="preserve"> можно </w:t>
      </w:r>
      <w:r>
        <w:rPr>
          <w:rFonts w:eastAsia="Times New Roman"/>
          <w:sz w:val="24"/>
          <w:szCs w:val="24"/>
        </w:rPr>
        <w:t xml:space="preserve"> переписать как </w:t>
      </w:r>
      <m:oMath>
        <m:r>
          <w:rPr>
            <w:rFonts w:ascii="Cambria Math" w:eastAsia="Cambria Math" w:hAnsi="Cambria Math"/>
            <w:sz w:val="24"/>
            <w:szCs w:val="24"/>
          </w:rPr>
          <m:t>y=Cx</m:t>
        </m:r>
      </m:oMath>
      <w:r w:rsidRPr="0029618A">
        <w:rPr>
          <w:rFonts w:eastAsia="Times New Roman"/>
          <w:sz w:val="24"/>
          <w:szCs w:val="24"/>
        </w:rPr>
        <w:t xml:space="preserve">, где </w:t>
      </w:r>
      <m:oMath>
        <m:r>
          <w:rPr>
            <w:rFonts w:ascii="Cambria Math" w:eastAsia="Cambria Math" w:hAnsi="Cambria Math"/>
            <w:sz w:val="24"/>
            <w:szCs w:val="24"/>
          </w:rPr>
          <m:t>C</m:t>
        </m:r>
      </m:oMath>
      <w:r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w:t>
      </w:r>
      <w:proofErr w:type="spellStart"/>
      <w:r w:rsidRPr="0029618A">
        <w:rPr>
          <w:rFonts w:eastAsia="Times New Roman"/>
          <w:sz w:val="24"/>
          <w:szCs w:val="24"/>
        </w:rPr>
        <w:t>ревращается</w:t>
      </w:r>
      <w:proofErr w:type="spellEnd"/>
      <w:r w:rsidRPr="0029618A">
        <w:rPr>
          <w:rFonts w:eastAsia="Times New Roman"/>
          <w:sz w:val="24"/>
          <w:szCs w:val="24"/>
        </w:rPr>
        <w:t xml:space="preserve">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14:paraId="5CBB8BA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4. Угловое ускорение происходит от ускорения силы тяжести и зависит от плеча, к которому сила тяжести прилагается: </w:t>
      </w:r>
    </w:p>
    <w:p w14:paraId="21E886D1"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ε∝</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g</m:t>
                  </m:r>
                </m:num>
                <m:den>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den>
              </m:f>
            </m:e>
          </m:rad>
          <m:r>
            <w:rPr>
              <w:rFonts w:ascii="Cambria Math" w:eastAsia="Cambria Math" w:hAnsi="Cambria Math"/>
              <w:sz w:val="24"/>
              <w:szCs w:val="24"/>
            </w:rPr>
            <m:t>.</m:t>
          </m:r>
        </m:oMath>
      </m:oMathPara>
    </w:p>
    <w:p w14:paraId="7088C5E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w:t>
      </w:r>
      <w:proofErr w:type="spellStart"/>
      <w:r w:rsidRPr="0029618A">
        <w:rPr>
          <w:rFonts w:eastAsia="Times New Roman"/>
          <w:sz w:val="24"/>
          <w:szCs w:val="24"/>
        </w:rPr>
        <w:t>ычислять</w:t>
      </w:r>
      <w:proofErr w:type="spellEnd"/>
      <w:r w:rsidRPr="0029618A">
        <w:rPr>
          <w:rFonts w:eastAsia="Times New Roman"/>
          <w:sz w:val="24"/>
          <w:szCs w:val="24"/>
        </w:rPr>
        <w:t xml:space="preserve"> момента инерции пластины для оси, лежащей в её плоскости, а также</w:t>
      </w:r>
      <w:r>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14:paraId="4A1D48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5. Наконец, время падения зависит от высоты стола и ускорения свободного падения</w:t>
      </w:r>
      <w:proofErr w:type="gramStart"/>
      <w:r w:rsidRPr="0029618A">
        <w:rPr>
          <w:rFonts w:eastAsia="Times New Roman"/>
          <w:sz w:val="24"/>
          <w:szCs w:val="24"/>
        </w:rPr>
        <w:t>:</w:t>
      </w:r>
      <w:proofErr w:type="gramEnd"/>
    </w:p>
    <w:p w14:paraId="60659ED0"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t∝</m:t>
          </m:r>
          <m:rad>
            <m:radPr>
              <m:degHide m:val="1"/>
              <m:ctrlPr>
                <w:rPr>
                  <w:rFonts w:ascii="Cambria Math" w:eastAsia="Cambria Math" w:hAnsi="Cambria Math"/>
                  <w:i/>
                  <w:sz w:val="24"/>
                  <w:szCs w:val="24"/>
                </w:rPr>
              </m:ctrlPr>
            </m:radPr>
            <m:deg/>
            <m:e>
              <m:r>
                <w:rPr>
                  <w:rFonts w:ascii="Cambria Math" w:eastAsia="Cambria Math" w:hAnsi="Cambria Math"/>
                  <w:sz w:val="24"/>
                  <w:szCs w:val="24"/>
                </w:rPr>
                <m:t>H/g</m:t>
              </m:r>
            </m:e>
          </m:rad>
          <m:r>
            <w:rPr>
              <w:rFonts w:ascii="Cambria Math" w:eastAsia="Cambria Math" w:hAnsi="Cambria Math"/>
              <w:sz w:val="24"/>
              <w:szCs w:val="24"/>
            </w:rPr>
            <m:t>.</m:t>
          </m:r>
        </m:oMath>
      </m:oMathPara>
    </w:p>
    <w:p w14:paraId="358A769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простой результат:</w:t>
      </w:r>
    </w:p>
    <w:p w14:paraId="1BF36CD3"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H</m:t>
                  </m:r>
                </m:num>
                <m:den>
                  <m:r>
                    <w:rPr>
                      <w:rFonts w:ascii="Cambria Math" w:eastAsia="Cambria Math" w:hAnsi="Cambria Math"/>
                      <w:sz w:val="24"/>
                      <w:szCs w:val="24"/>
                    </w:rPr>
                    <m:t>l</m:t>
                  </m:r>
                  <m:d>
                    <m:dPr>
                      <m:ctrlPr>
                        <w:rPr>
                          <w:rFonts w:ascii="Cambria Math" w:eastAsia="Cambria Math" w:hAnsi="Cambria Math"/>
                          <w:i/>
                          <w:sz w:val="24"/>
                          <w:szCs w:val="24"/>
                        </w:rPr>
                      </m:ctrlPr>
                    </m:dPr>
                    <m:e>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e>
                  </m:d>
                </m:den>
              </m:f>
            </m:e>
          </m:rad>
        </m:oMath>
      </m:oMathPara>
    </w:p>
    <w:p w14:paraId="64A28D74" w14:textId="77777777" w:rsidR="00FC10F8" w:rsidRPr="0029618A" w:rsidRDefault="00FC10F8" w:rsidP="00FC10F8">
      <w:pPr>
        <w:rPr>
          <w:rFonts w:eastAsia="Times New Roman"/>
          <w:sz w:val="24"/>
          <w:szCs w:val="24"/>
        </w:rPr>
      </w:pPr>
      <w:proofErr w:type="gramStart"/>
      <w:r w:rsidRPr="0029618A">
        <w:rPr>
          <w:rFonts w:eastAsia="Times New Roman"/>
          <w:sz w:val="24"/>
          <w:szCs w:val="24"/>
        </w:rPr>
        <w:t>который</w:t>
      </w:r>
      <w:proofErr w:type="gramEnd"/>
      <w:r w:rsidRPr="0029618A">
        <w:rPr>
          <w:rFonts w:eastAsia="Times New Roman"/>
          <w:sz w:val="24"/>
          <w:szCs w:val="24"/>
        </w:rPr>
        <w:t>, если измерять все длины в бутербродах, превращается в</w:t>
      </w:r>
      <w:r>
        <w:rPr>
          <w:rFonts w:eastAsia="Times New Roman"/>
          <w:sz w:val="24"/>
          <w:szCs w:val="24"/>
        </w:rPr>
        <w:t xml:space="preserve"> </w:t>
      </w:r>
    </w:p>
    <w:p w14:paraId="4B197AD3"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r>
            <w:rPr>
              <w:rFonts w:ascii="Cambria Math" w:eastAsia="Cambria Math" w:hAnsi="Cambria Math"/>
              <w:sz w:val="24"/>
              <w:szCs w:val="24"/>
            </w:rPr>
            <m:t>.</m:t>
          </m:r>
        </m:oMath>
      </m:oMathPara>
    </w:p>
    <w:p w14:paraId="2B89C8C5" w14:textId="77777777" w:rsidR="00FC10F8" w:rsidRPr="0029618A" w:rsidRDefault="00FC10F8" w:rsidP="00FC10F8">
      <w:pPr>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 xml:space="preserve"> = x l</m:t>
        </m:r>
      </m:oMath>
      <w:r w:rsidRPr="0029618A">
        <w:rPr>
          <w:rFonts w:eastAsia="Times New Roman"/>
          <w:sz w:val="24"/>
          <w:szCs w:val="24"/>
        </w:rPr>
        <w:t xml:space="preserve"> и </w:t>
      </w:r>
      <m:oMath>
        <m:r>
          <w:rPr>
            <w:rFonts w:ascii="Cambria Math" w:eastAsia="Cambria Math" w:hAnsi="Cambria Math"/>
            <w:sz w:val="24"/>
            <w:szCs w:val="24"/>
          </w:rPr>
          <m:t>H = h l</m:t>
        </m:r>
      </m:oMath>
      <w:r w:rsidRPr="0029618A">
        <w:rPr>
          <w:rFonts w:eastAsia="Times New Roman"/>
          <w:sz w:val="24"/>
          <w:szCs w:val="24"/>
        </w:rPr>
        <w:t>. Что же, всё сходится —</w:t>
      </w:r>
      <w:r>
        <w:rPr>
          <w:rFonts w:eastAsia="Times New Roman"/>
          <w:sz w:val="24"/>
          <w:szCs w:val="24"/>
        </w:rPr>
        <w:t xml:space="preserve"> </w:t>
      </w:r>
      <w:r w:rsidRPr="0029618A">
        <w:rPr>
          <w:rFonts w:eastAsia="Times New Roman"/>
          <w:sz w:val="24"/>
          <w:szCs w:val="24"/>
        </w:rPr>
        <w:t xml:space="preserve">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при </w:t>
      </w:r>
      <m:oMath>
        <m:r>
          <w:rPr>
            <w:rFonts w:ascii="Cambria Math" w:eastAsia="Cambria Math" w:hAnsi="Cambria Math"/>
            <w:sz w:val="24"/>
            <w:szCs w:val="24"/>
          </w:rPr>
          <w:lastRenderedPageBreak/>
          <m:t>x &gt; 0.5</m:t>
        </m:r>
      </m:oMath>
      <w:r w:rsidRPr="0029618A">
        <w:rPr>
          <w:rFonts w:eastAsia="Times New Roman"/>
          <w:sz w:val="24"/>
          <w:szCs w:val="24"/>
        </w:rPr>
        <w:t xml:space="preserve"> бутерброд не упадёт вовсе (мы рассматриваем нулевую горизонтальную скорость), так что </w:t>
      </w:r>
      <m:oMath>
        <m:r>
          <w:rPr>
            <w:rFonts w:ascii="Cambria Math" w:eastAsia="Cambria Math" w:hAnsi="Cambria Math"/>
            <w:sz w:val="24"/>
            <w:szCs w:val="24"/>
          </w:rPr>
          <m:t>0 &lt; x &lt; 0.5</m:t>
        </m:r>
      </m:oMath>
      <w:r w:rsidRPr="0029618A">
        <w:rPr>
          <w:rFonts w:eastAsia="Times New Roman"/>
          <w:sz w:val="24"/>
          <w:szCs w:val="24"/>
        </w:rPr>
        <w:t>.</w:t>
      </w:r>
    </w:p>
    <w:p w14:paraId="5FE7F86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То, какой стороной упадет бутерброд, определяется знаком синуса угла </w:t>
      </w:r>
      <m:oMath>
        <m:r>
          <w:rPr>
            <w:rFonts w:ascii="Cambria Math" w:hAnsi="Cambria Math"/>
          </w:rPr>
          <m:t>φ</m:t>
        </m:r>
      </m:oMath>
      <w:r w:rsidRPr="0029618A">
        <w:rPr>
          <w:rFonts w:eastAsia="Times New Roman"/>
          <w:sz w:val="24"/>
          <w:szCs w:val="24"/>
        </w:rPr>
        <w:t xml:space="preserve">, то есть функцией </w:t>
      </w:r>
      <m:oMath>
        <m:r>
          <w:rPr>
            <w:rFonts w:ascii="Cambria Math" w:eastAsia="Cambria Math" w:hAnsi="Cambria Math"/>
            <w:sz w:val="24"/>
            <w:szCs w:val="24"/>
          </w:rPr>
          <m:t>sign(</m:t>
        </m:r>
        <m:box>
          <m:boxPr>
            <m:opEmu m:val="1"/>
            <m:ctrlPr>
              <w:rPr>
                <w:rFonts w:ascii="Cambria Math" w:eastAsia="Cambria Math" w:hAnsi="Cambria Math"/>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φ</m:t>
        </m:r>
        <m:r>
          <w:rPr>
            <w:rFonts w:ascii="Cambria Math" w:eastAsia="Cambria Math" w:hAnsi="Cambria Math"/>
            <w:sz w:val="24"/>
            <w:szCs w:val="24"/>
          </w:rPr>
          <m:t>)</m:t>
        </m:r>
      </m:oMath>
      <w:r w:rsidRPr="0029618A">
        <w:rPr>
          <w:rFonts w:eastAsia="Times New Roman"/>
          <w:sz w:val="24"/>
          <w:szCs w:val="24"/>
        </w:rPr>
        <w:t xml:space="preserve">. Эта функция возвращает </w:t>
      </w:r>
      <m:oMath>
        <m:r>
          <w:rPr>
            <w:rFonts w:ascii="Cambria Math" w:eastAsia="Cambria Math" w:hAnsi="Cambria Math"/>
            <w:sz w:val="24"/>
            <w:szCs w:val="24"/>
          </w:rPr>
          <m:t>-1</m:t>
        </m:r>
      </m:oMath>
      <w:r w:rsidRPr="0029618A">
        <w:rPr>
          <w:rFonts w:eastAsia="Times New Roman"/>
          <w:sz w:val="24"/>
          <w:szCs w:val="24"/>
        </w:rPr>
        <w:t xml:space="preserve"> для случая «маслом вверх» и </w:t>
      </w:r>
      <m:oMath>
        <m:r>
          <w:rPr>
            <w:rFonts w:ascii="Cambria Math" w:eastAsia="Cambria Math" w:hAnsi="Cambria Math"/>
            <w:sz w:val="24"/>
            <w:szCs w:val="24"/>
          </w:rPr>
          <m:t>1</m:t>
        </m:r>
      </m:oMath>
      <w:r w:rsidRPr="0029618A">
        <w:rPr>
          <w:rFonts w:eastAsia="Times New Roman"/>
          <w:sz w:val="24"/>
          <w:szCs w:val="24"/>
        </w:rPr>
        <w:t xml:space="preserve"> </w:t>
      </w:r>
      <w:proofErr w:type="gramStart"/>
      <w:r w:rsidRPr="0029618A">
        <w:rPr>
          <w:rFonts w:eastAsia="Times New Roman"/>
          <w:sz w:val="24"/>
          <w:szCs w:val="24"/>
        </w:rPr>
        <w:t>для</w:t>
      </w:r>
      <w:proofErr w:type="gramEnd"/>
      <w:r w:rsidRPr="0029618A">
        <w:rPr>
          <w:rFonts w:eastAsia="Times New Roman"/>
          <w:sz w:val="24"/>
          <w:szCs w:val="24"/>
        </w:rPr>
        <w:t xml:space="preserve"> «маслом вниз». Мы можем использовать эту функцию для выражения вероятности падения детерминистического бутерброда, если приведём её к диапазону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m:t>
        </m:r>
      </m:oMath>
      <w:r w:rsidRPr="0029618A">
        <w:rPr>
          <w:rFonts w:eastAsia="Times New Roman"/>
          <w:sz w:val="24"/>
          <w:szCs w:val="24"/>
        </w:rPr>
        <w:t>:</w:t>
      </w:r>
      <w:r>
        <w:rPr>
          <w:rFonts w:eastAsia="Times New Roman"/>
          <w:sz w:val="24"/>
          <w:szCs w:val="24"/>
        </w:rPr>
        <w:t xml:space="preserve"> </w:t>
      </w:r>
    </w:p>
    <w:p w14:paraId="61320C51" w14:textId="77777777" w:rsidR="00FC10F8" w:rsidRPr="0029618A" w:rsidRDefault="006434A2"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x,h</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φ </m:t>
                  </m:r>
                </m:e>
              </m:d>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begChr m:val="["/>
                  <m:endChr m:val="]"/>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m:t>
                  </m:r>
                  <m:d>
                    <m:dPr>
                      <m:ctrlPr>
                        <w:rPr>
                          <w:rFonts w:ascii="Cambria Math" w:eastAsia="Cambria Math" w:hAnsi="Cambria Math"/>
                          <w:i/>
                          <w:sz w:val="24"/>
                          <w:szCs w:val="24"/>
                        </w:rPr>
                      </m:ctrlPr>
                    </m:dPr>
                    <m:e>
                      <m:r>
                        <w:rPr>
                          <w:rFonts w:ascii="Cambria Math" w:eastAsia="Cambria Math" w:hAnsi="Cambria Math"/>
                          <w:sz w:val="24"/>
                          <w:szCs w:val="24"/>
                        </w:rPr>
                        <m:t>C</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e>
                  </m:d>
                  <m:r>
                    <w:rPr>
                      <w:rFonts w:ascii="Cambria Math" w:eastAsia="Times New Roman" w:hAnsi="Cambria Math"/>
                      <w:sz w:val="24"/>
                      <w:szCs w:val="24"/>
                    </w:rPr>
                    <m:t xml:space="preserve"> </m:t>
                  </m:r>
                </m:e>
              </m:d>
            </m:e>
          </m:d>
          <m:r>
            <w:rPr>
              <w:rFonts w:ascii="Cambria Math" w:eastAsia="Cambria Math" w:hAnsi="Cambria Math"/>
              <w:sz w:val="24"/>
              <w:szCs w:val="24"/>
            </w:rPr>
            <m:t>,</m:t>
          </m:r>
        </m:oMath>
      </m:oMathPara>
    </w:p>
    <w:p w14:paraId="580F6B6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Pr>
          <w:rFonts w:eastAsia="Times New Roman"/>
          <w:sz w:val="24"/>
          <w:szCs w:val="24"/>
        </w:rPr>
        <w:t xml:space="preserve"> </w:t>
      </w:r>
      <w:r w:rsidRPr="0029618A">
        <w:rPr>
          <w:rFonts w:eastAsia="Times New Roman"/>
          <w:sz w:val="24"/>
          <w:szCs w:val="24"/>
        </w:rPr>
        <w:t xml:space="preserve">Коэффициент </w:t>
      </w:r>
      <m:oMath>
        <m:r>
          <w:rPr>
            <w:rFonts w:ascii="Cambria Math" w:eastAsia="Cambria Math" w:hAnsi="Cambria Math"/>
            <w:sz w:val="24"/>
            <w:szCs w:val="24"/>
          </w:rPr>
          <m:t>C</m:t>
        </m:r>
      </m:oMath>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Pr>
          <w:rFonts w:eastAsia="Times New Roman"/>
          <w:sz w:val="24"/>
          <w:szCs w:val="24"/>
        </w:rPr>
        <w:t>. П</w:t>
      </w:r>
      <w:r w:rsidRPr="0029618A">
        <w:rPr>
          <w:rFonts w:eastAsia="Times New Roman"/>
          <w:sz w:val="24"/>
          <w:szCs w:val="24"/>
        </w:rPr>
        <w:t xml:space="preserve">ричём достаточно </w:t>
      </w:r>
      <w:proofErr w:type="gramStart"/>
      <w:r w:rsidRPr="0029618A">
        <w:rPr>
          <w:rFonts w:eastAsia="Times New Roman"/>
          <w:sz w:val="24"/>
          <w:szCs w:val="24"/>
        </w:rPr>
        <w:t>одного</w:t>
      </w:r>
      <w:r>
        <w:rPr>
          <w:rFonts w:eastAsia="Times New Roman"/>
          <w:sz w:val="24"/>
          <w:szCs w:val="24"/>
        </w:rPr>
        <w:t>-</w:t>
      </w:r>
      <w:r w:rsidRPr="0029618A">
        <w:rPr>
          <w:rFonts w:eastAsia="Times New Roman"/>
          <w:sz w:val="24"/>
          <w:szCs w:val="24"/>
        </w:rPr>
        <w:t>единственного</w:t>
      </w:r>
      <w:proofErr w:type="gramEnd"/>
      <w:r w:rsidRPr="0029618A">
        <w:rPr>
          <w:rFonts w:eastAsia="Times New Roman"/>
          <w:sz w:val="24"/>
          <w:szCs w:val="24"/>
        </w:rPr>
        <w:t xml:space="preserve"> эксперимента с измерением угла в момент падения, чтобы получить оценку этого значения! С помощью симулятора я легко выяснил, что </w:t>
      </w:r>
      <m:oMath>
        <m:r>
          <w:rPr>
            <w:rFonts w:ascii="Cambria Math" w:eastAsia="Cambria Math" w:hAnsi="Cambria Math"/>
            <w:sz w:val="24"/>
            <w:szCs w:val="24"/>
          </w:rPr>
          <m:t>C = 2.3.</m:t>
        </m:r>
      </m:oMath>
      <w:r w:rsidRPr="0029618A">
        <w:rPr>
          <w:rFonts w:eastAsia="Times New Roman"/>
          <w:sz w:val="24"/>
          <w:szCs w:val="24"/>
        </w:rPr>
        <w:t xml:space="preserve"> </w:t>
      </w:r>
    </w:p>
    <w:p w14:paraId="6297F81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 </w:t>
      </w:r>
      <m:oMath>
        <m:r>
          <w:rPr>
            <w:rFonts w:ascii="Cambria Math" w:eastAsia="Cambria Math" w:hAnsi="Cambria Math"/>
            <w:sz w:val="24"/>
            <w:szCs w:val="24"/>
          </w:rPr>
          <m:t>x</m:t>
        </m:r>
      </m:oMath>
      <w:r w:rsidRPr="0029618A">
        <w:rPr>
          <w:rFonts w:eastAsia="Times New Roman"/>
          <w:sz w:val="24"/>
          <w:szCs w:val="24"/>
        </w:rPr>
        <w:t xml:space="preserve"> будет равно </w:t>
      </w:r>
      <m:oMath>
        <m:r>
          <w:rPr>
            <w:rFonts w:ascii="Cambria Math" w:eastAsia="Cambria Math" w:hAnsi="Cambria Math"/>
            <w:sz w:val="24"/>
            <w:szCs w:val="24"/>
          </w:rPr>
          <m:t>0.2</m:t>
        </m:r>
      </m:oMath>
      <w:r w:rsidRPr="0029618A">
        <w:rPr>
          <w:rFonts w:eastAsia="Cambria Math"/>
          <w:sz w:val="24"/>
          <w:szCs w:val="24"/>
        </w:rPr>
        <w:t>,</w:t>
      </w:r>
      <w:r w:rsidRPr="0029618A">
        <w:rPr>
          <w:rFonts w:eastAsia="Times New Roman"/>
          <w:sz w:val="24"/>
          <w:szCs w:val="24"/>
        </w:rPr>
        <w:t xml:space="preserve"> или </w:t>
      </w:r>
      <m:oMath>
        <m:r>
          <w:rPr>
            <w:rFonts w:ascii="Cambria Math" w:eastAsia="Cambria Math" w:hAnsi="Cambria Math"/>
            <w:sz w:val="24"/>
            <w:szCs w:val="24"/>
          </w:rPr>
          <m:t>0.4</m:t>
        </m:r>
      </m:oMath>
      <w:r w:rsidRPr="0029618A">
        <w:rPr>
          <w:rFonts w:eastAsia="Cambria Math"/>
          <w:sz w:val="24"/>
          <w:szCs w:val="24"/>
        </w:rPr>
        <w:t>,</w:t>
      </w:r>
      <w:r w:rsidRPr="0029618A">
        <w:rPr>
          <w:rFonts w:eastAsia="Times New Roman"/>
          <w:sz w:val="24"/>
          <w:szCs w:val="24"/>
        </w:rPr>
        <w:t xml:space="preserve"> </w:t>
      </w:r>
      <w:proofErr w:type="spellStart"/>
      <w:r w:rsidRPr="0029618A">
        <w:rPr>
          <w:rFonts w:eastAsia="Times New Roman"/>
          <w:sz w:val="24"/>
          <w:szCs w:val="24"/>
        </w:rPr>
        <w:t>или</w:t>
      </w:r>
      <w:proofErr w:type="spellEnd"/>
      <w:r w:rsidRPr="0029618A">
        <w:rPr>
          <w:rFonts w:eastAsia="Times New Roman"/>
          <w:sz w:val="24"/>
          <w:szCs w:val="24"/>
        </w:rPr>
        <w:t xml:space="preserve"> любому числу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sz w:val="24"/>
                <w:szCs w:val="24"/>
              </w:rPr>
            </m:ctrlPr>
          </m:dPr>
          <m:e>
            <m:r>
              <w:rPr>
                <w:rFonts w:ascii="Cambria Math" w:eastAsia="Cambria Math" w:hAnsi="Cambria Math"/>
                <w:sz w:val="24"/>
                <w:szCs w:val="24"/>
              </w:rPr>
              <m:t>x,h</m:t>
            </m:r>
          </m:e>
        </m:d>
      </m:oMath>
      <w:r w:rsidRPr="0029618A">
        <w:rPr>
          <w:rFonts w:eastAsia="Times New Roman"/>
          <w:sz w:val="24"/>
          <w:szCs w:val="24"/>
        </w:rPr>
        <w:t xml:space="preserve">, для всех значений </w:t>
      </w:r>
      <m:oMath>
        <m:r>
          <w:rPr>
            <w:rFonts w:ascii="Cambria Math" w:eastAsia="Cambria Math" w:hAnsi="Cambria Math"/>
            <w:sz w:val="24"/>
            <w:szCs w:val="24"/>
          </w:rPr>
          <m:t>x</m:t>
        </m:r>
      </m:oMath>
      <w:r w:rsidRPr="0029618A">
        <w:rPr>
          <w:rFonts w:eastAsia="Times New Roman"/>
          <w:sz w:val="24"/>
          <w:szCs w:val="24"/>
        </w:rPr>
        <w:t>, умножив их предварительно на вероятность попадания в кон</w:t>
      </w:r>
      <w:proofErr w:type="spellStart"/>
      <w:r w:rsidRPr="0029618A">
        <w:rPr>
          <w:rFonts w:eastAsia="Times New Roman"/>
          <w:sz w:val="24"/>
          <w:szCs w:val="24"/>
        </w:rPr>
        <w:t>кретный</w:t>
      </w:r>
      <w:proofErr w:type="spellEnd"/>
      <w:r w:rsidRPr="0029618A">
        <w:rPr>
          <w:rFonts w:eastAsia="Times New Roman"/>
          <w:sz w:val="24"/>
          <w:szCs w:val="24"/>
        </w:rPr>
        <w:t xml:space="preserve"> диапазон значений. Разобьем отрезок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частей</w:t>
      </w:r>
      <w:proofErr w:type="gramEnd"/>
      <w:r w:rsidRPr="0029618A">
        <w:rPr>
          <w:rFonts w:eastAsia="Times New Roman"/>
          <w:sz w:val="24"/>
          <w:szCs w:val="24"/>
        </w:rPr>
        <w:t xml:space="preserve">, и вычислим оценку вероятности в виде суммы: </w:t>
      </w:r>
    </w:p>
    <w:p w14:paraId="7B14F0CD" w14:textId="77777777" w:rsidR="00FC10F8" w:rsidRPr="0029618A" w:rsidRDefault="006434A2" w:rsidP="00FC10F8">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h</m:t>
              </m:r>
            </m:e>
          </m:d>
          <m:r>
            <w:rPr>
              <w:rFonts w:ascii="Cambria Math" w:eastAsia="Cambria Math" w:hAnsi="Cambria Math"/>
              <w:sz w:val="24"/>
              <w:szCs w:val="24"/>
            </w:rPr>
            <m:t xml:space="preserve"> ≈</m:t>
          </m:r>
          <m:f>
            <m:fPr>
              <m:ctrlPr>
                <w:rPr>
                  <w:rFonts w:ascii="Cambria Math" w:eastAsia="Cambria Math" w:hAnsi="Cambria Math"/>
                  <w:i/>
                  <w:sz w:val="24"/>
                  <w:szCs w:val="24"/>
                </w:rPr>
              </m:ctrlPr>
            </m:fPr>
            <m:num>
              <m:r>
                <w:rPr>
                  <w:rFonts w:ascii="Cambria Math" w:eastAsia="Cambria Math" w:hAnsi="Cambria Math"/>
                  <w:sz w:val="24"/>
                  <w:szCs w:val="24"/>
                </w:rPr>
                <m:t>2</m:t>
              </m:r>
            </m:num>
            <m:den>
              <m:r>
                <w:rPr>
                  <w:rFonts w:ascii="Cambria Math" w:eastAsia="Cambria Math" w:hAnsi="Cambria Math"/>
                  <w:sz w:val="24"/>
                  <w:szCs w:val="24"/>
                </w:rPr>
                <m:t>n</m:t>
              </m:r>
            </m:den>
          </m:f>
          <m:r>
            <w:rPr>
              <w:rFonts w:ascii="Cambria Math" w:eastAsia="Cambria Math" w:hAnsi="Cambria Math"/>
              <w:sz w:val="24"/>
              <w:szCs w:val="24"/>
            </w:rPr>
            <m:t xml:space="preserve"> </m:t>
          </m:r>
          <m:nary>
            <m:naryPr>
              <m:chr m:val="∑"/>
              <m:ctrlPr>
                <w:rPr>
                  <w:rFonts w:ascii="Cambria Math" w:eastAsia="Cambria Math" w:hAnsi="Cambria Math"/>
                  <w:i/>
                  <w:sz w:val="24"/>
                  <w:szCs w:val="24"/>
                </w:rPr>
              </m:ctrlPr>
            </m:naryPr>
            <m:sub>
              <m:r>
                <w:rPr>
                  <w:rFonts w:ascii="Cambria Math" w:eastAsia="Cambria Math" w:hAnsi="Cambria Math"/>
                  <w:sz w:val="24"/>
                  <w:szCs w:val="24"/>
                </w:rPr>
                <m:t>i=0</m:t>
              </m:r>
            </m:sub>
            <m:sup>
              <m:r>
                <w:rPr>
                  <w:rFonts w:ascii="Cambria Math" w:eastAsia="Cambria Math" w:hAnsi="Cambria Math"/>
                  <w:sz w:val="24"/>
                  <w:szCs w:val="24"/>
                </w:rPr>
                <m:t>n</m:t>
              </m:r>
            </m:sup>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i</m:t>
                      </m:r>
                    </m:num>
                    <m:den>
                      <m:r>
                        <w:rPr>
                          <w:rFonts w:ascii="Cambria Math" w:eastAsia="Cambria Math" w:hAnsi="Cambria Math"/>
                          <w:sz w:val="24"/>
                          <w:szCs w:val="24"/>
                        </w:rPr>
                        <m:t>2n</m:t>
                      </m:r>
                    </m:den>
                  </m:f>
                  <m:r>
                    <w:rPr>
                      <w:rFonts w:ascii="Cambria Math" w:eastAsia="Cambria Math" w:hAnsi="Cambria Math"/>
                      <w:sz w:val="24"/>
                      <w:szCs w:val="24"/>
                    </w:rPr>
                    <m:t>,h</m:t>
                  </m:r>
                </m:e>
              </m:d>
            </m:e>
          </m:nary>
          <m:r>
            <w:rPr>
              <w:rFonts w:ascii="Cambria Math" w:eastAsia="Cambria Math" w:hAnsi="Cambria Math"/>
              <w:sz w:val="24"/>
              <w:szCs w:val="24"/>
            </w:rPr>
            <m:t>,</m:t>
          </m:r>
        </m:oMath>
      </m:oMathPara>
    </w:p>
    <w:p w14:paraId="6D66EAF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здесь множитель </w:t>
      </w:r>
      <m:oMath>
        <m:r>
          <w:rPr>
            <w:rFonts w:ascii="Cambria Math" w:eastAsia="Cambria Math" w:hAnsi="Cambria Math"/>
            <w:sz w:val="24"/>
            <w:szCs w:val="24"/>
          </w:rPr>
          <m:t>2/n</m:t>
        </m:r>
      </m:oMath>
      <w:r w:rsidRPr="0029618A">
        <w:rPr>
          <w:rFonts w:eastAsia="Times New Roman"/>
          <w:sz w:val="24"/>
          <w:szCs w:val="24"/>
        </w:rPr>
        <w:t xml:space="preserve"> выражает вероятность для случайной величины </w:t>
      </w:r>
      <m:oMath>
        <m:r>
          <w:rPr>
            <w:rFonts w:ascii="Cambria Math" w:eastAsia="Cambria Math" w:hAnsi="Cambria Math"/>
            <w:sz w:val="24"/>
            <w:szCs w:val="24"/>
          </w:rPr>
          <m:t>x</m:t>
        </m:r>
      </m:oMath>
      <w:r w:rsidRPr="0029618A">
        <w:rPr>
          <w:rFonts w:eastAsia="Times New Roman"/>
          <w:sz w:val="24"/>
          <w:szCs w:val="24"/>
        </w:rPr>
        <w:t xml:space="preserve"> попасть в отрезок ширины </w:t>
      </w:r>
      <m:oMath>
        <m:r>
          <w:rPr>
            <w:rFonts w:ascii="Cambria Math" w:eastAsia="Cambria Math" w:hAnsi="Cambria Math"/>
            <w:sz w:val="24"/>
            <w:szCs w:val="24"/>
          </w:rPr>
          <m:t>1/n</m:t>
        </m:r>
      </m:oMath>
      <w:r w:rsidRPr="0029618A">
        <w:rPr>
          <w:rFonts w:eastAsia="Times New Roman"/>
          <w:sz w:val="24"/>
          <w:szCs w:val="24"/>
        </w:rPr>
        <w:t>. Вот как выглядят результаты для значительного числа разбиений (</w:t>
      </w:r>
      <m:oMath>
        <m:r>
          <w:rPr>
            <w:rFonts w:ascii="Cambria Math" w:eastAsia="Cambria Math" w:hAnsi="Cambria Math"/>
            <w:sz w:val="24"/>
            <w:szCs w:val="24"/>
          </w:rPr>
          <m:t>n=100</m:t>
        </m:r>
      </m:oMath>
      <w:r w:rsidRPr="0029618A">
        <w:rPr>
          <w:rFonts w:eastAsia="Times New Roman"/>
          <w:sz w:val="24"/>
          <w:szCs w:val="24"/>
        </w:rPr>
        <w:t>) на фоне серии численных экспериментов с нулевой горизонтальной скоростью:</w:t>
      </w:r>
    </w:p>
    <w:p w14:paraId="205222AA"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C761E3D" wp14:editId="3A72E9FE">
            <wp:extent cx="4353975" cy="2597190"/>
            <wp:effectExtent l="0" t="0" r="0" b="0"/>
            <wp:docPr id="96" name="image76.png" descr="C:\tmp\podlost\ToH\html\figures\buter\2018-12-12_20-31-57.png"/>
            <wp:cNvGraphicFramePr/>
            <a:graphic xmlns:a="http://schemas.openxmlformats.org/drawingml/2006/main">
              <a:graphicData uri="http://schemas.openxmlformats.org/drawingml/2006/picture">
                <pic:pic xmlns:pic="http://schemas.openxmlformats.org/drawingml/2006/picture">
                  <pic:nvPicPr>
                    <pic:cNvPr id="0" name="image76.png" descr="C:\tmp\podlost\ToH\html\figures\buter\2018-12-12_20-31-57.png"/>
                    <pic:cNvPicPr preferRelativeResize="0"/>
                  </pic:nvPicPr>
                  <pic:blipFill>
                    <a:blip r:embed="rId39" cstate="print"/>
                    <a:srcRect/>
                    <a:stretch>
                      <a:fillRect/>
                    </a:stretch>
                  </pic:blipFill>
                  <pic:spPr>
                    <a:xfrm>
                      <a:off x="0" y="0"/>
                      <a:ext cx="4353975" cy="2597190"/>
                    </a:xfrm>
                    <a:prstGeom prst="rect">
                      <a:avLst/>
                    </a:prstGeom>
                    <a:ln/>
                  </pic:spPr>
                </pic:pic>
              </a:graphicData>
            </a:graphic>
          </wp:inline>
        </w:drawing>
      </w:r>
    </w:p>
    <w:p w14:paraId="0A08882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14:paraId="045B58E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w:t>
      </w:r>
      <m:oMath>
        <m:r>
          <w:rPr>
            <w:rFonts w:ascii="Cambria Math" w:eastAsia="Cambria Math" w:hAnsi="Cambria Math"/>
            <w:sz w:val="24"/>
            <w:szCs w:val="24"/>
          </w:rPr>
          <m:t>0.5</m:t>
        </m:r>
      </m:oMath>
      <w:r w:rsidRPr="0029618A">
        <w:rPr>
          <w:rFonts w:eastAsia="Times New Roman"/>
          <w:sz w:val="24"/>
          <w:szCs w:val="24"/>
        </w:rPr>
        <w:t>, но в принципе подобный анализ можно провес</w:t>
      </w:r>
      <w:proofErr w:type="spellStart"/>
      <w:r w:rsidRPr="0029618A">
        <w:rPr>
          <w:rFonts w:eastAsia="Times New Roman"/>
          <w:sz w:val="24"/>
          <w:szCs w:val="24"/>
        </w:rPr>
        <w:t>ти</w:t>
      </w:r>
      <w:proofErr w:type="spellEnd"/>
      <w:r w:rsidRPr="0029618A">
        <w:rPr>
          <w:rFonts w:eastAsia="Times New Roman"/>
          <w:sz w:val="24"/>
          <w:szCs w:val="24"/>
        </w:rPr>
        <w:t xml:space="preserve"> и для более общего случая. </w:t>
      </w:r>
    </w:p>
    <w:p w14:paraId="3F6EFD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при увеличении </w:t>
      </w:r>
      <m:oMath>
        <m:r>
          <w:rPr>
            <w:rFonts w:ascii="Cambria Math" w:eastAsia="Cambria Math" w:hAnsi="Cambria Math"/>
            <w:sz w:val="24"/>
            <w:szCs w:val="24"/>
          </w:rPr>
          <m:t>h</m:t>
        </m:r>
      </m:oMath>
      <w:r w:rsidRPr="0029618A">
        <w:rPr>
          <w:rFonts w:eastAsia="Times New Roman"/>
          <w:sz w:val="24"/>
          <w:szCs w:val="24"/>
        </w:rPr>
        <w:t xml:space="preserve"> приближается к значениям, близким к </w:t>
      </w:r>
      <m:oMath>
        <m:r>
          <w:rPr>
            <w:rFonts w:ascii="Cambria Math" w:eastAsia="Cambria Math" w:hAnsi="Cambria Math"/>
            <w:sz w:val="24"/>
            <w:szCs w:val="24"/>
          </w:rPr>
          <m:t>0.5</m:t>
        </m:r>
      </m:oMath>
      <w:r w:rsidRPr="0029618A">
        <w:rPr>
          <w:rFonts w:eastAsia="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xml:space="preserve">, образуемых значениями </w:t>
      </w:r>
      <m:oMath>
        <m:r>
          <w:rPr>
            <w:rFonts w:ascii="Cambria Math" w:eastAsia="Cambria Math" w:hAnsi="Cambria Math"/>
            <w:sz w:val="24"/>
            <w:szCs w:val="24"/>
          </w:rPr>
          <m:t>x</m:t>
        </m:r>
      </m:oMath>
      <w:r w:rsidRPr="0029618A">
        <w:rPr>
          <w:rFonts w:eastAsia="Times New Roman"/>
          <w:sz w:val="24"/>
          <w:szCs w:val="24"/>
        </w:rPr>
        <w:t xml:space="preserve"> при суммировании</w:t>
      </w:r>
      <w:proofErr w:type="gramStart"/>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r>
          <w:rPr>
            <w:rFonts w:ascii="Cambria Math" w:eastAsia="Cambria Math" w:hAnsi="Cambria Math"/>
            <w:sz w:val="24"/>
            <w:szCs w:val="24"/>
          </w:rPr>
          <m:t>(x,h)</m:t>
        </m:r>
      </m:oMath>
      <w:r w:rsidRPr="0029618A">
        <w:rPr>
          <w:rFonts w:eastAsia="Times New Roman"/>
          <w:sz w:val="24"/>
          <w:szCs w:val="24"/>
        </w:rPr>
        <w:t xml:space="preserve">. </w:t>
      </w:r>
      <w:proofErr w:type="gramEnd"/>
      <w:r w:rsidRPr="0029618A">
        <w:rPr>
          <w:rFonts w:eastAsia="Times New Roman"/>
          <w:sz w:val="24"/>
          <w:szCs w:val="24"/>
        </w:rPr>
        <w:t>Если мы забудем про несчастный бутерброд и продолжим гра</w:t>
      </w:r>
      <w:proofErr w:type="spellStart"/>
      <w:r w:rsidRPr="0029618A">
        <w:rPr>
          <w:rFonts w:eastAsia="Times New Roman"/>
          <w:sz w:val="24"/>
          <w:szCs w:val="24"/>
        </w:rPr>
        <w:t>фик</w:t>
      </w:r>
      <w:proofErr w:type="spellEnd"/>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то увидим, что оценка вероятности так и продолжит колебаться вблизи </w:t>
      </w:r>
      <m:oMath>
        <m:r>
          <w:rPr>
            <w:rFonts w:ascii="Cambria Math" w:eastAsia="Cambria Math" w:hAnsi="Cambria Math"/>
            <w:sz w:val="24"/>
            <w:szCs w:val="24"/>
          </w:rPr>
          <m:t>0.5</m:t>
        </m:r>
      </m:oMath>
      <w:r w:rsidRPr="0029618A">
        <w:rPr>
          <w:rFonts w:eastAsia="Times New Roman"/>
          <w:sz w:val="24"/>
          <w:szCs w:val="24"/>
        </w:rPr>
        <w:t>, постепенно стремясь к этому значению.</w:t>
      </w:r>
    </w:p>
    <w:p w14:paraId="2006823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А можно ли выяснить без прямых вычислений, </w:t>
      </w:r>
      <w:proofErr w:type="gramStart"/>
      <w:r w:rsidRPr="0029618A">
        <w:rPr>
          <w:rFonts w:eastAsia="Times New Roman"/>
          <w:sz w:val="24"/>
          <w:szCs w:val="24"/>
        </w:rPr>
        <w:t>будет ли вероятность продолжать сходится</w:t>
      </w:r>
      <w:proofErr w:type="gramEnd"/>
      <w:r w:rsidRPr="0029618A">
        <w:rPr>
          <w:rFonts w:eastAsia="Times New Roman"/>
          <w:sz w:val="24"/>
          <w:szCs w:val="24"/>
        </w:rPr>
        <w:t xml:space="preserve"> к </w:t>
      </w:r>
      <m:oMath>
        <m:r>
          <w:rPr>
            <w:rFonts w:ascii="Cambria Math" w:eastAsia="Cambria Math" w:hAnsi="Cambria Math"/>
            <w:sz w:val="24"/>
            <w:szCs w:val="24"/>
          </w:rPr>
          <m:t>0.5</m:t>
        </m:r>
      </m:oMath>
      <w:r w:rsidRPr="0029618A">
        <w:rPr>
          <w:rFonts w:eastAsia="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 </w:t>
      </w:r>
      <m:oMath>
        <m:r>
          <w:rPr>
            <w:rFonts w:ascii="Cambria Math" w:eastAsia="Cambria Math" w:hAnsi="Cambria Math"/>
            <w:sz w:val="24"/>
            <w:szCs w:val="24"/>
          </w:rPr>
          <m:t>x</m:t>
        </m:r>
      </m:oMath>
      <w:r w:rsidRPr="0029618A">
        <w:rPr>
          <w:rFonts w:eastAsia="Times New Roman"/>
          <w:sz w:val="24"/>
          <w:szCs w:val="24"/>
        </w:rPr>
        <w:t xml:space="preserve"> соответствует определённая частота колебаний</w:t>
      </w:r>
      <w:r w:rsidRPr="0029618A">
        <w:rPr>
          <w:rFonts w:eastAsia="Times New Roman"/>
          <w:sz w:val="24"/>
          <w:szCs w:val="24"/>
          <w:vertAlign w:val="superscript"/>
        </w:rPr>
        <w:footnoteReference w:id="11"/>
      </w:r>
      <w:r w:rsidRPr="0029618A">
        <w:rPr>
          <w:rFonts w:eastAsia="Times New Roman"/>
          <w:sz w:val="24"/>
          <w:szCs w:val="24"/>
        </w:rPr>
        <w:t xml:space="preserve">, а 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будет соответствовать апериодичная функция, похожая на убывающие</w:t>
      </w:r>
      <w:r>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xml:space="preserve">. Больше он нам не понадобится, так что если вас </w:t>
      </w:r>
      <w:r w:rsidRPr="0029618A">
        <w:rPr>
          <w:rFonts w:eastAsia="Times New Roman"/>
          <w:sz w:val="24"/>
          <w:szCs w:val="24"/>
        </w:rPr>
        <w:lastRenderedPageBreak/>
        <w:t>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14:paraId="34BDF31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w:t>
      </w:r>
      <w:proofErr w:type="spellStart"/>
      <w:r w:rsidRPr="0029618A">
        <w:rPr>
          <w:rFonts w:eastAsia="Times New Roman"/>
          <w:sz w:val="24"/>
          <w:szCs w:val="24"/>
        </w:rPr>
        <w:t>Энрико</w:t>
      </w:r>
      <w:proofErr w:type="spellEnd"/>
      <w:r w:rsidRPr="0029618A">
        <w:rPr>
          <w:rFonts w:eastAsia="Times New Roman"/>
          <w:sz w:val="24"/>
          <w:szCs w:val="24"/>
        </w:rPr>
        <w:t xml:space="preserve"> Ферми, дедушка метода Монте-Карло (отцом считается </w:t>
      </w:r>
      <w:r>
        <w:rPr>
          <w:rFonts w:eastAsia="Times New Roman"/>
          <w:sz w:val="24"/>
          <w:szCs w:val="24"/>
        </w:rPr>
        <w:t xml:space="preserve">польский </w:t>
      </w:r>
      <w:r w:rsidRPr="0029618A">
        <w:rPr>
          <w:rFonts w:eastAsia="Times New Roman"/>
          <w:sz w:val="24"/>
          <w:szCs w:val="24"/>
        </w:rPr>
        <w:t xml:space="preserve">математик Станислав </w:t>
      </w:r>
      <w:proofErr w:type="spellStart"/>
      <w:r w:rsidRPr="0029618A">
        <w:rPr>
          <w:rFonts w:eastAsia="Times New Roman"/>
          <w:sz w:val="24"/>
          <w:szCs w:val="24"/>
        </w:rPr>
        <w:t>Улам</w:t>
      </w:r>
      <w:proofErr w:type="spellEnd"/>
      <w:r w:rsidRPr="0029618A">
        <w:rPr>
          <w:rFonts w:eastAsia="Times New Roman"/>
          <w:sz w:val="24"/>
          <w:szCs w:val="24"/>
        </w:rPr>
        <w:t xml:space="preserve">),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w:t>
      </w:r>
      <w:proofErr w:type="gramStart"/>
      <w:r w:rsidRPr="0029618A">
        <w:rPr>
          <w:rFonts w:eastAsia="Times New Roman"/>
          <w:sz w:val="24"/>
          <w:szCs w:val="24"/>
        </w:rPr>
        <w:t>чем</w:t>
      </w:r>
      <w:proofErr w:type="gramEnd"/>
      <w:r w:rsidRPr="0029618A">
        <w:rPr>
          <w:rFonts w:eastAsia="Times New Roman"/>
          <w:sz w:val="24"/>
          <w:szCs w:val="24"/>
        </w:rPr>
        <w:t xml:space="preserve"> кажется! </w:t>
      </w:r>
    </w:p>
    <w:p w14:paraId="76245A6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14:paraId="6BADFE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Pr>
          <w:rFonts w:eastAsia="Times New Roman"/>
          <w:sz w:val="24"/>
          <w:szCs w:val="24"/>
        </w:rPr>
        <w:t>,</w:t>
      </w:r>
      <w:r w:rsidRPr="0029618A">
        <w:rPr>
          <w:rFonts w:eastAsia="Times New Roman"/>
          <w:sz w:val="24"/>
          <w:szCs w:val="24"/>
        </w:rPr>
        <w:t xml:space="preserve"> и хрупкие </w:t>
      </w:r>
      <w:proofErr w:type="gramStart"/>
      <w:r w:rsidRPr="0029618A">
        <w:rPr>
          <w:rFonts w:eastAsia="Times New Roman"/>
          <w:sz w:val="24"/>
          <w:szCs w:val="24"/>
        </w:rPr>
        <w:t>дылды</w:t>
      </w:r>
      <w:proofErr w:type="gramEnd"/>
      <w:r w:rsidRPr="0029618A">
        <w:rPr>
          <w:rFonts w:eastAsia="Times New Roman"/>
          <w:sz w:val="24"/>
          <w:szCs w:val="24"/>
        </w:rPr>
        <w:t xml:space="preserve"> на планете с малой гравитацией будут 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w:t>
      </w:r>
      <w:proofErr w:type="gramStart"/>
      <w:r w:rsidRPr="0029618A">
        <w:rPr>
          <w:rFonts w:eastAsia="Times New Roman"/>
          <w:sz w:val="24"/>
          <w:szCs w:val="24"/>
        </w:rPr>
        <w:t>В частности, мы предполагаем у существ руки, имеющие пропорции, сходные с нашими, а это более чем спорно.</w:t>
      </w:r>
      <w:proofErr w:type="gramEnd"/>
    </w:p>
    <w:p w14:paraId="0D1AE47C" w14:textId="77777777" w:rsidR="00FC10F8" w:rsidRPr="0029618A" w:rsidRDefault="00FC10F8" w:rsidP="00FC10F8">
      <w:pPr>
        <w:pStyle w:val="2"/>
        <w:spacing w:before="200" w:after="0"/>
        <w:ind w:firstLine="397"/>
        <w:jc w:val="both"/>
        <w:rPr>
          <w:rFonts w:eastAsia="Cambria"/>
          <w:b/>
          <w:color w:val="4F81BD"/>
          <w:sz w:val="26"/>
          <w:szCs w:val="26"/>
        </w:rPr>
      </w:pPr>
      <w:bookmarkStart w:id="30" w:name="_Toc24894022"/>
      <w:r w:rsidRPr="0029618A">
        <w:rPr>
          <w:rFonts w:eastAsia="Cambria"/>
          <w:b/>
          <w:color w:val="4F81BD"/>
          <w:sz w:val="26"/>
          <w:szCs w:val="26"/>
        </w:rPr>
        <w:t>Виновато ли масло?</w:t>
      </w:r>
      <w:bookmarkEnd w:id="30"/>
    </w:p>
    <w:p w14:paraId="5BBC16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w:t>
      </w:r>
      <w:proofErr w:type="spellStart"/>
      <w:r w:rsidRPr="0029618A">
        <w:rPr>
          <w:rFonts w:eastAsia="Times New Roman"/>
          <w:sz w:val="24"/>
          <w:szCs w:val="24"/>
        </w:rPr>
        <w:t>мерфологии</w:t>
      </w:r>
      <w:proofErr w:type="spellEnd"/>
      <w:r w:rsidRPr="0029618A">
        <w:rPr>
          <w:rFonts w:eastAsia="Times New Roman"/>
          <w:sz w:val="24"/>
          <w:szCs w:val="24"/>
        </w:rPr>
        <w:t xml:space="preserve"> известно </w:t>
      </w:r>
      <w:proofErr w:type="spellStart"/>
      <w:r w:rsidRPr="0029618A">
        <w:rPr>
          <w:rFonts w:eastAsia="Times New Roman"/>
          <w:sz w:val="24"/>
          <w:szCs w:val="24"/>
        </w:rPr>
        <w:t>н</w:t>
      </w:r>
      <w:proofErr w:type="gramStart"/>
      <w:r w:rsidRPr="0029618A">
        <w:rPr>
          <w:rFonts w:eastAsia="Times New Roman"/>
          <w:sz w:val="24"/>
          <w:szCs w:val="24"/>
        </w:rPr>
        <w:t>e</w:t>
      </w:r>
      <w:proofErr w:type="gramEnd"/>
      <w:r w:rsidRPr="0029618A">
        <w:rPr>
          <w:rFonts w:eastAsia="Times New Roman"/>
          <w:sz w:val="24"/>
          <w:szCs w:val="24"/>
        </w:rPr>
        <w:t>пpaвильноe</w:t>
      </w:r>
      <w:proofErr w:type="spellEnd"/>
      <w:r w:rsidRPr="0029618A">
        <w:rPr>
          <w:rFonts w:eastAsia="Times New Roman"/>
          <w:sz w:val="24"/>
          <w:szCs w:val="24"/>
        </w:rPr>
        <w:t xml:space="preserve"> цитирование </w:t>
      </w:r>
      <w:proofErr w:type="spellStart"/>
      <w:r w:rsidRPr="0029618A">
        <w:rPr>
          <w:rFonts w:eastAsia="Times New Roman"/>
          <w:sz w:val="24"/>
          <w:szCs w:val="24"/>
        </w:rPr>
        <w:t>Гpoccмaнoм</w:t>
      </w:r>
      <w:proofErr w:type="spellEnd"/>
      <w:r w:rsidRPr="0029618A">
        <w:rPr>
          <w:rFonts w:eastAsia="Times New Roman"/>
          <w:sz w:val="24"/>
          <w:szCs w:val="24"/>
        </w:rPr>
        <w:t xml:space="preserve"> закона </w:t>
      </w:r>
      <w:proofErr w:type="spellStart"/>
      <w:r w:rsidRPr="0029618A">
        <w:rPr>
          <w:rFonts w:eastAsia="Times New Roman"/>
          <w:sz w:val="24"/>
          <w:szCs w:val="24"/>
        </w:rPr>
        <w:t>Meнкинa</w:t>
      </w:r>
      <w:proofErr w:type="spellEnd"/>
      <w:r w:rsidRPr="0029618A">
        <w:rPr>
          <w:rFonts w:eastAsia="Times New Roman"/>
          <w:sz w:val="24"/>
          <w:szCs w:val="24"/>
        </w:rPr>
        <w:t xml:space="preserve">: </w:t>
      </w:r>
    </w:p>
    <w:p w14:paraId="59BEDC70"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Сложные проблемы всегда имеют простые, легкие для понимания неправильные решения.</w:t>
      </w:r>
    </w:p>
    <w:p w14:paraId="0A1B9C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w:t>
      </w:r>
      <w:r w:rsidRPr="0029618A">
        <w:rPr>
          <w:rFonts w:eastAsia="Times New Roman"/>
          <w:sz w:val="24"/>
          <w:szCs w:val="24"/>
        </w:rPr>
        <w:lastRenderedPageBreak/>
        <w:t xml:space="preserve">наконец, точку. </w:t>
      </w:r>
      <w:r>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14:paraId="60540A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Pr>
          <w:rFonts w:eastAsia="Times New Roman"/>
          <w:sz w:val="24"/>
          <w:szCs w:val="24"/>
        </w:rPr>
        <w:t xml:space="preserve">один-два </w:t>
      </w:r>
      <w:r w:rsidRPr="0029618A">
        <w:rPr>
          <w:rFonts w:eastAsia="Times New Roman"/>
          <w:sz w:val="24"/>
          <w:szCs w:val="24"/>
        </w:rPr>
        <w:t>сантиметр</w:t>
      </w:r>
      <w:r>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14:paraId="131FE3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14:paraId="4960625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со второго процесса — с «перевешивания». Я не случайно </w:t>
      </w:r>
      <w:proofErr w:type="gramStart"/>
      <w:r w:rsidRPr="0029618A">
        <w:rPr>
          <w:rFonts w:eastAsia="Times New Roman"/>
          <w:sz w:val="24"/>
          <w:szCs w:val="24"/>
        </w:rPr>
        <w:t>занудно</w:t>
      </w:r>
      <w:proofErr w:type="gramEnd"/>
      <w:r w:rsidRPr="0029618A">
        <w:rPr>
          <w:rFonts w:eastAsia="Times New Roman"/>
          <w:sz w:val="24"/>
          <w:szCs w:val="24"/>
        </w:rPr>
        <w:t xml:space="preserve">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14:paraId="11AA25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w:t>
      </w:r>
      <w:r>
        <w:rPr>
          <w:rFonts w:eastAsia="Times New Roman"/>
          <w:sz w:val="24"/>
          <w:szCs w:val="24"/>
        </w:rPr>
        <w:t xml:space="preserve">вращения </w:t>
      </w:r>
      <w:r w:rsidRPr="0029618A">
        <w:rPr>
          <w:rFonts w:eastAsia="Times New Roman"/>
          <w:sz w:val="24"/>
          <w:szCs w:val="24"/>
        </w:rPr>
        <w:t>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стало яснее, нарисуем силы, действующие на условный воздушный шар как на предмет с неравномерной плотностью:</w:t>
      </w:r>
    </w:p>
    <w:p w14:paraId="47652E6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5879B53" wp14:editId="1E5EA821">
            <wp:extent cx="3669506" cy="2184600"/>
            <wp:effectExtent l="0" t="0" r="0" b="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40" cstate="print"/>
                    <a:srcRect/>
                    <a:stretch>
                      <a:fillRect/>
                    </a:stretch>
                  </pic:blipFill>
                  <pic:spPr>
                    <a:xfrm>
                      <a:off x="0" y="0"/>
                      <a:ext cx="3669506" cy="2184600"/>
                    </a:xfrm>
                    <a:prstGeom prst="rect">
                      <a:avLst/>
                    </a:prstGeom>
                    <a:ln/>
                  </pic:spPr>
                </pic:pic>
              </a:graphicData>
            </a:graphic>
          </wp:inline>
        </w:drawing>
      </w:r>
    </w:p>
    <w:p w14:paraId="0FB1C07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Силы, приводящие воздушный шар в устойчивое положение.</w:t>
      </w:r>
    </w:p>
    <w:p w14:paraId="313185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бутерброд?</w:t>
      </w:r>
    </w:p>
    <w:p w14:paraId="53C911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Pr>
          <w:rFonts w:eastAsia="Times New Roman"/>
          <w:sz w:val="24"/>
          <w:szCs w:val="24"/>
        </w:rPr>
        <w:t>бутерброда</w:t>
      </w:r>
      <w:r w:rsidRPr="0029618A">
        <w:rPr>
          <w:rFonts w:eastAsia="Times New Roman"/>
          <w:sz w:val="24"/>
          <w:szCs w:val="24"/>
        </w:rPr>
        <w:t xml:space="preserve">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14:paraId="63AA3DF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 </w:t>
      </w:r>
      <m:oMath>
        <m:r>
          <w:rPr>
            <w:rFonts w:ascii="Cambria Math" w:eastAsia="Cambria Math" w:hAnsi="Cambria Math"/>
            <w:sz w:val="24"/>
            <w:szCs w:val="24"/>
          </w:rPr>
          <m:t>l</m:t>
        </m:r>
      </m:oMath>
      <w:r w:rsidRPr="0029618A">
        <w:rPr>
          <w:rFonts w:eastAsia="Times New Roman"/>
          <w:sz w:val="24"/>
          <w:szCs w:val="24"/>
        </w:rPr>
        <w:t xml:space="preserve"> на </w:t>
      </w:r>
      <m:oMath>
        <m:rad>
          <m:radPr>
            <m:degHide m:val="1"/>
            <m:ctrlPr>
              <w:rPr>
                <w:rFonts w:ascii="Cambria Math" w:eastAsia="Cambria Math" w:hAnsi="Cambria Math"/>
                <w:sz w:val="24"/>
                <w:szCs w:val="24"/>
              </w:rPr>
            </m:ctrlPr>
          </m:radPr>
          <m:deg/>
          <m:e>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d</m:t>
                </m:r>
              </m:e>
              <m:sup>
                <m:r>
                  <w:rPr>
                    <w:rFonts w:ascii="Cambria Math" w:eastAsia="Cambria Math" w:hAnsi="Cambria Math"/>
                    <w:sz w:val="24"/>
                    <w:szCs w:val="24"/>
                  </w:rPr>
                  <m:t>2</m:t>
                </m:r>
              </m:sup>
            </m:sSup>
          </m:e>
        </m:rad>
        <m:r>
          <w:rPr>
            <w:rFonts w:ascii="Cambria Math" w:eastAsia="Cambria Math" w:hAnsi="Cambria Math"/>
            <w:sz w:val="24"/>
            <w:szCs w:val="24"/>
          </w:rPr>
          <m:t>=l</m:t>
        </m:r>
        <m:rad>
          <m:radPr>
            <m:degHide m:val="1"/>
            <m:ctrlPr>
              <w:rPr>
                <w:rFonts w:ascii="Cambria Math" w:eastAsia="Cambria Math" w:hAnsi="Cambria Math"/>
                <w:sz w:val="24"/>
                <w:szCs w:val="24"/>
              </w:rPr>
            </m:ctrlPr>
          </m:radPr>
          <m:deg/>
          <m:e>
            <m:r>
              <w:rPr>
                <w:rFonts w:ascii="Cambria Math" w:eastAsia="Cambria Math" w:hAnsi="Cambria Math"/>
                <w:sz w:val="24"/>
                <w:szCs w:val="24"/>
              </w:rPr>
              <m:t>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e>
        </m:rad>
      </m:oMath>
      <w:r w:rsidRPr="0029618A">
        <w:rPr>
          <w:rFonts w:eastAsia="Times New Roman"/>
          <w:sz w:val="24"/>
          <w:szCs w:val="24"/>
        </w:rPr>
        <w:t xml:space="preserve">, где </w:t>
      </w:r>
      <m:oMath>
        <m:r>
          <w:rPr>
            <w:rFonts w:ascii="Cambria Math" w:eastAsia="Cambria Math" w:hAnsi="Cambria Math"/>
            <w:sz w:val="24"/>
            <w:szCs w:val="24"/>
          </w:rPr>
          <m:t>δ=d/l</m:t>
        </m:r>
      </m:oMath>
      <w:r w:rsidRPr="0029618A">
        <w:rPr>
          <w:rFonts w:eastAsia="Times New Roman"/>
          <w:sz w:val="24"/>
          <w:szCs w:val="24"/>
        </w:rPr>
        <w:t xml:space="preserve"> — относительная толщ</w:t>
      </w:r>
      <w:proofErr w:type="spellStart"/>
      <w:r w:rsidRPr="0029618A">
        <w:rPr>
          <w:rFonts w:eastAsia="Times New Roman"/>
          <w:sz w:val="24"/>
          <w:szCs w:val="24"/>
        </w:rPr>
        <w:t>ина</w:t>
      </w:r>
      <w:proofErr w:type="spellEnd"/>
      <w:r w:rsidRPr="0029618A">
        <w:rPr>
          <w:rFonts w:eastAsia="Times New Roman"/>
          <w:sz w:val="24"/>
          <w:szCs w:val="24"/>
        </w:rPr>
        <w:t xml:space="preserve"> бутерброда. При небольших значениях </w:t>
      </w:r>
      <m:oMath>
        <m:r>
          <w:rPr>
            <w:rFonts w:ascii="Cambria Math" w:hAnsi="Cambria Math"/>
          </w:rPr>
          <m:t>δ</m:t>
        </m:r>
      </m:oMath>
      <w:r w:rsidRPr="0029618A">
        <w:rPr>
          <w:rFonts w:eastAsia="Times New Roman"/>
          <w:sz w:val="24"/>
          <w:szCs w:val="24"/>
        </w:rPr>
        <w:t xml:space="preserve"> это выражение </w:t>
      </w:r>
      <w:r>
        <w:rPr>
          <w:rFonts w:eastAsia="Times New Roman"/>
          <w:sz w:val="24"/>
          <w:szCs w:val="24"/>
        </w:rPr>
        <w:t xml:space="preserve">приближенно равно </w:t>
      </w:r>
      <m:oMath>
        <m:r>
          <w:rPr>
            <w:rFonts w:ascii="Cambria Math" w:eastAsia="Cambria Math" w:hAnsi="Cambria Math"/>
            <w:sz w:val="24"/>
            <w:szCs w:val="24"/>
          </w:rPr>
          <m:t>l(1+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/2)</m:t>
        </m:r>
      </m:oMath>
      <w:r w:rsidRPr="0029618A">
        <w:rPr>
          <w:rFonts w:eastAsia="Times New Roman"/>
          <w:sz w:val="24"/>
          <w:szCs w:val="24"/>
        </w:rPr>
        <w:t xml:space="preserve">. Получаем, как говорят, эффект второго порядка. Для бутерброда с соотношением ширины к толщине как </w:t>
      </w:r>
      <m:oMath>
        <m:r>
          <w:rPr>
            <w:rFonts w:ascii="Cambria Math" w:eastAsia="Cambria Math" w:hAnsi="Cambria Math"/>
            <w:sz w:val="24"/>
            <w:szCs w:val="24"/>
          </w:rPr>
          <m:t>5</m:t>
        </m:r>
      </m:oMath>
      <w:r w:rsidRPr="0029618A">
        <w:rPr>
          <w:rFonts w:eastAsia="Times New Roman"/>
          <w:sz w:val="24"/>
          <w:szCs w:val="24"/>
        </w:rPr>
        <w:t xml:space="preserve"> к </w:t>
      </w:r>
      <m:oMath>
        <m:r>
          <w:rPr>
            <w:rFonts w:ascii="Cambria Math" w:eastAsia="Cambria Math" w:hAnsi="Cambria Math"/>
            <w:sz w:val="24"/>
            <w:szCs w:val="24"/>
          </w:rPr>
          <m:t>1</m:t>
        </m:r>
      </m:oMath>
      <w:r w:rsidRPr="0029618A">
        <w:rPr>
          <w:rFonts w:eastAsia="Times New Roman"/>
          <w:sz w:val="24"/>
          <w:szCs w:val="24"/>
        </w:rPr>
        <w:t xml:space="preserve"> эти относительные изменения не превышают </w:t>
      </w:r>
      <m:oMath>
        <m:r>
          <w:rPr>
            <w:rFonts w:ascii="Cambria Math" w:eastAsia="Cambria Math" w:hAnsi="Cambria Math"/>
            <w:sz w:val="24"/>
            <w:szCs w:val="24"/>
          </w:rPr>
          <m:t>2%</m:t>
        </m:r>
      </m:oMath>
      <w:r w:rsidRPr="0029618A">
        <w:rPr>
          <w:rFonts w:eastAsia="Times New Roman"/>
          <w:sz w:val="24"/>
          <w:szCs w:val="24"/>
        </w:rPr>
        <w:t xml:space="preserve">. И это максимальная верхняя граница эффекта, ведь мы </w:t>
      </w:r>
      <w:r>
        <w:rPr>
          <w:rFonts w:eastAsia="Times New Roman"/>
          <w:sz w:val="24"/>
          <w:szCs w:val="24"/>
        </w:rPr>
        <w:t xml:space="preserve">переместили </w:t>
      </w:r>
      <w:r w:rsidRPr="0029618A">
        <w:rPr>
          <w:rFonts w:eastAsia="Times New Roman"/>
          <w:sz w:val="24"/>
          <w:szCs w:val="24"/>
        </w:rPr>
        <w:t>центр масс на</w:t>
      </w:r>
      <w:r>
        <w:rPr>
          <w:rFonts w:eastAsia="Times New Roman"/>
          <w:sz w:val="24"/>
          <w:szCs w:val="24"/>
        </w:rPr>
        <w:t xml:space="preserve"> поверхность</w:t>
      </w:r>
      <w:r w:rsidRPr="0029618A">
        <w:rPr>
          <w:rFonts w:eastAsia="Times New Roman"/>
          <w:sz w:val="24"/>
          <w:szCs w:val="24"/>
        </w:rPr>
        <w:t xml:space="preserve"> бутерброда, что соответствует бесконечно плотному маслу!</w:t>
      </w:r>
    </w:p>
    <w:p w14:paraId="151842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Pr>
          <w:rFonts w:eastAsia="Times New Roman"/>
          <w:sz w:val="24"/>
          <w:szCs w:val="24"/>
        </w:rPr>
        <w:t>,</w:t>
      </w:r>
      <w:r w:rsidRPr="0029618A">
        <w:rPr>
          <w:rFonts w:eastAsia="Times New Roman"/>
          <w:sz w:val="24"/>
          <w:szCs w:val="24"/>
        </w:rPr>
        <w:t xml:space="preserve"> пропорциональный парусности — площади, с которой взаимодействует поток воздуха: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m:t>
        </m:r>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oMath>
      <w:r w:rsidRPr="0029618A">
        <w:rPr>
          <w:rFonts w:eastAsia="Times New Roman"/>
          <w:sz w:val="24"/>
          <w:szCs w:val="24"/>
        </w:rPr>
        <w:t xml:space="preserve">. В вертикальном положении парусность уменьшится и, соответственно, момент будет другим: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l d</m:t>
        </m:r>
      </m:oMath>
      <w:r w:rsidRPr="0029618A">
        <w:rPr>
          <w:rFonts w:eastAsia="Times New Roman"/>
          <w:sz w:val="24"/>
          <w:szCs w:val="24"/>
        </w:rPr>
        <w:t xml:space="preserve">. Отношение этих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δ</m:t>
        </m:r>
      </m:oMath>
      <w:r w:rsidRPr="0029618A">
        <w:rPr>
          <w:rFonts w:eastAsia="Times New Roman"/>
          <w:sz w:val="24"/>
          <w:szCs w:val="24"/>
        </w:rPr>
        <w:t>. Я написал здесь знак пропорциональности, поскольку коэффициенты сопротивления для пластинки, ра</w:t>
      </w:r>
      <w:proofErr w:type="spellStart"/>
      <w:r w:rsidRPr="0029618A">
        <w:rPr>
          <w:rFonts w:eastAsia="Times New Roman"/>
          <w:sz w:val="24"/>
          <w:szCs w:val="24"/>
        </w:rPr>
        <w:t>сположенной</w:t>
      </w:r>
      <w:proofErr w:type="spellEnd"/>
      <w:r w:rsidRPr="0029618A">
        <w:rPr>
          <w:rFonts w:eastAsia="Times New Roman"/>
          <w:sz w:val="24"/>
          <w:szCs w:val="24"/>
        </w:rPr>
        <w:t xml:space="preserve">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w:t>
      </w:r>
      <w:r w:rsidRPr="0029618A">
        <w:rPr>
          <w:rFonts w:eastAsia="Times New Roman"/>
          <w:sz w:val="24"/>
          <w:szCs w:val="24"/>
        </w:rPr>
        <w:lastRenderedPageBreak/>
        <w:t xml:space="preserve">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будут пропорциональны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3064BFD3" wp14:editId="241FC038">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41" cstate="print"/>
                    <a:srcRect/>
                    <a:stretch>
                      <a:fillRect/>
                    </a:stretch>
                  </pic:blipFill>
                  <pic:spPr>
                    <a:xfrm>
                      <a:off x="0" y="0"/>
                      <a:ext cx="1003935" cy="2663825"/>
                    </a:xfrm>
                    <a:prstGeom prst="rect">
                      <a:avLst/>
                    </a:prstGeom>
                    <a:ln/>
                  </pic:spPr>
                </pic:pic>
              </a:graphicData>
            </a:graphic>
          </wp:anchor>
        </w:drawing>
      </w:r>
    </w:p>
    <w:p w14:paraId="5EB6B982" w14:textId="77777777" w:rsidR="00FC10F8" w:rsidRPr="0029618A" w:rsidRDefault="006434A2" w:rsidP="00FC10F8">
      <w:pPr>
        <w:keepNext/>
        <w:spacing w:before="120" w:after="120"/>
        <w:ind w:left="227" w:right="227"/>
        <w:jc w:val="center"/>
        <w:rPr>
          <w:rFonts w:eastAsia="Times New Roman"/>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hAnsi="Cambria Math"/>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oMath>
      </m:oMathPara>
    </w:p>
    <w:p w14:paraId="22F79442" w14:textId="77777777" w:rsidR="00FC10F8" w:rsidRPr="0029618A" w:rsidRDefault="00FC10F8" w:rsidP="00FC10F8">
      <w:pPr>
        <w:spacing w:line="288" w:lineRule="auto"/>
        <w:ind w:firstLine="397"/>
        <w:jc w:val="both"/>
        <w:rPr>
          <w:rFonts w:eastAsia="Times New Roman"/>
          <w:i/>
          <w:sz w:val="24"/>
          <w:szCs w:val="24"/>
        </w:rPr>
      </w:pPr>
      <w:r w:rsidRPr="0029618A">
        <w:rPr>
          <w:rFonts w:eastAsia="Times New Roman"/>
          <w:sz w:val="24"/>
          <w:szCs w:val="24"/>
        </w:rPr>
        <w:t xml:space="preserve">При малых значениях отношения </w:t>
      </w:r>
      <m:oMath>
        <m:r>
          <w:rPr>
            <w:rFonts w:ascii="Cambria Math" w:eastAsia="Cambria Math" w:hAnsi="Cambria Math"/>
            <w:sz w:val="24"/>
            <w:szCs w:val="24"/>
          </w:rPr>
          <m:t>d/l</m:t>
        </m:r>
      </m:oMath>
      <w:r w:rsidRPr="0029618A">
        <w:rPr>
          <w:rFonts w:eastAsia="Times New Roman"/>
          <w:sz w:val="24"/>
          <w:szCs w:val="24"/>
        </w:rPr>
        <w:t xml:space="preserve"> можно воспользоваться приближением: </w:t>
      </w:r>
      <m:oMath>
        <m:sSub>
          <m:sSubPr>
            <m:ctrlPr>
              <w:rPr>
                <w:rFonts w:ascii="Cambria Math" w:eastAsia="Cambria Math" w:hAnsi="Cambria Math"/>
                <w:sz w:val="24"/>
                <w:szCs w:val="24"/>
              </w:rPr>
            </m:ctrlPr>
          </m:sSubPr>
          <m:e>
            <m:r>
              <w:rPr>
                <w:rFonts w:ascii="Cambria Math" w:hAnsi="Cambria Math"/>
              </w:rPr>
              <m:t>φ</m:t>
            </m:r>
          </m:e>
          <m:sub>
            <m:r>
              <w:rPr>
                <w:rFonts w:ascii="Cambria Math" w:eastAsia="Cambria Math" w:hAnsi="Cambria Math"/>
                <w:sz w:val="24"/>
                <w:szCs w:val="24"/>
              </w:rPr>
              <m:t>|</m:t>
            </m:r>
          </m:sub>
        </m:sSub>
        <m:r>
          <w:rPr>
            <w:rFonts w:ascii="Cambria Math" w:eastAsia="Cambria Math" w:hAnsi="Cambria Math"/>
            <w:sz w:val="24"/>
            <w:szCs w:val="24"/>
          </w:rPr>
          <m:t>≈δ</m:t>
        </m:r>
      </m:oMath>
      <w:r w:rsidRPr="0029618A">
        <w:rPr>
          <w:rFonts w:eastAsia="Times New Roman"/>
          <w:sz w:val="24"/>
          <w:szCs w:val="24"/>
        </w:rPr>
        <w:t xml:space="preserve"> (используем свойство тангенса малого угла, выполняющегося с </w:t>
      </w:r>
      <m:oMath>
        <m:r>
          <w:rPr>
            <w:rFonts w:ascii="Cambria Math" w:eastAsia="Cambria Math" w:hAnsi="Cambria Math"/>
            <w:sz w:val="24"/>
            <w:szCs w:val="24"/>
          </w:rPr>
          <m:t>10%</m:t>
        </m:r>
      </m:oMath>
      <w:r w:rsidRPr="0029618A">
        <w:rPr>
          <w:rFonts w:eastAsia="Times New Roman"/>
          <w:sz w:val="24"/>
          <w:szCs w:val="24"/>
        </w:rPr>
        <w:t xml:space="preserve"> точностью при углах меньше </w:t>
      </w:r>
      <m:oMath>
        <m:r>
          <w:rPr>
            <w:rFonts w:ascii="Cambria Math" w:eastAsia="Cambria Math" w:hAnsi="Cambria Math"/>
            <w:sz w:val="24"/>
            <w:szCs w:val="24"/>
          </w:rPr>
          <m:t>30°</m:t>
        </m:r>
      </m:oMath>
      <w:r w:rsidRPr="0029618A">
        <w:rPr>
          <w:rFonts w:eastAsia="Times New Roman"/>
          <w:sz w:val="24"/>
          <w:szCs w:val="24"/>
        </w:rPr>
        <w:t>), а значит, имеем:</w:t>
      </w:r>
    </w:p>
    <w:p w14:paraId="0EFF6E43" w14:textId="77777777" w:rsidR="00FC10F8" w:rsidRPr="0029618A" w:rsidRDefault="006434A2" w:rsidP="00FC10F8">
      <w:pPr>
        <w:ind w:firstLine="397"/>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 xml:space="preserve"> ≈ δ</m:t>
          </m:r>
          <m:f>
            <m:fPr>
              <m:ctrlPr>
                <w:rPr>
                  <w:rFonts w:ascii="Cambria Math" w:eastAsia="Cambria Math" w:hAnsi="Cambria Math"/>
                  <w:i/>
                  <w:sz w:val="24"/>
                  <w:szCs w:val="24"/>
                </w:rPr>
              </m:ctrlPr>
            </m:fPr>
            <m:num>
              <m:r>
                <w:rPr>
                  <w:rFonts w:ascii="Cambria Math" w:eastAsia="Cambria Math" w:hAnsi="Cambria Math"/>
                  <w:sz w:val="24"/>
                  <w:szCs w:val="24"/>
                </w:rPr>
                <m:t>δ</m:t>
              </m:r>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-δ</m:t>
              </m:r>
            </m:den>
          </m:f>
          <m:r>
            <w:rPr>
              <w:rFonts w:ascii="Cambria Math" w:eastAsia="Cambria Math" w:hAnsi="Cambria Math"/>
              <w:sz w:val="24"/>
              <w:szCs w:val="24"/>
            </w:rPr>
            <m:t xml:space="preserve"> ∝ </m:t>
          </m:r>
          <m:sSup>
            <m:sSupPr>
              <m:ctrlPr>
                <w:rPr>
                  <w:rFonts w:ascii="Cambria Math" w:eastAsia="Cambria Math" w:hAnsi="Cambria Math"/>
                  <w:i/>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m:t>
          </m:r>
        </m:oMath>
      </m:oMathPara>
    </w:p>
    <w:p w14:paraId="7835C25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Pr>
          <w:rFonts w:eastAsia="Times New Roman"/>
          <w:sz w:val="24"/>
          <w:szCs w:val="24"/>
        </w:rPr>
        <w:t xml:space="preserve"> </w:t>
      </w:r>
      <w:r w:rsidRPr="0029618A">
        <w:rPr>
          <w:rFonts w:eastAsia="Times New Roman"/>
          <w:sz w:val="24"/>
          <w:szCs w:val="24"/>
        </w:rPr>
        <w:t xml:space="preserve">Обычно плотность масла </w:t>
      </w:r>
      <w:r>
        <w:rPr>
          <w:rFonts w:eastAsia="Times New Roman"/>
          <w:sz w:val="24"/>
          <w:szCs w:val="24"/>
        </w:rPr>
        <w:t xml:space="preserve"> превышает </w:t>
      </w:r>
      <w:r w:rsidRPr="0029618A">
        <w:rPr>
          <w:rFonts w:eastAsia="Times New Roman"/>
          <w:sz w:val="24"/>
          <w:szCs w:val="24"/>
        </w:rPr>
        <w:t>плотност</w:t>
      </w:r>
      <w:r>
        <w:rPr>
          <w:rFonts w:eastAsia="Times New Roman"/>
          <w:sz w:val="24"/>
          <w:szCs w:val="24"/>
        </w:rPr>
        <w:t>ь</w:t>
      </w:r>
      <w:r w:rsidRPr="0029618A">
        <w:rPr>
          <w:rFonts w:eastAsia="Times New Roman"/>
          <w:sz w:val="24"/>
          <w:szCs w:val="24"/>
        </w:rPr>
        <w:t xml:space="preserve"> хлеба</w:t>
      </w:r>
      <w:r>
        <w:rPr>
          <w:rFonts w:eastAsia="Times New Roman"/>
          <w:sz w:val="24"/>
          <w:szCs w:val="24"/>
        </w:rPr>
        <w:t xml:space="preserve"> примерно вдвое.</w:t>
      </w:r>
      <w:r w:rsidRPr="0029618A">
        <w:rPr>
          <w:rFonts w:eastAsia="Times New Roman"/>
          <w:sz w:val="24"/>
          <w:szCs w:val="24"/>
        </w:rPr>
        <w:t xml:space="preserve"> </w:t>
      </w:r>
      <w:r>
        <w:rPr>
          <w:rFonts w:eastAsia="Times New Roman"/>
          <w:sz w:val="24"/>
          <w:szCs w:val="24"/>
        </w:rPr>
        <w:t>Таким образом,</w:t>
      </w:r>
      <w:r w:rsidRPr="0029618A">
        <w:rPr>
          <w:rFonts w:eastAsia="Times New Roman"/>
          <w:sz w:val="24"/>
          <w:szCs w:val="24"/>
        </w:rPr>
        <w:t xml:space="preserve"> смещение центра масс не</w:t>
      </w:r>
      <w:r>
        <w:rPr>
          <w:rFonts w:eastAsia="Times New Roman"/>
          <w:sz w:val="24"/>
          <w:szCs w:val="24"/>
        </w:rPr>
        <w:t xml:space="preserve"> должно</w:t>
      </w:r>
      <w:r w:rsidRPr="0029618A">
        <w:rPr>
          <w:rFonts w:eastAsia="Times New Roman"/>
          <w:sz w:val="24"/>
          <w:szCs w:val="24"/>
        </w:rPr>
        <w:t xml:space="preserve"> превыша</w:t>
      </w:r>
      <w:r>
        <w:rPr>
          <w:rFonts w:eastAsia="Times New Roman"/>
          <w:sz w:val="24"/>
          <w:szCs w:val="24"/>
        </w:rPr>
        <w:t>ть</w:t>
      </w:r>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 </w:t>
      </w:r>
      <m:oMath>
        <m:r>
          <w:rPr>
            <w:rFonts w:ascii="Cambria Math" w:eastAsia="Cambria Math" w:hAnsi="Cambria Math"/>
            <w:sz w:val="24"/>
            <w:szCs w:val="24"/>
          </w:rPr>
          <m:t>0.2%.</m:t>
        </m:r>
      </m:oMath>
      <w:r w:rsidRPr="0029618A">
        <w:rPr>
          <w:rFonts w:eastAsia="Times New Roman"/>
          <w:sz w:val="24"/>
          <w:szCs w:val="24"/>
        </w:rPr>
        <w:t xml:space="preserve"> </w:t>
      </w:r>
    </w:p>
    <w:p w14:paraId="416DD1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w:t>
      </w:r>
      <w:proofErr w:type="gramStart"/>
      <w:r w:rsidRPr="0029618A">
        <w:rPr>
          <w:rFonts w:eastAsia="Times New Roman"/>
          <w:sz w:val="24"/>
          <w:szCs w:val="24"/>
        </w:rPr>
        <w:t>но</w:t>
      </w:r>
      <w:proofErr w:type="gramEnd"/>
      <w:r w:rsidRPr="0029618A">
        <w:rPr>
          <w:rFonts w:eastAsia="Times New Roman"/>
          <w:sz w:val="24"/>
          <w:szCs w:val="24"/>
        </w:rPr>
        <w:t xml:space="preserve">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кусочка хлеба я уж точно разбирать не буду. И так уже вышло многовато анализа для этой проблемы. И вторую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за неё уже не дадут.</w:t>
      </w:r>
    </w:p>
    <w:p w14:paraId="2D0B47C3"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 * *</w:t>
      </w:r>
    </w:p>
    <w:p w14:paraId="24CCCE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Pr>
          <w:rFonts w:eastAsia="Times New Roman"/>
          <w:sz w:val="24"/>
          <w:szCs w:val="24"/>
        </w:rPr>
        <w:t>,</w:t>
      </w:r>
      <w:r w:rsidRPr="0029618A">
        <w:rPr>
          <w:rFonts w:eastAsia="Times New Roman"/>
          <w:sz w:val="24"/>
          <w:szCs w:val="24"/>
        </w:rPr>
        <w:t xml:space="preserve"> и дарит достаточно точное знание</w:t>
      </w:r>
      <w:r>
        <w:rPr>
          <w:rFonts w:eastAsia="Times New Roman"/>
          <w:sz w:val="24"/>
          <w:szCs w:val="24"/>
        </w:rPr>
        <w:t xml:space="preserve"> –</w:t>
      </w:r>
      <w:r w:rsidRPr="0029618A">
        <w:rPr>
          <w:rFonts w:eastAsia="Times New Roman"/>
          <w:sz w:val="24"/>
          <w:szCs w:val="24"/>
        </w:rPr>
        <w:t xml:space="preserve"> даже без детального решения задачи. В </w:t>
      </w:r>
      <w:r w:rsidRPr="0029618A">
        <w:rPr>
          <w:rFonts w:eastAsia="Times New Roman"/>
          <w:sz w:val="24"/>
          <w:szCs w:val="24"/>
        </w:rPr>
        <w:lastRenderedPageBreak/>
        <w:t>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14:paraId="600868E9" w14:textId="77777777" w:rsidR="00FC10F8" w:rsidRPr="0029618A" w:rsidRDefault="00FC10F8" w:rsidP="00FC10F8">
      <w:pPr>
        <w:pStyle w:val="1"/>
        <w:spacing w:before="600" w:after="480"/>
        <w:jc w:val="center"/>
        <w:rPr>
          <w:rFonts w:eastAsia="Cambria"/>
          <w:b/>
          <w:color w:val="00000A"/>
        </w:rPr>
      </w:pPr>
      <w:bookmarkStart w:id="31" w:name="_Toc24894023"/>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31"/>
    </w:p>
    <w:p w14:paraId="3DAD9D58" w14:textId="77777777" w:rsidR="00FC10F8" w:rsidRPr="0029618A" w:rsidRDefault="00FC10F8" w:rsidP="00FC10F8">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наглая ложь и статистика».</w:t>
      </w:r>
    </w:p>
    <w:p w14:paraId="487A059F" w14:textId="77777777" w:rsidR="00FC10F8" w:rsidRPr="0029618A" w:rsidRDefault="00FC10F8" w:rsidP="00FC10F8">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r>
        <w:rPr>
          <w:rStyle w:val="af0"/>
          <w:rFonts w:eastAsia="Times New Roman"/>
          <w:i/>
          <w:color w:val="00000A"/>
          <w:sz w:val="24"/>
          <w:szCs w:val="24"/>
        </w:rPr>
        <w:footnoteReference w:id="12"/>
      </w:r>
    </w:p>
    <w:p w14:paraId="0C3677A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w:t>
      </w:r>
      <w:proofErr w:type="gramStart"/>
      <w:r w:rsidRPr="0029618A">
        <w:rPr>
          <w:rFonts w:eastAsia="Times New Roman"/>
          <w:color w:val="00000A"/>
          <w:sz w:val="24"/>
          <w:szCs w:val="24"/>
          <w:highlight w:val="white"/>
        </w:rPr>
        <w:t>раз</w:t>
      </w:r>
      <w:proofErr w:type="gramEnd"/>
      <w:r w:rsidRPr="0029618A">
        <w:rPr>
          <w:rFonts w:eastAsia="Times New Roman"/>
          <w:color w:val="00000A"/>
          <w:sz w:val="24"/>
          <w:szCs w:val="24"/>
          <w:highlight w:val="white"/>
        </w:rPr>
        <w:t xml:space="preserve"> за разом попадая на субботу или воскресенье!</w:t>
      </w:r>
    </w:p>
    <w:p w14:paraId="209857A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Совсем недавно вышла статья австралийских исследователей: «</w:t>
      </w:r>
      <w:r w:rsidRPr="0029618A">
        <w:rPr>
          <w:rFonts w:eastAsia="Times New Roman"/>
          <w:i/>
          <w:color w:val="00000A"/>
          <w:sz w:val="24"/>
          <w:szCs w:val="24"/>
          <w:highlight w:val="white"/>
        </w:rPr>
        <w:t>Недельные циклы пиковой температуры и интенсивность городских тепловых островов»</w:t>
      </w:r>
      <w:r w:rsidRPr="0029618A">
        <w:rPr>
          <w:rFonts w:eastAsia="Times New Roman"/>
          <w:i/>
          <w:color w:val="00000A"/>
          <w:sz w:val="24"/>
          <w:szCs w:val="24"/>
          <w:highlight w:val="white"/>
          <w:vertAlign w:val="superscript"/>
        </w:rPr>
        <w:footnoteReference w:id="13"/>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xml:space="preserve">».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 </w:t>
      </w:r>
      <m:oMath>
        <m:r>
          <w:rPr>
            <w:rFonts w:ascii="Cambria Math" w:eastAsia="Cambria Math" w:hAnsi="Cambria Math"/>
            <w:color w:val="00000A"/>
            <w:sz w:val="24"/>
            <w:szCs w:val="24"/>
          </w:rPr>
          <m:t>0.</m:t>
        </m:r>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3</m:t>
            </m:r>
            <w:proofErr w:type="gramStart"/>
          </m:e>
          <m:sup>
            <m:r>
              <w:rPr>
                <w:rFonts w:ascii="Cambria Math" w:eastAsia="Cambria Math" w:hAnsi="Cambria Math"/>
                <w:color w:val="00000A"/>
                <w:sz w:val="24"/>
                <w:szCs w:val="24"/>
              </w:rPr>
              <m:t>∘</m:t>
            </m:r>
          </m:sup>
        </m:sSup>
        <m:r>
          <w:rPr>
            <w:rFonts w:ascii="Cambria Math" w:eastAsia="Cambria Math" w:hAnsi="Cambria Math"/>
            <w:color w:val="00000A"/>
            <w:sz w:val="24"/>
            <w:szCs w:val="24"/>
          </w:rPr>
          <m:t>С</m:t>
        </m:r>
      </m:oMath>
      <w:proofErr w:type="gramEnd"/>
      <w:r w:rsidRPr="0029618A">
        <w:rPr>
          <w:rFonts w:eastAsia="Times New Roman"/>
          <w:color w:val="00000A"/>
          <w:sz w:val="24"/>
          <w:szCs w:val="24"/>
          <w:highlight w:val="white"/>
        </w:rPr>
        <w:t xml:space="preserve"> в определённые часы субботы и воскресенья. Там же этому даётся объяснение. Оно связывает лок</w:t>
      </w:r>
      <w:proofErr w:type="spellStart"/>
      <w:r w:rsidRPr="0029618A">
        <w:rPr>
          <w:rFonts w:eastAsia="Times New Roman"/>
          <w:color w:val="00000A"/>
          <w:sz w:val="24"/>
          <w:szCs w:val="24"/>
          <w:highlight w:val="white"/>
        </w:rPr>
        <w:t>альную</w:t>
      </w:r>
      <w:proofErr w:type="spellEnd"/>
      <w:r w:rsidRPr="0029618A">
        <w:rPr>
          <w:rFonts w:eastAsia="Times New Roman"/>
          <w:color w:val="00000A"/>
          <w:sz w:val="24"/>
          <w:szCs w:val="24"/>
          <w:highlight w:val="white"/>
        </w:rPr>
        <w:t xml:space="preserve">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4"/>
      </w:r>
      <w:r w:rsidRPr="0029618A">
        <w:rPr>
          <w:rFonts w:eastAsia="Times New Roman"/>
          <w:color w:val="00000A"/>
          <w:sz w:val="24"/>
          <w:szCs w:val="24"/>
          <w:highlight w:val="white"/>
        </w:rPr>
        <w:t xml:space="preserve"> и привело примерно к тем же выводам.</w:t>
      </w:r>
    </w:p>
    <w:p w14:paraId="0F672DF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14:paraId="045AE1C1" w14:textId="77777777" w:rsidR="00FC10F8" w:rsidRPr="0029618A" w:rsidRDefault="00FC10F8" w:rsidP="00FC10F8">
      <w:pPr>
        <w:pStyle w:val="2"/>
        <w:spacing w:before="200" w:after="0"/>
        <w:ind w:firstLine="397"/>
        <w:jc w:val="both"/>
        <w:rPr>
          <w:rFonts w:eastAsia="Cambria"/>
          <w:b/>
          <w:color w:val="4F81BD"/>
          <w:sz w:val="26"/>
          <w:szCs w:val="26"/>
        </w:rPr>
      </w:pPr>
      <w:bookmarkStart w:id="32" w:name="_Toc24894024"/>
      <w:r w:rsidRPr="0029618A">
        <w:rPr>
          <w:rFonts w:eastAsia="Cambria"/>
          <w:b/>
          <w:color w:val="4F81BD"/>
          <w:sz w:val="26"/>
          <w:szCs w:val="26"/>
        </w:rPr>
        <w:t>Слово в защиту статистики</w:t>
      </w:r>
      <w:bookmarkEnd w:id="32"/>
    </w:p>
    <w:p w14:paraId="2D93631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14:paraId="0A4DF34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14:paraId="6B7AB6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Понятно, что одно наблюдение не даёт ровным счётом ничего. Два – немногим больше, чем ничего</w:t>
      </w:r>
      <w:r>
        <w:rPr>
          <w:rFonts w:eastAsia="Times New Roman"/>
          <w:color w:val="00000A"/>
          <w:sz w:val="24"/>
          <w:szCs w:val="24"/>
        </w:rPr>
        <w:t>. С</w:t>
      </w:r>
      <w:r w:rsidRPr="0029618A">
        <w:rPr>
          <w:rFonts w:eastAsia="Times New Roman"/>
          <w:color w:val="00000A"/>
          <w:sz w:val="24"/>
          <w:szCs w:val="24"/>
        </w:rPr>
        <w:t>колько нужно наблюдений</w:t>
      </w:r>
      <w:r>
        <w:rPr>
          <w:rFonts w:eastAsia="Times New Roman"/>
          <w:color w:val="00000A"/>
          <w:sz w:val="24"/>
          <w:szCs w:val="24"/>
        </w:rPr>
        <w:t xml:space="preserve"> – три, четыре, сто - </w:t>
      </w:r>
      <w:r w:rsidRPr="0029618A">
        <w:rPr>
          <w:rFonts w:eastAsia="Times New Roman"/>
          <w:color w:val="00000A"/>
          <w:sz w:val="24"/>
          <w:szCs w:val="24"/>
        </w:rPr>
        <w:t xml:space="preserve"> чтобы получить какое-либо знание о случайной величине, в котором можно было бы быть уверенным </w:t>
      </w:r>
      <w:r>
        <w:rPr>
          <w:rFonts w:eastAsia="Times New Roman"/>
          <w:color w:val="00000A"/>
          <w:sz w:val="24"/>
          <w:szCs w:val="24"/>
        </w:rPr>
        <w:t>в</w:t>
      </w:r>
      <w:r w:rsidRPr="0029618A">
        <w:rPr>
          <w:rFonts w:eastAsia="Times New Roman"/>
          <w:color w:val="00000A"/>
          <w:sz w:val="24"/>
          <w:szCs w:val="24"/>
        </w:rPr>
        <w:t xml:space="preserve"> математическо</w:t>
      </w:r>
      <w:r>
        <w:rPr>
          <w:rFonts w:eastAsia="Times New Roman"/>
          <w:color w:val="00000A"/>
          <w:sz w:val="24"/>
          <w:szCs w:val="24"/>
        </w:rPr>
        <w:t>м</w:t>
      </w:r>
      <w:r w:rsidRPr="0029618A">
        <w:rPr>
          <w:rFonts w:eastAsia="Times New Roman"/>
          <w:color w:val="00000A"/>
          <w:sz w:val="24"/>
          <w:szCs w:val="24"/>
        </w:rPr>
        <w:t xml:space="preserve"> </w:t>
      </w:r>
      <w:r>
        <w:rPr>
          <w:rFonts w:eastAsia="Times New Roman"/>
          <w:color w:val="00000A"/>
          <w:sz w:val="24"/>
          <w:szCs w:val="24"/>
        </w:rPr>
        <w:t>смысле</w:t>
      </w:r>
      <w:r w:rsidRPr="0029618A">
        <w:rPr>
          <w:rFonts w:eastAsia="Times New Roman"/>
          <w:color w:val="00000A"/>
          <w:sz w:val="24"/>
          <w:szCs w:val="24"/>
        </w:rPr>
        <w:t xml:space="preserve">? И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r w:rsidRPr="0029618A">
        <w:rPr>
          <w:rFonts w:eastAsia="Times New Roman"/>
          <w:color w:val="00000A"/>
          <w:sz w:val="24"/>
          <w:szCs w:val="24"/>
        </w:rPr>
        <w:t>например, область определения, среднее или дисперсия, 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w:t>
      </w:r>
      <w:r>
        <w:rPr>
          <w:rFonts w:eastAsia="Times New Roman"/>
          <w:color w:val="00000A"/>
          <w:sz w:val="24"/>
          <w:szCs w:val="24"/>
        </w:rPr>
        <w:t xml:space="preserve"> наблюдаемым реализациям случайной величины</w:t>
      </w:r>
      <w:r w:rsidRPr="0029618A">
        <w:rPr>
          <w:rFonts w:eastAsia="Times New Roman"/>
          <w:color w:val="00000A"/>
          <w:sz w:val="24"/>
          <w:szCs w:val="24"/>
        </w:rPr>
        <w:t xml:space="preserve">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w:t>
      </w:r>
      <w:r w:rsidRPr="0029618A">
        <w:rPr>
          <w:rFonts w:eastAsia="Times New Roman"/>
          <w:color w:val="00000A"/>
          <w:sz w:val="24"/>
          <w:szCs w:val="24"/>
        </w:rPr>
        <w:lastRenderedPageBreak/>
        <w:t>описание случайного процесса! Случайное описание случайного процесса — ещё бы здесь не запутаться, а то и захотеть запутать намеренно! </w:t>
      </w:r>
    </w:p>
    <w:p w14:paraId="5DC8443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w:t>
      </w:r>
      <w:proofErr w:type="gramStart"/>
      <w:r w:rsidRPr="0029618A">
        <w:rPr>
          <w:rFonts w:eastAsia="Times New Roman"/>
          <w:color w:val="00000A"/>
          <w:sz w:val="24"/>
          <w:szCs w:val="24"/>
        </w:rPr>
        <w:t>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Pr>
          <w:rFonts w:eastAsia="Times New Roman"/>
          <w:color w:val="00000A"/>
          <w:sz w:val="24"/>
          <w:szCs w:val="24"/>
        </w:rPr>
        <w:t xml:space="preserve"> – </w:t>
      </w:r>
      <w:r w:rsidRPr="0029618A">
        <w:rPr>
          <w:rFonts w:eastAsia="Times New Roman"/>
          <w:color w:val="00000A"/>
          <w:sz w:val="24"/>
          <w:szCs w:val="24"/>
        </w:rPr>
        <w:t>словом, для всех</w:t>
      </w:r>
      <w:r>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w:t>
      </w:r>
      <w:proofErr w:type="gramEnd"/>
      <w:r w:rsidRPr="0029618A">
        <w:rPr>
          <w:rFonts w:eastAsia="Times New Roman"/>
          <w:color w:val="00000A"/>
          <w:sz w:val="24"/>
          <w:szCs w:val="24"/>
        </w:rPr>
        <w:t xml:space="preserve">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w:t>
      </w:r>
      <w:proofErr w:type="gramStart"/>
      <w:r w:rsidRPr="0029618A">
        <w:rPr>
          <w:rFonts w:eastAsia="Times New Roman"/>
          <w:color w:val="00000A"/>
          <w:sz w:val="24"/>
          <w:szCs w:val="24"/>
        </w:rPr>
        <w:t>на</w:t>
      </w:r>
      <w:proofErr w:type="gramEnd"/>
      <w:r w:rsidRPr="0029618A">
        <w:rPr>
          <w:rFonts w:eastAsia="Times New Roman"/>
          <w:color w:val="00000A"/>
          <w:sz w:val="24"/>
          <w:szCs w:val="24"/>
        </w:rPr>
        <w:t xml:space="preserve">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14:paraId="66ECD827" w14:textId="3A19F76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C7708C">
        <w:rPr>
          <w:rFonts w:eastAsia="Times New Roman"/>
          <w:color w:val="00000A"/>
          <w:sz w:val="24"/>
          <w:szCs w:val="24"/>
        </w:rPr>
        <w:t>третьей степенью</w:t>
      </w:r>
      <w:r w:rsidRPr="0029618A">
        <w:rPr>
          <w:rFonts w:eastAsia="Times New Roman"/>
          <w:color w:val="00000A"/>
          <w:sz w:val="24"/>
          <w:szCs w:val="24"/>
        </w:rPr>
        <w:t xml:space="preserve"> лжи,</w:t>
      </w:r>
      <w:r>
        <w:rPr>
          <w:rFonts w:eastAsia="Times New Roman"/>
          <w:color w:val="00000A"/>
          <w:sz w:val="24"/>
          <w:szCs w:val="24"/>
        </w:rPr>
        <w:t xml:space="preserve"> </w:t>
      </w:r>
      <w:r w:rsidRPr="0029618A">
        <w:rPr>
          <w:rFonts w:eastAsia="Times New Roman"/>
          <w:color w:val="00000A"/>
          <w:sz w:val="24"/>
          <w:szCs w:val="24"/>
        </w:rPr>
        <w:t>— это единственное, чем располагают все естественные науки. Это ли не главный закон подлости мироздания! Все физически</w:t>
      </w:r>
      <w:r>
        <w:rPr>
          <w:rFonts w:eastAsia="Times New Roman"/>
          <w:color w:val="00000A"/>
          <w:sz w:val="24"/>
          <w:szCs w:val="24"/>
        </w:rPr>
        <w:t xml:space="preserve">е </w:t>
      </w:r>
      <w:r w:rsidR="00696F63">
        <w:rPr>
          <w:rFonts w:eastAsia="Times New Roman"/>
          <w:color w:val="00000A"/>
          <w:sz w:val="24"/>
          <w:szCs w:val="24"/>
        </w:rPr>
        <w:t xml:space="preserve">законы </w:t>
      </w:r>
      <w:r>
        <w:rPr>
          <w:rFonts w:eastAsia="Times New Roman"/>
          <w:color w:val="00000A"/>
          <w:sz w:val="24"/>
          <w:szCs w:val="24"/>
        </w:rPr>
        <w:t xml:space="preserve">и </w:t>
      </w:r>
      <w:r w:rsidR="00696F63">
        <w:rPr>
          <w:rFonts w:eastAsia="Times New Roman"/>
          <w:color w:val="00000A"/>
          <w:sz w:val="24"/>
          <w:szCs w:val="24"/>
        </w:rPr>
        <w:t xml:space="preserve">наблюдаемые нами </w:t>
      </w:r>
      <w:r>
        <w:rPr>
          <w:rFonts w:eastAsia="Times New Roman"/>
          <w:color w:val="00000A"/>
          <w:sz w:val="24"/>
          <w:szCs w:val="24"/>
        </w:rPr>
        <w:t>экономические законы</w:t>
      </w:r>
      <w:r w:rsidRPr="0029618A">
        <w:rPr>
          <w:rFonts w:eastAsia="Times New Roman"/>
          <w:color w:val="00000A"/>
          <w:sz w:val="24"/>
          <w:szCs w:val="24"/>
        </w:rPr>
        <w:t xml:space="preserve">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w:t>
      </w:r>
      <w:proofErr w:type="spellStart"/>
      <w:r w:rsidRPr="0029618A">
        <w:rPr>
          <w:rFonts w:eastAsia="Times New Roman"/>
          <w:color w:val="00000A"/>
          <w:sz w:val="24"/>
          <w:szCs w:val="24"/>
        </w:rPr>
        <w:t>Браста</w:t>
      </w:r>
      <w:proofErr w:type="spellEnd"/>
      <w:r w:rsidRPr="0029618A">
        <w:rPr>
          <w:rFonts w:eastAsia="Times New Roman"/>
          <w:color w:val="00000A"/>
          <w:sz w:val="24"/>
          <w:szCs w:val="24"/>
        </w:rPr>
        <w:t xml:space="preserve"> «</w:t>
      </w:r>
      <w:proofErr w:type="spellStart"/>
      <w:r w:rsidRPr="0029618A">
        <w:rPr>
          <w:rFonts w:eastAsia="Times New Roman"/>
          <w:color w:val="00000A"/>
          <w:sz w:val="24"/>
          <w:szCs w:val="24"/>
        </w:rPr>
        <w:t>Исола</w:t>
      </w:r>
      <w:proofErr w:type="spellEnd"/>
      <w:r w:rsidRPr="0029618A">
        <w:rPr>
          <w:rFonts w:eastAsia="Times New Roman"/>
          <w:color w:val="00000A"/>
          <w:sz w:val="24"/>
          <w:szCs w:val="24"/>
        </w:rPr>
        <w:t>»: </w:t>
      </w:r>
      <w:r w:rsidRPr="0029618A">
        <w:rPr>
          <w:rFonts w:eastAsia="Times New Roman"/>
          <w:i/>
          <w:color w:val="00000A"/>
          <w:sz w:val="24"/>
          <w:szCs w:val="24"/>
        </w:rPr>
        <w:t>«Все делают общие выводы из одного примера. По крайней мере, я делаю именно так»</w:t>
      </w:r>
      <w:r w:rsidRPr="0029618A">
        <w:rPr>
          <w:rFonts w:eastAsia="Times New Roman"/>
          <w:color w:val="00000A"/>
          <w:sz w:val="24"/>
          <w:szCs w:val="24"/>
        </w:rPr>
        <w:t xml:space="preserve">. И пока речь идёт об искусстве, характере домашних любимцев или обсуждении политики, об этом можно сильно не беспокоиться. Однако при </w:t>
      </w:r>
      <w:r w:rsidRPr="0029618A">
        <w:rPr>
          <w:rFonts w:eastAsia="Times New Roman"/>
          <w:color w:val="00000A"/>
          <w:sz w:val="24"/>
          <w:szCs w:val="24"/>
        </w:rPr>
        <w:lastRenderedPageBreak/>
        <w:t>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r>
        <w:rPr>
          <w:rFonts w:eastAsia="Times New Roman"/>
          <w:color w:val="00000A"/>
          <w:sz w:val="24"/>
          <w:szCs w:val="24"/>
        </w:rPr>
        <w:t xml:space="preserve"> работу</w:t>
      </w:r>
      <w:r w:rsidRPr="0029618A">
        <w:rPr>
          <w:rFonts w:eastAsia="Times New Roman"/>
          <w:color w:val="00000A"/>
          <w:sz w:val="24"/>
          <w:szCs w:val="24"/>
        </w:rPr>
        <w:t xml:space="preserve"> сво</w:t>
      </w:r>
      <w:r>
        <w:rPr>
          <w:rFonts w:eastAsia="Times New Roman"/>
          <w:color w:val="00000A"/>
          <w:sz w:val="24"/>
          <w:szCs w:val="24"/>
        </w:rPr>
        <w:t>его</w:t>
      </w:r>
      <w:r w:rsidRPr="0029618A">
        <w:rPr>
          <w:rFonts w:eastAsia="Times New Roman"/>
          <w:color w:val="00000A"/>
          <w:sz w:val="24"/>
          <w:szCs w:val="24"/>
        </w:rPr>
        <w:t xml:space="preserve"> разум</w:t>
      </w:r>
      <w:r>
        <w:rPr>
          <w:rFonts w:eastAsia="Times New Roman"/>
          <w:color w:val="00000A"/>
          <w:sz w:val="24"/>
          <w:szCs w:val="24"/>
        </w:rPr>
        <w:t>а</w:t>
      </w:r>
      <w:r w:rsidRPr="0029618A">
        <w:rPr>
          <w:rFonts w:eastAsia="Times New Roman"/>
          <w:color w:val="00000A"/>
          <w:sz w:val="24"/>
          <w:szCs w:val="24"/>
        </w:rPr>
        <w:t xml:space="preserve"> рамками строгих математических методов.</w:t>
      </w:r>
    </w:p>
    <w:p w14:paraId="272D2D8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r>
        <w:rPr>
          <w:rFonts w:eastAsia="Times New Roman"/>
          <w:color w:val="00000A"/>
          <w:sz w:val="24"/>
          <w:szCs w:val="24"/>
        </w:rPr>
        <w:t xml:space="preserve">одной из техник </w:t>
      </w:r>
      <w:r w:rsidRPr="0029618A">
        <w:rPr>
          <w:rFonts w:eastAsia="Times New Roman"/>
          <w:color w:val="00000A"/>
          <w:sz w:val="24"/>
          <w:szCs w:val="24"/>
        </w:rPr>
        <w:t xml:space="preserve">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w:t>
      </w:r>
      <w:proofErr w:type="spellStart"/>
      <w:r w:rsidRPr="0029618A">
        <w:rPr>
          <w:rFonts w:eastAsia="Times New Roman"/>
          <w:color w:val="00000A"/>
          <w:sz w:val="24"/>
          <w:szCs w:val="24"/>
        </w:rPr>
        <w:t>матстатистикой</w:t>
      </w:r>
      <w:proofErr w:type="spellEnd"/>
      <w:r w:rsidRPr="0029618A">
        <w:rPr>
          <w:rFonts w:eastAsia="Times New Roman"/>
          <w:color w:val="00000A"/>
          <w:sz w:val="24"/>
          <w:szCs w:val="24"/>
        </w:rPr>
        <w:t xml:space="preserve">, всеми этими QQ-диаграммами, t- и F-распределениями, но </w:t>
      </w:r>
      <w:r>
        <w:rPr>
          <w:rFonts w:eastAsia="Times New Roman"/>
          <w:color w:val="00000A"/>
          <w:sz w:val="24"/>
          <w:szCs w:val="24"/>
        </w:rPr>
        <w:t xml:space="preserve">и </w:t>
      </w:r>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14:paraId="0B387A5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33" w:name="_Toc24894025"/>
      <w:r w:rsidRPr="0029618A">
        <w:rPr>
          <w:rFonts w:eastAsia="Cambria"/>
          <w:b/>
          <w:color w:val="4F81BD"/>
          <w:sz w:val="26"/>
          <w:szCs w:val="26"/>
          <w:highlight w:val="white"/>
        </w:rPr>
        <w:t>Как возможность ошибиться делает науку наукой</w:t>
      </w:r>
      <w:bookmarkEnd w:id="33"/>
    </w:p>
    <w:p w14:paraId="10B9734F" w14:textId="77777777" w:rsidR="00FC10F8" w:rsidRPr="00BF36D0" w:rsidRDefault="00FC10F8" w:rsidP="00FC10F8">
      <w:pPr>
        <w:spacing w:line="288" w:lineRule="auto"/>
        <w:ind w:firstLine="397"/>
        <w:jc w:val="both"/>
        <w:rPr>
          <w:rFonts w:eastAsia="Times New Roman"/>
          <w:color w:val="00000A"/>
          <w:sz w:val="24"/>
          <w:szCs w:val="24"/>
          <w:highlight w:val="white"/>
        </w:rPr>
      </w:pPr>
      <w:r w:rsidRPr="003F737E">
        <w:rPr>
          <w:sz w:val="24"/>
          <w:szCs w:val="24"/>
        </w:rPr>
        <w:t>Математическая статистика использует методы теории вероят</w:t>
      </w:r>
      <w:r w:rsidRPr="00BF36D0">
        <w:rPr>
          <w:sz w:val="24"/>
          <w:szCs w:val="24"/>
        </w:rPr>
        <w:t>ностей, а ее столпами являются закон больших чисел и центральная предельная теорема</w:t>
      </w:r>
      <w:r w:rsidRPr="00CD4F3A">
        <w:rPr>
          <w:sz w:val="24"/>
          <w:szCs w:val="24"/>
        </w:rPr>
        <w:t>.</w:t>
      </w:r>
    </w:p>
    <w:p w14:paraId="3589572C" w14:textId="77777777" w:rsidR="00FC10F8" w:rsidRDefault="00FC10F8" w:rsidP="00FC10F8">
      <w:pPr>
        <w:spacing w:line="288" w:lineRule="auto"/>
        <w:ind w:firstLine="397"/>
        <w:jc w:val="both"/>
        <w:rPr>
          <w:rFonts w:eastAsia="Times New Roman"/>
          <w:color w:val="00000A"/>
          <w:sz w:val="24"/>
          <w:szCs w:val="24"/>
          <w:highlight w:val="white"/>
        </w:rPr>
      </w:pPr>
      <w:r w:rsidRPr="00BB52AF">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14:paraId="70E1F2AC" w14:textId="77777777" w:rsidR="00FC10F8" w:rsidRPr="00CD4F3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14:paraId="27279976" w14:textId="77777777" w:rsidR="00FC10F8" w:rsidRPr="00AF5E84" w:rsidRDefault="00FC10F8" w:rsidP="00FC10F8">
      <w:pPr>
        <w:spacing w:line="288" w:lineRule="auto"/>
        <w:ind w:firstLine="397"/>
        <w:jc w:val="both"/>
        <w:rPr>
          <w:rFonts w:eastAsia="Times New Roman"/>
          <w:color w:val="00000A"/>
          <w:sz w:val="24"/>
          <w:szCs w:val="24"/>
          <w:highlight w:val="white"/>
        </w:rPr>
      </w:pPr>
      <w:r w:rsidRPr="00B27F62">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w:t>
      </w:r>
      <w:r>
        <w:rPr>
          <w:rFonts w:eastAsia="Times New Roman"/>
          <w:color w:val="00000A"/>
          <w:sz w:val="24"/>
          <w:szCs w:val="24"/>
          <w:highlight w:val="white"/>
        </w:rPr>
        <w:t xml:space="preserve">случайной величины при определенных условиях в том или ином смысле </w:t>
      </w:r>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 этой величины. В простейшем случае он выглядит так. </w:t>
      </w:r>
    </w:p>
    <w:p w14:paraId="353709C7"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Пусть </w:t>
      </w:r>
      <m:oMath>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highlight w:val="white"/>
          </w:rPr>
          <m:t xml:space="preserve">, </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oMath>
      <w:r w:rsidRPr="00696F63">
        <w:rPr>
          <w:rFonts w:eastAsia="Times New Roman"/>
          <w:color w:val="00000A"/>
          <w:szCs w:val="24"/>
        </w:rPr>
        <w:t xml:space="preserve"> </w:t>
      </w:r>
      <w:r w:rsidRPr="00696F63">
        <w:rPr>
          <w:rFonts w:eastAsia="Times New Roman"/>
          <w:color w:val="00000A"/>
          <w:szCs w:val="24"/>
          <w:highlight w:val="white"/>
        </w:rPr>
        <w:t xml:space="preserve">– независимые одинаково распределенные случайные величины с математическим ожиданием </w:t>
      </w:r>
      <m:oMath>
        <m:r>
          <w:rPr>
            <w:rFonts w:ascii="Cambria Math" w:eastAsia="Times New Roman" w:hAnsi="Cambria Math"/>
            <w:color w:val="00000A"/>
            <w:szCs w:val="24"/>
            <w:highlight w:val="white"/>
            <w:lang w:val="en-US"/>
          </w:rPr>
          <m:t>a</m:t>
        </m:r>
      </m:oMath>
      <w:r w:rsidRPr="00696F63">
        <w:rPr>
          <w:rFonts w:eastAsia="Times New Roman"/>
          <w:color w:val="00000A"/>
          <w:szCs w:val="24"/>
          <w:highlight w:val="white"/>
        </w:rPr>
        <w:t xml:space="preserve">, </w:t>
      </w:r>
      <m:oMath>
        <m:sSub>
          <m:sSubPr>
            <m:ctrlPr>
              <w:rPr>
                <w:rFonts w:ascii="Cambria Math" w:eastAsia="Times New Roman" w:hAnsi="Cambria Math"/>
                <w:i/>
                <w:color w:val="00000A"/>
                <w:szCs w:val="24"/>
              </w:rPr>
            </m:ctrlPr>
          </m:sSubPr>
          <m:e>
            <m:sSub>
              <m:sSubPr>
                <m:ctrlPr>
                  <w:rPr>
                    <w:rFonts w:ascii="Cambria Math" w:eastAsia="Times New Roman" w:hAnsi="Cambria Math"/>
                    <w:i/>
                    <w:color w:val="00000A"/>
                    <w:szCs w:val="24"/>
                  </w:rPr>
                </m:ctrlPr>
              </m:sSubPr>
              <m:e>
                <m:r>
                  <w:rPr>
                    <w:rFonts w:ascii="Cambria Math" w:eastAsia="Times New Roman" w:hAnsi="Cambria Math"/>
                    <w:color w:val="00000A"/>
                    <w:szCs w:val="24"/>
                  </w:rPr>
                  <m:t>S</m:t>
                </m:r>
              </m:e>
              <m:sub>
                <m:r>
                  <w:rPr>
                    <w:rFonts w:ascii="Cambria Math" w:eastAsia="Times New Roman" w:hAnsi="Cambria Math"/>
                    <w:color w:val="00000A"/>
                    <w:szCs w:val="24"/>
                  </w:rPr>
                  <m:t>n</m:t>
                </m:r>
              </m:sub>
            </m:sSub>
            <m:r>
              <w:rPr>
                <w:rFonts w:ascii="Cambria Math" w:eastAsia="Times New Roman" w:hAnsi="Cambria Math"/>
                <w:color w:val="00000A"/>
                <w:szCs w:val="24"/>
                <w:highlight w:val="white"/>
              </w:rPr>
              <m:t>= 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rPr>
          <m:t>+</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r>
          <w:rPr>
            <w:rFonts w:ascii="Cambria Math" w:eastAsia="Times New Roman" w:hAnsi="Cambria Math"/>
            <w:color w:val="00000A"/>
            <w:szCs w:val="24"/>
          </w:rPr>
          <m:t xml:space="preserve">. </m:t>
        </m:r>
      </m:oMath>
      <w:r w:rsidRPr="00696F63">
        <w:rPr>
          <w:rFonts w:eastAsia="Times New Roman"/>
          <w:color w:val="00000A"/>
          <w:szCs w:val="24"/>
          <w:highlight w:val="white"/>
        </w:rPr>
        <w:t xml:space="preserve">Тогда </w:t>
      </w:r>
    </w:p>
    <w:p w14:paraId="1B7EDCD4" w14:textId="77777777" w:rsidR="00FC10F8" w:rsidRPr="00696F63" w:rsidRDefault="006434A2" w:rsidP="00FC10F8">
      <w:pPr>
        <w:spacing w:line="288" w:lineRule="auto"/>
        <w:ind w:firstLine="397"/>
        <w:jc w:val="both"/>
        <w:rPr>
          <w:rFonts w:eastAsia="Times New Roman"/>
          <w:color w:val="00000A"/>
          <w:szCs w:val="24"/>
          <w:highlight w:val="white"/>
        </w:rPr>
      </w:pPr>
      <m:oMathPara>
        <m:oMath>
          <m:f>
            <m:fPr>
              <m:ctrlPr>
                <w:rPr>
                  <w:rFonts w:ascii="Cambria Math" w:eastAsia="Times New Roman" w:hAnsi="Cambria Math"/>
                  <w:i/>
                  <w:color w:val="00000A"/>
                  <w:szCs w:val="24"/>
                  <w:lang w:val="en-US"/>
                </w:rPr>
              </m:ctrlPr>
            </m:fPr>
            <m:num>
              <m:sSub>
                <m:sSubPr>
                  <m:ctrlPr>
                    <w:rPr>
                      <w:rFonts w:ascii="Cambria Math" w:eastAsia="Times New Roman" w:hAnsi="Cambria Math"/>
                      <w:i/>
                      <w:color w:val="00000A"/>
                      <w:szCs w:val="24"/>
                      <w:lang w:val="en-US"/>
                    </w:rPr>
                  </m:ctrlPr>
                </m:sSubPr>
                <m:e>
                  <m:r>
                    <w:rPr>
                      <w:rFonts w:ascii="Cambria Math" w:eastAsia="Times New Roman" w:hAnsi="Cambria Math"/>
                      <w:color w:val="00000A"/>
                      <w:szCs w:val="24"/>
                      <w:lang w:val="en-US"/>
                    </w:rPr>
                    <m:t>S</m:t>
                  </m:r>
                </m:e>
                <m:sub>
                  <m:r>
                    <w:rPr>
                      <w:rFonts w:ascii="Cambria Math" w:eastAsia="Times New Roman" w:hAnsi="Cambria Math"/>
                      <w:color w:val="00000A"/>
                      <w:szCs w:val="24"/>
                      <w:lang w:val="en-US"/>
                    </w:rPr>
                    <m:t>n</m:t>
                  </m:r>
                </m:sub>
              </m:sSub>
            </m:num>
            <m:den>
              <m:r>
                <w:rPr>
                  <w:rFonts w:ascii="Cambria Math" w:eastAsia="Times New Roman" w:hAnsi="Cambria Math"/>
                  <w:color w:val="00000A"/>
                  <w:szCs w:val="24"/>
                  <w:lang w:val="en-US"/>
                </w:rPr>
                <m:t>n</m:t>
              </m:r>
            </m:den>
          </m:f>
          <m:r>
            <w:rPr>
              <w:rFonts w:ascii="Cambria Math" w:eastAsia="Times New Roman" w:hAnsi="Cambria Math"/>
              <w:color w:val="00000A"/>
              <w:szCs w:val="24"/>
              <w:lang w:val="en-US"/>
            </w:rPr>
            <m:t>→a, n →∞.</m:t>
          </m:r>
        </m:oMath>
      </m:oMathPara>
    </w:p>
    <w:p w14:paraId="6CEA7A11" w14:textId="77777777" w:rsidR="00FC10F8" w:rsidRPr="001B4E80"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w:t>
      </w:r>
      <w:r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r>
        <w:rPr>
          <w:rFonts w:eastAsia="Times New Roman"/>
          <w:color w:val="00000A"/>
          <w:sz w:val="24"/>
          <w:szCs w:val="24"/>
          <w:highlight w:val="white"/>
        </w:rPr>
        <w:t>.</w:t>
      </w:r>
    </w:p>
    <w:p w14:paraId="7A59E232"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w:t>
      </w:r>
      <w:r>
        <w:rPr>
          <w:rFonts w:eastAsia="Times New Roman"/>
          <w:color w:val="00000A"/>
          <w:sz w:val="24"/>
          <w:szCs w:val="24"/>
          <w:highlight w:val="white"/>
        </w:rPr>
        <w:lastRenderedPageBreak/>
        <w:t>близкое к нормальному (</w:t>
      </w:r>
      <w:proofErr w:type="spellStart"/>
      <w:r>
        <w:rPr>
          <w:rFonts w:eastAsia="Times New Roman"/>
          <w:color w:val="00000A"/>
          <w:sz w:val="24"/>
          <w:szCs w:val="24"/>
          <w:highlight w:val="white"/>
        </w:rPr>
        <w:t>гауссовскому</w:t>
      </w:r>
      <w:proofErr w:type="spellEnd"/>
      <w:r>
        <w:rPr>
          <w:rFonts w:eastAsia="Times New Roman"/>
          <w:color w:val="00000A"/>
          <w:sz w:val="24"/>
          <w:szCs w:val="24"/>
          <w:highlight w:val="white"/>
        </w:rPr>
        <w:t>)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14:paraId="65479A76"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Пусть опять </w:t>
      </w:r>
      <m:oMath>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ctrlPr>
              <w:rPr>
                <w:rFonts w:ascii="Cambria Math" w:eastAsia="Times New Roman" w:hAnsi="Cambria Math"/>
                <w:i/>
                <w:color w:val="00000A"/>
                <w:szCs w:val="24"/>
                <w:highlight w:val="white"/>
              </w:rPr>
            </m:ctrlPr>
          </m:e>
          <m:sub>
            <m:r>
              <w:rPr>
                <w:rFonts w:ascii="Cambria Math" w:eastAsia="Times New Roman" w:hAnsi="Cambria Math"/>
                <w:color w:val="00000A"/>
                <w:szCs w:val="24"/>
                <w:highlight w:val="white"/>
              </w:rPr>
              <m:t>1</m:t>
            </m:r>
          </m:sub>
        </m:sSub>
        <m:r>
          <w:rPr>
            <w:rFonts w:ascii="Cambria Math" w:eastAsia="Times New Roman" w:hAnsi="Cambria Math"/>
            <w:color w:val="00000A"/>
            <w:szCs w:val="24"/>
            <w:highlight w:val="white"/>
          </w:rPr>
          <m:t xml:space="preserve">, </m:t>
        </m:r>
        <m:sSub>
          <m:sSubPr>
            <m:ctrlPr>
              <w:rPr>
                <w:rFonts w:ascii="Cambria Math" w:eastAsia="Times New Roman" w:hAnsi="Cambria Math"/>
                <w:i/>
                <w:color w:val="00000A"/>
                <w:szCs w:val="24"/>
              </w:rPr>
            </m:ctrlPr>
          </m:sSubPr>
          <m:e>
            <m:r>
              <w:rPr>
                <w:rFonts w:ascii="Cambria Math" w:eastAsia="Times New Roman" w:hAnsi="Cambria Math"/>
                <w:color w:val="00000A"/>
                <w:szCs w:val="24"/>
                <w:highlight w:val="white"/>
              </w:rPr>
              <m:t>X</m:t>
            </m:r>
          </m:e>
          <m:sub>
            <m:r>
              <w:rPr>
                <w:rFonts w:ascii="Cambria Math" w:eastAsia="Times New Roman" w:hAnsi="Cambria Math"/>
                <w:color w:val="00000A"/>
                <w:szCs w:val="24"/>
                <w:highlight w:val="white"/>
              </w:rPr>
              <m:t>2</m:t>
            </m:r>
          </m:sub>
        </m:sSub>
        <m:r>
          <w:rPr>
            <w:rFonts w:ascii="Cambria Math" w:eastAsia="Times New Roman" w:hAnsi="Cambria Math"/>
            <w:color w:val="00000A"/>
            <w:szCs w:val="24"/>
          </w:rPr>
          <m:t>, …,</m:t>
        </m:r>
        <m:sSub>
          <m:sSubPr>
            <m:ctrlPr>
              <w:rPr>
                <w:rFonts w:ascii="Cambria Math" w:eastAsia="Times New Roman" w:hAnsi="Cambria Math"/>
                <w:i/>
                <w:color w:val="00000A"/>
                <w:szCs w:val="24"/>
              </w:rPr>
            </m:ctrlPr>
          </m:sSubPr>
          <m:e>
            <m:r>
              <w:rPr>
                <w:rFonts w:ascii="Cambria Math" w:eastAsia="Times New Roman" w:hAnsi="Cambria Math"/>
                <w:color w:val="00000A"/>
                <w:szCs w:val="24"/>
              </w:rPr>
              <m:t>X</m:t>
            </m:r>
          </m:e>
          <m:sub>
            <m:r>
              <w:rPr>
                <w:rFonts w:ascii="Cambria Math" w:eastAsia="Times New Roman" w:hAnsi="Cambria Math"/>
                <w:color w:val="00000A"/>
                <w:szCs w:val="24"/>
              </w:rPr>
              <m:t>n</m:t>
            </m:r>
          </m:sub>
        </m:sSub>
      </m:oMath>
      <w:r w:rsidRPr="00696F63">
        <w:rPr>
          <w:rFonts w:eastAsia="Times New Roman"/>
          <w:color w:val="00000A"/>
          <w:szCs w:val="24"/>
          <w:highlight w:val="white"/>
        </w:rPr>
        <w:t xml:space="preserve"> – независимые одинаково распределенные случайные величины с математическим ожиданием </w:t>
      </w:r>
      <m:oMath>
        <m:r>
          <w:rPr>
            <w:rFonts w:ascii="Cambria Math" w:eastAsia="Times New Roman" w:hAnsi="Cambria Math"/>
            <w:color w:val="00000A"/>
            <w:szCs w:val="24"/>
            <w:highlight w:val="white"/>
            <w:lang w:val="en-US"/>
          </w:rPr>
          <m:t>a</m:t>
        </m:r>
      </m:oMath>
      <w:r w:rsidRPr="00696F63">
        <w:rPr>
          <w:rFonts w:eastAsia="Times New Roman"/>
          <w:color w:val="00000A"/>
          <w:szCs w:val="24"/>
          <w:highlight w:val="white"/>
        </w:rPr>
        <w:t xml:space="preserve"> и дисперсией </w:t>
      </w:r>
      <m:oMath>
        <m:sSup>
          <m:sSupPr>
            <m:ctrlPr>
              <w:rPr>
                <w:rFonts w:ascii="Cambria Math" w:eastAsia="Times New Roman" w:hAnsi="Cambria Math"/>
                <w:i/>
                <w:color w:val="00000A"/>
                <w:szCs w:val="24"/>
              </w:rPr>
            </m:ctrlPr>
          </m:sSupPr>
          <m:e>
            <m:r>
              <w:rPr>
                <w:rFonts w:ascii="Cambria Math" w:eastAsia="Times New Roman" w:hAnsi="Cambria Math"/>
                <w:color w:val="00000A"/>
                <w:szCs w:val="24"/>
                <w:highlight w:val="white"/>
              </w:rPr>
              <m:t>σ</m:t>
            </m:r>
            <m:ctrlPr>
              <w:rPr>
                <w:rFonts w:ascii="Cambria Math" w:eastAsia="Times New Roman" w:hAnsi="Cambria Math"/>
                <w:i/>
                <w:color w:val="00000A"/>
                <w:szCs w:val="24"/>
                <w:highlight w:val="white"/>
              </w:rPr>
            </m:ctrlPr>
          </m:e>
          <m:sup>
            <m:r>
              <w:rPr>
                <w:rFonts w:ascii="Cambria Math" w:eastAsia="Times New Roman" w:hAnsi="Cambria Math"/>
                <w:color w:val="00000A"/>
                <w:szCs w:val="24"/>
                <w:highlight w:val="white"/>
              </w:rPr>
              <m:t>2</m:t>
            </m:r>
          </m:sup>
        </m:sSup>
      </m:oMath>
      <w:r w:rsidRPr="00696F63">
        <w:rPr>
          <w:rFonts w:eastAsia="Times New Roman"/>
          <w:color w:val="00000A"/>
          <w:szCs w:val="24"/>
          <w:highlight w:val="white"/>
        </w:rPr>
        <w:t>. Тогда</w:t>
      </w:r>
    </w:p>
    <w:p w14:paraId="06FD9C47" w14:textId="77777777" w:rsidR="00FC10F8" w:rsidRPr="00696F63" w:rsidRDefault="006434A2" w:rsidP="00FC10F8">
      <w:pPr>
        <w:spacing w:line="288" w:lineRule="auto"/>
        <w:ind w:firstLine="397"/>
        <w:jc w:val="both"/>
        <w:rPr>
          <w:rFonts w:eastAsia="Times New Roman"/>
          <w:color w:val="00000A"/>
          <w:szCs w:val="24"/>
          <w:highlight w:val="white"/>
        </w:rPr>
      </w:pPr>
      <m:oMathPara>
        <m:oMath>
          <m:f>
            <m:fPr>
              <m:ctrlPr>
                <w:rPr>
                  <w:rFonts w:ascii="Cambria Math" w:eastAsia="Times New Roman" w:hAnsi="Cambria Math"/>
                  <w:i/>
                  <w:color w:val="00000A"/>
                  <w:szCs w:val="24"/>
                </w:rPr>
              </m:ctrlPr>
            </m:fPr>
            <m:num>
              <m:sSub>
                <m:sSubPr>
                  <m:ctrlPr>
                    <w:rPr>
                      <w:rFonts w:ascii="Cambria Math" w:eastAsia="Times New Roman" w:hAnsi="Cambria Math"/>
                      <w:i/>
                      <w:color w:val="00000A"/>
                      <w:szCs w:val="24"/>
                    </w:rPr>
                  </m:ctrlPr>
                </m:sSubPr>
                <m:e>
                  <m:r>
                    <w:rPr>
                      <w:rFonts w:ascii="Cambria Math" w:eastAsia="Times New Roman" w:hAnsi="Cambria Math"/>
                      <w:color w:val="00000A"/>
                      <w:szCs w:val="24"/>
                    </w:rPr>
                    <m:t>S</m:t>
                  </m:r>
                </m:e>
                <m:sub>
                  <m:r>
                    <w:rPr>
                      <w:rFonts w:ascii="Cambria Math" w:eastAsia="Times New Roman" w:hAnsi="Cambria Math"/>
                      <w:color w:val="00000A"/>
                      <w:szCs w:val="24"/>
                    </w:rPr>
                    <m:t>n</m:t>
                  </m:r>
                </m:sub>
              </m:sSub>
              <m:r>
                <w:rPr>
                  <w:rFonts w:ascii="Cambria Math" w:eastAsia="Times New Roman" w:hAnsi="Cambria Math"/>
                  <w:color w:val="00000A"/>
                  <w:szCs w:val="24"/>
                </w:rPr>
                <m:t>-na</m:t>
              </m:r>
            </m:num>
            <m:den>
              <m:r>
                <w:rPr>
                  <w:rFonts w:ascii="Cambria Math" w:eastAsia="Times New Roman" w:hAnsi="Cambria Math"/>
                  <w:color w:val="00000A"/>
                  <w:szCs w:val="24"/>
                </w:rPr>
                <m:t>σ</m:t>
              </m:r>
              <m:rad>
                <m:radPr>
                  <m:degHide m:val="1"/>
                  <m:ctrlPr>
                    <w:rPr>
                      <w:rFonts w:ascii="Cambria Math" w:eastAsia="Times New Roman" w:hAnsi="Cambria Math"/>
                      <w:i/>
                      <w:color w:val="00000A"/>
                      <w:szCs w:val="24"/>
                    </w:rPr>
                  </m:ctrlPr>
                </m:radPr>
                <m:deg/>
                <m:e>
                  <m:r>
                    <w:rPr>
                      <w:rFonts w:ascii="Cambria Math" w:eastAsia="Times New Roman" w:hAnsi="Cambria Math"/>
                      <w:color w:val="00000A"/>
                      <w:szCs w:val="24"/>
                    </w:rPr>
                    <m:t>n</m:t>
                  </m:r>
                </m:e>
              </m:rad>
            </m:den>
          </m:f>
          <m:r>
            <w:rPr>
              <w:rFonts w:ascii="Cambria Math" w:eastAsia="Times New Roman" w:hAnsi="Cambria Math"/>
              <w:color w:val="00000A"/>
              <w:szCs w:val="24"/>
            </w:rPr>
            <m:t xml:space="preserve"> →</m:t>
          </m:r>
          <m:r>
            <w:rPr>
              <w:rFonts w:ascii="Cambria Math" w:eastAsia="Times New Roman" w:hAnsi="Cambria Math"/>
              <w:color w:val="00000A"/>
              <w:szCs w:val="24"/>
              <w:lang w:val="en-US"/>
            </w:rPr>
            <m:t>N</m:t>
          </m:r>
          <m:r>
            <w:rPr>
              <w:rFonts w:ascii="Cambria Math" w:eastAsia="Times New Roman" w:hAnsi="Cambria Math"/>
              <w:color w:val="00000A"/>
              <w:szCs w:val="24"/>
            </w:rPr>
            <m:t>(0,1)</m:t>
          </m:r>
          <m:r>
            <w:rPr>
              <w:rFonts w:ascii="Cambria Math" w:eastAsia="Times New Roman" w:hAnsi="Cambria Math"/>
              <w:color w:val="00000A"/>
              <w:szCs w:val="24"/>
              <w:lang w:val="en-US"/>
            </w:rPr>
            <m:t>, n →∞.</m:t>
          </m:r>
        </m:oMath>
      </m:oMathPara>
    </w:p>
    <w:p w14:paraId="4A61097D" w14:textId="77777777"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Здесь </w:t>
      </w:r>
      <m:oMath>
        <m:r>
          <w:rPr>
            <w:rFonts w:ascii="Cambria Math" w:eastAsia="Times New Roman" w:hAnsi="Cambria Math"/>
            <w:color w:val="00000A"/>
            <w:szCs w:val="24"/>
            <w:highlight w:val="white"/>
            <w:lang w:val="en-US"/>
          </w:rPr>
          <m:t>N</m:t>
        </m:r>
        <m:r>
          <w:rPr>
            <w:rFonts w:ascii="Cambria Math" w:eastAsia="Times New Roman" w:hAnsi="Cambria Math"/>
            <w:color w:val="00000A"/>
            <w:szCs w:val="24"/>
            <w:highlight w:val="white"/>
          </w:rPr>
          <m:t>(0,1)</m:t>
        </m:r>
      </m:oMath>
      <w:r w:rsidRPr="00696F63">
        <w:rPr>
          <w:rFonts w:eastAsia="Times New Roman"/>
          <w:color w:val="00000A"/>
          <w:szCs w:val="24"/>
          <w:highlight w:val="white"/>
        </w:rPr>
        <w:t xml:space="preserve"> обозначает стандартное нормальное распределение со средним 0 и дисперсией 1. </w:t>
      </w:r>
    </w:p>
    <w:p w14:paraId="07B5D502" w14:textId="77777777" w:rsidR="00FC10F8" w:rsidRPr="000554BF"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w:t>
      </w:r>
      <w:proofErr w:type="gramStart"/>
      <w:r>
        <w:rPr>
          <w:rFonts w:eastAsia="Times New Roman"/>
          <w:color w:val="00000A"/>
          <w:sz w:val="24"/>
          <w:szCs w:val="24"/>
          <w:highlight w:val="white"/>
        </w:rPr>
        <w:t>больших</w:t>
      </w:r>
      <w:proofErr w:type="gramEnd"/>
      <w:r>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lang w:val="en-US"/>
          </w:rPr>
          <m:t>n</m:t>
        </m:r>
      </m:oMath>
      <w:r>
        <w:rPr>
          <w:rFonts w:eastAsia="Times New Roman"/>
          <w:color w:val="00000A"/>
          <w:sz w:val="24"/>
          <w:szCs w:val="24"/>
          <w:highlight w:val="white"/>
        </w:rPr>
        <w:t xml:space="preserve"> сумма</w:t>
      </w:r>
      <w:r w:rsidRPr="00BB52AF">
        <w:rPr>
          <w:rFonts w:eastAsia="Times New Roman"/>
          <w:color w:val="00000A"/>
          <w:sz w:val="24"/>
          <w:szCs w:val="24"/>
          <w:highlight w:val="white"/>
        </w:rPr>
        <w:t xml:space="preserve"> </w:t>
      </w:r>
      <m:oMath>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lang w:val="en-US"/>
              </w:rPr>
              <m:t>S</m:t>
            </m:r>
            <m:ctrlPr>
              <w:rPr>
                <w:rFonts w:ascii="Cambria Math" w:eastAsia="Times New Roman" w:hAnsi="Cambria Math"/>
                <w:i/>
                <w:color w:val="00000A"/>
                <w:sz w:val="24"/>
                <w:szCs w:val="24"/>
                <w:highlight w:val="white"/>
                <w:lang w:val="en-US"/>
              </w:rPr>
            </m:ctrlPr>
          </m:e>
          <m:sub>
            <m:r>
              <w:rPr>
                <w:rFonts w:ascii="Cambria Math" w:eastAsia="Times New Roman" w:hAnsi="Cambria Math"/>
                <w:color w:val="00000A"/>
                <w:sz w:val="24"/>
                <w:szCs w:val="24"/>
                <w:highlight w:val="white"/>
                <w:lang w:val="en-US"/>
              </w:rPr>
              <m:t>n</m:t>
            </m:r>
          </m:sub>
        </m:sSub>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близка к </w:t>
      </w:r>
      <w:proofErr w:type="spellStart"/>
      <w:r>
        <w:rPr>
          <w:rFonts w:eastAsia="Times New Roman"/>
          <w:color w:val="00000A"/>
          <w:sz w:val="24"/>
          <w:szCs w:val="24"/>
          <w:highlight w:val="white"/>
        </w:rPr>
        <w:t>гауссовской</w:t>
      </w:r>
      <w:proofErr w:type="spellEnd"/>
      <w:r>
        <w:rPr>
          <w:rFonts w:eastAsia="Times New Roman"/>
          <w:color w:val="00000A"/>
          <w:sz w:val="24"/>
          <w:szCs w:val="24"/>
          <w:highlight w:val="white"/>
        </w:rPr>
        <w:t xml:space="preserve"> случайной величине с математическим ожиданием (средним значением) </w:t>
      </w:r>
      <m:oMath>
        <m:r>
          <w:rPr>
            <w:rFonts w:ascii="Cambria Math" w:eastAsia="Times New Roman" w:hAnsi="Cambria Math"/>
            <w:color w:val="00000A"/>
            <w:sz w:val="24"/>
            <w:szCs w:val="24"/>
            <w:highlight w:val="white"/>
          </w:rPr>
          <m:t>na</m:t>
        </m:r>
      </m:oMath>
      <w:r>
        <w:rPr>
          <w:rFonts w:eastAsia="Times New Roman"/>
          <w:color w:val="00000A"/>
          <w:sz w:val="24"/>
          <w:szCs w:val="24"/>
          <w:highlight w:val="white"/>
        </w:rPr>
        <w:t xml:space="preserve"> и дисперсией </w:t>
      </w:r>
      <m:oMath>
        <m:r>
          <w:rPr>
            <w:rFonts w:ascii="Cambria Math" w:eastAsia="Times New Roman" w:hAnsi="Cambria Math"/>
            <w:color w:val="00000A"/>
            <w:sz w:val="24"/>
            <w:szCs w:val="24"/>
            <w:highlight w:val="white"/>
          </w:rPr>
          <m:t>n</m:t>
        </m:r>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σ</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2</m:t>
            </m:r>
          </m:sup>
        </m:sSup>
      </m:oMath>
      <w:r>
        <w:rPr>
          <w:rFonts w:eastAsia="Times New Roman"/>
          <w:color w:val="00000A"/>
          <w:sz w:val="24"/>
          <w:szCs w:val="24"/>
          <w:highlight w:val="white"/>
        </w:rPr>
        <w:t>.</w:t>
      </w:r>
    </w:p>
    <w:p w14:paraId="65B963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w:t>
      </w:r>
      <w:r>
        <w:rPr>
          <w:rFonts w:eastAsia="Times New Roman"/>
          <w:color w:val="00000A"/>
          <w:sz w:val="24"/>
          <w:szCs w:val="24"/>
          <w:highlight w:val="white"/>
        </w:rPr>
        <w:t xml:space="preserve">суммой </w:t>
      </w:r>
      <w:r w:rsidRPr="0029618A">
        <w:rPr>
          <w:rFonts w:eastAsia="Times New Roman"/>
          <w:color w:val="00000A"/>
          <w:sz w:val="24"/>
          <w:szCs w:val="24"/>
          <w:highlight w:val="white"/>
        </w:rPr>
        <w:t xml:space="preserve"> многих других величин, распределение которых тоже неизвестно. </w:t>
      </w:r>
    </w:p>
    <w:p w14:paraId="143D3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w:t>
      </w:r>
      <w:r>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xml:space="preserve">. Самое время вспомнить один из законов </w:t>
      </w:r>
      <w:proofErr w:type="spellStart"/>
      <w:r w:rsidRPr="0029618A">
        <w:rPr>
          <w:rFonts w:eastAsia="Times New Roman"/>
          <w:color w:val="00000A"/>
          <w:sz w:val="24"/>
          <w:szCs w:val="24"/>
          <w:highlight w:val="white"/>
        </w:rPr>
        <w:t>мерфологии</w:t>
      </w:r>
      <w:proofErr w:type="spellEnd"/>
      <w:r>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 xml:space="preserve">постулат </w:t>
      </w:r>
      <w:proofErr w:type="spellStart"/>
      <w:r w:rsidRPr="0029618A">
        <w:rPr>
          <w:rFonts w:eastAsia="Times New Roman"/>
          <w:b/>
          <w:color w:val="00000A"/>
          <w:sz w:val="24"/>
          <w:szCs w:val="24"/>
          <w:highlight w:val="white"/>
        </w:rPr>
        <w:t>Персига</w:t>
      </w:r>
      <w:proofErr w:type="spellEnd"/>
      <w:r w:rsidRPr="0029618A">
        <w:rPr>
          <w:rFonts w:eastAsia="Times New Roman"/>
          <w:color w:val="00000A"/>
          <w:sz w:val="24"/>
          <w:szCs w:val="24"/>
          <w:highlight w:val="white"/>
        </w:rPr>
        <w:t>: </w:t>
      </w:r>
    </w:p>
    <w:p w14:paraId="0B1E90A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14:paraId="2EA0591F" w14:textId="77777777" w:rsidR="00FC10F8" w:rsidRDefault="00FC10F8" w:rsidP="00FC10F8">
      <w:pPr>
        <w:spacing w:line="288" w:lineRule="auto"/>
        <w:jc w:val="both"/>
        <w:rPr>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w:t>
      </w:r>
      <w:r>
        <w:rPr>
          <w:rFonts w:eastAsia="Times New Roman"/>
          <w:color w:val="00000A"/>
          <w:sz w:val="24"/>
          <w:szCs w:val="24"/>
          <w:highlight w:val="white"/>
        </w:rPr>
        <w:t xml:space="preserve"> Итак, у нас есть случайная величина </w:t>
      </w:r>
      <w:r>
        <w:rPr>
          <w:rFonts w:eastAsia="Times New Roman"/>
          <w:color w:val="00000A"/>
          <w:sz w:val="24"/>
          <w:szCs w:val="24"/>
          <w:highlight w:val="white"/>
          <w:lang w:val="en-US"/>
        </w:rPr>
        <w:t>X</w:t>
      </w:r>
      <w:r>
        <w:rPr>
          <w:rFonts w:eastAsia="Times New Roman"/>
          <w:color w:val="00000A"/>
          <w:sz w:val="24"/>
          <w:szCs w:val="24"/>
          <w:highlight w:val="white"/>
        </w:rPr>
        <w:t xml:space="preserve">, </w:t>
      </w:r>
      <w:r w:rsidRPr="004F39A6">
        <w:rPr>
          <w:rFonts w:eastAsia="Times New Roman"/>
          <w:color w:val="00000A"/>
          <w:sz w:val="24"/>
          <w:szCs w:val="24"/>
          <w:highlight w:val="white"/>
        </w:rPr>
        <w:t xml:space="preserve">распределение </w:t>
      </w:r>
      <w:r w:rsidRPr="004F39A6">
        <w:rPr>
          <w:rFonts w:ascii="Cambria Math" w:eastAsia="Times New Roman" w:hAnsi="Cambria Math" w:cs="Cambria Math"/>
          <w:color w:val="00000A"/>
          <w:sz w:val="24"/>
          <w:szCs w:val="24"/>
          <w:highlight w:val="white"/>
        </w:rPr>
        <w:t>ℙ</w:t>
      </w:r>
      <w:r w:rsidRPr="00C7708C">
        <w:rPr>
          <w:rFonts w:eastAsia="Times New Roman"/>
          <w:color w:val="00000A"/>
          <w:sz w:val="24"/>
          <w:szCs w:val="24"/>
          <w:highlight w:val="white"/>
        </w:rPr>
        <w:t xml:space="preserve"> </w:t>
      </w:r>
      <w:r w:rsidRPr="004F39A6">
        <w:rPr>
          <w:rFonts w:eastAsia="Times New Roman"/>
          <w:color w:val="00000A"/>
          <w:sz w:val="24"/>
          <w:szCs w:val="24"/>
          <w:highlight w:val="white"/>
        </w:rPr>
        <w:t xml:space="preserve">которой неизвестно (иногда </w:t>
      </w:r>
      <w:r w:rsidRPr="004F39A6">
        <w:rPr>
          <w:rFonts w:eastAsia="Times New Roman"/>
          <w:color w:val="00000A"/>
          <w:sz w:val="24"/>
          <w:szCs w:val="24"/>
          <w:highlight w:val="white"/>
        </w:rPr>
        <w:lastRenderedPageBreak/>
        <w:t xml:space="preserve">совсем, </w:t>
      </w:r>
      <w:r w:rsidRPr="00981EC9">
        <w:rPr>
          <w:rFonts w:eastAsia="Times New Roman"/>
          <w:color w:val="00000A"/>
          <w:sz w:val="24"/>
          <w:szCs w:val="24"/>
          <w:highlight w:val="white"/>
        </w:rPr>
        <w:t xml:space="preserve">иногда частично). Гипотеза – любое предположение о </w:t>
      </w:r>
      <w:r w:rsidRPr="00981EC9">
        <w:rPr>
          <w:rFonts w:ascii="Cambria Math" w:eastAsia="Times New Roman" w:hAnsi="Cambria Math" w:cs="Cambria Math"/>
          <w:color w:val="00000A"/>
          <w:sz w:val="24"/>
          <w:szCs w:val="24"/>
          <w:highlight w:val="white"/>
        </w:rPr>
        <w:t>ℙ</w:t>
      </w:r>
      <w:r w:rsidRPr="00981EC9">
        <w:rPr>
          <w:rFonts w:eastAsia="Times New Roman"/>
          <w:color w:val="00000A"/>
          <w:sz w:val="24"/>
          <w:szCs w:val="24"/>
          <w:highlight w:val="white"/>
        </w:rPr>
        <w:t xml:space="preserve">. Простая гипотеза – </w:t>
      </w:r>
      <w:r>
        <w:rPr>
          <w:rFonts w:eastAsia="Times New Roman"/>
          <w:color w:val="00000A"/>
          <w:sz w:val="24"/>
          <w:szCs w:val="24"/>
          <w:highlight w:val="white"/>
        </w:rPr>
        <w:t xml:space="preserve">это </w:t>
      </w:r>
      <w:r w:rsidRPr="00981EC9">
        <w:rPr>
          <w:rFonts w:eastAsia="Times New Roman"/>
          <w:color w:val="00000A"/>
          <w:sz w:val="24"/>
          <w:szCs w:val="24"/>
          <w:highlight w:val="white"/>
        </w:rPr>
        <w:t xml:space="preserve">предположение, что </w:t>
      </w:r>
      <w:r w:rsidRPr="00C7708C">
        <w:rPr>
          <w:rFonts w:ascii="Cambria Math" w:eastAsia="Times New Roman" w:hAnsi="Cambria Math" w:cs="Cambria Math"/>
          <w:color w:val="00000A"/>
          <w:sz w:val="24"/>
          <w:szCs w:val="24"/>
          <w:highlight w:val="white"/>
        </w:rPr>
        <w:t>ℙ</w:t>
      </w:r>
      <w:r w:rsidRPr="00C7708C">
        <w:rPr>
          <w:rFonts w:eastAsia="Times New Roman"/>
          <w:color w:val="00000A"/>
          <w:sz w:val="24"/>
          <w:szCs w:val="24"/>
          <w:highlight w:val="white"/>
        </w:rPr>
        <w:t xml:space="preserve"> – </w:t>
      </w:r>
      <w:r>
        <w:rPr>
          <w:rFonts w:eastAsia="Times New Roman"/>
          <w:color w:val="00000A"/>
          <w:sz w:val="24"/>
          <w:szCs w:val="24"/>
          <w:highlight w:val="white"/>
        </w:rPr>
        <w:t xml:space="preserve">это </w:t>
      </w:r>
      <w:r w:rsidRPr="00C7708C">
        <w:rPr>
          <w:rFonts w:eastAsia="Times New Roman"/>
          <w:color w:val="00000A"/>
          <w:sz w:val="24"/>
          <w:szCs w:val="24"/>
          <w:highlight w:val="white"/>
        </w:rPr>
        <w:t xml:space="preserve">какое-то конкретное известное распределение. </w:t>
      </w:r>
      <w:r>
        <w:rPr>
          <w:rFonts w:eastAsia="Times New Roman"/>
          <w:color w:val="00000A"/>
          <w:sz w:val="24"/>
          <w:szCs w:val="24"/>
          <w:highlight w:val="white"/>
        </w:rPr>
        <w:t xml:space="preserve">Сложная гипотеза – предположение, что </w:t>
      </w:r>
      <w:r w:rsidRPr="003B78D6">
        <w:rPr>
          <w:rFonts w:ascii="Cambria Math" w:eastAsia="Times New Roman" w:hAnsi="Cambria Math" w:cs="Cambria Math"/>
          <w:color w:val="00000A"/>
          <w:sz w:val="24"/>
          <w:szCs w:val="24"/>
          <w:highlight w:val="white"/>
        </w:rPr>
        <w:t>ℙ</w:t>
      </w:r>
      <w:r w:rsidRPr="003B78D6">
        <w:rPr>
          <w:rFonts w:eastAsia="Times New Roman"/>
          <w:color w:val="00000A"/>
          <w:sz w:val="24"/>
          <w:szCs w:val="24"/>
          <w:highlight w:val="white"/>
        </w:rPr>
        <w:t> </w:t>
      </w:r>
      <w:r>
        <w:rPr>
          <w:rFonts w:eastAsia="Times New Roman"/>
          <w:color w:val="00000A"/>
          <w:sz w:val="24"/>
          <w:szCs w:val="24"/>
          <w:highlight w:val="white"/>
        </w:rPr>
        <w:t>принадлежит целому классу распределений. Как правило, исследователь проверяет простую гипотезу.</w:t>
      </w:r>
    </w:p>
    <w:p w14:paraId="5887B6CD"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w:t>
      </w:r>
      <w:r w:rsidRPr="0029618A">
        <w:rPr>
          <w:rFonts w:eastAsia="Times New Roman"/>
          <w:color w:val="00000A"/>
          <w:sz w:val="24"/>
          <w:szCs w:val="24"/>
          <w:highlight w:val="white"/>
        </w:rPr>
        <w:t>Что может выступить в роли нулевой гипотезы? В определённом смысле</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все что угодно, любое утверждение</w:t>
      </w:r>
      <w:r>
        <w:rPr>
          <w:rFonts w:eastAsia="Times New Roman"/>
          <w:color w:val="00000A"/>
          <w:sz w:val="24"/>
          <w:szCs w:val="24"/>
          <w:highlight w:val="white"/>
        </w:rPr>
        <w:t xml:space="preserve"> об исследуемой системе</w:t>
      </w:r>
      <w:r w:rsidRPr="0029618A">
        <w:rPr>
          <w:rFonts w:eastAsia="Times New Roman"/>
          <w:color w:val="00000A"/>
          <w:sz w:val="24"/>
          <w:szCs w:val="24"/>
          <w:highlight w:val="white"/>
        </w:rPr>
        <w:t>.</w:t>
      </w:r>
      <w:r>
        <w:rPr>
          <w:rFonts w:eastAsia="Times New Roman"/>
          <w:color w:val="00000A"/>
          <w:sz w:val="24"/>
          <w:szCs w:val="24"/>
          <w:highlight w:val="white"/>
        </w:rPr>
        <w:t xml:space="preserve"> Например, если у нас есть данные о росте призывников, мы можем </w:t>
      </w:r>
      <w:proofErr w:type="gramStart"/>
      <w:r>
        <w:rPr>
          <w:rFonts w:eastAsia="Times New Roman"/>
          <w:color w:val="00000A"/>
          <w:sz w:val="24"/>
          <w:szCs w:val="24"/>
          <w:highlight w:val="white"/>
        </w:rPr>
        <w:t>проверить гипотезу что неизвестный средний рост равен</w:t>
      </w:r>
      <w:proofErr w:type="gramEnd"/>
      <w:r>
        <w:rPr>
          <w:rFonts w:eastAsia="Times New Roman"/>
          <w:color w:val="00000A"/>
          <w:sz w:val="24"/>
          <w:szCs w:val="24"/>
          <w:highlight w:val="white"/>
        </w:rPr>
        <w:t xml:space="preserve"> 1,76 м (или 2,10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14:paraId="697CCDA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если мы не смогли</w:t>
      </w:r>
      <w:r>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14:paraId="73EB8C09" w14:textId="77777777" w:rsidR="00FC10F8" w:rsidRPr="0029618A"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Pr="0029618A">
        <w:rPr>
          <w:rFonts w:eastAsia="Times New Roman"/>
          <w:color w:val="00000A"/>
          <w:sz w:val="24"/>
          <w:szCs w:val="24"/>
          <w:highlight w:val="white"/>
        </w:rPr>
        <w:t xml:space="preserve">ут можно подумать, что исследователи вынуждены совершать одну из классических логических ошибок, которая носит звучное латинское имя </w:t>
      </w:r>
      <w:proofErr w:type="spellStart"/>
      <w:r w:rsidRPr="0029618A">
        <w:rPr>
          <w:rFonts w:eastAsia="Times New Roman"/>
          <w:color w:val="00000A"/>
          <w:sz w:val="24"/>
          <w:szCs w:val="24"/>
          <w:highlight w:val="white"/>
        </w:rPr>
        <w:t>ad</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ignorantiam</w:t>
      </w:r>
      <w:proofErr w:type="spellEnd"/>
      <w:r w:rsidRPr="0029618A">
        <w:rPr>
          <w:rFonts w:eastAsia="Times New Roman"/>
          <w:color w:val="00000A"/>
          <w:sz w:val="24"/>
          <w:szCs w:val="24"/>
          <w:highlight w:val="white"/>
        </w:rPr>
        <w:t>.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Pr="0029618A">
        <w:rPr>
          <w:rFonts w:eastAsia="Times New Roman"/>
          <w:color w:val="00000A"/>
          <w:sz w:val="24"/>
          <w:szCs w:val="24"/>
          <w:highlight w:val="white"/>
        </w:rPr>
        <w:t>. Или ещё ярче: </w:t>
      </w:r>
      <w:r w:rsidRPr="0029618A">
        <w:rPr>
          <w:rFonts w:eastAsia="Times New Roman"/>
          <w:i/>
          <w:color w:val="00000A"/>
          <w:sz w:val="24"/>
          <w:szCs w:val="24"/>
          <w:highlight w:val="white"/>
        </w:rPr>
        <w:t>«Снежный человек существует, поскольку никто не доказал обратного»</w:t>
      </w:r>
      <w:r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Pr>
          <w:rFonts w:eastAsia="Times New Roman"/>
          <w:color w:val="00000A"/>
          <w:sz w:val="24"/>
          <w:szCs w:val="24"/>
          <w:highlight w:val="white"/>
        </w:rPr>
        <w:t xml:space="preserve"> </w:t>
      </w:r>
      <w:r w:rsidRPr="0029618A">
        <w:rPr>
          <w:rFonts w:eastAsia="Times New Roman"/>
          <w:i/>
          <w:color w:val="00000A"/>
          <w:sz w:val="24"/>
          <w:szCs w:val="24"/>
          <w:highlight w:val="white"/>
        </w:rPr>
        <w:t>методологии научного познания</w:t>
      </w:r>
      <w:r w:rsidRPr="0029618A">
        <w:rPr>
          <w:rFonts w:eastAsia="Times New Roman"/>
          <w:color w:val="00000A"/>
          <w:sz w:val="24"/>
          <w:szCs w:val="24"/>
          <w:highlight w:val="white"/>
        </w:rPr>
        <w:t xml:space="preserve">. Одним из её ярких результатов является </w:t>
      </w:r>
      <w:r w:rsidRPr="0029618A">
        <w:rPr>
          <w:rFonts w:eastAsia="Times New Roman"/>
          <w:i/>
          <w:color w:val="215868"/>
          <w:sz w:val="24"/>
          <w:szCs w:val="24"/>
        </w:rPr>
        <w:t xml:space="preserve">критерий </w:t>
      </w:r>
      <w:proofErr w:type="spellStart"/>
      <w:r w:rsidRPr="0029618A">
        <w:rPr>
          <w:rFonts w:eastAsia="Times New Roman"/>
          <w:i/>
          <w:color w:val="215868"/>
          <w:sz w:val="24"/>
          <w:szCs w:val="24"/>
        </w:rPr>
        <w:t>фальсифицируемости</w:t>
      </w:r>
      <w:proofErr w:type="spellEnd"/>
      <w:r w:rsidRPr="0029618A">
        <w:rPr>
          <w:rFonts w:eastAsia="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w:t>
      </w:r>
      <w:proofErr w:type="gramStart"/>
      <w:r w:rsidRPr="0029618A">
        <w:rPr>
          <w:rFonts w:eastAsia="Times New Roman"/>
          <w:color w:val="00000A"/>
          <w:sz w:val="24"/>
          <w:szCs w:val="24"/>
          <w:highlight w:val="white"/>
        </w:rPr>
        <w:t>ненаучного</w:t>
      </w:r>
      <w:proofErr w:type="gramEnd"/>
      <w:r w:rsidRPr="0029618A">
        <w:rPr>
          <w:rFonts w:eastAsia="Times New Roman"/>
          <w:color w:val="00000A"/>
          <w:sz w:val="24"/>
          <w:szCs w:val="24"/>
          <w:highlight w:val="white"/>
        </w:rPr>
        <w:t xml:space="preserve">, и на первый взгляд он кажется парадоксальным: </w:t>
      </w:r>
    </w:p>
    <w:p w14:paraId="2E6830D4"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14:paraId="6E25FCB8" w14:textId="03B0FD0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Чем не </w:t>
      </w:r>
      <w:ins w:id="34" w:author="СБ" w:date="2019-11-17T14:23:00Z">
        <w:r w:rsidR="00FD4C22">
          <w:rPr>
            <w:rFonts w:eastAsia="Times New Roman"/>
            <w:color w:val="00000A"/>
            <w:sz w:val="24"/>
            <w:szCs w:val="24"/>
            <w:highlight w:val="white"/>
          </w:rPr>
          <w:t xml:space="preserve">один из </w:t>
        </w:r>
      </w:ins>
      <w:r w:rsidRPr="0029618A">
        <w:rPr>
          <w:rFonts w:eastAsia="Times New Roman"/>
          <w:color w:val="00000A"/>
          <w:sz w:val="24"/>
          <w:szCs w:val="24"/>
          <w:highlight w:val="white"/>
        </w:rPr>
        <w:t>закон</w:t>
      </w:r>
      <w:ins w:id="35" w:author="СБ" w:date="2019-11-17T14:23:00Z">
        <w:r w:rsidR="00FD4C22">
          <w:rPr>
            <w:rFonts w:eastAsia="Times New Roman"/>
            <w:color w:val="00000A"/>
            <w:sz w:val="24"/>
            <w:szCs w:val="24"/>
            <w:highlight w:val="white"/>
          </w:rPr>
          <w:t xml:space="preserve">ов </w:t>
        </w:r>
        <w:proofErr w:type="spellStart"/>
        <w:r w:rsidR="00FD4C22">
          <w:rPr>
            <w:rFonts w:eastAsia="Times New Roman"/>
            <w:color w:val="00000A"/>
            <w:sz w:val="24"/>
            <w:szCs w:val="24"/>
            <w:highlight w:val="white"/>
          </w:rPr>
          <w:t>мерфологии</w:t>
        </w:r>
      </w:ins>
      <w:proofErr w:type="spellEnd"/>
      <w:del w:id="36" w:author="СБ" w:date="2019-11-17T14:23:00Z">
        <w:r w:rsidRPr="0029618A" w:rsidDel="00FD4C22">
          <w:rPr>
            <w:rFonts w:eastAsia="Times New Roman"/>
            <w:color w:val="00000A"/>
            <w:sz w:val="24"/>
            <w:szCs w:val="24"/>
            <w:highlight w:val="white"/>
          </w:rPr>
          <w:delText xml:space="preserve"> подлости</w:delText>
        </w:r>
      </w:del>
      <w:r>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w:t>
      </w:r>
      <w:ins w:id="37" w:author="СБ" w:date="2019-11-17T14:06:00Z">
        <w:r w:rsidR="00713766">
          <w:rPr>
            <w:rStyle w:val="af0"/>
            <w:rFonts w:eastAsia="Times New Roman"/>
            <w:color w:val="00000A"/>
            <w:sz w:val="24"/>
            <w:szCs w:val="24"/>
            <w:highlight w:val="white"/>
          </w:rPr>
          <w:footnoteReference w:id="15"/>
        </w:r>
      </w:ins>
      <w:r w:rsidRPr="0029618A">
        <w:rPr>
          <w:rFonts w:eastAsia="Times New Roman"/>
          <w:color w:val="00000A"/>
          <w:sz w:val="24"/>
          <w:szCs w:val="24"/>
          <w:highlight w:val="white"/>
        </w:rPr>
        <w:t>.</w:t>
      </w:r>
      <w:del w:id="45" w:author="СБ" w:date="2019-11-17T14:07:00Z">
        <w:r w:rsidRPr="0029618A" w:rsidDel="00713766">
          <w:rPr>
            <w:rFonts w:eastAsia="Times New Roman"/>
            <w:color w:val="00000A"/>
            <w:sz w:val="24"/>
            <w:szCs w:val="24"/>
            <w:highlight w:val="white"/>
          </w:rPr>
          <w:delText xml:space="preserve"> Более того, этому критерию не удовлетворяют такие науки как математика и логика. </w:delText>
        </w:r>
        <w:r w:rsidRPr="00597FAC" w:rsidDel="00713766">
          <w:rPr>
            <w:rFonts w:eastAsia="Times New Roman"/>
            <w:color w:val="FF0000"/>
            <w:sz w:val="24"/>
            <w:szCs w:val="24"/>
            <w:highlight w:val="white"/>
            <w:rPrChange w:id="46" w:author="Пользователь" w:date="2019-11-16T23:52:00Z">
              <w:rPr>
                <w:rFonts w:eastAsia="Times New Roman"/>
                <w:color w:val="00000A"/>
                <w:sz w:val="24"/>
                <w:szCs w:val="24"/>
                <w:highlight w:val="white"/>
              </w:rPr>
            </w:rPrChange>
          </w:rPr>
          <w:delText xml:space="preserve">Впрочем, их относят не к </w:delText>
        </w:r>
        <w:r w:rsidRPr="00597FAC" w:rsidDel="00713766">
          <w:rPr>
            <w:rFonts w:eastAsia="Times New Roman"/>
            <w:i/>
            <w:color w:val="FF0000"/>
            <w:sz w:val="24"/>
            <w:szCs w:val="24"/>
            <w:highlight w:val="white"/>
            <w:rPrChange w:id="47" w:author="Пользователь" w:date="2019-11-16T23:52:00Z">
              <w:rPr>
                <w:rFonts w:eastAsia="Times New Roman"/>
                <w:i/>
                <w:color w:val="00000A"/>
                <w:sz w:val="24"/>
                <w:szCs w:val="24"/>
                <w:highlight w:val="white"/>
              </w:rPr>
            </w:rPrChange>
          </w:rPr>
          <w:delText>естественным</w:delText>
        </w:r>
        <w:r w:rsidRPr="00597FAC" w:rsidDel="00713766">
          <w:rPr>
            <w:rFonts w:eastAsia="Times New Roman"/>
            <w:color w:val="FF0000"/>
            <w:sz w:val="24"/>
            <w:szCs w:val="24"/>
            <w:highlight w:val="white"/>
            <w:rPrChange w:id="48" w:author="Пользователь" w:date="2019-11-16T23:52:00Z">
              <w:rPr>
                <w:rFonts w:eastAsia="Times New Roman"/>
                <w:color w:val="00000A"/>
                <w:sz w:val="24"/>
                <w:szCs w:val="24"/>
                <w:highlight w:val="white"/>
              </w:rPr>
            </w:rPrChange>
          </w:rPr>
          <w:delText xml:space="preserve"> наукам, а к </w:delText>
        </w:r>
        <w:r w:rsidRPr="00597FAC" w:rsidDel="00713766">
          <w:rPr>
            <w:rFonts w:eastAsia="Times New Roman"/>
            <w:color w:val="FF0000"/>
            <w:sz w:val="24"/>
            <w:szCs w:val="24"/>
            <w:rPrChange w:id="49" w:author="Пользователь" w:date="2019-11-16T23:52:00Z">
              <w:rPr>
                <w:rFonts w:eastAsia="Times New Roman"/>
                <w:color w:val="00000A"/>
                <w:sz w:val="24"/>
                <w:szCs w:val="24"/>
              </w:rPr>
            </w:rPrChange>
          </w:rPr>
          <w:delText>формальным</w:delText>
        </w:r>
        <w:r w:rsidRPr="00597FAC" w:rsidDel="00713766">
          <w:rPr>
            <w:rFonts w:eastAsia="Times New Roman"/>
            <w:color w:val="FF0000"/>
            <w:sz w:val="24"/>
            <w:szCs w:val="24"/>
            <w:highlight w:val="white"/>
            <w:rPrChange w:id="50" w:author="Пользователь" w:date="2019-11-16T23:52:00Z">
              <w:rPr>
                <w:rFonts w:eastAsia="Times New Roman"/>
                <w:color w:val="00000A"/>
                <w:sz w:val="24"/>
                <w:szCs w:val="24"/>
                <w:highlight w:val="white"/>
              </w:rPr>
            </w:rPrChange>
          </w:rPr>
          <w:delText>, не требующим проверки на фальсифицируемость.</w:delText>
        </w:r>
      </w:del>
      <w:del w:id="51" w:author="СБ" w:date="2019-11-17T14:05:00Z">
        <w:r w:rsidRPr="00597FAC" w:rsidDel="00713766">
          <w:rPr>
            <w:rFonts w:eastAsia="Times New Roman"/>
            <w:color w:val="FF0000"/>
            <w:sz w:val="24"/>
            <w:szCs w:val="24"/>
            <w:highlight w:val="white"/>
            <w:rPrChange w:id="52" w:author="Пользователь" w:date="2019-11-16T23:52:00Z">
              <w:rPr>
                <w:rFonts w:eastAsia="Times New Roman"/>
                <w:color w:val="00000A"/>
                <w:sz w:val="24"/>
                <w:szCs w:val="24"/>
                <w:highlight w:val="white"/>
              </w:rPr>
            </w:rPrChange>
          </w:rPr>
          <w:delText xml:space="preserve"> А если к этому добавить ещё один результат того же времени – </w:delText>
        </w:r>
        <w:r w:rsidRPr="00597FAC" w:rsidDel="00713766">
          <w:rPr>
            <w:rFonts w:eastAsia="Times New Roman"/>
            <w:i/>
            <w:color w:val="FF0000"/>
            <w:sz w:val="24"/>
            <w:szCs w:val="24"/>
            <w:rPrChange w:id="53" w:author="Пользователь" w:date="2019-11-16T23:52:00Z">
              <w:rPr>
                <w:rFonts w:eastAsia="Times New Roman"/>
                <w:i/>
                <w:color w:val="215868"/>
                <w:sz w:val="24"/>
                <w:szCs w:val="24"/>
              </w:rPr>
            </w:rPrChange>
          </w:rPr>
          <w:delText>принцип неполноты</w:delText>
        </w:r>
        <w:r w:rsidRPr="00597FAC" w:rsidDel="00713766">
          <w:rPr>
            <w:rFonts w:eastAsia="Times New Roman"/>
            <w:color w:val="FF0000"/>
            <w:sz w:val="24"/>
            <w:szCs w:val="24"/>
            <w:highlight w:val="white"/>
            <w:rPrChange w:id="54" w:author="Пользователь" w:date="2019-11-16T23:52:00Z">
              <w:rPr>
                <w:rFonts w:eastAsia="Times New Roman"/>
                <w:color w:val="00000A"/>
                <w:sz w:val="24"/>
                <w:szCs w:val="24"/>
                <w:highlight w:val="white"/>
              </w:rPr>
            </w:rPrChange>
          </w:rPr>
          <w:delText> Гёделя, утверждающий, что в рамках любой формальной системы, в которой вводятся арифметические понятия, можно сформулировать утверждение, которое невозможно ни доказать, ни опровергнуть – то может оказаться, что непонятно зачем вообще всем этим заниматься!</w:delText>
        </w:r>
      </w:del>
      <w:del w:id="55" w:author="СБ" w:date="2019-11-17T14:07:00Z">
        <w:r w:rsidRPr="00597FAC" w:rsidDel="00713766">
          <w:rPr>
            <w:rFonts w:eastAsia="Times New Roman"/>
            <w:color w:val="FF0000"/>
            <w:sz w:val="24"/>
            <w:szCs w:val="24"/>
            <w:highlight w:val="white"/>
            <w:rPrChange w:id="56" w:author="Пользователь" w:date="2019-11-16T23:52:00Z">
              <w:rPr>
                <w:rFonts w:eastAsia="Times New Roman"/>
                <w:color w:val="00000A"/>
                <w:sz w:val="24"/>
                <w:szCs w:val="24"/>
                <w:highlight w:val="white"/>
              </w:rPr>
            </w:rPrChange>
          </w:rPr>
          <w:delText xml:space="preserve"> </w:delText>
        </w:r>
        <w:r w:rsidRPr="00597FAC" w:rsidDel="00713766">
          <w:rPr>
            <w:rFonts w:eastAsia="Times New Roman"/>
            <w:color w:val="FF0000"/>
            <w:sz w:val="24"/>
            <w:szCs w:val="24"/>
            <w:rPrChange w:id="57" w:author="Пользователь" w:date="2019-11-16T23:52:00Z">
              <w:rPr>
                <w:rFonts w:eastAsia="Times New Roman"/>
                <w:color w:val="00000A"/>
                <w:sz w:val="24"/>
                <w:szCs w:val="24"/>
              </w:rPr>
            </w:rPrChange>
          </w:rPr>
          <w:delText>Однако очень важно понимать, что принцип фальсифицируемости Поппера говорит не об </w:delText>
        </w:r>
        <w:r w:rsidRPr="00597FAC" w:rsidDel="00713766">
          <w:rPr>
            <w:rFonts w:eastAsia="Times New Roman"/>
            <w:i/>
            <w:color w:val="FF0000"/>
            <w:sz w:val="24"/>
            <w:szCs w:val="24"/>
            <w:rPrChange w:id="58" w:author="Пользователь" w:date="2019-11-16T23:52:00Z">
              <w:rPr>
                <w:rFonts w:eastAsia="Times New Roman"/>
                <w:i/>
                <w:color w:val="00000A"/>
                <w:sz w:val="24"/>
                <w:szCs w:val="24"/>
              </w:rPr>
            </w:rPrChange>
          </w:rPr>
          <w:delText>истинности</w:delText>
        </w:r>
        <w:r w:rsidRPr="00597FAC" w:rsidDel="00713766">
          <w:rPr>
            <w:rFonts w:eastAsia="Times New Roman"/>
            <w:color w:val="FF0000"/>
            <w:sz w:val="24"/>
            <w:szCs w:val="24"/>
            <w:rPrChange w:id="59" w:author="Пользователь" w:date="2019-11-16T23:52:00Z">
              <w:rPr>
                <w:rFonts w:eastAsia="Times New Roman"/>
                <w:color w:val="00000A"/>
                <w:sz w:val="24"/>
                <w:szCs w:val="24"/>
              </w:rPr>
            </w:rPrChange>
          </w:rPr>
          <w:delText xml:space="preserve"> теории, а только о том, является она </w:delText>
        </w:r>
        <w:r w:rsidRPr="00597FAC" w:rsidDel="00713766">
          <w:rPr>
            <w:rFonts w:eastAsia="Times New Roman"/>
            <w:color w:val="FF0000"/>
            <w:sz w:val="24"/>
            <w:szCs w:val="24"/>
            <w:highlight w:val="white"/>
            <w:rPrChange w:id="60" w:author="Пользователь" w:date="2019-11-16T23:52:00Z">
              <w:rPr>
                <w:rFonts w:eastAsia="Times New Roman"/>
                <w:color w:val="00000A"/>
                <w:sz w:val="24"/>
                <w:szCs w:val="24"/>
                <w:highlight w:val="white"/>
              </w:rPr>
            </w:rPrChange>
          </w:rPr>
          <w:delText xml:space="preserve">научной или нет. </w:delText>
        </w:r>
        <w:commentRangeStart w:id="61"/>
        <w:r w:rsidRPr="0029618A" w:rsidDel="00713766">
          <w:rPr>
            <w:rFonts w:eastAsia="Times New Roman"/>
            <w:color w:val="00000A"/>
            <w:sz w:val="24"/>
            <w:szCs w:val="24"/>
            <w:highlight w:val="white"/>
          </w:rPr>
          <w:delText>Он</w:delText>
        </w:r>
        <w:commentRangeEnd w:id="61"/>
        <w:r w:rsidR="00597FAC" w:rsidDel="00713766">
          <w:rPr>
            <w:rStyle w:val="a9"/>
          </w:rPr>
          <w:commentReference w:id="61"/>
        </w:r>
        <w:r w:rsidRPr="0029618A" w:rsidDel="00713766">
          <w:rPr>
            <w:rFonts w:eastAsia="Times New Roman"/>
            <w:color w:val="00000A"/>
            <w:sz w:val="24"/>
            <w:szCs w:val="24"/>
            <w:highlight w:val="white"/>
          </w:rPr>
          <w:delText xml:space="preserve"> помогает определить, даёт ли некая теория язык, на котором имеет смысл рассуждать о мире</w:delText>
        </w:r>
        <w:r w:rsidDel="00713766">
          <w:rPr>
            <w:rFonts w:eastAsia="Times New Roman"/>
            <w:color w:val="00000A"/>
            <w:sz w:val="24"/>
            <w:szCs w:val="24"/>
            <w:highlight w:val="white"/>
          </w:rPr>
          <w:delText>,</w:delText>
        </w:r>
        <w:r w:rsidRPr="0029618A" w:rsidDel="00713766">
          <w:rPr>
            <w:rFonts w:eastAsia="Times New Roman"/>
            <w:color w:val="00000A"/>
            <w:sz w:val="24"/>
            <w:szCs w:val="24"/>
            <w:highlight w:val="white"/>
          </w:rPr>
          <w:delText xml:space="preserve"> или </w:delText>
        </w:r>
        <w:commentRangeStart w:id="62"/>
        <w:r w:rsidRPr="0029618A" w:rsidDel="00713766">
          <w:rPr>
            <w:rFonts w:eastAsia="Times New Roman"/>
            <w:color w:val="00000A"/>
            <w:sz w:val="24"/>
            <w:szCs w:val="24"/>
            <w:highlight w:val="white"/>
          </w:rPr>
          <w:delText>нет</w:delText>
        </w:r>
      </w:del>
      <w:commentRangeEnd w:id="62"/>
      <w:r w:rsidR="00713766">
        <w:rPr>
          <w:rStyle w:val="a9"/>
        </w:rPr>
        <w:commentReference w:id="62"/>
      </w:r>
      <w:del w:id="63" w:author="СБ" w:date="2019-11-17T14:07:00Z">
        <w:r w:rsidRPr="0029618A" w:rsidDel="00713766">
          <w:rPr>
            <w:rFonts w:eastAsia="Times New Roman"/>
            <w:color w:val="00000A"/>
            <w:sz w:val="24"/>
            <w:szCs w:val="24"/>
            <w:highlight w:val="white"/>
          </w:rPr>
          <w:delText>.</w:delText>
        </w:r>
      </w:del>
      <w:r w:rsidRPr="0029618A">
        <w:rPr>
          <w:rFonts w:eastAsia="Times New Roman"/>
          <w:color w:val="00000A"/>
          <w:sz w:val="24"/>
          <w:szCs w:val="24"/>
          <w:highlight w:val="white"/>
        </w:rPr>
        <w:t> </w:t>
      </w:r>
    </w:p>
    <w:p w14:paraId="425D1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Pr>
          <w:rFonts w:eastAsia="Times New Roman"/>
          <w:color w:val="00000A"/>
          <w:sz w:val="24"/>
          <w:szCs w:val="24"/>
          <w:highlight w:val="white"/>
        </w:rPr>
        <w:t>считать</w:t>
      </w:r>
      <w:r w:rsidRPr="0029618A">
        <w:rPr>
          <w:rFonts w:eastAsia="Times New Roman"/>
          <w:color w:val="00000A"/>
          <w:sz w:val="24"/>
          <w:szCs w:val="24"/>
          <w:highlight w:val="white"/>
        </w:rPr>
        <w:t xml:space="preserve">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14:paraId="0882CC4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14:paraId="6A34F5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Вообще с точки зрения принципа </w:t>
      </w:r>
      <w:proofErr w:type="spellStart"/>
      <w:r w:rsidRPr="0029618A">
        <w:rPr>
          <w:rFonts w:eastAsia="Times New Roman"/>
          <w:color w:val="00000A"/>
          <w:sz w:val="24"/>
          <w:szCs w:val="24"/>
          <w:highlight w:val="white"/>
        </w:rPr>
        <w:t>фальсифицируемости</w:t>
      </w:r>
      <w:proofErr w:type="spellEnd"/>
      <w:r w:rsidRPr="0029618A">
        <w:rPr>
          <w:rFonts w:eastAsia="Times New Roman"/>
          <w:color w:val="00000A"/>
          <w:sz w:val="24"/>
          <w:szCs w:val="24"/>
          <w:highlight w:val="white"/>
        </w:rPr>
        <w:t xml:space="preserve">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w:t>
      </w:r>
      <w:r>
        <w:rPr>
          <w:rFonts w:eastAsia="Times New Roman"/>
          <w:color w:val="00000A"/>
          <w:sz w:val="24"/>
          <w:szCs w:val="24"/>
          <w:highlight w:val="white"/>
        </w:rPr>
        <w:t>,</w:t>
      </w:r>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 статистическая проверка </w:t>
      </w:r>
      <w:r w:rsidRPr="0029618A">
        <w:rPr>
          <w:rFonts w:eastAsia="Times New Roman"/>
          <w:color w:val="00000A"/>
          <w:sz w:val="24"/>
          <w:szCs w:val="24"/>
          <w:highlight w:val="white"/>
        </w:rPr>
        <w:lastRenderedPageBreak/>
        <w:t>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искомого эффекта и может 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14:paraId="0CAF4A65" w14:textId="77777777" w:rsidR="00FC10F8" w:rsidRPr="0029618A" w:rsidRDefault="00FC10F8" w:rsidP="00FC10F8">
      <w:pPr>
        <w:pStyle w:val="2"/>
        <w:spacing w:before="200" w:after="0"/>
        <w:ind w:firstLine="397"/>
        <w:jc w:val="both"/>
        <w:rPr>
          <w:rFonts w:eastAsia="Cambria"/>
          <w:b/>
          <w:color w:val="4F81BD"/>
          <w:sz w:val="26"/>
          <w:szCs w:val="26"/>
        </w:rPr>
      </w:pPr>
      <w:bookmarkStart w:id="64" w:name="_Toc24894026"/>
      <w:r w:rsidRPr="0029618A">
        <w:rPr>
          <w:rFonts w:eastAsia="Cambria"/>
          <w:b/>
          <w:color w:val="4F81BD"/>
          <w:sz w:val="26"/>
          <w:szCs w:val="26"/>
        </w:rPr>
        <w:t>Запутываем статистикой и помогаем распутаться</w:t>
      </w:r>
      <w:bookmarkEnd w:id="64"/>
    </w:p>
    <w:p w14:paraId="3BC5C64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 xml:space="preserve">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w:t>
      </w:r>
      <w:proofErr w:type="gramStart"/>
      <w:r w:rsidRPr="0029618A">
        <w:rPr>
          <w:rFonts w:eastAsia="Times New Roman"/>
          <w:sz w:val="24"/>
          <w:szCs w:val="24"/>
          <w:highlight w:val="white"/>
        </w:rPr>
        <w:t xml:space="preserve">Отвергая нулевую гипотезу, мы освобождаем место для новой, как в легенде об убийстве деспота-дракона. </w:t>
      </w:r>
      <w:proofErr w:type="gramEnd"/>
    </w:p>
    <w:p w14:paraId="2D5382F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14:paraId="77D4A91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Pr>
          <w:rFonts w:eastAsia="Times New Roman"/>
          <w:color w:val="00000A"/>
          <w:sz w:val="24"/>
          <w:szCs w:val="24"/>
          <w:highlight w:val="white"/>
        </w:rPr>
        <w:t>п</w:t>
      </w:r>
      <w:r w:rsidRPr="0029618A">
        <w:rPr>
          <w:rFonts w:eastAsia="Times New Roman"/>
          <w:color w:val="00000A"/>
          <w:sz w:val="24"/>
          <w:szCs w:val="24"/>
          <w:highlight w:val="white"/>
        </w:rPr>
        <w:t>ап</w:t>
      </w:r>
      <w:proofErr w:type="gramStart"/>
      <w:r w:rsidRPr="0029618A">
        <w:rPr>
          <w:rFonts w:eastAsia="Times New Roman"/>
          <w:color w:val="00000A"/>
          <w:sz w:val="24"/>
          <w:szCs w:val="24"/>
          <w:highlight w:val="white"/>
        </w:rPr>
        <w:t>а Иоа</w:t>
      </w:r>
      <w:proofErr w:type="gramEnd"/>
      <w:r w:rsidRPr="0029618A">
        <w:rPr>
          <w:rFonts w:eastAsia="Times New Roman"/>
          <w:color w:val="00000A"/>
          <w:sz w:val="24"/>
          <w:szCs w:val="24"/>
          <w:highlight w:val="white"/>
        </w:rPr>
        <w:t>нн Павел II не был человеком? Утверждение кажется абсурдным</w:t>
      </w:r>
      <w:r>
        <w:rPr>
          <w:rFonts w:eastAsia="Times New Roman"/>
          <w:color w:val="00000A"/>
          <w:sz w:val="24"/>
          <w:szCs w:val="24"/>
          <w:highlight w:val="white"/>
        </w:rPr>
        <w:t xml:space="preserve">. </w:t>
      </w:r>
    </w:p>
    <w:p w14:paraId="34675290"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w:t>
      </w:r>
      <w:r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 </w:t>
      </w:r>
      <m:oMath>
        <m:r>
          <w:rPr>
            <w:rFonts w:ascii="Cambria Math" w:eastAsia="Cambria Math" w:hAnsi="Cambria Math"/>
            <w:color w:val="222222"/>
            <w:sz w:val="24"/>
            <w:szCs w:val="24"/>
            <w:highlight w:val="white"/>
          </w:rPr>
          <m:t>1%</m:t>
        </m:r>
      </m:oMath>
      <w:r w:rsidRPr="0029618A">
        <w:rPr>
          <w:rFonts w:eastAsia="Times New Roman"/>
          <w:color w:val="00000A"/>
          <w:sz w:val="24"/>
          <w:szCs w:val="24"/>
          <w:highlight w:val="white"/>
        </w:rPr>
        <w:t> как ложных положителых, так и ложных отрицательных результатов, следовательно, в </w:t>
      </w:r>
      <m:oMath>
        <m:r>
          <w:rPr>
            <w:rFonts w:ascii="Cambria Math" w:eastAsia="Cambria Math" w:hAnsi="Cambria Math"/>
            <w:color w:val="222222"/>
            <w:sz w:val="24"/>
            <w:szCs w:val="24"/>
            <w:highlight w:val="white"/>
          </w:rPr>
          <m:t>98%</m:t>
        </m:r>
      </m:oMath>
      <w:r w:rsidRPr="0029618A">
        <w:rPr>
          <w:rFonts w:eastAsia="Times New Roman"/>
          <w:color w:val="00000A"/>
          <w:sz w:val="24"/>
          <w:szCs w:val="24"/>
          <w:highlight w:val="white"/>
        </w:rPr>
        <w:t xml:space="preserve"> случаев </w:t>
      </w:r>
      <w:proofErr w:type="gramStart"/>
      <w:r w:rsidRPr="0029618A">
        <w:rPr>
          <w:rFonts w:eastAsia="Times New Roman"/>
          <w:color w:val="00000A"/>
          <w:sz w:val="24"/>
          <w:szCs w:val="24"/>
          <w:highlight w:val="white"/>
        </w:rPr>
        <w:t>он</w:t>
      </w:r>
      <w:proofErr w:type="gramEnd"/>
      <w:r w:rsidRPr="0029618A">
        <w:rPr>
          <w:rFonts w:eastAsia="Times New Roman"/>
          <w:color w:val="00000A"/>
          <w:sz w:val="24"/>
          <w:szCs w:val="24"/>
          <w:highlight w:val="white"/>
        </w:rPr>
        <w:t xml:space="preserve"> верно выявит пьяного водителя. </w:t>
      </w:r>
      <w:r>
        <w:rPr>
          <w:rFonts w:eastAsia="Times New Roman"/>
          <w:color w:val="00000A"/>
          <w:sz w:val="24"/>
          <w:szCs w:val="24"/>
          <w:highlight w:val="white"/>
        </w:rPr>
        <w:t xml:space="preserve">Это правильный вывод, но он вступает в кажущееся противоречие со следующими рассуждениями: </w:t>
      </w:r>
      <w:r w:rsidRPr="0029618A">
        <w:rPr>
          <w:rFonts w:eastAsia="Times New Roman"/>
          <w:color w:val="00000A"/>
          <w:sz w:val="24"/>
          <w:szCs w:val="24"/>
          <w:highlight w:val="white"/>
        </w:rPr>
        <w:t>Давайте протестируем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водителей, и пусть </w:t>
      </w:r>
      <m:oMath>
        <m:r>
          <w:rPr>
            <w:rFonts w:ascii="Cambria Math" w:eastAsia="Cambria Math" w:hAnsi="Cambria Math"/>
            <w:color w:val="222222"/>
            <w:sz w:val="24"/>
            <w:szCs w:val="24"/>
            <w:highlight w:val="white"/>
          </w:rPr>
          <m:t>100</m:t>
        </m:r>
      </m:oMath>
      <w:r w:rsidRPr="0029618A">
        <w:rPr>
          <w:rFonts w:eastAsia="Times New Roman"/>
          <w:color w:val="00000A"/>
          <w:sz w:val="24"/>
          <w:szCs w:val="24"/>
          <w:highlight w:val="white"/>
        </w:rPr>
        <w:t> из них будут действительно пьяны. В результате мы получим </w:t>
      </w:r>
      <m:oMath>
        <m:r>
          <w:rPr>
            <w:rFonts w:ascii="Cambria Math" w:eastAsia="Cambria Math" w:hAnsi="Cambria Math"/>
            <w:color w:val="222222"/>
            <w:sz w:val="24"/>
            <w:szCs w:val="24"/>
            <w:highlight w:val="white"/>
          </w:rPr>
          <m:t>900×1%=9</m:t>
        </m:r>
      </m:oMath>
      <w:r w:rsidRPr="0029618A">
        <w:rPr>
          <w:color w:val="222222"/>
          <w:sz w:val="24"/>
          <w:szCs w:val="24"/>
          <w:highlight w:val="white"/>
        </w:rPr>
        <w:t xml:space="preserve"> </w:t>
      </w:r>
      <w:r w:rsidRPr="0029618A">
        <w:rPr>
          <w:rFonts w:eastAsia="Times New Roman"/>
          <w:color w:val="00000A"/>
          <w:sz w:val="24"/>
          <w:szCs w:val="24"/>
          <w:highlight w:val="white"/>
        </w:rPr>
        <w:t>ложных положительных и </w:t>
      </w:r>
      <m:oMath>
        <m:r>
          <w:rPr>
            <w:rFonts w:ascii="Cambria Math" w:eastAsia="Cambria Math" w:hAnsi="Cambria Math"/>
            <w:color w:val="222222"/>
            <w:sz w:val="24"/>
            <w:szCs w:val="24"/>
            <w:highlight w:val="white"/>
          </w:rPr>
          <m:t>100×1%=1</m:t>
        </m:r>
      </m:oMath>
      <w:r w:rsidRPr="0029618A">
        <w:rPr>
          <w:rFonts w:eastAsia="Times New Roman"/>
          <w:color w:val="00000A"/>
          <w:sz w:val="24"/>
          <w:szCs w:val="24"/>
          <w:highlight w:val="white"/>
        </w:rPr>
        <w:t xml:space="preserve"> ложноотрицательный результат: то есть, на одного проскочившего </w:t>
      </w:r>
      <w:proofErr w:type="gramStart"/>
      <w:r w:rsidRPr="0029618A">
        <w:rPr>
          <w:rFonts w:eastAsia="Times New Roman"/>
          <w:color w:val="00000A"/>
          <w:sz w:val="24"/>
          <w:szCs w:val="24"/>
          <w:highlight w:val="white"/>
        </w:rPr>
        <w:t>пьяницу</w:t>
      </w:r>
      <w:proofErr w:type="gramEnd"/>
      <w:r w:rsidRPr="0029618A">
        <w:rPr>
          <w:rFonts w:eastAsia="Times New Roman"/>
          <w:color w:val="00000A"/>
          <w:sz w:val="24"/>
          <w:szCs w:val="24"/>
          <w:highlight w:val="white"/>
        </w:rPr>
        <w:t xml:space="preserve"> придётся девять невинно обвинённых случайных водителей. </w:t>
      </w:r>
      <w:r>
        <w:rPr>
          <w:rFonts w:eastAsia="Times New Roman"/>
          <w:color w:val="00000A"/>
          <w:sz w:val="24"/>
          <w:szCs w:val="24"/>
          <w:highlight w:val="white"/>
        </w:rPr>
        <w:t xml:space="preserve">Выходит, речь должна идти лишь о 10% правильных ответов, а не о 98%. </w:t>
      </w:r>
      <w:r w:rsidRPr="0029618A">
        <w:rPr>
          <w:rFonts w:eastAsia="Times New Roman"/>
          <w:color w:val="00000A"/>
          <w:sz w:val="24"/>
          <w:szCs w:val="24"/>
          <w:highlight w:val="white"/>
        </w:rPr>
        <w:t xml:space="preserve">Чем не закон подлости! Паритет будет </w:t>
      </w:r>
      <w:proofErr w:type="gramStart"/>
      <w:r w:rsidRPr="0029618A">
        <w:rPr>
          <w:rFonts w:eastAsia="Times New Roman"/>
          <w:color w:val="00000A"/>
          <w:sz w:val="24"/>
          <w:szCs w:val="24"/>
          <w:highlight w:val="white"/>
        </w:rPr>
        <w:t>наблюдаться</w:t>
      </w:r>
      <w:proofErr w:type="gramEnd"/>
      <w:r w:rsidRPr="0029618A">
        <w:rPr>
          <w:rFonts w:eastAsia="Times New Roman"/>
          <w:color w:val="00000A"/>
          <w:sz w:val="24"/>
          <w:szCs w:val="24"/>
          <w:highlight w:val="white"/>
        </w:rPr>
        <w:t xml:space="preserve"> только если доля пьяных водителей будет равна </w:t>
      </w:r>
      <m:oMath>
        <m:r>
          <w:rPr>
            <w:rFonts w:ascii="Cambria Math" w:eastAsia="Cambria Math" w:hAnsi="Cambria Math"/>
            <w:color w:val="222222"/>
            <w:sz w:val="24"/>
            <w:szCs w:val="24"/>
            <w:highlight w:val="white"/>
          </w:rPr>
          <m:t>1/2</m:t>
        </m:r>
      </m:oMath>
      <w:r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14:paraId="7AD7202C" w14:textId="77777777" w:rsidR="00FC10F8" w:rsidRPr="00604082" w:rsidRDefault="00FC10F8" w:rsidP="00FC10F8">
      <w:pPr>
        <w:spacing w:line="288" w:lineRule="auto"/>
        <w:ind w:firstLine="397"/>
        <w:jc w:val="both"/>
        <w:rPr>
          <w:rFonts w:eastAsia="Times New Roman"/>
          <w:i/>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w:t>
      </w:r>
      <w:r>
        <w:rPr>
          <w:rFonts w:eastAsia="Times New Roman"/>
          <w:color w:val="00000A"/>
          <w:sz w:val="24"/>
          <w:szCs w:val="24"/>
          <w:highlight w:val="white"/>
        </w:rPr>
        <w:t>Введем понятие условной вероятности – то есть вероятности наступления одного события, если известно, что произошло другое событие. Для двух событий</w:t>
      </w:r>
      <w:r w:rsidRPr="00BB52AF">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lang w:val="en-US"/>
          </w:rPr>
          <m:t>A</m:t>
        </m:r>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и </w:t>
      </w:r>
      <m:oMath>
        <m:r>
          <w:rPr>
            <w:rFonts w:ascii="Cambria Math" w:eastAsia="Times New Roman" w:hAnsi="Cambria Math"/>
            <w:color w:val="00000A"/>
            <w:sz w:val="24"/>
            <w:szCs w:val="24"/>
            <w:highlight w:val="white"/>
            <w:lang w:val="en-US"/>
          </w:rPr>
          <m:t>B</m:t>
        </m:r>
      </m:oMath>
      <w:r>
        <w:rPr>
          <w:rFonts w:eastAsia="Times New Roman"/>
          <w:color w:val="00000A"/>
          <w:sz w:val="24"/>
          <w:szCs w:val="24"/>
          <w:highlight w:val="white"/>
        </w:rPr>
        <w:t xml:space="preserve"> (причем</w:t>
      </w:r>
      <m:oMath>
        <m:r>
          <w:rPr>
            <w:rFonts w:ascii="Cambria Math" w:eastAsia="Times New Roman" w:hAnsi="Cambria Math"/>
            <w:color w:val="00000A"/>
            <w:sz w:val="24"/>
            <w:szCs w:val="24"/>
            <w:highlight w:val="white"/>
          </w:rPr>
          <m:t xml:space="preserve"> P</m:t>
        </m:r>
        <m:d>
          <m:dPr>
            <m:ctrlPr>
              <w:rPr>
                <w:rFonts w:ascii="Cambria Math" w:eastAsia="Times New Roman" w:hAnsi="Cambria Math"/>
                <w:i/>
                <w:color w:val="00000A"/>
                <w:sz w:val="24"/>
                <w:szCs w:val="24"/>
              </w:rPr>
            </m:ctrlPr>
          </m:dPr>
          <m:e>
            <m:r>
              <w:rPr>
                <w:rFonts w:ascii="Cambria Math" w:eastAsia="Times New Roman" w:hAnsi="Cambria Math"/>
                <w:color w:val="00000A"/>
                <w:sz w:val="24"/>
                <w:szCs w:val="24"/>
                <w:highlight w:val="white"/>
              </w:rPr>
              <m:t>B</m:t>
            </m:r>
          </m:e>
        </m:d>
        <m:r>
          <w:rPr>
            <w:rFonts w:ascii="Cambria Math" w:eastAsia="Times New Roman" w:hAnsi="Cambria Math"/>
            <w:color w:val="00000A"/>
            <w:sz w:val="24"/>
            <w:szCs w:val="24"/>
            <w:highlight w:val="white"/>
          </w:rPr>
          <m:t>&gt;0</m:t>
        </m:r>
      </m:oMath>
      <w:r>
        <w:rPr>
          <w:rFonts w:eastAsia="Times New Roman"/>
          <w:color w:val="00000A"/>
          <w:sz w:val="24"/>
          <w:szCs w:val="24"/>
          <w:highlight w:val="white"/>
        </w:rPr>
        <w:t xml:space="preserve">) </w:t>
      </w:r>
      <w:r w:rsidRPr="00604082">
        <w:rPr>
          <w:rFonts w:eastAsia="Times New Roman"/>
          <w:sz w:val="24"/>
          <w:szCs w:val="24"/>
          <w:highlight w:val="white"/>
        </w:rPr>
        <w:t xml:space="preserve">она обозначается </w:t>
      </w:r>
      <m:oMath>
        <m:r>
          <w:rPr>
            <w:rFonts w:ascii="Cambria Math" w:eastAsia="Times New Roman" w:hAnsi="Cambria Math"/>
            <w:sz w:val="24"/>
            <w:szCs w:val="24"/>
            <w:highlight w:val="white"/>
          </w:rPr>
          <m:t>P</m:t>
        </m:r>
        <m:d>
          <m:dPr>
            <m:ctrlPr>
              <w:rPr>
                <w:rFonts w:ascii="Cambria Math" w:eastAsia="Times New Roman" w:hAnsi="Cambria Math"/>
                <w:i/>
                <w:sz w:val="24"/>
                <w:szCs w:val="24"/>
              </w:rPr>
            </m:ctrlPr>
          </m:dPr>
          <m:e>
            <m:r>
              <w:rPr>
                <w:rFonts w:ascii="Cambria Math" w:eastAsia="Times New Roman" w:hAnsi="Cambria Math"/>
                <w:sz w:val="24"/>
                <w:szCs w:val="24"/>
                <w:highlight w:val="white"/>
              </w:rPr>
              <m:t>A</m:t>
            </m:r>
          </m:e>
          <m:e>
            <m:r>
              <w:rPr>
                <w:rFonts w:ascii="Cambria Math" w:eastAsia="Times New Roman" w:hAnsi="Cambria Math"/>
                <w:sz w:val="24"/>
                <w:szCs w:val="24"/>
                <w:highlight w:val="white"/>
              </w:rPr>
              <m:t>B</m:t>
            </m:r>
          </m:e>
        </m:d>
      </m:oMath>
      <w:r w:rsidRPr="00604082">
        <w:rPr>
          <w:rFonts w:eastAsia="Times New Roman"/>
          <w:sz w:val="24"/>
          <w:szCs w:val="24"/>
          <w:highlight w:val="white"/>
        </w:rPr>
        <w:t xml:space="preserve"> и вычисляется следующим образом</w:t>
      </w:r>
      <w:proofErr w:type="gramStart"/>
      <w:r w:rsidRPr="00604082">
        <w:rPr>
          <w:rFonts w:eastAsia="Times New Roman"/>
          <w:sz w:val="24"/>
          <w:szCs w:val="24"/>
          <w:highlight w:val="white"/>
        </w:rPr>
        <w:t>:</w:t>
      </w:r>
      <w:proofErr w:type="gramEnd"/>
    </w:p>
    <w:p w14:paraId="29FA2B3A" w14:textId="77777777" w:rsidR="00FC10F8" w:rsidRPr="00604082" w:rsidRDefault="00FC10F8" w:rsidP="00FC10F8">
      <w:pPr>
        <w:ind w:firstLine="397"/>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m:t>
              </m:r>
            </m:e>
            <m:e>
              <m:r>
                <w:rPr>
                  <w:rFonts w:ascii="Cambria Math" w:eastAsia="Cambria Math" w:hAnsi="Cambria Math"/>
                  <w:sz w:val="24"/>
                  <w:szCs w:val="24"/>
                </w:rPr>
                <m:t>B</m:t>
              </m:r>
            </m:e>
          </m:d>
          <m:r>
            <w:rPr>
              <w:rFonts w:ascii="Cambria Math" w:eastAsia="Cambria Math" w:hAnsi="Cambria Math"/>
              <w:sz w:val="24"/>
              <w:szCs w:val="24"/>
            </w:rPr>
            <m:t>=</m:t>
          </m:r>
          <m:f>
            <m:fPr>
              <m:ctrlPr>
                <w:rPr>
                  <w:rFonts w:ascii="Cambria Math" w:eastAsia="Cambria Math" w:hAnsi="Cambria Math"/>
                  <w:i/>
                  <w:sz w:val="24"/>
                  <w:szCs w:val="24"/>
                  <w:lang w:val="en-US"/>
                </w:rPr>
              </m:ctrlPr>
            </m:fPr>
            <m:num>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A∩B</m:t>
                  </m:r>
                </m:e>
              </m:d>
            </m:num>
            <m:den>
              <m:r>
                <w:rPr>
                  <w:rFonts w:ascii="Cambria Math" w:eastAsia="Cambria Math" w:hAnsi="Cambria Math"/>
                  <w:sz w:val="24"/>
                  <w:szCs w:val="24"/>
                  <w:lang w:val="en-US"/>
                </w:rPr>
                <m:t>P</m:t>
              </m:r>
              <m:d>
                <m:dPr>
                  <m:ctrlPr>
                    <w:rPr>
                      <w:rFonts w:ascii="Cambria Math" w:eastAsia="Cambria Math" w:hAnsi="Cambria Math"/>
                      <w:i/>
                      <w:sz w:val="24"/>
                      <w:szCs w:val="24"/>
                      <w:lang w:val="en-US"/>
                    </w:rPr>
                  </m:ctrlPr>
                </m:dPr>
                <m:e>
                  <m:r>
                    <w:rPr>
                      <w:rFonts w:ascii="Cambria Math" w:eastAsia="Cambria Math" w:hAnsi="Cambria Math"/>
                      <w:sz w:val="24"/>
                      <w:szCs w:val="24"/>
                      <w:lang w:val="en-US"/>
                    </w:rPr>
                    <m:t>B</m:t>
                  </m:r>
                </m:e>
              </m:d>
            </m:den>
          </m:f>
          <m:r>
            <w:rPr>
              <w:rFonts w:ascii="Cambria Math" w:eastAsia="Cambria Math" w:hAnsi="Cambria Math"/>
              <w:sz w:val="24"/>
              <w:szCs w:val="24"/>
              <w:lang w:val="en-US"/>
            </w:rPr>
            <m:t>.</m:t>
          </m:r>
        </m:oMath>
      </m:oMathPara>
    </w:p>
    <w:p w14:paraId="7D5911A1" w14:textId="77777777" w:rsidR="00FC10F8" w:rsidRPr="00604082" w:rsidRDefault="00FC10F8" w:rsidP="00FC10F8">
      <w:pPr>
        <w:spacing w:line="288" w:lineRule="auto"/>
        <w:ind w:firstLine="426"/>
        <w:jc w:val="both"/>
        <w:rPr>
          <w:rFonts w:eastAsia="Times New Roman"/>
          <w:i/>
          <w:sz w:val="24"/>
          <w:szCs w:val="24"/>
          <w:highlight w:val="white"/>
        </w:rPr>
      </w:pPr>
      <w:r w:rsidRPr="00604082">
        <w:rPr>
          <w:rFonts w:eastAsia="Times New Roman"/>
          <w:sz w:val="24"/>
          <w:szCs w:val="24"/>
          <w:highlight w:val="white"/>
        </w:rPr>
        <w:lastRenderedPageBreak/>
        <w:t xml:space="preserve">Пример: мы бросили игральную кость. Пусть событие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 {выпала 1}. Поэтому  </w:t>
      </w:r>
      <m:oMath>
        <m:r>
          <w:rPr>
            <w:rFonts w:ascii="Cambria Math" w:eastAsia="Times New Roman" w:hAnsi="Cambria Math"/>
            <w:sz w:val="24"/>
            <w:szCs w:val="24"/>
            <w:highlight w:val="white"/>
            <w:lang w:val="en-US"/>
          </w:rPr>
          <m:t>P</m:t>
        </m:r>
        <m:d>
          <m:dPr>
            <m:ctrlPr>
              <w:rPr>
                <w:rFonts w:ascii="Cambria Math" w:eastAsia="Times New Roman" w:hAnsi="Cambria Math"/>
                <w:i/>
                <w:sz w:val="24"/>
                <w:szCs w:val="24"/>
                <w:lang w:val="en-US"/>
              </w:rPr>
            </m:ctrlPr>
          </m:dPr>
          <m:e>
            <m:r>
              <w:rPr>
                <w:rFonts w:ascii="Cambria Math" w:eastAsia="Times New Roman" w:hAnsi="Cambria Math"/>
                <w:sz w:val="24"/>
                <w:szCs w:val="24"/>
                <w:highlight w:val="white"/>
                <w:lang w:val="en-US"/>
              </w:rPr>
              <m:t>A</m:t>
            </m:r>
          </m:e>
        </m:d>
        <m:r>
          <w:rPr>
            <w:rFonts w:ascii="Cambria Math" w:eastAsia="Times New Roman" w:hAnsi="Cambria Math"/>
            <w:sz w:val="24"/>
            <w:szCs w:val="24"/>
            <w:highlight w:val="white"/>
          </w:rPr>
          <m:t>=1/6</m:t>
        </m:r>
      </m:oMath>
      <w:r w:rsidRPr="00604082">
        <w:rPr>
          <w:rFonts w:eastAsia="Times New Roman"/>
          <w:sz w:val="24"/>
          <w:szCs w:val="24"/>
          <w:highlight w:val="white"/>
        </w:rPr>
        <w:t xml:space="preserve">. Пусть теперь известно, что при бросании произошло событие </w:t>
      </w:r>
      <m:oMath>
        <m:r>
          <w:rPr>
            <w:rFonts w:ascii="Cambria Math" w:eastAsia="Times New Roman" w:hAnsi="Cambria Math"/>
            <w:sz w:val="24"/>
            <w:szCs w:val="24"/>
            <w:highlight w:val="white"/>
          </w:rPr>
          <m:t>B</m:t>
        </m:r>
      </m:oMath>
      <w:r w:rsidRPr="00604082">
        <w:rPr>
          <w:rFonts w:eastAsia="Times New Roman"/>
          <w:sz w:val="24"/>
          <w:szCs w:val="24"/>
          <w:highlight w:val="white"/>
        </w:rPr>
        <w:t xml:space="preserve"> = {выпало нечетное число}. Теперь, очевидно, вместо шести возможных вариантов есть всего три, так что </w:t>
      </w:r>
      <m:oMath>
        <m:r>
          <w:rPr>
            <w:rFonts w:ascii="Cambria Math" w:eastAsia="Times New Roman" w:hAnsi="Cambria Math"/>
            <w:sz w:val="24"/>
            <w:szCs w:val="24"/>
            <w:highlight w:val="white"/>
            <w:lang w:val="en-US"/>
          </w:rPr>
          <m:t>P</m:t>
        </m:r>
        <m:d>
          <m:dPr>
            <m:ctrlPr>
              <w:rPr>
                <w:rFonts w:ascii="Cambria Math" w:eastAsia="Times New Roman" w:hAnsi="Cambria Math"/>
                <w:i/>
                <w:sz w:val="24"/>
                <w:szCs w:val="24"/>
                <w:lang w:val="en-US"/>
              </w:rPr>
            </m:ctrlPr>
          </m:dPr>
          <m:e>
            <m:r>
              <w:rPr>
                <w:rFonts w:ascii="Cambria Math" w:eastAsia="Times New Roman" w:hAnsi="Cambria Math"/>
                <w:sz w:val="24"/>
                <w:szCs w:val="24"/>
                <w:highlight w:val="white"/>
                <w:lang w:val="en-US"/>
              </w:rPr>
              <m:t>A</m:t>
            </m:r>
            <m:r>
              <w:rPr>
                <w:rFonts w:ascii="Cambria Math" w:eastAsia="Times New Roman" w:hAnsi="Cambria Math"/>
                <w:sz w:val="24"/>
                <w:szCs w:val="24"/>
              </w:rPr>
              <m:t>|</m:t>
            </m:r>
            <m:r>
              <w:rPr>
                <w:rFonts w:ascii="Cambria Math" w:eastAsia="Times New Roman" w:hAnsi="Cambria Math"/>
                <w:sz w:val="24"/>
                <w:szCs w:val="24"/>
                <w:lang w:val="en-US"/>
              </w:rPr>
              <m:t>B</m:t>
            </m:r>
          </m:e>
        </m:d>
        <m:r>
          <w:rPr>
            <w:rFonts w:ascii="Cambria Math" w:eastAsia="Times New Roman" w:hAnsi="Cambria Math"/>
            <w:sz w:val="24"/>
            <w:szCs w:val="24"/>
          </w:rPr>
          <m:t>=1/3</m:t>
        </m:r>
      </m:oMath>
      <w:r w:rsidRPr="00604082">
        <w:rPr>
          <w:rFonts w:eastAsia="Times New Roman"/>
          <w:sz w:val="24"/>
          <w:szCs w:val="24"/>
        </w:rPr>
        <w:t>. Именно это мы и получаем по нашему определению:</w:t>
      </w:r>
      <m:oMath>
        <m:r>
          <w:rPr>
            <w:rFonts w:ascii="Cambria Math" w:eastAsia="Times New Roman" w:hAnsi="Cambria Math"/>
            <w:sz w:val="24"/>
            <w:szCs w:val="24"/>
            <w:highlight w:val="white"/>
          </w:rPr>
          <m:t xml:space="preserve"> </m:t>
        </m:r>
        <m:r>
          <w:rPr>
            <w:rFonts w:ascii="Cambria Math" w:eastAsia="Times New Roman" w:hAnsi="Cambria Math"/>
            <w:sz w:val="24"/>
            <w:szCs w:val="24"/>
            <w:highlight w:val="white"/>
            <w:lang w:val="en-US"/>
          </w:rPr>
          <m:t>A</m:t>
        </m:r>
        <m:r>
          <w:rPr>
            <w:rFonts w:ascii="Cambria Math" w:eastAsia="Cambria Math" w:hAnsi="Cambria Math"/>
            <w:sz w:val="24"/>
            <w:szCs w:val="24"/>
          </w:rPr>
          <m:t>∩B</m:t>
        </m:r>
      </m:oMath>
      <w:r w:rsidRPr="00604082">
        <w:rPr>
          <w:rFonts w:eastAsia="Times New Roman"/>
          <w:sz w:val="24"/>
          <w:szCs w:val="24"/>
          <w:highlight w:val="white"/>
        </w:rPr>
        <w:t xml:space="preserve"> = {выпала 1}</w:t>
      </w:r>
      <w:r w:rsidRPr="00604082">
        <w:rPr>
          <w:rFonts w:eastAsia="Times New Roman"/>
          <w:sz w:val="24"/>
          <w:szCs w:val="24"/>
        </w:rPr>
        <w:t xml:space="preserve">, </w:t>
      </w:r>
      <m:oMath>
        <m:r>
          <w:rPr>
            <w:rFonts w:ascii="Cambria Math" w:eastAsia="Times New Roman" w:hAnsi="Cambria Math"/>
            <w:sz w:val="24"/>
            <w:szCs w:val="24"/>
            <w:lang w:val="en-US"/>
          </w:rPr>
          <m:t>P</m:t>
        </m:r>
        <m:d>
          <m:dPr>
            <m:ctrlPr>
              <w:rPr>
                <w:rFonts w:ascii="Cambria Math" w:eastAsia="Times New Roman" w:hAnsi="Cambria Math"/>
                <w:i/>
                <w:sz w:val="24"/>
                <w:szCs w:val="24"/>
              </w:rPr>
            </m:ctrlPr>
          </m:dPr>
          <m:e>
            <m:r>
              <w:rPr>
                <w:rFonts w:ascii="Cambria Math" w:eastAsia="Times New Roman" w:hAnsi="Cambria Math"/>
                <w:sz w:val="24"/>
                <w:szCs w:val="24"/>
                <w:highlight w:val="white"/>
                <w:lang w:val="en-US"/>
              </w:rPr>
              <m:t>A</m:t>
            </m:r>
            <m:r>
              <w:rPr>
                <w:rFonts w:ascii="Cambria Math" w:eastAsia="Cambria Math" w:hAnsi="Cambria Math"/>
                <w:sz w:val="24"/>
                <w:szCs w:val="24"/>
              </w:rPr>
              <m:t>∩B</m:t>
            </m:r>
          </m:e>
        </m:d>
        <m:r>
          <w:rPr>
            <w:rFonts w:ascii="Cambria Math" w:eastAsia="Times New Roman" w:hAnsi="Cambria Math"/>
            <w:sz w:val="24"/>
            <w:szCs w:val="24"/>
          </w:rPr>
          <m:t>=1/6</m:t>
        </m:r>
      </m:oMath>
      <w:r w:rsidRPr="00604082">
        <w:rPr>
          <w:rFonts w:eastAsia="Times New Roman"/>
          <w:sz w:val="24"/>
          <w:szCs w:val="24"/>
        </w:rPr>
        <w:t xml:space="preserve">, </w:t>
      </w:r>
      <m:oMath>
        <m:r>
          <w:rPr>
            <w:rFonts w:ascii="Cambria Math" w:eastAsia="Times New Roman" w:hAnsi="Cambria Math"/>
            <w:sz w:val="24"/>
            <w:szCs w:val="24"/>
            <w:lang w:val="en-US"/>
          </w:rPr>
          <m:t>P</m:t>
        </m:r>
        <m:d>
          <m:dPr>
            <m:ctrlPr>
              <w:rPr>
                <w:rFonts w:ascii="Cambria Math" w:eastAsia="Times New Roman" w:hAnsi="Cambria Math"/>
                <w:i/>
                <w:sz w:val="24"/>
                <w:szCs w:val="24"/>
              </w:rPr>
            </m:ctrlPr>
          </m:dPr>
          <m:e>
            <m:r>
              <w:rPr>
                <w:rFonts w:ascii="Cambria Math" w:eastAsia="Cambria Math" w:hAnsi="Cambria Math"/>
                <w:sz w:val="24"/>
                <w:szCs w:val="24"/>
              </w:rPr>
              <m:t>B</m:t>
            </m:r>
          </m:e>
        </m:d>
        <m:r>
          <w:rPr>
            <w:rFonts w:ascii="Cambria Math" w:eastAsia="Times New Roman" w:hAnsi="Cambria Math"/>
            <w:sz w:val="24"/>
            <w:szCs w:val="24"/>
          </w:rPr>
          <m:t>=1/2</m:t>
        </m:r>
      </m:oMath>
      <w:r w:rsidRPr="00604082">
        <w:rPr>
          <w:rFonts w:eastAsia="Times New Roman"/>
          <w:sz w:val="24"/>
          <w:szCs w:val="24"/>
        </w:rPr>
        <w:t xml:space="preserve">, откуда </w:t>
      </w:r>
      <m:oMath>
        <m:r>
          <w:rPr>
            <w:rFonts w:ascii="Cambria Math" w:eastAsia="Times New Roman" w:hAnsi="Cambria Math"/>
            <w:sz w:val="24"/>
            <w:szCs w:val="24"/>
          </w:rPr>
          <m:t>1/6</m:t>
        </m:r>
        <w:proofErr w:type="gramStart"/>
        <m:r>
          <w:rPr>
            <w:rFonts w:ascii="Cambria Math" w:eastAsia="Times New Roman" w:hAnsi="Cambria Math"/>
            <w:sz w:val="24"/>
            <w:szCs w:val="24"/>
          </w:rPr>
          <m:t xml:space="preserve"> :</m:t>
        </m:r>
        <w:proofErr w:type="gramEnd"/>
        <m:r>
          <w:rPr>
            <w:rFonts w:ascii="Cambria Math" w:eastAsia="Times New Roman" w:hAnsi="Cambria Math"/>
            <w:sz w:val="24"/>
            <w:szCs w:val="24"/>
          </w:rPr>
          <m:t>1/2=1/3.</m:t>
        </m:r>
      </m:oMath>
    </w:p>
    <w:p w14:paraId="5D064B37" w14:textId="77777777" w:rsidR="00FC10F8" w:rsidRPr="00604082" w:rsidRDefault="00FC10F8" w:rsidP="00FC10F8">
      <w:pPr>
        <w:spacing w:line="288" w:lineRule="auto"/>
        <w:ind w:firstLine="426"/>
        <w:jc w:val="both"/>
        <w:rPr>
          <w:rFonts w:eastAsia="Times New Roman"/>
          <w:sz w:val="24"/>
          <w:szCs w:val="24"/>
          <w:highlight w:val="white"/>
        </w:rPr>
      </w:pPr>
    </w:p>
    <w:p w14:paraId="55807564" w14:textId="77777777" w:rsidR="00FC10F8" w:rsidRPr="00604082" w:rsidRDefault="00FC10F8" w:rsidP="00FC10F8">
      <w:pPr>
        <w:spacing w:line="288" w:lineRule="auto"/>
        <w:ind w:firstLine="426"/>
        <w:jc w:val="both"/>
        <w:rPr>
          <w:rFonts w:eastAsia="Times New Roman"/>
          <w:sz w:val="24"/>
          <w:szCs w:val="24"/>
          <w:highlight w:val="white"/>
        </w:rPr>
      </w:pPr>
      <w:r w:rsidRPr="00604082">
        <w:rPr>
          <w:rFonts w:eastAsia="Times New Roman"/>
          <w:sz w:val="24"/>
          <w:szCs w:val="24"/>
          <w:highlight w:val="white"/>
        </w:rPr>
        <w:t xml:space="preserve">Если наступление события </w:t>
      </w:r>
      <w:r w:rsidRPr="00604082">
        <w:rPr>
          <w:rFonts w:eastAsia="Times New Roman"/>
          <w:sz w:val="24"/>
          <w:szCs w:val="24"/>
          <w:highlight w:val="white"/>
          <w:lang w:val="en-US"/>
        </w:rPr>
        <w:t>B</w:t>
      </w:r>
      <w:r w:rsidRPr="00604082">
        <w:rPr>
          <w:rFonts w:eastAsia="Times New Roman"/>
          <w:sz w:val="24"/>
          <w:szCs w:val="24"/>
          <w:highlight w:val="white"/>
        </w:rPr>
        <w:t xml:space="preserve"> не меняет вероятность наступления события А, то должно быть</w:t>
      </w:r>
      <w:proofErr w:type="gramStart"/>
      <w:r w:rsidRPr="00604082">
        <w:rPr>
          <w:rFonts w:eastAsia="Times New Roman"/>
          <w:sz w:val="24"/>
          <w:szCs w:val="24"/>
          <w:highlight w:val="white"/>
        </w:rPr>
        <w:t xml:space="preserve"> </w:t>
      </w:r>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A</m:t>
            </m:r>
          </m:e>
          <m:e>
            <m:r>
              <w:rPr>
                <w:rFonts w:ascii="Cambria Math" w:eastAsia="Cambria Math" w:hAnsi="Cambria Math"/>
                <w:sz w:val="24"/>
                <w:szCs w:val="24"/>
              </w:rPr>
              <m:t>B</m:t>
            </m:r>
          </m:e>
        </m:d>
        <m:r>
          <w:rPr>
            <w:rFonts w:ascii="Cambria Math" w:eastAsia="Cambria Math" w:hAnsi="Cambria Math"/>
            <w:sz w:val="24"/>
            <w:szCs w:val="24"/>
          </w:rPr>
          <m:t>=</m:t>
        </m:r>
        <m:r>
          <w:rPr>
            <w:rFonts w:ascii="Cambria Math" w:eastAsia="Cambria Math" w:hAnsi="Cambria Math"/>
            <w:sz w:val="24"/>
            <w:szCs w:val="24"/>
            <w:lang w:val="en-US"/>
          </w:rPr>
          <m:t>P</m:t>
        </m:r>
        <m:r>
          <w:rPr>
            <w:rFonts w:ascii="Cambria Math" w:eastAsia="Cambria Math" w:hAnsi="Cambria Math"/>
            <w:sz w:val="24"/>
            <w:szCs w:val="24"/>
          </w:rPr>
          <m:t>(A)</m:t>
        </m:r>
      </m:oMath>
      <w:r w:rsidRPr="00604082">
        <w:rPr>
          <w:rFonts w:eastAsia="Times New Roman"/>
          <w:sz w:val="24"/>
          <w:szCs w:val="24"/>
        </w:rPr>
        <w:t xml:space="preserve">. </w:t>
      </w:r>
      <w:proofErr w:type="gramEnd"/>
      <w:r w:rsidRPr="00604082">
        <w:rPr>
          <w:rFonts w:eastAsia="Times New Roman"/>
          <w:sz w:val="24"/>
          <w:szCs w:val="24"/>
        </w:rPr>
        <w:t xml:space="preserve">В силу определения условной вероятности это значит, что </w:t>
      </w:r>
      <m:oMath>
        <m:r>
          <w:rPr>
            <w:rFonts w:ascii="Cambria Math" w:eastAsia="Cambria Math" w:hAnsi="Cambria Math"/>
            <w:sz w:val="24"/>
            <w:szCs w:val="24"/>
          </w:rPr>
          <m:t>P(A∩B) = P(A)P(B)</m:t>
        </m:r>
      </m:oMath>
      <w:r w:rsidRPr="00604082">
        <w:rPr>
          <w:rFonts w:eastAsia="Times New Roman"/>
          <w:sz w:val="24"/>
          <w:szCs w:val="24"/>
        </w:rPr>
        <w:t>.  Это соотношение является определением важнейшего понятия в теории вероятностей – независимости: с</w:t>
      </w:r>
      <w:proofErr w:type="spellStart"/>
      <w:r w:rsidRPr="00604082">
        <w:rPr>
          <w:rFonts w:eastAsia="Times New Roman"/>
          <w:sz w:val="24"/>
          <w:szCs w:val="24"/>
        </w:rPr>
        <w:t>обытия</w:t>
      </w:r>
      <w:proofErr w:type="spellEnd"/>
      <w:r w:rsidRPr="00604082">
        <w:rPr>
          <w:rFonts w:eastAsia="Times New Roman"/>
          <w:sz w:val="24"/>
          <w:szCs w:val="24"/>
        </w:rPr>
        <w:t xml:space="preserve">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и </w:t>
      </w:r>
      <m:oMath>
        <m:r>
          <w:rPr>
            <w:rFonts w:ascii="Cambria Math" w:eastAsia="Times New Roman" w:hAnsi="Cambria Math"/>
            <w:sz w:val="24"/>
            <w:szCs w:val="24"/>
            <w:highlight w:val="white"/>
            <w:lang w:val="en-US"/>
          </w:rPr>
          <m:t>B</m:t>
        </m:r>
        <m:r>
          <w:rPr>
            <w:rFonts w:ascii="Cambria Math" w:eastAsia="Times New Roman" w:hAnsi="Cambria Math"/>
            <w:sz w:val="24"/>
            <w:szCs w:val="24"/>
          </w:rPr>
          <m:t xml:space="preserve"> </m:t>
        </m:r>
      </m:oMath>
      <w:r w:rsidRPr="00604082">
        <w:rPr>
          <w:rFonts w:eastAsia="Times New Roman"/>
          <w:sz w:val="24"/>
          <w:szCs w:val="24"/>
        </w:rPr>
        <w:t>называются независимыми, е</w:t>
      </w:r>
      <w:proofErr w:type="spellStart"/>
      <w:r w:rsidRPr="00604082">
        <w:rPr>
          <w:rFonts w:eastAsia="Times New Roman"/>
          <w:sz w:val="24"/>
          <w:szCs w:val="24"/>
          <w:highlight w:val="white"/>
        </w:rPr>
        <w:t>сли</w:t>
      </w:r>
      <w:proofErr w:type="spellEnd"/>
      <w:r w:rsidRPr="00604082">
        <w:rPr>
          <w:rFonts w:eastAsia="Times New Roman"/>
          <w:sz w:val="24"/>
          <w:szCs w:val="24"/>
          <w:highlight w:val="white"/>
        </w:rPr>
        <w:t xml:space="preserve"> </w:t>
      </w:r>
      <m:oMath>
        <m:r>
          <w:rPr>
            <w:rFonts w:ascii="Cambria Math" w:eastAsia="Cambria Math" w:hAnsi="Cambria Math"/>
            <w:sz w:val="24"/>
            <w:szCs w:val="24"/>
          </w:rPr>
          <m:t>P(A∩B) = P(A)P(B)</m:t>
        </m:r>
      </m:oMath>
      <w:r w:rsidRPr="00604082">
        <w:rPr>
          <w:rFonts w:eastAsia="Times New Roman"/>
          <w:sz w:val="24"/>
          <w:szCs w:val="24"/>
        </w:rPr>
        <w:t>.</w:t>
      </w:r>
      <w:r w:rsidRPr="00604082">
        <w:rPr>
          <w:rFonts w:eastAsia="Times New Roman"/>
          <w:sz w:val="24"/>
          <w:szCs w:val="24"/>
          <w:highlight w:val="white"/>
        </w:rPr>
        <w:t xml:space="preserve"> Определение работает, даже если вероятности событий </w:t>
      </w:r>
      <m:oMath>
        <m:r>
          <w:rPr>
            <w:rFonts w:ascii="Cambria Math" w:eastAsia="Times New Roman" w:hAnsi="Cambria Math"/>
            <w:sz w:val="24"/>
            <w:szCs w:val="24"/>
            <w:highlight w:val="white"/>
            <w:lang w:val="en-US"/>
          </w:rPr>
          <m:t>A</m:t>
        </m:r>
      </m:oMath>
      <w:r w:rsidRPr="00604082">
        <w:rPr>
          <w:rFonts w:eastAsia="Times New Roman"/>
          <w:sz w:val="24"/>
          <w:szCs w:val="24"/>
          <w:highlight w:val="white"/>
        </w:rPr>
        <w:t xml:space="preserve"> или </w:t>
      </w:r>
      <m:oMath>
        <m:r>
          <w:rPr>
            <w:rFonts w:ascii="Cambria Math" w:eastAsia="Times New Roman" w:hAnsi="Cambria Math"/>
            <w:sz w:val="24"/>
            <w:szCs w:val="24"/>
            <w:highlight w:val="white"/>
            <w:lang w:val="en-US"/>
          </w:rPr>
          <m:t>B</m:t>
        </m:r>
      </m:oMath>
      <w:r w:rsidRPr="00604082">
        <w:rPr>
          <w:rFonts w:eastAsia="Times New Roman"/>
          <w:sz w:val="24"/>
          <w:szCs w:val="24"/>
          <w:highlight w:val="white"/>
        </w:rPr>
        <w:t xml:space="preserve"> равны 0.</w:t>
      </w:r>
    </w:p>
    <w:p w14:paraId="3C245332" w14:textId="77777777" w:rsidR="00FC10F8" w:rsidRPr="00604082" w:rsidRDefault="00FC10F8" w:rsidP="00FC10F8">
      <w:pPr>
        <w:rPr>
          <w:rFonts w:eastAsia="Times New Roman"/>
          <w:sz w:val="24"/>
          <w:szCs w:val="24"/>
        </w:rPr>
      </w:pPr>
    </w:p>
    <w:p w14:paraId="58988525" w14:textId="77777777"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14:paraId="6E38D06E" w14:textId="77777777" w:rsidR="00FC10F8" w:rsidRPr="008735EE" w:rsidRDefault="00FC10F8" w:rsidP="00FC10F8">
      <w:pPr>
        <w:ind w:firstLine="397"/>
        <w:jc w:val="center"/>
        <w:rPr>
          <w:rFonts w:eastAsia="Cambria Math"/>
          <w:i/>
          <w:color w:val="1F497D"/>
          <w:sz w:val="24"/>
          <w:szCs w:val="24"/>
        </w:rPr>
      </w:pPr>
      <m:oMath>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A∩B</m:t>
            </m:r>
          </m:e>
        </m:d>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m:t>
            </m:r>
          </m:e>
          <m:e>
            <m:r>
              <w:rPr>
                <w:rFonts w:ascii="Cambria Math" w:eastAsia="Cambria Math" w:hAnsi="Cambria Math"/>
                <w:color w:val="1F497D"/>
                <w:sz w:val="24"/>
                <w:szCs w:val="24"/>
              </w:rPr>
              <m:t>B</m:t>
            </m:r>
          </m:e>
        </m:d>
        <m:r>
          <w:rPr>
            <w:rFonts w:ascii="Cambria Math" w:eastAsia="Cambria Math" w:hAnsi="Cambria Math"/>
            <w:color w:val="1F497D"/>
            <w:sz w:val="24"/>
            <w:szCs w:val="24"/>
            <w:lang w:val="en-US"/>
          </w:rPr>
          <m:t>P</m:t>
        </m:r>
        <m:d>
          <m:dPr>
            <m:ctrlPr>
              <w:rPr>
                <w:rFonts w:ascii="Cambria Math" w:eastAsia="Cambria Math" w:hAnsi="Cambria Math"/>
                <w:i/>
                <w:color w:val="1F497D"/>
                <w:sz w:val="24"/>
                <w:szCs w:val="24"/>
                <w:lang w:val="en-US"/>
              </w:rPr>
            </m:ctrlPr>
          </m:dPr>
          <m:e>
            <m:r>
              <w:rPr>
                <w:rFonts w:ascii="Cambria Math" w:eastAsia="Cambria Math" w:hAnsi="Cambria Math"/>
                <w:color w:val="1F497D"/>
                <w:sz w:val="24"/>
                <w:szCs w:val="24"/>
                <w:lang w:val="en-US"/>
              </w:rPr>
              <m:t>B</m:t>
            </m:r>
          </m:e>
        </m:d>
      </m:oMath>
      <w:r>
        <w:rPr>
          <w:rFonts w:eastAsia="Cambria Math"/>
          <w:i/>
          <w:color w:val="1F497D"/>
          <w:sz w:val="24"/>
          <w:szCs w:val="24"/>
        </w:rPr>
        <w:t>.</w:t>
      </w:r>
    </w:p>
    <w:p w14:paraId="14A0ECB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 </w:t>
      </w:r>
      <m:oMath>
        <m:r>
          <w:rPr>
            <w:rFonts w:ascii="Cambria Math" w:eastAsia="Cambria Math" w:hAnsi="Cambria Math"/>
            <w:color w:val="00000A"/>
            <w:sz w:val="24"/>
            <w:szCs w:val="24"/>
          </w:rPr>
          <m:t>A∩B = B∩A</m:t>
        </m:r>
      </m:oMath>
      <w:r w:rsidRPr="0029618A">
        <w:rPr>
          <w:rFonts w:eastAsia="Times New Roman"/>
          <w:color w:val="00000A"/>
          <w:sz w:val="24"/>
          <w:szCs w:val="24"/>
        </w:rPr>
        <w:t>. Отсюда немедленно следует, что</w:t>
      </w:r>
      <w:proofErr w:type="gramStart"/>
      <w:r w:rsidRPr="0029618A">
        <w:rPr>
          <w:rFonts w:eastAsia="Times New Roman"/>
          <w:color w:val="00000A"/>
          <w:sz w:val="24"/>
          <w:szCs w:val="24"/>
        </w:rPr>
        <w:t xml:space="preserve"> </w:t>
      </w:r>
      <m:oMath>
        <m:r>
          <w:rPr>
            <w:rFonts w:ascii="Cambria Math" w:eastAsia="Cambria Math" w:hAnsi="Cambria Math"/>
            <w:color w:val="00000A"/>
            <w:sz w:val="24"/>
            <w:szCs w:val="24"/>
          </w:rPr>
          <m:t>P(A∩B) = P(B∩A)</m:t>
        </m:r>
      </m:oMath>
      <w:r w:rsidRPr="0029618A">
        <w:rPr>
          <w:rFonts w:eastAsia="Times New Roman"/>
          <w:color w:val="00000A"/>
          <w:sz w:val="24"/>
          <w:szCs w:val="24"/>
        </w:rPr>
        <w:t xml:space="preserve"> </w:t>
      </w:r>
      <w:proofErr w:type="gramEnd"/>
      <w:r w:rsidRPr="0029618A">
        <w:rPr>
          <w:rFonts w:eastAsia="Times New Roman"/>
          <w:color w:val="00000A"/>
          <w:sz w:val="24"/>
          <w:szCs w:val="24"/>
        </w:rPr>
        <w:t xml:space="preserve">и </w:t>
      </w:r>
      <w:r w:rsidRPr="0029618A">
        <w:rPr>
          <w:rFonts w:eastAsia="Times New Roman"/>
          <w:i/>
          <w:color w:val="215868"/>
          <w:sz w:val="24"/>
          <w:szCs w:val="24"/>
        </w:rPr>
        <w:t>теорема Байеса</w:t>
      </w:r>
      <w:r w:rsidRPr="0029618A">
        <w:rPr>
          <w:rFonts w:eastAsia="Times New Roman"/>
          <w:color w:val="00000A"/>
          <w:sz w:val="24"/>
          <w:szCs w:val="24"/>
        </w:rPr>
        <w:t>:</w:t>
      </w:r>
    </w:p>
    <w:p w14:paraId="7CA52F51" w14:textId="77777777" w:rsidR="00FC10F8" w:rsidRPr="0029618A" w:rsidRDefault="00FC10F8" w:rsidP="00FC10F8">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P(A|B)P(B) = P(B|A)P(A)</m:t>
        </m:r>
      </m:oMath>
      <w:r w:rsidRPr="0029618A">
        <w:rPr>
          <w:rFonts w:eastAsia="Times New Roman"/>
          <w:i/>
          <w:color w:val="00000A"/>
          <w:sz w:val="24"/>
          <w:szCs w:val="24"/>
        </w:rPr>
        <w:t>,</w:t>
      </w:r>
    </w:p>
    <w:p w14:paraId="681541A4"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которую</w:t>
      </w:r>
      <w:proofErr w:type="gramEnd"/>
      <w:r w:rsidRPr="0029618A">
        <w:rPr>
          <w:rFonts w:eastAsia="Times New Roman"/>
          <w:color w:val="00000A"/>
          <w:sz w:val="24"/>
          <w:szCs w:val="24"/>
        </w:rPr>
        <w:t xml:space="preserve"> можно использовать для </w:t>
      </w:r>
      <w:r>
        <w:rPr>
          <w:rFonts w:eastAsia="Times New Roman"/>
          <w:color w:val="00000A"/>
          <w:sz w:val="24"/>
          <w:szCs w:val="24"/>
        </w:rPr>
        <w:t>вы</w:t>
      </w:r>
      <w:r w:rsidRPr="0029618A">
        <w:rPr>
          <w:rFonts w:eastAsia="Times New Roman"/>
          <w:color w:val="00000A"/>
          <w:sz w:val="24"/>
          <w:szCs w:val="24"/>
        </w:rPr>
        <w:t>числения условных вероятностей.</w:t>
      </w:r>
    </w:p>
    <w:p w14:paraId="12841D4D" w14:textId="77777777" w:rsidR="00FC10F8" w:rsidRPr="0029618A" w:rsidRDefault="00FC10F8" w:rsidP="00FC10F8">
      <w:pPr>
        <w:spacing w:line="288" w:lineRule="auto"/>
        <w:ind w:firstLine="397"/>
        <w:jc w:val="both"/>
        <w:rPr>
          <w:rFonts w:eastAsia="Times New Roman"/>
          <w:sz w:val="24"/>
          <w:szCs w:val="24"/>
        </w:rPr>
      </w:pPr>
      <w:r>
        <w:rPr>
          <w:rFonts w:eastAsia="Times New Roman"/>
          <w:color w:val="00000A"/>
          <w:sz w:val="24"/>
          <w:szCs w:val="24"/>
          <w:highlight w:val="white"/>
        </w:rPr>
        <w:t>Применим эти новые определения и соотношения для того, чтобы разобраться в примере с водителями и тестом на алкогольное опьянение. М</w:t>
      </w:r>
      <w:r w:rsidRPr="0029618A">
        <w:rPr>
          <w:rFonts w:eastAsia="Times New Roman"/>
          <w:color w:val="00000A"/>
          <w:sz w:val="24"/>
          <w:szCs w:val="24"/>
          <w:highlight w:val="white"/>
        </w:rPr>
        <w:t xml:space="preserve">ы имеем </w:t>
      </w:r>
      <w:r>
        <w:rPr>
          <w:rFonts w:eastAsia="Times New Roman"/>
          <w:color w:val="00000A"/>
          <w:sz w:val="24"/>
          <w:szCs w:val="24"/>
          <w:highlight w:val="white"/>
        </w:rPr>
        <w:t xml:space="preserve">следующие </w:t>
      </w:r>
      <w:r w:rsidRPr="0029618A">
        <w:rPr>
          <w:rFonts w:eastAsia="Times New Roman"/>
          <w:color w:val="00000A"/>
          <w:sz w:val="24"/>
          <w:szCs w:val="24"/>
          <w:highlight w:val="white"/>
        </w:rPr>
        <w:t>события: </w:t>
      </w:r>
      <m:oMath>
        <m:r>
          <w:rPr>
            <w:rFonts w:ascii="Cambria Math" w:eastAsia="Cambria Math" w:hAnsi="Cambria Math"/>
            <w:color w:val="00000A"/>
            <w:sz w:val="24"/>
            <w:szCs w:val="24"/>
            <w:highlight w:val="white"/>
          </w:rPr>
          <m:t>A</m:t>
        </m:r>
      </m:oMath>
      <w:r w:rsidRPr="0029618A">
        <w:rPr>
          <w:rFonts w:eastAsia="Times New Roman"/>
          <w:color w:val="00000A"/>
          <w:sz w:val="24"/>
          <w:szCs w:val="24"/>
          <w:highlight w:val="white"/>
        </w:rPr>
        <w:t xml:space="preserve"> — водитель </w:t>
      </w:r>
      <w:r w:rsidRPr="0029618A">
        <w:rPr>
          <w:rFonts w:eastAsia="Times New Roman"/>
          <w:color w:val="00000A"/>
          <w:sz w:val="24"/>
          <w:szCs w:val="24"/>
        </w:rPr>
        <w:t>пьян</w:t>
      </w:r>
      <w:r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B</m:t>
        </m:r>
      </m:oMath>
      <w:r w:rsidRPr="0029618A">
        <w:rPr>
          <w:rFonts w:eastAsia="Times New Roman"/>
          <w:color w:val="00000A"/>
          <w:sz w:val="24"/>
          <w:szCs w:val="24"/>
          <w:highlight w:val="white"/>
        </w:rPr>
        <w:t> — тест выдал положительный результат. Вероятности: </w:t>
      </w:r>
      <m:oMath>
        <m:r>
          <w:rPr>
            <w:rFonts w:ascii="Cambria Math" w:eastAsia="Cambria Math" w:hAnsi="Cambria Math"/>
            <w:color w:val="00000A"/>
            <w:sz w:val="24"/>
            <w:szCs w:val="24"/>
            <w:highlight w:val="white"/>
          </w:rPr>
          <m:t>P(A)=10%</m:t>
        </m:r>
      </m:oMath>
      <w:r w:rsidRPr="0029618A">
        <w:rPr>
          <w:rFonts w:eastAsia="Times New Roman"/>
          <w:color w:val="00000A"/>
          <w:sz w:val="24"/>
          <w:szCs w:val="24"/>
          <w:highlight w:val="white"/>
        </w:rPr>
        <w:t> — вероятность того, остановленный водитель пьян; </w:t>
      </w:r>
      <w:bookmarkStart w:id="65" w:name="_Hlk23416062"/>
      <m:oMath>
        <m:r>
          <w:rPr>
            <w:rFonts w:ascii="Cambria Math" w:eastAsia="Cambria Math" w:hAnsi="Cambria Math"/>
            <w:color w:val="00000A"/>
            <w:sz w:val="24"/>
            <w:szCs w:val="24"/>
            <w:highlight w:val="white"/>
          </w:rPr>
          <m:t>P(B|A)</m:t>
        </m:r>
        <w:bookmarkEnd w:id="65"/>
        <m:r>
          <w:rPr>
            <w:rFonts w:ascii="Cambria Math" w:eastAsia="Cambria Math" w:hAnsi="Cambria Math"/>
            <w:color w:val="00000A"/>
            <w:sz w:val="24"/>
            <w:szCs w:val="24"/>
            <w:highlight w:val="white"/>
          </w:rPr>
          <m:t>=99%</m:t>
        </m:r>
      </m:oMath>
      <w:r w:rsidRPr="0029618A">
        <w:rPr>
          <w:rFonts w:eastAsia="Times New Roman"/>
          <w:color w:val="00000A"/>
          <w:sz w:val="24"/>
          <w:szCs w:val="24"/>
          <w:highlight w:val="white"/>
        </w:rPr>
        <w:t> — вероятность того, что тест выдаст положительный результат, если известно, что водитель пьян (исключается</w:t>
      </w:r>
      <w:r>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1%</m:t>
        </m:r>
      </m:oMath>
      <w:r>
        <w:rPr>
          <w:rFonts w:eastAsia="Times New Roman"/>
          <w:color w:val="00000A"/>
          <w:sz w:val="24"/>
          <w:szCs w:val="24"/>
          <w:highlight w:val="white"/>
        </w:rPr>
        <w:t xml:space="preserve"> </w:t>
      </w:r>
      <w:r w:rsidRPr="0029618A">
        <w:rPr>
          <w:rFonts w:eastAsia="Times New Roman"/>
          <w:color w:val="00000A"/>
          <w:sz w:val="24"/>
          <w:szCs w:val="24"/>
          <w:highlight w:val="white"/>
        </w:rPr>
        <w:t>ложноотрицател</w:t>
      </w:r>
      <w:r>
        <w:rPr>
          <w:rFonts w:eastAsia="Times New Roman"/>
          <w:color w:val="00000A"/>
          <w:sz w:val="24"/>
          <w:szCs w:val="24"/>
          <w:highlight w:val="white"/>
        </w:rPr>
        <w:t>ьн</w:t>
      </w:r>
      <w:r w:rsidRPr="0029618A">
        <w:rPr>
          <w:rFonts w:eastAsia="Times New Roman"/>
          <w:color w:val="00000A"/>
          <w:sz w:val="24"/>
          <w:szCs w:val="24"/>
          <w:highlight w:val="white"/>
        </w:rPr>
        <w:t>ых результатов),</w:t>
      </w:r>
      <w:r>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P(A|B)=99%</m:t>
        </m:r>
      </m:oMath>
      <w:r w:rsidRPr="0029618A">
        <w:rPr>
          <w:rFonts w:eastAsia="Times New Roman"/>
          <w:color w:val="00000A"/>
          <w:sz w:val="24"/>
          <w:szCs w:val="24"/>
          <w:highlight w:val="white"/>
        </w:rPr>
        <w:t> — вероятность того, что тестируемый пьян, если тест дал положительный результат (исключается </w:t>
      </w:r>
      <m:oMath>
        <m:r>
          <w:rPr>
            <w:rFonts w:ascii="Cambria Math" w:eastAsia="Cambria Math" w:hAnsi="Cambria Math"/>
            <w:color w:val="00000A"/>
            <w:sz w:val="24"/>
            <w:szCs w:val="24"/>
            <w:highlight w:val="white"/>
          </w:rPr>
          <m:t>1%</m:t>
        </m:r>
      </m:oMath>
      <w:r w:rsidRPr="0029618A">
        <w:rPr>
          <w:rFonts w:eastAsia="Times New Roman"/>
          <w:color w:val="00000A"/>
          <w:sz w:val="24"/>
          <w:szCs w:val="24"/>
          <w:highlight w:val="white"/>
        </w:rPr>
        <w:t xml:space="preserve"> ложноположительных результатов).</w:t>
      </w:r>
      <w:r>
        <w:rPr>
          <w:rFonts w:eastAsia="Times New Roman"/>
          <w:color w:val="00000A"/>
          <w:sz w:val="24"/>
          <w:szCs w:val="24"/>
          <w:highlight w:val="white"/>
        </w:rPr>
        <w:t xml:space="preserve">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w:t>
      </w:r>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случится ни та, ни другая ошибка равна: </w:t>
      </w:r>
      <m:oMath>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B</m:t>
            </m:r>
          </m:e>
          <m:e>
            <m:r>
              <w:rPr>
                <w:rFonts w:ascii="Cambria Math" w:eastAsia="Cambria Math" w:hAnsi="Cambria Math"/>
                <w:color w:val="00000A"/>
                <w:sz w:val="24"/>
                <w:szCs w:val="24"/>
                <w:highlight w:val="white"/>
              </w:rPr>
              <m:t>A</m:t>
            </m:r>
          </m:e>
        </m:d>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A</m:t>
            </m:r>
          </m:e>
          <m:e>
            <m:r>
              <w:rPr>
                <w:rFonts w:ascii="Cambria Math" w:eastAsia="Cambria Math" w:hAnsi="Cambria Math"/>
                <w:color w:val="00000A"/>
                <w:sz w:val="24"/>
                <w:szCs w:val="24"/>
                <w:highlight w:val="white"/>
              </w:rPr>
              <m:t>B</m:t>
            </m:r>
          </m:e>
        </m:d>
        <m:r>
          <w:rPr>
            <w:rFonts w:ascii="Cambria Math" w:eastAsia="Cambria Math" w:hAnsi="Cambria Math"/>
            <w:color w:val="00000A"/>
            <w:sz w:val="24"/>
            <w:szCs w:val="24"/>
          </w:rPr>
          <m:t>=98.02%</m:t>
        </m:r>
      </m:oMath>
      <w:r>
        <w:rPr>
          <w:rFonts w:eastAsia="Times New Roman"/>
          <w:color w:val="00000A"/>
          <w:sz w:val="24"/>
          <w:szCs w:val="24"/>
        </w:rPr>
        <w:t>. Это близко к тому, что ожидалось интуитивно.</w:t>
      </w:r>
      <w:r w:rsidRPr="0029618A">
        <w:rPr>
          <w:rFonts w:eastAsia="Times New Roman"/>
          <w:color w:val="00000A"/>
          <w:sz w:val="24"/>
          <w:szCs w:val="24"/>
          <w:highlight w:val="white"/>
        </w:rPr>
        <w:t xml:space="preserve"> </w:t>
      </w:r>
      <w:r>
        <w:rPr>
          <w:rFonts w:eastAsia="Times New Roman"/>
          <w:color w:val="00000A"/>
          <w:sz w:val="24"/>
          <w:szCs w:val="24"/>
          <w:highlight w:val="white"/>
        </w:rPr>
        <w:t>О чём же мы рассуждали, говоря о несправедливости теста? Мы в</w:t>
      </w:r>
      <w:r w:rsidRPr="0029618A">
        <w:rPr>
          <w:rFonts w:eastAsia="Times New Roman"/>
          <w:color w:val="00000A"/>
          <w:sz w:val="24"/>
          <w:szCs w:val="24"/>
          <w:highlight w:val="white"/>
        </w:rPr>
        <w:t>ычисли</w:t>
      </w:r>
      <w:r>
        <w:rPr>
          <w:rFonts w:eastAsia="Times New Roman"/>
          <w:color w:val="00000A"/>
          <w:sz w:val="24"/>
          <w:szCs w:val="24"/>
          <w:highlight w:val="white"/>
        </w:rPr>
        <w:t>ли</w:t>
      </w:r>
      <w:r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P</m:t>
        </m:r>
        <m:d>
          <m:dPr>
            <m:ctrlPr>
              <w:rPr>
                <w:rFonts w:ascii="Cambria Math" w:eastAsia="Cambria Math" w:hAnsi="Cambria Math"/>
                <w:color w:val="00000A"/>
                <w:sz w:val="24"/>
                <w:szCs w:val="24"/>
                <w:highlight w:val="white"/>
              </w:rPr>
            </m:ctrlPr>
          </m:dPr>
          <m:e>
            <m:r>
              <w:rPr>
                <w:rFonts w:ascii="Cambria Math" w:eastAsia="Cambria Math" w:hAnsi="Cambria Math"/>
                <w:color w:val="00000A"/>
                <w:sz w:val="24"/>
                <w:szCs w:val="24"/>
                <w:highlight w:val="white"/>
              </w:rPr>
              <m:t>B</m:t>
            </m:r>
          </m:e>
        </m:d>
      </m:oMath>
      <w:r w:rsidRPr="0029618A">
        <w:rPr>
          <w:rFonts w:eastAsia="Times New Roman"/>
          <w:color w:val="00000A"/>
          <w:sz w:val="24"/>
          <w:szCs w:val="24"/>
          <w:highlight w:val="white"/>
        </w:rPr>
        <w:t xml:space="preserve"> — вероятность получить положительный результат теста на дороге:</w:t>
      </w:r>
    </w:p>
    <w:p w14:paraId="7164DBF3" w14:textId="77777777" w:rsidR="00FC10F8" w:rsidRPr="00BB52AF" w:rsidRDefault="00FC10F8" w:rsidP="00FC10F8">
      <w:pPr>
        <w:ind w:firstLine="397"/>
        <w:jc w:val="center"/>
        <w:rPr>
          <w:rFonts w:eastAsia="Cambria Math"/>
          <w:color w:val="00000A"/>
          <w:sz w:val="24"/>
          <w:szCs w:val="24"/>
        </w:rPr>
      </w:pPr>
      <m:oMathPara>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d>
          <m:r>
            <w:rPr>
              <w:rFonts w:ascii="Cambria Math" w:eastAsia="Cambria Math" w:hAnsi="Cambria Math"/>
              <w:color w:val="00000A"/>
              <w:sz w:val="24"/>
              <w:szCs w:val="24"/>
            </w:rPr>
            <m:t>=</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e>
                  <m:r>
                    <w:rPr>
                      <w:rFonts w:ascii="Cambria Math" w:eastAsia="Cambria Math" w:hAnsi="Cambria Math"/>
                      <w:color w:val="00000A"/>
                      <w:sz w:val="24"/>
                      <w:szCs w:val="24"/>
                    </w:rPr>
                    <m:t>B</m:t>
                  </m:r>
                </m:e>
              </m:d>
            </m:num>
            <m:den>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e>
                  <m:r>
                    <w:rPr>
                      <w:rFonts w:ascii="Cambria Math" w:eastAsia="Cambria Math" w:hAnsi="Cambria Math"/>
                      <w:color w:val="00000A"/>
                      <w:sz w:val="24"/>
                      <w:szCs w:val="24"/>
                    </w:rPr>
                    <m:t>A</m:t>
                  </m:r>
                </m:e>
              </m:d>
            </m:den>
          </m:f>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 10%</m:t>
          </m:r>
        </m:oMath>
      </m:oMathPara>
    </w:p>
    <w:p w14:paraId="4556F65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Понятие условной вероятности позволяет корректно вести </w:t>
      </w:r>
      <w:proofErr w:type="gramStart"/>
      <w:r w:rsidRPr="0029618A">
        <w:rPr>
          <w:rFonts w:eastAsia="Times New Roman"/>
          <w:color w:val="00000A"/>
          <w:sz w:val="24"/>
          <w:szCs w:val="24"/>
          <w:highlight w:val="white"/>
        </w:rPr>
        <w:t>логические рассуждения</w:t>
      </w:r>
      <w:proofErr w:type="gramEnd"/>
      <w:r w:rsidRPr="0029618A">
        <w:rPr>
          <w:rFonts w:eastAsia="Times New Roman"/>
          <w:color w:val="00000A"/>
          <w:sz w:val="24"/>
          <w:szCs w:val="24"/>
          <w:highlight w:val="white"/>
        </w:rPr>
        <w:t xml:space="preserve"> на языке теории вероятностей. Неудивительно, что теорема Байеса нашла широкое применение в теории принятия решений, в системах </w:t>
      </w:r>
      <w:r w:rsidRPr="0029618A">
        <w:rPr>
          <w:rFonts w:eastAsia="Times New Roman"/>
          <w:color w:val="00000A"/>
          <w:sz w:val="24"/>
          <w:szCs w:val="24"/>
          <w:highlight w:val="white"/>
        </w:rPr>
        <w:lastRenderedPageBreak/>
        <w:t xml:space="preserve">распознавания образов, в </w:t>
      </w:r>
      <w:proofErr w:type="gramStart"/>
      <w:r w:rsidRPr="0029618A">
        <w:rPr>
          <w:rFonts w:eastAsia="Times New Roman"/>
          <w:color w:val="00000A"/>
          <w:sz w:val="24"/>
          <w:szCs w:val="24"/>
          <w:highlight w:val="white"/>
        </w:rPr>
        <w:t>спам-фильтрах</w:t>
      </w:r>
      <w:proofErr w:type="gramEnd"/>
      <w:r w:rsidRPr="0029618A">
        <w:rPr>
          <w:rFonts w:eastAsia="Times New Roman"/>
          <w:color w:val="00000A"/>
          <w:sz w:val="24"/>
          <w:szCs w:val="24"/>
          <w:highlight w:val="white"/>
        </w:rPr>
        <w:t>,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Pr>
          <w:rFonts w:eastAsia="Times New Roman"/>
          <w:color w:val="00000A"/>
          <w:sz w:val="24"/>
          <w:szCs w:val="24"/>
          <w:highlight w:val="white"/>
        </w:rPr>
        <w:t>ей</w:t>
      </w:r>
      <w:r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14:paraId="3434FAD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этого роста (9.8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10.4 тыс. новых рабочих мест (58% от общей цифры), а в Калифорнии – 28.8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14:paraId="6F88BDE9" w14:textId="77777777" w:rsidR="00FC10F8" w:rsidRPr="0029618A" w:rsidRDefault="00FC10F8" w:rsidP="00FC10F8">
      <w:pPr>
        <w:pStyle w:val="2"/>
        <w:spacing w:before="200" w:after="0"/>
        <w:ind w:firstLine="397"/>
        <w:jc w:val="both"/>
        <w:rPr>
          <w:rFonts w:eastAsia="Cambria"/>
          <w:b/>
          <w:color w:val="4F81BD"/>
          <w:sz w:val="26"/>
          <w:szCs w:val="26"/>
        </w:rPr>
      </w:pPr>
      <w:bookmarkStart w:id="66" w:name="_Toc24894027"/>
      <w:r w:rsidRPr="0029618A">
        <w:rPr>
          <w:rFonts w:eastAsia="Cambria"/>
          <w:b/>
          <w:color w:val="4F81BD"/>
          <w:sz w:val="26"/>
          <w:szCs w:val="26"/>
          <w:highlight w:val="white"/>
        </w:rPr>
        <w:t>Где заканчивается свобода в математике?</w:t>
      </w:r>
      <w:bookmarkEnd w:id="66"/>
    </w:p>
    <w:p w14:paraId="6BEA746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14:paraId="1C7F73E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w:t>
      </w:r>
      <w:proofErr w:type="spellStart"/>
      <w:r w:rsidRPr="0029618A">
        <w:rPr>
          <w:rFonts w:eastAsia="Times New Roman"/>
          <w:color w:val="00000A"/>
          <w:sz w:val="24"/>
          <w:szCs w:val="24"/>
          <w:highlight w:val="white"/>
        </w:rPr>
        <w:t>неотрицательности</w:t>
      </w:r>
      <w:proofErr w:type="spellEnd"/>
      <w:r w:rsidRPr="0029618A">
        <w:rPr>
          <w:rFonts w:eastAsia="Times New Roman"/>
          <w:color w:val="00000A"/>
          <w:sz w:val="24"/>
          <w:szCs w:val="24"/>
          <w:highlight w:val="white"/>
        </w:rPr>
        <w:t xml:space="preserve"> этой функции, но не заостряли на нём внимание. Само понятие меры появилось как расширение таких категорий</w:t>
      </w:r>
      <w:r>
        <w:rPr>
          <w:rFonts w:eastAsia="Times New Roman"/>
          <w:color w:val="00000A"/>
          <w:sz w:val="24"/>
          <w:szCs w:val="24"/>
          <w:highlight w:val="white"/>
        </w:rPr>
        <w:t>,</w:t>
      </w:r>
      <w:r w:rsidRPr="0029618A">
        <w:rPr>
          <w:rFonts w:eastAsia="Times New Roman"/>
          <w:color w:val="00000A"/>
          <w:sz w:val="24"/>
          <w:szCs w:val="24"/>
          <w:highlight w:val="white"/>
        </w:rPr>
        <w:t xml:space="preserve"> как количество, длина или объём, а эти величины, очевидно, не могут быть отрицательными. Но что случится с нашим определением, если мы разрешим 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w:t>
      </w:r>
      <w:r w:rsidRPr="0029618A">
        <w:rPr>
          <w:rFonts w:eastAsia="Times New Roman"/>
          <w:color w:val="00000A"/>
          <w:sz w:val="24"/>
          <w:szCs w:val="24"/>
          <w:highlight w:val="white"/>
        </w:rPr>
        <w:lastRenderedPageBreak/>
        <w:t>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14:paraId="608DFD1E" w14:textId="5B9C49E9"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w:t>
      </w:r>
      <w:commentRangeStart w:id="67"/>
      <w:r w:rsidRPr="0029618A">
        <w:rPr>
          <w:rFonts w:eastAsia="Times New Roman"/>
          <w:color w:val="00000A"/>
          <w:sz w:val="24"/>
          <w:szCs w:val="24"/>
          <w:highlight w:val="white"/>
        </w:rPr>
        <w:t>наличие единственного нуля</w:t>
      </w:r>
      <w:ins w:id="68" w:author="СБ" w:date="2019-11-17T14:09:00Z">
        <w:r w:rsidR="00334C8D">
          <w:rPr>
            <w:rFonts w:eastAsia="Times New Roman"/>
            <w:color w:val="00000A"/>
            <w:sz w:val="24"/>
            <w:szCs w:val="24"/>
            <w:highlight w:val="white"/>
          </w:rPr>
          <w:t xml:space="preserve"> (нейтрального элемента)</w:t>
        </w:r>
      </w:ins>
      <w:del w:id="69" w:author="СБ" w:date="2019-11-17T14:09:00Z">
        <w:r w:rsidRPr="0029618A" w:rsidDel="00334C8D">
          <w:rPr>
            <w:rFonts w:eastAsia="Times New Roman"/>
            <w:color w:val="00000A"/>
            <w:sz w:val="24"/>
            <w:szCs w:val="24"/>
            <w:highlight w:val="white"/>
          </w:rPr>
          <w:delText xml:space="preserve"> </w:delText>
        </w:r>
        <w:r w:rsidRPr="00A516C8" w:rsidDel="00334C8D">
          <w:rPr>
            <w:rFonts w:eastAsia="Times New Roman"/>
            <w:color w:val="00000A"/>
            <w:sz w:val="24"/>
            <w:szCs w:val="24"/>
          </w:rPr>
          <w:delText>–</w:delText>
        </w:r>
        <w:r w:rsidRPr="00A516C8" w:rsidDel="00334C8D">
          <w:rPr>
            <w:rFonts w:eastAsia="Times New Roman"/>
            <w:color w:val="00000A"/>
            <w:sz w:val="24"/>
            <w:szCs w:val="24"/>
            <w:highlight w:val="white"/>
          </w:rPr>
          <w:delText xml:space="preserve"> одновременно правого и левого </w:delText>
        </w:r>
        <w:r w:rsidRPr="00A516C8" w:rsidDel="00334C8D">
          <w:rPr>
            <w:rFonts w:eastAsia="Times New Roman"/>
            <w:color w:val="00000A"/>
            <w:sz w:val="24"/>
            <w:szCs w:val="24"/>
          </w:rPr>
          <w:delText xml:space="preserve">– </w:delText>
        </w:r>
        <w:r w:rsidRPr="00A516C8" w:rsidDel="00334C8D">
          <w:rPr>
            <w:rFonts w:eastAsia="Times New Roman"/>
            <w:color w:val="00000A"/>
            <w:sz w:val="24"/>
            <w:szCs w:val="24"/>
            <w:highlight w:val="white"/>
          </w:rPr>
          <w:delText>и</w:delText>
        </w:r>
      </w:del>
      <w:r w:rsidRPr="00A516C8">
        <w:rPr>
          <w:rFonts w:eastAsia="Times New Roman"/>
          <w:color w:val="00000A"/>
          <w:sz w:val="24"/>
          <w:szCs w:val="24"/>
          <w:highlight w:val="white"/>
        </w:rPr>
        <w:t>,</w:t>
      </w:r>
      <w:r w:rsidRPr="0029618A">
        <w:rPr>
          <w:rFonts w:eastAsia="Times New Roman"/>
          <w:color w:val="00000A"/>
          <w:sz w:val="24"/>
          <w:szCs w:val="24"/>
          <w:highlight w:val="white"/>
        </w:rPr>
        <w:t xml:space="preserve"> </w:t>
      </w:r>
      <w:commentRangeEnd w:id="67"/>
      <w:r>
        <w:rPr>
          <w:rStyle w:val="a9"/>
        </w:rPr>
        <w:commentReference w:id="67"/>
      </w:r>
      <w:commentRangeStart w:id="70"/>
      <w:commentRangeStart w:id="71"/>
      <w:r w:rsidRPr="0029618A">
        <w:rPr>
          <w:rFonts w:eastAsia="Times New Roman"/>
          <w:color w:val="00000A"/>
          <w:sz w:val="24"/>
          <w:szCs w:val="24"/>
          <w:highlight w:val="white"/>
        </w:rPr>
        <w:t>наконец</w:t>
      </w:r>
      <w:commentRangeEnd w:id="70"/>
      <w:r>
        <w:rPr>
          <w:rStyle w:val="a9"/>
        </w:rPr>
        <w:commentReference w:id="70"/>
      </w:r>
      <w:commentRangeEnd w:id="71"/>
      <w:r>
        <w:rPr>
          <w:rStyle w:val="a9"/>
        </w:rPr>
        <w:commentReference w:id="71"/>
      </w:r>
      <w:r w:rsidRPr="0029618A">
        <w:rPr>
          <w:rFonts w:eastAsia="Times New Roman"/>
          <w:color w:val="00000A"/>
          <w:sz w:val="24"/>
          <w:szCs w:val="24"/>
          <w:highlight w:val="white"/>
        </w:rPr>
        <w:t xml:space="preserve">, </w:t>
      </w:r>
      <w:r>
        <w:rPr>
          <w:rFonts w:eastAsia="Times New Roman"/>
          <w:color w:val="00000A"/>
          <w:sz w:val="24"/>
          <w:szCs w:val="24"/>
          <w:highlight w:val="white"/>
        </w:rPr>
        <w:t>наличие</w:t>
      </w:r>
      <w:r w:rsidRPr="0029618A">
        <w:rPr>
          <w:rFonts w:eastAsia="Times New Roman"/>
          <w:color w:val="00000A"/>
          <w:sz w:val="24"/>
          <w:szCs w:val="24"/>
          <w:highlight w:val="white"/>
        </w:rPr>
        <w:t xml:space="preserve"> </w:t>
      </w:r>
      <w:r>
        <w:rPr>
          <w:rFonts w:eastAsia="Times New Roman"/>
          <w:color w:val="00000A"/>
          <w:sz w:val="24"/>
          <w:szCs w:val="24"/>
          <w:highlight w:val="white"/>
        </w:rPr>
        <w:t>обратного</w:t>
      </w:r>
      <w:r w:rsidRPr="0029618A">
        <w:rPr>
          <w:rFonts w:eastAsia="Times New Roman"/>
          <w:color w:val="00000A"/>
          <w:sz w:val="24"/>
          <w:szCs w:val="24"/>
          <w:highlight w:val="white"/>
        </w:rPr>
        <w:t xml:space="preserve"> элемента. А почему мы ничего не говорим о коммутативности сложения (то есть о том, что </w:t>
      </w:r>
      <m:oMath>
        <m:r>
          <w:rPr>
            <w:rFonts w:ascii="Cambria Math" w:eastAsia="Times New Roman" w:hAnsi="Cambria Math"/>
            <w:color w:val="00000A"/>
            <w:sz w:val="24"/>
            <w:szCs w:val="24"/>
            <w:highlight w:val="white"/>
          </w:rPr>
          <m:t>a+b=b+a</m:t>
        </m:r>
      </m:oMath>
      <w:r w:rsidRPr="0029618A">
        <w:rPr>
          <w:rFonts w:eastAsia="Times New Roman"/>
          <w:color w:val="00000A"/>
          <w:sz w:val="24"/>
          <w:szCs w:val="24"/>
          <w:highlight w:val="white"/>
        </w:rPr>
        <w:t>)? Легко убедиться в том, что для наших петель, как и для чисел, это свойство выполняется. Кроме того, мы сразу сказали, что ноль является нейтральным элементом</w:t>
      </w:r>
      <w:ins w:id="72" w:author="СБ" w:date="2019-11-17T14:10:00Z">
        <w:r w:rsidR="00334C8D">
          <w:rPr>
            <w:rFonts w:eastAsia="Times New Roman"/>
            <w:color w:val="00000A"/>
            <w:sz w:val="24"/>
            <w:szCs w:val="24"/>
            <w:highlight w:val="white"/>
          </w:rPr>
          <w:t>, независимо от порядка сложения с ним</w:t>
        </w:r>
        <w:r w:rsidR="00CA53CF">
          <w:rPr>
            <w:rFonts w:eastAsia="Times New Roman"/>
            <w:color w:val="00000A"/>
            <w:sz w:val="24"/>
            <w:szCs w:val="24"/>
            <w:highlight w:val="white"/>
          </w:rPr>
          <w:t>:</w:t>
        </w:r>
      </w:ins>
      <w:del w:id="73" w:author="СБ" w:date="2019-11-17T14:10:00Z">
        <w:r w:rsidRPr="0029618A" w:rsidDel="00334C8D">
          <w:rPr>
            <w:rFonts w:eastAsia="Times New Roman"/>
            <w:color w:val="00000A"/>
            <w:sz w:val="24"/>
            <w:szCs w:val="24"/>
            <w:highlight w:val="white"/>
          </w:rPr>
          <w:delText xml:space="preserve"> при сложении как справа, так и </w:delText>
        </w:r>
        <w:commentRangeStart w:id="74"/>
        <w:r w:rsidRPr="0029618A" w:rsidDel="00334C8D">
          <w:rPr>
            <w:rFonts w:eastAsia="Times New Roman"/>
            <w:color w:val="00000A"/>
            <w:sz w:val="24"/>
            <w:szCs w:val="24"/>
            <w:highlight w:val="white"/>
          </w:rPr>
          <w:delText>слева</w:delText>
        </w:r>
        <w:commentRangeEnd w:id="74"/>
        <w:r w:rsidDel="00334C8D">
          <w:rPr>
            <w:rStyle w:val="a9"/>
          </w:rPr>
          <w:commentReference w:id="74"/>
        </w:r>
      </w:del>
      <w:ins w:id="75" w:author="СБ" w:date="2019-11-16T10:31:00Z">
        <w:r w:rsidR="003B463D">
          <w:rPr>
            <w:rFonts w:eastAsia="Times New Roman"/>
            <w:color w:val="00000A"/>
            <w:sz w:val="24"/>
            <w:szCs w:val="24"/>
            <w:highlight w:val="white"/>
          </w:rPr>
          <w:t xml:space="preserve"> (</w:t>
        </w:r>
        <m:oMath>
          <m:r>
            <w:rPr>
              <w:rFonts w:ascii="Cambria Math" w:eastAsia="Times New Roman" w:hAnsi="Cambria Math"/>
              <w:sz w:val="24"/>
              <w:szCs w:val="24"/>
              <w:highlight w:val="white"/>
            </w:rPr>
            <m:t>0+a=a+0=a</m:t>
          </m:r>
        </m:oMath>
        <w:r w:rsidR="003B463D">
          <w:rPr>
            <w:rFonts w:eastAsia="Times New Roman"/>
            <w:color w:val="00000A"/>
            <w:sz w:val="24"/>
            <w:szCs w:val="24"/>
            <w:highlight w:val="white"/>
          </w:rPr>
          <w:t>)</w:t>
        </w:r>
      </w:ins>
      <w:commentRangeStart w:id="76"/>
      <w:r w:rsidRPr="0029618A">
        <w:rPr>
          <w:rFonts w:eastAsia="Times New Roman"/>
          <w:color w:val="00000A"/>
          <w:sz w:val="24"/>
          <w:szCs w:val="24"/>
          <w:highlight w:val="white"/>
        </w:rPr>
        <w:t>.</w:t>
      </w:r>
      <w:commentRangeEnd w:id="76"/>
      <w:r w:rsidR="00272FBD">
        <w:rPr>
          <w:rStyle w:val="a9"/>
        </w:rPr>
        <w:commentReference w:id="76"/>
      </w:r>
      <w:r w:rsidRPr="0029618A">
        <w:rPr>
          <w:rFonts w:eastAsia="Times New Roman"/>
          <w:color w:val="00000A"/>
          <w:sz w:val="24"/>
          <w:szCs w:val="24"/>
          <w:highlight w:val="white"/>
        </w:rPr>
        <w:t xml:space="preserve"> </w:t>
      </w:r>
      <w:commentRangeStart w:id="77"/>
      <w:r w:rsidRPr="0029618A">
        <w:rPr>
          <w:rFonts w:eastAsia="Times New Roman"/>
          <w:color w:val="00000A"/>
          <w:sz w:val="24"/>
          <w:szCs w:val="24"/>
          <w:highlight w:val="white"/>
        </w:rPr>
        <w:t>Раз</w:t>
      </w:r>
      <w:commentRangeEnd w:id="77"/>
      <w:r w:rsidR="00614636">
        <w:rPr>
          <w:rStyle w:val="a9"/>
        </w:rPr>
        <w:commentReference w:id="77"/>
      </w:r>
      <w:r w:rsidRPr="0029618A">
        <w:rPr>
          <w:rFonts w:eastAsia="Times New Roman"/>
          <w:color w:val="00000A"/>
          <w:sz w:val="24"/>
          <w:szCs w:val="24"/>
          <w:highlight w:val="white"/>
        </w:rPr>
        <w:t xml:space="preserve"> </w:t>
      </w:r>
      <w:commentRangeStart w:id="78"/>
      <w:r w:rsidRPr="0029618A">
        <w:rPr>
          <w:rFonts w:eastAsia="Times New Roman"/>
          <w:color w:val="00000A"/>
          <w:sz w:val="24"/>
          <w:szCs w:val="24"/>
          <w:highlight w:val="white"/>
        </w:rPr>
        <w:t>это</w:t>
      </w:r>
      <w:commentRangeEnd w:id="78"/>
      <w:r w:rsidR="00CA53CF">
        <w:rPr>
          <w:rStyle w:val="a9"/>
        </w:rPr>
        <w:commentReference w:id="78"/>
      </w:r>
      <w:r w:rsidRPr="0029618A">
        <w:rPr>
          <w:rFonts w:eastAsia="Times New Roman"/>
          <w:color w:val="00000A"/>
          <w:sz w:val="24"/>
          <w:szCs w:val="24"/>
          <w:highlight w:val="white"/>
        </w:rPr>
        <w:t xml:space="preserve"> должно работать для нуля, то, почему это не может работать для всех элементов группы? </w:t>
      </w:r>
    </w:p>
    <w:p w14:paraId="42345B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Дело в том, что коммутативность не вытекает из четырёх аксиом группы. Легко найти некоммутативную группу</w:t>
      </w:r>
      <w:r>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Pr>
          <w:rFonts w:eastAsia="Times New Roman"/>
          <w:color w:val="00000A"/>
          <w:sz w:val="24"/>
          <w:szCs w:val="24"/>
          <w:highlight w:val="white"/>
        </w:rPr>
        <w:t>порядка</w:t>
      </w:r>
      <w:r w:rsidRPr="0029618A">
        <w:rPr>
          <w:rFonts w:eastAsia="Times New Roman"/>
          <w:color w:val="00000A"/>
          <w:sz w:val="24"/>
          <w:szCs w:val="24"/>
          <w:highlight w:val="white"/>
        </w:rPr>
        <w:t xml:space="preserve">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 </w:t>
      </w:r>
      <m:oMath>
        <m:r>
          <w:rPr>
            <w:rFonts w:ascii="Cambria Math" w:eastAsia="Times New Roman" w:hAnsi="Cambria Math"/>
            <w:color w:val="00000A"/>
            <w:sz w:val="24"/>
            <w:szCs w:val="24"/>
            <w:highlight w:val="white"/>
          </w:rPr>
          <m:t>(a+0)+b=a+(0+b)</m:t>
        </m:r>
      </m:oMath>
      <w:r w:rsidRPr="0029618A">
        <w:rPr>
          <w:rFonts w:eastAsia="Times New Roman"/>
          <w:color w:val="00000A"/>
          <w:sz w:val="24"/>
          <w:szCs w:val="24"/>
          <w:highlight w:val="white"/>
        </w:rPr>
        <w:t>. Если бы сложение с нулём зависело от того</w:t>
      </w:r>
      <w:r>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Pr>
          <w:rFonts w:eastAsia="Times New Roman"/>
          <w:color w:val="00000A"/>
          <w:sz w:val="24"/>
          <w:szCs w:val="24"/>
          <w:highlight w:val="white"/>
        </w:rPr>
        <w:t>от</w:t>
      </w:r>
      <w:r w:rsidRPr="0029618A">
        <w:rPr>
          <w:rFonts w:eastAsia="Times New Roman"/>
          <w:color w:val="00000A"/>
          <w:sz w:val="24"/>
          <w:szCs w:val="24"/>
          <w:highlight w:val="white"/>
        </w:rPr>
        <w:t>дельности. В то же самое время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14:paraId="6DA4B4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w:t>
      </w:r>
      <w:proofErr w:type="gramStart"/>
      <w:r w:rsidRPr="0029618A">
        <w:rPr>
          <w:rFonts w:eastAsia="Times New Roman"/>
          <w:color w:val="00000A"/>
          <w:sz w:val="24"/>
          <w:szCs w:val="24"/>
          <w:highlight w:val="white"/>
        </w:rPr>
        <w:t xml:space="preserve">Сразу скажу: да, тот </w:t>
      </w:r>
      <w:r w:rsidRPr="0029618A">
        <w:rPr>
          <w:rFonts w:eastAsia="Times New Roman"/>
          <w:color w:val="00000A"/>
          <w:sz w:val="24"/>
          <w:szCs w:val="24"/>
          <w:highlight w:val="white"/>
        </w:rPr>
        <w:lastRenderedPageBreak/>
        <w:t>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6"/>
      </w:r>
      <w:r w:rsidRPr="0029618A">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полем чисел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рациональных или вещественных, </w:t>
      </w:r>
      <w:r w:rsidRPr="0029618A">
        <w:rPr>
          <w:rFonts w:eastAsia="Times New Roman"/>
          <w:color w:val="00000A"/>
          <w:sz w:val="24"/>
          <w:szCs w:val="24"/>
          <w:highlight w:val="white"/>
        </w:rPr>
        <w:t xml:space="preserve">именно </w:t>
      </w:r>
      <w:r>
        <w:rPr>
          <w:rFonts w:eastAsia="Times New Roman"/>
          <w:color w:val="00000A"/>
          <w:sz w:val="24"/>
          <w:szCs w:val="24"/>
          <w:highlight w:val="white"/>
        </w:rPr>
        <w:t xml:space="preserve">их </w:t>
      </w:r>
      <w:r w:rsidRPr="0029618A">
        <w:rPr>
          <w:rFonts w:eastAsia="Times New Roman"/>
          <w:color w:val="00000A"/>
          <w:sz w:val="24"/>
          <w:szCs w:val="24"/>
          <w:highlight w:val="white"/>
        </w:rPr>
        <w:t>мы проходим в школе), не существует делителей нейтрального элемента по сложению, они попросту не содержатся во множестве</w:t>
      </w:r>
      <w:r>
        <w:rPr>
          <w:rFonts w:eastAsia="Times New Roman"/>
          <w:color w:val="00000A"/>
          <w:sz w:val="24"/>
          <w:szCs w:val="24"/>
          <w:highlight w:val="white"/>
        </w:rPr>
        <w:t xml:space="preserve"> этих чисел.</w:t>
      </w:r>
      <w:proofErr w:type="gramEnd"/>
      <w:r w:rsidRPr="0029618A">
        <w:rPr>
          <w:rFonts w:eastAsia="Times New Roman"/>
          <w:color w:val="00000A"/>
          <w:sz w:val="24"/>
          <w:szCs w:val="24"/>
          <w:highlight w:val="white"/>
        </w:rPr>
        <w:t xml:space="preserve"> Можно добавить также, что при умножении на ноль</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14:paraId="62BF93C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r>
        <w:rPr>
          <w:rFonts w:eastAsia="Times New Roman"/>
          <w:color w:val="00000A"/>
          <w:sz w:val="24"/>
          <w:szCs w:val="24"/>
          <w:highlight w:val="white"/>
        </w:rPr>
        <w:t xml:space="preserve"> чисел</w:t>
      </w:r>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 </w:t>
      </w:r>
      <w:proofErr w:type="gramStart"/>
      <w:r w:rsidRPr="0029618A">
        <w:rPr>
          <w:rFonts w:eastAsia="Times New Roman"/>
          <w:color w:val="00000A"/>
          <w:sz w:val="24"/>
          <w:szCs w:val="24"/>
          <w:highlight w:val="white"/>
        </w:rPr>
        <w:t>привычных нам</w:t>
      </w:r>
      <w:proofErr w:type="gramEnd"/>
      <w:r w:rsidRPr="0029618A">
        <w:rPr>
          <w:rFonts w:eastAsia="Times New Roman"/>
          <w:color w:val="00000A"/>
          <w:sz w:val="24"/>
          <w:szCs w:val="24"/>
          <w:highlight w:val="white"/>
        </w:rPr>
        <w:t xml:space="preserve"> дробей, </w:t>
      </w:r>
      <w:r w:rsidRPr="0029618A">
        <w:rPr>
          <w:rFonts w:eastAsia="Times New Roman"/>
          <w:i/>
          <w:color w:val="00000A"/>
          <w:sz w:val="24"/>
          <w:szCs w:val="24"/>
          <w:highlight w:val="white"/>
        </w:rPr>
        <w:t>иррациональными</w:t>
      </w:r>
      <w:r>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 xml:space="preserve">такими как </w:t>
      </w:r>
      <m:oMath>
        <m:rad>
          <m:radPr>
            <m:degHide m:val="1"/>
            <m:ctrlPr>
              <w:rPr>
                <w:rFonts w:ascii="Cambria Math" w:eastAsia="Times New Roman" w:hAnsi="Cambria Math"/>
                <w:color w:val="00000A"/>
                <w:sz w:val="24"/>
                <w:szCs w:val="24"/>
                <w:highlight w:val="white"/>
              </w:rPr>
            </m:ctrlPr>
          </m:radPr>
          <m:deg/>
          <m:e>
            <m:r>
              <w:rPr>
                <w:rFonts w:ascii="Cambria Math" w:eastAsia="Times New Roman" w:hAnsi="Cambria Math"/>
                <w:color w:val="00000A"/>
                <w:sz w:val="24"/>
                <w:szCs w:val="24"/>
                <w:highlight w:val="white"/>
              </w:rPr>
              <m:t>2</m:t>
            </m:r>
          </m:e>
        </m:rad>
      </m:oMath>
      <w:r>
        <w:rPr>
          <w:rFonts w:eastAsia="Times New Roman"/>
          <w:color w:val="00000A"/>
          <w:sz w:val="24"/>
          <w:szCs w:val="24"/>
          <w:highlight w:val="white"/>
        </w:rPr>
        <w:t xml:space="preserve"> –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14:paraId="6A94A1D7" w14:textId="77777777" w:rsidR="00FC10F8" w:rsidRPr="00D762B0"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r>
        <w:rPr>
          <w:rFonts w:eastAsia="Times New Roman"/>
          <w:color w:val="00000A"/>
          <w:sz w:val="24"/>
          <w:szCs w:val="24"/>
          <w:highlight w:val="white"/>
        </w:rPr>
        <w:t xml:space="preserve"> получится иная арифметика, своеобразная и не согласующаяся с </w:t>
      </w:r>
      <w:proofErr w:type="gramStart"/>
      <w:r>
        <w:rPr>
          <w:rFonts w:eastAsia="Times New Roman"/>
          <w:color w:val="00000A"/>
          <w:sz w:val="24"/>
          <w:szCs w:val="24"/>
          <w:highlight w:val="white"/>
        </w:rPr>
        <w:t>привычной нам</w:t>
      </w:r>
      <w:proofErr w:type="gramEnd"/>
      <w:r>
        <w:rPr>
          <w:rFonts w:eastAsia="Times New Roman"/>
          <w:color w:val="00000A"/>
          <w:sz w:val="24"/>
          <w:szCs w:val="24"/>
          <w:highlight w:val="white"/>
        </w:rPr>
        <w:t xml:space="preserve">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sidRPr="00272FBD">
        <w:rPr>
          <w:rFonts w:eastAsia="Times New Roman"/>
          <w:i/>
          <w:color w:val="00000A"/>
          <w:sz w:val="24"/>
          <w:szCs w:val="24"/>
          <w:highlight w:val="white"/>
        </w:rPr>
        <w:t>колесом</w:t>
      </w:r>
      <w:r>
        <w:rPr>
          <w:rStyle w:val="af0"/>
          <w:rFonts w:eastAsia="Times New Roman"/>
          <w:color w:val="00000A"/>
          <w:sz w:val="24"/>
          <w:szCs w:val="24"/>
          <w:highlight w:val="white"/>
        </w:rPr>
        <w:footnoteReference w:id="17"/>
      </w:r>
      <w:r>
        <w:rPr>
          <w:rFonts w:eastAsia="Times New Roman"/>
          <w:color w:val="00000A"/>
          <w:sz w:val="24"/>
          <w:szCs w:val="24"/>
          <w:highlight w:val="white"/>
        </w:rPr>
        <w:t xml:space="preserve">. Деление в </w:t>
      </w:r>
      <w:r w:rsidR="001058AC">
        <w:rPr>
          <w:rFonts w:eastAsia="Times New Roman"/>
          <w:color w:val="00000A"/>
          <w:sz w:val="24"/>
          <w:szCs w:val="24"/>
          <w:highlight w:val="white"/>
        </w:rPr>
        <w:t xml:space="preserve">этой структуре </w:t>
      </w:r>
      <w:r>
        <w:rPr>
          <w:rFonts w:eastAsia="Times New Roman"/>
          <w:color w:val="00000A"/>
          <w:sz w:val="24"/>
          <w:szCs w:val="24"/>
          <w:highlight w:val="white"/>
        </w:rPr>
        <w:t xml:space="preserve">определяется не как бинарная операция </w:t>
      </w:r>
      <m:oMath>
        <m:r>
          <w:rPr>
            <w:rFonts w:ascii="Cambria Math" w:eastAsia="Times New Roman" w:hAnsi="Cambria Math"/>
            <w:color w:val="00000A"/>
            <w:sz w:val="24"/>
            <w:szCs w:val="24"/>
            <w:highlight w:val="white"/>
          </w:rPr>
          <m:t>x/y</m:t>
        </m:r>
      </m:oMath>
      <w:r>
        <w:rPr>
          <w:rFonts w:eastAsia="Times New Roman"/>
          <w:color w:val="00000A"/>
          <w:sz w:val="24"/>
          <w:szCs w:val="24"/>
          <w:highlight w:val="white"/>
        </w:rPr>
        <w:t>, обратная умножению, а как унарный оператор</w:t>
      </w:r>
      <w:r w:rsidRPr="00D762B0">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rPr>
          <m:t>/y</m:t>
        </m:r>
      </m:oMath>
      <w:r w:rsidRPr="00D762B0">
        <w:rPr>
          <w:rFonts w:eastAsia="Times New Roman"/>
          <w:color w:val="00000A"/>
          <w:sz w:val="24"/>
          <w:szCs w:val="24"/>
          <w:highlight w:val="white"/>
        </w:rPr>
        <w:t xml:space="preserve">, </w:t>
      </w:r>
      <w:r>
        <w:rPr>
          <w:rFonts w:eastAsia="Times New Roman"/>
          <w:color w:val="00000A"/>
          <w:sz w:val="24"/>
          <w:szCs w:val="24"/>
          <w:highlight w:val="white"/>
        </w:rPr>
        <w:t xml:space="preserve">подобный </w:t>
      </w:r>
      <m:oMath>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y</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-1</m:t>
            </m:r>
          </m:sup>
        </m:sSup>
      </m:oMath>
      <w:r>
        <w:rPr>
          <w:rFonts w:eastAsia="Times New Roman"/>
          <w:color w:val="00000A"/>
          <w:sz w:val="24"/>
          <w:szCs w:val="24"/>
        </w:rPr>
        <w:t>, таким образом, деление определяется, как</w:t>
      </w:r>
      <w:r w:rsidR="001058AC">
        <w:rPr>
          <w:rFonts w:eastAsia="Times New Roman"/>
          <w:color w:val="00000A"/>
          <w:sz w:val="24"/>
          <w:szCs w:val="24"/>
        </w:rPr>
        <w:t xml:space="preserve"> произведение</w:t>
      </w:r>
      <w:r>
        <w:rPr>
          <w:rFonts w:eastAsia="Times New Roman"/>
          <w:color w:val="00000A"/>
          <w:sz w:val="24"/>
          <w:szCs w:val="24"/>
        </w:rPr>
        <w:t xml:space="preserve"> </w:t>
      </w:r>
      <m:oMath>
        <m:r>
          <w:rPr>
            <w:rFonts w:ascii="Cambria Math" w:eastAsia="Times New Roman" w:hAnsi="Cambria Math"/>
            <w:color w:val="00000A"/>
            <w:sz w:val="24"/>
            <w:szCs w:val="24"/>
          </w:rPr>
          <m:t>x⋅/y</m:t>
        </m:r>
      </m:oMath>
      <w:r>
        <w:rPr>
          <w:rFonts w:eastAsia="Times New Roman"/>
          <w:color w:val="00000A"/>
          <w:sz w:val="24"/>
          <w:szCs w:val="24"/>
        </w:rPr>
        <w:t xml:space="preserve">. Кроме того, алгебраическая система дополняется символами </w:t>
      </w:r>
      <m:oMath>
        <m:r>
          <w:rPr>
            <w:rFonts w:ascii="Cambria Math" w:eastAsia="Times New Roman" w:hAnsi="Cambria Math"/>
            <w:color w:val="00000A"/>
            <w:sz w:val="24"/>
            <w:szCs w:val="24"/>
          </w:rPr>
          <m:t>/0</m:t>
        </m:r>
      </m:oMath>
      <w:r>
        <w:rPr>
          <w:rFonts w:eastAsia="Times New Roman"/>
          <w:color w:val="00000A"/>
          <w:sz w:val="24"/>
          <w:szCs w:val="24"/>
        </w:rPr>
        <w:t xml:space="preserve"> и </w:t>
      </w:r>
      <m:oMath>
        <m:r>
          <w:rPr>
            <w:rFonts w:ascii="Cambria Math" w:eastAsia="Times New Roman" w:hAnsi="Cambria Math"/>
            <w:color w:val="00000A"/>
            <w:sz w:val="24"/>
            <w:szCs w:val="24"/>
          </w:rPr>
          <m:t>0/0</m:t>
        </m:r>
      </m:oMath>
      <w:r>
        <w:rPr>
          <w:rFonts w:eastAsia="Times New Roman"/>
          <w:color w:val="00000A"/>
          <w:sz w:val="24"/>
          <w:szCs w:val="24"/>
        </w:rPr>
        <w:t xml:space="preserve">, которые иногда </w:t>
      </w:r>
      <w:proofErr w:type="gramStart"/>
      <w:r>
        <w:rPr>
          <w:rFonts w:eastAsia="Times New Roman"/>
          <w:color w:val="00000A"/>
          <w:sz w:val="24"/>
          <w:szCs w:val="24"/>
        </w:rPr>
        <w:t>обозначаются</w:t>
      </w:r>
      <w:proofErr w:type="gramEnd"/>
      <w:r>
        <w:rPr>
          <w:rFonts w:eastAsia="Times New Roman"/>
          <w:color w:val="00000A"/>
          <w:sz w:val="24"/>
          <w:szCs w:val="24"/>
        </w:rPr>
        <w:t xml:space="preserve"> как </w:t>
      </w:r>
      <m:oMath>
        <m:r>
          <w:rPr>
            <w:rFonts w:ascii="Cambria Math" w:eastAsia="Times New Roman" w:hAnsi="Cambria Math"/>
            <w:color w:val="00000A"/>
            <w:sz w:val="24"/>
            <w:szCs w:val="24"/>
          </w:rPr>
          <m:t>∞</m:t>
        </m:r>
      </m:oMath>
      <w:r>
        <w:rPr>
          <w:rFonts w:eastAsia="Times New Roman"/>
          <w:color w:val="00000A"/>
          <w:sz w:val="24"/>
          <w:szCs w:val="24"/>
        </w:rPr>
        <w:t xml:space="preserve"> и  </w:t>
      </w:r>
      <m:oMath>
        <m:r>
          <w:rPr>
            <w:rFonts w:ascii="Cambria Math" w:eastAsia="Times New Roman" w:hAnsi="Cambria Math"/>
            <w:color w:val="00000A"/>
            <w:sz w:val="24"/>
            <w:szCs w:val="24"/>
          </w:rPr>
          <m:t>⊥</m:t>
        </m:r>
      </m:oMath>
      <w:r>
        <w:rPr>
          <w:rFonts w:eastAsia="Times New Roman"/>
          <w:color w:val="00000A"/>
          <w:sz w:val="24"/>
          <w:szCs w:val="24"/>
        </w:rPr>
        <w:t xml:space="preserve">, </w:t>
      </w:r>
      <w:r w:rsidR="001058AC">
        <w:rPr>
          <w:rFonts w:eastAsia="Times New Roman"/>
          <w:color w:val="00000A"/>
          <w:sz w:val="24"/>
          <w:szCs w:val="24"/>
        </w:rPr>
        <w:t xml:space="preserve">они </w:t>
      </w:r>
      <w:r>
        <w:rPr>
          <w:rFonts w:eastAsia="Times New Roman"/>
          <w:color w:val="00000A"/>
          <w:sz w:val="24"/>
          <w:szCs w:val="24"/>
        </w:rPr>
        <w:t>имеют особенные свойства и не равны ни одному другому элементу системы.</w:t>
      </w:r>
    </w:p>
    <w:p w14:paraId="63119490"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lastRenderedPageBreak/>
        <w:t>Непротиворечивая система аксиом колеса, кроме коммутативности, ассоциативности сложения с умножением содержит следующие правила:</w:t>
      </w:r>
    </w:p>
    <w:p w14:paraId="347D41E3"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0⋅0=0</m:t>
          </m:r>
        </m:oMath>
      </m:oMathPara>
    </w:p>
    <w:p w14:paraId="445578AE"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 = x</m:t>
          </m:r>
        </m:oMath>
      </m:oMathPara>
    </w:p>
    <w:p w14:paraId="1E039589"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/(xy)=/y/x</m:t>
          </m:r>
        </m:oMath>
      </m:oMathPara>
    </w:p>
    <w:p w14:paraId="0A8C78F2"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xz+yz=(x+y)z+0z</m:t>
          </m:r>
        </m:oMath>
      </m:oMathPara>
    </w:p>
    <w:p w14:paraId="4A089D07"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(x+yz)/y=x/y+z+0y</m:t>
          </m:r>
        </m:oMath>
      </m:oMathPara>
    </w:p>
    <w:p w14:paraId="477CE976"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(x+0y)z=xz+0y</m:t>
          </m:r>
        </m:oMath>
      </m:oMathPara>
    </w:p>
    <w:p w14:paraId="1E153E7E" w14:textId="77777777" w:rsidR="00FC10F8" w:rsidRPr="006602AD" w:rsidRDefault="00FC10F8" w:rsidP="00FC10F8">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/(x+0y)=/x+0y</m:t>
          </m:r>
        </m:oMath>
      </m:oMathPara>
    </w:p>
    <w:p w14:paraId="300B2D75" w14:textId="77777777" w:rsidR="00FC10F8" w:rsidRDefault="00FC10F8" w:rsidP="00FC10F8">
      <w:pPr>
        <w:spacing w:line="288" w:lineRule="auto"/>
        <w:ind w:firstLine="397"/>
        <w:jc w:val="both"/>
        <w:rPr>
          <w:rFonts w:eastAsia="Times New Roman"/>
          <w:color w:val="00000A"/>
          <w:sz w:val="24"/>
          <w:szCs w:val="24"/>
          <w:lang w:val="en-US"/>
        </w:rPr>
      </w:pPr>
      <m:oMathPara>
        <m:oMath>
          <m:r>
            <w:rPr>
              <w:rFonts w:ascii="Cambria Math" w:eastAsia="Times New Roman" w:hAnsi="Cambria Math"/>
              <w:color w:val="00000A"/>
              <w:sz w:val="24"/>
              <w:szCs w:val="24"/>
            </w:rPr>
            <m:t>0/0+</m:t>
          </m:r>
          <m:r>
            <w:rPr>
              <w:rFonts w:ascii="Cambria Math" w:eastAsia="Times New Roman" w:hAnsi="Cambria Math"/>
              <w:color w:val="00000A"/>
              <w:sz w:val="24"/>
              <w:szCs w:val="24"/>
              <w:lang w:val="en-US"/>
            </w:rPr>
            <m:t>x</m:t>
          </m:r>
          <m:r>
            <w:rPr>
              <w:rFonts w:ascii="Cambria Math" w:eastAsia="Times New Roman" w:hAnsi="Cambria Math"/>
              <w:color w:val="00000A"/>
              <w:sz w:val="24"/>
              <w:szCs w:val="24"/>
            </w:rPr>
            <m:t>=0/0</m:t>
          </m:r>
        </m:oMath>
      </m:oMathPara>
    </w:p>
    <w:p w14:paraId="37DBB87F" w14:textId="77777777" w:rsidR="00FC10F8" w:rsidRDefault="00FC10F8" w:rsidP="00FC10F8">
      <w:pPr>
        <w:spacing w:line="288" w:lineRule="auto"/>
        <w:ind w:firstLine="397"/>
        <w:jc w:val="both"/>
        <w:rPr>
          <w:rFonts w:eastAsia="Times New Roman"/>
          <w:color w:val="00000A"/>
          <w:sz w:val="24"/>
          <w:szCs w:val="24"/>
          <w:lang w:val="en-US"/>
        </w:rPr>
      </w:pPr>
    </w:p>
    <w:p w14:paraId="0341B58F" w14:textId="77777777"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следует, что в общем случае:</w:t>
      </w:r>
    </w:p>
    <w:p w14:paraId="0ADEE520" w14:textId="77777777" w:rsidR="00FC10F8" w:rsidRDefault="00FC10F8" w:rsidP="00FC10F8">
      <w:pPr>
        <w:spacing w:line="288" w:lineRule="auto"/>
        <w:jc w:val="both"/>
        <w:rPr>
          <w:rFonts w:eastAsia="Times New Roman"/>
          <w:color w:val="00000A"/>
          <w:sz w:val="24"/>
          <w:szCs w:val="24"/>
          <w:highlight w:val="white"/>
        </w:rPr>
      </w:pPr>
      <m:oMathPara>
        <m:oMath>
          <m:r>
            <w:rPr>
              <w:rFonts w:ascii="Cambria Math" w:eastAsia="Times New Roman" w:hAnsi="Cambria Math"/>
              <w:color w:val="00000A"/>
              <w:sz w:val="24"/>
              <w:szCs w:val="24"/>
              <w:highlight w:val="white"/>
            </w:rPr>
            <m:t>0x≠0,  x-x ≠0,</m:t>
          </m:r>
          <m:r>
            <w:rPr>
              <w:rFonts w:ascii="Cambria Math" w:eastAsia="Times New Roman" w:hAnsi="Cambria Math"/>
              <w:color w:val="00000A"/>
              <w:sz w:val="24"/>
              <w:szCs w:val="24"/>
            </w:rPr>
            <m:t xml:space="preserve">  </m:t>
          </m:r>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highlight w:val="white"/>
                </w:rPr>
                <m:t>x</m:t>
              </m:r>
            </m:num>
            <m:den>
              <m:r>
                <w:rPr>
                  <w:rFonts w:ascii="Cambria Math" w:eastAsia="Times New Roman" w:hAnsi="Cambria Math"/>
                  <w:color w:val="00000A"/>
                  <w:sz w:val="24"/>
                  <w:szCs w:val="24"/>
                  <w:highlight w:val="white"/>
                </w:rPr>
                <m:t>x</m:t>
              </m:r>
            </m:den>
          </m:f>
          <m:r>
            <w:rPr>
              <w:rFonts w:ascii="Cambria Math" w:eastAsia="Times New Roman" w:hAnsi="Cambria Math"/>
              <w:color w:val="00000A"/>
              <w:sz w:val="24"/>
              <w:szCs w:val="24"/>
            </w:rPr>
            <m:t>≠1.</m:t>
          </m:r>
        </m:oMath>
      </m:oMathPara>
    </w:p>
    <w:p w14:paraId="2408BC9E" w14:textId="77777777" w:rsidR="00FC10F8" w:rsidRPr="00BB52AF"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 xml:space="preserve">Увы, групповые свойства сложения в такой системе нарушаются, поскольку не для всех элементов </w:t>
      </w:r>
      <m:oMath>
        <m:r>
          <w:rPr>
            <w:rFonts w:ascii="Cambria Math" w:eastAsia="Times New Roman" w:hAnsi="Cambria Math"/>
            <w:color w:val="00000A"/>
            <w:sz w:val="24"/>
            <w:szCs w:val="24"/>
            <w:highlight w:val="white"/>
            <w:lang w:val="en-US"/>
          </w:rPr>
          <m:t>x</m:t>
        </m:r>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выполняется тождество </w:t>
      </w:r>
      <m:oMath>
        <m:r>
          <w:rPr>
            <w:rFonts w:ascii="Cambria Math" w:eastAsia="Times New Roman" w:hAnsi="Cambria Math"/>
            <w:color w:val="00000A"/>
            <w:sz w:val="24"/>
            <w:szCs w:val="24"/>
            <w:highlight w:val="white"/>
          </w:rPr>
          <m:t xml:space="preserve"> </m:t>
        </m:r>
        <m:r>
          <w:rPr>
            <w:rFonts w:ascii="Cambria Math" w:eastAsia="Times New Roman" w:hAnsi="Cambria Math"/>
            <w:color w:val="00000A"/>
            <w:sz w:val="24"/>
            <w:szCs w:val="24"/>
            <w:highlight w:val="white"/>
            <w:lang w:val="en-US"/>
          </w:rPr>
          <m:t>x</m:t>
        </m:r>
        <m:r>
          <w:rPr>
            <w:rFonts w:ascii="Cambria Math" w:eastAsia="Times New Roman" w:hAnsi="Cambria Math"/>
            <w:color w:val="00000A"/>
            <w:sz w:val="24"/>
            <w:szCs w:val="24"/>
            <w:highlight w:val="white"/>
          </w:rPr>
          <m:t>+0=</m:t>
        </m:r>
        <m:r>
          <w:rPr>
            <w:rFonts w:ascii="Cambria Math" w:eastAsia="Times New Roman" w:hAnsi="Cambria Math"/>
            <w:color w:val="00000A"/>
            <w:sz w:val="24"/>
            <w:szCs w:val="24"/>
            <w:highlight w:val="white"/>
            <w:lang w:val="en-US"/>
          </w:rPr>
          <m:t>x</m:t>
        </m:r>
      </m:oMath>
      <w:r w:rsidRPr="006872BE">
        <w:rPr>
          <w:rFonts w:eastAsia="Times New Roman"/>
          <w:color w:val="00000A"/>
          <w:sz w:val="24"/>
          <w:szCs w:val="24"/>
          <w:highlight w:val="white"/>
        </w:rPr>
        <w:t xml:space="preserve"> </w:t>
      </w:r>
      <w:r>
        <w:rPr>
          <w:rFonts w:eastAsia="Times New Roman"/>
          <w:color w:val="00000A"/>
          <w:sz w:val="24"/>
          <w:szCs w:val="24"/>
          <w:highlight w:val="white"/>
        </w:rPr>
        <w:t>.</w:t>
      </w:r>
    </w:p>
    <w:p w14:paraId="7E38C883"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Так что «просто добавить» делители нуля</w:t>
      </w:r>
      <w:r w:rsidR="001058AC">
        <w:rPr>
          <w:rFonts w:eastAsia="Times New Roman"/>
          <w:color w:val="00000A"/>
          <w:sz w:val="24"/>
          <w:szCs w:val="24"/>
          <w:highlight w:val="white"/>
        </w:rPr>
        <w:t xml:space="preserve"> и обратный нулю элемент</w:t>
      </w:r>
      <w:r>
        <w:rPr>
          <w:rFonts w:eastAsia="Times New Roman"/>
          <w:color w:val="00000A"/>
          <w:sz w:val="24"/>
          <w:szCs w:val="24"/>
          <w:highlight w:val="white"/>
        </w:rPr>
        <w:t xml:space="preserve"> не получится, нужно перестраивать всю систему ради её непротиворечивости. </w:t>
      </w:r>
      <w:r w:rsidRPr="0029618A">
        <w:rPr>
          <w:rFonts w:eastAsia="Times New Roman"/>
          <w:color w:val="00000A"/>
          <w:sz w:val="24"/>
          <w:szCs w:val="24"/>
          <w:highlight w:val="white"/>
        </w:rPr>
        <w:t xml:space="preserve">Подобные </w:t>
      </w:r>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возникнут при попытке искусственно ввести вторую мнимую единицу: согласованную </w:t>
      </w:r>
      <w:r>
        <w:rPr>
          <w:rFonts w:eastAsia="Times New Roman"/>
          <w:color w:val="00000A"/>
          <w:sz w:val="24"/>
          <w:szCs w:val="24"/>
          <w:highlight w:val="white"/>
        </w:rPr>
        <w:t>алгебру с двумя единицами</w:t>
      </w:r>
      <w:r w:rsidRPr="0029618A">
        <w:rPr>
          <w:rFonts w:eastAsia="Times New Roman"/>
          <w:color w:val="00000A"/>
          <w:sz w:val="24"/>
          <w:szCs w:val="24"/>
          <w:highlight w:val="white"/>
        </w:rPr>
        <w:t xml:space="preserve"> построить не получится, а вот с тремя такими единицами всё работает</w:t>
      </w:r>
      <w:r>
        <w:rPr>
          <w:rFonts w:eastAsia="Times New Roman"/>
          <w:color w:val="00000A"/>
          <w:sz w:val="24"/>
          <w:szCs w:val="24"/>
          <w:highlight w:val="white"/>
        </w:rPr>
        <w:t>:</w:t>
      </w:r>
      <w:r w:rsidRPr="0029618A">
        <w:rPr>
          <w:rFonts w:eastAsia="Times New Roman"/>
          <w:color w:val="00000A"/>
          <w:sz w:val="24"/>
          <w:szCs w:val="24"/>
          <w:highlight w:val="white"/>
        </w:rPr>
        <w:t xml:space="preserve"> так строится </w:t>
      </w:r>
      <w:r w:rsidRPr="0029618A">
        <w:rPr>
          <w:rFonts w:eastAsia="Times New Roman"/>
          <w:i/>
          <w:color w:val="00000A"/>
          <w:sz w:val="24"/>
          <w:szCs w:val="24"/>
          <w:highlight w:val="white"/>
        </w:rPr>
        <w:t>кольцо</w:t>
      </w:r>
      <w:r w:rsidRPr="0029618A">
        <w:rPr>
          <w:rFonts w:eastAsia="Times New Roman"/>
          <w:color w:val="00000A"/>
          <w:sz w:val="24"/>
          <w:szCs w:val="24"/>
          <w:highlight w:val="white"/>
        </w:rPr>
        <w:t xml:space="preserve"> </w:t>
      </w:r>
      <w:r w:rsidRPr="0029618A">
        <w:rPr>
          <w:rFonts w:eastAsia="Times New Roman"/>
          <w:i/>
          <w:sz w:val="24"/>
          <w:szCs w:val="24"/>
        </w:rPr>
        <w:t>кватернионов</w:t>
      </w:r>
      <w:r w:rsidRPr="0029618A">
        <w:rPr>
          <w:rFonts w:eastAsia="Times New Roman"/>
          <w:color w:val="00000A"/>
          <w:sz w:val="24"/>
          <w:szCs w:val="24"/>
          <w:highlight w:val="white"/>
        </w:rPr>
        <w:t xml:space="preserve">. </w:t>
      </w:r>
      <w:r>
        <w:rPr>
          <w:rFonts w:eastAsia="Times New Roman"/>
          <w:color w:val="00000A"/>
          <w:sz w:val="24"/>
          <w:szCs w:val="24"/>
          <w:highlight w:val="white"/>
        </w:rPr>
        <w:t>Кватернионы</w:t>
      </w:r>
      <w:r w:rsidRPr="0029618A">
        <w:rPr>
          <w:rFonts w:eastAsia="Times New Roman"/>
          <w:color w:val="00000A"/>
          <w:sz w:val="24"/>
          <w:szCs w:val="24"/>
          <w:highlight w:val="white"/>
        </w:rPr>
        <w:t xml:space="preserve">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Pr>
          <w:rFonts w:eastAsia="Times New Roman"/>
          <w:color w:val="00000A"/>
          <w:sz w:val="24"/>
          <w:szCs w:val="24"/>
          <w:highlight w:val="white"/>
        </w:rPr>
        <w:t>в следующий раз</w:t>
      </w:r>
      <w:r w:rsidRPr="0029618A">
        <w:rPr>
          <w:rFonts w:eastAsia="Times New Roman"/>
          <w:color w:val="00000A"/>
          <w:sz w:val="24"/>
          <w:szCs w:val="24"/>
          <w:highlight w:val="white"/>
        </w:rPr>
        <w:t xml:space="preserve"> получим “хорошую” самосогласованную алгебру, когда их будет семь</w:t>
      </w:r>
      <w:r>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она называется </w:t>
      </w:r>
      <w:r w:rsidRPr="0029618A">
        <w:rPr>
          <w:rFonts w:eastAsia="Times New Roman"/>
          <w:i/>
          <w:color w:val="00000A"/>
          <w:sz w:val="24"/>
          <w:szCs w:val="24"/>
          <w:highlight w:val="white"/>
        </w:rPr>
        <w:t>алгеброй</w:t>
      </w:r>
      <w:r w:rsidRPr="0029618A">
        <w:rPr>
          <w:rFonts w:eastAsia="Times New Roman"/>
          <w:color w:val="00000A"/>
          <w:sz w:val="24"/>
          <w:szCs w:val="24"/>
          <w:highlight w:val="white"/>
        </w:rPr>
        <w:t xml:space="preserve"> </w:t>
      </w:r>
      <w:proofErr w:type="spellStart"/>
      <w:r w:rsidRPr="0029618A">
        <w:rPr>
          <w:rFonts w:eastAsia="Times New Roman"/>
          <w:i/>
          <w:color w:val="00000A"/>
          <w:sz w:val="24"/>
          <w:szCs w:val="24"/>
          <w:highlight w:val="white"/>
        </w:rPr>
        <w:t>октонионов</w:t>
      </w:r>
      <w:proofErr w:type="spellEnd"/>
      <w:r w:rsidRPr="0029618A">
        <w:rPr>
          <w:rFonts w:eastAsia="Times New Roman"/>
          <w:color w:val="00000A"/>
          <w:sz w:val="24"/>
          <w:szCs w:val="24"/>
          <w:highlight w:val="white"/>
        </w:rPr>
        <w:t>. На неё возлагаются надежды как на способ соединить квантовую теорию и гравитацию, получив тем самым “священный Грааль” физики: Теорию</w:t>
      </w:r>
      <w:proofErr w:type="gramStart"/>
      <w:r w:rsidRPr="0029618A">
        <w:rPr>
          <w:rFonts w:eastAsia="Times New Roman"/>
          <w:color w:val="00000A"/>
          <w:sz w:val="24"/>
          <w:szCs w:val="24"/>
          <w:highlight w:val="white"/>
        </w:rPr>
        <w:t xml:space="preserve"> В</w:t>
      </w:r>
      <w:proofErr w:type="gramEnd"/>
      <w:r w:rsidRPr="0029618A">
        <w:rPr>
          <w:rFonts w:eastAsia="Times New Roman"/>
          <w:color w:val="00000A"/>
          <w:sz w:val="24"/>
          <w:szCs w:val="24"/>
          <w:highlight w:val="white"/>
        </w:rPr>
        <w:t xml:space="preserve">сего. А больше можно? Формально можно: при 15 дополнительных единицах строится </w:t>
      </w:r>
      <w:r w:rsidRPr="009F0155">
        <w:rPr>
          <w:rFonts w:eastAsia="Times New Roman"/>
          <w:i/>
          <w:color w:val="00000A"/>
          <w:sz w:val="24"/>
          <w:szCs w:val="24"/>
          <w:highlight w:val="white"/>
        </w:rPr>
        <w:t xml:space="preserve">алгебра </w:t>
      </w:r>
      <w:proofErr w:type="spellStart"/>
      <w:r w:rsidRPr="0013481C">
        <w:rPr>
          <w:rFonts w:eastAsia="Times New Roman"/>
          <w:i/>
          <w:color w:val="00000A"/>
          <w:sz w:val="24"/>
          <w:szCs w:val="24"/>
          <w:highlight w:val="white"/>
        </w:rPr>
        <w:t>седенионов</w:t>
      </w:r>
      <w:proofErr w:type="spellEnd"/>
      <w:r w:rsidRPr="0029618A">
        <w:rPr>
          <w:rFonts w:eastAsia="Times New Roman"/>
          <w:color w:val="00000A"/>
          <w:sz w:val="24"/>
          <w:szCs w:val="24"/>
          <w:highlight w:val="white"/>
        </w:rPr>
        <w:t>. И о чудо, в ал</w:t>
      </w:r>
      <w:r>
        <w:rPr>
          <w:rFonts w:eastAsia="Times New Roman"/>
          <w:color w:val="00000A"/>
          <w:sz w:val="24"/>
          <w:szCs w:val="24"/>
          <w:highlight w:val="white"/>
        </w:rPr>
        <w:t>г</w:t>
      </w:r>
      <w:r w:rsidRPr="0029618A">
        <w:rPr>
          <w:rFonts w:eastAsia="Times New Roman"/>
          <w:color w:val="00000A"/>
          <w:sz w:val="24"/>
          <w:szCs w:val="24"/>
          <w:highlight w:val="white"/>
        </w:rPr>
        <w:t xml:space="preserve">ебре </w:t>
      </w:r>
      <w:proofErr w:type="spellStart"/>
      <w:r w:rsidRPr="0029618A">
        <w:rPr>
          <w:rFonts w:eastAsia="Times New Roman"/>
          <w:color w:val="00000A"/>
          <w:sz w:val="24"/>
          <w:szCs w:val="24"/>
          <w:highlight w:val="white"/>
        </w:rPr>
        <w:t>седенионов</w:t>
      </w:r>
      <w:proofErr w:type="spellEnd"/>
      <w:r w:rsidRPr="0029618A">
        <w:rPr>
          <w:rFonts w:eastAsia="Times New Roman"/>
          <w:color w:val="00000A"/>
          <w:sz w:val="24"/>
          <w:szCs w:val="24"/>
          <w:highlight w:val="white"/>
        </w:rPr>
        <w:t xml:space="preserve"> уже есть нетривиальные делители нуля, но сама она, похоже, теряет ценность как алгебраическая система! 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 </w:t>
      </w:r>
      <w:r>
        <w:rPr>
          <w:rFonts w:eastAsia="Times New Roman"/>
          <w:color w:val="00000A"/>
          <w:sz w:val="24"/>
          <w:szCs w:val="24"/>
          <w:highlight w:val="white"/>
        </w:rPr>
        <w:t>если это новое каким-то образом не согласуется с существующими повсеместно используемыми понятиями. М</w:t>
      </w:r>
      <w:r w:rsidRPr="0029618A">
        <w:rPr>
          <w:rFonts w:eastAsia="Times New Roman"/>
          <w:color w:val="00000A"/>
          <w:sz w:val="24"/>
          <w:szCs w:val="24"/>
          <w:highlight w:val="white"/>
        </w:rPr>
        <w:t>ожно построить непротиворечивую систему, изучить её свойства и пользоваться ими для моделирования либо реального мира, либо других систем.</w:t>
      </w:r>
    </w:p>
    <w:p w14:paraId="63713359"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w:t>
      </w:r>
      <w:proofErr w:type="spellStart"/>
      <w:r>
        <w:rPr>
          <w:rFonts w:eastAsia="Times New Roman"/>
          <w:color w:val="00000A"/>
          <w:sz w:val="24"/>
          <w:szCs w:val="24"/>
          <w:highlight w:val="white"/>
        </w:rPr>
        <w:t>неотрицательность</w:t>
      </w:r>
      <w:proofErr w:type="spellEnd"/>
      <w:r>
        <w:rPr>
          <w:rFonts w:eastAsia="Times New Roman"/>
          <w:color w:val="00000A"/>
          <w:sz w:val="24"/>
          <w:szCs w:val="24"/>
          <w:highlight w:val="white"/>
        </w:rPr>
        <w:t xml:space="preserve"> необходима, иначе можно </w:t>
      </w:r>
      <w:r w:rsidRPr="0029618A">
        <w:rPr>
          <w:rFonts w:eastAsia="Times New Roman"/>
          <w:color w:val="00000A"/>
          <w:sz w:val="24"/>
          <w:szCs w:val="24"/>
          <w:highlight w:val="white"/>
        </w:rPr>
        <w:t>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аддитивности и становится затруднительным вычисление меры для объединения подмножеств</w:t>
      </w:r>
      <w:r>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w:t>
      </w:r>
      <w:r w:rsidRPr="0029618A">
        <w:rPr>
          <w:rFonts w:eastAsia="Times New Roman"/>
          <w:color w:val="00000A"/>
          <w:sz w:val="24"/>
          <w:szCs w:val="24"/>
          <w:highlight w:val="white"/>
        </w:rPr>
        <w:lastRenderedPageBreak/>
        <w:t>полезность. Число рабочих мест является полноценной мерой (как количественная характеристика</w:t>
      </w:r>
      <w:r>
        <w:rPr>
          <w:rFonts w:eastAsia="Times New Roman"/>
          <w:color w:val="00000A"/>
          <w:sz w:val="24"/>
          <w:szCs w:val="24"/>
          <w:highlight w:val="white"/>
        </w:rPr>
        <w:t xml:space="preserve"> конечного</w:t>
      </w:r>
      <w:r w:rsidRPr="0029618A">
        <w:rPr>
          <w:rFonts w:eastAsia="Times New Roman"/>
          <w:color w:val="00000A"/>
          <w:sz w:val="24"/>
          <w:szCs w:val="24"/>
          <w:highlight w:val="white"/>
        </w:rPr>
        <w:t xml:space="preserve"> множества), а вот рост числа рабочих мест не является – это уже </w:t>
      </w:r>
      <w:r w:rsidRPr="0029618A">
        <w:rPr>
          <w:rFonts w:eastAsia="Times New Roman"/>
          <w:i/>
          <w:color w:val="00000A"/>
          <w:sz w:val="24"/>
          <w:szCs w:val="24"/>
          <w:highlight w:val="white"/>
        </w:rPr>
        <w:t>изменение меры</w:t>
      </w:r>
      <w:r w:rsidRPr="0029618A">
        <w:rPr>
          <w:rFonts w:eastAsia="Times New Roman"/>
          <w:color w:val="00000A"/>
          <w:sz w:val="24"/>
          <w:szCs w:val="24"/>
          <w:highlight w:val="white"/>
        </w:rPr>
        <w:t>.</w:t>
      </w:r>
    </w:p>
    <w:p w14:paraId="08CBD9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Может возникнуть </w:t>
      </w:r>
      <w:proofErr w:type="gramStart"/>
      <w:r w:rsidRPr="0029618A">
        <w:rPr>
          <w:rFonts w:eastAsia="Times New Roman"/>
          <w:color w:val="00000A"/>
          <w:sz w:val="24"/>
          <w:szCs w:val="24"/>
          <w:highlight w:val="white"/>
        </w:rPr>
        <w:t>вопрос</w:t>
      </w:r>
      <w:proofErr w:type="gramEnd"/>
      <w:r w:rsidRPr="0029618A">
        <w:rPr>
          <w:rFonts w:eastAsia="Times New Roman"/>
          <w:color w:val="00000A"/>
          <w:sz w:val="24"/>
          <w:szCs w:val="24"/>
          <w:highlight w:val="white"/>
        </w:rPr>
        <w:t xml:space="preserve">: а </w:t>
      </w:r>
      <w:proofErr w:type="gramStart"/>
      <w:r w:rsidRPr="0029618A">
        <w:rPr>
          <w:rFonts w:eastAsia="Times New Roman"/>
          <w:color w:val="00000A"/>
          <w:sz w:val="24"/>
          <w:szCs w:val="24"/>
          <w:highlight w:val="white"/>
        </w:rPr>
        <w:t>каков</w:t>
      </w:r>
      <w:proofErr w:type="gramEnd"/>
      <w:r w:rsidRPr="0029618A">
        <w:rPr>
          <w:rFonts w:eastAsia="Times New Roman"/>
          <w:color w:val="00000A"/>
          <w:sz w:val="24"/>
          <w:szCs w:val="24"/>
          <w:highlight w:val="white"/>
        </w:rPr>
        <w:t xml:space="preserve">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14:paraId="0F57E9F2" w14:textId="77777777" w:rsidR="00FC10F8" w:rsidRPr="0029618A" w:rsidRDefault="00FC10F8" w:rsidP="00FC10F8">
      <w:pPr>
        <w:pStyle w:val="2"/>
        <w:spacing w:before="200" w:after="0"/>
        <w:ind w:firstLine="397"/>
        <w:jc w:val="both"/>
        <w:rPr>
          <w:rFonts w:eastAsia="Cambria"/>
          <w:b/>
          <w:color w:val="4F81BD"/>
          <w:sz w:val="26"/>
          <w:szCs w:val="26"/>
        </w:rPr>
      </w:pPr>
      <w:bookmarkStart w:id="79" w:name="_Toc24894028"/>
      <w:r w:rsidRPr="0029618A">
        <w:rPr>
          <w:rFonts w:eastAsia="Cambria"/>
          <w:b/>
          <w:color w:val="4F81BD"/>
          <w:sz w:val="26"/>
          <w:szCs w:val="26"/>
        </w:rPr>
        <w:t>Измеряем нашу доверчивость</w:t>
      </w:r>
      <w:bookmarkEnd w:id="79"/>
    </w:p>
    <w:p w14:paraId="3AB6A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14:paraId="0BDC6B8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xml:space="preserve">, имеющую среднее значение </w:t>
      </w:r>
      <m:oMath>
        <m:r>
          <w:rPr>
            <w:rFonts w:ascii="Cambria Math" w:hAnsi="Cambria Math"/>
          </w:rPr>
          <m:t>μ</m:t>
        </m:r>
      </m:oMath>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стандартное отклонение </w:t>
      </w:r>
      <m:oMath>
        <m:r>
          <w:rPr>
            <w:rFonts w:ascii="Cambria Math" w:hAnsi="Cambria Math"/>
          </w:rPr>
          <m:t>σ</m:t>
        </m:r>
      </m:oMath>
      <w:r w:rsidRPr="0029618A">
        <w:rPr>
          <w:rFonts w:eastAsia="Times New Roman"/>
          <w:color w:val="00000A"/>
          <w:sz w:val="24"/>
          <w:szCs w:val="24"/>
          <w:highlight w:val="white"/>
        </w:rPr>
        <w:t xml:space="preserve">. Согласно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Pr>
          <w:rFonts w:eastAsia="Times New Roman"/>
          <w:i/>
          <w:color w:val="00000A"/>
          <w:sz w:val="24"/>
          <w:szCs w:val="24"/>
          <w:highlight w:val="white"/>
        </w:rPr>
        <w:t>я</w:t>
      </w:r>
      <w:r w:rsidRPr="0029618A">
        <w:rPr>
          <w:rFonts w:eastAsia="Times New Roman"/>
          <w:color w:val="00000A"/>
          <w:sz w:val="24"/>
          <w:szCs w:val="24"/>
          <w:highlight w:val="white"/>
        </w:rPr>
        <w:t xml:space="preserve"> </w:t>
      </w:r>
      <w:r w:rsidRPr="004015BF">
        <w:rPr>
          <w:rFonts w:eastAsia="Times New Roman"/>
          <w:color w:val="00000A"/>
          <w:sz w:val="24"/>
          <w:szCs w:val="24"/>
          <w:highlight w:val="white"/>
        </w:rPr>
        <w:t xml:space="preserve">будет </w:t>
      </w:r>
      <w:r>
        <w:rPr>
          <w:rFonts w:eastAsia="Times New Roman"/>
          <w:color w:val="00000A"/>
          <w:sz w:val="24"/>
          <w:szCs w:val="24"/>
          <w:highlight w:val="white"/>
        </w:rPr>
        <w:t>близким к нормальному распределению.</w:t>
      </w:r>
      <w:r w:rsidRPr="0029618A">
        <w:rPr>
          <w:rFonts w:eastAsia="Times New Roman"/>
          <w:color w:val="00000A"/>
          <w:sz w:val="24"/>
          <w:szCs w:val="24"/>
          <w:highlight w:val="white"/>
        </w:rPr>
        <w:t xml:space="preserve"> </w:t>
      </w:r>
      <w:proofErr w:type="gramStart"/>
      <w:r w:rsidRPr="0029618A">
        <w:rPr>
          <w:rFonts w:eastAsia="Times New Roman"/>
          <w:color w:val="00000A"/>
          <w:sz w:val="24"/>
          <w:szCs w:val="24"/>
          <w:highlight w:val="white"/>
        </w:rPr>
        <w:t xml:space="preserve">Из закона больших чисел следует, что его среднее будет стремиться к </w:t>
      </w:r>
      <m:oMath>
        <m:r>
          <w:rPr>
            <w:rFonts w:ascii="Cambria Math" w:hAnsi="Cambria Math"/>
          </w:rPr>
          <m:t>μ</m:t>
        </m:r>
      </m:oMath>
      <w:r w:rsidRPr="0029618A">
        <w:rPr>
          <w:rFonts w:eastAsia="Times New Roman"/>
          <w:color w:val="00000A"/>
          <w:sz w:val="24"/>
          <w:szCs w:val="24"/>
          <w:highlight w:val="white"/>
        </w:rPr>
        <w:t>, а из свойств нормального распределения следует, что после </w:t>
      </w:r>
      <m:oMath>
        <m:r>
          <w:rPr>
            <w:rFonts w:ascii="Cambria Math" w:eastAsia="Cambria Math" w:hAnsi="Cambria Math"/>
            <w:color w:val="222222"/>
            <w:sz w:val="24"/>
            <w:szCs w:val="24"/>
            <w:highlight w:val="white"/>
          </w:rPr>
          <m:t>n</m:t>
        </m:r>
      </m:oMath>
      <w:r w:rsidRPr="0029618A">
        <w:rPr>
          <w:rFonts w:eastAsia="Times New Roman"/>
          <w:color w:val="00000A"/>
          <w:sz w:val="24"/>
          <w:szCs w:val="24"/>
          <w:highlight w:val="white"/>
        </w:rPr>
        <w:t> измерений наблюдаемая дисперсия среднего будет уменьшаться ка</w:t>
      </w:r>
      <w:proofErr w:type="spellStart"/>
      <w:r w:rsidRPr="0029618A">
        <w:rPr>
          <w:rFonts w:eastAsia="Times New Roman"/>
          <w:color w:val="00000A"/>
          <w:sz w:val="24"/>
          <w:szCs w:val="24"/>
          <w:highlight w:val="white"/>
        </w:rPr>
        <w:t>к</w:t>
      </w:r>
      <w:proofErr w:type="spellEnd"/>
      <w:r w:rsidRPr="0029618A">
        <w:rPr>
          <w:rFonts w:eastAsia="Times New Roman"/>
          <w:color w:val="00000A"/>
          <w:sz w:val="24"/>
          <w:szCs w:val="24"/>
          <w:highlight w:val="white"/>
        </w:rPr>
        <w:t> </w:t>
      </w:r>
      <m:oMath>
        <m:r>
          <w:rPr>
            <w:rFonts w:ascii="Cambria Math" w:eastAsia="Cambria Math" w:hAnsi="Cambria Math"/>
            <w:color w:val="222222"/>
            <w:sz w:val="24"/>
            <w:szCs w:val="24"/>
            <w:highlight w:val="white"/>
          </w:rPr>
          <m:t>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oMath>
      <w:r w:rsidRPr="0029618A">
        <w:rPr>
          <w:rFonts w:eastAsia="Times New Roman"/>
          <w:color w:val="00000A"/>
          <w:sz w:val="24"/>
          <w:szCs w:val="24"/>
          <w:highlight w:val="white"/>
        </w:rPr>
        <w:t>. Стандартное отклонение можно рассматривать как абсолютную погрешность измерения среднего, относительная погрешность при этом будет равна </w:t>
      </w:r>
      <m:oMath>
        <m:r>
          <w:rPr>
            <w:rFonts w:ascii="Cambria Math" w:eastAsia="Cambria Math" w:hAnsi="Cambria Math"/>
            <w:color w:val="222222"/>
            <w:sz w:val="24"/>
            <w:szCs w:val="24"/>
            <w:highlight w:val="white"/>
          </w:rPr>
          <m:t>δ=σ/(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r>
          <w:rPr>
            <w:rFonts w:ascii="Cambria Math" w:eastAsia="Cambria Math" w:hAnsi="Cambria Math"/>
            <w:color w:val="222222"/>
            <w:sz w:val="24"/>
            <w:szCs w:val="24"/>
            <w:highlight w:val="white"/>
          </w:rPr>
          <m:t>μ)</m:t>
        </m:r>
      </m:oMath>
      <w:r w:rsidRPr="0029618A">
        <w:rPr>
          <w:rFonts w:eastAsia="Times New Roman"/>
          <w:color w:val="00000A"/>
          <w:sz w:val="24"/>
          <w:szCs w:val="24"/>
          <w:highlight w:val="white"/>
        </w:rPr>
        <w:t xml:space="preserve">. Это весьма общие выводы, не зависящие для достаточно больших значений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от конкретной формы рас</w:t>
      </w:r>
      <w:proofErr w:type="spellStart"/>
      <w:r w:rsidRPr="0029618A">
        <w:rPr>
          <w:rFonts w:eastAsia="Times New Roman"/>
          <w:color w:val="00000A"/>
          <w:sz w:val="24"/>
          <w:szCs w:val="24"/>
          <w:highlight w:val="white"/>
        </w:rPr>
        <w:t>пределения</w:t>
      </w:r>
      <w:proofErr w:type="spellEnd"/>
      <w:r w:rsidRPr="0029618A">
        <w:rPr>
          <w:rFonts w:eastAsia="Times New Roman"/>
          <w:color w:val="00000A"/>
          <w:sz w:val="24"/>
          <w:szCs w:val="24"/>
          <w:highlight w:val="white"/>
        </w:rPr>
        <w:t xml:space="preserve"> случайной величины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Из них следуют</w:t>
      </w:r>
      <w:proofErr w:type="gramEnd"/>
      <w:r w:rsidRPr="0029618A">
        <w:rPr>
          <w:rFonts w:eastAsia="Times New Roman"/>
          <w:color w:val="00000A"/>
          <w:sz w:val="24"/>
          <w:szCs w:val="24"/>
          <w:highlight w:val="white"/>
        </w:rPr>
        <w:t xml:space="preserve"> два полезных правила (не закона):</w:t>
      </w:r>
    </w:p>
    <w:p w14:paraId="22157F25" w14:textId="77777777"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 xml:space="preserve">1. </w:t>
      </w:r>
      <w:r w:rsidRPr="00DB2321">
        <w:rPr>
          <w:rFonts w:eastAsia="Times New Roman"/>
          <w:sz w:val="24"/>
          <w:szCs w:val="24"/>
        </w:rPr>
        <w:t>Минимальное</w:t>
      </w:r>
      <w:r w:rsidRPr="00DB2321">
        <w:rPr>
          <w:rFonts w:eastAsia="Times New Roman"/>
          <w:sz w:val="24"/>
          <w:szCs w:val="24"/>
          <w:highlight w:val="white"/>
        </w:rPr>
        <w:t xml:space="preserve"> число испытаний </w:t>
      </w:r>
      <m:oMath>
        <m:r>
          <w:rPr>
            <w:rFonts w:ascii="Cambria Math" w:eastAsia="Cambria Math" w:hAnsi="Cambria Math"/>
            <w:sz w:val="24"/>
            <w:szCs w:val="24"/>
            <w:highlight w:val="white"/>
          </w:rPr>
          <m:t>n</m:t>
        </m:r>
      </m:oMath>
      <w:r w:rsidRPr="00DB2321">
        <w:rPr>
          <w:rFonts w:eastAsia="Times New Roman"/>
          <w:sz w:val="24"/>
          <w:szCs w:val="24"/>
          <w:highlight w:val="white"/>
        </w:rPr>
        <w:t> должно диктоваться желаемой относительной погрешностью </w:t>
      </w:r>
      <m:oMath>
        <m:r>
          <w:rPr>
            <w:rFonts w:ascii="Cambria Math" w:hAnsi="Cambria Math"/>
          </w:rPr>
          <m:t>δ</m:t>
        </m:r>
      </m:oMath>
      <w:r w:rsidRPr="00DB2321">
        <w:rPr>
          <w:rFonts w:eastAsia="Times New Roman"/>
          <w:sz w:val="24"/>
          <w:szCs w:val="24"/>
          <w:highlight w:val="white"/>
        </w:rPr>
        <w:t>. При этом, если</w:t>
      </w:r>
    </w:p>
    <w:p w14:paraId="2DBB8044" w14:textId="77777777" w:rsidR="00FC10F8" w:rsidRPr="00DB2321"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m:t>n≥</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2σ</m:t>
                    </m:r>
                  </m:num>
                  <m:den>
                    <m:r>
                      <w:rPr>
                        <w:rFonts w:ascii="Cambria Math" w:eastAsia="Cambria Math" w:hAnsi="Cambria Math"/>
                        <w:sz w:val="24"/>
                        <w:szCs w:val="24"/>
                      </w:rPr>
                      <m:t>μδ</m:t>
                    </m:r>
                  </m:den>
                </m:f>
              </m:e>
            </m:d>
          </m:e>
          <m:sup>
            <m:r>
              <w:rPr>
                <w:rFonts w:ascii="Cambria Math" w:eastAsia="Cambria Math" w:hAnsi="Cambria Math"/>
                <w:sz w:val="24"/>
                <w:szCs w:val="24"/>
              </w:rPr>
              <m:t>2</m:t>
            </m:r>
          </m:sup>
        </m:sSup>
      </m:oMath>
      <w:r w:rsidRPr="00DB2321">
        <w:rPr>
          <w:rFonts w:eastAsia="Times New Roman"/>
          <w:i/>
          <w:sz w:val="24"/>
          <w:szCs w:val="24"/>
        </w:rPr>
        <w:t>,</w:t>
      </w:r>
    </w:p>
    <w:p w14:paraId="0D3471AB" w14:textId="77777777"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то вероятность того, что наблюдаемое среднее останется в пределах заданной погрешности, будет не менее </w:t>
      </w:r>
      <m:oMath>
        <m:r>
          <w:rPr>
            <w:rFonts w:ascii="Cambria Math" w:eastAsia="Cambria Math" w:hAnsi="Cambria Math"/>
            <w:sz w:val="24"/>
            <w:szCs w:val="24"/>
            <w:highlight w:val="white"/>
          </w:rPr>
          <m:t>95%</m:t>
        </m:r>
      </m:oMath>
      <w:r w:rsidRPr="00DB2321">
        <w:rPr>
          <w:rFonts w:eastAsia="Times New Roman"/>
          <w:sz w:val="24"/>
          <w:szCs w:val="24"/>
          <w:highlight w:val="white"/>
        </w:rPr>
        <w:t>. При </w:t>
      </w:r>
      <m:oMath>
        <m:r>
          <w:rPr>
            <w:rFonts w:ascii="Cambria Math" w:hAnsi="Cambria Math"/>
          </w:rPr>
          <m:t>μ</m:t>
        </m:r>
      </m:oMath>
      <w:r w:rsidRPr="00DB2321">
        <w:rPr>
          <w:rFonts w:eastAsia="Times New Roman"/>
          <w:sz w:val="24"/>
          <w:szCs w:val="24"/>
          <w:highlight w:val="white"/>
        </w:rPr>
        <w:t xml:space="preserve">, </w:t>
      </w:r>
      <w:proofErr w:type="gramStart"/>
      <w:r w:rsidRPr="00DB2321">
        <w:rPr>
          <w:rFonts w:eastAsia="Times New Roman"/>
          <w:sz w:val="24"/>
          <w:szCs w:val="24"/>
          <w:highlight w:val="white"/>
        </w:rPr>
        <w:t>близком</w:t>
      </w:r>
      <w:proofErr w:type="gramEnd"/>
      <w:r w:rsidRPr="00DB2321">
        <w:rPr>
          <w:rFonts w:eastAsia="Times New Roman"/>
          <w:sz w:val="24"/>
          <w:szCs w:val="24"/>
          <w:highlight w:val="white"/>
        </w:rPr>
        <w:t xml:space="preserve"> к нулю, относительную погрешность лучше заменить на абсолютную.</w:t>
      </w:r>
      <w:r w:rsidRPr="00DB2321">
        <w:rPr>
          <w:rFonts w:eastAsia="Times New Roman"/>
          <w:sz w:val="24"/>
          <w:szCs w:val="24"/>
        </w:rPr>
        <w:br/>
      </w:r>
      <w:r w:rsidRPr="00DB2321">
        <w:rPr>
          <w:rFonts w:eastAsia="Times New Roman"/>
          <w:sz w:val="24"/>
          <w:szCs w:val="24"/>
          <w:highlight w:val="white"/>
        </w:rPr>
        <w:t xml:space="preserve">2. Пусть нулевой гипотезой будет предположение, что наблюдаемое </w:t>
      </w:r>
      <w:r w:rsidRPr="00DB2321">
        <w:rPr>
          <w:rFonts w:eastAsia="Times New Roman"/>
          <w:sz w:val="24"/>
          <w:szCs w:val="24"/>
          <w:highlight w:val="white"/>
        </w:rPr>
        <w:lastRenderedPageBreak/>
        <w:t>среднее значение равно </w:t>
      </w:r>
      <m:oMath>
        <m:r>
          <w:rPr>
            <w:rFonts w:ascii="Cambria Math" w:hAnsi="Cambria Math"/>
          </w:rPr>
          <m:t>μ</m:t>
        </m:r>
      </m:oMath>
      <w:r w:rsidRPr="00DB2321">
        <w:rPr>
          <w:rFonts w:eastAsia="Times New Roman"/>
          <w:sz w:val="24"/>
          <w:szCs w:val="24"/>
          <w:highlight w:val="white"/>
        </w:rPr>
        <w:t>. Тогда, если наблюдаемое среднее не выходит за пределы </w:t>
      </w:r>
      <m:oMath>
        <m:r>
          <w:rPr>
            <w:rFonts w:ascii="Cambria Math" w:eastAsia="Cambria Math" w:hAnsi="Cambria Math"/>
            <w:sz w:val="24"/>
            <w:szCs w:val="24"/>
            <w:highlight w:val="white"/>
          </w:rPr>
          <m:t>μ±2σ/</m:t>
        </m:r>
        <m:rad>
          <m:radPr>
            <m:degHide m:val="1"/>
            <m:ctrlPr>
              <w:rPr>
                <w:rFonts w:ascii="Cambria Math" w:eastAsia="Cambria Math" w:hAnsi="Cambria Math"/>
                <w:sz w:val="24"/>
                <w:szCs w:val="24"/>
                <w:highlight w:val="white"/>
              </w:rPr>
            </m:ctrlPr>
          </m:radPr>
          <m:deg/>
          <m:e>
            <m:r>
              <w:rPr>
                <w:rFonts w:ascii="Cambria Math" w:eastAsia="Cambria Math" w:hAnsi="Cambria Math"/>
                <w:sz w:val="24"/>
                <w:szCs w:val="24"/>
                <w:highlight w:val="white"/>
              </w:rPr>
              <m:t>n</m:t>
            </m:r>
          </m:e>
        </m:rad>
      </m:oMath>
      <w:r w:rsidRPr="00DB2321">
        <w:rPr>
          <w:rFonts w:eastAsia="Times New Roman"/>
          <w:sz w:val="24"/>
          <w:szCs w:val="24"/>
          <w:highlight w:val="white"/>
        </w:rPr>
        <w:t>, то вероятность того, что нулевая гипотеза верна, будет не менее </w:t>
      </w:r>
      <m:oMath>
        <m:r>
          <w:rPr>
            <w:rFonts w:ascii="Cambria Math" w:eastAsia="Cambria Math" w:hAnsi="Cambria Math"/>
            <w:sz w:val="24"/>
            <w:szCs w:val="24"/>
            <w:highlight w:val="white"/>
          </w:rPr>
          <m:t>95%</m:t>
        </m:r>
      </m:oMath>
      <w:r w:rsidRPr="00DB2321">
        <w:rPr>
          <w:rFonts w:eastAsia="Times New Roman"/>
          <w:sz w:val="24"/>
          <w:szCs w:val="24"/>
          <w:highlight w:val="white"/>
        </w:rPr>
        <w:t>.</w:t>
      </w:r>
    </w:p>
    <w:p w14:paraId="2FF9731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 использовании этих правил неизвестное </w:t>
      </w:r>
      <m:oMath>
        <m:r>
          <w:rPr>
            <w:rFonts w:ascii="Cambria Math" w:hAnsi="Cambria Math"/>
          </w:rPr>
          <m:t>σ</m:t>
        </m:r>
      </m:oMath>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после чего можно уточнить необходимое число экспериментов. Зачастую, если у нас есть предположение о законе распределения, значение </w:t>
      </w:r>
      <m:oMath>
        <m:r>
          <w:rPr>
            <w:rFonts w:ascii="Cambria Math" w:hAnsi="Cambria Math"/>
          </w:rPr>
          <m:t>σ</m:t>
        </m:r>
      </m:oMath>
      <w:r w:rsidRPr="0029618A">
        <w:rPr>
          <w:rFonts w:eastAsia="Times New Roman"/>
          <w:color w:val="00000A"/>
          <w:sz w:val="24"/>
          <w:szCs w:val="24"/>
          <w:highlight w:val="white"/>
        </w:rPr>
        <w:t xml:space="preserve"> можно однозначно вывести из значения </w:t>
      </w:r>
      <m:oMath>
        <m:r>
          <w:rPr>
            <w:rFonts w:ascii="Cambria Math" w:hAnsi="Cambria Math"/>
          </w:rPr>
          <m:t>μ</m:t>
        </m:r>
      </m:oMath>
      <w:r w:rsidRPr="0029618A">
        <w:rPr>
          <w:rFonts w:eastAsia="Times New Roman"/>
          <w:color w:val="00000A"/>
          <w:sz w:val="24"/>
          <w:szCs w:val="24"/>
          <w:highlight w:val="white"/>
        </w:rPr>
        <w:t xml:space="preserve">. </w:t>
      </w:r>
    </w:p>
    <w:p w14:paraId="0FC19F5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на </w:t>
      </w:r>
      <m:oMath>
        <m:r>
          <w:rPr>
            <w:rFonts w:ascii="Cambria Math" w:eastAsia="Cambria Math" w:hAnsi="Cambria Math"/>
            <w:color w:val="222222"/>
            <w:sz w:val="24"/>
            <w:szCs w:val="24"/>
            <w:highlight w:val="white"/>
          </w:rPr>
          <m:t>3σ</m:t>
        </m:r>
      </m:oMath>
      <w:r w:rsidRPr="0029618A">
        <w:rPr>
          <w:rFonts w:eastAsia="Times New Roman"/>
          <w:color w:val="00000A"/>
          <w:sz w:val="24"/>
          <w:szCs w:val="24"/>
          <w:highlight w:val="white"/>
        </w:rPr>
        <w:t>, то степень уверенности вырастет до </w:t>
      </w:r>
      <m:oMath>
        <m:r>
          <w:rPr>
            <w:rFonts w:ascii="Cambria Math" w:eastAsia="Cambria Math" w:hAnsi="Cambria Math"/>
            <w:color w:val="222222"/>
            <w:sz w:val="24"/>
            <w:szCs w:val="24"/>
            <w:highlight w:val="white"/>
          </w:rPr>
          <m:t>99.7%</m:t>
        </m:r>
      </m:oMath>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 </w:t>
      </w:r>
      <m:oMath>
        <m:r>
          <w:rPr>
            <w:rFonts w:ascii="Cambria Math" w:eastAsia="Cambria Math" w:hAnsi="Cambria Math"/>
            <w:color w:val="222222"/>
            <w:sz w:val="24"/>
            <w:szCs w:val="24"/>
            <w:highlight w:val="white"/>
          </w:rPr>
          <m:t>5σ</m:t>
        </m:r>
      </m:oMath>
      <w:r w:rsidRPr="0029618A">
        <w:rPr>
          <w:rFonts w:eastAsia="Cambria Math"/>
          <w:color w:val="222222"/>
          <w:sz w:val="24"/>
          <w:szCs w:val="24"/>
          <w:highlight w:val="white"/>
        </w:rPr>
        <w:t>.</w:t>
      </w:r>
    </w:p>
    <w:p w14:paraId="12098500" w14:textId="77777777" w:rsidR="00FC10F8" w:rsidRPr="0029618A" w:rsidRDefault="00FC10F8" w:rsidP="00FC10F8">
      <w:pPr>
        <w:ind w:firstLine="397"/>
        <w:jc w:val="both"/>
        <w:rPr>
          <w:rFonts w:eastAsia="Times New Roman"/>
          <w:sz w:val="24"/>
          <w:szCs w:val="24"/>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r>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r w:rsidRPr="0029618A">
        <w:rPr>
          <w:rFonts w:eastAsia="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вероятностью успеха </w:t>
      </w:r>
      <m:oMath>
        <m:r>
          <w:rPr>
            <w:rFonts w:ascii="Cambria Math" w:eastAsia="Cambria Math" w:hAnsi="Cambria Math"/>
            <w:color w:val="222222"/>
            <w:sz w:val="24"/>
            <w:szCs w:val="24"/>
            <w:highlight w:val="white"/>
          </w:rPr>
          <m:t>p</m:t>
        </m:r>
      </m:oMath>
      <w:r>
        <w:rPr>
          <w:rFonts w:eastAsia="Times New Roman"/>
          <w:color w:val="00000A"/>
          <w:sz w:val="24"/>
          <w:szCs w:val="24"/>
          <w:highlight w:val="white"/>
        </w:rPr>
        <w:t xml:space="preserve"> и неудачи </w:t>
      </w:r>
      <m:oMath>
        <m:r>
          <w:rPr>
            <w:rFonts w:ascii="Cambria Math" w:eastAsia="Times New Roman" w:hAnsi="Cambria Math"/>
            <w:color w:val="00000A"/>
            <w:sz w:val="24"/>
            <w:szCs w:val="24"/>
            <w:highlight w:val="white"/>
          </w:rPr>
          <m:t>1-</m:t>
        </m:r>
        <m:r>
          <w:rPr>
            <w:rFonts w:ascii="Cambria Math" w:eastAsia="Cambria Math" w:hAnsi="Cambria Math"/>
            <w:color w:val="222222"/>
            <w:sz w:val="24"/>
            <w:szCs w:val="24"/>
            <w:highlight w:val="white"/>
          </w:rPr>
          <m:t>p</m:t>
        </m:r>
      </m:oMath>
      <w:r>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 </w:t>
      </w:r>
      <m:oMath>
        <m:r>
          <w:rPr>
            <w:rFonts w:ascii="Cambria Math" w:eastAsia="Cambria Math" w:hAnsi="Cambria Math"/>
            <w:color w:val="222222"/>
            <w:sz w:val="24"/>
            <w:szCs w:val="24"/>
            <w:highlight w:val="white"/>
          </w:rPr>
          <m:t>μ=p</m:t>
        </m:r>
      </m:oMath>
      <w:r w:rsidRPr="0029618A">
        <w:rPr>
          <w:rFonts w:eastAsia="Times New Roman"/>
          <w:color w:val="00000A"/>
          <w:sz w:val="24"/>
          <w:szCs w:val="24"/>
          <w:highlight w:val="white"/>
        </w:rPr>
        <w:t> и </w:t>
      </w:r>
      <m:oMath>
        <m:r>
          <w:rPr>
            <w:rFonts w:ascii="Cambria Math" w:eastAsia="Cambria Math" w:hAnsi="Cambria Math"/>
            <w:color w:val="222222"/>
            <w:sz w:val="24"/>
            <w:szCs w:val="24"/>
            <w:highlight w:val="white"/>
          </w:rPr>
          <m:t>σ=p(1-p)</m:t>
        </m:r>
      </m:oMath>
      <w:r w:rsidRPr="0029618A">
        <w:rPr>
          <w:rFonts w:eastAsia="Times New Roman"/>
          <w:color w:val="00000A"/>
          <w:sz w:val="24"/>
          <w:szCs w:val="24"/>
          <w:highlight w:val="white"/>
        </w:rPr>
        <w:t>, так что для необходимого чи</w:t>
      </w:r>
      <w:proofErr w:type="spellStart"/>
      <w:r w:rsidRPr="0029618A">
        <w:rPr>
          <w:rFonts w:eastAsia="Times New Roman"/>
          <w:color w:val="00000A"/>
          <w:sz w:val="24"/>
          <w:szCs w:val="24"/>
          <w:highlight w:val="white"/>
        </w:rPr>
        <w:t>сла</w:t>
      </w:r>
      <w:proofErr w:type="spellEnd"/>
      <w:r w:rsidRPr="0029618A">
        <w:rPr>
          <w:rFonts w:eastAsia="Times New Roman"/>
          <w:color w:val="00000A"/>
          <w:sz w:val="24"/>
          <w:szCs w:val="24"/>
          <w:highlight w:val="white"/>
        </w:rPr>
        <w:t xml:space="preserve"> экспериментов и доверительного интервала получим такие выражения:</w:t>
      </w:r>
    </w:p>
    <w:p w14:paraId="124008AD"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n≥</m:t>
          </m:r>
          <m:f>
            <m:fPr>
              <m:ctrlPr>
                <w:rPr>
                  <w:rFonts w:ascii="Cambria Math" w:eastAsia="Cambria Math" w:hAnsi="Cambria Math"/>
                  <w:sz w:val="24"/>
                  <w:szCs w:val="24"/>
                </w:rPr>
              </m:ctrlPr>
            </m:fPr>
            <m:num>
              <m:r>
                <w:rPr>
                  <w:rFonts w:ascii="Cambria Math" w:eastAsia="Cambria Math" w:hAnsi="Cambria Math"/>
                  <w:sz w:val="24"/>
                  <w:szCs w:val="24"/>
                </w:rPr>
                <m:t>4</m:t>
              </m:r>
            </m:num>
            <m:den>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den>
          </m:f>
          <m:f>
            <m:fPr>
              <m:ctrlPr>
                <w:rPr>
                  <w:rFonts w:ascii="Cambria Math" w:eastAsia="Cambria Math" w:hAnsi="Cambria Math"/>
                  <w:sz w:val="24"/>
                  <w:szCs w:val="24"/>
                </w:rPr>
              </m:ctrlPr>
            </m:fPr>
            <m:num>
              <m:r>
                <w:rPr>
                  <w:rFonts w:ascii="Cambria Math" w:eastAsia="Cambria Math" w:hAnsi="Cambria Math"/>
                  <w:sz w:val="24"/>
                  <w:szCs w:val="24"/>
                </w:rPr>
                <m:t>1-p</m:t>
              </m:r>
            </m:num>
            <m:den>
              <m:r>
                <w:rPr>
                  <w:rFonts w:ascii="Cambria Math" w:eastAsia="Cambria Math" w:hAnsi="Cambria Math"/>
                  <w:sz w:val="24"/>
                  <w:szCs w:val="24"/>
                </w:rPr>
                <m:t>p</m:t>
              </m:r>
            </m:den>
          </m:f>
          <m:r>
            <w:rPr>
              <w:rFonts w:ascii="Cambria Math" w:eastAsia="Cambria Math" w:hAnsi="Cambria Math"/>
              <w:sz w:val="24"/>
              <w:szCs w:val="24"/>
            </w:rPr>
            <m:t xml:space="preserve"> и np±2n</m:t>
          </m:r>
          <m:rad>
            <m:radPr>
              <m:degHide m:val="1"/>
              <m:ctrlPr>
                <w:rPr>
                  <w:rFonts w:ascii="Cambria Math" w:eastAsia="Cambria Math" w:hAnsi="Cambria Math"/>
                  <w:sz w:val="24"/>
                  <w:szCs w:val="24"/>
                </w:rPr>
              </m:ctrlPr>
            </m:radPr>
            <m:deg/>
            <m:e>
              <m:r>
                <w:rPr>
                  <w:rFonts w:ascii="Cambria Math" w:eastAsia="Cambria Math" w:hAnsi="Cambria Math"/>
                  <w:sz w:val="24"/>
                  <w:szCs w:val="24"/>
                </w:rPr>
                <m:t>p(1-p)</m:t>
              </m:r>
            </m:e>
          </m:rad>
          <m:r>
            <w:rPr>
              <w:rFonts w:ascii="Cambria Math" w:eastAsia="Cambria Math" w:hAnsi="Cambria Math"/>
              <w:sz w:val="24"/>
              <w:szCs w:val="24"/>
            </w:rPr>
            <m:t>.</m:t>
          </m:r>
        </m:oMath>
      </m:oMathPara>
    </w:p>
    <w:p w14:paraId="3D9986C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главе про монетку мы упомянули результат, опубликованный Перси </w:t>
      </w:r>
      <w:proofErr w:type="spellStart"/>
      <w:r w:rsidRPr="0029618A">
        <w:rPr>
          <w:rFonts w:eastAsia="Times New Roman"/>
          <w:color w:val="00000A"/>
          <w:sz w:val="24"/>
          <w:szCs w:val="24"/>
          <w:highlight w:val="white"/>
        </w:rPr>
        <w:t>Диаконисом</w:t>
      </w:r>
      <w:proofErr w:type="spellEnd"/>
      <w:r w:rsidRPr="0029618A">
        <w:rPr>
          <w:rFonts w:eastAsia="Times New Roman"/>
          <w:color w:val="00000A"/>
          <w:sz w:val="24"/>
          <w:szCs w:val="24"/>
          <w:highlight w:val="white"/>
        </w:rPr>
        <w:t xml:space="preserve">,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w:t>
      </w:r>
      <m:oMath>
        <m:r>
          <w:rPr>
            <w:rFonts w:ascii="Cambria Math" w:eastAsia="Cambria Math" w:hAnsi="Cambria Math"/>
            <w:color w:val="00000A"/>
            <w:sz w:val="24"/>
            <w:szCs w:val="24"/>
          </w:rPr>
          <m:t>51%</m:t>
        </m:r>
      </m:oMath>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14:paraId="45D34C8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xml:space="preserve">.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 </w:t>
      </w:r>
      <m:oMath>
        <m:r>
          <w:rPr>
            <w:rFonts w:ascii="Cambria Math" w:eastAsia="Cambria Math" w:hAnsi="Cambria Math"/>
            <w:color w:val="00000A"/>
            <w:sz w:val="24"/>
            <w:szCs w:val="24"/>
          </w:rPr>
          <m:t>0,005</m:t>
        </m:r>
      </m:oMath>
      <w:r w:rsidRPr="0029618A">
        <w:rPr>
          <w:rFonts w:eastAsia="Times New Roman"/>
          <w:color w:val="00000A"/>
          <w:sz w:val="24"/>
          <w:szCs w:val="24"/>
          <w:highlight w:val="white"/>
        </w:rPr>
        <w:t xml:space="preserve">, или относительная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0,005</m:t>
            </m:r>
          </m:num>
          <m:den>
            <m:r>
              <w:rPr>
                <w:rFonts w:ascii="Cambria Math" w:eastAsia="Cambria Math" w:hAnsi="Cambria Math"/>
                <w:color w:val="00000A"/>
                <w:sz w:val="24"/>
                <w:szCs w:val="24"/>
              </w:rPr>
              <m:t>0,5</m:t>
            </m:r>
          </m:den>
        </m:f>
        <m:r>
          <w:rPr>
            <w:rFonts w:ascii="Cambria Math" w:eastAsia="Cambria Math" w:hAnsi="Cambria Math"/>
            <w:color w:val="00000A"/>
            <w:sz w:val="24"/>
            <w:szCs w:val="24"/>
          </w:rPr>
          <m:t>=0,01</m:t>
        </m:r>
      </m:oMath>
      <w:r w:rsidRPr="0029618A">
        <w:rPr>
          <w:rFonts w:eastAsia="Times New Roman"/>
          <w:color w:val="00000A"/>
          <w:sz w:val="24"/>
          <w:szCs w:val="24"/>
          <w:highlight w:val="white"/>
        </w:rPr>
        <w:t xml:space="preserve">. Отсюда имеем оценку для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w:t>
      </w:r>
      <m:oMath>
        <m:sSup>
          <m:sSupPr>
            <m:ctrlPr>
              <w:rPr>
                <w:rFonts w:ascii="Cambria Math" w:eastAsia="Cambria Math" w:hAnsi="Cambria Math"/>
                <w:color w:val="00000A"/>
                <w:sz w:val="24"/>
                <w:szCs w:val="24"/>
              </w:rPr>
            </m:ctrlPr>
          </m:sSupPr>
          <m:e>
            <m:d>
              <m:dPr>
                <m:ctrlPr>
                  <w:rPr>
                    <w:rFonts w:ascii="Cambria Math" w:hAnsi="Cambria Math"/>
                  </w:rPr>
                </m:ctrlPr>
              </m:dPr>
              <m:e>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2</m:t>
                    </m:r>
                  </m:num>
                  <m:den>
                    <m:r>
                      <w:rPr>
                        <w:rFonts w:ascii="Cambria Math" w:eastAsia="Cambria Math" w:hAnsi="Cambria Math"/>
                        <w:color w:val="00000A"/>
                        <w:sz w:val="24"/>
                        <w:szCs w:val="24"/>
                      </w:rPr>
                      <m:t>0,01</m:t>
                    </m:r>
                  </m:den>
                </m:f>
              </m:e>
            </m:d>
          </m:e>
          <m:sup>
            <m:r>
              <w:rPr>
                <w:rFonts w:ascii="Cambria Math" w:eastAsia="Cambria Math" w:hAnsi="Cambria Math"/>
                <w:color w:val="00000A"/>
                <w:sz w:val="24"/>
                <w:szCs w:val="24"/>
              </w:rPr>
              <m:t>2</m:t>
            </m:r>
          </m:sup>
        </m:sSup>
        <m:r>
          <w:rPr>
            <w:rFonts w:ascii="Cambria Math" w:eastAsia="Cambria Math" w:hAnsi="Cambria Math"/>
            <w:color w:val="00000A"/>
            <w:sz w:val="24"/>
            <w:szCs w:val="24"/>
          </w:rPr>
          <m:t>=40000</m:t>
        </m:r>
      </m:oMath>
      <w:r w:rsidRPr="0029618A">
        <w:rPr>
          <w:rFonts w:eastAsia="Times New Roman"/>
          <w:color w:val="00000A"/>
          <w:sz w:val="24"/>
          <w:szCs w:val="24"/>
          <w:highlight w:val="white"/>
        </w:rPr>
        <w:t>. Выделив по секунде на бросок и регистрацию результата, мы об</w:t>
      </w:r>
      <w:proofErr w:type="spellStart"/>
      <w:r w:rsidRPr="0029618A">
        <w:rPr>
          <w:rFonts w:eastAsia="Times New Roman"/>
          <w:color w:val="00000A"/>
          <w:sz w:val="24"/>
          <w:szCs w:val="24"/>
          <w:highlight w:val="white"/>
        </w:rPr>
        <w:t>речём</w:t>
      </w:r>
      <w:proofErr w:type="spellEnd"/>
      <w:r w:rsidRPr="0029618A">
        <w:rPr>
          <w:rFonts w:eastAsia="Times New Roman"/>
          <w:color w:val="00000A"/>
          <w:sz w:val="24"/>
          <w:szCs w:val="24"/>
          <w:highlight w:val="white"/>
        </w:rPr>
        <w:t xml:space="preserve"> себя на </w:t>
      </w:r>
      <w:r>
        <w:rPr>
          <w:rFonts w:eastAsia="Times New Roman"/>
          <w:color w:val="00000A"/>
          <w:sz w:val="24"/>
          <w:szCs w:val="24"/>
          <w:highlight w:val="white"/>
        </w:rPr>
        <w:t>полсуток</w:t>
      </w:r>
      <w:r w:rsidRPr="0029618A">
        <w:rPr>
          <w:rFonts w:eastAsia="Times New Roman"/>
          <w:color w:val="00000A"/>
          <w:sz w:val="24"/>
          <w:szCs w:val="24"/>
          <w:highlight w:val="white"/>
        </w:rPr>
        <w:t xml:space="preserve"> 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 </w:t>
      </w:r>
    </w:p>
    <w:p w14:paraId="562C2D56" w14:textId="77777777" w:rsidR="00FC10F8" w:rsidRPr="0029618A" w:rsidRDefault="00FC10F8" w:rsidP="00FC10F8">
      <w:pPr>
        <w:spacing w:line="288" w:lineRule="auto"/>
        <w:ind w:firstLine="397"/>
        <w:jc w:val="both"/>
        <w:rPr>
          <w:rFonts w:eastAsia="Times New Roman"/>
          <w:color w:val="00000A"/>
          <w:sz w:val="24"/>
          <w:szCs w:val="24"/>
        </w:rPr>
      </w:pPr>
      <w:proofErr w:type="gramStart"/>
      <w:r w:rsidRPr="0029618A">
        <w:rPr>
          <w:rFonts w:eastAsia="Times New Roman"/>
          <w:color w:val="00000A"/>
          <w:sz w:val="24"/>
          <w:szCs w:val="24"/>
          <w:highlight w:val="white"/>
        </w:rPr>
        <w:t xml:space="preserve">На рисунке показаны результаты </w:t>
      </w:r>
      <m:oMath>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испытаний идеальной и слегка неидеальной «монеток», проводимых с целью вычислить вероятность выпадения, скажем, орла.</w:t>
      </w:r>
      <w:proofErr w:type="gramEnd"/>
      <w:r w:rsidRPr="0029618A">
        <w:rPr>
          <w:rFonts w:eastAsia="Times New Roman"/>
          <w:color w:val="00000A"/>
          <w:sz w:val="24"/>
          <w:szCs w:val="24"/>
          <w:highlight w:val="white"/>
        </w:rPr>
        <w:t xml:space="preserve"> Слова «монетка» и «подбрасывание» взяты в </w:t>
      </w:r>
      <w:r w:rsidRPr="0029618A">
        <w:rPr>
          <w:rFonts w:eastAsia="Times New Roman"/>
          <w:color w:val="00000A"/>
          <w:sz w:val="24"/>
          <w:szCs w:val="24"/>
          <w:highlight w:val="white"/>
        </w:rPr>
        <w:lastRenderedPageBreak/>
        <w:t xml:space="preserve">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14:paraId="77D428F6" w14:textId="77777777" w:rsidR="00FC10F8" w:rsidRPr="0029618A" w:rsidRDefault="00FC10F8" w:rsidP="00FC10F8">
      <w:pPr>
        <w:spacing w:line="288" w:lineRule="auto"/>
        <w:ind w:firstLine="397"/>
        <w:jc w:val="both"/>
        <w:rPr>
          <w:rFonts w:eastAsia="Times New Roman"/>
          <w:color w:val="00000A"/>
          <w:sz w:val="24"/>
          <w:szCs w:val="24"/>
        </w:rPr>
      </w:pPr>
    </w:p>
    <w:p w14:paraId="213454B6" w14:textId="77777777" w:rsidR="00FC10F8" w:rsidRPr="0029618A" w:rsidRDefault="00FC10F8" w:rsidP="00FC10F8">
      <w:pPr>
        <w:spacing w:before="12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711DF184" wp14:editId="24C7589B">
            <wp:extent cx="4238625" cy="3115372"/>
            <wp:effectExtent l="0" t="0" r="0" b="0"/>
            <wp:docPr id="100" name="image96.png" descr="C:\tmp\podlost\ToH\html\figures\buter\pqd2hpbqdysnxmwcw19gcili-kc.png"/>
            <wp:cNvGraphicFramePr/>
            <a:graphic xmlns:a="http://schemas.openxmlformats.org/drawingml/2006/main">
              <a:graphicData uri="http://schemas.openxmlformats.org/drawingml/2006/picture">
                <pic:pic xmlns:pic="http://schemas.openxmlformats.org/drawingml/2006/picture">
                  <pic:nvPicPr>
                    <pic:cNvPr id="0" name="image96.png" descr="C:\tmp\podlost\ToH\html\figures\buter\pqd2hpbqdysnxmwcw19gcili-kc.png"/>
                    <pic:cNvPicPr preferRelativeResize="0"/>
                  </pic:nvPicPr>
                  <pic:blipFill>
                    <a:blip r:embed="rId42" cstate="print"/>
                    <a:srcRect/>
                    <a:stretch>
                      <a:fillRect/>
                    </a:stretch>
                  </pic:blipFill>
                  <pic:spPr>
                    <a:xfrm>
                      <a:off x="0" y="0"/>
                      <a:ext cx="4238625" cy="3115372"/>
                    </a:xfrm>
                    <a:prstGeom prst="rect">
                      <a:avLst/>
                    </a:prstGeom>
                    <a:ln/>
                  </pic:spPr>
                </pic:pic>
              </a:graphicData>
            </a:graphic>
          </wp:inline>
        </w:drawing>
      </w:r>
    </w:p>
    <w:p w14:paraId="6FA2A0F5"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Эксперименты с подбрасыванием идеальной и слегка неидеальной монетки с целью зафиксировать её </w:t>
      </w:r>
      <w:proofErr w:type="spellStart"/>
      <w:r w:rsidRPr="0029618A">
        <w:rPr>
          <w:rFonts w:eastAsia="Times New Roman"/>
          <w:i/>
          <w:color w:val="00000A"/>
          <w:sz w:val="24"/>
          <w:szCs w:val="24"/>
        </w:rPr>
        <w:t>неидеальность</w:t>
      </w:r>
      <w:proofErr w:type="spellEnd"/>
      <w:r w:rsidRPr="0029618A">
        <w:rPr>
          <w:rFonts w:eastAsia="Times New Roman"/>
          <w:i/>
          <w:color w:val="00000A"/>
          <w:sz w:val="24"/>
          <w:szCs w:val="24"/>
        </w:rPr>
        <w:t>.</w:t>
      </w:r>
    </w:p>
    <w:p w14:paraId="4D05C4D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проявляющиеся в том, что распределение данных вокруг средних значений в гистограммах близко к </w:t>
      </w:r>
      <w:proofErr w:type="gramStart"/>
      <w:r w:rsidRPr="0029618A">
        <w:rPr>
          <w:rFonts w:eastAsia="Times New Roman"/>
          <w:color w:val="00000A"/>
          <w:sz w:val="24"/>
          <w:szCs w:val="24"/>
          <w:highlight w:val="white"/>
        </w:rPr>
        <w:t>нормальному</w:t>
      </w:r>
      <w:proofErr w:type="gramEnd"/>
      <w:r w:rsidRPr="0029618A">
        <w:rPr>
          <w:rFonts w:eastAsia="Times New Roman"/>
          <w:color w:val="00000A"/>
          <w:sz w:val="24"/>
          <w:szCs w:val="24"/>
          <w:highlight w:val="white"/>
        </w:rPr>
        <w:t>. Однако, вблизи нуля</w:t>
      </w:r>
      <w:r>
        <w:rPr>
          <w:rFonts w:eastAsia="Times New Roman"/>
          <w:color w:val="00000A"/>
          <w:sz w:val="24"/>
          <w:szCs w:val="24"/>
          <w:highlight w:val="white"/>
        </w:rPr>
        <w:t xml:space="preserve"> характер разброса изменяется, распределение точек становится близким к другому, часто встречающемуся </w:t>
      </w:r>
      <w:r w:rsidRPr="00335FE6">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Э</w:t>
      </w:r>
      <w:proofErr w:type="gramEnd"/>
      <w:r w:rsidRPr="0029618A">
        <w:rPr>
          <w:rFonts w:eastAsia="Times New Roman"/>
          <w:color w:val="00000A"/>
          <w:sz w:val="24"/>
          <w:szCs w:val="24"/>
          <w:highlight w:val="white"/>
        </w:rPr>
        <w:t>тот пример хорошо показывает, что я имел в виду, говоря, что в статистике мы имеем дело со случайными значениями параметров случайной величины.</w:t>
      </w:r>
    </w:p>
    <w:p w14:paraId="715D9DC2"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Важно понимать, что правила </w:t>
      </w:r>
      <m:oMath>
        <m:r>
          <w:rPr>
            <w:rFonts w:ascii="Cambria Math" w:eastAsia="Cambria Math" w:hAnsi="Cambria Math"/>
            <w:color w:val="00000A"/>
            <w:sz w:val="24"/>
            <w:szCs w:val="24"/>
          </w:rPr>
          <m:t>2σ</m:t>
        </m:r>
      </m:oMath>
      <w:r w:rsidRPr="0029618A">
        <w:rPr>
          <w:rFonts w:eastAsia="Times New Roman"/>
          <w:color w:val="00000A"/>
          <w:sz w:val="24"/>
          <w:szCs w:val="24"/>
        </w:rPr>
        <w:t xml:space="preserve"> и даже </w:t>
      </w:r>
      <m:oMath>
        <m:r>
          <w:rPr>
            <w:rFonts w:ascii="Cambria Math" w:eastAsia="Cambria Math" w:hAnsi="Cambria Math"/>
            <w:color w:val="00000A"/>
            <w:sz w:val="24"/>
            <w:szCs w:val="24"/>
          </w:rPr>
          <m:t>3σ</m:t>
        </m:r>
      </m:oMath>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14:paraId="2F7A0F04" w14:textId="77777777" w:rsidR="00FC10F8" w:rsidRPr="0029618A" w:rsidRDefault="00FC10F8" w:rsidP="00FC10F8">
      <w:pPr>
        <w:spacing w:line="288" w:lineRule="auto"/>
        <w:ind w:firstLine="397"/>
        <w:jc w:val="both"/>
        <w:rPr>
          <w:rFonts w:eastAsia="Times New Roman"/>
          <w:color w:val="00000A"/>
          <w:sz w:val="24"/>
          <w:szCs w:val="24"/>
        </w:rPr>
      </w:pPr>
    </w:p>
    <w:p w14:paraId="789EE9E3"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0E9EEB55" wp14:editId="01B6D820">
            <wp:extent cx="2750185" cy="1868170"/>
            <wp:effectExtent l="0" t="0" r="0" b="0"/>
            <wp:docPr id="86" name="image75.png" descr="C:\tmp\podlost\ToH\html\figures\weather\2019-01-09_13-45-48.png"/>
            <wp:cNvGraphicFramePr/>
            <a:graphic xmlns:a="http://schemas.openxmlformats.org/drawingml/2006/main">
              <a:graphicData uri="http://schemas.openxmlformats.org/drawingml/2006/picture">
                <pic:pic xmlns:pic="http://schemas.openxmlformats.org/drawingml/2006/picture">
                  <pic:nvPicPr>
                    <pic:cNvPr id="0" name="image75.png" descr="C:\tmp\podlost\ToH\html\figures\weather\2019-01-09_13-45-48.png"/>
                    <pic:cNvPicPr preferRelativeResize="0"/>
                  </pic:nvPicPr>
                  <pic:blipFill>
                    <a:blip r:embed="rId43" cstate="print"/>
                    <a:srcRect/>
                    <a:stretch>
                      <a:fillRect/>
                    </a:stretch>
                  </pic:blipFill>
                  <pic:spPr>
                    <a:xfrm>
                      <a:off x="0" y="0"/>
                      <a:ext cx="2750185" cy="186817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5E8DF899" wp14:editId="0786EF89">
            <wp:extent cx="2905125" cy="1915160"/>
            <wp:effectExtent l="0" t="0" r="0" b="0"/>
            <wp:docPr id="118" name="image102.png" descr="C:\tmp\podlost\ToH\html\figures\weather\2019-01-09_13-36-53.png"/>
            <wp:cNvGraphicFramePr/>
            <a:graphic xmlns:a="http://schemas.openxmlformats.org/drawingml/2006/main">
              <a:graphicData uri="http://schemas.openxmlformats.org/drawingml/2006/picture">
                <pic:pic xmlns:pic="http://schemas.openxmlformats.org/drawingml/2006/picture">
                  <pic:nvPicPr>
                    <pic:cNvPr id="0" name="image102.png" descr="C:\tmp\podlost\ToH\html\figures\weather\2019-01-09_13-36-53.png"/>
                    <pic:cNvPicPr preferRelativeResize="0"/>
                  </pic:nvPicPr>
                  <pic:blipFill>
                    <a:blip r:embed="rId44" cstate="print"/>
                    <a:srcRect/>
                    <a:stretch>
                      <a:fillRect/>
                    </a:stretch>
                  </pic:blipFill>
                  <pic:spPr>
                    <a:xfrm>
                      <a:off x="0" y="0"/>
                      <a:ext cx="2905125" cy="1915160"/>
                    </a:xfrm>
                    <a:prstGeom prst="rect">
                      <a:avLst/>
                    </a:prstGeom>
                    <a:ln/>
                  </pic:spPr>
                </pic:pic>
              </a:graphicData>
            </a:graphic>
          </wp:inline>
        </w:drawing>
      </w:r>
    </w:p>
    <w:p w14:paraId="037F96B7"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5EA01F1A" wp14:editId="3FD61B76">
            <wp:extent cx="2779395" cy="1932940"/>
            <wp:effectExtent l="0" t="0" r="0" b="0"/>
            <wp:docPr id="40" name="image29.png" descr="C:\tmp\podlost\ToH\html\figures\weather\2019-01-09_13-45-10.png"/>
            <wp:cNvGraphicFramePr/>
            <a:graphic xmlns:a="http://schemas.openxmlformats.org/drawingml/2006/main">
              <a:graphicData uri="http://schemas.openxmlformats.org/drawingml/2006/picture">
                <pic:pic xmlns:pic="http://schemas.openxmlformats.org/drawingml/2006/picture">
                  <pic:nvPicPr>
                    <pic:cNvPr id="0" name="image29.png" descr="C:\tmp\podlost\ToH\html\figures\weather\2019-01-09_13-45-10.png"/>
                    <pic:cNvPicPr preferRelativeResize="0"/>
                  </pic:nvPicPr>
                  <pic:blipFill>
                    <a:blip r:embed="rId45" cstate="print"/>
                    <a:srcRect/>
                    <a:stretch>
                      <a:fillRect/>
                    </a:stretch>
                  </pic:blipFill>
                  <pic:spPr>
                    <a:xfrm>
                      <a:off x="0" y="0"/>
                      <a:ext cx="2779395" cy="1932940"/>
                    </a:xfrm>
                    <a:prstGeom prst="rect">
                      <a:avLst/>
                    </a:prstGeom>
                    <a:ln/>
                  </pic:spPr>
                </pic:pic>
              </a:graphicData>
            </a:graphic>
          </wp:inline>
        </w:drawing>
      </w:r>
    </w:p>
    <w:p w14:paraId="50C597A9"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Пример, показывающий соотношение оценки разброса, сделанной по правилу</w:t>
      </w:r>
      <w:r>
        <w:rPr>
          <w:rFonts w:eastAsia="Times New Roman"/>
          <w:i/>
          <w:color w:val="00000A"/>
          <w:sz w:val="24"/>
          <w:szCs w:val="24"/>
        </w:rPr>
        <w:t xml:space="preserve"> </w:t>
      </w:r>
      <m:oMath>
        <m:r>
          <w:rPr>
            <w:rFonts w:ascii="Cambria Math" w:eastAsia="Cambria Math" w:hAnsi="Cambria Math"/>
            <w:color w:val="00000A"/>
            <w:sz w:val="24"/>
            <w:szCs w:val="24"/>
          </w:rPr>
          <m:t>2σ</m:t>
        </m:r>
      </m:oMath>
      <w:r>
        <w:rPr>
          <w:rFonts w:eastAsia="Times New Roman"/>
          <w:i/>
          <w:color w:val="00000A"/>
          <w:sz w:val="24"/>
          <w:szCs w:val="24"/>
        </w:rPr>
        <w:t>,</w:t>
      </w:r>
      <w:r w:rsidRPr="0029618A">
        <w:rPr>
          <w:rFonts w:eastAsia="Times New Roman"/>
          <w:i/>
          <w:color w:val="00000A"/>
          <w:sz w:val="24"/>
          <w:szCs w:val="24"/>
        </w:rPr>
        <w:t xml:space="preserve"> и наблюдаемого разброса для трёх случайных величин.</w:t>
      </w:r>
      <w:r>
        <w:rPr>
          <w:rFonts w:eastAsia="Times New Roman"/>
          <w:i/>
          <w:color w:val="00000A"/>
          <w:sz w:val="24"/>
          <w:szCs w:val="24"/>
        </w:rPr>
        <w:t xml:space="preserve"> Здесь толстой линией показаны истинные распределения, а </w:t>
      </w:r>
      <w:proofErr w:type="gramStart"/>
      <w:r>
        <w:rPr>
          <w:rFonts w:eastAsia="Times New Roman"/>
          <w:i/>
          <w:color w:val="00000A"/>
          <w:sz w:val="24"/>
          <w:szCs w:val="24"/>
        </w:rPr>
        <w:t>тонким</w:t>
      </w:r>
      <w:proofErr w:type="gramEnd"/>
      <w:r>
        <w:rPr>
          <w:rFonts w:eastAsia="Times New Roman"/>
          <w:i/>
          <w:color w:val="00000A"/>
          <w:sz w:val="24"/>
          <w:szCs w:val="24"/>
        </w:rPr>
        <w:t xml:space="preserve"> линиями  </w:t>
      </w:r>
      <w:r>
        <w:rPr>
          <w:rFonts w:eastAsia="Times New Roman"/>
          <w:color w:val="00000A"/>
          <w:sz w:val="24"/>
          <w:szCs w:val="24"/>
          <w:highlight w:val="white"/>
        </w:rPr>
        <w:t>–</w:t>
      </w:r>
      <w:r>
        <w:rPr>
          <w:rFonts w:eastAsia="Times New Roman"/>
          <w:i/>
          <w:color w:val="00000A"/>
          <w:sz w:val="24"/>
          <w:szCs w:val="24"/>
        </w:rPr>
        <w:t xml:space="preserve">  оценка для наблюдаемых отклонений.</w:t>
      </w:r>
    </w:p>
    <w:p w14:paraId="47581C8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w:t>
      </w:r>
      <w:proofErr w:type="spellStart"/>
      <w:r w:rsidRPr="0029618A">
        <w:rPr>
          <w:rFonts w:eastAsia="Times New Roman"/>
          <w:color w:val="00000A"/>
          <w:sz w:val="24"/>
          <w:szCs w:val="24"/>
          <w:highlight w:val="white"/>
        </w:rPr>
        <w:t>Джан</w:t>
      </w:r>
      <w:proofErr w:type="spellEnd"/>
      <w:r w:rsidRPr="0029618A">
        <w:rPr>
          <w:rFonts w:eastAsia="Times New Roman"/>
          <w:color w:val="00000A"/>
          <w:sz w:val="24"/>
          <w:szCs w:val="24"/>
          <w:highlight w:val="white"/>
        </w:rPr>
        <w:t xml:space="preserve">-Карло Рота на своих лекциях в </w:t>
      </w:r>
      <w:r>
        <w:rPr>
          <w:rFonts w:eastAsia="Times New Roman"/>
          <w:color w:val="00000A"/>
          <w:sz w:val="24"/>
          <w:szCs w:val="24"/>
          <w:highlight w:val="white"/>
        </w:rPr>
        <w:t>Массачусетском технологическом институте</w:t>
      </w:r>
      <w:r w:rsidRPr="0029618A">
        <w:rPr>
          <w:rFonts w:eastAsia="Times New Roman"/>
          <w:color w:val="00000A"/>
          <w:sz w:val="24"/>
          <w:szCs w:val="24"/>
          <w:highlight w:val="white"/>
        </w:rPr>
        <w:t xml:space="preserve">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или строже. При этом в редакционной колонке указано, что читатели могут быть уверены, что с вероятностью </w:t>
      </w:r>
      <m:oMath>
        <m:r>
          <w:rPr>
            <w:rFonts w:ascii="Cambria Math" w:eastAsia="Cambria Math" w:hAnsi="Cambria Math"/>
            <w:color w:val="222222"/>
            <w:sz w:val="24"/>
            <w:szCs w:val="24"/>
            <w:highlight w:val="white"/>
          </w:rPr>
          <m:t>95%</m:t>
        </m:r>
      </m:oMath>
      <w:r w:rsidRPr="0029618A">
        <w:rPr>
          <w:rFonts w:eastAsia="Times New Roman"/>
          <w:color w:val="00000A"/>
          <w:sz w:val="24"/>
          <w:szCs w:val="24"/>
          <w:highlight w:val="white"/>
        </w:rPr>
        <w:t> читатель не встретит на страницах этого журнала неверн</w:t>
      </w:r>
      <w:proofErr w:type="spellStart"/>
      <w:r w:rsidRPr="0029618A">
        <w:rPr>
          <w:rFonts w:eastAsia="Times New Roman"/>
          <w:color w:val="00000A"/>
          <w:sz w:val="24"/>
          <w:szCs w:val="24"/>
          <w:highlight w:val="white"/>
        </w:rPr>
        <w:t>ый</w:t>
      </w:r>
      <w:proofErr w:type="spellEnd"/>
      <w:r w:rsidRPr="0029618A">
        <w:rPr>
          <w:rFonts w:eastAsia="Times New Roman"/>
          <w:color w:val="00000A"/>
          <w:sz w:val="24"/>
          <w:szCs w:val="24"/>
          <w:highlight w:val="white"/>
        </w:rPr>
        <w:t xml:space="preserve">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 </w:t>
      </w:r>
      <m:oMath>
        <m:r>
          <w:rPr>
            <w:rFonts w:ascii="Cambria Math" w:eastAsia="Cambria Math" w:hAnsi="Cambria Math"/>
            <w:color w:val="222222"/>
            <w:sz w:val="24"/>
            <w:szCs w:val="24"/>
            <w:highlight w:val="white"/>
          </w:rPr>
          <m:t>1000</m:t>
        </m:r>
      </m:oMath>
      <w:r w:rsidRPr="0029618A">
        <w:rPr>
          <w:color w:val="222222"/>
          <w:sz w:val="24"/>
          <w:szCs w:val="24"/>
          <w:highlight w:val="white"/>
        </w:rPr>
        <w:t xml:space="preserve"> </w:t>
      </w:r>
      <w:r w:rsidRPr="0029618A">
        <w:rPr>
          <w:rFonts w:eastAsia="Times New Roman"/>
          <w:color w:val="00000A"/>
          <w:sz w:val="24"/>
          <w:szCs w:val="24"/>
          <w:highlight w:val="white"/>
        </w:rPr>
        <w:t>исследователей, подвергнут опыту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xml:space="preserve"> гипотез, из которых верна лишь какая-то часть, скажем, </w:t>
      </w:r>
      <m:oMath>
        <m:r>
          <w:rPr>
            <w:rFonts w:ascii="Cambria Math" w:eastAsia="Cambria Math" w:hAnsi="Cambria Math"/>
            <w:color w:val="222222"/>
            <w:sz w:val="24"/>
            <w:szCs w:val="24"/>
            <w:highlight w:val="white"/>
          </w:rPr>
          <m:t>10%</m:t>
        </m:r>
      </m:oMath>
      <w:r w:rsidRPr="0029618A">
        <w:rPr>
          <w:rFonts w:eastAsia="Times New Roman"/>
          <w:color w:val="00000A"/>
          <w:sz w:val="24"/>
          <w:szCs w:val="24"/>
          <w:highlight w:val="white"/>
        </w:rPr>
        <w:t xml:space="preserve">. Исходя из смысла проверки гипотез, можно </w:t>
      </w:r>
      <w:r w:rsidRPr="0029618A">
        <w:rPr>
          <w:rFonts w:eastAsia="Times New Roman"/>
          <w:color w:val="00000A"/>
          <w:sz w:val="24"/>
          <w:szCs w:val="24"/>
          <w:highlight w:val="white"/>
        </w:rPr>
        <w:lastRenderedPageBreak/>
        <w:t>ожидать, что </w:t>
      </w:r>
      <m:oMath>
        <m:r>
          <w:rPr>
            <w:rFonts w:ascii="Cambria Math" w:eastAsia="Cambria Math" w:hAnsi="Cambria Math"/>
            <w:color w:val="222222"/>
            <w:sz w:val="24"/>
            <w:szCs w:val="24"/>
            <w:highlight w:val="white"/>
          </w:rPr>
          <m:t>900×0.05=45</m:t>
        </m:r>
      </m:oMath>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Pr>
          <w:rFonts w:eastAsia="Times New Roman"/>
          <w:color w:val="00000A"/>
          <w:sz w:val="24"/>
          <w:szCs w:val="24"/>
          <w:highlight w:val="white"/>
        </w:rPr>
        <w:t xml:space="preserve">– </w:t>
      </w:r>
      <w:r w:rsidRPr="0029618A">
        <w:rPr>
          <w:rFonts w:eastAsia="Times New Roman"/>
          <w:color w:val="00000A"/>
          <w:sz w:val="24"/>
          <w:szCs w:val="24"/>
          <w:highlight w:val="white"/>
        </w:rPr>
        <w:t>наряду с </w:t>
      </w:r>
      <m:oMath>
        <m:r>
          <w:rPr>
            <w:rFonts w:ascii="Cambria Math" w:eastAsia="Cambria Math" w:hAnsi="Cambria Math"/>
            <w:color w:val="222222"/>
            <w:sz w:val="24"/>
            <w:szCs w:val="24"/>
            <w:highlight w:val="white"/>
          </w:rPr>
          <m:t>100×0.95=95</m:t>
        </m:r>
      </m:oMath>
      <w:r w:rsidRPr="0029618A">
        <w:rPr>
          <w:rFonts w:eastAsia="Times New Roman"/>
          <w:color w:val="00000A"/>
          <w:sz w:val="24"/>
          <w:szCs w:val="24"/>
          <w:highlight w:val="white"/>
        </w:rPr>
        <w:t> верными результатами. Итого из </w:t>
      </w:r>
      <m:oMath>
        <m:r>
          <w:rPr>
            <w:rFonts w:ascii="Cambria Math" w:eastAsia="Cambria Math" w:hAnsi="Cambria Math"/>
            <w:color w:val="222222"/>
            <w:sz w:val="24"/>
            <w:szCs w:val="24"/>
            <w:highlight w:val="white"/>
          </w:rPr>
          <m:t>140</m:t>
        </m:r>
      </m:oMath>
      <w:r w:rsidRPr="0029618A">
        <w:rPr>
          <w:rFonts w:eastAsia="Times New Roman"/>
          <w:color w:val="00000A"/>
          <w:sz w:val="24"/>
          <w:szCs w:val="24"/>
          <w:highlight w:val="white"/>
        </w:rPr>
        <w:t> результатов добрая треть окажется неверной! </w:t>
      </w:r>
    </w:p>
    <w:p w14:paraId="1A4BB46D"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Этот пример прекрасно демонстрирует наш отечественный закон подлости, который не вошёл пока в хрестоматии </w:t>
      </w:r>
      <w:proofErr w:type="spellStart"/>
      <w:r w:rsidRPr="0029618A">
        <w:rPr>
          <w:rFonts w:eastAsia="Times New Roman"/>
          <w:color w:val="00000A"/>
          <w:sz w:val="24"/>
          <w:szCs w:val="24"/>
        </w:rPr>
        <w:t>мерфологии</w:t>
      </w:r>
      <w:proofErr w:type="spellEnd"/>
      <w:r>
        <w:rPr>
          <w:rFonts w:eastAsia="Times New Roman"/>
          <w:color w:val="00000A"/>
          <w:sz w:val="24"/>
          <w:szCs w:val="24"/>
        </w:rPr>
        <w:t>, и был сформулирован премьер-министром России Виктором Черномырдиным</w:t>
      </w:r>
      <w:r w:rsidRPr="0029618A">
        <w:rPr>
          <w:rFonts w:eastAsia="Times New Roman"/>
          <w:color w:val="00000A"/>
          <w:sz w:val="24"/>
          <w:szCs w:val="24"/>
        </w:rPr>
        <w:t>:</w:t>
      </w:r>
    </w:p>
    <w:p w14:paraId="6555685A"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14:paraId="18912BB9"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Легко получить общую оценку доли неверных результатов, которые войдут в выпуски журнала, при предположении, что доля верных гипотез равна </w:t>
      </w:r>
      <m:oMath>
        <m:r>
          <w:rPr>
            <w:rFonts w:ascii="Cambria Math" w:eastAsia="Cambria Math" w:hAnsi="Cambria Math"/>
            <w:color w:val="00000A"/>
            <w:sz w:val="24"/>
            <w:szCs w:val="24"/>
          </w:rPr>
          <m:t>0&lt;α&lt;1</m:t>
        </m:r>
      </m:oMath>
      <w:r>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 </w:t>
      </w:r>
      <m:oMath>
        <m:r>
          <w:rPr>
            <w:rFonts w:ascii="Cambria Math" w:eastAsia="Cambria Math" w:hAnsi="Cambria Math"/>
            <w:color w:val="00000A"/>
            <w:sz w:val="24"/>
            <w:szCs w:val="24"/>
          </w:rPr>
          <m:t>p</m:t>
        </m:r>
      </m:oMath>
      <w:r w:rsidRPr="0029618A">
        <w:rPr>
          <w:rFonts w:eastAsia="Times New Roman"/>
          <w:color w:val="00000A"/>
          <w:sz w:val="24"/>
          <w:szCs w:val="24"/>
        </w:rPr>
        <w:t>:</w:t>
      </w:r>
    </w:p>
    <w:p w14:paraId="144728AF" w14:textId="77777777" w:rsidR="00FC10F8" w:rsidRPr="0029618A" w:rsidRDefault="00FC10F8" w:rsidP="00FC10F8">
      <w:pPr>
        <w:ind w:firstLine="397"/>
        <w:jc w:val="center"/>
        <w:rPr>
          <w:rFonts w:eastAsia="Cambria Math"/>
          <w:i/>
          <w:color w:val="00000A"/>
          <w:sz w:val="24"/>
          <w:szCs w:val="24"/>
        </w:rPr>
      </w:pPr>
      <m:oMath>
        <m:r>
          <w:rPr>
            <w:rFonts w:ascii="Cambria Math" w:eastAsia="Cambria Math" w:hAnsi="Cambria Math"/>
            <w:color w:val="00000A"/>
            <w:sz w:val="24"/>
            <w:szCs w:val="24"/>
          </w:rPr>
          <m:t>x =</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(1-α)p</m:t>
            </m:r>
          </m:num>
          <m:den>
            <m:r>
              <w:rPr>
                <w:rFonts w:ascii="Cambria Math" w:eastAsia="Cambria Math" w:hAnsi="Cambria Math"/>
                <w:color w:val="00000A"/>
                <w:sz w:val="24"/>
                <w:szCs w:val="24"/>
              </w:rPr>
              <m:t>α(1-p)+(1-α)p</m:t>
            </m:r>
          </m:den>
        </m:f>
      </m:oMath>
      <w:r w:rsidRPr="0029618A">
        <w:rPr>
          <w:rFonts w:eastAsia="Cambria Math"/>
          <w:i/>
          <w:color w:val="00000A"/>
          <w:sz w:val="24"/>
          <w:szCs w:val="24"/>
        </w:rPr>
        <w:t>.</w:t>
      </w:r>
    </w:p>
    <w:p w14:paraId="08F07833"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14:paraId="0C3FFFF7"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13E850BE" wp14:editId="526E3874">
            <wp:extent cx="3633028" cy="330831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6" cstate="print"/>
                    <a:srcRect/>
                    <a:stretch>
                      <a:fillRect/>
                    </a:stretch>
                  </pic:blipFill>
                  <pic:spPr>
                    <a:xfrm>
                      <a:off x="0" y="0"/>
                      <a:ext cx="3633028" cy="3308310"/>
                    </a:xfrm>
                    <a:prstGeom prst="rect">
                      <a:avLst/>
                    </a:prstGeom>
                    <a:ln/>
                  </pic:spPr>
                </pic:pic>
              </a:graphicData>
            </a:graphic>
          </wp:inline>
        </w:drawing>
      </w:r>
    </w:p>
    <w:p w14:paraId="0E4B6C7E"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Оценка доли публикаций, содержащих заведомо неверные результаты</w:t>
      </w:r>
      <w:r>
        <w:rPr>
          <w:rFonts w:eastAsia="Times New Roman"/>
          <w:i/>
          <w:color w:val="00000A"/>
          <w:sz w:val="24"/>
          <w:szCs w:val="24"/>
        </w:rPr>
        <w:t>,</w:t>
      </w:r>
      <w:r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 </w:t>
      </w:r>
      <m:oMath>
        <m:r>
          <w:rPr>
            <w:rFonts w:ascii="Cambria Math" w:eastAsia="Cambria Math" w:hAnsi="Cambria Math"/>
            <w:color w:val="00000A"/>
            <w:sz w:val="24"/>
            <w:szCs w:val="24"/>
          </w:rPr>
          <m:t>2σ</m:t>
        </m:r>
      </m:oMath>
      <w:r w:rsidRPr="0029618A">
        <w:rPr>
          <w:rFonts w:eastAsia="Times New Roman"/>
          <w:i/>
          <w:color w:val="00000A"/>
          <w:sz w:val="24"/>
          <w:szCs w:val="24"/>
        </w:rPr>
        <w:t xml:space="preserve"> может быть рискованно, </w:t>
      </w:r>
      <w:proofErr w:type="gramStart"/>
      <w:r w:rsidRPr="0029618A">
        <w:rPr>
          <w:rFonts w:eastAsia="Times New Roman"/>
          <w:i/>
          <w:color w:val="00000A"/>
          <w:sz w:val="24"/>
          <w:szCs w:val="24"/>
        </w:rPr>
        <w:t>тогда</w:t>
      </w:r>
      <w:proofErr w:type="gramEnd"/>
      <w:r w:rsidRPr="0029618A">
        <w:rPr>
          <w:rFonts w:eastAsia="Times New Roman"/>
          <w:i/>
          <w:color w:val="00000A"/>
          <w:sz w:val="24"/>
          <w:szCs w:val="24"/>
        </w:rPr>
        <w:t xml:space="preserve"> как критерий </w:t>
      </w:r>
      <m:oMath>
        <m:r>
          <w:rPr>
            <w:rFonts w:ascii="Cambria Math" w:eastAsia="Cambria Math" w:hAnsi="Cambria Math"/>
            <w:color w:val="00000A"/>
            <w:sz w:val="24"/>
            <w:szCs w:val="24"/>
          </w:rPr>
          <m:t>4σ</m:t>
        </m:r>
      </m:oMath>
      <w:r w:rsidRPr="0029618A">
        <w:rPr>
          <w:rFonts w:eastAsia="Times New Roman"/>
          <w:i/>
          <w:color w:val="00000A"/>
          <w:sz w:val="24"/>
          <w:szCs w:val="24"/>
        </w:rPr>
        <w:t xml:space="preserve"> уже может считаться весьма сильным.</w:t>
      </w:r>
    </w:p>
    <w:p w14:paraId="7E8DD55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Конечно, мы не знаем этого </w:t>
      </w:r>
      <m:oMath>
        <m:r>
          <w:rPr>
            <w:rFonts w:ascii="Cambria Math" w:hAnsi="Cambria Math"/>
          </w:rPr>
          <m:t>α</m:t>
        </m:r>
      </m:oMath>
      <w:r w:rsidRPr="0029618A">
        <w:rPr>
          <w:rFonts w:eastAsia="Times New Roman"/>
          <w:color w:val="00000A"/>
          <w:sz w:val="24"/>
          <w:szCs w:val="24"/>
          <w:highlight w:val="white"/>
        </w:rPr>
        <w:t xml:space="preserve"> 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w:t>
      </w:r>
      <w:r w:rsidRPr="0029618A">
        <w:rPr>
          <w:rFonts w:eastAsia="Times New Roman"/>
          <w:color w:val="00000A"/>
          <w:sz w:val="24"/>
          <w:szCs w:val="24"/>
          <w:highlight w:val="white"/>
        </w:rPr>
        <w:lastRenderedPageBreak/>
        <w:t>критерия </w:t>
      </w:r>
      <m:oMath>
        <m:r>
          <w:rPr>
            <w:rFonts w:ascii="Cambria Math" w:eastAsia="Cambria Math" w:hAnsi="Cambria Math"/>
            <w:color w:val="222222"/>
            <w:sz w:val="24"/>
            <w:szCs w:val="24"/>
            <w:highlight w:val="white"/>
          </w:rPr>
          <m:t>4σ</m:t>
        </m:r>
      </m:oMath>
      <w:r w:rsidRPr="0029618A">
        <w:rPr>
          <w:rFonts w:eastAsia="Times New Roman"/>
          <w:color w:val="00000A"/>
          <w:sz w:val="24"/>
          <w:szCs w:val="24"/>
          <w:highlight w:val="white"/>
        </w:rPr>
        <w:t>, но он требует очень большого числа испытаний. Значит, надо уве</w:t>
      </w:r>
      <w:proofErr w:type="spellStart"/>
      <w:r w:rsidRPr="0029618A">
        <w:rPr>
          <w:rFonts w:eastAsia="Times New Roman"/>
          <w:color w:val="00000A"/>
          <w:sz w:val="24"/>
          <w:szCs w:val="24"/>
          <w:highlight w:val="white"/>
        </w:rPr>
        <w:t>личивать</w:t>
      </w:r>
      <w:proofErr w:type="spellEnd"/>
      <w:r w:rsidRPr="0029618A">
        <w:rPr>
          <w:rFonts w:eastAsia="Times New Roman"/>
          <w:color w:val="00000A"/>
          <w:sz w:val="24"/>
          <w:szCs w:val="24"/>
          <w:highlight w:val="white"/>
        </w:rPr>
        <w:t xml:space="preserve">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14:paraId="223F6ED0" w14:textId="77777777" w:rsidR="00FC10F8" w:rsidRPr="0029618A" w:rsidRDefault="00FC10F8" w:rsidP="00FC10F8">
      <w:pPr>
        <w:pStyle w:val="2"/>
        <w:spacing w:before="200" w:after="0"/>
        <w:ind w:firstLine="397"/>
        <w:jc w:val="both"/>
        <w:rPr>
          <w:rFonts w:eastAsia="Cambria"/>
          <w:b/>
          <w:color w:val="4F81BD"/>
          <w:sz w:val="26"/>
          <w:szCs w:val="26"/>
        </w:rPr>
      </w:pPr>
      <w:bookmarkStart w:id="80" w:name="_Toc24894029"/>
      <w:r w:rsidRPr="0029618A">
        <w:rPr>
          <w:rFonts w:eastAsia="Cambria"/>
          <w:b/>
          <w:color w:val="4F81BD"/>
          <w:sz w:val="26"/>
          <w:szCs w:val="26"/>
          <w:highlight w:val="white"/>
        </w:rPr>
        <w:t>Так правда ли, что дожди предпочитают выходные дни?</w:t>
      </w:r>
      <w:bookmarkEnd w:id="80"/>
      <w:r w:rsidRPr="0029618A">
        <w:rPr>
          <w:rFonts w:eastAsia="Cambria"/>
          <w:b/>
          <w:color w:val="4F81BD"/>
          <w:sz w:val="26"/>
          <w:szCs w:val="26"/>
          <w:highlight w:val="white"/>
        </w:rPr>
        <w:t xml:space="preserve"> </w:t>
      </w:r>
    </w:p>
    <w:p w14:paraId="768AD8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 </w:t>
      </w:r>
      <m:oMath>
        <m:r>
          <w:rPr>
            <w:rFonts w:ascii="Cambria Math" w:eastAsia="Cambria Math" w:hAnsi="Cambria Math"/>
            <w:color w:val="222222"/>
            <w:sz w:val="24"/>
            <w:szCs w:val="24"/>
            <w:highlight w:val="white"/>
          </w:rPr>
          <m:t>1/7</m:t>
        </m:r>
      </m:oMath>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 </w:t>
      </w:r>
      <m:oMath>
        <m:r>
          <w:rPr>
            <w:rFonts w:ascii="Cambria Math" w:eastAsia="Cambria Math" w:hAnsi="Cambria Math"/>
            <w:color w:val="222222"/>
            <w:sz w:val="24"/>
            <w:szCs w:val="24"/>
            <w:highlight w:val="white"/>
          </w:rPr>
          <m:t>2/7</m:t>
        </m:r>
      </m:oMath>
      <w:r w:rsidRPr="0029618A">
        <w:rPr>
          <w:rFonts w:eastAsia="Times New Roman"/>
          <w:color w:val="00000A"/>
          <w:sz w:val="24"/>
          <w:szCs w:val="24"/>
          <w:highlight w:val="white"/>
        </w:rPr>
        <w:t>, эта величина будет параметром распределения Бернулли. Как часто идёт дождь? В разное время года по-разному, конечно, но в Пет</w:t>
      </w:r>
      <w:proofErr w:type="spellStart"/>
      <w:r w:rsidRPr="0029618A">
        <w:rPr>
          <w:rFonts w:eastAsia="Times New Roman"/>
          <w:color w:val="00000A"/>
          <w:sz w:val="24"/>
          <w:szCs w:val="24"/>
          <w:highlight w:val="white"/>
        </w:rPr>
        <w:t>ропавловске</w:t>
      </w:r>
      <w:proofErr w:type="spellEnd"/>
      <w:r w:rsidRPr="0029618A">
        <w:rPr>
          <w:rFonts w:eastAsia="Times New Roman"/>
          <w:color w:val="00000A"/>
          <w:sz w:val="24"/>
          <w:szCs w:val="24"/>
          <w:highlight w:val="white"/>
        </w:rPr>
        <w:t>-Камчатском в среднем наблюдается девяносто дождливых или снежных дней в году. Так что доля дней с осадками составляет около </w:t>
      </w:r>
      <m:oMath>
        <m:r>
          <w:rPr>
            <w:rFonts w:ascii="Cambria Math" w:eastAsia="Cambria Math" w:hAnsi="Cambria Math"/>
            <w:color w:val="222222"/>
            <w:sz w:val="24"/>
            <w:szCs w:val="24"/>
            <w:highlight w:val="white"/>
          </w:rPr>
          <m:t>90/365≈1/4</m:t>
        </m:r>
      </m:oMath>
      <w:r w:rsidRPr="0029618A">
        <w:rPr>
          <w:rFonts w:eastAsia="Times New Roman"/>
          <w:color w:val="00000A"/>
          <w:sz w:val="24"/>
          <w:szCs w:val="24"/>
          <w:highlight w:val="white"/>
        </w:rPr>
        <w:t>. Предположим на основании этого, что в течение некоторого периода времени (месяц, полгода, год), в среднем, ч</w:t>
      </w:r>
      <w:proofErr w:type="spellStart"/>
      <w:r w:rsidRPr="0029618A">
        <w:rPr>
          <w:rFonts w:eastAsia="Times New Roman"/>
          <w:color w:val="00000A"/>
          <w:sz w:val="24"/>
          <w:szCs w:val="24"/>
          <w:highlight w:val="white"/>
        </w:rPr>
        <w:t>етверть</w:t>
      </w:r>
      <w:proofErr w:type="spellEnd"/>
      <w:r w:rsidRPr="0029618A">
        <w:rPr>
          <w:rFonts w:eastAsia="Times New Roman"/>
          <w:color w:val="00000A"/>
          <w:sz w:val="24"/>
          <w:szCs w:val="24"/>
          <w:highlight w:val="white"/>
        </w:rPr>
        <w:t xml:space="preserve">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14:paraId="47946CD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W w:w="5778"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FC10F8" w:rsidRPr="0029618A" w14:paraId="64137CB5" w14:textId="77777777" w:rsidTr="00333E94">
        <w:trPr>
          <w:trHeight w:val="260"/>
        </w:trPr>
        <w:tc>
          <w:tcPr>
            <w:tcW w:w="3270" w:type="dxa"/>
            <w:tcBorders>
              <w:top w:val="single" w:sz="8" w:space="0" w:color="00000A"/>
              <w:left w:val="nil"/>
              <w:right w:val="nil"/>
            </w:tcBorders>
            <w:shd w:val="clear" w:color="auto" w:fill="auto"/>
            <w:vAlign w:val="center"/>
          </w:tcPr>
          <w:p w14:paraId="2421932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14:paraId="37165D5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14:paraId="7006975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14:paraId="47E98155"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5 лет</w:t>
            </w:r>
          </w:p>
        </w:tc>
      </w:tr>
      <w:tr w:rsidR="00FC10F8" w:rsidRPr="0029618A" w14:paraId="1B589320" w14:textId="77777777" w:rsidTr="00333E94">
        <w:trPr>
          <w:trHeight w:val="560"/>
        </w:trPr>
        <w:tc>
          <w:tcPr>
            <w:tcW w:w="3270" w:type="dxa"/>
            <w:tcBorders>
              <w:top w:val="nil"/>
              <w:left w:val="nil"/>
              <w:bottom w:val="nil"/>
              <w:right w:val="nil"/>
            </w:tcBorders>
            <w:shd w:val="clear" w:color="auto" w:fill="auto"/>
            <w:vAlign w:val="center"/>
          </w:tcPr>
          <w:p w14:paraId="5AA41BFF"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14:paraId="64D2E33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14:paraId="0963D68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14:paraId="5629C43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456</w:t>
            </w:r>
          </w:p>
        </w:tc>
      </w:tr>
      <w:tr w:rsidR="00FC10F8" w:rsidRPr="0029618A" w14:paraId="7CC7220A" w14:textId="77777777" w:rsidTr="00333E94">
        <w:trPr>
          <w:trHeight w:val="540"/>
        </w:trPr>
        <w:tc>
          <w:tcPr>
            <w:tcW w:w="3270" w:type="dxa"/>
            <w:tcBorders>
              <w:top w:val="nil"/>
              <w:left w:val="nil"/>
              <w:bottom w:val="nil"/>
              <w:right w:val="nil"/>
            </w:tcBorders>
            <w:shd w:val="clear" w:color="auto" w:fill="auto"/>
            <w:vAlign w:val="center"/>
          </w:tcPr>
          <w:p w14:paraId="3010E7C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14:paraId="13978246"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14:paraId="366D82E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14:paraId="2242EE9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130</w:t>
            </w:r>
          </w:p>
        </w:tc>
      </w:tr>
      <w:tr w:rsidR="00FC10F8" w:rsidRPr="0029618A" w14:paraId="72C8FB97" w14:textId="77777777" w:rsidTr="00333E94">
        <w:trPr>
          <w:trHeight w:val="260"/>
        </w:trPr>
        <w:tc>
          <w:tcPr>
            <w:tcW w:w="3270" w:type="dxa"/>
            <w:tcBorders>
              <w:top w:val="nil"/>
              <w:left w:val="nil"/>
              <w:bottom w:val="nil"/>
              <w:right w:val="nil"/>
            </w:tcBorders>
            <w:shd w:val="clear" w:color="auto" w:fill="auto"/>
            <w:vAlign w:val="center"/>
          </w:tcPr>
          <w:p w14:paraId="7E71D30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14:paraId="6FB9242E"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14:paraId="2CADEFE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14:paraId="27DA0A47"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19</w:t>
            </w:r>
          </w:p>
        </w:tc>
      </w:tr>
      <w:tr w:rsidR="00FC10F8" w:rsidRPr="0029618A" w14:paraId="720DD02F" w14:textId="77777777" w:rsidTr="00333E94">
        <w:trPr>
          <w:trHeight w:val="840"/>
        </w:trPr>
        <w:tc>
          <w:tcPr>
            <w:tcW w:w="3270" w:type="dxa"/>
            <w:tcBorders>
              <w:top w:val="nil"/>
              <w:left w:val="nil"/>
              <w:bottom w:val="single" w:sz="8" w:space="0" w:color="00000A"/>
              <w:right w:val="nil"/>
            </w:tcBorders>
            <w:shd w:val="clear" w:color="auto" w:fill="auto"/>
            <w:vAlign w:val="center"/>
          </w:tcPr>
          <w:p w14:paraId="2368B9B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14:paraId="03AA07BD"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14:paraId="2CF7981B"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14:paraId="3193115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29%</w:t>
            </w:r>
          </w:p>
        </w:tc>
      </w:tr>
    </w:tbl>
    <w:p w14:paraId="16F88C25" w14:textId="77777777" w:rsidR="00FC10F8" w:rsidRPr="0029618A" w:rsidRDefault="00FC10F8" w:rsidP="00FC10F8">
      <w:pPr>
        <w:spacing w:line="288" w:lineRule="auto"/>
        <w:ind w:firstLine="397"/>
        <w:jc w:val="both"/>
        <w:rPr>
          <w:rFonts w:eastAsia="Times New Roman"/>
          <w:color w:val="00000A"/>
          <w:sz w:val="24"/>
          <w:szCs w:val="24"/>
        </w:rPr>
      </w:pPr>
    </w:p>
    <w:p w14:paraId="58251EAA"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w:t>
      </w:r>
      <w:proofErr w:type="gramStart"/>
      <w:r w:rsidRPr="0029618A">
        <w:rPr>
          <w:rFonts w:eastAsia="Times New Roman"/>
          <w:color w:val="00000A"/>
          <w:sz w:val="24"/>
          <w:szCs w:val="24"/>
        </w:rPr>
        <w:t>лишь</w:t>
      </w:r>
      <w:proofErr w:type="gramEnd"/>
      <w:r w:rsidRPr="0029618A">
        <w:rPr>
          <w:rFonts w:eastAsia="Times New Roman"/>
          <w:color w:val="00000A"/>
          <w:sz w:val="24"/>
          <w:szCs w:val="24"/>
        </w:rP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w:t>
      </w:r>
      <w:r w:rsidRPr="0029618A">
        <w:rPr>
          <w:rFonts w:eastAsia="Times New Roman"/>
          <w:color w:val="00000A"/>
          <w:sz w:val="24"/>
          <w:szCs w:val="24"/>
        </w:rPr>
        <w:lastRenderedPageBreak/>
        <w:t xml:space="preserve">подметить тонкие отклонения, выходящие за пределы </w:t>
      </w:r>
      <m:oMath>
        <m:r>
          <w:rPr>
            <w:rFonts w:ascii="Cambria Math" w:eastAsia="Cambria Math" w:hAnsi="Cambria Math"/>
            <w:color w:val="00000A"/>
            <w:sz w:val="24"/>
            <w:szCs w:val="24"/>
          </w:rPr>
          <m:t>5%</m:t>
        </m:r>
      </m:oMath>
      <w:r>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14:paraId="2316349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Pr>
          <w:rFonts w:eastAsia="Times New Roman"/>
          <w:color w:val="00000A"/>
          <w:sz w:val="24"/>
          <w:szCs w:val="24"/>
        </w:rPr>
        <w:t>,</w:t>
      </w:r>
      <w:r w:rsidRPr="0029618A">
        <w:rPr>
          <w:rFonts w:eastAsia="Times New Roman"/>
          <w:color w:val="00000A"/>
          <w:sz w:val="24"/>
          <w:szCs w:val="24"/>
        </w:rPr>
        <w:t xml:space="preserve"> из </w:t>
      </w:r>
      <w:r>
        <w:rPr>
          <w:rFonts w:eastAsia="Times New Roman"/>
          <w:color w:val="00000A"/>
          <w:sz w:val="24"/>
          <w:szCs w:val="24"/>
        </w:rPr>
        <w:t>которых</w:t>
      </w:r>
      <w:r w:rsidRPr="0029618A">
        <w:rPr>
          <w:rFonts w:eastAsia="Times New Roman"/>
          <w:color w:val="00000A"/>
          <w:sz w:val="24"/>
          <w:szCs w:val="24"/>
        </w:rPr>
        <w:t xml:space="preserve">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пришлись на выходные. Это, действительно, больше ожидаемого числа на </w:t>
      </w:r>
      <m:oMath>
        <m:r>
          <w:rPr>
            <w:rFonts w:ascii="Cambria Math" w:eastAsia="Cambria Math" w:hAnsi="Cambria Math"/>
            <w:color w:val="00000A"/>
            <w:sz w:val="24"/>
            <w:szCs w:val="24"/>
          </w:rPr>
          <m:t>11</m:t>
        </m:r>
      </m:oMath>
      <w:r w:rsidRPr="0029618A">
        <w:rPr>
          <w:rFonts w:eastAsia="Times New Roman"/>
          <w:color w:val="00000A"/>
          <w:sz w:val="24"/>
          <w:szCs w:val="24"/>
        </w:rPr>
        <w:t xml:space="preserve"> дней, но значимые отклонения начинаются с </w:t>
      </w:r>
      <m:oMath>
        <m:r>
          <w:rPr>
            <w:rFonts w:ascii="Cambria Math" w:eastAsia="Cambria Math" w:hAnsi="Cambria Math"/>
            <w:color w:val="00000A"/>
            <w:sz w:val="24"/>
            <w:szCs w:val="24"/>
          </w:rPr>
          <m:t>19</m:t>
        </m:r>
      </m:oMath>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Горизонтальными линиями на гистограмме отмечен интервал</w:t>
      </w:r>
      <w:r>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14:paraId="25EBDCEC"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69789327" wp14:editId="51B23747">
            <wp:extent cx="3446780" cy="4219575"/>
            <wp:effectExtent l="0" t="0" r="0" b="0"/>
            <wp:docPr id="98" name="image83.png" descr="C:\tmp\podlost\ToH\work\figures\weather\data.png"/>
            <wp:cNvGraphicFramePr/>
            <a:graphic xmlns:a="http://schemas.openxmlformats.org/drawingml/2006/main">
              <a:graphicData uri="http://schemas.openxmlformats.org/drawingml/2006/picture">
                <pic:pic xmlns:pic="http://schemas.openxmlformats.org/drawingml/2006/picture">
                  <pic:nvPicPr>
                    <pic:cNvPr id="0" name="image83.png" descr="C:\tmp\podlost\ToH\work\figures\weather\data.png"/>
                    <pic:cNvPicPr preferRelativeResize="0"/>
                  </pic:nvPicPr>
                  <pic:blipFill>
                    <a:blip r:embed="rId47" cstate="print"/>
                    <a:srcRect/>
                    <a:stretch>
                      <a:fillRect/>
                    </a:stretch>
                  </pic:blipFill>
                  <pic:spPr>
                    <a:xfrm>
                      <a:off x="0" y="0"/>
                      <a:ext cx="3446780" cy="4219575"/>
                    </a:xfrm>
                    <a:prstGeom prst="rect">
                      <a:avLst/>
                    </a:prstGeom>
                    <a:ln/>
                  </pic:spPr>
                </pic:pic>
              </a:graphicData>
            </a:graphic>
          </wp:inline>
        </w:drawing>
      </w:r>
    </w:p>
    <w:p w14:paraId="64870454" w14:textId="77777777" w:rsidR="00FC10F8" w:rsidRPr="0029618A" w:rsidRDefault="00FC10F8" w:rsidP="00FC10F8">
      <w:pPr>
        <w:spacing w:before="120" w:after="120"/>
        <w:jc w:val="center"/>
        <w:rPr>
          <w:rFonts w:eastAsia="Times New Roman"/>
          <w:i/>
          <w:color w:val="00000A"/>
          <w:sz w:val="24"/>
          <w:szCs w:val="24"/>
        </w:rPr>
      </w:pPr>
      <w:r>
        <w:rPr>
          <w:rFonts w:eastAsia="Times New Roman"/>
          <w:i/>
          <w:color w:val="00000A"/>
          <w:sz w:val="24"/>
          <w:szCs w:val="24"/>
        </w:rPr>
        <w:lastRenderedPageBreak/>
        <w:t xml:space="preserve"> </w:t>
      </w:r>
      <w:r w:rsidRPr="0029618A">
        <w:rPr>
          <w:rFonts w:eastAsia="Times New Roman"/>
          <w:i/>
          <w:noProof/>
          <w:color w:val="00000A"/>
          <w:sz w:val="24"/>
          <w:szCs w:val="24"/>
        </w:rPr>
        <w:drawing>
          <wp:inline distT="0" distB="0" distL="0" distR="0" wp14:anchorId="3CFF7F27" wp14:editId="30BDC546">
            <wp:extent cx="3966009" cy="2432101"/>
            <wp:effectExtent l="0" t="0" r="0" b="0"/>
            <wp:docPr id="25" name="image20.png" descr="C:\tmp\podlost\ToH\html\figures\weather\2019-01-08_19-32-51.png"/>
            <wp:cNvGraphicFramePr/>
            <a:graphic xmlns:a="http://schemas.openxmlformats.org/drawingml/2006/main">
              <a:graphicData uri="http://schemas.openxmlformats.org/drawingml/2006/picture">
                <pic:pic xmlns:pic="http://schemas.openxmlformats.org/drawingml/2006/picture">
                  <pic:nvPicPr>
                    <pic:cNvPr id="0" name="image20.png" descr="C:\tmp\podlost\ToH\html\figures\weather\2019-01-08_19-32-51.png"/>
                    <pic:cNvPicPr preferRelativeResize="0"/>
                  </pic:nvPicPr>
                  <pic:blipFill>
                    <a:blip r:embed="rId48" cstate="print"/>
                    <a:srcRect/>
                    <a:stretch>
                      <a:fillRect/>
                    </a:stretch>
                  </pic:blipFill>
                  <pic:spPr>
                    <a:xfrm>
                      <a:off x="0" y="0"/>
                      <a:ext cx="3966009" cy="2432101"/>
                    </a:xfrm>
                    <a:prstGeom prst="rect">
                      <a:avLst/>
                    </a:prstGeom>
                    <a:ln/>
                  </pic:spPr>
                </pic:pic>
              </a:graphicData>
            </a:graphic>
          </wp:inline>
        </w:drawing>
      </w:r>
    </w:p>
    <w:p w14:paraId="2ABDE601" w14:textId="77777777" w:rsidR="00FC10F8" w:rsidRPr="0029618A" w:rsidRDefault="00FC10F8" w:rsidP="00FC10F8">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Исходный ряд данных и распределение непогожих дней по дням </w:t>
      </w:r>
      <w:proofErr w:type="gramStart"/>
      <w:r w:rsidRPr="0029618A">
        <w:rPr>
          <w:rFonts w:eastAsia="Times New Roman"/>
          <w:i/>
          <w:color w:val="00000A"/>
          <w:sz w:val="24"/>
          <w:szCs w:val="24"/>
        </w:rPr>
        <w:t>недели, полученные за пять</w:t>
      </w:r>
      <w:proofErr w:type="gramEnd"/>
      <w:r w:rsidRPr="0029618A">
        <w:rPr>
          <w:rFonts w:eastAsia="Times New Roman"/>
          <w:i/>
          <w:color w:val="00000A"/>
          <w:sz w:val="24"/>
          <w:szCs w:val="24"/>
        </w:rPr>
        <w:t xml:space="preserve"> лет наблюдений.</w:t>
      </w:r>
    </w:p>
    <w:p w14:paraId="522D85E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Видно, что</w:t>
      </w:r>
      <w:r>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14:paraId="377620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При взгляде на записи в дневнике явно бросается в глаза, что непогода приходит не </w:t>
      </w:r>
      <w:r>
        <w:rPr>
          <w:rFonts w:eastAsia="Times New Roman"/>
          <w:color w:val="00000A"/>
          <w:sz w:val="24"/>
          <w:szCs w:val="24"/>
        </w:rPr>
        <w:t>отдельными днями</w:t>
      </w:r>
      <w:r w:rsidRPr="0029618A">
        <w:rPr>
          <w:rFonts w:eastAsia="Times New Roman"/>
          <w:color w:val="00000A"/>
          <w:sz w:val="24"/>
          <w:szCs w:val="24"/>
        </w:rPr>
        <w:t xml:space="preserve">, а </w:t>
      </w:r>
      <w:proofErr w:type="gramStart"/>
      <w:r w:rsidRPr="0029618A">
        <w:rPr>
          <w:rFonts w:eastAsia="Times New Roman"/>
          <w:color w:val="00000A"/>
          <w:sz w:val="24"/>
          <w:szCs w:val="24"/>
        </w:rPr>
        <w:t>двух-трёхдневными</w:t>
      </w:r>
      <w:proofErr w:type="gramEnd"/>
      <w:r w:rsidRPr="0029618A">
        <w:rPr>
          <w:rFonts w:eastAsia="Times New Roman"/>
          <w:color w:val="00000A"/>
          <w:sz w:val="24"/>
          <w:szCs w:val="24"/>
        </w:rPr>
        <w:t xml:space="preserve">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среднем по два дня (на самом деле, 1.7 дней), тогда вероятность перекрыть выходные увеличивается до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3</m:t>
            </m:r>
          </m:num>
          <m:den>
            <m:r>
              <w:rPr>
                <w:rFonts w:ascii="Cambria Math" w:eastAsia="Cambria Math" w:hAnsi="Cambria Math"/>
                <w:color w:val="00000A"/>
                <w:sz w:val="24"/>
                <w:szCs w:val="24"/>
              </w:rPr>
              <m:t>7</m:t>
            </m:r>
          </m:den>
        </m:f>
      </m:oMath>
      <w:r w:rsidRPr="0029618A">
        <w:rPr>
          <w:rFonts w:eastAsia="Times New Roman"/>
          <w:color w:val="00000A"/>
          <w:sz w:val="24"/>
          <w:szCs w:val="24"/>
        </w:rPr>
        <w:t xml:space="preserve">. При такой вероятности ожидаемое число совпадений для пяти лет должно составить </w:t>
      </w:r>
      <m:oMath>
        <m:r>
          <w:rPr>
            <w:rFonts w:ascii="Cambria Math" w:eastAsia="Cambria Math" w:hAnsi="Cambria Math"/>
            <w:color w:val="00000A"/>
            <w:sz w:val="24"/>
            <w:szCs w:val="24"/>
          </w:rPr>
          <m:t>195±21</m:t>
        </m:r>
      </m:oMath>
      <w:r w:rsidRPr="0029618A">
        <w:rPr>
          <w:rFonts w:eastAsia="Times New Roman"/>
          <w:color w:val="00000A"/>
          <w:sz w:val="24"/>
          <w:szCs w:val="24"/>
        </w:rPr>
        <w:t xml:space="preserve">, то есть от </w:t>
      </w:r>
      <m:oMath>
        <m:r>
          <w:rPr>
            <w:rFonts w:ascii="Cambria Math" w:eastAsia="Cambria Math" w:hAnsi="Cambria Math"/>
            <w:color w:val="00000A"/>
            <w:sz w:val="24"/>
            <w:szCs w:val="24"/>
          </w:rPr>
          <m:t>174</m:t>
        </m:r>
      </m:oMath>
      <w:r w:rsidRPr="0029618A">
        <w:rPr>
          <w:rFonts w:eastAsia="Times New Roman"/>
          <w:color w:val="00000A"/>
          <w:sz w:val="24"/>
          <w:szCs w:val="24"/>
        </w:rPr>
        <w:t xml:space="preserve"> до </w:t>
      </w:r>
      <m:oMath>
        <m:r>
          <w:rPr>
            <w:rFonts w:ascii="Cambria Math" w:eastAsia="Cambria Math" w:hAnsi="Cambria Math"/>
            <w:color w:val="00000A"/>
            <w:sz w:val="24"/>
            <w:szCs w:val="24"/>
          </w:rPr>
          <m:t>216</m:t>
        </m:r>
      </m:oMath>
      <w:r w:rsidRPr="0029618A">
        <w:rPr>
          <w:rFonts w:eastAsia="Times New Roman"/>
          <w:color w:val="00000A"/>
          <w:sz w:val="24"/>
          <w:szCs w:val="24"/>
        </w:rPr>
        <w:t xml:space="preserve"> раз. Наблюдённая величина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не входит в этот диапазон и, значит, гипотезу об эффекте сдвоенных</w:t>
      </w:r>
      <w:r>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14:paraId="49D9ADD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lastRenderedPageBreak/>
        <w:t>случайных последовательностей событий во времени</w:t>
      </w:r>
      <w:r w:rsidRPr="0029618A">
        <w:rPr>
          <w:rFonts w:eastAsia="Times New Roman"/>
          <w:color w:val="00000A"/>
          <w:sz w:val="24"/>
          <w:szCs w:val="24"/>
        </w:rPr>
        <w:t>. Один из них</w:t>
      </w:r>
      <w:r>
        <w:rPr>
          <w:rFonts w:eastAsia="Times New Roman"/>
          <w:color w:val="00000A"/>
          <w:sz w:val="24"/>
          <w:szCs w:val="24"/>
        </w:rPr>
        <w:t>,</w:t>
      </w:r>
      <w:r w:rsidRPr="0029618A">
        <w:rPr>
          <w:rFonts w:eastAsia="Times New Roman"/>
          <w:color w:val="00000A"/>
          <w:sz w:val="24"/>
          <w:szCs w:val="24"/>
        </w:rPr>
        <w:t xml:space="preserve"> </w:t>
      </w:r>
      <w:r>
        <w:rPr>
          <w:rFonts w:eastAsia="Times New Roman"/>
          <w:color w:val="00000A"/>
          <w:sz w:val="24"/>
          <w:szCs w:val="24"/>
        </w:rPr>
        <w:t>особенно важный и вместе с тем особенно простой,</w:t>
      </w:r>
      <w:r w:rsidRPr="0029618A">
        <w:rPr>
          <w:rFonts w:eastAsia="Times New Roman"/>
          <w:color w:val="00000A"/>
          <w:sz w:val="24"/>
          <w:szCs w:val="24"/>
        </w:rPr>
        <w:t xml:space="preserve"> </w:t>
      </w:r>
      <w:r>
        <w:rPr>
          <w:rFonts w:eastAsia="Times New Roman"/>
          <w:color w:val="00000A"/>
          <w:sz w:val="24"/>
          <w:szCs w:val="24"/>
        </w:rPr>
        <w:t>называется</w:t>
      </w:r>
      <w:r w:rsidRPr="0029618A">
        <w:rPr>
          <w:rFonts w:eastAsia="Times New Roman"/>
          <w:color w:val="00000A"/>
          <w:sz w:val="24"/>
          <w:szCs w:val="24"/>
        </w:rPr>
        <w:t xml:space="preserve"> </w:t>
      </w:r>
      <w:r w:rsidRPr="0029618A">
        <w:rPr>
          <w:rFonts w:eastAsia="Times New Roman"/>
          <w:i/>
          <w:color w:val="00000A"/>
          <w:sz w:val="24"/>
          <w:szCs w:val="24"/>
        </w:rPr>
        <w:t>пуассоновск</w:t>
      </w:r>
      <w:r>
        <w:rPr>
          <w:rFonts w:eastAsia="Times New Roman"/>
          <w:i/>
          <w:color w:val="00000A"/>
          <w:sz w:val="24"/>
          <w:szCs w:val="24"/>
        </w:rPr>
        <w:t>им</w:t>
      </w:r>
      <w:r w:rsidRPr="0029618A">
        <w:rPr>
          <w:rFonts w:eastAsia="Times New Roman"/>
          <w:i/>
          <w:color w:val="00000A"/>
          <w:sz w:val="24"/>
          <w:szCs w:val="24"/>
        </w:rPr>
        <w:t xml:space="preserve"> процесс</w:t>
      </w:r>
      <w:r>
        <w:rPr>
          <w:rFonts w:eastAsia="Times New Roman"/>
          <w:i/>
          <w:color w:val="00000A"/>
          <w:sz w:val="24"/>
          <w:szCs w:val="24"/>
        </w:rPr>
        <w:t>ом</w:t>
      </w:r>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Pr>
          <w:rFonts w:eastAsia="Times New Roman"/>
          <w:color w:val="00000A"/>
          <w:sz w:val="24"/>
          <w:szCs w:val="24"/>
        </w:rPr>
        <w:t xml:space="preserve"> </w:t>
      </w:r>
      <w:r w:rsidRPr="0029618A">
        <w:rPr>
          <w:rFonts w:eastAsia="Times New Roman"/>
          <w:color w:val="00000A"/>
          <w:sz w:val="24"/>
          <w:szCs w:val="24"/>
        </w:rPr>
        <w:t xml:space="preserve">предположить, что непогожие дни образуют пуассоновский поток с интенсивностью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Pr>
          <w:rFonts w:eastAsia="Times New Roman"/>
          <w:color w:val="00000A"/>
          <w:sz w:val="24"/>
          <w:szCs w:val="24"/>
        </w:rPr>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Pr>
          <w:rFonts w:eastAsia="Times New Roman"/>
          <w:color w:val="00000A"/>
          <w:sz w:val="24"/>
          <w:szCs w:val="24"/>
        </w:rPr>
        <w:t xml:space="preserve"> дни</w:t>
      </w:r>
      <w:r w:rsidRPr="0029618A">
        <w:rPr>
          <w:rFonts w:eastAsia="Times New Roman"/>
          <w:color w:val="00000A"/>
          <w:sz w:val="24"/>
          <w:szCs w:val="24"/>
        </w:rPr>
        <w:t xml:space="preserve"> должны состав</w:t>
      </w:r>
      <w:r>
        <w:rPr>
          <w:rFonts w:eastAsia="Times New Roman"/>
          <w:color w:val="00000A"/>
          <w:sz w:val="24"/>
          <w:szCs w:val="24"/>
        </w:rPr>
        <w:t>ля</w:t>
      </w:r>
      <w:r w:rsidRPr="0029618A">
        <w:rPr>
          <w:rFonts w:eastAsia="Times New Roman"/>
          <w:color w:val="00000A"/>
          <w:sz w:val="24"/>
          <w:szCs w:val="24"/>
        </w:rPr>
        <w:t>ть в среднем тоже четверть. Итак, выдвигаем нулевую гипотезу: ненастья формируют последовательность согласно пуассоновскому процессу с известным параметром, а</w:t>
      </w:r>
      <w:r>
        <w:rPr>
          <w:rFonts w:eastAsia="Times New Roman"/>
          <w:color w:val="00000A"/>
          <w:sz w:val="24"/>
          <w:szCs w:val="24"/>
        </w:rPr>
        <w:t>,</w:t>
      </w:r>
      <w:r w:rsidRPr="0029618A">
        <w:rPr>
          <w:rFonts w:eastAsia="Times New Roman"/>
          <w:color w:val="00000A"/>
          <w:sz w:val="24"/>
          <w:szCs w:val="24"/>
        </w:rPr>
        <w:t xml:space="preserve"> значит, интервалы между пуассоновскими событиями описываются экспоненциальным распределением. Нас интересуют дискретные интервалы: </w:t>
      </w:r>
      <m:oMath>
        <m:r>
          <w:rPr>
            <w:rFonts w:ascii="Cambria Math" w:eastAsia="Cambria Math" w:hAnsi="Cambria Math"/>
            <w:color w:val="00000A"/>
            <w:sz w:val="24"/>
            <w:szCs w:val="24"/>
          </w:rPr>
          <m:t>0, 1, 2, 3</m:t>
        </m:r>
      </m:oMath>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14:paraId="3EEEDC1C" w14:textId="77777777" w:rsidR="00FC10F8" w:rsidRPr="0029618A" w:rsidRDefault="00FC10F8" w:rsidP="00FC10F8">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7B45DA8E" wp14:editId="41DE6868">
            <wp:extent cx="3686175" cy="2538730"/>
            <wp:effectExtent l="0" t="0" r="0" b="0"/>
            <wp:docPr id="92" name="image78.png" descr="C:\tmp\podlost\ToH\html\figures\weather\2019-01-08_19-43-04.png"/>
            <wp:cNvGraphicFramePr/>
            <a:graphic xmlns:a="http://schemas.openxmlformats.org/drawingml/2006/main">
              <a:graphicData uri="http://schemas.openxmlformats.org/drawingml/2006/picture">
                <pic:pic xmlns:pic="http://schemas.openxmlformats.org/drawingml/2006/picture">
                  <pic:nvPicPr>
                    <pic:cNvPr id="0" name="image78.png" descr="C:\tmp\podlost\ToH\html\figures\weather\2019-01-08_19-43-04.png"/>
                    <pic:cNvPicPr preferRelativeResize="0"/>
                  </pic:nvPicPr>
                  <pic:blipFill>
                    <a:blip r:embed="rId49" cstate="print"/>
                    <a:srcRect/>
                    <a:stretch>
                      <a:fillRect/>
                    </a:stretch>
                  </pic:blipFill>
                  <pic:spPr>
                    <a:xfrm>
                      <a:off x="0" y="0"/>
                      <a:ext cx="3686175" cy="2538730"/>
                    </a:xfrm>
                    <a:prstGeom prst="rect">
                      <a:avLst/>
                    </a:prstGeom>
                    <a:ln/>
                  </pic:spPr>
                </pic:pic>
              </a:graphicData>
            </a:graphic>
          </wp:inline>
        </w:drawing>
      </w:r>
    </w:p>
    <w:p w14:paraId="6C7EF131" w14:textId="77777777" w:rsidR="00FC10F8" w:rsidRPr="0029618A" w:rsidRDefault="00FC10F8"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Теоретическое и н</w:t>
      </w:r>
      <w:r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Pr>
          <w:rFonts w:eastAsia="Times New Roman"/>
          <w:i/>
          <w:color w:val="00000A"/>
          <w:sz w:val="24"/>
          <w:szCs w:val="24"/>
        </w:rPr>
        <w:t>имеющемся</w:t>
      </w:r>
      <w:r w:rsidRPr="0029618A">
        <w:rPr>
          <w:rFonts w:eastAsia="Times New Roman"/>
          <w:i/>
          <w:color w:val="00000A"/>
          <w:sz w:val="24"/>
          <w:szCs w:val="24"/>
        </w:rPr>
        <w:t xml:space="preserve"> количестве наблюдений.</w:t>
      </w:r>
    </w:p>
    <w:p w14:paraId="5CF7C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 </w:t>
      </w:r>
      <m:oMath>
        <m:r>
          <w:rPr>
            <w:rFonts w:ascii="Cambria Math" w:eastAsia="Cambria Math" w:hAnsi="Cambria Math"/>
            <w:color w:val="222222"/>
            <w:sz w:val="24"/>
            <w:szCs w:val="24"/>
            <w:highlight w:val="white"/>
          </w:rPr>
          <m:t>11</m:t>
        </m:r>
      </m:oMath>
      <w:r w:rsidRPr="0029618A">
        <w:rPr>
          <w:rFonts w:eastAsia="Times New Roman"/>
          <w:color w:val="00000A"/>
          <w:sz w:val="24"/>
          <w:szCs w:val="24"/>
          <w:highlight w:val="white"/>
        </w:rPr>
        <w:t xml:space="preserve"> дней можно было бы уверенно </w:t>
      </w:r>
      <w:r w:rsidRPr="0029618A">
        <w:rPr>
          <w:rFonts w:eastAsia="Times New Roman"/>
          <w:color w:val="00000A"/>
          <w:sz w:val="24"/>
          <w:szCs w:val="24"/>
          <w:highlight w:val="white"/>
        </w:rPr>
        <w:lastRenderedPageBreak/>
        <w:t>подтвердить или отвергнуть как случайное отклонение? Это легко посчитать: наблюдаемая вероятность </w:t>
      </w:r>
      <m:oMath>
        <m:r>
          <w:rPr>
            <w:rFonts w:ascii="Cambria Math" w:eastAsia="Cambria Math" w:hAnsi="Cambria Math"/>
            <w:color w:val="222222"/>
            <w:sz w:val="24"/>
            <w:szCs w:val="24"/>
            <w:highlight w:val="white"/>
          </w:rPr>
          <m:t>141/459=0.307</m:t>
        </m:r>
      </m:oMath>
      <w:r w:rsidRPr="0029618A">
        <w:rPr>
          <w:rFonts w:eastAsia="Times New Roman"/>
          <w:color w:val="00000A"/>
          <w:sz w:val="24"/>
          <w:szCs w:val="24"/>
          <w:highlight w:val="white"/>
        </w:rPr>
        <w:t xml:space="preserve"> отличается от </w:t>
      </w:r>
      <w:proofErr w:type="gramStart"/>
      <w:r w:rsidRPr="0029618A">
        <w:rPr>
          <w:rFonts w:eastAsia="Times New Roman"/>
          <w:color w:val="00000A"/>
          <w:sz w:val="24"/>
          <w:szCs w:val="24"/>
          <w:highlight w:val="white"/>
        </w:rPr>
        <w:t>ожидаемой</w:t>
      </w:r>
      <w:proofErr w:type="gramEnd"/>
      <w:r w:rsidRPr="0029618A">
        <w:rPr>
          <w:rFonts w:eastAsia="Times New Roman"/>
          <w:color w:val="00000A"/>
          <w:sz w:val="24"/>
          <w:szCs w:val="24"/>
          <w:highlight w:val="white"/>
        </w:rPr>
        <w:t> </w:t>
      </w:r>
      <m:oMath>
        <m:r>
          <w:rPr>
            <w:rFonts w:ascii="Cambria Math" w:eastAsia="Cambria Math" w:hAnsi="Cambria Math"/>
            <w:color w:val="222222"/>
            <w:sz w:val="24"/>
            <w:szCs w:val="24"/>
            <w:highlight w:val="white"/>
          </w:rPr>
          <m:t>2/7=0.286</m:t>
        </m:r>
      </m:oMath>
      <w:r>
        <w:rPr>
          <w:rFonts w:eastAsia="Times New Roman"/>
          <w:color w:val="00000A"/>
          <w:sz w:val="24"/>
          <w:szCs w:val="24"/>
          <w:highlight w:val="white"/>
        </w:rPr>
        <w:t xml:space="preserve"> </w:t>
      </w:r>
      <w:r w:rsidRPr="0029618A">
        <w:rPr>
          <w:rFonts w:eastAsia="Times New Roman"/>
          <w:color w:val="00000A"/>
          <w:sz w:val="24"/>
          <w:szCs w:val="24"/>
          <w:highlight w:val="white"/>
        </w:rPr>
        <w:t>на</w:t>
      </w:r>
      <w:r>
        <w:rPr>
          <w:rFonts w:eastAsia="Times New Roman"/>
          <w:color w:val="00000A"/>
          <w:sz w:val="24"/>
          <w:szCs w:val="24"/>
          <w:highlight w:val="white"/>
        </w:rPr>
        <w:t xml:space="preserve"> </w:t>
      </w:r>
      <m:oMath>
        <m:r>
          <w:rPr>
            <w:rFonts w:ascii="Cambria Math" w:eastAsia="Cambria Math" w:hAnsi="Cambria Math"/>
            <w:color w:val="222222"/>
            <w:sz w:val="24"/>
            <w:szCs w:val="24"/>
            <w:highlight w:val="white"/>
          </w:rPr>
          <m:t>0.02</m:t>
        </m:r>
      </m:oMath>
      <w:r w:rsidRPr="0029618A">
        <w:rPr>
          <w:rFonts w:eastAsia="Times New Roman"/>
          <w:color w:val="00000A"/>
          <w:sz w:val="24"/>
          <w:szCs w:val="24"/>
          <w:highlight w:val="white"/>
        </w:rPr>
        <w:t xml:space="preserve">. Для фиксирования различия в сотых, требуется абсолютная погрешность, не превышающая </w:t>
      </w:r>
      <m:oMath>
        <m:r>
          <w:rPr>
            <w:rFonts w:ascii="Cambria Math" w:eastAsia="Cambria Math" w:hAnsi="Cambria Math"/>
            <w:color w:val="222222"/>
            <w:sz w:val="24"/>
            <w:szCs w:val="24"/>
            <w:highlight w:val="white"/>
          </w:rPr>
          <m:t>0.005</m:t>
        </m:r>
      </m:oMath>
      <w:r w:rsidRPr="0029618A">
        <w:rPr>
          <w:rFonts w:eastAsia="Times New Roman"/>
          <w:color w:val="00000A"/>
          <w:sz w:val="24"/>
          <w:szCs w:val="24"/>
          <w:highlight w:val="white"/>
        </w:rPr>
        <w:t>, что составляет </w:t>
      </w:r>
      <m:oMath>
        <m:r>
          <w:rPr>
            <w:rFonts w:ascii="Cambria Math" w:eastAsia="Cambria Math" w:hAnsi="Cambria Math"/>
            <w:color w:val="222222"/>
            <w:sz w:val="24"/>
            <w:szCs w:val="24"/>
            <w:highlight w:val="white"/>
          </w:rPr>
          <m:t>1.75%</m:t>
        </m:r>
      </m:oMath>
      <w:r w:rsidRPr="0029618A">
        <w:rPr>
          <w:rFonts w:eastAsia="Times New Roman"/>
          <w:color w:val="00000A"/>
          <w:sz w:val="24"/>
          <w:szCs w:val="24"/>
          <w:highlight w:val="white"/>
        </w:rPr>
        <w:t xml:space="preserve"> от измеряемой величины. Отсюда получаем, необходимый объём выборки </w:t>
      </w:r>
      <m:oMath>
        <m:r>
          <w:rPr>
            <w:rFonts w:ascii="Cambria Math" w:eastAsia="Cambria Math" w:hAnsi="Cambria Math"/>
            <w:color w:val="222222"/>
            <w:sz w:val="24"/>
            <w:szCs w:val="24"/>
            <w:highlight w:val="white"/>
          </w:rPr>
          <m:t>n≥(4⋅5/7)/(0.01752⋅2/7)≈32000</m:t>
        </m:r>
      </m:oMath>
      <w:r w:rsidRPr="0029618A">
        <w:rPr>
          <w:color w:val="222222"/>
          <w:sz w:val="24"/>
          <w:szCs w:val="24"/>
          <w:highlight w:val="white"/>
        </w:rPr>
        <w:t xml:space="preserve"> </w:t>
      </w:r>
      <w:r w:rsidRPr="0029618A">
        <w:rPr>
          <w:rFonts w:eastAsia="Times New Roman"/>
          <w:color w:val="00000A"/>
          <w:sz w:val="24"/>
          <w:szCs w:val="24"/>
          <w:highlight w:val="white"/>
        </w:rPr>
        <w:t>дождливых дней. Это потребует около </w:t>
      </w:r>
      <m:oMath>
        <m:r>
          <w:rPr>
            <w:rFonts w:ascii="Cambria Math" w:eastAsia="Cambria Math" w:hAnsi="Cambria Math"/>
            <w:color w:val="222222"/>
            <w:sz w:val="24"/>
            <w:szCs w:val="24"/>
            <w:highlight w:val="white"/>
          </w:rPr>
          <m:t>4⋅32000/365≈360</m:t>
        </m:r>
      </m:oMath>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если принять во внимание, что за это время климат успел измениться разительно — из </w:t>
      </w:r>
      <w:r>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14:paraId="28D4DA41"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Pr>
          <w:rFonts w:eastAsia="Times New Roman"/>
          <w:color w:val="00000A"/>
          <w:sz w:val="24"/>
          <w:szCs w:val="24"/>
        </w:rPr>
        <w:t>,</w:t>
      </w:r>
      <w:r w:rsidRPr="0029618A">
        <w:rPr>
          <w:rFonts w:eastAsia="Times New Roman"/>
          <w:color w:val="00000A"/>
          <w:sz w:val="24"/>
          <w:szCs w:val="24"/>
        </w:rPr>
        <w:t xml:space="preserve"> и почему имеет смысл всерьёз рассматривать это исследование? Дело в том, что </w:t>
      </w:r>
      <w:r>
        <w:rPr>
          <w:rFonts w:eastAsia="Times New Roman"/>
          <w:color w:val="00000A"/>
          <w:sz w:val="24"/>
          <w:szCs w:val="24"/>
        </w:rPr>
        <w:t>они</w:t>
      </w:r>
      <w:r w:rsidRPr="0029618A">
        <w:rPr>
          <w:rFonts w:eastAsia="Times New Roman"/>
          <w:color w:val="00000A"/>
          <w:sz w:val="24"/>
          <w:szCs w:val="24"/>
        </w:rPr>
        <w:t xml:space="preserve">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r>
        <w:rPr>
          <w:rFonts w:eastAsia="Times New Roman"/>
          <w:color w:val="00000A"/>
          <w:sz w:val="24"/>
          <w:szCs w:val="24"/>
        </w:rPr>
        <w:t xml:space="preserve"> с нескольких датчиков</w:t>
      </w:r>
      <w:r w:rsidRPr="0029618A">
        <w:rPr>
          <w:rFonts w:eastAsia="Times New Roman"/>
          <w:color w:val="00000A"/>
          <w:sz w:val="24"/>
          <w:szCs w:val="24"/>
        </w:rPr>
        <w:t xml:space="preserve">,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w:t>
      </w:r>
      <w:proofErr w:type="gramStart"/>
      <w:r w:rsidRPr="0029618A">
        <w:rPr>
          <w:rFonts w:eastAsia="Times New Roman"/>
          <w:color w:val="00000A"/>
          <w:sz w:val="24"/>
          <w:szCs w:val="24"/>
        </w:rPr>
        <w:t>событий</w:t>
      </w:r>
      <w:proofErr w:type="gramEnd"/>
      <w:r w:rsidRPr="0029618A">
        <w:rPr>
          <w:rFonts w:eastAsia="Times New Roman"/>
          <w:color w:val="00000A"/>
          <w:sz w:val="24"/>
          <w:szCs w:val="24"/>
        </w:rPr>
        <w:t xml:space="preserve">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Pr>
          <w:rFonts w:eastAsia="Times New Roman"/>
          <w:color w:val="00000A"/>
          <w:sz w:val="24"/>
          <w:szCs w:val="24"/>
        </w:rPr>
        <w:t xml:space="preserve"> </w:t>
      </w:r>
      <w:r w:rsidRPr="0029618A">
        <w:rPr>
          <w:rFonts w:eastAsia="Times New Roman"/>
          <w:color w:val="00000A"/>
          <w:sz w:val="24"/>
          <w:szCs w:val="24"/>
        </w:rPr>
        <w:t xml:space="preserve">отклонения процесса </w:t>
      </w:r>
      <w:proofErr w:type="gramStart"/>
      <w:r w:rsidRPr="0029618A">
        <w:rPr>
          <w:rFonts w:eastAsia="Times New Roman"/>
          <w:color w:val="00000A"/>
          <w:sz w:val="24"/>
          <w:szCs w:val="24"/>
        </w:rPr>
        <w:t>от</w:t>
      </w:r>
      <w:proofErr w:type="gramEnd"/>
      <w:r w:rsidRPr="0029618A">
        <w:rPr>
          <w:rFonts w:eastAsia="Times New Roman"/>
          <w:color w:val="00000A"/>
          <w:sz w:val="24"/>
          <w:szCs w:val="24"/>
        </w:rPr>
        <w:t xml:space="preserve"> пуассоновского значимы. Таким же образом</w:t>
      </w:r>
      <w:r>
        <w:rPr>
          <w:rFonts w:eastAsia="Times New Roman"/>
          <w:color w:val="00000A"/>
          <w:sz w:val="24"/>
          <w:szCs w:val="24"/>
        </w:rPr>
        <w:t xml:space="preserve"> </w:t>
      </w:r>
      <w:r w:rsidRPr="0029618A">
        <w:rPr>
          <w:rFonts w:eastAsia="Times New Roman"/>
          <w:color w:val="00000A"/>
          <w:sz w:val="24"/>
          <w:szCs w:val="24"/>
        </w:rPr>
        <w:t xml:space="preserve">сейсмологом А. А. Гусевым было показано, что землетрясения в каком-либо районе образуют своеобразный </w:t>
      </w:r>
      <w:proofErr w:type="spellStart"/>
      <w:r w:rsidRPr="0029618A">
        <w:rPr>
          <w:rFonts w:eastAsia="Times New Roman"/>
          <w:color w:val="00000A"/>
          <w:sz w:val="24"/>
          <w:szCs w:val="24"/>
        </w:rPr>
        <w:t>самоподобный</w:t>
      </w:r>
      <w:proofErr w:type="spellEnd"/>
      <w:r w:rsidRPr="0029618A">
        <w:rPr>
          <w:rFonts w:eastAsia="Times New Roman"/>
          <w:color w:val="00000A"/>
          <w:sz w:val="24"/>
          <w:szCs w:val="24"/>
        </w:rPr>
        <w:t xml:space="preserve"> поток со свойствами кластеризации</w:t>
      </w:r>
      <w:r w:rsidRPr="0029618A">
        <w:rPr>
          <w:rFonts w:eastAsia="Times New Roman"/>
          <w:color w:val="00000A"/>
          <w:sz w:val="24"/>
          <w:szCs w:val="24"/>
          <w:vertAlign w:val="superscript"/>
        </w:rPr>
        <w:footnoteReference w:id="18"/>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14:paraId="08C5C915" w14:textId="77777777" w:rsidR="00FC10F8" w:rsidRPr="0029618A" w:rsidRDefault="00FC10F8" w:rsidP="00FC10F8">
      <w:pPr>
        <w:pStyle w:val="2"/>
        <w:spacing w:before="200" w:after="0"/>
        <w:ind w:firstLine="397"/>
        <w:jc w:val="both"/>
        <w:rPr>
          <w:rFonts w:eastAsia="Cambria"/>
          <w:b/>
          <w:color w:val="4F81BD"/>
          <w:sz w:val="26"/>
          <w:szCs w:val="26"/>
        </w:rPr>
      </w:pPr>
      <w:bookmarkStart w:id="81" w:name="_Toc24894030"/>
      <w:r w:rsidRPr="0029618A">
        <w:rPr>
          <w:rFonts w:eastAsia="Cambria"/>
          <w:b/>
          <w:color w:val="4F81BD"/>
          <w:sz w:val="26"/>
          <w:szCs w:val="26"/>
        </w:rPr>
        <w:t>Беспорядок внутри самих чисел</w:t>
      </w:r>
      <w:bookmarkEnd w:id="81"/>
    </w:p>
    <w:p w14:paraId="26BFD97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w:t>
      </w:r>
      <w:r w:rsidRPr="0029618A">
        <w:rPr>
          <w:rFonts w:eastAsia="Times New Roman"/>
          <w:color w:val="00000A"/>
          <w:sz w:val="24"/>
          <w:szCs w:val="24"/>
        </w:rPr>
        <w:lastRenderedPageBreak/>
        <w:t xml:space="preserve">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14:paraId="29064B8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color w:val="00000A"/>
          <w:sz w:val="24"/>
          <w:szCs w:val="24"/>
          <w:highlight w:val="white"/>
        </w:rPr>
        <w:t xml:space="preserve">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w:t>
      </w:r>
      <w:proofErr w:type="gramStart"/>
      <w:r w:rsidRPr="0029618A">
        <w:rPr>
          <w:rFonts w:eastAsia="Times New Roman"/>
          <w:color w:val="00000A"/>
          <w:sz w:val="24"/>
          <w:szCs w:val="24"/>
          <w:highlight w:val="white"/>
        </w:rPr>
        <w:t>Но при записи в десятичной форме можно наблюдать скачки от регулярности в представлении таких чисел, как </w:t>
      </w:r>
      <m:oMath>
        <m:r>
          <w:rPr>
            <w:rFonts w:ascii="Cambria Math" w:eastAsia="Cambria Math" w:hAnsi="Cambria Math"/>
            <w:color w:val="00000A"/>
            <w:sz w:val="24"/>
            <w:szCs w:val="24"/>
            <w:highlight w:val="white"/>
          </w:rPr>
          <m:t>1/2=0.5</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m:t>
            </m:r>
          </m:e>
        </m:bar>
      </m:oMath>
      <w:r w:rsidRPr="0029618A">
        <w:rPr>
          <w:rFonts w:eastAsia="Times New Roman"/>
          <w:color w:val="00000A"/>
          <w:sz w:val="24"/>
          <w:szCs w:val="24"/>
          <w:highlight w:val="white"/>
        </w:rPr>
        <w:t>, или </w:t>
      </w:r>
      <m:oMath>
        <m:r>
          <w:rPr>
            <w:rFonts w:ascii="Cambria Math" w:eastAsia="Cambria Math" w:hAnsi="Cambria Math"/>
            <w:color w:val="00000A"/>
            <w:sz w:val="24"/>
            <w:szCs w:val="24"/>
            <w:highlight w:val="white"/>
          </w:rPr>
          <m:t>1/3=0.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3</m:t>
            </m:r>
          </m:e>
        </m:bar>
      </m:oMath>
      <w:r w:rsidRPr="0029618A">
        <w:rPr>
          <w:rFonts w:eastAsia="Times New Roman"/>
          <w:color w:val="00000A"/>
          <w:sz w:val="24"/>
          <w:szCs w:val="24"/>
          <w:highlight w:val="white"/>
        </w:rPr>
        <w:t xml:space="preserve"> до периодичного повторения уже вполне беспорядочных последовательностей в таких числах как </w:t>
      </w:r>
      <m:oMath>
        <m:r>
          <w:rPr>
            <w:rFonts w:ascii="Cambria Math" w:eastAsia="Cambria Math" w:hAnsi="Cambria Math"/>
            <w:color w:val="00000A"/>
            <w:sz w:val="24"/>
            <w:szCs w:val="24"/>
            <w:highlight w:val="white"/>
          </w:rPr>
          <m:t>1/17=0.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0588235294117647</m:t>
            </m:r>
          </m:e>
        </m:bar>
      </m:oMath>
      <w:r w:rsidRPr="0029618A">
        <w:rPr>
          <w:rFonts w:eastAsia="Times New Roman"/>
          <w:color w:val="00000A"/>
          <w:sz w:val="24"/>
          <w:szCs w:val="24"/>
          <w:highlight w:val="white"/>
        </w:rPr>
        <w:t>. Иррациональные числа не имеют конечной или период</w:t>
      </w:r>
      <w:proofErr w:type="spellStart"/>
      <w:r w:rsidRPr="0029618A">
        <w:rPr>
          <w:rFonts w:eastAsia="Times New Roman"/>
          <w:color w:val="00000A"/>
          <w:sz w:val="24"/>
          <w:szCs w:val="24"/>
          <w:highlight w:val="white"/>
        </w:rPr>
        <w:t>ической</w:t>
      </w:r>
      <w:proofErr w:type="spellEnd"/>
      <w:r w:rsidRPr="0029618A">
        <w:rPr>
          <w:rFonts w:eastAsia="Times New Roman"/>
          <w:color w:val="00000A"/>
          <w:sz w:val="24"/>
          <w:szCs w:val="24"/>
          <w:highlight w:val="white"/>
        </w:rPr>
        <w:t xml:space="preserve"> записи в десятичной форме, и в этом случае в последовательности цифр чаще всего</w:t>
      </w:r>
      <w:proofErr w:type="gramEnd"/>
      <w:r w:rsidRPr="0029618A">
        <w:rPr>
          <w:rFonts w:eastAsia="Times New Roman"/>
          <w:color w:val="00000A"/>
          <w:sz w:val="24"/>
          <w:szCs w:val="24"/>
          <w:highlight w:val="white"/>
        </w:rPr>
        <w:t xml:space="preserve"> царит хаос. Но это не значит, что в этих числах нет порядка! Например, число </w:t>
      </w:r>
      <m:oMath>
        <m:rad>
          <m:radPr>
            <m:degHide m:val="1"/>
            <m:ctrlPr>
              <w:rPr>
                <w:rFonts w:ascii="Cambria Math" w:eastAsia="Cambria Math" w:hAnsi="Cambria Math"/>
                <w:color w:val="00000A"/>
                <w:sz w:val="24"/>
                <w:szCs w:val="24"/>
                <w:highlight w:val="white"/>
              </w:rPr>
            </m:ctrlPr>
          </m:radPr>
          <m:deg/>
          <m:e>
            <m:r>
              <w:rPr>
                <w:rFonts w:ascii="Cambria Math" w:eastAsia="Cambria Math" w:hAnsi="Cambria Math"/>
                <w:color w:val="00000A"/>
                <w:sz w:val="24"/>
                <w:szCs w:val="24"/>
                <w:highlight w:val="white"/>
              </w:rPr>
              <m:t>2</m:t>
            </m:r>
          </m:e>
        </m:rad>
      </m:oMath>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14:paraId="718B39D9" w14:textId="77777777" w:rsidR="00FC10F8" w:rsidRPr="0029618A" w:rsidRDefault="006434A2" w:rsidP="00FC10F8">
      <w:pPr>
        <w:ind w:firstLine="397"/>
        <w:jc w:val="center"/>
        <w:rPr>
          <w:rFonts w:eastAsia="Cambria Math"/>
          <w:i/>
          <w:color w:val="00000A"/>
          <w:sz w:val="24"/>
          <w:szCs w:val="24"/>
        </w:rPr>
      </w:pPr>
      <m:oMathPara>
        <m:oMath>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=1+</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den>
              </m:f>
            </m:den>
          </m:f>
        </m:oMath>
      </m:oMathPara>
    </w:p>
    <w:p w14:paraId="05373D8F"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14:paraId="33415704" w14:textId="77777777" w:rsidR="00FC10F8" w:rsidRPr="0029618A" w:rsidRDefault="00FC10F8" w:rsidP="00FC10F8">
      <w:pPr>
        <w:ind w:firstLine="397"/>
        <w:jc w:val="center"/>
        <w:rPr>
          <w:rFonts w:eastAsia="Cambria Math"/>
          <w:color w:val="00000A"/>
          <w:sz w:val="24"/>
          <w:szCs w:val="24"/>
        </w:rPr>
      </w:pPr>
      <m:oMathPara>
        <m:oMath>
          <m:r>
            <w:rPr>
              <w:rFonts w:ascii="Cambria Math" w:eastAsia="Cambria Math" w:hAnsi="Cambria Math"/>
              <w:color w:val="00000A"/>
              <w:sz w:val="24"/>
              <w:szCs w:val="24"/>
            </w:rPr>
            <m:t>x-1=</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x-1</m:t>
                  </m:r>
                </m:e>
              </m:d>
            </m:den>
          </m:f>
          <m:r>
            <w:rPr>
              <w:rFonts w:ascii="Cambria Math" w:eastAsia="Cambria Math" w:hAnsi="Cambria Math"/>
              <w:color w:val="00000A"/>
              <w:sz w:val="24"/>
              <w:szCs w:val="24"/>
            </w:rPr>
            <m:t>.</m:t>
          </m:r>
        </m:oMath>
      </m:oMathPara>
    </w:p>
    <w:p w14:paraId="6CB3F38A"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 xml:space="preserve">Цепные дроби с повторяющимися коэффициентами записывают коротко, подобно периодическим десятичным дробям, например: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2</m:t>
                </m:r>
              </m:e>
            </m:bar>
          </m:e>
        </m:d>
      </m:oMath>
      <w:r w:rsidRPr="0029618A">
        <w:rPr>
          <w:rFonts w:eastAsia="Times New Roman"/>
          <w:color w:val="00000A"/>
          <w:sz w:val="24"/>
          <w:szCs w:val="24"/>
        </w:rPr>
        <w:t xml:space="preserve">,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3</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1,2</m:t>
                </m:r>
              </m:e>
            </m:bar>
          </m:e>
        </m:d>
      </m:oMath>
      <w:r w:rsidRPr="0029618A">
        <w:rPr>
          <w:rFonts w:eastAsia="Times New Roman"/>
          <w:color w:val="00000A"/>
          <w:sz w:val="24"/>
          <w:szCs w:val="24"/>
        </w:rPr>
        <w:t xml:space="preserve">. Знаменитое золотое сечение в этом смысле представляет собой </w:t>
      </w:r>
      <w:r>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 </w:t>
      </w:r>
      <m:oMath>
        <m:r>
          <w:rPr>
            <w:rFonts w:ascii="Cambria Math" w:eastAsia="Cambria Math" w:hAnsi="Cambria Math"/>
            <w:color w:val="00000A"/>
            <w:sz w:val="24"/>
            <w:szCs w:val="24"/>
          </w:rPr>
          <m:t>φ=</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m:t>
                </m:r>
              </m:e>
            </m:bar>
          </m:e>
        </m:d>
      </m:oMath>
      <w:r w:rsidRPr="0029618A">
        <w:rPr>
          <w:rFonts w:eastAsia="Times New Roman"/>
          <w:color w:val="00000A"/>
          <w:sz w:val="24"/>
          <w:szCs w:val="24"/>
        </w:rPr>
        <w:t>. Все рациона</w:t>
      </w:r>
      <w:proofErr w:type="spellStart"/>
      <w:r w:rsidRPr="0029618A">
        <w:rPr>
          <w:rFonts w:eastAsia="Times New Roman"/>
          <w:color w:val="00000A"/>
          <w:sz w:val="24"/>
          <w:szCs w:val="24"/>
        </w:rPr>
        <w:t>льные</w:t>
      </w:r>
      <w:proofErr w:type="spellEnd"/>
      <w:r w:rsidRPr="0029618A">
        <w:rPr>
          <w:rFonts w:eastAsia="Times New Roman"/>
          <w:color w:val="00000A"/>
          <w:sz w:val="24"/>
          <w:szCs w:val="24"/>
        </w:rPr>
        <w:t xml:space="preserve"> числа представляются в виде конечных цепных дробей</w:t>
      </w:r>
      <w:r>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Pr>
          <w:rFonts w:eastAsia="Times New Roman"/>
          <w:color w:val="00000A"/>
          <w:sz w:val="24"/>
          <w:szCs w:val="24"/>
        </w:rPr>
        <w:t>;</w:t>
      </w:r>
      <w:proofErr w:type="gramEnd"/>
      <w:r w:rsidRPr="0029618A">
        <w:rPr>
          <w:rFonts w:eastAsia="Times New Roman"/>
          <w:color w:val="00000A"/>
          <w:sz w:val="24"/>
          <w:szCs w:val="24"/>
        </w:rPr>
        <w:t xml:space="preserve"> те же, что не имеют конечной записи даже в такой форме – </w:t>
      </w:r>
      <w:proofErr w:type="gramStart"/>
      <w:r w:rsidRPr="0029618A">
        <w:rPr>
          <w:rFonts w:eastAsia="Times New Roman"/>
          <w:i/>
          <w:color w:val="215868"/>
          <w:sz w:val="24"/>
          <w:szCs w:val="24"/>
        </w:rPr>
        <w:t>трансцендентными</w:t>
      </w:r>
      <w:proofErr w:type="gramEnd"/>
      <w:r w:rsidRPr="0029618A">
        <w:rPr>
          <w:rFonts w:eastAsia="Times New Roman"/>
          <w:color w:val="00000A"/>
          <w:sz w:val="24"/>
          <w:szCs w:val="24"/>
        </w:rPr>
        <w:t>. Самое</w:t>
      </w:r>
      <w:r>
        <w:rPr>
          <w:rFonts w:eastAsia="Times New Roman"/>
          <w:color w:val="00000A"/>
          <w:sz w:val="24"/>
          <w:szCs w:val="24"/>
        </w:rPr>
        <w:t>, пожалуй,</w:t>
      </w:r>
      <w:r w:rsidRPr="0029618A">
        <w:rPr>
          <w:rFonts w:eastAsia="Times New Roman"/>
          <w:color w:val="00000A"/>
          <w:sz w:val="24"/>
          <w:szCs w:val="24"/>
        </w:rPr>
        <w:t xml:space="preserve"> знаменитое из</w:t>
      </w:r>
      <w:r>
        <w:rPr>
          <w:rFonts w:eastAsia="Times New Roman"/>
          <w:color w:val="00000A"/>
          <w:sz w:val="24"/>
          <w:szCs w:val="24"/>
        </w:rPr>
        <w:t xml:space="preserve"> </w:t>
      </w:r>
      <w:r w:rsidRPr="0029618A">
        <w:rPr>
          <w:rFonts w:eastAsia="Times New Roman"/>
          <w:color w:val="00000A"/>
          <w:sz w:val="24"/>
          <w:szCs w:val="24"/>
        </w:rPr>
        <w:t xml:space="preserve">трансцендентных – число </w:t>
      </w:r>
      <m:oMath>
        <m:r>
          <w:rPr>
            <w:rFonts w:ascii="Cambria Math" w:hAnsi="Cambria Math"/>
          </w:rPr>
          <m:t>π</m:t>
        </m:r>
      </m:oMath>
      <w:r w:rsidRPr="0029618A">
        <w:rPr>
          <w:rFonts w:eastAsia="Times New Roman"/>
          <w:color w:val="00000A"/>
          <w:sz w:val="24"/>
          <w:szCs w:val="24"/>
        </w:rPr>
        <w:t xml:space="preserve">, оно порождает </w:t>
      </w:r>
      <w:proofErr w:type="gramStart"/>
      <w:r w:rsidRPr="0029618A">
        <w:rPr>
          <w:rFonts w:eastAsia="Times New Roman"/>
          <w:color w:val="00000A"/>
          <w:sz w:val="24"/>
          <w:szCs w:val="24"/>
        </w:rPr>
        <w:t>хаос</w:t>
      </w:r>
      <w:proofErr w:type="gramEnd"/>
      <w:r w:rsidRPr="0029618A">
        <w:rPr>
          <w:rFonts w:eastAsia="Times New Roman"/>
          <w:color w:val="00000A"/>
          <w:sz w:val="24"/>
          <w:szCs w:val="24"/>
        </w:rPr>
        <w:t xml:space="preserve"> как в десятичной записи, так и в виде цепной дроби: </w:t>
      </w:r>
      <m:oMath>
        <m:r>
          <w:rPr>
            <w:rFonts w:ascii="Cambria Math" w:eastAsia="Cambria Math" w:hAnsi="Cambria Math"/>
            <w:color w:val="00000A"/>
            <w:sz w:val="24"/>
            <w:szCs w:val="24"/>
          </w:rPr>
          <m:t>π≈</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3;7,15,1,292,1,1,1,2,1,3,1,14,2,1,…</m:t>
            </m:r>
          </m:e>
        </m:d>
      </m:oMath>
      <w:r w:rsidRPr="0029618A">
        <w:rPr>
          <w:rFonts w:eastAsia="Times New Roman"/>
          <w:color w:val="00000A"/>
          <w:sz w:val="24"/>
          <w:szCs w:val="24"/>
        </w:rPr>
        <w:t xml:space="preserve">. А вот число Эйлера </w:t>
      </w:r>
      <m:oMath>
        <m:r>
          <w:rPr>
            <w:rFonts w:ascii="Cambria Math" w:eastAsia="Cambria Math" w:hAnsi="Cambria Math"/>
            <w:color w:val="00000A"/>
            <w:sz w:val="24"/>
            <w:szCs w:val="24"/>
          </w:rPr>
          <m:t>e</m:t>
        </m:r>
      </m:oMath>
      <w:r w:rsidRPr="0029618A">
        <w:rPr>
          <w:rFonts w:eastAsia="Times New Roman"/>
          <w:color w:val="00000A"/>
          <w:sz w:val="24"/>
          <w:szCs w:val="24"/>
        </w:rPr>
        <w:t xml:space="preserve">, </w:t>
      </w:r>
      <w:r>
        <w:rPr>
          <w:rFonts w:eastAsia="Times New Roman"/>
          <w:color w:val="00000A"/>
          <w:sz w:val="24"/>
          <w:szCs w:val="24"/>
        </w:rPr>
        <w:t>являясь</w:t>
      </w:r>
      <w:r w:rsidRPr="0029618A">
        <w:rPr>
          <w:rFonts w:eastAsia="Times New Roman"/>
          <w:color w:val="00000A"/>
          <w:sz w:val="24"/>
          <w:szCs w:val="24"/>
        </w:rPr>
        <w:t xml:space="preserve"> трансцендентным, в форме цепной дроби проявляет внутреннюю структуру, скрытую в десятичной записи: </w:t>
      </w:r>
      <m:oMath>
        <m:r>
          <w:rPr>
            <w:rFonts w:ascii="Cambria Math" w:eastAsia="Cambria Math" w:hAnsi="Cambria Math"/>
            <w:color w:val="00000A"/>
            <w:sz w:val="24"/>
            <w:szCs w:val="24"/>
          </w:rPr>
          <m:t>e≈</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2;1,2,1,1,4,1,1,6,1,1,8,1,1,10,…</m:t>
            </m:r>
          </m:e>
        </m:d>
      </m:oMath>
    </w:p>
    <w:p w14:paraId="4E92F3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Наверное, не один математик подозревал мир в коварстве, обнаруживая, что такое нужное, такое фундаментальное число </w:t>
      </w:r>
      <m:oMath>
        <m:r>
          <w:rPr>
            <w:rFonts w:ascii="Cambria Math" w:hAnsi="Cambria Math"/>
          </w:rPr>
          <m:t>π</m:t>
        </m:r>
      </m:oMath>
      <w:r w:rsidRPr="0029618A">
        <w:rPr>
          <w:rFonts w:eastAsia="Times New Roman"/>
          <w:color w:val="00000A"/>
          <w:sz w:val="24"/>
          <w:szCs w:val="24"/>
          <w:highlight w:val="white"/>
        </w:rPr>
        <w:t xml:space="preserve"> имеет столь неуловимо </w:t>
      </w:r>
      <w:r w:rsidRPr="0029618A">
        <w:rPr>
          <w:rFonts w:eastAsia="Times New Roman"/>
          <w:color w:val="00000A"/>
          <w:sz w:val="24"/>
          <w:szCs w:val="24"/>
          <w:highlight w:val="white"/>
        </w:rPr>
        <w:lastRenderedPageBreak/>
        <w:t>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Pr>
          <w:rFonts w:eastAsia="Times New Roman"/>
          <w:color w:val="00000A"/>
          <w:sz w:val="24"/>
          <w:szCs w:val="24"/>
          <w:highlight w:val="white"/>
        </w:rPr>
        <w:t>, 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14:paraId="768479D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r>
        <w:rPr>
          <w:rFonts w:eastAsia="Times New Roman"/>
          <w:color w:val="00000A"/>
          <w:sz w:val="24"/>
          <w:szCs w:val="24"/>
          <w:highlight w:val="white"/>
        </w:rPr>
        <w:t>й</w:t>
      </w:r>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r>
        <w:rPr>
          <w:rFonts w:eastAsia="Times New Roman"/>
          <w:color w:val="00000A"/>
          <w:sz w:val="24"/>
          <w:szCs w:val="24"/>
        </w:rPr>
        <w:t>е числа</w:t>
      </w:r>
      <w:r w:rsidRPr="0029618A">
        <w:rPr>
          <w:rFonts w:eastAsia="Times New Roman"/>
          <w:color w:val="00000A"/>
          <w:sz w:val="24"/>
          <w:szCs w:val="24"/>
        </w:rPr>
        <w:t>.</w:t>
      </w:r>
    </w:p>
    <w:p w14:paraId="5344228C" w14:textId="77777777" w:rsidR="00FC10F8" w:rsidRPr="0029618A" w:rsidRDefault="00FC10F8" w:rsidP="00FC10F8">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14:paraId="77EE3A1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14:paraId="0937470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w:t>
      </w:r>
      <w:r>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14:paraId="28AD3DF3" w14:textId="77777777" w:rsidR="00FC10F8" w:rsidRPr="0029618A" w:rsidRDefault="00FC10F8" w:rsidP="00FC10F8">
      <w:pPr>
        <w:pStyle w:val="1"/>
        <w:spacing w:before="600" w:after="480"/>
        <w:jc w:val="center"/>
        <w:rPr>
          <w:rFonts w:eastAsia="Cambria"/>
          <w:b/>
        </w:rPr>
      </w:pPr>
      <w:bookmarkStart w:id="82" w:name="_Toc24894031"/>
      <w:r w:rsidRPr="0029618A">
        <w:rPr>
          <w:rFonts w:eastAsia="Cambria"/>
          <w:b/>
        </w:rPr>
        <w:t>Закон арбузной корки</w:t>
      </w:r>
      <w:r w:rsidRPr="0029618A">
        <w:rPr>
          <w:rFonts w:eastAsia="Cambria"/>
          <w:b/>
        </w:rPr>
        <w:br/>
        <w:t xml:space="preserve"> и нормальность ненормальности</w:t>
      </w:r>
      <w:bookmarkEnd w:id="82"/>
    </w:p>
    <w:p w14:paraId="192E5BA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w:t>
      </w:r>
      <w:r w:rsidRPr="0029618A">
        <w:rPr>
          <w:rFonts w:eastAsia="Times New Roman"/>
          <w:sz w:val="24"/>
          <w:szCs w:val="24"/>
        </w:rPr>
        <w:lastRenderedPageBreak/>
        <w:t>каждый из нас уникален. А подростки уверены, что они-то уж точно отличаются от серой массы “нормальных людей” и ни на кого не похожи.</w:t>
      </w:r>
    </w:p>
    <w:p w14:paraId="227F27B5"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14:paraId="0322FEE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Пусть у нас есть выборка </w:t>
      </w:r>
      <w:r>
        <w:rPr>
          <w:rFonts w:eastAsia="Times New Roman"/>
          <w:sz w:val="24"/>
          <w:szCs w:val="24"/>
          <w:lang w:val="en-US"/>
        </w:rPr>
        <w:t>X</w:t>
      </w:r>
      <w:r w:rsidRPr="00C7708C">
        <w:rPr>
          <w:rFonts w:eastAsia="Times New Roman"/>
          <w:sz w:val="24"/>
          <w:szCs w:val="24"/>
        </w:rPr>
        <w:t xml:space="preserve"> = (</w:t>
      </w:r>
      <w:r>
        <w:rPr>
          <w:rFonts w:eastAsia="Times New Roman"/>
          <w:sz w:val="24"/>
          <w:szCs w:val="24"/>
          <w:lang w:val="en-US"/>
        </w:rPr>
        <w:t>x</w:t>
      </w:r>
      <w:r w:rsidRPr="00C7708C">
        <w:rPr>
          <w:rFonts w:eastAsia="Times New Roman"/>
          <w:sz w:val="24"/>
          <w:szCs w:val="24"/>
        </w:rPr>
        <w:t xml:space="preserve">1, ... </w:t>
      </w:r>
      <w:proofErr w:type="spellStart"/>
      <w:r>
        <w:rPr>
          <w:rFonts w:eastAsia="Times New Roman"/>
          <w:sz w:val="24"/>
          <w:szCs w:val="24"/>
          <w:lang w:val="en-US"/>
        </w:rPr>
        <w:t>xn</w:t>
      </w:r>
      <w:proofErr w:type="spellEnd"/>
      <w:r w:rsidRPr="00C7708C">
        <w:rPr>
          <w:rFonts w:eastAsia="Times New Roman"/>
          <w:sz w:val="24"/>
          <w:szCs w:val="24"/>
        </w:rPr>
        <w:t>)</w:t>
      </w:r>
      <w:r>
        <w:rPr>
          <w:rFonts w:eastAsia="Times New Roman"/>
          <w:sz w:val="24"/>
          <w:szCs w:val="24"/>
        </w:rPr>
        <w:t>. Тогда выборочное среднее – это обычное среднее арифметическое (</w:t>
      </w:r>
      <w:r>
        <w:rPr>
          <w:rFonts w:eastAsia="Times New Roman"/>
          <w:sz w:val="24"/>
          <w:szCs w:val="24"/>
          <w:lang w:val="en-US"/>
        </w:rPr>
        <w:t>x</w:t>
      </w:r>
      <w:r w:rsidRPr="00C7708C">
        <w:rPr>
          <w:rFonts w:eastAsia="Times New Roman"/>
          <w:sz w:val="24"/>
          <w:szCs w:val="24"/>
        </w:rPr>
        <w:t>1+...+</w:t>
      </w:r>
      <w:proofErr w:type="spellStart"/>
      <w:r>
        <w:rPr>
          <w:rFonts w:eastAsia="Times New Roman"/>
          <w:sz w:val="24"/>
          <w:szCs w:val="24"/>
          <w:lang w:val="en-US"/>
        </w:rPr>
        <w:t>xn</w:t>
      </w:r>
      <w:proofErr w:type="spellEnd"/>
      <w:r>
        <w:rPr>
          <w:rFonts w:eastAsia="Times New Roman"/>
          <w:sz w:val="24"/>
          <w:szCs w:val="24"/>
        </w:rPr>
        <w:t>)</w:t>
      </w:r>
      <w:r w:rsidRPr="00C7708C">
        <w:rPr>
          <w:rFonts w:eastAsia="Times New Roman"/>
          <w:sz w:val="24"/>
          <w:szCs w:val="24"/>
        </w:rPr>
        <w:t>/</w:t>
      </w:r>
      <w:r>
        <w:rPr>
          <w:rFonts w:eastAsia="Times New Roman"/>
          <w:sz w:val="24"/>
          <w:szCs w:val="24"/>
          <w:lang w:val="en-US"/>
        </w:rPr>
        <w:t>n</w:t>
      </w:r>
      <w:r>
        <w:rPr>
          <w:rFonts w:eastAsia="Times New Roman"/>
          <w:sz w:val="24"/>
          <w:szCs w:val="24"/>
        </w:rPr>
        <w:t>. Когда мы говорим о среднем росте или средней оценке в школе, обычно подразумеваем именно это.</w:t>
      </w:r>
    </w:p>
    <w:p w14:paraId="7099CD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Однако бывают случаи, когда выборочное среднее не отражает "</w:t>
      </w:r>
      <w:proofErr w:type="gramStart"/>
      <w:r>
        <w:rPr>
          <w:rFonts w:eastAsia="Times New Roman"/>
          <w:sz w:val="24"/>
          <w:szCs w:val="24"/>
        </w:rPr>
        <w:t>нужную</w:t>
      </w:r>
      <w:proofErr w:type="gramEnd"/>
      <w:r>
        <w:rPr>
          <w:rFonts w:eastAsia="Times New Roman"/>
          <w:sz w:val="24"/>
          <w:szCs w:val="24"/>
        </w:rPr>
        <w:t xml:space="preserve"> </w:t>
      </w:r>
      <w:proofErr w:type="spellStart"/>
      <w:r>
        <w:rPr>
          <w:rFonts w:eastAsia="Times New Roman"/>
          <w:sz w:val="24"/>
          <w:szCs w:val="24"/>
        </w:rPr>
        <w:t>среднесть</w:t>
      </w:r>
      <w:proofErr w:type="spellEnd"/>
      <w:r>
        <w:rPr>
          <w:rFonts w:eastAsia="Times New Roman"/>
          <w:sz w:val="24"/>
          <w:szCs w:val="24"/>
        </w:rPr>
        <w:t xml:space="preserve">". Представьте, что вы считаете средний доход в городе. Если в этом городе живет Билл Гейтс, то вы получите завышенный результат с точки зрения любой практической задачи. Для исправления ситуации можно использовать, например, медиану. </w:t>
      </w:r>
    </w:p>
    <w:p w14:paraId="577E713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Возьмем ту же самую выборку и упорядочим числа по возрастанию: </w:t>
      </w:r>
      <w:r>
        <w:rPr>
          <w:rFonts w:eastAsia="Times New Roman"/>
          <w:sz w:val="24"/>
          <w:szCs w:val="24"/>
          <w:lang w:val="en-US"/>
        </w:rPr>
        <w:t>x</w:t>
      </w:r>
      <w:r w:rsidRPr="00890B38">
        <w:rPr>
          <w:rFonts w:eastAsia="Times New Roman"/>
          <w:sz w:val="24"/>
          <w:szCs w:val="24"/>
        </w:rPr>
        <w:t>(1</w:t>
      </w:r>
      <w:r w:rsidRPr="00C7708C">
        <w:rPr>
          <w:rFonts w:eastAsia="Times New Roman"/>
          <w:sz w:val="24"/>
          <w:szCs w:val="24"/>
        </w:rPr>
        <w:t xml:space="preserve">) </w:t>
      </w:r>
      <w:r>
        <w:rPr>
          <w:rFonts w:eastAsia="Times New Roman"/>
          <w:sz w:val="24"/>
          <w:szCs w:val="24"/>
        </w:rPr>
        <w:t xml:space="preserve">≤ </w:t>
      </w:r>
      <w:r w:rsidRPr="00C7708C">
        <w:rPr>
          <w:rFonts w:eastAsia="Times New Roman"/>
          <w:sz w:val="24"/>
          <w:szCs w:val="24"/>
        </w:rPr>
        <w:t xml:space="preserve"> </w:t>
      </w:r>
      <w:r>
        <w:rPr>
          <w:rFonts w:eastAsia="Times New Roman"/>
          <w:sz w:val="24"/>
          <w:szCs w:val="24"/>
          <w:lang w:val="en-US"/>
        </w:rPr>
        <w:t>x</w:t>
      </w:r>
      <w:r w:rsidRPr="00C7708C">
        <w:rPr>
          <w:rFonts w:eastAsia="Times New Roman"/>
          <w:sz w:val="24"/>
          <w:szCs w:val="24"/>
        </w:rPr>
        <w:t xml:space="preserve">(2) </w:t>
      </w:r>
      <w:r>
        <w:rPr>
          <w:rFonts w:eastAsia="Times New Roman"/>
          <w:sz w:val="24"/>
          <w:szCs w:val="24"/>
        </w:rPr>
        <w:t xml:space="preserve"> ≤ </w:t>
      </w:r>
      <w:r w:rsidRPr="00C7708C">
        <w:rPr>
          <w:rFonts w:eastAsia="Times New Roman"/>
          <w:sz w:val="24"/>
          <w:szCs w:val="24"/>
        </w:rPr>
        <w:t xml:space="preserve">... </w:t>
      </w:r>
      <w:r>
        <w:rPr>
          <w:rFonts w:eastAsia="Times New Roman"/>
          <w:sz w:val="24"/>
          <w:szCs w:val="24"/>
        </w:rPr>
        <w:t xml:space="preserve">≤ </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n</w:t>
      </w:r>
      <w:r w:rsidRPr="00C7708C">
        <w:rPr>
          <w:rFonts w:eastAsia="Times New Roman"/>
          <w:sz w:val="24"/>
          <w:szCs w:val="24"/>
        </w:rPr>
        <w:t>)</w:t>
      </w:r>
      <w:r>
        <w:rPr>
          <w:rFonts w:eastAsia="Times New Roman"/>
          <w:sz w:val="24"/>
          <w:szCs w:val="24"/>
        </w:rPr>
        <w:t xml:space="preserve">. Такое представление называется вариационным рядом. Здесь </w:t>
      </w:r>
      <w:r>
        <w:rPr>
          <w:rFonts w:eastAsia="Times New Roman"/>
          <w:sz w:val="24"/>
          <w:szCs w:val="24"/>
          <w:lang w:val="en-US"/>
        </w:rPr>
        <w:t>x</w:t>
      </w:r>
      <w:r w:rsidRPr="00C7708C">
        <w:rPr>
          <w:rFonts w:eastAsia="Times New Roman"/>
          <w:sz w:val="24"/>
          <w:szCs w:val="24"/>
        </w:rPr>
        <w:t xml:space="preserve">(1) </w:t>
      </w:r>
      <w:r>
        <w:rPr>
          <w:rFonts w:eastAsia="Times New Roman"/>
          <w:sz w:val="24"/>
          <w:szCs w:val="24"/>
        </w:rPr>
        <w:t>– наименьшее</w:t>
      </w:r>
      <w:r w:rsidRPr="00C7708C">
        <w:rPr>
          <w:rFonts w:eastAsia="Times New Roman"/>
          <w:sz w:val="24"/>
          <w:szCs w:val="24"/>
        </w:rPr>
        <w:t xml:space="preserve"> </w:t>
      </w:r>
      <w:r>
        <w:rPr>
          <w:rFonts w:eastAsia="Times New Roman"/>
          <w:sz w:val="24"/>
          <w:szCs w:val="24"/>
        </w:rPr>
        <w:t xml:space="preserve">число в выборке, </w:t>
      </w:r>
      <w:r>
        <w:rPr>
          <w:rFonts w:eastAsia="Times New Roman"/>
          <w:sz w:val="24"/>
          <w:szCs w:val="24"/>
          <w:lang w:val="en-US"/>
        </w:rPr>
        <w:t>x</w:t>
      </w:r>
      <w:r w:rsidRPr="00C7708C">
        <w:rPr>
          <w:rFonts w:eastAsia="Times New Roman"/>
          <w:sz w:val="24"/>
          <w:szCs w:val="24"/>
        </w:rPr>
        <w:t>(2)</w:t>
      </w:r>
      <w:r>
        <w:rPr>
          <w:rFonts w:eastAsia="Times New Roman"/>
          <w:sz w:val="24"/>
          <w:szCs w:val="24"/>
        </w:rPr>
        <w:t xml:space="preserve"> – второе по величине и так далее. Выборочная медиана - среднее по номеру число в вариационном ряду. Если в нем нечетное число элементов (</w:t>
      </w:r>
      <w:r>
        <w:rPr>
          <w:rFonts w:eastAsia="Times New Roman"/>
          <w:sz w:val="24"/>
          <w:szCs w:val="24"/>
          <w:lang w:val="en-US"/>
        </w:rPr>
        <w:t>n</w:t>
      </w:r>
      <w:r w:rsidRPr="00C7708C">
        <w:rPr>
          <w:rFonts w:eastAsia="Times New Roman"/>
          <w:sz w:val="24"/>
          <w:szCs w:val="24"/>
        </w:rPr>
        <w:t xml:space="preserve"> = 2</w:t>
      </w:r>
      <w:r>
        <w:rPr>
          <w:rFonts w:eastAsia="Times New Roman"/>
          <w:sz w:val="24"/>
          <w:szCs w:val="24"/>
          <w:lang w:val="en-US"/>
        </w:rPr>
        <w:t>k</w:t>
      </w:r>
      <w:r w:rsidRPr="00C7708C">
        <w:rPr>
          <w:rFonts w:eastAsia="Times New Roman"/>
          <w:sz w:val="24"/>
          <w:szCs w:val="24"/>
        </w:rPr>
        <w:t>+1</w:t>
      </w:r>
      <w:r>
        <w:rPr>
          <w:rFonts w:eastAsia="Times New Roman"/>
          <w:sz w:val="24"/>
          <w:szCs w:val="24"/>
        </w:rPr>
        <w:t xml:space="preserve">), то медиана – это элемент </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+1)</w:t>
      </w:r>
      <w:r>
        <w:rPr>
          <w:rFonts w:eastAsia="Times New Roman"/>
          <w:sz w:val="24"/>
          <w:szCs w:val="24"/>
        </w:rPr>
        <w:t>, а если четное (</w:t>
      </w:r>
      <w:r>
        <w:rPr>
          <w:rFonts w:eastAsia="Times New Roman"/>
          <w:sz w:val="24"/>
          <w:szCs w:val="24"/>
          <w:lang w:val="en-US"/>
        </w:rPr>
        <w:t>n</w:t>
      </w:r>
      <w:r w:rsidRPr="00C7708C">
        <w:rPr>
          <w:rFonts w:eastAsia="Times New Roman"/>
          <w:sz w:val="24"/>
          <w:szCs w:val="24"/>
        </w:rPr>
        <w:t>=2</w:t>
      </w:r>
      <w:r>
        <w:rPr>
          <w:rFonts w:eastAsia="Times New Roman"/>
          <w:sz w:val="24"/>
          <w:szCs w:val="24"/>
          <w:lang w:val="en-US"/>
        </w:rPr>
        <w:t>k</w:t>
      </w:r>
      <w:r>
        <w:rPr>
          <w:rFonts w:eastAsia="Times New Roman"/>
          <w:sz w:val="24"/>
          <w:szCs w:val="24"/>
        </w:rPr>
        <w:t xml:space="preserve">), то медианой обычно считают </w:t>
      </w:r>
      <w:proofErr w:type="spellStart"/>
      <w:r>
        <w:rPr>
          <w:rFonts w:eastAsia="Times New Roman"/>
          <w:sz w:val="24"/>
          <w:szCs w:val="24"/>
        </w:rPr>
        <w:t>полусумму</w:t>
      </w:r>
      <w:proofErr w:type="spellEnd"/>
      <w:r>
        <w:rPr>
          <w:rFonts w:eastAsia="Times New Roman"/>
          <w:sz w:val="24"/>
          <w:szCs w:val="24"/>
        </w:rPr>
        <w:t xml:space="preserve"> двух средних элементов вариационного ряда ½</w:t>
      </w:r>
      <w:r w:rsidRPr="0090463E">
        <w:rPr>
          <w:rFonts w:eastAsia="Times New Roman"/>
          <w:sz w:val="24"/>
          <w:szCs w:val="24"/>
        </w:rPr>
        <w:t> </w:t>
      </w:r>
      <w:r w:rsidRPr="00C7708C">
        <w:rPr>
          <w:rFonts w:eastAsia="Times New Roman"/>
          <w:sz w:val="24"/>
          <w:szCs w:val="24"/>
        </w:rPr>
        <w:t>(</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w:t>
      </w:r>
      <w:r>
        <w:rPr>
          <w:rFonts w:eastAsia="Times New Roman"/>
          <w:sz w:val="24"/>
          <w:szCs w:val="24"/>
          <w:lang w:val="en-US"/>
        </w:rPr>
        <w:t>X</w:t>
      </w:r>
      <w:r w:rsidRPr="00C7708C">
        <w:rPr>
          <w:rFonts w:eastAsia="Times New Roman"/>
          <w:sz w:val="24"/>
          <w:szCs w:val="24"/>
        </w:rPr>
        <w:t>(</w:t>
      </w:r>
      <w:r>
        <w:rPr>
          <w:rFonts w:eastAsia="Times New Roman"/>
          <w:sz w:val="24"/>
          <w:szCs w:val="24"/>
          <w:lang w:val="en-US"/>
        </w:rPr>
        <w:t>k</w:t>
      </w:r>
      <w:r w:rsidRPr="00C7708C">
        <w:rPr>
          <w:rFonts w:eastAsia="Times New Roman"/>
          <w:sz w:val="24"/>
          <w:szCs w:val="24"/>
        </w:rPr>
        <w:t>+1))</w: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14:paraId="28CA33A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Наконец, мода – это просто самое частое значение в нашей выборке. </w:t>
      </w:r>
    </w:p>
    <w:p w14:paraId="702C845A"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w:t>
      </w:r>
    </w:p>
    <w:p w14:paraId="76DE661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Тогда выборочное среднее (200000+100000+50000+20+20)</w:t>
      </w:r>
      <w:r w:rsidRPr="00EE4CD0">
        <w:rPr>
          <w:rFonts w:eastAsia="Times New Roman"/>
          <w:sz w:val="24"/>
          <w:szCs w:val="24"/>
        </w:rPr>
        <w:t>/</w:t>
      </w:r>
      <w:r>
        <w:rPr>
          <w:rFonts w:eastAsia="Times New Roman"/>
          <w:sz w:val="24"/>
          <w:szCs w:val="24"/>
        </w:rPr>
        <w:t xml:space="preserve">5 = 78000. </w:t>
      </w:r>
    </w:p>
    <w:p w14:paraId="4D000BED"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Медиана – 50 000 (есть две зарплаты больше этого числа и две зарплаты меньше).</w:t>
      </w:r>
    </w:p>
    <w:p w14:paraId="15D64F2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Мода – 20 000 (это значение встречается два раза – чаще других вариантов).</w:t>
      </w:r>
    </w:p>
    <w:p w14:paraId="59A74CA7" w14:textId="77777777" w:rsidR="00FC10F8" w:rsidRPr="005E411E" w:rsidRDefault="00FC10F8" w:rsidP="00FC10F8">
      <w:pPr>
        <w:spacing w:line="288" w:lineRule="auto"/>
        <w:ind w:firstLine="397"/>
        <w:jc w:val="both"/>
        <w:rPr>
          <w:rFonts w:eastAsia="Times New Roman"/>
          <w:sz w:val="24"/>
          <w:szCs w:val="24"/>
        </w:rPr>
      </w:pPr>
      <w:r>
        <w:rPr>
          <w:rFonts w:eastAsia="Times New Roman"/>
          <w:sz w:val="24"/>
          <w:szCs w:val="24"/>
        </w:rPr>
        <w:t xml:space="preserve">Если фирма будет зазывать себе новых работников и утверждать, что средняя зарплата у них равна 78 000, то это будет формально верно, а на деле </w:t>
      </w:r>
      <w:proofErr w:type="gramStart"/>
      <w:r>
        <w:rPr>
          <w:rFonts w:eastAsia="Times New Roman"/>
          <w:sz w:val="24"/>
          <w:szCs w:val="24"/>
        </w:rPr>
        <w:t>надувательство</w:t>
      </w:r>
      <w:proofErr w:type="gramEnd"/>
      <w:r>
        <w:rPr>
          <w:rFonts w:eastAsia="Times New Roman"/>
          <w:sz w:val="24"/>
          <w:szCs w:val="24"/>
        </w:rPr>
        <w:t>. Здесь нужно ориентироваться на моду, поскольку вас зовут, надо думать, рядовыми работниками, а не директорами.</w:t>
      </w:r>
    </w:p>
    <w:p w14:paraId="0234996F" w14:textId="77777777" w:rsidR="00FC10F8" w:rsidRDefault="00FC10F8" w:rsidP="00FC10F8">
      <w:pPr>
        <w:spacing w:line="288" w:lineRule="auto"/>
        <w:ind w:firstLine="397"/>
        <w:jc w:val="both"/>
        <w:rPr>
          <w:rFonts w:eastAsia="Times New Roman"/>
          <w:sz w:val="24"/>
          <w:szCs w:val="24"/>
        </w:rPr>
      </w:pPr>
    </w:p>
    <w:p w14:paraId="36EEE6F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 этой главе мы поговорим о средних значениях и </w:t>
      </w:r>
      <w:proofErr w:type="gramStart"/>
      <w:r>
        <w:rPr>
          <w:rFonts w:eastAsia="Times New Roman"/>
          <w:sz w:val="24"/>
          <w:szCs w:val="24"/>
        </w:rPr>
        <w:t>о</w:t>
      </w:r>
      <w:proofErr w:type="gramEnd"/>
      <w:r>
        <w:rPr>
          <w:rFonts w:eastAsia="Times New Roman"/>
          <w:sz w:val="24"/>
          <w:szCs w:val="24"/>
        </w:rPr>
        <w:t xml:space="preserve"> их репрезентативности.</w:t>
      </w:r>
    </w:p>
    <w:p w14:paraId="061FF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r w:rsidRPr="0029618A">
        <w:rPr>
          <w:rFonts w:eastAsia="Times New Roman"/>
          <w:i/>
          <w:sz w:val="24"/>
          <w:szCs w:val="24"/>
        </w:rPr>
        <w:t>одно</w:t>
      </w:r>
      <w:r>
        <w:rPr>
          <w:rFonts w:eastAsia="Times New Roman"/>
          <w:i/>
          <w:sz w:val="24"/>
          <w:szCs w:val="24"/>
        </w:rPr>
        <w:t>мерные</w:t>
      </w:r>
      <w:r w:rsidRPr="0029618A">
        <w:rPr>
          <w:rFonts w:eastAsia="Times New Roman"/>
          <w:i/>
          <w:sz w:val="24"/>
          <w:szCs w:val="24"/>
        </w:rPr>
        <w:t xml:space="preserve"> распределения</w:t>
      </w:r>
      <w:r w:rsidRPr="0029618A">
        <w:rPr>
          <w:rFonts w:eastAsia="Times New Roman"/>
          <w:sz w:val="24"/>
          <w:szCs w:val="24"/>
        </w:rPr>
        <w:t xml:space="preserve"> </w:t>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14:paraId="12B03F6A" w14:textId="77777777" w:rsidR="00FC10F8" w:rsidRPr="0029618A" w:rsidRDefault="00FC10F8" w:rsidP="00FC10F8">
      <w:pPr>
        <w:pStyle w:val="2"/>
        <w:spacing w:before="200" w:after="0"/>
        <w:ind w:firstLine="397"/>
        <w:jc w:val="both"/>
        <w:rPr>
          <w:rFonts w:eastAsia="Times New Roman"/>
          <w:sz w:val="24"/>
          <w:szCs w:val="24"/>
        </w:rPr>
      </w:pPr>
      <w:bookmarkStart w:id="83" w:name="_Toc24894032"/>
      <w:r w:rsidRPr="0029618A">
        <w:rPr>
          <w:rFonts w:eastAsia="Cambria"/>
          <w:b/>
          <w:color w:val="4F81BD"/>
          <w:sz w:val="26"/>
          <w:szCs w:val="26"/>
        </w:rPr>
        <w:t>Начнём с многомерного арбуза</w:t>
      </w:r>
      <w:bookmarkEnd w:id="83"/>
    </w:p>
    <w:p w14:paraId="0E7D779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 </w:t>
      </w:r>
      <m:oMath>
        <m:r>
          <w:rPr>
            <w:rFonts w:ascii="Cambria Math" w:eastAsia="Cambria Math" w:hAnsi="Cambria Math"/>
            <w:sz w:val="24"/>
            <w:szCs w:val="24"/>
          </w:rPr>
          <m:t>15%</m:t>
        </m:r>
      </m:oMath>
      <w:r w:rsidRPr="0029618A">
        <w:rPr>
          <w:rFonts w:eastAsia="Times New Roman"/>
          <w:sz w:val="24"/>
          <w:szCs w:val="24"/>
        </w:rPr>
        <w:t xml:space="preserve"> от его радиуса? Кажется, что это </w:t>
      </w:r>
      <w:r>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сначала одномерный арбуз, в виде розового столбика. Его корка представляет собой два маленьких белых </w:t>
      </w:r>
      <w:proofErr w:type="spellStart"/>
      <w:r w:rsidRPr="0029618A">
        <w:rPr>
          <w:rFonts w:eastAsia="Times New Roman"/>
          <w:sz w:val="24"/>
          <w:szCs w:val="24"/>
        </w:rPr>
        <w:t>отрезочка</w:t>
      </w:r>
      <w:proofErr w:type="spellEnd"/>
      <w:r w:rsidRPr="0029618A">
        <w:rPr>
          <w:rFonts w:eastAsia="Times New Roman"/>
          <w:sz w:val="24"/>
          <w:szCs w:val="24"/>
        </w:rPr>
        <w:t xml:space="preserve"> по краям, суммарная длина корки будет мерой (обобщённым объёмом) в одномерном мире и составит 15% от общей меры арбуза. У двумерного, </w:t>
      </w:r>
      <w:proofErr w:type="spellStart"/>
      <w:r w:rsidRPr="0029618A">
        <w:rPr>
          <w:rFonts w:eastAsia="Times New Roman"/>
          <w:sz w:val="24"/>
          <w:szCs w:val="24"/>
        </w:rPr>
        <w:t>блинообразного</w:t>
      </w:r>
      <w:proofErr w:type="spellEnd"/>
      <w:r w:rsidRPr="0029618A">
        <w:rPr>
          <w:rFonts w:eastAsia="Times New Roman"/>
          <w:sz w:val="24"/>
          <w:szCs w:val="24"/>
        </w:rPr>
        <w:t xml:space="preserve"> арбуза, мера корки в виде площади белого кольца будет меньше, чем его внутренняя часть, уже всего в три раза. В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трёхмерном мире такая корка составит почти 40% общего объёма. Чувствуете подвох?</w:t>
      </w:r>
      <w:r w:rsidRPr="0029618A">
        <w:rPr>
          <w:noProof/>
        </w:rPr>
        <w:drawing>
          <wp:anchor distT="0" distB="0" distL="114300" distR="114300" simplePos="0" relativeHeight="251663360" behindDoc="0" locked="0" layoutInCell="1" allowOverlap="1" wp14:anchorId="0C582A23" wp14:editId="2D5537B7">
            <wp:simplePos x="0" y="0"/>
            <wp:positionH relativeFrom="column">
              <wp:posOffset>2880995</wp:posOffset>
            </wp:positionH>
            <wp:positionV relativeFrom="paragraph">
              <wp:posOffset>712470</wp:posOffset>
            </wp:positionV>
            <wp:extent cx="3131185" cy="2772410"/>
            <wp:effectExtent l="0" t="0" r="0" b="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50" cstate="print"/>
                    <a:srcRect/>
                    <a:stretch>
                      <a:fillRect/>
                    </a:stretch>
                  </pic:blipFill>
                  <pic:spPr>
                    <a:xfrm>
                      <a:off x="0" y="0"/>
                      <a:ext cx="3131185" cy="2772410"/>
                    </a:xfrm>
                    <a:prstGeom prst="rect">
                      <a:avLst/>
                    </a:prstGeom>
                    <a:ln/>
                  </pic:spPr>
                </pic:pic>
              </a:graphicData>
            </a:graphic>
          </wp:anchor>
        </w:drawing>
      </w:r>
    </w:p>
    <w:p w14:paraId="7E608F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14:paraId="5974BA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 </w:t>
      </w:r>
      <m:oMath>
        <m:r>
          <w:rPr>
            <w:rFonts w:ascii="Cambria Math" w:eastAsia="Cambria Math" w:hAnsi="Cambria Math"/>
            <w:sz w:val="24"/>
            <w:szCs w:val="24"/>
          </w:rPr>
          <m:t>m</m:t>
        </m:r>
      </m:oMath>
      <w:r w:rsidRPr="0029618A">
        <w:rPr>
          <w:rFonts w:eastAsia="Times New Roman"/>
          <w:sz w:val="24"/>
          <w:szCs w:val="24"/>
        </w:rPr>
        <w:t xml:space="preserve"> его мера, или обобщённый объём, пропорциональна степенной функции от характерного размера тела</w:t>
      </w:r>
      <w:proofErr w:type="gramStart"/>
      <w:r w:rsidRPr="0029618A">
        <w:rPr>
          <w:rFonts w:eastAsia="Times New Roman"/>
          <w:sz w:val="24"/>
          <w:szCs w:val="24"/>
        </w:rPr>
        <w:t xml:space="preserve"> </w:t>
      </w:r>
      <m:oMath>
        <m:r>
          <w:rPr>
            <w:rFonts w:ascii="Cambria Math" w:eastAsia="Cambria Math" w:hAnsi="Cambria Math"/>
            <w:sz w:val="24"/>
            <w:szCs w:val="24"/>
          </w:rPr>
          <m:t>d</m:t>
        </m:r>
      </m:oMath>
      <w:r w:rsidRPr="0029618A">
        <w:rPr>
          <w:rFonts w:eastAsia="Times New Roman"/>
          <w:sz w:val="24"/>
          <w:szCs w:val="24"/>
        </w:rPr>
        <w:t>:</w:t>
      </w:r>
      <w:proofErr w:type="gramEnd"/>
    </w:p>
    <w:p w14:paraId="6E2F84D1"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w:lastRenderedPageBreak/>
          <m:t>V∝</m:t>
        </m:r>
        <m:sSup>
          <m:sSupPr>
            <m:ctrlPr>
              <w:rPr>
                <w:rFonts w:ascii="Cambria Math" w:eastAsia="Cambria Math" w:hAnsi="Cambria Math"/>
                <w:i/>
                <w:sz w:val="24"/>
                <w:szCs w:val="24"/>
              </w:rPr>
            </m:ctrlPr>
          </m:sSupPr>
          <m:e>
            <m:r>
              <w:rPr>
                <w:rFonts w:ascii="Cambria Math" w:eastAsia="Cambria Math" w:hAnsi="Cambria Math"/>
                <w:sz w:val="24"/>
                <w:szCs w:val="24"/>
              </w:rPr>
              <m:t>d</m:t>
            </m:r>
          </m:e>
          <m:sup>
            <m:r>
              <w:rPr>
                <w:rFonts w:ascii="Cambria Math" w:eastAsia="Cambria Math" w:hAnsi="Cambria Math"/>
                <w:sz w:val="24"/>
                <w:szCs w:val="24"/>
              </w:rPr>
              <m:t>m</m:t>
            </m:r>
          </m:sup>
        </m:sSup>
      </m:oMath>
      <w:r w:rsidRPr="0029618A">
        <w:rPr>
          <w:rFonts w:eastAsia="Times New Roman"/>
          <w:i/>
          <w:sz w:val="24"/>
          <w:szCs w:val="24"/>
        </w:rPr>
        <w:t>.</w:t>
      </w:r>
    </w:p>
    <w:p w14:paraId="30073C2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proofErr w:type="spellStart"/>
      <w:r w:rsidRPr="0029618A">
        <w:rPr>
          <w:rFonts w:eastAsia="Times New Roman"/>
          <w:i/>
          <w:color w:val="205968"/>
          <w:sz w:val="24"/>
          <w:szCs w:val="24"/>
          <w:highlight w:val="white"/>
        </w:rPr>
        <w:t>формфактором</w:t>
      </w:r>
      <w:proofErr w:type="spellEnd"/>
      <w:r w:rsidRPr="0029618A">
        <w:rPr>
          <w:rFonts w:eastAsia="Times New Roman"/>
          <w:sz w:val="24"/>
          <w:szCs w:val="24"/>
        </w:rPr>
        <w:t xml:space="preserve">. </w:t>
      </w:r>
      <w:proofErr w:type="gramStart"/>
      <w:r w:rsidRPr="0029618A">
        <w:rPr>
          <w:rFonts w:eastAsia="Times New Roman"/>
          <w:sz w:val="24"/>
          <w:szCs w:val="24"/>
        </w:rPr>
        <w:t xml:space="preserve">Она зависит от формы тела и от размерности пространства, но не зависит от размеров: для куба она равна </w:t>
      </w:r>
      <m:oMath>
        <m:r>
          <w:rPr>
            <w:rFonts w:ascii="Cambria Math" w:eastAsia="Cambria Math" w:hAnsi="Cambria Math"/>
            <w:sz w:val="24"/>
            <w:szCs w:val="24"/>
          </w:rPr>
          <m:t>1</m:t>
        </m:r>
      </m:oMath>
      <w:r w:rsidRPr="0029618A">
        <w:rPr>
          <w:rFonts w:eastAsia="Times New Roman"/>
          <w:sz w:val="24"/>
          <w:szCs w:val="24"/>
        </w:rPr>
        <w:t>, для шара того же размера</w:t>
      </w:r>
      <w:r w:rsidR="00EE4CD0" w:rsidRPr="00EE4CD0">
        <w:rPr>
          <w:rFonts w:eastAsia="Times New Roman"/>
          <w:sz w:val="24"/>
          <w:szCs w:val="24"/>
        </w:rPr>
        <w:t xml:space="preserve"> </w:t>
      </w:r>
      <w:r w:rsidR="00EE4CD0">
        <w:rPr>
          <w:rFonts w:eastAsia="Times New Roman"/>
          <w:sz w:val="24"/>
          <w:szCs w:val="24"/>
        </w:rPr>
        <w:t>она выражается сложнее</w:t>
      </w:r>
      <w:r w:rsidRPr="0029618A">
        <w:rPr>
          <w:rFonts w:eastAsia="Times New Roman"/>
          <w:sz w:val="24"/>
          <w:szCs w:val="24"/>
        </w:rPr>
        <w:t xml:space="preserve"> —</w:t>
      </w:r>
      <w:r w:rsidR="00EE4CD0">
        <w:rPr>
          <w:rFonts w:eastAsia="Times New Roman"/>
          <w:sz w:val="24"/>
          <w:szCs w:val="24"/>
        </w:rPr>
        <w:t xml:space="preserve"> через гамма-функцию:</w:t>
      </w:r>
      <w:r w:rsidRPr="00020EBC">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π</m:t>
            </m:r>
          </m:e>
          <m:sup>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sup>
        </m:sSup>
        <m:r>
          <w:rPr>
            <w:rFonts w:ascii="Cambria Math" w:eastAsia="Cambria Math" w:hAnsi="Cambria Math"/>
            <w:sz w:val="24"/>
            <w:szCs w:val="24"/>
          </w:rPr>
          <m:t>/Г(</m:t>
        </m:r>
        <m:f>
          <m:fPr>
            <m:ctrlPr>
              <w:rPr>
                <w:rFonts w:ascii="Cambria Math" w:eastAsia="Cambria Math" w:hAnsi="Cambria Math"/>
                <w:i/>
                <w:sz w:val="24"/>
                <w:szCs w:val="24"/>
                <w:lang w:val="en-US"/>
              </w:rPr>
            </m:ctrlPr>
          </m:fPr>
          <m:num>
            <m:r>
              <w:rPr>
                <w:rFonts w:ascii="Cambria Math" w:eastAsia="Cambria Math" w:hAnsi="Cambria Math"/>
                <w:sz w:val="24"/>
                <w:szCs w:val="24"/>
              </w:rPr>
              <m:t>m</m:t>
            </m:r>
            <m:ctrlPr>
              <w:rPr>
                <w:rFonts w:ascii="Cambria Math" w:eastAsia="Cambria Math" w:hAnsi="Cambria Math"/>
                <w:i/>
                <w:sz w:val="24"/>
                <w:szCs w:val="24"/>
              </w:rPr>
            </m:ctrlPr>
          </m:num>
          <m:den>
            <m:r>
              <w:rPr>
                <w:rFonts w:ascii="Cambria Math" w:eastAsia="Cambria Math" w:hAnsi="Cambria Math"/>
                <w:sz w:val="24"/>
                <w:szCs w:val="24"/>
              </w:rPr>
              <m:t>2</m:t>
            </m:r>
          </m:den>
        </m:f>
        <m:r>
          <w:rPr>
            <w:rFonts w:ascii="Cambria Math" w:eastAsia="Cambria Math" w:hAnsi="Cambria Math"/>
            <w:sz w:val="24"/>
            <w:szCs w:val="24"/>
          </w:rPr>
          <m:t>+1)</m:t>
        </m:r>
      </m:oMath>
      <w:r w:rsidR="00EE4CD0">
        <w:rPr>
          <w:rFonts w:eastAsia="Times New Roman"/>
          <w:sz w:val="24"/>
          <w:szCs w:val="24"/>
        </w:rPr>
        <w:t>, которая для целых аргументов сводится к факториалу числа (</w:t>
      </w:r>
      <m:oMath>
        <m:r>
          <w:rPr>
            <w:rFonts w:ascii="Cambria Math" w:eastAsia="Times New Roman" w:hAnsi="Cambria Math"/>
            <w:sz w:val="24"/>
            <w:szCs w:val="24"/>
          </w:rPr>
          <m:t>Г</m:t>
        </m:r>
        <m:d>
          <m:dPr>
            <m:ctrlPr>
              <w:rPr>
                <w:rFonts w:ascii="Cambria Math" w:eastAsia="Times New Roman" w:hAnsi="Cambria Math"/>
                <w:i/>
                <w:sz w:val="24"/>
                <w:szCs w:val="24"/>
                <w:lang w:val="en-US"/>
              </w:rPr>
            </m:ctrlPr>
          </m:dPr>
          <m:e>
            <m:r>
              <w:rPr>
                <w:rFonts w:ascii="Cambria Math" w:eastAsia="Times New Roman" w:hAnsi="Cambria Math"/>
                <w:sz w:val="24"/>
                <w:szCs w:val="24"/>
                <w:lang w:val="en-US"/>
              </w:rPr>
              <m:t>n</m:t>
            </m:r>
            <m:r>
              <w:rPr>
                <w:rFonts w:ascii="Cambria Math" w:eastAsia="Times New Roman" w:hAnsi="Cambria Math"/>
                <w:sz w:val="24"/>
                <w:szCs w:val="24"/>
              </w:rPr>
              <m:t>+1</m:t>
            </m:r>
          </m:e>
        </m:d>
        <m:r>
          <w:rPr>
            <w:rFonts w:ascii="Cambria Math" w:eastAsia="Times New Roman" w:hAnsi="Cambria Math"/>
            <w:sz w:val="24"/>
            <w:szCs w:val="24"/>
          </w:rPr>
          <m:t>=n!</m:t>
        </m:r>
      </m:oMath>
      <w:r w:rsidR="00EE4CD0">
        <w:rPr>
          <w:rFonts w:eastAsia="Times New Roman"/>
          <w:sz w:val="24"/>
          <w:szCs w:val="24"/>
        </w:rPr>
        <w:t>)</w:t>
      </w:r>
      <w:r>
        <w:rPr>
          <w:rFonts w:eastAsia="Times New Roman"/>
          <w:sz w:val="24"/>
          <w:szCs w:val="24"/>
        </w:rPr>
        <w:t xml:space="preserve"> </w:t>
      </w:r>
      <w:r w:rsidRPr="0029618A">
        <w:rPr>
          <w:rFonts w:eastAsia="Times New Roman"/>
          <w:sz w:val="24"/>
          <w:szCs w:val="24"/>
        </w:rPr>
        <w:t>и т. д. Ни конкретная форма, ни этот коэффициент для анализа нам не потребуются.</w:t>
      </w:r>
      <w:proofErr w:type="gramEnd"/>
      <w:r w:rsidRPr="0029618A">
        <w:rPr>
          <w:rFonts w:eastAsia="Times New Roman"/>
          <w:sz w:val="24"/>
          <w:szCs w:val="24"/>
        </w:rPr>
        <w:t xml:space="preserve">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w:t>
      </w:r>
      <w:proofErr w:type="spellStart"/>
      <w:r w:rsidRPr="0029618A">
        <w:rPr>
          <w:rFonts w:eastAsia="Times New Roman"/>
          <w:sz w:val="24"/>
          <w:szCs w:val="24"/>
        </w:rPr>
        <w:t>Жулиа</w:t>
      </w:r>
      <w:proofErr w:type="spellEnd"/>
      <w:r w:rsidRPr="0029618A">
        <w:rPr>
          <w:rFonts w:eastAsia="Times New Roman"/>
          <w:sz w:val="24"/>
          <w:szCs w:val="24"/>
        </w:rPr>
        <w:t xml:space="preserve"> и губкой </w:t>
      </w:r>
      <w:proofErr w:type="spellStart"/>
      <w:r w:rsidRPr="0029618A">
        <w:rPr>
          <w:rFonts w:eastAsia="Times New Roman"/>
          <w:sz w:val="24"/>
          <w:szCs w:val="24"/>
        </w:rPr>
        <w:t>Менгера</w:t>
      </w:r>
      <w:proofErr w:type="spellEnd"/>
      <w:r w:rsidRPr="0029618A">
        <w:rPr>
          <w:rFonts w:eastAsia="Times New Roman"/>
          <w:sz w:val="24"/>
          <w:szCs w:val="24"/>
        </w:rPr>
        <w:t xml:space="preserve">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до устройства наших с вами лёгких. Но, повторюсь, здесь мы будем рассматривать только сплошные тела.</w:t>
      </w:r>
    </w:p>
    <w:p w14:paraId="209BE303"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r>
        <w:rPr>
          <w:rFonts w:eastAsia="Times New Roman"/>
          <w:sz w:val="24"/>
          <w:szCs w:val="24"/>
        </w:rPr>
        <w:t>Мы можем сказать,</w:t>
      </w:r>
      <w:r w:rsidRPr="0029618A">
        <w:rPr>
          <w:rFonts w:eastAsia="Times New Roman"/>
          <w:sz w:val="24"/>
          <w:szCs w:val="24"/>
        </w:rPr>
        <w:t xml:space="preserve"> что человек имеет характерный размер порядка метра, </w:t>
      </w:r>
      <w:r>
        <w:rPr>
          <w:rFonts w:eastAsia="Times New Roman"/>
          <w:sz w:val="24"/>
          <w:szCs w:val="24"/>
        </w:rPr>
        <w:t xml:space="preserve">а </w:t>
      </w:r>
      <w:r w:rsidRPr="0029618A">
        <w:rPr>
          <w:rFonts w:eastAsia="Times New Roman"/>
          <w:sz w:val="24"/>
          <w:szCs w:val="24"/>
        </w:rPr>
        <w:t>муравей — миллиметра</w:t>
      </w:r>
      <w:r>
        <w:rPr>
          <w:rFonts w:eastAsia="Times New Roman"/>
          <w:sz w:val="24"/>
          <w:szCs w:val="24"/>
        </w:rPr>
        <w:t>. В то же время</w:t>
      </w:r>
      <w:r w:rsidRPr="0029618A">
        <w:rPr>
          <w:rFonts w:eastAsia="Times New Roman"/>
          <w:sz w:val="24"/>
          <w:szCs w:val="24"/>
        </w:rPr>
        <w:t xml:space="preserve"> </w:t>
      </w:r>
      <w:r>
        <w:rPr>
          <w:rFonts w:eastAsia="Times New Roman"/>
          <w:sz w:val="24"/>
          <w:szCs w:val="24"/>
        </w:rPr>
        <w:t>характерный размер нашей Г</w:t>
      </w:r>
      <w:r w:rsidRPr="0029618A">
        <w:rPr>
          <w:rFonts w:eastAsia="Times New Roman"/>
          <w:sz w:val="24"/>
          <w:szCs w:val="24"/>
        </w:rPr>
        <w:t>алактик</w:t>
      </w:r>
      <w:r>
        <w:rPr>
          <w:rFonts w:eastAsia="Times New Roman"/>
          <w:sz w:val="24"/>
          <w:szCs w:val="24"/>
        </w:rPr>
        <w:t>и</w:t>
      </w:r>
      <w:r w:rsidRPr="0029618A">
        <w:rPr>
          <w:rFonts w:eastAsia="Times New Roman"/>
          <w:sz w:val="24"/>
          <w:szCs w:val="24"/>
        </w:rPr>
        <w:t xml:space="preserve"> </w:t>
      </w:r>
      <w:r>
        <w:rPr>
          <w:rFonts w:eastAsia="Times New Roman"/>
          <w:sz w:val="24"/>
          <w:szCs w:val="24"/>
        </w:rPr>
        <w:t>– 100</w:t>
      </w:r>
      <w:r w:rsidRPr="0029618A">
        <w:rPr>
          <w:rFonts w:eastAsia="Times New Roman"/>
          <w:sz w:val="24"/>
          <w:szCs w:val="24"/>
        </w:rPr>
        <w:t xml:space="preserve"> тысяч световых лет. </w:t>
      </w:r>
      <w:r>
        <w:rPr>
          <w:rFonts w:eastAsia="Times New Roman"/>
          <w:sz w:val="24"/>
          <w:szCs w:val="24"/>
        </w:rPr>
        <w:t xml:space="preserve">Все эти объекты имеют весьма сложную форму, но когда мы говорим о характерных размерах, форма нас не интересует. </w:t>
      </w:r>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r>
        <w:rPr>
          <w:rFonts w:eastAsia="Times New Roman"/>
          <w:sz w:val="24"/>
          <w:szCs w:val="24"/>
        </w:rPr>
        <w:t xml:space="preserve"> или как диаметр шара, имеющего такой же объём, как и рассматриваемое тело.</w:t>
      </w:r>
      <w:r w:rsidRPr="0029618A">
        <w:rPr>
          <w:rFonts w:eastAsia="Times New Roman"/>
          <w:sz w:val="24"/>
          <w:szCs w:val="24"/>
        </w:rPr>
        <w:t xml:space="preserve"> </w:t>
      </w:r>
    </w:p>
    <w:p w14:paraId="1760B6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14:paraId="74358B0E" w14:textId="77777777" w:rsidR="00FC10F8" w:rsidRPr="0029618A" w:rsidRDefault="006434A2" w:rsidP="00FC10F8">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r>
            <w:rPr>
              <w:rFonts w:ascii="Cambria Math" w:eastAsia="Cambria Math" w:hAnsi="Cambria Math"/>
              <w:sz w:val="24"/>
              <w:szCs w:val="24"/>
            </w:rPr>
            <m:t>,</m:t>
          </m:r>
        </m:oMath>
      </m:oMathPara>
    </w:p>
    <w:p w14:paraId="452492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а отношение объёма корки, составляющей долю </w:t>
      </w:r>
      <m:oMath>
        <m:r>
          <w:rPr>
            <w:rFonts w:ascii="Cambria Math" w:hAnsi="Cambria Math"/>
          </w:rPr>
          <m:t>δ</m:t>
        </m:r>
      </m:oMath>
      <w:r w:rsidRPr="0029618A">
        <w:rPr>
          <w:rFonts w:eastAsia="Times New Roman"/>
          <w:sz w:val="24"/>
          <w:szCs w:val="24"/>
        </w:rPr>
        <w:t xml:space="preserve"> от размеров тела, к общему объёму выражается следующим образом:</w:t>
      </w:r>
    </w:p>
    <w:p w14:paraId="272709BD" w14:textId="77777777" w:rsidR="00FC10F8" w:rsidRPr="0029618A" w:rsidRDefault="006434A2" w:rsidP="00FC10F8">
      <w:pPr>
        <w:widowControl w:val="0"/>
        <w:spacing w:line="240" w:lineRule="auto"/>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1-δ</m:t>
                  </m:r>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1FAD62B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Как хорошо получилось — мы перешли от пропорциональности к точному равенству. Это произошло благодаря отношениям, в которых сократились неизвестные нам </w:t>
      </w:r>
      <w:proofErr w:type="spellStart"/>
      <w:r w:rsidRPr="0029618A">
        <w:rPr>
          <w:rFonts w:eastAsia="Times New Roman"/>
          <w:sz w:val="24"/>
          <w:szCs w:val="24"/>
        </w:rPr>
        <w:t>формфактор</w:t>
      </w:r>
      <w:proofErr w:type="spellEnd"/>
      <w:r w:rsidRPr="0029618A">
        <w:rPr>
          <w:rFonts w:eastAsia="Times New Roman"/>
          <w:sz w:val="24"/>
          <w:szCs w:val="24"/>
        </w:rPr>
        <w:t xml:space="preserve"> и размеры тела. Таким образом, полученное соотношение объёма корки и объёма тела универсально и годится для арбузов сколь угодно сложной формы.</w:t>
      </w:r>
    </w:p>
    <w:p w14:paraId="59B1C6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14:paraId="141EADEB"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9472765" wp14:editId="79BF2534">
            <wp:extent cx="4379381" cy="3196765"/>
            <wp:effectExtent l="0" t="0" r="0" b="0"/>
            <wp:docPr id="49" name="image37.jpg" descr="C:\tmp\podlost\ToH\work\figures\normal\iui2tuuww5ok9bzwnnhrs6ynd1o.jpeg"/>
            <wp:cNvGraphicFramePr/>
            <a:graphic xmlns:a="http://schemas.openxmlformats.org/drawingml/2006/main">
              <a:graphicData uri="http://schemas.openxmlformats.org/drawingml/2006/picture">
                <pic:pic xmlns:pic="http://schemas.openxmlformats.org/drawingml/2006/picture">
                  <pic:nvPicPr>
                    <pic:cNvPr id="0" name="image37.jpg" descr="C:\tmp\podlost\ToH\work\figures\normal\iui2tuuww5ok9bzwnnhrs6ynd1o.jpeg"/>
                    <pic:cNvPicPr preferRelativeResize="0"/>
                  </pic:nvPicPr>
                  <pic:blipFill>
                    <a:blip r:embed="rId51" cstate="print"/>
                    <a:srcRect/>
                    <a:stretch>
                      <a:fillRect/>
                    </a:stretch>
                  </pic:blipFill>
                  <pic:spPr>
                    <a:xfrm>
                      <a:off x="0" y="0"/>
                      <a:ext cx="4379381" cy="3196765"/>
                    </a:xfrm>
                    <a:prstGeom prst="rect">
                      <a:avLst/>
                    </a:prstGeom>
                    <a:ln/>
                  </pic:spPr>
                </pic:pic>
              </a:graphicData>
            </a:graphic>
          </wp:inline>
        </w:drawing>
      </w:r>
      <w:r w:rsidRPr="0029618A">
        <w:rPr>
          <w:rFonts w:eastAsia="Times New Roman"/>
          <w:i/>
          <w:sz w:val="24"/>
          <w:szCs w:val="24"/>
        </w:rPr>
        <w:t xml:space="preserve"> </w:t>
      </w:r>
    </w:p>
    <w:p w14:paraId="7802BB2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 четырёхмерном пространстве наш условно тонкокорый арбуз оставит нам уже лишь половину мякоти, а в </w:t>
      </w:r>
      <w:proofErr w:type="spellStart"/>
      <w:r w:rsidRPr="0029618A">
        <w:rPr>
          <w:rFonts w:eastAsia="Times New Roman"/>
          <w:i/>
          <w:sz w:val="24"/>
          <w:szCs w:val="24"/>
        </w:rPr>
        <w:t>одиннадцатимерном</w:t>
      </w:r>
      <w:proofErr w:type="spellEnd"/>
      <w:r w:rsidRPr="0029618A">
        <w:rPr>
          <w:rFonts w:eastAsia="Times New Roman"/>
          <w:i/>
          <w:sz w:val="24"/>
          <w:szCs w:val="24"/>
        </w:rPr>
        <w:t xml:space="preserve"> мире мы сможем полакомит</w:t>
      </w:r>
      <w:r>
        <w:rPr>
          <w:rFonts w:eastAsia="Times New Roman"/>
          <w:i/>
          <w:sz w:val="24"/>
          <w:szCs w:val="24"/>
        </w:rPr>
        <w:t>ь</w:t>
      </w:r>
      <w:r w:rsidRPr="0029618A">
        <w:rPr>
          <w:rFonts w:eastAsia="Times New Roman"/>
          <w:i/>
          <w:sz w:val="24"/>
          <w:szCs w:val="24"/>
        </w:rPr>
        <w:t>ся лишь 15% от всего арбуза, выбросив корочку, составляющую 15% его радиуса!</w:t>
      </w:r>
    </w:p>
    <w:p w14:paraId="1BD2BC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14:paraId="7E968C15"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14:paraId="7088FF0E" w14:textId="77777777" w:rsidR="00FC10F8" w:rsidRPr="0029618A" w:rsidRDefault="00FC10F8" w:rsidP="00FC10F8">
      <w:pPr>
        <w:pStyle w:val="2"/>
        <w:spacing w:before="200" w:after="0"/>
        <w:ind w:firstLine="397"/>
        <w:jc w:val="both"/>
        <w:rPr>
          <w:rFonts w:eastAsia="Cambria"/>
          <w:b/>
          <w:color w:val="4F81BD"/>
          <w:sz w:val="26"/>
          <w:szCs w:val="26"/>
        </w:rPr>
      </w:pPr>
      <w:bookmarkStart w:id="84" w:name="_Toc24894033"/>
      <w:r w:rsidRPr="0029618A">
        <w:rPr>
          <w:rFonts w:eastAsia="Cambria"/>
          <w:b/>
          <w:color w:val="4F81BD"/>
          <w:sz w:val="26"/>
          <w:szCs w:val="26"/>
        </w:rPr>
        <w:t>Мне одному кажется, что я нормальный?</w:t>
      </w:r>
      <w:bookmarkEnd w:id="84"/>
    </w:p>
    <w:p w14:paraId="52ADBE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Pr>
          <w:rFonts w:eastAsia="Times New Roman"/>
          <w:sz w:val="24"/>
          <w:szCs w:val="24"/>
        </w:rPr>
        <w:t>этот закон</w:t>
      </w:r>
      <w:r w:rsidRPr="0029618A">
        <w:rPr>
          <w:rFonts w:eastAsia="Times New Roman"/>
          <w:sz w:val="24"/>
          <w:szCs w:val="24"/>
        </w:rPr>
        <w:t xml:space="preserve">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14:paraId="6E84AF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w:t>
      </w:r>
      <w:proofErr w:type="gramStart"/>
      <w:r w:rsidRPr="0029618A">
        <w:rPr>
          <w:rFonts w:eastAsia="Times New Roman"/>
          <w:sz w:val="24"/>
          <w:szCs w:val="24"/>
        </w:rPr>
        <w:t>существенно многомерно</w:t>
      </w:r>
      <w:proofErr w:type="gramEnd"/>
      <w:r w:rsidRPr="0029618A">
        <w:rPr>
          <w:rFonts w:eastAsia="Times New Roman"/>
          <w:sz w:val="24"/>
          <w:szCs w:val="24"/>
        </w:rPr>
        <w:t xml:space="preserve">. </w:t>
      </w:r>
      <w:r>
        <w:rPr>
          <w:rFonts w:eastAsia="Times New Roman"/>
          <w:sz w:val="24"/>
          <w:szCs w:val="24"/>
        </w:rPr>
        <w:t>В качестве различных</w:t>
      </w:r>
      <w:r w:rsidRPr="0029618A">
        <w:rPr>
          <w:rFonts w:eastAsia="Times New Roman"/>
          <w:sz w:val="24"/>
          <w:szCs w:val="24"/>
        </w:rPr>
        <w:t xml:space="preserve"> размерност</w:t>
      </w:r>
      <w:r>
        <w:rPr>
          <w:rFonts w:eastAsia="Times New Roman"/>
          <w:sz w:val="24"/>
          <w:szCs w:val="24"/>
        </w:rPr>
        <w:t>ей</w:t>
      </w:r>
      <w:r w:rsidRPr="0029618A">
        <w:rPr>
          <w:rFonts w:eastAsia="Times New Roman"/>
          <w:sz w:val="24"/>
          <w:szCs w:val="24"/>
        </w:rPr>
        <w:t xml:space="preserve"> можно </w:t>
      </w:r>
      <w:r>
        <w:rPr>
          <w:rFonts w:eastAsia="Times New Roman"/>
          <w:sz w:val="24"/>
          <w:szCs w:val="24"/>
        </w:rPr>
        <w:t>рассматривать</w:t>
      </w:r>
      <w:r w:rsidRPr="0029618A">
        <w:rPr>
          <w:rFonts w:eastAsia="Times New Roman"/>
          <w:sz w:val="24"/>
          <w:szCs w:val="24"/>
        </w:rPr>
        <w:t xml:space="preserve"> и очевидные </w:t>
      </w:r>
      <w:r w:rsidRPr="00EB39F2">
        <w:rPr>
          <w:rFonts w:eastAsia="Times New Roman"/>
          <w:sz w:val="24"/>
          <w:szCs w:val="24"/>
        </w:rPr>
        <w:t>рост,</w:t>
      </w:r>
      <w:r w:rsidRPr="0029618A">
        <w:rPr>
          <w:rFonts w:eastAsia="Times New Roman"/>
          <w:sz w:val="24"/>
          <w:szCs w:val="24"/>
        </w:rPr>
        <w:t xml:space="preserve"> вес, возраст и достаток, а также уровни интеллектуального (IQ) и эмоционального (EQ) развития</w:t>
      </w:r>
      <w:r>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w:t>
      </w:r>
      <w:r w:rsidRPr="0029618A">
        <w:rPr>
          <w:rFonts w:eastAsia="Times New Roman"/>
          <w:sz w:val="24"/>
          <w:szCs w:val="24"/>
        </w:rPr>
        <w:lastRenderedPageBreak/>
        <w:t>параметров окажется людей, типичных во всех отношениях? Выражение, которое мы использовали для вычисления отношения объёмов корки и арбуза, можно использовать и для вычисления вероятности попасть в число хоть в чём-то</w:t>
      </w:r>
      <w:r>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Pr>
          <w:rFonts w:eastAsia="Times New Roman"/>
          <w:sz w:val="24"/>
          <w:szCs w:val="24"/>
        </w:rPr>
        <w:t xml:space="preserve"> (для некоторых пар параметров это может быть </w:t>
      </w:r>
      <w:proofErr w:type="gramStart"/>
      <w:r>
        <w:rPr>
          <w:rFonts w:eastAsia="Times New Roman"/>
          <w:sz w:val="24"/>
          <w:szCs w:val="24"/>
        </w:rPr>
        <w:t>верно</w:t>
      </w:r>
      <w:proofErr w:type="gramEnd"/>
      <w:r>
        <w:rPr>
          <w:rFonts w:eastAsia="Times New Roman"/>
          <w:sz w:val="24"/>
          <w:szCs w:val="24"/>
        </w:rPr>
        <w:t xml:space="preserve">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14:paraId="735FC8E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вновь </w:t>
      </w:r>
      <w:proofErr w:type="spellStart"/>
      <w:r w:rsidRPr="0029618A">
        <w:rPr>
          <w:rFonts w:eastAsia="Times New Roman"/>
          <w:sz w:val="24"/>
          <w:szCs w:val="24"/>
        </w:rPr>
        <w:t>колмогоровское</w:t>
      </w:r>
      <w:proofErr w:type="spellEnd"/>
      <w:r w:rsidRPr="0029618A">
        <w:rPr>
          <w:rFonts w:eastAsia="Times New Roman"/>
          <w:sz w:val="24"/>
          <w:szCs w:val="24"/>
        </w:rPr>
        <w:t xml:space="preserve">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вероятность оказаться за пределами области, которую мы сочли бы нормой, то вероятность оказаться ненормальным </w:t>
      </w:r>
      <w:r w:rsidRPr="00C41817">
        <w:rPr>
          <w:rFonts w:eastAsia="Times New Roman"/>
          <w:i/>
          <w:sz w:val="24"/>
          <w:szCs w:val="24"/>
        </w:rPr>
        <w:t>в чём-нибудь</w:t>
      </w:r>
      <w:r w:rsidRPr="0029618A">
        <w:rPr>
          <w:rFonts w:eastAsia="Times New Roman"/>
          <w:sz w:val="24"/>
          <w:szCs w:val="24"/>
        </w:rPr>
        <w:t xml:space="preserve"> при рассмотрении </w:t>
      </w:r>
      <m:oMath>
        <m:r>
          <w:rPr>
            <w:rFonts w:ascii="Cambria Math" w:eastAsia="Cambria Math" w:hAnsi="Cambria Math"/>
            <w:sz w:val="24"/>
            <w:szCs w:val="24"/>
          </w:rPr>
          <m:t>m</m:t>
        </m:r>
      </m:oMath>
      <w:r w:rsidRPr="0029618A">
        <w:rPr>
          <w:rFonts w:eastAsia="Times New Roman"/>
          <w:sz w:val="24"/>
          <w:szCs w:val="24"/>
        </w:rPr>
        <w:t xml:space="preserve"> к</w:t>
      </w:r>
      <w:proofErr w:type="spellStart"/>
      <w:r w:rsidRPr="0029618A">
        <w:rPr>
          <w:rFonts w:eastAsia="Times New Roman"/>
          <w:sz w:val="24"/>
          <w:szCs w:val="24"/>
        </w:rPr>
        <w:t>ритериев</w:t>
      </w:r>
      <w:proofErr w:type="spellEnd"/>
      <w:r w:rsidRPr="0029618A">
        <w:rPr>
          <w:rFonts w:eastAsia="Times New Roman"/>
          <w:sz w:val="24"/>
          <w:szCs w:val="24"/>
        </w:rPr>
        <w:t xml:space="preserve"> будет вычисляться по "арбузной" формуле:</w:t>
      </w:r>
    </w:p>
    <w:p w14:paraId="3CAB6A63"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 xml:space="preserve">P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 xml:space="preserve">1 - </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171D266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Вот она </w:t>
      </w:r>
      <w:r>
        <w:rPr>
          <w:rFonts w:eastAsia="Times New Roman"/>
          <w:sz w:val="24"/>
          <w:szCs w:val="24"/>
        </w:rPr>
        <w:t xml:space="preserve">– </w:t>
      </w:r>
      <w:r w:rsidRPr="0029618A">
        <w:rPr>
          <w:rFonts w:eastAsia="Times New Roman"/>
          <w:sz w:val="24"/>
          <w:szCs w:val="24"/>
        </w:rPr>
        <w:t xml:space="preserve">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при </w:t>
      </w:r>
      <m:oMath>
        <m:r>
          <w:rPr>
            <w:rFonts w:ascii="Cambria Math" w:eastAsia="Cambria Math" w:hAnsi="Cambria Math"/>
            <w:sz w:val="24"/>
            <w:szCs w:val="24"/>
          </w:rPr>
          <m:t xml:space="preserve">m &gt; </m:t>
        </m:r>
        <m:sSub>
          <m:sSubPr>
            <m:ctrlPr>
              <w:rPr>
                <w:rFonts w:ascii="Cambria Math" w:eastAsia="Cambria Math" w:hAnsi="Cambria Math"/>
                <w:sz w:val="24"/>
                <w:szCs w:val="24"/>
              </w:rPr>
            </m:ctrlPr>
          </m:sSubPr>
          <m:e>
            <m:r>
              <w:rPr>
                <w:rFonts w:ascii="Cambria Math" w:eastAsia="Cambria Math" w:hAnsi="Cambria Math"/>
                <w:sz w:val="24"/>
                <w:szCs w:val="24"/>
              </w:rPr>
              <m:t>l</m:t>
            </m:r>
            <m:r>
              <w:rPr>
                <w:rFonts w:ascii="Cambria Math" w:eastAsia="Cambria Math" w:hAnsi="Cambria Math"/>
                <w:sz w:val="24"/>
                <w:szCs w:val="24"/>
                <w:lang w:val="en-US"/>
              </w:rPr>
              <m:t>n</m:t>
            </m:r>
            <m:r>
              <w:rPr>
                <w:rFonts w:ascii="Cambria Math" w:eastAsia="Cambria Math" w:hAnsi="Cambria Math"/>
                <w:sz w:val="24"/>
                <w:szCs w:val="24"/>
              </w:rPr>
              <m:t>(1/2)/ln(1-P</m:t>
            </m:r>
          </m:e>
          <m:sub>
            <m:r>
              <w:rPr>
                <w:rFonts w:ascii="Cambria Math" w:eastAsia="Cambria Math" w:hAnsi="Cambria Math"/>
                <w:sz w:val="24"/>
                <w:szCs w:val="24"/>
              </w:rPr>
              <m:t>out</m:t>
            </m:r>
          </m:sub>
        </m:sSub>
        <m:r>
          <w:rPr>
            <w:rFonts w:ascii="Cambria Math" w:eastAsia="Cambria Math" w:hAnsi="Cambria Math"/>
            <w:sz w:val="24"/>
            <w:szCs w:val="24"/>
          </w:rPr>
          <m:t>)</m:t>
        </m:r>
      </m:oMath>
      <w:r w:rsidRPr="0029618A">
        <w:rPr>
          <w:rFonts w:eastAsia="Times New Roman"/>
          <w:sz w:val="24"/>
          <w:szCs w:val="24"/>
        </w:rPr>
        <w:t xml:space="preserve">, значение </w:t>
      </w:r>
      <m:oMath>
        <m:r>
          <w:rPr>
            <w:rFonts w:ascii="Cambria Math" w:eastAsia="Cambria Math" w:hAnsi="Cambria Math"/>
            <w:sz w:val="24"/>
            <w:szCs w:val="24"/>
          </w:rPr>
          <m:t>P</m:t>
        </m:r>
      </m:oMath>
      <w:r w:rsidRPr="0029618A">
        <w:rPr>
          <w:rFonts w:eastAsia="Times New Roman"/>
          <w:sz w:val="24"/>
          <w:szCs w:val="24"/>
        </w:rPr>
        <w:t xml:space="preserve"> превысит </w:t>
      </w:r>
      <m:oMath>
        <m:r>
          <w:rPr>
            <w:rFonts w:ascii="Cambria Math" w:eastAsia="Cambria Math" w:hAnsi="Cambria Math"/>
            <w:sz w:val="24"/>
            <w:szCs w:val="24"/>
          </w:rPr>
          <m:t>1/2</m:t>
        </m:r>
      </m:oMath>
      <w:r w:rsidRPr="0029618A">
        <w:rPr>
          <w:rFonts w:eastAsia="Times New Roman"/>
          <w:sz w:val="24"/>
          <w:szCs w:val="24"/>
        </w:rPr>
        <w:t>.</w:t>
      </w:r>
      <w:r w:rsidRPr="0029618A">
        <w:rPr>
          <w:noProof/>
        </w:rPr>
        <w:drawing>
          <wp:anchor distT="0" distB="0" distL="114300" distR="114300" simplePos="0" relativeHeight="251664384" behindDoc="0" locked="0" layoutInCell="1" allowOverlap="1" wp14:anchorId="35034217" wp14:editId="590B2C1E">
            <wp:simplePos x="0" y="0"/>
            <wp:positionH relativeFrom="column">
              <wp:posOffset>3038475</wp:posOffset>
            </wp:positionH>
            <wp:positionV relativeFrom="paragraph">
              <wp:posOffset>844550</wp:posOffset>
            </wp:positionV>
            <wp:extent cx="2866028" cy="2908300"/>
            <wp:effectExtent l="0" t="0" r="0" b="0"/>
            <wp:wrapSquare wrapText="bothSides" distT="0" distB="0" distL="114300" distR="114300"/>
            <wp:docPr id="67" name="image54.png" descr="C:\tmp\podlost\ToH\work\figures\normal\2019-01-14_15-53-51.png"/>
            <wp:cNvGraphicFramePr/>
            <a:graphic xmlns:a="http://schemas.openxmlformats.org/drawingml/2006/main">
              <a:graphicData uri="http://schemas.openxmlformats.org/drawingml/2006/picture">
                <pic:pic xmlns:pic="http://schemas.openxmlformats.org/drawingml/2006/picture">
                  <pic:nvPicPr>
                    <pic:cNvPr id="0" name="image54.png" descr="C:\tmp\podlost\ToH\work\figures\normal\2019-01-14_15-53-51.png"/>
                    <pic:cNvPicPr preferRelativeResize="0"/>
                  </pic:nvPicPr>
                  <pic:blipFill>
                    <a:blip r:embed="rId52" cstate="print"/>
                    <a:srcRect/>
                    <a:stretch>
                      <a:fillRect/>
                    </a:stretch>
                  </pic:blipFill>
                  <pic:spPr>
                    <a:xfrm>
                      <a:off x="0" y="0"/>
                      <a:ext cx="2866028" cy="2908300"/>
                    </a:xfrm>
                    <a:prstGeom prst="rect">
                      <a:avLst/>
                    </a:prstGeom>
                    <a:ln/>
                  </pic:spPr>
                </pic:pic>
              </a:graphicData>
            </a:graphic>
          </wp:anchor>
        </w:drawing>
      </w:r>
    </w:p>
    <w:p w14:paraId="5457912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w:t>
      </w:r>
      <w:proofErr w:type="gramStart"/>
      <w:r w:rsidRPr="0029618A">
        <w:rPr>
          <w:rFonts w:eastAsia="Times New Roman"/>
          <w:sz w:val="24"/>
          <w:szCs w:val="24"/>
        </w:rPr>
        <w:t>прямо</w:t>
      </w:r>
      <w:proofErr w:type="gramEnd"/>
      <w:r w:rsidRPr="0029618A">
        <w:rPr>
          <w:rFonts w:eastAsia="Times New Roman"/>
          <w:sz w:val="24"/>
          <w:szCs w:val="24"/>
        </w:rPr>
        <w:t xml:space="preserve">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r>
        <w:rPr>
          <w:rFonts w:eastAsia="Times New Roman"/>
          <w:sz w:val="24"/>
          <w:szCs w:val="24"/>
        </w:rPr>
        <w:t xml:space="preserve"> «корки» </w:t>
      </w:r>
      <w:r w:rsidRPr="0029618A">
        <w:rPr>
          <w:rFonts w:eastAsia="Times New Roman"/>
          <w:sz w:val="24"/>
          <w:szCs w:val="24"/>
        </w:rPr>
        <w:t xml:space="preserve">Для </w:t>
      </w:r>
      <w:r>
        <w:rPr>
          <w:rFonts w:eastAsia="Times New Roman"/>
          <w:sz w:val="24"/>
          <w:szCs w:val="24"/>
        </w:rPr>
        <w:t>"</w:t>
      </w:r>
      <w:r w:rsidRPr="0029618A">
        <w:rPr>
          <w:rFonts w:eastAsia="Times New Roman"/>
          <w:sz w:val="24"/>
          <w:szCs w:val="24"/>
        </w:rPr>
        <w:t>хорошего</w:t>
      </w:r>
      <w:r>
        <w:rPr>
          <w:rFonts w:eastAsia="Times New Roman"/>
          <w:sz w:val="24"/>
          <w:szCs w:val="24"/>
        </w:rPr>
        <w:t>"</w:t>
      </w:r>
      <w:r w:rsidRPr="0029618A">
        <w:rPr>
          <w:rFonts w:eastAsia="Times New Roman"/>
          <w:sz w:val="24"/>
          <w:szCs w:val="24"/>
        </w:rPr>
        <w:t xml:space="preserve"> в </w:t>
      </w:r>
      <w:r>
        <w:rPr>
          <w:rFonts w:eastAsia="Times New Roman"/>
          <w:sz w:val="24"/>
          <w:szCs w:val="24"/>
        </w:rPr>
        <w:t>каком-то</w:t>
      </w:r>
      <w:r w:rsidRPr="0029618A">
        <w:rPr>
          <w:rFonts w:eastAsia="Times New Roman"/>
          <w:sz w:val="24"/>
          <w:szCs w:val="24"/>
        </w:rPr>
        <w:t xml:space="preserve"> смысле распределения </w:t>
      </w:r>
      <w:r w:rsidRPr="0029618A">
        <w:rPr>
          <w:rFonts w:eastAsia="Times New Roman"/>
          <w:sz w:val="24"/>
          <w:szCs w:val="24"/>
        </w:rPr>
        <w:lastRenderedPageBreak/>
        <w:t xml:space="preserve">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=16%</m:t>
        </m:r>
      </m:oMath>
      <w:r w:rsidRPr="0029618A">
        <w:rPr>
          <w:rFonts w:eastAsia="Times New Roman"/>
          <w:sz w:val="24"/>
          <w:szCs w:val="24"/>
        </w:rPr>
        <w:t>, примерно, как в рассмотренном нами реальном арбузе. Применительно к нашему нечёткому арбузу здесь име</w:t>
      </w:r>
      <w:proofErr w:type="spellStart"/>
      <w:r w:rsidRPr="0029618A">
        <w:rPr>
          <w:rFonts w:eastAsia="Times New Roman"/>
          <w:sz w:val="24"/>
          <w:szCs w:val="24"/>
        </w:rPr>
        <w:t>ется</w:t>
      </w:r>
      <w:proofErr w:type="spellEnd"/>
      <w:r w:rsidRPr="0029618A">
        <w:rPr>
          <w:rFonts w:eastAsia="Times New Roman"/>
          <w:sz w:val="24"/>
          <w:szCs w:val="24"/>
        </w:rPr>
        <w:t xml:space="preserve"> в виду вероятность оказаться на удалении в одно стандартное отклонение от среднего, как показано на рисунке. При </w:t>
      </w:r>
      <w:proofErr w:type="gramStart"/>
      <w:r w:rsidRPr="0029618A">
        <w:rPr>
          <w:rFonts w:eastAsia="Times New Roman"/>
          <w:sz w:val="24"/>
          <w:szCs w:val="24"/>
        </w:rPr>
        <w:t>более толерантном</w:t>
      </w:r>
      <w:proofErr w:type="gramEnd"/>
      <w:r w:rsidRPr="0029618A">
        <w:rPr>
          <w:rFonts w:eastAsia="Times New Roman"/>
          <w:sz w:val="24"/>
          <w:szCs w:val="24"/>
        </w:rPr>
        <w:t xml:space="preserve"> понимании нормы можно</w:t>
      </w:r>
      <w:r>
        <w:rPr>
          <w:rFonts w:eastAsia="Times New Roman"/>
          <w:sz w:val="24"/>
          <w:szCs w:val="24"/>
        </w:rPr>
        <w:t xml:space="preserve"> </w:t>
      </w:r>
      <w:r w:rsidRPr="0029618A">
        <w:rPr>
          <w:rFonts w:eastAsia="Times New Roman"/>
          <w:sz w:val="24"/>
          <w:szCs w:val="24"/>
        </w:rPr>
        <w:t xml:space="preserve">ограничиться двумя стандартными отклонениями, получая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=2.3%</m:t>
        </m:r>
      </m:oMath>
      <w:r w:rsidRPr="0029618A">
        <w:rPr>
          <w:rFonts w:eastAsia="Times New Roman"/>
          <w:sz w:val="24"/>
          <w:szCs w:val="24"/>
        </w:rPr>
        <w:t>.</w:t>
      </w:r>
    </w:p>
    <w:p w14:paraId="3E68DE3C"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CA86AD8" wp14:editId="0417A22F">
            <wp:extent cx="4103950" cy="3066432"/>
            <wp:effectExtent l="0" t="0" r="0" b="0"/>
            <wp:docPr id="81" name="image64.jpg" descr="C:\tmp\podlost\ToH\work\figures\normal\prziij0n2o3etulzz05frxftrhe.jpeg"/>
            <wp:cNvGraphicFramePr/>
            <a:graphic xmlns:a="http://schemas.openxmlformats.org/drawingml/2006/main">
              <a:graphicData uri="http://schemas.openxmlformats.org/drawingml/2006/picture">
                <pic:pic xmlns:pic="http://schemas.openxmlformats.org/drawingml/2006/picture">
                  <pic:nvPicPr>
                    <pic:cNvPr id="0" name="image64.jpg" descr="C:\tmp\podlost\ToH\work\figures\normal\prziij0n2o3etulzz05frxftrhe.jpeg"/>
                    <pic:cNvPicPr preferRelativeResize="0"/>
                  </pic:nvPicPr>
                  <pic:blipFill>
                    <a:blip r:embed="rId53" cstate="print"/>
                    <a:srcRect/>
                    <a:stretch>
                      <a:fillRect/>
                    </a:stretch>
                  </pic:blipFill>
                  <pic:spPr>
                    <a:xfrm>
                      <a:off x="0" y="0"/>
                      <a:ext cx="4103950" cy="3066432"/>
                    </a:xfrm>
                    <a:prstGeom prst="rect">
                      <a:avLst/>
                    </a:prstGeom>
                    <a:ln/>
                  </pic:spPr>
                </pic:pic>
              </a:graphicData>
            </a:graphic>
          </wp:inline>
        </w:drawing>
      </w:r>
    </w:p>
    <w:p w14:paraId="582285C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14:paraId="3F73F9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 </w:t>
      </w:r>
      <m:oMath>
        <m:r>
          <w:rPr>
            <w:rFonts w:ascii="Cambria Math" w:eastAsia="Cambria Math" w:hAnsi="Cambria Math"/>
            <w:sz w:val="24"/>
            <w:szCs w:val="24"/>
          </w:rPr>
          <m:t>2%</m:t>
        </m:r>
      </m:oMath>
      <w:r w:rsidRPr="0029618A">
        <w:rPr>
          <w:rFonts w:eastAsia="Times New Roman"/>
          <w:sz w:val="24"/>
          <w:szCs w:val="24"/>
        </w:rPr>
        <w:t xml:space="preserve"> общей популяции. </w:t>
      </w:r>
      <w:proofErr w:type="gramStart"/>
      <w:r w:rsidRPr="0029618A">
        <w:rPr>
          <w:rFonts w:eastAsia="Times New Roman"/>
          <w:sz w:val="24"/>
          <w:szCs w:val="24"/>
        </w:rPr>
        <w:t>Причём</w:t>
      </w:r>
      <w:proofErr w:type="gramEnd"/>
      <w:r w:rsidRPr="0029618A">
        <w:rPr>
          <w:rFonts w:eastAsia="Times New Roman"/>
          <w:sz w:val="24"/>
          <w:szCs w:val="24"/>
        </w:rPr>
        <w:t xml:space="preserve"> как только мы их разыщем, они тут же станут знаменитостями, потеряв св</w:t>
      </w:r>
      <w:proofErr w:type="spellStart"/>
      <w:r w:rsidRPr="0029618A">
        <w:rPr>
          <w:rFonts w:eastAsia="Times New Roman"/>
          <w:sz w:val="24"/>
          <w:szCs w:val="24"/>
        </w:rPr>
        <w:t>ою</w:t>
      </w:r>
      <w:proofErr w:type="spellEnd"/>
      <w:r w:rsidRPr="0029618A">
        <w:rPr>
          <w:rFonts w:eastAsia="Times New Roman"/>
          <w:sz w:val="24"/>
          <w:szCs w:val="24"/>
        </w:rPr>
        <w:t xml:space="preserve"> заурядность!</w:t>
      </w:r>
    </w:p>
    <w:p w14:paraId="5F429EEF" w14:textId="77777777" w:rsidR="00FC10F8" w:rsidRPr="0029618A" w:rsidRDefault="00FC10F8" w:rsidP="00FC10F8">
      <w:pPr>
        <w:pStyle w:val="2"/>
        <w:spacing w:before="200" w:after="0"/>
        <w:ind w:firstLine="397"/>
        <w:jc w:val="both"/>
        <w:rPr>
          <w:rFonts w:eastAsia="Cambria"/>
          <w:b/>
          <w:color w:val="4F81BD"/>
          <w:sz w:val="26"/>
          <w:szCs w:val="26"/>
        </w:rPr>
      </w:pPr>
      <w:bookmarkStart w:id="85" w:name="_Toc24894034"/>
      <w:r w:rsidRPr="0029618A">
        <w:rPr>
          <w:rFonts w:eastAsia="Cambria"/>
          <w:b/>
          <w:color w:val="4F81BD"/>
          <w:sz w:val="26"/>
          <w:szCs w:val="26"/>
        </w:rPr>
        <w:t>В погоне за Нормой</w:t>
      </w:r>
      <w:bookmarkEnd w:id="85"/>
    </w:p>
    <w:p w14:paraId="19D82DE3" w14:textId="77777777"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Нетипичность</w:t>
      </w:r>
      <w:proofErr w:type="spellEnd"/>
      <w:r w:rsidRPr="0029618A">
        <w:rPr>
          <w:rFonts w:eastAsia="Times New Roman"/>
          <w:sz w:val="24"/>
          <w:szCs w:val="24"/>
        </w:rPr>
        <w:t xml:space="preserve"> нормы и ментальные ошибки, к которым может привести попытка усреднения многопараметрических систем, подробно рассматривается в книге </w:t>
      </w:r>
      <w:proofErr w:type="spellStart"/>
      <w:r w:rsidRPr="0029618A">
        <w:rPr>
          <w:rFonts w:eastAsia="Times New Roman"/>
          <w:sz w:val="24"/>
          <w:szCs w:val="24"/>
        </w:rPr>
        <w:t>Тодда</w:t>
      </w:r>
      <w:proofErr w:type="spellEnd"/>
      <w:r w:rsidRPr="0029618A">
        <w:rPr>
          <w:rFonts w:eastAsia="Times New Roman"/>
          <w:sz w:val="24"/>
          <w:szCs w:val="24"/>
        </w:rPr>
        <w:t xml:space="preserve"> </w:t>
      </w:r>
      <w:proofErr w:type="spellStart"/>
      <w:r w:rsidRPr="0029618A">
        <w:rPr>
          <w:rFonts w:eastAsia="Times New Roman"/>
          <w:sz w:val="24"/>
          <w:szCs w:val="24"/>
        </w:rPr>
        <w:t>Роуза</w:t>
      </w:r>
      <w:proofErr w:type="spellEnd"/>
      <w:r w:rsidRPr="0029618A">
        <w:rPr>
          <w:rFonts w:eastAsia="Times New Roman"/>
          <w:sz w:val="24"/>
          <w:szCs w:val="24"/>
        </w:rPr>
        <w:t xml:space="preserve"> «</w:t>
      </w:r>
      <w:proofErr w:type="spellStart"/>
      <w:r w:rsidRPr="0029618A">
        <w:rPr>
          <w:rFonts w:eastAsia="Times New Roman"/>
          <w:sz w:val="24"/>
          <w:szCs w:val="24"/>
        </w:rPr>
        <w:t>The</w:t>
      </w:r>
      <w:proofErr w:type="spellEnd"/>
      <w:r w:rsidRPr="0029618A">
        <w:rPr>
          <w:rFonts w:eastAsia="Times New Roman"/>
          <w:sz w:val="24"/>
          <w:szCs w:val="24"/>
        </w:rPr>
        <w:t xml:space="preserve"> </w:t>
      </w:r>
      <w:proofErr w:type="spellStart"/>
      <w:r w:rsidRPr="0029618A">
        <w:rPr>
          <w:rFonts w:eastAsia="Times New Roman"/>
          <w:sz w:val="24"/>
          <w:szCs w:val="24"/>
        </w:rPr>
        <w:t>End</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Average</w:t>
      </w:r>
      <w:proofErr w:type="spellEnd"/>
      <w:r w:rsidRPr="0029618A">
        <w:rPr>
          <w:rFonts w:eastAsia="Times New Roman"/>
          <w:sz w:val="24"/>
          <w:szCs w:val="24"/>
        </w:rPr>
        <w:t>»</w:t>
      </w:r>
      <w:r>
        <w:rPr>
          <w:rStyle w:val="af0"/>
          <w:rFonts w:eastAsia="Times New Roman"/>
          <w:sz w:val="24"/>
          <w:szCs w:val="24"/>
        </w:rPr>
        <w:footnoteReference w:id="19"/>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w:t>
      </w:r>
      <w:r w:rsidRPr="0029618A">
        <w:rPr>
          <w:rFonts w:eastAsia="Times New Roman"/>
          <w:sz w:val="24"/>
          <w:szCs w:val="24"/>
        </w:rPr>
        <w:lastRenderedPageBreak/>
        <w:t xml:space="preserve">предприняло исследование, основной целью которого было уточнение средних характеристик </w:t>
      </w:r>
      <w:r>
        <w:rPr>
          <w:rFonts w:eastAsia="Times New Roman"/>
          <w:sz w:val="24"/>
          <w:szCs w:val="24"/>
        </w:rPr>
        <w:t>летчиков</w:t>
      </w:r>
      <w:r w:rsidRPr="0029618A">
        <w:rPr>
          <w:rFonts w:eastAsia="Times New Roman"/>
          <w:sz w:val="24"/>
          <w:szCs w:val="24"/>
        </w:rPr>
        <w:t xml:space="preserve">.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w:t>
      </w:r>
      <w:proofErr w:type="spellStart"/>
      <w:r w:rsidRPr="0029618A">
        <w:rPr>
          <w:rFonts w:eastAsia="Times New Roman"/>
          <w:sz w:val="24"/>
          <w:szCs w:val="24"/>
        </w:rPr>
        <w:t>Дэниэлса</w:t>
      </w:r>
      <w:proofErr w:type="spellEnd"/>
      <w:r w:rsidRPr="0029618A">
        <w:rPr>
          <w:rFonts w:eastAsia="Times New Roman"/>
          <w:sz w:val="24"/>
          <w:szCs w:val="24"/>
        </w:rPr>
        <w:t xml:space="preserve">,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w:t>
      </w:r>
      <w:proofErr w:type="spellStart"/>
      <w:r w:rsidRPr="0029618A">
        <w:rPr>
          <w:rFonts w:eastAsia="Times New Roman"/>
          <w:sz w:val="24"/>
          <w:szCs w:val="24"/>
        </w:rPr>
        <w:t>Дэниэлс</w:t>
      </w:r>
      <w:proofErr w:type="spellEnd"/>
      <w:r w:rsidRPr="0029618A">
        <w:rPr>
          <w:rFonts w:eastAsia="Times New Roman"/>
          <w:sz w:val="24"/>
          <w:szCs w:val="24"/>
        </w:rPr>
        <w:t xml:space="preserve">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0.0006%</w:t>
      </w:r>
      <w:r>
        <w:rPr>
          <w:rFonts w:eastAsia="Times New Roman"/>
          <w:sz w:val="24"/>
          <w:szCs w:val="24"/>
        </w:rPr>
        <w:t xml:space="preserve"> </w:t>
      </w:r>
      <w:r w:rsidRPr="0029618A">
        <w:rPr>
          <w:rFonts w:eastAsia="Times New Roman"/>
          <w:sz w:val="24"/>
          <w:szCs w:val="24"/>
        </w:rPr>
        <w:t xml:space="preserve">— 1 человек на 170 тысяч!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w:t>
      </w:r>
      <w:proofErr w:type="spellStart"/>
      <w:r w:rsidRPr="0029618A">
        <w:rPr>
          <w:rFonts w:eastAsia="Times New Roman"/>
          <w:sz w:val="24"/>
          <w:szCs w:val="24"/>
        </w:rPr>
        <w:t>Дэниэлс</w:t>
      </w:r>
      <w:proofErr w:type="spellEnd"/>
      <w:r w:rsidRPr="0029618A">
        <w:rPr>
          <w:rFonts w:eastAsia="Times New Roman"/>
          <w:sz w:val="24"/>
          <w:szCs w:val="24"/>
        </w:rPr>
        <w:t xml:space="preserve">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14:paraId="156528F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Кроме того, </w:t>
      </w:r>
      <w:proofErr w:type="spellStart"/>
      <w:r w:rsidRPr="0029618A">
        <w:rPr>
          <w:rFonts w:eastAsia="Times New Roman"/>
          <w:sz w:val="24"/>
          <w:szCs w:val="24"/>
        </w:rPr>
        <w:t>Тодд</w:t>
      </w:r>
      <w:proofErr w:type="spellEnd"/>
      <w:r w:rsidRPr="0029618A">
        <w:rPr>
          <w:rFonts w:eastAsia="Times New Roman"/>
          <w:sz w:val="24"/>
          <w:szCs w:val="24"/>
        </w:rPr>
        <w:t xml:space="preserve"> </w:t>
      </w:r>
      <w:proofErr w:type="spellStart"/>
      <w:r w:rsidRPr="0029618A">
        <w:rPr>
          <w:rFonts w:eastAsia="Times New Roman"/>
          <w:sz w:val="24"/>
          <w:szCs w:val="24"/>
        </w:rPr>
        <w:t>Роуз</w:t>
      </w:r>
      <w:proofErr w:type="spellEnd"/>
      <w:r w:rsidRPr="0029618A">
        <w:rPr>
          <w:rFonts w:eastAsia="Times New Roman"/>
          <w:sz w:val="24"/>
          <w:szCs w:val="24"/>
        </w:rPr>
        <w:t xml:space="preserve"> приводит историю из мирной жизни. Газета </w:t>
      </w:r>
      <w:proofErr w:type="spellStart"/>
      <w:r w:rsidRPr="0029618A">
        <w:rPr>
          <w:rFonts w:eastAsia="Times New Roman"/>
          <w:sz w:val="24"/>
          <w:szCs w:val="24"/>
        </w:rPr>
        <w:t>Plain</w:t>
      </w:r>
      <w:proofErr w:type="spellEnd"/>
      <w:r w:rsidRPr="0029618A">
        <w:rPr>
          <w:rFonts w:eastAsia="Times New Roman"/>
          <w:sz w:val="24"/>
          <w:szCs w:val="24"/>
        </w:rPr>
        <w:t xml:space="preserve"> </w:t>
      </w:r>
      <w:proofErr w:type="spellStart"/>
      <w:r w:rsidRPr="0029618A">
        <w:rPr>
          <w:rFonts w:eastAsia="Times New Roman"/>
          <w:sz w:val="24"/>
          <w:szCs w:val="24"/>
        </w:rPr>
        <w:t>Dealer</w:t>
      </w:r>
      <w:proofErr w:type="spellEnd"/>
      <w:r w:rsidRPr="0029618A">
        <w:rPr>
          <w:rFonts w:eastAsia="Times New Roman"/>
          <w:sz w:val="24"/>
          <w:szCs w:val="24"/>
        </w:rPr>
        <w:t>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w:t>
      </w:r>
      <w:r>
        <w:rPr>
          <w:rFonts w:eastAsia="Times New Roman"/>
          <w:sz w:val="24"/>
          <w:szCs w:val="24"/>
        </w:rPr>
        <w:t xml:space="preserve"> таких «идеальных» барышень</w:t>
      </w:r>
      <w:r w:rsidRPr="0029618A">
        <w:rPr>
          <w:rFonts w:eastAsia="Times New Roman"/>
          <w:sz w:val="24"/>
          <w:szCs w:val="24"/>
        </w:rPr>
        <w:t xml:space="preserve"> наберётся от силы пара тысяч человек.</w:t>
      </w:r>
      <w:r w:rsidRPr="0029618A">
        <w:rPr>
          <w:noProof/>
        </w:rPr>
        <w:drawing>
          <wp:anchor distT="0" distB="0" distL="114300" distR="114300" simplePos="0" relativeHeight="251665408" behindDoc="0" locked="0" layoutInCell="1" allowOverlap="1" wp14:anchorId="19B5A404" wp14:editId="6861F71B">
            <wp:simplePos x="0" y="0"/>
            <wp:positionH relativeFrom="column">
              <wp:posOffset>2865120</wp:posOffset>
            </wp:positionH>
            <wp:positionV relativeFrom="paragraph">
              <wp:posOffset>59055</wp:posOffset>
            </wp:positionV>
            <wp:extent cx="3067685" cy="3627755"/>
            <wp:effectExtent l="0" t="0" r="0" b="0"/>
            <wp:wrapSquare wrapText="bothSides" distT="0" distB="0" distL="114300" distR="11430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54" cstate="print"/>
                    <a:srcRect/>
                    <a:stretch>
                      <a:fillRect/>
                    </a:stretch>
                  </pic:blipFill>
                  <pic:spPr>
                    <a:xfrm>
                      <a:off x="0" y="0"/>
                      <a:ext cx="3067685" cy="3627755"/>
                    </a:xfrm>
                    <a:prstGeom prst="rect">
                      <a:avLst/>
                    </a:prstGeom>
                    <a:ln/>
                  </pic:spPr>
                </pic:pic>
              </a:graphicData>
            </a:graphic>
          </wp:anchor>
        </w:drawing>
      </w:r>
      <w:r>
        <w:rPr>
          <w:noProof/>
        </w:rPr>
        <mc:AlternateContent>
          <mc:Choice Requires="wps">
            <w:drawing>
              <wp:anchor distT="0" distB="0" distL="114300" distR="114300" simplePos="0" relativeHeight="251666432" behindDoc="0" locked="0" layoutInCell="1" hidden="0" allowOverlap="1" wp14:anchorId="1151B5DB" wp14:editId="06BA4D62">
                <wp:simplePos x="0" y="0"/>
                <wp:positionH relativeFrom="column">
                  <wp:posOffset>2844800</wp:posOffset>
                </wp:positionH>
                <wp:positionV relativeFrom="paragraph">
                  <wp:posOffset>3784600</wp:posOffset>
                </wp:positionV>
                <wp:extent cx="3064510" cy="12700"/>
                <wp:effectExtent l="0" t="0" r="0" b="0"/>
                <wp:wrapSquare wrapText="bothSides" distT="0" distB="0" distL="114300" distR="114300"/>
                <wp:docPr id="2" name="Прямоугольник 2"/>
                <wp:cNvGraphicFramePr/>
                <a:graphic xmlns:a="http://schemas.openxmlformats.org/drawingml/2006/main">
                  <a:graphicData uri="http://schemas.microsoft.com/office/word/2010/wordprocessingShape">
                    <wps:wsp>
                      <wps:cNvSpPr/>
                      <wps:spPr>
                        <a:xfrm>
                          <a:off x="3813745" y="3779683"/>
                          <a:ext cx="3064510" cy="635"/>
                        </a:xfrm>
                        <a:prstGeom prst="rect">
                          <a:avLst/>
                        </a:prstGeom>
                        <a:solidFill>
                          <a:srgbClr val="FFFFFF"/>
                        </a:solidFill>
                        <a:ln>
                          <a:noFill/>
                        </a:ln>
                      </wps:spPr>
                      <wps:txbx>
                        <w:txbxContent>
                          <w:p w14:paraId="63D60AF1" w14:textId="77777777" w:rsidR="00CA53CF" w:rsidRDefault="00CA53CF" w:rsidP="00FC10F8">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wps:txbx>
                      <wps:bodyPr spcFirstLastPara="1" wrap="square" lIns="0" tIns="0" rIns="0" bIns="0" anchor="t" anchorCtr="0">
                        <a:noAutofit/>
                      </wps:bodyPr>
                    </wps:wsp>
                  </a:graphicData>
                </a:graphic>
              </wp:anchor>
            </w:drawing>
          </mc:Choice>
          <mc:Fallback>
            <w:pict>
              <v:rect id="Прямоугольник 2" o:spid="_x0000_s1026" style="position:absolute;left:0;text-align:left;margin-left:224pt;margin-top:298pt;width:241.3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" stroked="f">
                <v:textbox inset="0,0,0,0">
                  <w:txbxContent>
                    <w:p w14:paraId="63D60AF1" w14:textId="77777777" w:rsidR="00CA53CF" w:rsidRDefault="00CA53CF" w:rsidP="00FC10F8">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v:textbox>
                <w10:wrap type="square"/>
              </v:rect>
            </w:pict>
          </mc:Fallback>
        </mc:AlternateContent>
      </w:r>
    </w:p>
    <w:p w14:paraId="64E275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Далее </w:t>
      </w:r>
      <w:proofErr w:type="spellStart"/>
      <w:r w:rsidRPr="0029618A">
        <w:rPr>
          <w:rFonts w:eastAsia="Times New Roman"/>
          <w:sz w:val="24"/>
          <w:szCs w:val="24"/>
        </w:rPr>
        <w:t>Роуз</w:t>
      </w:r>
      <w:proofErr w:type="spellEnd"/>
      <w:r w:rsidRPr="0029618A">
        <w:rPr>
          <w:rFonts w:eastAsia="Times New Roman"/>
          <w:sz w:val="24"/>
          <w:szCs w:val="24"/>
        </w:rPr>
        <w:t xml:space="preserve"> пишет: «Но хотя </w:t>
      </w:r>
      <w:proofErr w:type="spellStart"/>
      <w:r w:rsidRPr="0029618A">
        <w:rPr>
          <w:rFonts w:eastAsia="Times New Roman"/>
          <w:sz w:val="24"/>
          <w:szCs w:val="24"/>
        </w:rPr>
        <w:t>Дэниэлс</w:t>
      </w:r>
      <w:proofErr w:type="spellEnd"/>
      <w:r w:rsidRPr="0029618A">
        <w:rPr>
          <w:rFonts w:eastAsia="Times New Roman"/>
          <w:sz w:val="24"/>
          <w:szCs w:val="24"/>
        </w:rPr>
        <w:t xml:space="preserve"> и организаторы конкурса получили одинаковый результат, они сделали совершенно разные выводы из этого. </w:t>
      </w:r>
      <w:proofErr w:type="gramStart"/>
      <w:r w:rsidRPr="0029618A">
        <w:rPr>
          <w:rFonts w:eastAsia="Times New Roman"/>
          <w:sz w:val="24"/>
          <w:szCs w:val="24"/>
        </w:rPr>
        <w:t>Большинство врачей и учёных того времени вовсе</w:t>
      </w:r>
      <w:proofErr w:type="gramEnd"/>
      <w:r w:rsidRPr="0029618A">
        <w:rPr>
          <w:rFonts w:eastAsia="Times New Roman"/>
          <w:sz w:val="24"/>
          <w:szCs w:val="24"/>
        </w:rPr>
        <w:t xml:space="preserve"> не </w:t>
      </w:r>
      <w:r>
        <w:rPr>
          <w:rFonts w:eastAsia="Times New Roman"/>
          <w:sz w:val="24"/>
          <w:szCs w:val="24"/>
        </w:rPr>
        <w:t>сочли</w:t>
      </w:r>
      <w:r w:rsidRPr="0029618A">
        <w:rPr>
          <w:rFonts w:eastAsia="Times New Roman"/>
          <w:sz w:val="24"/>
          <w:szCs w:val="24"/>
        </w:rPr>
        <w:t xml:space="preserve">, что Норма представляет неправильный идеал. Совсем наоборот: они пришли к заключению, что большинство американских женщин </w:t>
      </w:r>
      <w:proofErr w:type="spellStart"/>
      <w:r w:rsidRPr="0029618A">
        <w:rPr>
          <w:rFonts w:eastAsia="Times New Roman"/>
          <w:sz w:val="24"/>
          <w:szCs w:val="24"/>
        </w:rPr>
        <w:t>нездоровы</w:t>
      </w:r>
      <w:proofErr w:type="spellEnd"/>
      <w:r w:rsidRPr="0029618A">
        <w:rPr>
          <w:rFonts w:eastAsia="Times New Roman"/>
          <w:sz w:val="24"/>
          <w:szCs w:val="24"/>
        </w:rPr>
        <w:t xml:space="preserve"> и не поддерживают нормальную форму. Одним из таких был доктор Бруно </w:t>
      </w:r>
      <w:proofErr w:type="spellStart"/>
      <w:r w:rsidRPr="0029618A">
        <w:rPr>
          <w:rFonts w:eastAsia="Times New Roman"/>
          <w:sz w:val="24"/>
          <w:szCs w:val="24"/>
        </w:rPr>
        <w:t>Гебхард</w:t>
      </w:r>
      <w:proofErr w:type="spellEnd"/>
      <w:r w:rsidRPr="0029618A">
        <w:rPr>
          <w:rFonts w:eastAsia="Times New Roman"/>
          <w:sz w:val="24"/>
          <w:szCs w:val="24"/>
        </w:rPr>
        <w:t xml:space="preserve"> (</w:t>
      </w:r>
      <w:proofErr w:type="spellStart"/>
      <w:r w:rsidRPr="0029618A">
        <w:rPr>
          <w:rFonts w:eastAsia="Times New Roman"/>
          <w:sz w:val="24"/>
          <w:szCs w:val="24"/>
        </w:rPr>
        <w:t>Bruno</w:t>
      </w:r>
      <w:proofErr w:type="spellEnd"/>
      <w:r w:rsidRPr="0029618A">
        <w:rPr>
          <w:rFonts w:eastAsia="Times New Roman"/>
          <w:sz w:val="24"/>
          <w:szCs w:val="24"/>
        </w:rPr>
        <w:t xml:space="preserve"> </w:t>
      </w:r>
      <w:proofErr w:type="spellStart"/>
      <w:r w:rsidRPr="0029618A">
        <w:rPr>
          <w:rFonts w:eastAsia="Times New Roman"/>
          <w:sz w:val="24"/>
          <w:szCs w:val="24"/>
        </w:rPr>
        <w:t>Gebhard</w:t>
      </w:r>
      <w:proofErr w:type="spellEnd"/>
      <w:r w:rsidRPr="0029618A">
        <w:rPr>
          <w:rFonts w:eastAsia="Times New Roman"/>
          <w:sz w:val="24"/>
          <w:szCs w:val="24"/>
        </w:rPr>
        <w:t xml:space="preserve">),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w:t>
      </w:r>
      <w:proofErr w:type="spellStart"/>
      <w:r w:rsidRPr="0029618A">
        <w:rPr>
          <w:rFonts w:eastAsia="Times New Roman"/>
          <w:sz w:val="24"/>
          <w:szCs w:val="24"/>
        </w:rPr>
        <w:t>Дэниэлса</w:t>
      </w:r>
      <w:proofErr w:type="spellEnd"/>
      <w:r w:rsidRPr="0029618A">
        <w:rPr>
          <w:rFonts w:eastAsia="Times New Roman"/>
          <w:sz w:val="24"/>
          <w:szCs w:val="24"/>
        </w:rPr>
        <w:t xml:space="preserve">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14:paraId="5ECA8DFF" w14:textId="77777777" w:rsidR="00FC10F8" w:rsidRPr="0029618A" w:rsidRDefault="00FC10F8" w:rsidP="00FC10F8">
      <w:pPr>
        <w:pStyle w:val="2"/>
        <w:spacing w:before="200" w:after="0"/>
        <w:ind w:firstLine="397"/>
        <w:jc w:val="both"/>
        <w:rPr>
          <w:rFonts w:eastAsia="Cambria"/>
          <w:b/>
          <w:color w:val="4F81BD"/>
          <w:sz w:val="26"/>
          <w:szCs w:val="26"/>
        </w:rPr>
      </w:pPr>
      <w:bookmarkStart w:id="86" w:name="_Toc24894035"/>
      <w:r w:rsidRPr="0029618A">
        <w:rPr>
          <w:rFonts w:eastAsia="Cambria"/>
          <w:b/>
          <w:color w:val="4F81BD"/>
          <w:sz w:val="26"/>
          <w:szCs w:val="26"/>
        </w:rPr>
        <w:lastRenderedPageBreak/>
        <w:t>Тот самый закон подлости</w:t>
      </w:r>
      <w:bookmarkEnd w:id="86"/>
    </w:p>
    <w:p w14:paraId="1BB669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Один из классических законов подлости, сформулированный в сердцах инженером Эдвардом </w:t>
      </w:r>
      <w:proofErr w:type="spellStart"/>
      <w:r w:rsidRPr="0029618A">
        <w:rPr>
          <w:rFonts w:eastAsia="Times New Roman"/>
          <w:sz w:val="24"/>
          <w:szCs w:val="24"/>
        </w:rPr>
        <w:t>Мёрфи</w:t>
      </w:r>
      <w:proofErr w:type="spellEnd"/>
      <w:r w:rsidRPr="0029618A">
        <w:rPr>
          <w:rFonts w:eastAsia="Times New Roman"/>
          <w:sz w:val="24"/>
          <w:szCs w:val="24"/>
        </w:rPr>
        <w:t>, гласит:</w:t>
      </w:r>
    </w:p>
    <w:p w14:paraId="3FF627E6"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14:paraId="6165851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Сейчас мы можем взглянуть на него не только с позиции иронии. </w:t>
      </w:r>
    </w:p>
    <w:p w14:paraId="0EAF71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rsidRPr="0029618A">
        <w:rPr>
          <w:rFonts w:eastAsia="Times New Roman"/>
          <w:sz w:val="24"/>
          <w:szCs w:val="24"/>
        </w:rPr>
        <w:t>сучка</w:t>
      </w:r>
      <w:proofErr w:type="gramEnd"/>
      <w:r w:rsidRPr="0029618A">
        <w:rPr>
          <w:rFonts w:eastAsia="Times New Roman"/>
          <w:sz w:val="24"/>
          <w:szCs w:val="24"/>
        </w:rPr>
        <w:t xml:space="preserve">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w:t>
      </w:r>
      <w:r>
        <w:rPr>
          <w:rFonts w:eastAsia="Times New Roman"/>
          <w:sz w:val="24"/>
          <w:szCs w:val="24"/>
        </w:rPr>
        <w:t xml:space="preserve">второго </w:t>
      </w:r>
      <w:r w:rsidRPr="0029618A">
        <w:rPr>
          <w:rFonts w:eastAsia="Times New Roman"/>
          <w:sz w:val="24"/>
          <w:szCs w:val="24"/>
        </w:rPr>
        <w:t xml:space="preserve"> события при условии, что </w:t>
      </w:r>
      <w:r>
        <w:rPr>
          <w:rFonts w:eastAsia="Times New Roman"/>
          <w:sz w:val="24"/>
          <w:szCs w:val="24"/>
        </w:rPr>
        <w:t xml:space="preserve">первое </w:t>
      </w:r>
      <w:r w:rsidRPr="0029618A">
        <w:rPr>
          <w:rFonts w:eastAsia="Times New Roman"/>
          <w:sz w:val="24"/>
          <w:szCs w:val="24"/>
        </w:rPr>
        <w:t xml:space="preserve">событие случилось, на вероятность </w:t>
      </w:r>
      <w:r>
        <w:rPr>
          <w:rFonts w:eastAsia="Times New Roman"/>
          <w:sz w:val="24"/>
          <w:szCs w:val="24"/>
        </w:rPr>
        <w:t>первого</w:t>
      </w:r>
      <w:r w:rsidRPr="0029618A">
        <w:rPr>
          <w:rFonts w:eastAsia="Times New Roman"/>
          <w:sz w:val="24"/>
          <w:szCs w:val="24"/>
        </w:rPr>
        <w:t xml:space="preserve"> события:</w:t>
      </w:r>
    </w:p>
    <w:p w14:paraId="7B9CC47D" w14:textId="77777777"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e>
          </m:d>
          <m:r>
            <w:rPr>
              <w:rFonts w:ascii="Cambria Math" w:eastAsia="Cambria Math" w:hAnsi="Cambria Math"/>
              <w:sz w:val="24"/>
              <w:szCs w:val="24"/>
            </w:rPr>
            <m:t>=P</m:t>
          </m:r>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oMath>
      </m:oMathPara>
    </w:p>
    <w:p w14:paraId="482AE91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14:paraId="313D16F6" w14:textId="77777777" w:rsidR="00FC10F8" w:rsidRPr="0029618A" w:rsidRDefault="006434A2" w:rsidP="00FC10F8">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oMath>
      </m:oMathPara>
    </w:p>
    <w:p w14:paraId="0FA69B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14:paraId="05AE5008"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 P</m:t>
          </m:r>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Times New Roman" w:hAnsi="Cambria Math"/>
              <w:sz w:val="24"/>
              <w:szCs w:val="24"/>
            </w:rPr>
            <m:t>)</m:t>
          </m:r>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0B40E7C6"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14:paraId="5408587E" w14:textId="77777777" w:rsidR="00FC10F8" w:rsidRPr="0029618A" w:rsidRDefault="00FC10F8" w:rsidP="00FC10F8">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5F37B12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Pr>
          <w:rFonts w:eastAsia="Times New Roman"/>
          <w:sz w:val="24"/>
          <w:szCs w:val="24"/>
        </w:rPr>
        <w:t>и</w:t>
      </w:r>
      <w:r w:rsidRPr="0029618A">
        <w:rPr>
          <w:rFonts w:eastAsia="Times New Roman"/>
          <w:sz w:val="24"/>
          <w:szCs w:val="24"/>
        </w:rPr>
        <w:t xml:space="preserve">. Достаточно дюжины шагов, для того чтобы средняя вероятность нештатной ситуации или ошибки в </w:t>
      </w:r>
      <m:oMath>
        <m:r>
          <w:rPr>
            <w:rFonts w:ascii="Cambria Math" w:eastAsia="Cambria Math" w:hAnsi="Cambria Math"/>
            <w:sz w:val="24"/>
            <w:szCs w:val="24"/>
          </w:rPr>
          <m:t>5%</m:t>
        </m:r>
      </m:oMath>
      <w:r w:rsidRPr="0029618A">
        <w:rPr>
          <w:rFonts w:eastAsia="Times New Roman"/>
          <w:sz w:val="24"/>
          <w:szCs w:val="24"/>
        </w:rPr>
        <w:t xml:space="preserve"> </w:t>
      </w:r>
      <w:r>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14:paraId="769383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w:t>
      </w:r>
      <w:r>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Она добавила в рассмотрение время, взаимосвязь элементов систем, экономику, а также человеческий фактор</w:t>
      </w:r>
      <w:r>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xml:space="preserve">, заставляющее принтер </w:t>
      </w:r>
      <w:proofErr w:type="gramStart"/>
      <w:r w:rsidRPr="0029618A">
        <w:rPr>
          <w:rFonts w:eastAsia="Times New Roman"/>
          <w:sz w:val="24"/>
          <w:szCs w:val="24"/>
        </w:rPr>
        <w:lastRenderedPageBreak/>
        <w:t>барахлить</w:t>
      </w:r>
      <w:proofErr w:type="gramEnd"/>
      <w:r w:rsidRPr="0029618A">
        <w:rPr>
          <w:rFonts w:eastAsia="Times New Roman"/>
          <w:sz w:val="24"/>
          <w:szCs w:val="24"/>
        </w:rPr>
        <w:t xml:space="preserve"> именно в день сдачи проекта.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с учётом времени — поистине страшная сила!</w:t>
      </w:r>
    </w:p>
    <w:p w14:paraId="143AD5C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proofErr w:type="spellStart"/>
      <w:r w:rsidRPr="0029618A">
        <w:rPr>
          <w:rFonts w:eastAsia="Times New Roman"/>
          <w:i/>
          <w:color w:val="205968"/>
          <w:sz w:val="24"/>
          <w:szCs w:val="24"/>
          <w:highlight w:val="white"/>
        </w:rPr>
        <w:t>мультипликативности</w:t>
      </w:r>
      <w:proofErr w:type="spellEnd"/>
      <w:r w:rsidRPr="0029618A">
        <w:rPr>
          <w:rFonts w:eastAsia="Times New Roman"/>
          <w:sz w:val="24"/>
          <w:szCs w:val="24"/>
        </w:rPr>
        <w:t xml:space="preserve">. Так аддитивна вероятность или </w:t>
      </w:r>
      <w:proofErr w:type="spellStart"/>
      <w:r w:rsidRPr="0029618A">
        <w:rPr>
          <w:rFonts w:eastAsia="Times New Roman"/>
          <w:sz w:val="24"/>
          <w:szCs w:val="24"/>
        </w:rPr>
        <w:t>мультипликативна</w:t>
      </w:r>
      <w:proofErr w:type="spellEnd"/>
      <w:r w:rsidRPr="0029618A">
        <w:rPr>
          <w:rFonts w:eastAsia="Times New Roman"/>
          <w:sz w:val="24"/>
          <w:szCs w:val="24"/>
        </w:rPr>
        <w:t xml:space="preserve">? </w:t>
      </w:r>
      <w:proofErr w:type="gramStart"/>
      <w:r w:rsidRPr="0029618A">
        <w:rPr>
          <w:rFonts w:eastAsia="Times New Roman"/>
          <w:sz w:val="24"/>
          <w:szCs w:val="24"/>
        </w:rPr>
        <w:t xml:space="preserve">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некоторой системы, содержащее все возможные её состояния.</w:t>
      </w:r>
      <w:proofErr w:type="gramEnd"/>
      <w:r w:rsidRPr="0029618A">
        <w:rPr>
          <w:rFonts w:eastAsia="Times New Roman"/>
          <w:sz w:val="24"/>
          <w:szCs w:val="24"/>
        </w:rPr>
        <w:t xml:space="preserve"> Фазовое пространство измеримо, но вероятность мерой в нём не является.</w:t>
      </w:r>
      <w:r>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14:paraId="30270EFA" w14:textId="77777777" w:rsidR="00FC10F8" w:rsidRPr="0029618A" w:rsidRDefault="00FC10F8" w:rsidP="00FC10F8">
      <w:pPr>
        <w:pStyle w:val="2"/>
        <w:spacing w:before="200" w:after="0"/>
        <w:ind w:firstLine="397"/>
        <w:jc w:val="both"/>
        <w:rPr>
          <w:rFonts w:eastAsia="Cambria"/>
          <w:b/>
          <w:color w:val="4F81BD"/>
          <w:sz w:val="26"/>
          <w:szCs w:val="26"/>
        </w:rPr>
      </w:pPr>
      <w:bookmarkStart w:id="87" w:name="_Toc24894036"/>
      <w:r w:rsidRPr="0029618A">
        <w:rPr>
          <w:rFonts w:eastAsia="Cambria"/>
          <w:b/>
          <w:color w:val="4F81BD"/>
          <w:sz w:val="26"/>
          <w:szCs w:val="26"/>
        </w:rPr>
        <w:t>Счастье — это найти друзей с тем же диагнозом, что и у тебя</w:t>
      </w:r>
      <w:bookmarkEnd w:id="87"/>
    </w:p>
    <w:p w14:paraId="657659B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14:paraId="085BE972"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Определить отношение порядка</w:t>
      </w:r>
      <w:r>
        <w:rPr>
          <w:rFonts w:eastAsia="Times New Roman"/>
          <w:sz w:val="24"/>
          <w:szCs w:val="24"/>
        </w:rPr>
        <w:t xml:space="preserve"> –</w:t>
      </w:r>
      <w:r w:rsidRPr="0029618A">
        <w:rPr>
          <w:rFonts w:eastAsia="Times New Roman"/>
          <w:sz w:val="24"/>
          <w:szCs w:val="24"/>
        </w:rPr>
        <w:t xml:space="preserve">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w:t>
      </w:r>
      <w:r>
        <w:rPr>
          <w:rFonts w:eastAsia="Times New Roman"/>
          <w:sz w:val="24"/>
          <w:szCs w:val="24"/>
        </w:rPr>
        <w:t xml:space="preserve">уговор </w:t>
      </w:r>
      <w:r w:rsidRPr="0029618A">
        <w:rPr>
          <w:rFonts w:eastAsia="Times New Roman"/>
          <w:sz w:val="24"/>
          <w:szCs w:val="24"/>
        </w:rPr>
        <w:t xml:space="preserve"> дороже денег и т. п. Но вот вам ряд вопросов. Что идёт раньше</w:t>
      </w:r>
      <w:r>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Мы можем назвать по порядку цвета радуги и даже ассоциировать все промежуточные цвета с вещественным числом — частотой света, но кроме этих цветов</w:t>
      </w:r>
      <w:r>
        <w:rPr>
          <w:rFonts w:eastAsia="Times New Roman"/>
          <w:sz w:val="24"/>
          <w:szCs w:val="24"/>
        </w:rPr>
        <w:t>,</w:t>
      </w:r>
      <w:r w:rsidRPr="0029618A">
        <w:rPr>
          <w:rFonts w:eastAsia="Times New Roman"/>
          <w:sz w:val="24"/>
          <w:szCs w:val="24"/>
        </w:rPr>
        <w:t xml:space="preserve"> существует множество </w:t>
      </w:r>
      <w:proofErr w:type="spellStart"/>
      <w:r w:rsidRPr="0029618A">
        <w:rPr>
          <w:rFonts w:eastAsia="Times New Roman"/>
          <w:sz w:val="24"/>
          <w:szCs w:val="24"/>
        </w:rPr>
        <w:t>неспектральных</w:t>
      </w:r>
      <w:proofErr w:type="spellEnd"/>
      <w:r w:rsidRPr="0029618A">
        <w:rPr>
          <w:rFonts w:eastAsia="Times New Roman"/>
          <w:sz w:val="24"/>
          <w:szCs w:val="24"/>
        </w:rPr>
        <w:t xml:space="preserve"> цветов, они образуют хорошо знаком</w:t>
      </w:r>
      <w:r>
        <w:rPr>
          <w:rFonts w:eastAsia="Times New Roman"/>
          <w:sz w:val="24"/>
          <w:szCs w:val="24"/>
        </w:rPr>
        <w:t>ое</w:t>
      </w:r>
      <w:r w:rsidRPr="0029618A">
        <w:rPr>
          <w:rFonts w:eastAsia="Times New Roman"/>
          <w:sz w:val="24"/>
          <w:szCs w:val="24"/>
        </w:rPr>
        <w:t xml:space="preserve"> типографам и дизайнерам</w:t>
      </w:r>
      <w:r>
        <w:rPr>
          <w:rFonts w:eastAsia="Times New Roman"/>
          <w:sz w:val="24"/>
          <w:szCs w:val="24"/>
        </w:rPr>
        <w:t xml:space="preserve"> цветовое </w:t>
      </w:r>
      <w:r>
        <w:rPr>
          <w:rFonts w:eastAsia="Times New Roman"/>
          <w:sz w:val="24"/>
          <w:szCs w:val="24"/>
        </w:rPr>
        <w:lastRenderedPageBreak/>
        <w:t>пространство, в котором каждый цвет имеет три «координаты». Так</w:t>
      </w:r>
      <w:r w:rsidRPr="0029618A">
        <w:rPr>
          <w:rFonts w:eastAsia="Times New Roman"/>
          <w:sz w:val="24"/>
          <w:szCs w:val="24"/>
        </w:rPr>
        <w:t xml:space="preserve"> можно ли все видимые глазом цвета выстроить по порядку? </w:t>
      </w:r>
    </w:p>
    <w:p w14:paraId="49175D7B" w14:textId="58178CA2"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примеры показывают, что с отношением порядка бывают трудности. Например, </w:t>
      </w:r>
      <w:r>
        <w:rPr>
          <w:rFonts w:eastAsia="Times New Roman"/>
          <w:sz w:val="24"/>
          <w:szCs w:val="24"/>
        </w:rPr>
        <w:t xml:space="preserve">для отношения «один день недели наступает после другого» </w:t>
      </w:r>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r>
        <w:rPr>
          <w:rFonts w:eastAsia="Times New Roman"/>
          <w:sz w:val="24"/>
          <w:szCs w:val="24"/>
        </w:rPr>
        <w:t xml:space="preserve"> воскресенье наступает </w:t>
      </w:r>
      <w:r w:rsidRPr="0029618A">
        <w:rPr>
          <w:rFonts w:eastAsia="Times New Roman"/>
          <w:sz w:val="24"/>
          <w:szCs w:val="24"/>
        </w:rPr>
        <w:t xml:space="preserve"> </w:t>
      </w:r>
      <w:r>
        <w:rPr>
          <w:rFonts w:eastAsia="Times New Roman"/>
          <w:sz w:val="24"/>
          <w:szCs w:val="24"/>
        </w:rPr>
        <w:t>позже четверга, а четверг – позже понедельника, не следует, что воскресенье всегда наступает позже понедельника</w:t>
      </w:r>
      <w:r w:rsidRPr="0029618A">
        <w:rPr>
          <w:rFonts w:eastAsia="Times New Roman"/>
          <w:sz w:val="24"/>
          <w:szCs w:val="24"/>
        </w:rPr>
        <w:t>), так же как не транзитивн</w:t>
      </w:r>
      <w:r>
        <w:rPr>
          <w:rFonts w:eastAsia="Times New Roman"/>
          <w:sz w:val="24"/>
          <w:szCs w:val="24"/>
        </w:rPr>
        <w:t>о</w:t>
      </w:r>
      <w:r w:rsidRPr="0029618A">
        <w:rPr>
          <w:rFonts w:eastAsia="Times New Roman"/>
          <w:sz w:val="24"/>
          <w:szCs w:val="24"/>
        </w:rPr>
        <w:t xml:space="preserve"> </w:t>
      </w:r>
      <w:r>
        <w:rPr>
          <w:rFonts w:eastAsia="Times New Roman"/>
          <w:sz w:val="24"/>
          <w:szCs w:val="24"/>
        </w:rPr>
        <w:t xml:space="preserve">отношение «сильнее» в </w:t>
      </w:r>
      <w:r w:rsidRPr="0029618A">
        <w:rPr>
          <w:rFonts w:eastAsia="Times New Roman"/>
          <w:sz w:val="24"/>
          <w:szCs w:val="24"/>
        </w:rPr>
        <w:t>игр</w:t>
      </w:r>
      <w:r>
        <w:rPr>
          <w:rFonts w:eastAsia="Times New Roman"/>
          <w:sz w:val="24"/>
          <w:szCs w:val="24"/>
        </w:rPr>
        <w:t>е</w:t>
      </w:r>
      <w:r w:rsidRPr="0029618A">
        <w:rPr>
          <w:rFonts w:eastAsia="Times New Roman"/>
          <w:sz w:val="24"/>
          <w:szCs w:val="24"/>
        </w:rPr>
        <w:t xml:space="preserve"> «камень-ножницы-бумага». Попытка ввести понятие больше/меньше на поле комплексных чисел не согласуется с арифметикой этих чисел, а цвета</w:t>
      </w:r>
      <w:r>
        <w:rPr>
          <w:rFonts w:eastAsia="Times New Roman"/>
          <w:sz w:val="24"/>
          <w:szCs w:val="24"/>
        </w:rPr>
        <w:t xml:space="preserve">, которые можно </w:t>
      </w:r>
      <w:proofErr w:type="spellStart"/>
      <w:r>
        <w:rPr>
          <w:rFonts w:eastAsia="Times New Roman"/>
          <w:sz w:val="24"/>
          <w:szCs w:val="24"/>
        </w:rPr>
        <w:t>параметризовать</w:t>
      </w:r>
      <w:proofErr w:type="spellEnd"/>
      <w:r>
        <w:rPr>
          <w:rFonts w:eastAsia="Times New Roman"/>
          <w:sz w:val="24"/>
          <w:szCs w:val="24"/>
        </w:rPr>
        <w:t xml:space="preserve"> тремя «координатами» </w:t>
      </w:r>
      <w:proofErr w:type="gramStart"/>
      <w:r>
        <w:rPr>
          <w:rFonts w:eastAsia="Times New Roman"/>
          <w:sz w:val="24"/>
          <w:szCs w:val="24"/>
        </w:rPr>
        <w:t>(</w:t>
      </w:r>
      <w:r w:rsidR="00257DA3">
        <w:rPr>
          <w:rFonts w:eastAsia="Times New Roman"/>
          <w:sz w:val="24"/>
          <w:szCs w:val="24"/>
        </w:rPr>
        <w:t xml:space="preserve"> </w:t>
      </w:r>
      <w:proofErr w:type="gramEnd"/>
      <w:r w:rsidR="00257DA3">
        <w:rPr>
          <w:rFonts w:eastAsia="Times New Roman"/>
          <w:sz w:val="24"/>
          <w:szCs w:val="24"/>
        </w:rPr>
        <w:t>тон</w:t>
      </w:r>
      <w:r>
        <w:rPr>
          <w:rFonts w:eastAsia="Times New Roman"/>
          <w:sz w:val="24"/>
          <w:szCs w:val="24"/>
        </w:rPr>
        <w:t>, насыщенность, яркость)</w:t>
      </w:r>
      <w:r w:rsidRPr="0029618A">
        <w:rPr>
          <w:rFonts w:eastAsia="Times New Roman"/>
          <w:sz w:val="24"/>
          <w:szCs w:val="24"/>
        </w:rPr>
        <w:t xml:space="preserve"> обладают обоими этими недостатками: и отсутствием транзитивности</w:t>
      </w:r>
      <w:r>
        <w:rPr>
          <w:rFonts w:eastAsia="Times New Roman"/>
          <w:sz w:val="24"/>
          <w:szCs w:val="24"/>
        </w:rPr>
        <w:t xml:space="preserve"> для</w:t>
      </w:r>
      <w:r w:rsidR="00257DA3">
        <w:rPr>
          <w:rFonts w:eastAsia="Times New Roman"/>
          <w:sz w:val="24"/>
          <w:szCs w:val="24"/>
        </w:rPr>
        <w:t xml:space="preserve"> тона</w:t>
      </w:r>
      <w:r>
        <w:rPr>
          <w:rFonts w:eastAsia="Times New Roman"/>
          <w:sz w:val="24"/>
          <w:szCs w:val="24"/>
        </w:rPr>
        <w:t xml:space="preserve">, который </w:t>
      </w:r>
      <w:r w:rsidR="00257DA3">
        <w:rPr>
          <w:rFonts w:eastAsia="Times New Roman"/>
          <w:sz w:val="24"/>
          <w:szCs w:val="24"/>
        </w:rPr>
        <w:t xml:space="preserve">является своеобразной «угловой» характеристикой цвета и </w:t>
      </w:r>
      <w:r>
        <w:rPr>
          <w:rFonts w:eastAsia="Times New Roman"/>
          <w:sz w:val="24"/>
          <w:szCs w:val="24"/>
        </w:rPr>
        <w:t>зациклен, подобно дням недели</w:t>
      </w:r>
      <w:r w:rsidRPr="0029618A">
        <w:rPr>
          <w:rFonts w:eastAsia="Times New Roman"/>
          <w:sz w:val="24"/>
          <w:szCs w:val="24"/>
        </w:rPr>
        <w:t xml:space="preserve">, и существенной многомерностью. Даже на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14:paraId="206A1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xml:space="preserve">. Фильмы про Индиану Джонса ближе к «Пиратам Карибского моря», чем к комедиям </w:t>
      </w:r>
      <w:proofErr w:type="spellStart"/>
      <w:r w:rsidRPr="0029618A">
        <w:rPr>
          <w:rFonts w:eastAsia="Times New Roman"/>
          <w:sz w:val="24"/>
          <w:szCs w:val="24"/>
        </w:rPr>
        <w:t>Вуди</w:t>
      </w:r>
      <w:proofErr w:type="spellEnd"/>
      <w:r w:rsidRPr="0029618A">
        <w:rPr>
          <w:rFonts w:eastAsia="Times New Roman"/>
          <w:sz w:val="24"/>
          <w:szCs w:val="24"/>
        </w:rPr>
        <w:t xml:space="preserve"> Аллена или </w:t>
      </w:r>
      <w:proofErr w:type="spellStart"/>
      <w:r w:rsidRPr="0029618A">
        <w:rPr>
          <w:rFonts w:eastAsia="Times New Roman"/>
          <w:sz w:val="24"/>
          <w:szCs w:val="24"/>
        </w:rPr>
        <w:t>документалистике</w:t>
      </w:r>
      <w:proofErr w:type="spellEnd"/>
      <w:r w:rsidRPr="0029618A">
        <w:rPr>
          <w:rFonts w:eastAsia="Times New Roman"/>
          <w:sz w:val="24"/>
          <w:szCs w:val="24"/>
        </w:rPr>
        <w:t xml:space="preserve">. Русский язык ближе </w:t>
      </w:r>
      <w:proofErr w:type="gramStart"/>
      <w:r w:rsidRPr="0029618A">
        <w:rPr>
          <w:rFonts w:eastAsia="Times New Roman"/>
          <w:sz w:val="24"/>
          <w:szCs w:val="24"/>
        </w:rPr>
        <w:t>к</w:t>
      </w:r>
      <w:proofErr w:type="gramEnd"/>
      <w:r w:rsidRPr="0029618A">
        <w:rPr>
          <w:rFonts w:eastAsia="Times New Roman"/>
          <w:sz w:val="24"/>
          <w:szCs w:val="24"/>
        </w:rPr>
        <w:t xml:space="preserve"> польскому, чем к немецкому, и совсем не похож на суахили. Числа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xml:space="preserve"> ближе друг к другу, чем к числу 100. Если мера обобщает размеры (длину, объём и т. д.), то метрика</w:t>
      </w:r>
      <w:r>
        <w:rPr>
          <w:rFonts w:eastAsia="Times New Roman"/>
          <w:sz w:val="24"/>
          <w:szCs w:val="24"/>
        </w:rPr>
        <w:t xml:space="preserve">, введенная в математику Морисом </w:t>
      </w:r>
      <w:proofErr w:type="spellStart"/>
      <w:r>
        <w:rPr>
          <w:rFonts w:eastAsia="Times New Roman"/>
          <w:sz w:val="24"/>
          <w:szCs w:val="24"/>
        </w:rPr>
        <w:t>Фреше</w:t>
      </w:r>
      <w:proofErr w:type="spellEnd"/>
      <w:r>
        <w:rPr>
          <w:rFonts w:eastAsia="Times New Roman"/>
          <w:sz w:val="24"/>
          <w:szCs w:val="24"/>
        </w:rPr>
        <w:t xml:space="preserve"> в 1906 году</w:t>
      </w:r>
      <w:r w:rsidRPr="0029618A">
        <w:rPr>
          <w:rFonts w:eastAsia="Times New Roman"/>
          <w:sz w:val="24"/>
          <w:szCs w:val="24"/>
        </w:rPr>
        <w:t xml:space="preserve"> — это обобщение понятия </w:t>
      </w:r>
      <w:r>
        <w:rPr>
          <w:rFonts w:eastAsia="Times New Roman"/>
          <w:sz w:val="24"/>
          <w:szCs w:val="24"/>
        </w:rPr>
        <w:t>"</w:t>
      </w:r>
      <w:r w:rsidRPr="0029618A">
        <w:rPr>
          <w:rFonts w:eastAsia="Times New Roman"/>
          <w:sz w:val="24"/>
          <w:szCs w:val="24"/>
        </w:rPr>
        <w:t>расстояние</w:t>
      </w:r>
      <w:r>
        <w:rPr>
          <w:rFonts w:eastAsia="Times New Roman"/>
          <w:sz w:val="24"/>
          <w:szCs w:val="24"/>
        </w:rPr>
        <w:t>"</w:t>
      </w:r>
      <w:r w:rsidRPr="0029618A">
        <w:rPr>
          <w:rFonts w:eastAsia="Times New Roman"/>
          <w:sz w:val="24"/>
          <w:szCs w:val="24"/>
        </w:rPr>
        <w:t>. Вот её определение:</w:t>
      </w:r>
    </w:p>
    <w:p w14:paraId="203A92D6"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Пусть имеется произвольное множество </w:t>
      </w:r>
      <m:oMath>
        <m:r>
          <w:rPr>
            <w:rFonts w:ascii="Cambria Math" w:eastAsia="Times New Roman" w:hAnsi="Cambria Math"/>
            <w:sz w:val="24"/>
            <w:szCs w:val="24"/>
            <w:lang w:val="en-US"/>
          </w:rPr>
          <m:t>X</m:t>
        </m:r>
      </m:oMath>
      <w:r>
        <w:rPr>
          <w:rFonts w:eastAsia="Times New Roman"/>
          <w:sz w:val="24"/>
          <w:szCs w:val="24"/>
        </w:rPr>
        <w:t xml:space="preserve">. Метрика – это функция </w:t>
      </w:r>
      <m:oMath>
        <m:r>
          <w:rPr>
            <w:rFonts w:ascii="Cambria Math" w:eastAsia="Times New Roman" w:hAnsi="Cambria Math"/>
            <w:sz w:val="24"/>
            <w:szCs w:val="24"/>
          </w:rPr>
          <m:t>ρ</m:t>
        </m:r>
      </m:oMath>
      <w:r>
        <w:rPr>
          <w:rFonts w:eastAsia="Times New Roman"/>
          <w:sz w:val="24"/>
          <w:szCs w:val="24"/>
        </w:rPr>
        <w:t xml:space="preserve">, сопоставляющая любым двум элементам </w:t>
      </w:r>
      <m:oMath>
        <m:r>
          <w:rPr>
            <w:rFonts w:ascii="Cambria Math" w:eastAsia="Times New Roman" w:hAnsi="Cambria Math"/>
            <w:sz w:val="24"/>
            <w:szCs w:val="24"/>
          </w:rPr>
          <m:t>x</m:t>
        </m:r>
      </m:oMath>
      <w:r>
        <w:rPr>
          <w:rFonts w:eastAsia="Times New Roman"/>
          <w:sz w:val="24"/>
          <w:szCs w:val="24"/>
        </w:rPr>
        <w:t xml:space="preserve"> и </w:t>
      </w:r>
      <m:oMath>
        <m:r>
          <w:rPr>
            <w:rFonts w:ascii="Cambria Math" w:eastAsia="Times New Roman" w:hAnsi="Cambria Math"/>
            <w:sz w:val="24"/>
            <w:szCs w:val="24"/>
          </w:rPr>
          <m:t>y</m:t>
        </m:r>
      </m:oMath>
      <w:r>
        <w:rPr>
          <w:rFonts w:eastAsia="Times New Roman"/>
          <w:sz w:val="24"/>
          <w:szCs w:val="24"/>
        </w:rPr>
        <w:t xml:space="preserve"> множества вещественное число</w:t>
      </w:r>
      <w:proofErr w:type="gramStart"/>
      <w:r>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m:t>
        </m:r>
      </m:oMath>
      <w:r>
        <w:rPr>
          <w:rFonts w:eastAsia="Times New Roman"/>
          <w:sz w:val="24"/>
          <w:szCs w:val="24"/>
        </w:rPr>
        <w:t xml:space="preserve"> </w:t>
      </w:r>
      <w:proofErr w:type="gramEnd"/>
      <w:r>
        <w:rPr>
          <w:rFonts w:eastAsia="Times New Roman"/>
          <w:sz w:val="24"/>
          <w:szCs w:val="24"/>
        </w:rPr>
        <w:t>и при этом удовлетворяющая таким условиям:</w:t>
      </w:r>
    </w:p>
    <w:p w14:paraId="021FE4A7"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)=0</m:t>
        </m:r>
      </m:oMath>
      <w:r w:rsidRPr="001C4C85">
        <w:rPr>
          <w:rFonts w:eastAsia="Times New Roman"/>
          <w:sz w:val="24"/>
          <w:szCs w:val="24"/>
        </w:rPr>
        <w:t xml:space="preserve"> </w:t>
      </w:r>
      <w:r>
        <w:rPr>
          <w:rFonts w:eastAsia="Times New Roman"/>
          <w:sz w:val="24"/>
          <w:szCs w:val="24"/>
        </w:rPr>
        <w:t xml:space="preserve">тогда и только тогда, когда </w:t>
      </w:r>
      <m:oMath>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oMath>
      <w:r>
        <w:rPr>
          <w:rFonts w:eastAsia="Times New Roman"/>
          <w:sz w:val="24"/>
          <w:szCs w:val="24"/>
        </w:rPr>
        <w:t xml:space="preserve"> (аксиома тождества: расстояние между точками равно нулю, если эти точки совпадают)</w:t>
      </w:r>
    </w:p>
    <w:p w14:paraId="1C938408"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Pr>
          <w:rFonts w:eastAsia="Times New Roman"/>
          <w:sz w:val="24"/>
          <w:szCs w:val="24"/>
        </w:rPr>
        <w:t xml:space="preserve"> (аксиома симметрии: расстояние в обе стороны одинаково)</w:t>
      </w:r>
    </w:p>
    <w:p w14:paraId="623CE493"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3)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m:t>
        </m:r>
      </m:oMath>
      <w:r>
        <w:rPr>
          <w:rFonts w:eastAsia="Times New Roman"/>
          <w:sz w:val="24"/>
          <w:szCs w:val="24"/>
        </w:rPr>
        <w:t xml:space="preserve"> (неравенство треугольника – аналог знакомо</w:t>
      </w:r>
      <w:proofErr w:type="spellStart"/>
      <w:r>
        <w:rPr>
          <w:rFonts w:eastAsia="Times New Roman"/>
          <w:sz w:val="24"/>
          <w:szCs w:val="24"/>
        </w:rPr>
        <w:t>го</w:t>
      </w:r>
      <w:proofErr w:type="spellEnd"/>
      <w:r>
        <w:rPr>
          <w:rFonts w:eastAsia="Times New Roman"/>
          <w:sz w:val="24"/>
          <w:szCs w:val="24"/>
        </w:rPr>
        <w:t xml:space="preserve"> утверждения из курса геометрии: окружной путь не может быть короче прямого). </w:t>
      </w:r>
    </w:p>
    <w:p w14:paraId="5519B8B0" w14:textId="77777777" w:rsidR="00FC10F8" w:rsidRPr="001C4C85" w:rsidRDefault="00FC10F8" w:rsidP="00FC10F8">
      <w:pPr>
        <w:spacing w:line="288" w:lineRule="auto"/>
        <w:ind w:firstLine="397"/>
        <w:jc w:val="both"/>
        <w:rPr>
          <w:rFonts w:eastAsia="Times New Roman"/>
          <w:sz w:val="24"/>
          <w:szCs w:val="24"/>
        </w:rPr>
      </w:pPr>
      <w:r>
        <w:rPr>
          <w:rFonts w:eastAsia="Times New Roman"/>
          <w:sz w:val="24"/>
          <w:szCs w:val="24"/>
        </w:rPr>
        <w:t xml:space="preserve">Множество </w:t>
      </w:r>
      <m:oMath>
        <m:r>
          <w:rPr>
            <w:rFonts w:ascii="Cambria Math" w:eastAsia="Times New Roman" w:hAnsi="Cambria Math"/>
            <w:sz w:val="24"/>
            <w:szCs w:val="24"/>
            <w:lang w:val="en-US"/>
          </w:rPr>
          <m:t>X</m:t>
        </m:r>
      </m:oMath>
      <w:r>
        <w:rPr>
          <w:rFonts w:eastAsia="Times New Roman"/>
          <w:sz w:val="24"/>
          <w:szCs w:val="24"/>
        </w:rPr>
        <w:t xml:space="preserve"> 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xml:space="preserve">. Из приведённых аксиом следует, что метрика – </w:t>
      </w:r>
      <w:r>
        <w:rPr>
          <w:rFonts w:eastAsia="Times New Roman"/>
          <w:sz w:val="24"/>
          <w:szCs w:val="24"/>
        </w:rPr>
        <w:lastRenderedPageBreak/>
        <w:t xml:space="preserve">неотрицательная функция. В самом деле, рассмотрим неравенство треугольника для случая </w:t>
      </w:r>
      <m:oMath>
        <m:r>
          <w:rPr>
            <w:rFonts w:ascii="Cambria Math" w:eastAsia="Times New Roman" w:hAnsi="Cambria Math"/>
            <w:sz w:val="24"/>
            <w:szCs w:val="24"/>
          </w:rPr>
          <m:t>x=z</m:t>
        </m:r>
      </m:oMath>
      <w:r w:rsidRPr="001C4C85">
        <w:rPr>
          <w:rFonts w:eastAsia="Times New Roman"/>
          <w:sz w:val="24"/>
          <w:szCs w:val="24"/>
        </w:rPr>
        <w:t>:</w:t>
      </w:r>
    </w:p>
    <w:p w14:paraId="56CF173F" w14:textId="77777777" w:rsidR="00FC10F8" w:rsidRPr="001C4C85" w:rsidRDefault="00FC10F8" w:rsidP="00FC10F8">
      <w:pPr>
        <w:spacing w:line="288" w:lineRule="auto"/>
        <w:ind w:firstLine="397"/>
        <w:jc w:val="both"/>
        <w:rPr>
          <w:rFonts w:eastAsia="Times New Roman"/>
          <w:sz w:val="24"/>
          <w:szCs w:val="24"/>
        </w:rPr>
      </w:pPr>
      <m:oMath>
        <m:r>
          <w:rPr>
            <w:rFonts w:ascii="Cambria Math" w:eastAsia="Times New Roman" w:hAnsi="Cambria Math"/>
            <w:sz w:val="24"/>
            <w:szCs w:val="24"/>
          </w:rPr>
          <m:t>0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 + 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2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sidRPr="001C4C85">
        <w:rPr>
          <w:rFonts w:eastAsia="Times New Roman"/>
          <w:sz w:val="24"/>
          <w:szCs w:val="24"/>
        </w:rPr>
        <w:t xml:space="preserve">  </w:t>
      </w:r>
      <w:r>
        <w:rPr>
          <w:rFonts w:eastAsia="Times New Roman"/>
          <w:sz w:val="24"/>
          <w:szCs w:val="24"/>
        </w:rPr>
        <w:t>откуда</w:t>
      </w:r>
      <w:r w:rsidRPr="001C4C85">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0</m:t>
        </m:r>
      </m:oMath>
    </w:p>
    <w:p w14:paraId="61BBA7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w:t>
      </w:r>
      <w:proofErr w:type="spellStart"/>
      <w:r w:rsidRPr="0029618A">
        <w:rPr>
          <w:rFonts w:eastAsia="Times New Roman"/>
          <w:sz w:val="24"/>
          <w:szCs w:val="24"/>
        </w:rPr>
        <w:t>холивар</w:t>
      </w:r>
      <w:proofErr w:type="spellEnd"/>
      <w:r w:rsidRPr="0029618A">
        <w:rPr>
          <w:rFonts w:eastAsia="Times New Roman"/>
          <w:sz w:val="24"/>
          <w:szCs w:val="24"/>
        </w:rPr>
        <w:t>» (от английского «</w:t>
      </w:r>
      <w:proofErr w:type="spellStart"/>
      <w:r w:rsidRPr="0029618A">
        <w:rPr>
          <w:rFonts w:eastAsia="Times New Roman"/>
          <w:sz w:val="24"/>
          <w:szCs w:val="24"/>
        </w:rPr>
        <w:t>holy</w:t>
      </w:r>
      <w:proofErr w:type="spellEnd"/>
      <w:r w:rsidRPr="0029618A">
        <w:rPr>
          <w:rFonts w:eastAsia="Times New Roman"/>
          <w:sz w:val="24"/>
          <w:szCs w:val="24"/>
        </w:rPr>
        <w:t xml:space="preserve"> </w:t>
      </w:r>
      <w:proofErr w:type="spellStart"/>
      <w:r w:rsidRPr="0029618A">
        <w:rPr>
          <w:rFonts w:eastAsia="Times New Roman"/>
          <w:sz w:val="24"/>
          <w:szCs w:val="24"/>
        </w:rPr>
        <w:t>war</w:t>
      </w:r>
      <w:proofErr w:type="spellEnd"/>
      <w:r w:rsidRPr="0029618A">
        <w:rPr>
          <w:rFonts w:eastAsia="Times New Roman"/>
          <w:sz w:val="24"/>
          <w:szCs w:val="24"/>
        </w:rPr>
        <w:t>»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14:paraId="77169F2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w:t>
      </w:r>
      <w:proofErr w:type="spellStart"/>
      <w:r w:rsidRPr="0029618A">
        <w:rPr>
          <w:rFonts w:eastAsia="Times New Roman"/>
          <w:sz w:val="24"/>
          <w:szCs w:val="24"/>
        </w:rPr>
        <w:t>сонаправлены</w:t>
      </w:r>
      <w:proofErr w:type="spellEnd"/>
      <w:r w:rsidRPr="0029618A">
        <w:rPr>
          <w:rFonts w:eastAsia="Times New Roman"/>
          <w:sz w:val="24"/>
          <w:szCs w:val="24"/>
        </w:rPr>
        <w:t xml:space="preserve">, </w:t>
      </w:r>
      <w:proofErr w:type="gramStart"/>
      <w:r w:rsidRPr="0029618A">
        <w:rPr>
          <w:rFonts w:eastAsia="Times New Roman"/>
          <w:sz w:val="24"/>
          <w:szCs w:val="24"/>
        </w:rPr>
        <w:t>или</w:t>
      </w:r>
      <w:proofErr w:type="gramEnd"/>
      <w:r w:rsidRPr="0029618A">
        <w:rPr>
          <w:rFonts w:eastAsia="Times New Roman"/>
          <w:sz w:val="24"/>
          <w:szCs w:val="24"/>
        </w:rPr>
        <w:t xml:space="preserve"> по крайней мере близки по направлениям, вот их-то уже вполне можно сравнивать по длине. </w:t>
      </w:r>
      <w:proofErr w:type="gramStart"/>
      <w:r w:rsidRPr="0029618A">
        <w:rPr>
          <w:rFonts w:eastAsia="Times New Roman"/>
          <w:sz w:val="24"/>
          <w:szCs w:val="24"/>
        </w:rPr>
        <w:t>В то</w:t>
      </w:r>
      <w:r>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сопряжённых пространствах</w:t>
      </w:r>
      <w:r w:rsidRPr="0029618A">
        <w:rPr>
          <w:rFonts w:eastAsia="Times New Roman"/>
          <w:sz w:val="24"/>
          <w:szCs w:val="24"/>
        </w:rPr>
        <w:t>, как пресловутые физики и лирики.</w:t>
      </w:r>
      <w:proofErr w:type="gramEnd"/>
      <w:r w:rsidRPr="0029618A">
        <w:rPr>
          <w:rFonts w:eastAsia="Times New Roman"/>
          <w:sz w:val="24"/>
          <w:szCs w:val="24"/>
        </w:rP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Pr>
          <w:rFonts w:eastAsia="Times New Roman"/>
          <w:sz w:val="24"/>
          <w:szCs w:val="24"/>
        </w:rPr>
        <w:t xml:space="preserve"> – </w:t>
      </w:r>
      <w:r w:rsidRPr="0029618A">
        <w:rPr>
          <w:rFonts w:eastAsia="Times New Roman"/>
          <w:sz w:val="24"/>
          <w:szCs w:val="24"/>
        </w:rPr>
        <w:t>о длине вектора</w:t>
      </w:r>
      <w:r>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14:paraId="39E3EB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связи</w:t>
      </w:r>
      <w:r>
        <w:rPr>
          <w:rFonts w:eastAsia="Times New Roman"/>
          <w:sz w:val="24"/>
          <w:szCs w:val="24"/>
        </w:rPr>
        <w:t xml:space="preserve"> с </w:t>
      </w:r>
      <w:proofErr w:type="gramStart"/>
      <w:r>
        <w:rPr>
          <w:rFonts w:eastAsia="Times New Roman"/>
          <w:sz w:val="24"/>
          <w:szCs w:val="24"/>
        </w:rPr>
        <w:t>этим</w:t>
      </w:r>
      <w:proofErr w:type="gramEnd"/>
      <w:r w:rsidRPr="0029618A">
        <w:rPr>
          <w:rFonts w:eastAsia="Times New Roman"/>
          <w:sz w:val="24"/>
          <w:szCs w:val="24"/>
        </w:rPr>
        <w:t xml:space="preserve"> может возникнуть любопытный вопрос: а </w:t>
      </w:r>
      <w:proofErr w:type="gramStart"/>
      <w:r w:rsidRPr="0029618A">
        <w:rPr>
          <w:rFonts w:eastAsia="Times New Roman"/>
          <w:sz w:val="24"/>
          <w:szCs w:val="24"/>
        </w:rPr>
        <w:t>какая</w:t>
      </w:r>
      <w:proofErr w:type="gramEnd"/>
      <w:r w:rsidRPr="0029618A">
        <w:rPr>
          <w:rFonts w:eastAsia="Times New Roman"/>
          <w:sz w:val="24"/>
          <w:szCs w:val="24"/>
        </w:rPr>
        <w:t xml:space="preserve"> доля случайных векторов в пространстве заданной размерности будет </w:t>
      </w:r>
      <w:proofErr w:type="spellStart"/>
      <w:r w:rsidRPr="0029618A">
        <w:rPr>
          <w:rFonts w:eastAsia="Times New Roman"/>
          <w:sz w:val="24"/>
          <w:szCs w:val="24"/>
        </w:rPr>
        <w:t>сонаправленной</w:t>
      </w:r>
      <w:proofErr w:type="spellEnd"/>
      <w:r w:rsidRPr="0029618A">
        <w:rPr>
          <w:rFonts w:eastAsia="Times New Roman"/>
          <w:sz w:val="24"/>
          <w:szCs w:val="24"/>
        </w:rPr>
        <w:t>, а какая ортогональной? Как много удастся найти единомышленников или, хотя бы тех</w:t>
      </w:r>
      <w:r>
        <w:rPr>
          <w:rFonts w:eastAsia="Times New Roman"/>
          <w:sz w:val="24"/>
          <w:szCs w:val="24"/>
        </w:rPr>
        <w:t>,</w:t>
      </w:r>
      <w:r w:rsidRPr="0029618A">
        <w:rPr>
          <w:rFonts w:eastAsia="Times New Roman"/>
          <w:sz w:val="24"/>
          <w:szCs w:val="24"/>
        </w:rPr>
        <w:t xml:space="preserve"> с кем можно себя сравнить?</w:t>
      </w:r>
      <w:r>
        <w:rPr>
          <w:rFonts w:eastAsia="Times New Roman"/>
          <w:sz w:val="24"/>
          <w:szCs w:val="24"/>
        </w:rPr>
        <w:t xml:space="preserve"> </w:t>
      </w:r>
    </w:p>
    <w:p w14:paraId="77C64D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и одномерное пространство ортогональных векторов. Если мы рассмотрим "почти"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14:paraId="0D8B824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374C45" wp14:editId="4875B83A">
            <wp:extent cx="5610860" cy="2465070"/>
            <wp:effectExtent l="0" t="0" r="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55" cstate="print"/>
                    <a:srcRect/>
                    <a:stretch>
                      <a:fillRect/>
                    </a:stretch>
                  </pic:blipFill>
                  <pic:spPr>
                    <a:xfrm>
                      <a:off x="0" y="0"/>
                      <a:ext cx="5610860" cy="2465070"/>
                    </a:xfrm>
                    <a:prstGeom prst="rect">
                      <a:avLst/>
                    </a:prstGeom>
                    <a:ln/>
                  </pic:spPr>
                </pic:pic>
              </a:graphicData>
            </a:graphic>
          </wp:inline>
        </w:drawing>
      </w:r>
    </w:p>
    <w:p w14:paraId="3C11A9D9"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Почти коллинеарные и почти ортогональные векторы в двухмерном и трёхмерном пространстве.</w:t>
      </w:r>
    </w:p>
    <w:p w14:paraId="0CADAB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уже равна нулю, но давайте всё же позволим векторам немного отклониться от курса. </w:t>
      </w:r>
      <w:proofErr w:type="gramStart"/>
      <w:r w:rsidRPr="0029618A">
        <w:rPr>
          <w:rFonts w:eastAsia="Times New Roman"/>
          <w:sz w:val="24"/>
          <w:szCs w:val="24"/>
        </w:rPr>
        <w:t xml:space="preserve">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Pr>
          <w:rFonts w:eastAsia="Times New Roman"/>
          <w:sz w:val="24"/>
          <w:szCs w:val="24"/>
        </w:rPr>
        <w:t xml:space="preserve"> </w:t>
      </w:r>
      <w:r w:rsidRPr="0029618A">
        <w:rPr>
          <w:rFonts w:eastAsia="Times New Roman"/>
          <w:sz w:val="24"/>
          <w:szCs w:val="24"/>
        </w:rPr>
        <w:t xml:space="preserve">небольшое отклонение от идеальных направлений на угол </w:t>
      </w:r>
      <m:oMath>
        <m:r>
          <w:rPr>
            <w:rFonts w:ascii="Cambria Math" w:hAnsi="Cambria Math"/>
          </w:rPr>
          <m:t>Δφ</m:t>
        </m:r>
      </m:oMath>
      <w:r w:rsidRPr="0029618A">
        <w:rPr>
          <w:rFonts w:eastAsia="Times New Roman"/>
          <w:sz w:val="24"/>
          <w:szCs w:val="24"/>
        </w:rPr>
        <w:t xml:space="preserve">, можно </w:t>
      </w:r>
      <w:r>
        <w:rPr>
          <w:rFonts w:eastAsia="Times New Roman"/>
          <w:sz w:val="24"/>
          <w:szCs w:val="24"/>
        </w:rPr>
        <w:t>количество</w:t>
      </w:r>
      <w:r w:rsidRPr="0029618A">
        <w:rPr>
          <w:rFonts w:eastAsia="Times New Roman"/>
          <w:sz w:val="24"/>
          <w:szCs w:val="24"/>
        </w:rPr>
        <w:t xml:space="preserve"> почти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сопоставить с площадью круговых областей вокруг полюсов </w:t>
      </w:r>
      <m:oMath>
        <m:r>
          <w:rPr>
            <w:rFonts w:ascii="Cambria Math" w:eastAsia="Cambria Math" w:hAnsi="Cambria Math"/>
            <w:sz w:val="24"/>
            <w:szCs w:val="24"/>
          </w:rPr>
          <m:t>2π</m:t>
        </m:r>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eastAsia="Cambria Math" w:hAnsi="Cambria Math"/>
                    <w:sz w:val="24"/>
                    <w:szCs w:val="24"/>
                  </w:rPr>
                  <m:t>R Δφ</m:t>
                </m:r>
              </m:e>
            </m:d>
          </m:e>
          <m:sup>
            <m:r>
              <w:rPr>
                <w:rFonts w:ascii="Cambria Math" w:eastAsia="Cambria Math" w:hAnsi="Cambria Math"/>
                <w:sz w:val="24"/>
                <w:szCs w:val="24"/>
              </w:rPr>
              <m:t>2</m:t>
            </m:r>
          </m:sup>
        </m:sSup>
      </m:oMath>
      <w:r w:rsidRPr="0029618A">
        <w:rPr>
          <w:rFonts w:eastAsia="Times New Roman"/>
          <w:sz w:val="24"/>
          <w:szCs w:val="24"/>
        </w:rPr>
        <w:t xml:space="preserve">, а число почти ортогональных векторов — с площадью полосы вокруг экватора: </w:t>
      </w:r>
      <m:oMath>
        <m:r>
          <w:rPr>
            <w:rFonts w:ascii="Cambria Math" w:eastAsia="Cambria Math" w:hAnsi="Cambria Math"/>
            <w:sz w:val="24"/>
            <w:szCs w:val="24"/>
          </w:rPr>
          <m:t xml:space="preserve">4π </m:t>
        </m:r>
        <m:sSup>
          <m:sSupPr>
            <m:ctrlPr>
              <w:rPr>
                <w:rFonts w:ascii="Cambria Math" w:eastAsia="Cambria Math" w:hAnsi="Cambria Math"/>
                <w:sz w:val="24"/>
                <w:szCs w:val="24"/>
              </w:rPr>
            </m:ctrlPr>
          </m:sSupPr>
          <m:e>
            <m:r>
              <w:rPr>
                <w:rFonts w:ascii="Cambria Math" w:eastAsia="Cambria Math" w:hAnsi="Cambria Math"/>
                <w:sz w:val="24"/>
                <w:szCs w:val="24"/>
              </w:rPr>
              <m:t>R</m:t>
            </m:r>
          </m:e>
          <m:sup>
            <m:r>
              <w:rPr>
                <w:rFonts w:ascii="Cambria Math" w:eastAsia="Cambria Math" w:hAnsi="Cambria Math"/>
                <w:sz w:val="24"/>
                <w:szCs w:val="24"/>
              </w:rPr>
              <m:t>2</m:t>
            </m:r>
          </m:sup>
        </m:sSup>
        <m:r>
          <w:rPr>
            <w:rFonts w:ascii="Cambria Math" w:eastAsia="Cambria Math" w:hAnsi="Cambria Math"/>
            <w:sz w:val="24"/>
            <w:szCs w:val="24"/>
          </w:rPr>
          <m:t>Δφ</m:t>
        </m:r>
      </m:oMath>
      <w:r w:rsidRPr="0029618A">
        <w:rPr>
          <w:rFonts w:eastAsia="Times New Roman"/>
          <w:sz w:val="24"/>
          <w:szCs w:val="24"/>
        </w:rPr>
        <w:t xml:space="preserve">. Их отношение </w:t>
      </w:r>
      <m:oMath>
        <m:r>
          <w:rPr>
            <w:rFonts w:ascii="Cambria Math" w:eastAsia="Cambria Math" w:hAnsi="Cambria Math"/>
            <w:sz w:val="24"/>
            <w:szCs w:val="24"/>
          </w:rPr>
          <m:t>2/Δφ</m:t>
        </m:r>
      </m:oMath>
      <w:r w:rsidRPr="0029618A">
        <w:rPr>
          <w:rFonts w:eastAsia="Times New Roman"/>
          <w:sz w:val="24"/>
          <w:szCs w:val="24"/>
        </w:rPr>
        <w:t xml:space="preserve"> растёт неограниченно при уменьшении отклонения </w:t>
      </w:r>
      <m:oMath>
        <m:r>
          <w:rPr>
            <w:rFonts w:ascii="Cambria Math" w:hAnsi="Cambria Math"/>
          </w:rPr>
          <m:t>Δφ</m:t>
        </m:r>
      </m:oMath>
      <w:r w:rsidRPr="0029618A">
        <w:rPr>
          <w:rFonts w:eastAsia="Times New Roman"/>
          <w:sz w:val="24"/>
          <w:szCs w:val="24"/>
        </w:rPr>
        <w:t>. В четырёхмерном мире ортогональные векторы образуют уже трёхмерное пространство, тогда как сонаправленные векторы всё</w:t>
      </w:r>
      <w:proofErr w:type="gramEnd"/>
      <w:r w:rsidRPr="0029618A">
        <w:rPr>
          <w:rFonts w:eastAsia="Times New Roman"/>
          <w:sz w:val="24"/>
          <w:szCs w:val="24"/>
        </w:rPr>
        <w:t xml:space="preserve">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взяв наугад два вектора из пространства размерности </w:t>
      </w:r>
      <m:oMath>
        <m:r>
          <w:rPr>
            <w:rFonts w:ascii="Cambria Math" w:eastAsia="Cambria Math" w:hAnsi="Cambria Math"/>
            <w:sz w:val="24"/>
            <w:szCs w:val="24"/>
          </w:rPr>
          <m:t>m</m:t>
        </m:r>
      </m:oMath>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14:paraId="7D92392F" w14:textId="77777777"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φ</m:t>
              </m:r>
            </m:e>
          </m:d>
          <m:r>
            <w:rPr>
              <w:rFonts w:ascii="Cambria Math" w:eastAsia="Cambria Math" w:hAnsi="Cambria Math"/>
              <w:sz w:val="24"/>
              <w:szCs w:val="24"/>
            </w:rPr>
            <m:t xml:space="preserve">= </m:t>
          </m:r>
          <m:f>
            <m:fPr>
              <m:ctrlPr>
                <w:rPr>
                  <w:rFonts w:ascii="Cambria Math" w:eastAsia="Cambria Math" w:hAnsi="Cambria Math"/>
                  <w:sz w:val="24"/>
                  <w:szCs w:val="24"/>
                </w:rPr>
              </m:ctrlPr>
            </m:fPr>
            <m:num>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e>
              </m:d>
            </m:num>
            <m:den>
              <m:rad>
                <m:radPr>
                  <m:degHide m:val="1"/>
                  <m:ctrlPr>
                    <w:rPr>
                      <w:rFonts w:ascii="Cambria Math" w:eastAsia="Cambria Math" w:hAnsi="Cambria Math"/>
                      <w:sz w:val="24"/>
                      <w:szCs w:val="24"/>
                    </w:rPr>
                  </m:ctrlPr>
                </m:radPr>
                <m:deg/>
                <m:e>
                  <m:r>
                    <w:rPr>
                      <w:rFonts w:ascii="Cambria Math" w:eastAsia="Cambria Math" w:hAnsi="Cambria Math"/>
                      <w:sz w:val="24"/>
                      <w:szCs w:val="24"/>
                    </w:rPr>
                    <m:t>π</m:t>
                  </m:r>
                </m:e>
              </m:rad>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m-1</m:t>
                      </m:r>
                    </m:num>
                    <m:den>
                      <m:r>
                        <w:rPr>
                          <w:rFonts w:ascii="Cambria Math" w:eastAsia="Cambria Math" w:hAnsi="Cambria Math"/>
                          <w:sz w:val="24"/>
                          <w:szCs w:val="24"/>
                        </w:rPr>
                        <m:t>2</m:t>
                      </m:r>
                    </m:den>
                  </m:f>
                </m:e>
              </m:d>
            </m:den>
          </m:f>
          <m:r>
            <w:rPr>
              <w:rFonts w:ascii="Cambria Math" w:eastAsia="Cambria Math" w:hAnsi="Cambria Math"/>
              <w:sz w:val="24"/>
              <w:szCs w:val="24"/>
            </w:rPr>
            <m:t>φ</m:t>
          </m:r>
          <m:r>
            <w:rPr>
              <w:rFonts w:ascii="Cambria Math" w:eastAsia="Times New Roman" w:hAnsi="Cambria Math"/>
              <w:sz w:val="24"/>
              <w:szCs w:val="24"/>
            </w:rPr>
            <m:t xml:space="preserve"> </m:t>
          </m:r>
          <m:r>
            <w:rPr>
              <w:rFonts w:ascii="Cambria Math" w:eastAsia="Cambria Math" w:hAnsi="Cambria Math"/>
              <w:sz w:val="24"/>
              <w:szCs w:val="24"/>
            </w:rPr>
            <m:t>, для 0 ≤φ ≤π,</m:t>
          </m:r>
        </m:oMath>
      </m:oMathPara>
    </w:p>
    <w:p w14:paraId="6DA8BC74"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w:t>
      </w:r>
      <w:proofErr w:type="gramStart"/>
      <w:r w:rsidRPr="0029618A">
        <w:rPr>
          <w:rFonts w:eastAsia="Times New Roman"/>
          <w:sz w:val="24"/>
          <w:szCs w:val="24"/>
        </w:rPr>
        <w:t xml:space="preserve"> </w:t>
      </w:r>
      <m:oMath>
        <m:r>
          <w:rPr>
            <w:rFonts w:ascii="Cambria Math" w:hAnsi="Cambria Math"/>
          </w:rPr>
          <m:t>Γ</m:t>
        </m:r>
        <m:r>
          <w:rPr>
            <w:rFonts w:ascii="Cambria Math" w:eastAsia="Cambria Math" w:hAnsi="Cambria Math"/>
            <w:sz w:val="24"/>
            <w:szCs w:val="24"/>
          </w:rPr>
          <m:t>(x)</m:t>
        </m:r>
      </m:oMath>
      <w:r w:rsidRPr="0029618A">
        <w:rPr>
          <w:rFonts w:eastAsia="Times New Roman"/>
          <w:sz w:val="24"/>
          <w:szCs w:val="24"/>
        </w:rPr>
        <w:t xml:space="preserve"> — </w:t>
      </w:r>
      <w:proofErr w:type="gramEnd"/>
      <w:r w:rsidRPr="0029618A">
        <w:rPr>
          <w:rFonts w:eastAsia="Times New Roman"/>
          <w:sz w:val="24"/>
          <w:szCs w:val="24"/>
        </w:rPr>
        <w:t xml:space="preserve">это гамма-функция, обобщение факториала на вещественные (и даже комплексные) числа. Её основное свойство: </w:t>
      </w:r>
      <m:oMath>
        <m:r>
          <w:rPr>
            <w:rFonts w:ascii="Cambria Math" w:hAnsi="Cambria Math"/>
          </w:rPr>
          <m:t>Γ</m:t>
        </m:r>
        <m:d>
          <m:dPr>
            <m:ctrlPr>
              <w:rPr>
                <w:rFonts w:ascii="Cambria Math" w:eastAsia="Cambria Math" w:hAnsi="Cambria Math"/>
                <w:sz w:val="24"/>
                <w:szCs w:val="24"/>
              </w:rPr>
            </m:ctrlPr>
          </m:dPr>
          <m:e>
            <m:r>
              <w:rPr>
                <w:rFonts w:ascii="Cambria Math" w:eastAsia="Cambria Math" w:hAnsi="Cambria Math"/>
                <w:sz w:val="24"/>
                <w:szCs w:val="24"/>
              </w:rPr>
              <m:t>x+1</m:t>
            </m:r>
          </m:e>
        </m:d>
        <m:r>
          <w:rPr>
            <w:rFonts w:ascii="Cambria Math" w:eastAsia="Cambria Math" w:hAnsi="Cambria Math"/>
            <w:sz w:val="24"/>
            <w:szCs w:val="24"/>
          </w:rPr>
          <m:t>= xΓ(x)</m:t>
        </m:r>
      </m:oMath>
      <w:r w:rsidRPr="0029618A">
        <w:rPr>
          <w:rFonts w:eastAsia="Times New Roman"/>
          <w:sz w:val="24"/>
          <w:szCs w:val="24"/>
        </w:rPr>
        <w:t>.</w:t>
      </w:r>
    </w:p>
    <w:p w14:paraId="7D529C0F"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72955A5" wp14:editId="37C78D35">
            <wp:extent cx="4440459" cy="3405319"/>
            <wp:effectExtent l="0" t="0" r="0" b="0"/>
            <wp:docPr id="48" name="image44.jpg" descr="C:\tmp\podlost\ToH\work\figures\normal\vc4nng-copgsdiyjikvlqqrzbce.jpeg"/>
            <wp:cNvGraphicFramePr/>
            <a:graphic xmlns:a="http://schemas.openxmlformats.org/drawingml/2006/main">
              <a:graphicData uri="http://schemas.openxmlformats.org/drawingml/2006/picture">
                <pic:pic xmlns:pic="http://schemas.openxmlformats.org/drawingml/2006/picture">
                  <pic:nvPicPr>
                    <pic:cNvPr id="0" name="image44.jpg" descr="C:\tmp\podlost\ToH\work\figures\normal\vc4nng-copgsdiyjikvlqqrzbce.jpeg"/>
                    <pic:cNvPicPr preferRelativeResize="0"/>
                  </pic:nvPicPr>
                  <pic:blipFill>
                    <a:blip r:embed="rId56" cstate="print"/>
                    <a:srcRect/>
                    <a:stretch>
                      <a:fillRect/>
                    </a:stretch>
                  </pic:blipFill>
                  <pic:spPr>
                    <a:xfrm>
                      <a:off x="0" y="0"/>
                      <a:ext cx="4440459" cy="3405319"/>
                    </a:xfrm>
                    <a:prstGeom prst="rect">
                      <a:avLst/>
                    </a:prstGeom>
                    <a:ln/>
                  </pic:spPr>
                </pic:pic>
              </a:graphicData>
            </a:graphic>
          </wp:inline>
        </w:drawing>
      </w:r>
    </w:p>
    <w:p w14:paraId="6539D745"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 xml:space="preserve">Распределения углов случайных векторов в пространствах </w:t>
      </w:r>
      <w:r w:rsidRPr="0029618A">
        <w:rPr>
          <w:rFonts w:eastAsia="Times New Roman"/>
          <w:i/>
          <w:sz w:val="24"/>
          <w:szCs w:val="24"/>
        </w:rPr>
        <w:br/>
        <w:t>различных размерностей.</w:t>
      </w:r>
    </w:p>
    <w:p w14:paraId="77045A97"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Для двумерного пространства углы распределяются равномерно, для трёхмерного — пропорционально синусоидальной функции.</w:t>
      </w:r>
      <w:proofErr w:type="gramEnd"/>
      <w:r w:rsidRPr="0029618A">
        <w:rPr>
          <w:rFonts w:eastAsia="Times New Roman"/>
          <w:sz w:val="24"/>
          <w:szCs w:val="24"/>
        </w:rPr>
        <w:t xml:space="preserve"> Свойства синуса приводят к тому, что плотность вероятности в нуле для </w:t>
      </w:r>
      <m:oMath>
        <m:r>
          <w:rPr>
            <w:rFonts w:ascii="Cambria Math" w:eastAsia="Cambria Math" w:hAnsi="Cambria Math"/>
            <w:sz w:val="24"/>
            <w:szCs w:val="24"/>
          </w:rPr>
          <m:t>m &gt; 2</m:t>
        </m:r>
      </m:oMath>
      <w:r w:rsidRPr="0029618A">
        <w:rPr>
          <w:rFonts w:eastAsia="Times New Roman"/>
          <w:sz w:val="24"/>
          <w:szCs w:val="24"/>
        </w:rPr>
        <w:t xml:space="preserve"> в точности равна нулю. Это согласуется с нашими рассуждениями о том, что сон</w:t>
      </w:r>
      <w:proofErr w:type="spellStart"/>
      <w:r w:rsidRPr="0029618A">
        <w:rPr>
          <w:rFonts w:eastAsia="Times New Roman"/>
          <w:sz w:val="24"/>
          <w:szCs w:val="24"/>
        </w:rPr>
        <w:t>аправленные</w:t>
      </w:r>
      <w:proofErr w:type="spellEnd"/>
      <w:r w:rsidRPr="0029618A">
        <w:rPr>
          <w:rFonts w:eastAsia="Times New Roman"/>
          <w:sz w:val="24"/>
          <w:szCs w:val="24"/>
        </w:rPr>
        <w:t xml:space="preserve"> вектора образуют множества нулевой меры.</w:t>
      </w:r>
      <w:r>
        <w:rPr>
          <w:rFonts w:eastAsia="Times New Roman"/>
          <w:sz w:val="24"/>
          <w:szCs w:val="24"/>
        </w:rPr>
        <w:t xml:space="preserve"> </w:t>
      </w:r>
      <w:r w:rsidRPr="0029618A">
        <w:rPr>
          <w:rFonts w:eastAsia="Times New Roman"/>
          <w:sz w:val="24"/>
          <w:szCs w:val="24"/>
        </w:rPr>
        <w:t xml:space="preserve">Для всех размерностей выше двух мода распределения приходится на </w:t>
      </w:r>
      <m:oMath>
        <m:r>
          <w:rPr>
            <w:rFonts w:ascii="Cambria Math" w:eastAsia="Cambria Math" w:hAnsi="Cambria Math"/>
            <w:sz w:val="24"/>
            <w:szCs w:val="24"/>
          </w:rPr>
          <m:t>90°</m:t>
        </m:r>
      </m:oMath>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(имеющих угол около </w:t>
      </w:r>
      <m:oMath>
        <m:r>
          <w:rPr>
            <w:rFonts w:ascii="Cambria Math" w:eastAsia="Cambria Math" w:hAnsi="Cambria Math"/>
            <w:sz w:val="24"/>
            <w:szCs w:val="24"/>
          </w:rPr>
          <m:t>0°</m:t>
        </m:r>
      </m:oMath>
      <w:r w:rsidRPr="0029618A">
        <w:rPr>
          <w:rFonts w:eastAsia="Times New Roman"/>
          <w:sz w:val="24"/>
          <w:szCs w:val="24"/>
        </w:rPr>
        <w:t xml:space="preserve"> или </w:t>
      </w:r>
      <m:oMath>
        <m:r>
          <w:rPr>
            <w:rFonts w:ascii="Cambria Math" w:eastAsia="Cambria Math" w:hAnsi="Cambria Math"/>
            <w:sz w:val="24"/>
            <w:szCs w:val="24"/>
          </w:rPr>
          <m:t>180°</m:t>
        </m:r>
      </m:oMath>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w:t>
      </w:r>
      <w:proofErr w:type="spellStart"/>
      <w:r w:rsidRPr="0029618A">
        <w:rPr>
          <w:rFonts w:eastAsia="Times New Roman"/>
          <w:sz w:val="24"/>
          <w:szCs w:val="24"/>
        </w:rPr>
        <w:t>сонаправленными</w:t>
      </w:r>
      <w:proofErr w:type="spellEnd"/>
      <w:r w:rsidRPr="0029618A">
        <w:rPr>
          <w:rFonts w:eastAsia="Times New Roman"/>
          <w:sz w:val="24"/>
          <w:szCs w:val="24"/>
        </w:rPr>
        <w:t xml:space="preserve">, сравнимыми) векторы, имеющие угол менее </w:t>
      </w:r>
      <m:oMath>
        <m:r>
          <w:rPr>
            <w:rFonts w:ascii="Cambria Math" w:eastAsia="Cambria Math" w:hAnsi="Cambria Math"/>
            <w:sz w:val="24"/>
            <w:szCs w:val="24"/>
          </w:rPr>
          <m:t>30°</m:t>
        </m:r>
      </m:oMath>
      <w:r w:rsidRPr="0029618A">
        <w:rPr>
          <w:rFonts w:eastAsia="Times New Roman"/>
          <w:sz w:val="24"/>
          <w:szCs w:val="24"/>
        </w:rPr>
        <w:t>, то при сравнении по двум критериям похожей на какой-то выделенный вектор окажется треть всех случайных векторов</w:t>
      </w:r>
      <w:r>
        <w:rPr>
          <w:rFonts w:eastAsia="Times New Roman"/>
          <w:sz w:val="24"/>
          <w:szCs w:val="24"/>
        </w:rPr>
        <w:t>, а</w:t>
      </w:r>
      <w:r w:rsidRPr="0029618A">
        <w:rPr>
          <w:rFonts w:eastAsia="Times New Roman"/>
          <w:sz w:val="24"/>
          <w:szCs w:val="24"/>
        </w:rPr>
        <w:t xml:space="preserve">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14:paraId="7D143B9A"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14:paraId="0C3F80C1"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И</w:t>
      </w:r>
      <w:r w:rsidRPr="0029618A">
        <w:rPr>
          <w:rFonts w:eastAsia="Times New Roman"/>
          <w:sz w:val="24"/>
          <w:szCs w:val="24"/>
        </w:rPr>
        <w:t>ли эквивалентно: на вкус и цвет товарищей нет.</w:t>
      </w:r>
    </w:p>
    <w:p w14:paraId="7B3B1EB0" w14:textId="77777777" w:rsidR="00FC10F8" w:rsidRPr="0029618A" w:rsidRDefault="00FC10F8" w:rsidP="00FC10F8">
      <w:pPr>
        <w:pStyle w:val="2"/>
        <w:spacing w:before="200" w:after="0"/>
        <w:ind w:firstLine="397"/>
        <w:jc w:val="both"/>
        <w:rPr>
          <w:rFonts w:eastAsia="Cambria"/>
          <w:b/>
          <w:color w:val="4F81BD"/>
          <w:sz w:val="26"/>
          <w:szCs w:val="26"/>
        </w:rPr>
      </w:pPr>
      <w:bookmarkStart w:id="88" w:name="_Toc24894037"/>
      <w:r w:rsidRPr="0029618A">
        <w:rPr>
          <w:rFonts w:eastAsia="Cambria"/>
          <w:b/>
          <w:color w:val="4F81BD"/>
          <w:sz w:val="26"/>
          <w:szCs w:val="26"/>
        </w:rPr>
        <w:lastRenderedPageBreak/>
        <w:t>Этот странный закольцованный мир</w:t>
      </w:r>
      <w:bookmarkEnd w:id="88"/>
    </w:p>
    <w:p w14:paraId="2615371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w:t>
      </w:r>
      <w:proofErr w:type="gramStart"/>
      <w:r w:rsidRPr="0029618A">
        <w:rPr>
          <w:rFonts w:eastAsia="Times New Roman"/>
          <w:sz w:val="24"/>
          <w:szCs w:val="24"/>
        </w:rPr>
        <w:t>на</w:t>
      </w:r>
      <w:proofErr w:type="gramEnd"/>
      <w:r w:rsidRPr="0029618A">
        <w:rPr>
          <w:rFonts w:eastAsia="Times New Roman"/>
          <w:sz w:val="24"/>
          <w:szCs w:val="24"/>
        </w:rPr>
        <w:t xml:space="preserve"> нормальное. Однако это не оно, несмотря на характерную колоколообразную форму. Нормальное распределение определено для всей вещественной числовой оси, в нашем же случае значение угла зациклено в пределах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180°</m:t>
        </m:r>
      </m:oMath>
      <w:r w:rsidRPr="0029618A">
        <w:rPr>
          <w:rFonts w:eastAsia="Times New Roman"/>
          <w:sz w:val="24"/>
          <w:szCs w:val="24"/>
        </w:rPr>
        <w:t>. Мы попали из поля вещественных чисел на кольцо выч</w:t>
      </w:r>
      <w:proofErr w:type="spellStart"/>
      <w:r w:rsidRPr="0029618A">
        <w:rPr>
          <w:rFonts w:eastAsia="Times New Roman"/>
          <w:sz w:val="24"/>
          <w:szCs w:val="24"/>
        </w:rPr>
        <w:t>етов</w:t>
      </w:r>
      <w:proofErr w:type="spellEnd"/>
      <w:r>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w:t>
      </w:r>
      <w:proofErr w:type="gramStart"/>
      <w:r w:rsidRPr="0029618A">
        <w:rPr>
          <w:rFonts w:eastAsia="Times New Roman"/>
          <w:sz w:val="24"/>
          <w:szCs w:val="24"/>
        </w:rPr>
        <w:t>привычные нам</w:t>
      </w:r>
      <w:proofErr w:type="gramEnd"/>
      <w:r w:rsidRPr="0029618A">
        <w:rPr>
          <w:rFonts w:eastAsia="Times New Roman"/>
          <w:sz w:val="24"/>
          <w:szCs w:val="24"/>
        </w:rPr>
        <w:t xml:space="preserve"> операции в этом кольцевом мире, нужно быть аккуратным, даже выполняя простые расчёты. Скажем, чему равно среднее значение для двух углов: </w:t>
      </w:r>
      <m:oMath>
        <m:r>
          <w:rPr>
            <w:rFonts w:ascii="Cambria Math" w:eastAsia="Cambria Math" w:hAnsi="Cambria Math"/>
            <w:sz w:val="24"/>
            <w:szCs w:val="24"/>
          </w:rPr>
          <m:t>30°</m:t>
        </m:r>
      </m:oMath>
      <w:r w:rsidRPr="0029618A">
        <w:rPr>
          <w:rFonts w:eastAsia="Times New Roman"/>
          <w:sz w:val="24"/>
          <w:szCs w:val="24"/>
        </w:rPr>
        <w:t xml:space="preserve"> и </w:t>
      </w:r>
      <m:oMath>
        <m:r>
          <w:rPr>
            <w:rFonts w:ascii="Cambria Math" w:eastAsia="Cambria Math" w:hAnsi="Cambria Math"/>
            <w:sz w:val="24"/>
            <w:szCs w:val="24"/>
          </w:rPr>
          <m:t>350°</m:t>
        </m:r>
      </m:oMath>
      <w:r w:rsidRPr="0029618A">
        <w:rPr>
          <w:rFonts w:eastAsia="Times New Roman"/>
          <w:sz w:val="24"/>
          <w:szCs w:val="24"/>
        </w:rPr>
        <w:t xml:space="preserve">? Простое сложение даст ответ </w:t>
      </w:r>
      <m:oMath>
        <m:r>
          <w:rPr>
            <w:rFonts w:ascii="Cambria Math" w:eastAsia="Cambria Math" w:hAnsi="Cambria Math"/>
            <w:sz w:val="24"/>
            <w:szCs w:val="24"/>
          </w:rPr>
          <m:t>190°</m:t>
        </m:r>
      </m:oMath>
      <w:r w:rsidRPr="0029618A">
        <w:rPr>
          <w:rFonts w:eastAsia="Times New Roman"/>
          <w:sz w:val="24"/>
          <w:szCs w:val="24"/>
        </w:rPr>
        <w:t>, тогда как</w:t>
      </w:r>
      <w:r>
        <w:rPr>
          <w:rFonts w:eastAsia="Times New Roman"/>
          <w:sz w:val="24"/>
          <w:szCs w:val="24"/>
        </w:rPr>
        <w:t xml:space="preserve"> </w:t>
      </w:r>
      <w:r w:rsidRPr="0029618A">
        <w:rPr>
          <w:rFonts w:eastAsia="Times New Roman"/>
          <w:sz w:val="24"/>
          <w:szCs w:val="24"/>
        </w:rPr>
        <w:t xml:space="preserve">чертёж покажет, что правильным ответом будет </w:t>
      </w:r>
      <m:oMath>
        <m:r>
          <w:rPr>
            <w:rFonts w:ascii="Cambria Math" w:eastAsia="Cambria Math" w:hAnsi="Cambria Math"/>
            <w:sz w:val="24"/>
            <w:szCs w:val="24"/>
          </w:rPr>
          <m:t>10°</m:t>
        </m:r>
      </m:oMath>
      <w:r w:rsidRPr="0029618A">
        <w:rPr>
          <w:rFonts w:eastAsia="Times New Roman"/>
          <w:sz w:val="24"/>
          <w:szCs w:val="24"/>
        </w:rPr>
        <w:t>.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w:t>
      </w:r>
      <w:r>
        <w:rPr>
          <w:rFonts w:eastAsia="Times New Roman"/>
          <w:sz w:val="24"/>
          <w:szCs w:val="24"/>
        </w:rPr>
        <w:t>е</w:t>
      </w:r>
      <w:r w:rsidRPr="0029618A">
        <w:rPr>
          <w:rFonts w:eastAsia="Times New Roman"/>
          <w:sz w:val="24"/>
          <w:szCs w:val="24"/>
        </w:rPr>
        <w:t xml:space="preserve"> вычисл</w:t>
      </w:r>
      <w:r>
        <w:rPr>
          <w:rFonts w:eastAsia="Times New Roman"/>
          <w:sz w:val="24"/>
          <w:szCs w:val="24"/>
        </w:rPr>
        <w:t>ение</w:t>
      </w:r>
      <w:r w:rsidRPr="0029618A">
        <w:rPr>
          <w:rFonts w:eastAsia="Times New Roman"/>
          <w:sz w:val="24"/>
          <w:szCs w:val="24"/>
        </w:rPr>
        <w:t xml:space="preserve"> средне</w:t>
      </w:r>
      <w:r>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14:paraId="16EEDEE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D81042A" wp14:editId="5989BE43">
            <wp:extent cx="5734050" cy="3238500"/>
            <wp:effectExtent l="0" t="0" r="0" b="0"/>
            <wp:docPr id="31" name="image32.png" descr="C:\tmp\podlost\ToH\work\figures\normal\2019-02-04_19-35-53.png"/>
            <wp:cNvGraphicFramePr/>
            <a:graphic xmlns:a="http://schemas.openxmlformats.org/drawingml/2006/main">
              <a:graphicData uri="http://schemas.openxmlformats.org/drawingml/2006/picture">
                <pic:pic xmlns:pic="http://schemas.openxmlformats.org/drawingml/2006/picture">
                  <pic:nvPicPr>
                    <pic:cNvPr id="0" name="image32.png" descr="C:\tmp\podlost\ToH\work\figures\normal\2019-02-04_19-35-53.png"/>
                    <pic:cNvPicPr preferRelativeResize="0"/>
                  </pic:nvPicPr>
                  <pic:blipFill>
                    <a:blip r:embed="rId57" cstate="print"/>
                    <a:srcRect/>
                    <a:stretch>
                      <a:fillRect/>
                    </a:stretch>
                  </pic:blipFill>
                  <pic:spPr>
                    <a:xfrm>
                      <a:off x="0" y="0"/>
                      <a:ext cx="5734050" cy="3238500"/>
                    </a:xfrm>
                    <a:prstGeom prst="rect">
                      <a:avLst/>
                    </a:prstGeom>
                    <a:ln/>
                  </pic:spPr>
                </pic:pic>
              </a:graphicData>
            </a:graphic>
          </wp:inline>
        </w:drawing>
      </w:r>
    </w:p>
    <w:p w14:paraId="64E9CEDB"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Гистограмма, показывающая распределение числа событий по времени суток</w:t>
      </w:r>
      <w:r>
        <w:rPr>
          <w:rFonts w:eastAsia="Times New Roman"/>
          <w:i/>
          <w:sz w:val="24"/>
          <w:szCs w:val="24"/>
        </w:rPr>
        <w:t>,</w:t>
      </w:r>
      <w:r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14:paraId="78B1955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w:t>
      </w:r>
      <w:r w:rsidRPr="0029618A">
        <w:rPr>
          <w:rFonts w:eastAsia="Times New Roman"/>
          <w:sz w:val="24"/>
          <w:szCs w:val="24"/>
        </w:rPr>
        <w:lastRenderedPageBreak/>
        <w:t>гистограмму в полярных координатах и там уже найти математическое ожидание, вычислив</w:t>
      </w:r>
      <w:r>
        <w:rPr>
          <w:rFonts w:eastAsia="Times New Roman"/>
          <w:sz w:val="24"/>
          <w:szCs w:val="24"/>
        </w:rPr>
        <w:t xml:space="preserve"> угловую координату</w:t>
      </w:r>
      <w:r w:rsidRPr="0029618A">
        <w:rPr>
          <w:rFonts w:eastAsia="Times New Roman"/>
          <w:sz w:val="24"/>
          <w:szCs w:val="24"/>
        </w:rPr>
        <w:t xml:space="preserve"> положени</w:t>
      </w:r>
      <w:r>
        <w:rPr>
          <w:rFonts w:eastAsia="Times New Roman"/>
          <w:sz w:val="24"/>
          <w:szCs w:val="24"/>
        </w:rPr>
        <w:t>я</w:t>
      </w:r>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фигуры.</w:t>
      </w:r>
      <w:r>
        <w:rPr>
          <w:rFonts w:eastAsia="Times New Roman"/>
          <w:sz w:val="24"/>
          <w:szCs w:val="24"/>
        </w:rPr>
        <w:t xml:space="preserve"> Её можно визуализировать, построив из центра координат луч, проходящий через центр масс. </w:t>
      </w:r>
    </w:p>
    <w:p w14:paraId="4FBA95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каждый слой получающейся спирали суммируется, и в результате мы получаем циклический аналог распределения, который имеет единичную площадь. </w:t>
      </w:r>
    </w:p>
    <w:p w14:paraId="43FF7AE0" w14:textId="77777777" w:rsidR="00FC10F8" w:rsidRPr="0029618A" w:rsidRDefault="00FC10F8" w:rsidP="00FC10F8">
      <w:pPr>
        <w:spacing w:line="288" w:lineRule="auto"/>
        <w:jc w:val="both"/>
        <w:rPr>
          <w:rFonts w:eastAsia="Times New Roman"/>
          <w:sz w:val="24"/>
          <w:szCs w:val="24"/>
        </w:rPr>
      </w:pPr>
      <w:r w:rsidRPr="0029618A">
        <w:rPr>
          <w:rFonts w:eastAsia="Times New Roman"/>
          <w:noProof/>
          <w:sz w:val="24"/>
          <w:szCs w:val="24"/>
        </w:rPr>
        <w:drawing>
          <wp:inline distT="0" distB="0" distL="0" distR="0" wp14:anchorId="1454E5B0" wp14:editId="17FC4025">
            <wp:extent cx="2693670" cy="250190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8" cstate="print"/>
                    <a:srcRect/>
                    <a:stretch>
                      <a:fillRect/>
                    </a:stretch>
                  </pic:blipFill>
                  <pic:spPr>
                    <a:xfrm>
                      <a:off x="0" y="0"/>
                      <a:ext cx="2693670" cy="2501900"/>
                    </a:xfrm>
                    <a:prstGeom prst="rect">
                      <a:avLst/>
                    </a:prstGeom>
                    <a:ln/>
                  </pic:spPr>
                </pic:pic>
              </a:graphicData>
            </a:graphic>
          </wp:inline>
        </w:drawing>
      </w:r>
      <w:r>
        <w:rPr>
          <w:rFonts w:eastAsia="Times New Roman"/>
          <w:sz w:val="24"/>
          <w:szCs w:val="24"/>
        </w:rPr>
        <w:t xml:space="preserve"> </w:t>
      </w:r>
      <w:r w:rsidRPr="0029618A">
        <w:rPr>
          <w:rFonts w:eastAsia="Times New Roman"/>
          <w:noProof/>
          <w:sz w:val="24"/>
          <w:szCs w:val="24"/>
        </w:rPr>
        <w:drawing>
          <wp:inline distT="0" distB="0" distL="0" distR="0" wp14:anchorId="43358F8D" wp14:editId="78D0F254">
            <wp:extent cx="2712085" cy="251841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9" cstate="print"/>
                    <a:srcRect/>
                    <a:stretch>
                      <a:fillRect/>
                    </a:stretch>
                  </pic:blipFill>
                  <pic:spPr>
                    <a:xfrm>
                      <a:off x="0" y="0"/>
                      <a:ext cx="2712085" cy="2518410"/>
                    </a:xfrm>
                    <a:prstGeom prst="rect">
                      <a:avLst/>
                    </a:prstGeom>
                    <a:ln/>
                  </pic:spPr>
                </pic:pic>
              </a:graphicData>
            </a:graphic>
          </wp:inline>
        </w:drawing>
      </w:r>
    </w:p>
    <w:p w14:paraId="3B19C88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Построение циклических </w:t>
      </w:r>
      <w:proofErr w:type="gramStart"/>
      <w:r w:rsidRPr="0029618A">
        <w:rPr>
          <w:rFonts w:eastAsia="Times New Roman"/>
          <w:i/>
          <w:sz w:val="24"/>
          <w:szCs w:val="24"/>
        </w:rPr>
        <w:t>экспоненциального</w:t>
      </w:r>
      <w:proofErr w:type="gramEnd"/>
      <w:r w:rsidRPr="0029618A">
        <w:rPr>
          <w:rFonts w:eastAsia="Times New Roman"/>
          <w:i/>
          <w:sz w:val="24"/>
          <w:szCs w:val="24"/>
        </w:rPr>
        <w:t xml:space="preserve"> и нормального распределений</w:t>
      </w:r>
      <w:r>
        <w:rPr>
          <w:rFonts w:eastAsia="Times New Roman"/>
          <w:i/>
          <w:sz w:val="24"/>
          <w:szCs w:val="24"/>
        </w:rPr>
        <w:t xml:space="preserve"> (показаны красной линией)</w:t>
      </w:r>
      <w:r w:rsidRPr="0029618A">
        <w:rPr>
          <w:rFonts w:eastAsia="Times New Roman"/>
          <w:i/>
          <w:sz w:val="24"/>
          <w:szCs w:val="24"/>
        </w:rPr>
        <w:t xml:space="preserve">. </w:t>
      </w:r>
      <w:r>
        <w:rPr>
          <w:rFonts w:eastAsia="Times New Roman"/>
          <w:i/>
          <w:sz w:val="24"/>
          <w:szCs w:val="24"/>
        </w:rPr>
        <w:t>Тут же приведены г</w:t>
      </w:r>
      <w:r w:rsidRPr="0029618A">
        <w:rPr>
          <w:rFonts w:eastAsia="Times New Roman"/>
          <w:i/>
          <w:sz w:val="24"/>
          <w:szCs w:val="24"/>
        </w:rPr>
        <w:t xml:space="preserve">рафики функций плотности для обыкновенных (линейных) распределений </w:t>
      </w:r>
      <w:r>
        <w:rPr>
          <w:rFonts w:eastAsia="Times New Roman"/>
          <w:i/>
          <w:sz w:val="24"/>
          <w:szCs w:val="24"/>
        </w:rPr>
        <w:t>(</w:t>
      </w:r>
      <w:r w:rsidRPr="0029618A">
        <w:rPr>
          <w:rFonts w:eastAsia="Times New Roman"/>
          <w:i/>
          <w:sz w:val="24"/>
          <w:szCs w:val="24"/>
        </w:rPr>
        <w:t>показаны синим</w:t>
      </w:r>
      <w:r>
        <w:rPr>
          <w:rFonts w:eastAsia="Times New Roman"/>
          <w:i/>
          <w:sz w:val="24"/>
          <w:szCs w:val="24"/>
        </w:rPr>
        <w:t>)</w:t>
      </w:r>
      <w:r w:rsidRPr="0029618A">
        <w:rPr>
          <w:rFonts w:eastAsia="Times New Roman"/>
          <w:i/>
          <w:sz w:val="24"/>
          <w:szCs w:val="24"/>
        </w:rPr>
        <w:t>.</w:t>
      </w:r>
    </w:p>
    <w:p w14:paraId="672EC51F"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2ED861E" wp14:editId="6D3EDB47">
            <wp:extent cx="2647950" cy="245935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cstate="print"/>
                    <a:srcRect/>
                    <a:stretch>
                      <a:fillRect/>
                    </a:stretch>
                  </pic:blipFill>
                  <pic:spPr>
                    <a:xfrm>
                      <a:off x="0" y="0"/>
                      <a:ext cx="2647950" cy="2459355"/>
                    </a:xfrm>
                    <a:prstGeom prst="rect">
                      <a:avLst/>
                    </a:prstGeom>
                    <a:ln/>
                  </pic:spPr>
                </pic:pic>
              </a:graphicData>
            </a:graphic>
          </wp:inline>
        </w:drawing>
      </w:r>
    </w:p>
    <w:p w14:paraId="084D2D8D"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Циклический аналог распределения Коши.</w:t>
      </w:r>
    </w:p>
    <w:p w14:paraId="13D934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14:paraId="0EB7F25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w:t>
      </w:r>
      <w:r>
        <w:rPr>
          <w:rFonts w:eastAsia="Times New Roman"/>
          <w:sz w:val="24"/>
          <w:szCs w:val="24"/>
        </w:rPr>
        <w:t>я</w:t>
      </w:r>
      <w:r w:rsidRPr="0029618A">
        <w:rPr>
          <w:rFonts w:eastAsia="Times New Roman"/>
          <w:sz w:val="24"/>
          <w:szCs w:val="24"/>
        </w:rPr>
        <w:t xml:space="preserve"> среднего и дисперсии</w:t>
      </w:r>
      <w:r>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Pr>
          <w:rFonts w:eastAsia="Times New Roman"/>
          <w:sz w:val="24"/>
          <w:szCs w:val="24"/>
        </w:rPr>
        <w:t xml:space="preserve"> –</w:t>
      </w:r>
      <w:r w:rsidRPr="0029618A">
        <w:rPr>
          <w:rFonts w:eastAsia="Times New Roman"/>
          <w:sz w:val="24"/>
          <w:szCs w:val="24"/>
        </w:rPr>
        <w:t xml:space="preserve"> при анализе явления дифракции.</w:t>
      </w:r>
    </w:p>
    <w:p w14:paraId="41D7FBC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Его циклический аналог уже не будет устойчивым, </w:t>
      </w:r>
      <w:r>
        <w:rPr>
          <w:rFonts w:eastAsia="Times New Roman"/>
          <w:sz w:val="24"/>
          <w:szCs w:val="24"/>
        </w:rPr>
        <w:t xml:space="preserve">и </w:t>
      </w:r>
      <w:r w:rsidRPr="0029618A">
        <w:rPr>
          <w:rFonts w:eastAsia="Times New Roman"/>
          <w:sz w:val="24"/>
          <w:szCs w:val="24"/>
        </w:rPr>
        <w:t>суммы случайных величин</w:t>
      </w:r>
      <w:r>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 такой функцией плотности вероятности:</w:t>
      </w:r>
    </w:p>
    <w:p w14:paraId="15E389F1" w14:textId="77777777" w:rsidR="00FC10F8" w:rsidRPr="0029618A" w:rsidRDefault="00FC10F8" w:rsidP="00FC10F8">
      <w:pPr>
        <w:keepNext/>
        <w:spacing w:before="120" w:after="120"/>
        <w:ind w:left="227" w:right="227"/>
        <w:jc w:val="center"/>
        <w:rPr>
          <w:rFonts w:eastAsia="Times New Roman"/>
          <w:i/>
          <w:sz w:val="24"/>
          <w:szCs w:val="24"/>
        </w:rPr>
      </w:pPr>
      <m:oMath>
        <m:r>
          <w:rPr>
            <w:rFonts w:ascii="Cambria Math" w:eastAsia="Cambria Math" w:hAnsi="Cambria Math"/>
            <w:sz w:val="24"/>
            <w:szCs w:val="24"/>
          </w:rPr>
          <m:t>p(x)=</m:t>
        </m:r>
        <m:f>
          <m:fPr>
            <m:ctrlPr>
              <w:rPr>
                <w:rFonts w:ascii="Cambria Math" w:eastAsia="Cambria Math" w:hAnsi="Cambria Math"/>
                <w:i/>
                <w:sz w:val="24"/>
                <w:szCs w:val="24"/>
              </w:rPr>
            </m:ctrlPr>
          </m:fPr>
          <m:num>
            <m:sSup>
              <m:sSupPr>
                <m:ctrlPr>
                  <w:rPr>
                    <w:rFonts w:ascii="Cambria Math" w:eastAsia="Times New Roman"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 xml:space="preserve"> κ</m:t>
                </m:r>
                <m:box>
                  <m:boxPr>
                    <m:opEmu m:val="1"/>
                    <m:ctrlPr>
                      <w:rPr>
                        <w:rFonts w:ascii="Cambria Math" w:eastAsia="Cambria Math" w:hAnsi="Cambria Math"/>
                        <w:i/>
                        <w:sz w:val="24"/>
                        <w:szCs w:val="24"/>
                      </w:rPr>
                    </m:ctrlPr>
                  </m:boxPr>
                  <m:e>
                    <m:r>
                      <w:rPr>
                        <w:rFonts w:ascii="Cambria Math" w:eastAsia="Cambria Math" w:hAnsi="Cambria Math"/>
                        <w:sz w:val="24"/>
                        <w:szCs w:val="24"/>
                      </w:rPr>
                      <m:t>cos</m:t>
                    </m:r>
                  </m:e>
                </m:box>
                <m:d>
                  <m:dPr>
                    <m:ctrlPr>
                      <w:rPr>
                        <w:rFonts w:ascii="Cambria Math" w:eastAsia="Cambria Math" w:hAnsi="Cambria Math"/>
                        <w:i/>
                        <w:sz w:val="24"/>
                        <w:szCs w:val="24"/>
                      </w:rPr>
                    </m:ctrlPr>
                  </m:dPr>
                  <m:e>
                    <m:r>
                      <w:rPr>
                        <w:rFonts w:ascii="Cambria Math" w:eastAsia="Cambria Math" w:hAnsi="Cambria Math"/>
                        <w:sz w:val="24"/>
                        <w:szCs w:val="24"/>
                      </w:rPr>
                      <m:t>x -μ</m:t>
                    </m:r>
                  </m:e>
                </m:d>
                <m:r>
                  <w:rPr>
                    <w:rFonts w:ascii="Cambria Math" w:eastAsia="Times New Roman" w:hAnsi="Cambria Math"/>
                    <w:sz w:val="24"/>
                    <w:szCs w:val="24"/>
                  </w:rPr>
                  <m:t xml:space="preserve"> </m:t>
                </m:r>
              </m:sup>
            </m:sSup>
          </m:num>
          <m:den>
            <m:r>
              <w:rPr>
                <w:rFonts w:ascii="Cambria Math" w:eastAsia="Cambria Math" w:hAnsi="Cambria Math"/>
                <w:sz w:val="24"/>
                <w:szCs w:val="24"/>
              </w:rPr>
              <m:t>2π</m:t>
            </m:r>
            <m:sSub>
              <m:sSubPr>
                <m:ctrlPr>
                  <w:rPr>
                    <w:rFonts w:ascii="Cambria Math" w:eastAsia="Cambria Math" w:hAnsi="Cambria Math"/>
                    <w:i/>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r>
              <w:rPr>
                <w:rFonts w:ascii="Cambria Math" w:eastAsia="Cambria Math" w:hAnsi="Cambria Math"/>
                <w:sz w:val="24"/>
                <w:szCs w:val="24"/>
              </w:rPr>
              <m:t>(κ)</m:t>
            </m:r>
          </m:den>
        </m:f>
        <m:r>
          <w:rPr>
            <w:rFonts w:ascii="Cambria Math" w:eastAsia="Cambria Math" w:hAnsi="Cambria Math"/>
            <w:sz w:val="24"/>
            <w:szCs w:val="24"/>
          </w:rPr>
          <m:t>,</m:t>
        </m:r>
      </m:oMath>
      <w:r w:rsidRPr="0029618A">
        <w:rPr>
          <w:rFonts w:eastAsia="Times New Roman"/>
          <w:i/>
          <w:sz w:val="24"/>
          <w:szCs w:val="24"/>
        </w:rPr>
        <w:t xml:space="preserve"> </w:t>
      </w:r>
    </w:p>
    <w:p w14:paraId="552FAB4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oMath>
      <w:r w:rsidRPr="0029618A">
        <w:rPr>
          <w:rFonts w:eastAsia="Times New Roman"/>
          <w:sz w:val="24"/>
          <w:szCs w:val="24"/>
        </w:rPr>
        <w:t xml:space="preserve"> – </w:t>
      </w:r>
      <w:r w:rsidRPr="0029618A">
        <w:rPr>
          <w:rFonts w:eastAsia="Times New Roman"/>
          <w:i/>
          <w:color w:val="205968"/>
          <w:sz w:val="24"/>
          <w:szCs w:val="24"/>
          <w:highlight w:val="white"/>
        </w:rPr>
        <w:t>модифицированная функция Бесселя</w:t>
      </w:r>
      <w:r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14:paraId="20CBB7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когда дисперсия данных мала и </w:t>
      </w:r>
      <m:oMath>
        <m:r>
          <w:rPr>
            <w:rFonts w:ascii="Cambria Math" w:eastAsia="Cambria Math" w:hAnsi="Cambria Math"/>
            <w:sz w:val="24"/>
            <w:szCs w:val="24"/>
          </w:rPr>
          <m:t>x</m:t>
        </m:r>
      </m:oMath>
      <w:r w:rsidRPr="0029618A">
        <w:rPr>
          <w:rFonts w:eastAsia="Times New Roman"/>
          <w:sz w:val="24"/>
          <w:szCs w:val="24"/>
        </w:rPr>
        <w:t xml:space="preserve"> незначительно отклоняется от среднего значения </w:t>
      </w:r>
      <m:oMath>
        <m:r>
          <w:rPr>
            <w:rFonts w:ascii="Cambria Math" w:hAnsi="Cambria Math"/>
          </w:rPr>
          <m:t>μ</m:t>
        </m:r>
      </m:oMath>
      <w:r w:rsidRPr="0029618A">
        <w:rPr>
          <w:rFonts w:eastAsia="Times New Roman"/>
          <w:sz w:val="24"/>
          <w:szCs w:val="24"/>
        </w:rPr>
        <w:t xml:space="preserve">, косинус можно разложить в степенной ряд, в котором </w:t>
      </w:r>
      <w:r>
        <w:rPr>
          <w:rFonts w:eastAsia="Times New Roman"/>
          <w:sz w:val="24"/>
          <w:szCs w:val="24"/>
        </w:rPr>
        <w:t>главную</w:t>
      </w:r>
      <w:r w:rsidRPr="0029618A">
        <w:rPr>
          <w:rFonts w:eastAsia="Times New Roman"/>
          <w:sz w:val="24"/>
          <w:szCs w:val="24"/>
        </w:rPr>
        <w:t xml:space="preserve"> роль играет квадратичный член. Таким образом, когда влияние цикличности становится незначительным, то и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становится похожим на «</w:t>
      </w:r>
      <w:r>
        <w:rPr>
          <w:rFonts w:eastAsia="Times New Roman"/>
          <w:sz w:val="24"/>
          <w:szCs w:val="24"/>
        </w:rPr>
        <w:t>обычное</w:t>
      </w:r>
      <w:r w:rsidRPr="0029618A">
        <w:rPr>
          <w:rFonts w:eastAsia="Times New Roman"/>
          <w:sz w:val="24"/>
          <w:szCs w:val="24"/>
        </w:rPr>
        <w:t xml:space="preserve">»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Никуда от него не денешься</w:t>
      </w:r>
      <w:r>
        <w:rPr>
          <w:rFonts w:eastAsia="Times New Roman"/>
          <w:sz w:val="24"/>
          <w:szCs w:val="24"/>
        </w:rPr>
        <w:t xml:space="preserve"> - </w:t>
      </w:r>
      <w:r w:rsidRPr="003B5097">
        <w:rPr>
          <w:rFonts w:eastAsia="Times New Roman"/>
          <w:color w:val="1F497D" w:themeColor="text2"/>
          <w:sz w:val="24"/>
          <w:szCs w:val="24"/>
        </w:rPr>
        <w:t>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proofErr w:type="gramStart"/>
      <w:r w:rsidRPr="0029618A">
        <w:rPr>
          <w:rFonts w:eastAsia="Times New Roman"/>
          <w:sz w:val="24"/>
          <w:szCs w:val="24"/>
        </w:rPr>
        <w:t>!</w:t>
      </w:r>
      <w:proofErr w:type="gramEnd"/>
    </w:p>
    <w:p w14:paraId="424AFC52" w14:textId="77777777" w:rsidR="00FC10F8" w:rsidRPr="0029618A" w:rsidRDefault="00FC10F8" w:rsidP="00FC10F8">
      <w:pPr>
        <w:spacing w:line="288" w:lineRule="auto"/>
        <w:ind w:firstLine="397"/>
        <w:jc w:val="both"/>
        <w:rPr>
          <w:rFonts w:eastAsia="Times New Roman"/>
          <w:sz w:val="24"/>
          <w:szCs w:val="24"/>
        </w:rPr>
      </w:pPr>
      <w:r w:rsidRPr="00982BEF">
        <w:rPr>
          <w:rFonts w:eastAsia="Times New Roman"/>
          <w:color w:val="1F497D" w:themeColor="text2"/>
          <w:sz w:val="24"/>
          <w:szCs w:val="24"/>
        </w:rPr>
        <w:t>.</w:t>
      </w:r>
    </w:p>
    <w:p w14:paraId="51BE9B52" w14:textId="77777777" w:rsidR="00FC10F8" w:rsidRPr="0029618A" w:rsidRDefault="00FC10F8" w:rsidP="00FC10F8">
      <w:pPr>
        <w:pStyle w:val="2"/>
        <w:keepNext w:val="0"/>
        <w:keepLines w:val="0"/>
        <w:spacing w:after="80" w:line="288" w:lineRule="auto"/>
        <w:ind w:firstLine="400"/>
        <w:jc w:val="both"/>
        <w:rPr>
          <w:rFonts w:eastAsia="Cambria"/>
          <w:b/>
          <w:color w:val="4F81BD"/>
          <w:sz w:val="26"/>
          <w:szCs w:val="26"/>
        </w:rPr>
      </w:pPr>
      <w:bookmarkStart w:id="89" w:name="_Toc24894038"/>
      <w:r w:rsidRPr="0029618A">
        <w:rPr>
          <w:rFonts w:eastAsia="Cambria"/>
          <w:b/>
          <w:color w:val="4F81BD"/>
          <w:sz w:val="26"/>
          <w:szCs w:val="26"/>
        </w:rPr>
        <w:t>Сравниваем</w:t>
      </w:r>
      <w:r>
        <w:rPr>
          <w:rFonts w:eastAsia="Cambria"/>
          <w:b/>
          <w:color w:val="4F81BD"/>
          <w:sz w:val="26"/>
          <w:szCs w:val="26"/>
        </w:rPr>
        <w:t xml:space="preserve"> и</w:t>
      </w:r>
      <w:r w:rsidRPr="0029618A">
        <w:rPr>
          <w:rFonts w:eastAsia="Cambria"/>
          <w:b/>
          <w:color w:val="4F81BD"/>
          <w:sz w:val="26"/>
          <w:szCs w:val="26"/>
        </w:rPr>
        <w:t xml:space="preserve"> </w:t>
      </w:r>
      <w:r>
        <w:rPr>
          <w:rFonts w:eastAsia="Cambria"/>
          <w:b/>
          <w:color w:val="4F81BD"/>
          <w:sz w:val="26"/>
          <w:szCs w:val="26"/>
        </w:rPr>
        <w:t>ищем</w:t>
      </w:r>
      <w:r w:rsidRPr="0029618A">
        <w:rPr>
          <w:rFonts w:eastAsia="Cambria"/>
          <w:b/>
          <w:color w:val="4F81BD"/>
          <w:sz w:val="26"/>
          <w:szCs w:val="26"/>
        </w:rPr>
        <w:t xml:space="preserve"> с помощью вероятности</w:t>
      </w:r>
      <w:bookmarkEnd w:id="89"/>
    </w:p>
    <w:p w14:paraId="18598836"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14:paraId="3DCB36EA"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Pr>
          <w:rFonts w:eastAsia="Times New Roman"/>
          <w:sz w:val="24"/>
          <w:szCs w:val="24"/>
        </w:rPr>
        <w:t>му</w:t>
      </w:r>
      <w:r w:rsidRPr="0029618A">
        <w:rPr>
          <w:rFonts w:eastAsia="Times New Roman"/>
          <w:sz w:val="24"/>
          <w:szCs w:val="24"/>
        </w:rPr>
        <w:t xml:space="preserve"> сообщени</w:t>
      </w:r>
      <w:r>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w:t>
      </w:r>
      <w:proofErr w:type="gramStart"/>
      <w:r w:rsidRPr="0029618A">
        <w:rPr>
          <w:rFonts w:eastAsia="Times New Roman"/>
          <w:sz w:val="24"/>
          <w:szCs w:val="24"/>
        </w:rPr>
        <w:t>то</w:t>
      </w:r>
      <w:proofErr w:type="gramEnd"/>
      <w:r w:rsidRPr="0029618A">
        <w:rPr>
          <w:rFonts w:eastAsia="Times New Roman"/>
          <w:sz w:val="24"/>
          <w:szCs w:val="24"/>
        </w:rPr>
        <w:t xml:space="preserve"> как проверять это утверждение?</w:t>
      </w:r>
      <w:r>
        <w:rPr>
          <w:rFonts w:eastAsia="Times New Roman"/>
          <w:sz w:val="24"/>
          <w:szCs w:val="24"/>
        </w:rPr>
        <w:t xml:space="preserve">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w:t>
      </w:r>
      <w:proofErr w:type="spellStart"/>
      <w:r>
        <w:rPr>
          <w:rFonts w:eastAsia="Times New Roman"/>
          <w:sz w:val="24"/>
          <w:szCs w:val="24"/>
        </w:rPr>
        <w:t>стобалльной</w:t>
      </w:r>
      <w:proofErr w:type="spellEnd"/>
      <w:r>
        <w:rPr>
          <w:rFonts w:eastAsia="Times New Roman"/>
          <w:sz w:val="24"/>
          <w:szCs w:val="24"/>
        </w:rPr>
        <w:t xml:space="preserve">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14:paraId="38068ACC"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14:paraId="6E077B24"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 </w:t>
      </w:r>
      <w:proofErr w:type="gramStart"/>
      <w:r w:rsidRPr="0029618A">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w:t>
      </w:r>
      <w:proofErr w:type="gramEnd"/>
      <w:r w:rsidRPr="0029618A">
        <w:rPr>
          <w:rFonts w:eastAsia="Times New Roman"/>
          <w:sz w:val="24"/>
          <w:szCs w:val="24"/>
        </w:rPr>
        <w:t xml:space="preserve">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14:paraId="300BF569"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Pr>
          <w:rFonts w:eastAsia="Times New Roman"/>
          <w:sz w:val="24"/>
          <w:szCs w:val="24"/>
        </w:rPr>
        <w:t>принятая</w:t>
      </w:r>
      <w:r w:rsidRPr="0029618A">
        <w:rPr>
          <w:rFonts w:eastAsia="Times New Roman"/>
          <w:sz w:val="24"/>
          <w:szCs w:val="24"/>
        </w:rPr>
        <w:t xml:space="preserve">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14:paraId="55D2952F"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Pr>
          <w:rFonts w:eastAsia="Times New Roman"/>
          <w:sz w:val="24"/>
          <w:szCs w:val="24"/>
        </w:rPr>
        <w:t xml:space="preserve">: </w:t>
      </w:r>
      <w:r w:rsidRPr="0029618A">
        <w:rPr>
          <w:rFonts w:eastAsia="Times New Roman"/>
          <w:sz w:val="24"/>
          <w:szCs w:val="24"/>
        </w:rPr>
        <w:t>не просто прочёсывать местность, перебирая квадраты по порядку, а сосредотачиваться на наиболее вероятных участках</w:t>
      </w:r>
      <w:r>
        <w:rPr>
          <w:rFonts w:eastAsia="Times New Roman"/>
          <w:sz w:val="24"/>
          <w:szCs w:val="24"/>
        </w:rPr>
        <w:t>,</w:t>
      </w:r>
      <w:r w:rsidRPr="0029618A">
        <w:rPr>
          <w:rFonts w:eastAsia="Times New Roman"/>
          <w:sz w:val="24"/>
          <w:szCs w:val="24"/>
        </w:rPr>
        <w:t xml:space="preserve"> экономя драгоценное время.</w:t>
      </w:r>
    </w:p>
    <w:p w14:paraId="0AB21653"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концов, если искомое будет найдено, оно, скорее всего, окажется в квадрате</w:t>
      </w:r>
      <w:r>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14:paraId="6D0F375B" w14:textId="77777777" w:rsidR="00FC10F8" w:rsidRPr="0029618A" w:rsidRDefault="00FC10F8" w:rsidP="00FC10F8">
      <w:pPr>
        <w:spacing w:line="288" w:lineRule="auto"/>
        <w:ind w:firstLine="400"/>
        <w:jc w:val="both"/>
        <w:rPr>
          <w:rFonts w:eastAsia="Times New Roman"/>
          <w:sz w:val="24"/>
          <w:szCs w:val="24"/>
        </w:rPr>
      </w:pPr>
      <w:r>
        <w:rPr>
          <w:rFonts w:eastAsia="Times New Roman"/>
          <w:sz w:val="24"/>
          <w:szCs w:val="24"/>
        </w:rPr>
        <w:t xml:space="preserve">Здесь можно вспомнить 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w:t>
      </w:r>
      <w:proofErr w:type="spellStart"/>
      <w:r>
        <w:rPr>
          <w:rFonts w:eastAsia="Times New Roman"/>
          <w:sz w:val="24"/>
          <w:szCs w:val="24"/>
          <w:highlight w:val="white"/>
        </w:rPr>
        <w:t>Мёрфи</w:t>
      </w:r>
      <w:proofErr w:type="spellEnd"/>
      <w:r>
        <w:rPr>
          <w:rFonts w:eastAsia="Times New Roman"/>
          <w:sz w:val="24"/>
          <w:szCs w:val="24"/>
          <w:highlight w:val="white"/>
        </w:rPr>
        <w:t>:</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r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Pr>
          <w:rFonts w:eastAsia="Times New Roman"/>
          <w:sz w:val="24"/>
          <w:szCs w:val="24"/>
        </w:rPr>
        <w:t>в</w:t>
      </w:r>
      <w:r w:rsidRPr="0029618A">
        <w:rPr>
          <w:rFonts w:eastAsia="Times New Roman"/>
          <w:sz w:val="24"/>
          <w:szCs w:val="24"/>
        </w:rPr>
        <w:t xml:space="preserve"> карман</w:t>
      </w:r>
      <w:r>
        <w:rPr>
          <w:rFonts w:eastAsia="Times New Roman"/>
          <w:sz w:val="24"/>
          <w:szCs w:val="24"/>
        </w:rPr>
        <w:t>ах</w:t>
      </w:r>
      <w:r w:rsidRPr="0029618A">
        <w:rPr>
          <w:rFonts w:eastAsia="Times New Roman"/>
          <w:sz w:val="24"/>
          <w:szCs w:val="24"/>
        </w:rPr>
        <w:t xml:space="preserve">, оставшихся непроверенными. </w:t>
      </w:r>
      <w:r>
        <w:rPr>
          <w:rFonts w:eastAsia="Times New Roman"/>
          <w:sz w:val="24"/>
          <w:szCs w:val="24"/>
        </w:rPr>
        <w:t>С</w:t>
      </w:r>
      <w:r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Pr>
          <w:rFonts w:eastAsia="Times New Roman"/>
          <w:sz w:val="24"/>
          <w:szCs w:val="24"/>
        </w:rPr>
        <w:t xml:space="preserve">видимо, </w:t>
      </w:r>
      <w:r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Pr>
          <w:rFonts w:eastAsia="Times New Roman"/>
          <w:sz w:val="24"/>
          <w:szCs w:val="24"/>
        </w:rPr>
        <w:t>и</w:t>
      </w:r>
      <w:r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14:paraId="7BCB89A7" w14:textId="77777777" w:rsidR="00FC10F8" w:rsidRPr="0029618A" w:rsidRDefault="00FC10F8" w:rsidP="00FC10F8">
      <w:pPr>
        <w:spacing w:line="288" w:lineRule="auto"/>
        <w:ind w:firstLine="397"/>
        <w:jc w:val="both"/>
        <w:rPr>
          <w:rFonts w:eastAsia="Times New Roman"/>
          <w:sz w:val="24"/>
          <w:szCs w:val="24"/>
        </w:rPr>
      </w:pPr>
    </w:p>
    <w:p w14:paraId="4A6CC593"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sz w:val="24"/>
          <w:szCs w:val="24"/>
        </w:rPr>
        <w:t>* * *</w:t>
      </w:r>
    </w:p>
    <w:p w14:paraId="49E4869F" w14:textId="77777777" w:rsidR="00FC10F8" w:rsidRPr="0029618A" w:rsidRDefault="00FC10F8" w:rsidP="00FC10F8">
      <w:pPr>
        <w:spacing w:line="288" w:lineRule="auto"/>
        <w:ind w:firstLine="397"/>
        <w:jc w:val="center"/>
        <w:rPr>
          <w:rFonts w:eastAsia="Times New Roman"/>
          <w:sz w:val="24"/>
          <w:szCs w:val="24"/>
        </w:rPr>
      </w:pPr>
    </w:p>
    <w:p w14:paraId="5F0D630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Сравнивайте разумно, не ищите в жизни норм</w:t>
      </w:r>
      <w:r>
        <w:rPr>
          <w:rFonts w:eastAsia="Times New Roman"/>
          <w:sz w:val="24"/>
          <w:szCs w:val="24"/>
        </w:rPr>
        <w:t>у</w:t>
      </w:r>
      <w:r w:rsidRPr="0029618A">
        <w:rPr>
          <w:rFonts w:eastAsia="Times New Roman"/>
          <w:sz w:val="24"/>
          <w:szCs w:val="24"/>
        </w:rPr>
        <w:t xml:space="preserve"> и не бойтесь </w:t>
      </w:r>
      <w:r>
        <w:rPr>
          <w:rFonts w:eastAsia="Times New Roman"/>
          <w:sz w:val="24"/>
          <w:szCs w:val="24"/>
        </w:rPr>
        <w:t>отклонений от нее</w:t>
      </w:r>
      <w:r w:rsidRPr="0029618A">
        <w:rPr>
          <w:rFonts w:eastAsia="Times New Roman"/>
          <w:sz w:val="24"/>
          <w:szCs w:val="24"/>
        </w:rPr>
        <w:t>.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14:paraId="1F9C87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14:paraId="53131DF6" w14:textId="77777777" w:rsidR="00FC10F8" w:rsidRPr="0029618A" w:rsidRDefault="00FC10F8" w:rsidP="00FC10F8">
      <w:pPr>
        <w:pStyle w:val="1"/>
        <w:spacing w:before="600" w:after="480"/>
        <w:jc w:val="center"/>
        <w:rPr>
          <w:rFonts w:eastAsia="Cambria"/>
          <w:b/>
        </w:rPr>
      </w:pPr>
      <w:bookmarkStart w:id="90" w:name="_Toc24894039"/>
      <w:r w:rsidRPr="0029618A">
        <w:rPr>
          <w:rFonts w:eastAsia="Cambria"/>
          <w:b/>
        </w:rPr>
        <w:t>Почему уж не везёт, так не везёт?</w:t>
      </w:r>
      <w:bookmarkEnd w:id="90"/>
    </w:p>
    <w:p w14:paraId="1F7159A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Говорят, что жизнь похожа на зебру: то белая полоса, то чёрная</w:t>
      </w:r>
      <w:proofErr w:type="gramStart"/>
      <w:r w:rsidRPr="0029618A">
        <w:rPr>
          <w:rFonts w:eastAsia="Times New Roman"/>
          <w:sz w:val="24"/>
          <w:szCs w:val="24"/>
          <w:highlight w:val="white"/>
        </w:rPr>
        <w:t>… А</w:t>
      </w:r>
      <w:proofErr w:type="gramEnd"/>
      <w:r w:rsidRPr="0029618A">
        <w:rPr>
          <w:rFonts w:eastAsia="Times New Roman"/>
          <w:sz w:val="24"/>
          <w:szCs w:val="24"/>
          <w:highlight w:val="white"/>
        </w:rPr>
        <w:t xml:space="preserve"> ещё бывает, что к одной неприятности добавляется другая</w:t>
      </w:r>
      <w:r>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Pr>
          <w:rFonts w:eastAsia="Times New Roman"/>
          <w:sz w:val="24"/>
          <w:szCs w:val="24"/>
          <w:highlight w:val="white"/>
        </w:rPr>
        <w:t xml:space="preserve">к </w:t>
      </w:r>
      <w:r w:rsidRPr="0029618A">
        <w:rPr>
          <w:rFonts w:eastAsia="Times New Roman"/>
          <w:sz w:val="24"/>
          <w:szCs w:val="24"/>
          <w:highlight w:val="white"/>
        </w:rPr>
        <w:t xml:space="preserve">одному! Но самое печальное, что когда становится хорошо и в жизни наступает светлая полоса, то мысли закрадываются нехорошие: </w:t>
      </w:r>
      <w:proofErr w:type="gramStart"/>
      <w:r w:rsidRPr="0029618A">
        <w:rPr>
          <w:rFonts w:eastAsia="Times New Roman"/>
          <w:sz w:val="24"/>
          <w:szCs w:val="24"/>
          <w:highlight w:val="white"/>
        </w:rPr>
        <w:t>ох</w:t>
      </w:r>
      <w:proofErr w:type="gramEnd"/>
      <w:r w:rsidRPr="0029618A">
        <w:rPr>
          <w:rFonts w:eastAsia="Times New Roman"/>
          <w:sz w:val="24"/>
          <w:szCs w:val="24"/>
          <w:highlight w:val="white"/>
        </w:rPr>
        <w:t>, не сглазить бы</w:t>
      </w:r>
      <w:r>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 </w:t>
      </w:r>
      <w:r w:rsidRPr="0029618A">
        <w:rPr>
          <w:rFonts w:eastAsia="Times New Roman"/>
          <w:b/>
          <w:color w:val="0F243E"/>
          <w:sz w:val="24"/>
          <w:szCs w:val="24"/>
        </w:rPr>
        <w:t xml:space="preserve">второй закон </w:t>
      </w:r>
      <w:proofErr w:type="spellStart"/>
      <w:r w:rsidRPr="0029618A">
        <w:rPr>
          <w:rFonts w:eastAsia="Times New Roman"/>
          <w:b/>
          <w:color w:val="0F243E"/>
          <w:sz w:val="24"/>
          <w:szCs w:val="24"/>
        </w:rPr>
        <w:t>Чизхолма</w:t>
      </w:r>
      <w:proofErr w:type="spellEnd"/>
      <w:r w:rsidRPr="0029618A">
        <w:rPr>
          <w:rFonts w:eastAsia="Times New Roman"/>
          <w:sz w:val="24"/>
          <w:szCs w:val="24"/>
          <w:highlight w:val="white"/>
        </w:rPr>
        <w:t xml:space="preserve">: </w:t>
      </w:r>
    </w:p>
    <w:p w14:paraId="5A8A56F4"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14:paraId="0836BA5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w:t>
      </w:r>
      <w:proofErr w:type="spellStart"/>
      <w:r w:rsidRPr="0029618A">
        <w:rPr>
          <w:rFonts w:eastAsia="Times New Roman"/>
          <w:sz w:val="24"/>
          <w:szCs w:val="24"/>
          <w:highlight w:val="white"/>
        </w:rPr>
        <w:t>Чизхолм</w:t>
      </w:r>
      <w:proofErr w:type="spellEnd"/>
      <w:r w:rsidRPr="0029618A">
        <w:rPr>
          <w:rFonts w:eastAsia="Times New Roman"/>
          <w:sz w:val="24"/>
          <w:szCs w:val="24"/>
          <w:highlight w:val="white"/>
        </w:rPr>
        <w:t xml:space="preserve">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14:paraId="369669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14:paraId="435D166D" w14:textId="77777777" w:rsidR="00FC10F8" w:rsidRPr="0029618A" w:rsidRDefault="00FC10F8" w:rsidP="00FC10F8">
      <w:pPr>
        <w:pStyle w:val="2"/>
        <w:spacing w:line="288" w:lineRule="auto"/>
        <w:ind w:firstLine="397"/>
        <w:jc w:val="both"/>
        <w:rPr>
          <w:rFonts w:eastAsia="Times New Roman"/>
          <w:sz w:val="24"/>
          <w:szCs w:val="24"/>
          <w:highlight w:val="white"/>
        </w:rPr>
      </w:pPr>
      <w:bookmarkStart w:id="91" w:name="_Toc24894040"/>
      <w:r w:rsidRPr="0029618A">
        <w:rPr>
          <w:rFonts w:eastAsia="Cambria"/>
          <w:b/>
          <w:color w:val="4F81BD"/>
          <w:sz w:val="26"/>
          <w:szCs w:val="26"/>
        </w:rPr>
        <w:t xml:space="preserve">Синтезируем </w:t>
      </w:r>
      <w:proofErr w:type="gramStart"/>
      <w:r w:rsidRPr="0029618A">
        <w:rPr>
          <w:rFonts w:eastAsia="Cambria"/>
          <w:b/>
          <w:color w:val="4F81BD"/>
          <w:sz w:val="26"/>
          <w:szCs w:val="26"/>
        </w:rPr>
        <w:t>злодейку</w:t>
      </w:r>
      <w:proofErr w:type="gramEnd"/>
      <w:r w:rsidRPr="0029618A">
        <w:rPr>
          <w:rFonts w:eastAsia="Cambria"/>
          <w:b/>
          <w:color w:val="4F81BD"/>
          <w:sz w:val="26"/>
          <w:szCs w:val="26"/>
        </w:rPr>
        <w:t xml:space="preserve"> судьбу</w:t>
      </w:r>
      <w:bookmarkEnd w:id="91"/>
    </w:p>
    <w:p w14:paraId="65322E42" w14:textId="77777777" w:rsidR="00FC10F8" w:rsidRDefault="00FC10F8" w:rsidP="00FC10F8">
      <w:pPr>
        <w:spacing w:line="288" w:lineRule="auto"/>
        <w:ind w:firstLine="397"/>
        <w:jc w:val="both"/>
        <w:rPr>
          <w:rFonts w:eastAsia="Times New Roman"/>
          <w:sz w:val="24"/>
          <w:szCs w:val="24"/>
        </w:rPr>
      </w:pPr>
      <w:r>
        <w:rPr>
          <w:rFonts w:eastAsia="Times New Roman"/>
          <w:sz w:val="24"/>
          <w:szCs w:val="24"/>
          <w:highlight w:val="white"/>
        </w:rPr>
        <w:t>Наступление</w:t>
      </w:r>
      <w:r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Pr="0029618A">
        <w:rPr>
          <w:rFonts w:eastAsia="Times New Roman"/>
          <w:i/>
          <w:color w:val="205968"/>
          <w:sz w:val="24"/>
          <w:szCs w:val="24"/>
          <w:highlight w:val="white"/>
        </w:rPr>
        <w:lastRenderedPageBreak/>
        <w:t>пуассоновского потока</w:t>
      </w:r>
      <w:r w:rsidRPr="0029618A">
        <w:rPr>
          <w:rFonts w:eastAsia="Times New Roman"/>
          <w:sz w:val="24"/>
          <w:szCs w:val="24"/>
          <w:highlight w:val="white"/>
        </w:rPr>
        <w:t xml:space="preserve">. Он соответствует многим случайным явлениям </w:t>
      </w:r>
      <w:r>
        <w:rPr>
          <w:rFonts w:eastAsia="Times New Roman"/>
          <w:sz w:val="24"/>
          <w:szCs w:val="24"/>
          <w:highlight w:val="white"/>
        </w:rPr>
        <w:t xml:space="preserve">– </w:t>
      </w:r>
      <w:r w:rsidRPr="0029618A">
        <w:rPr>
          <w:rFonts w:eastAsia="Times New Roman"/>
          <w:sz w:val="24"/>
          <w:szCs w:val="24"/>
          <w:highlight w:val="white"/>
        </w:rPr>
        <w:t>от землетрясений до появления покупателей в магазине.</w:t>
      </w:r>
      <w:r>
        <w:rPr>
          <w:rFonts w:eastAsia="Times New Roman"/>
          <w:sz w:val="24"/>
          <w:szCs w:val="24"/>
        </w:rPr>
        <w:t xml:space="preserve"> </w:t>
      </w:r>
    </w:p>
    <w:p w14:paraId="512591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14:paraId="295C769C"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Если есть два непересекающихся отрезка времени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1</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2</m:t>
            </m:r>
          </m:sub>
        </m:sSub>
        <m:r>
          <w:rPr>
            <w:rFonts w:ascii="Cambria Math" w:eastAsia="Times New Roman" w:hAnsi="Cambria Math"/>
            <w:sz w:val="24"/>
            <w:szCs w:val="24"/>
          </w:rPr>
          <m:t>]</m:t>
        </m:r>
      </m:oMath>
      <w:r w:rsidRPr="00BB52AF">
        <w:rPr>
          <w:rFonts w:eastAsia="Times New Roman"/>
          <w:sz w:val="24"/>
          <w:szCs w:val="24"/>
        </w:rPr>
        <w:t xml:space="preserve"> </w:t>
      </w:r>
      <w:r>
        <w:rPr>
          <w:rFonts w:eastAsia="Times New Roman"/>
          <w:sz w:val="24"/>
          <w:szCs w:val="24"/>
        </w:rPr>
        <w:t xml:space="preserve">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3</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4</m:t>
            </m:r>
          </m:sub>
        </m:sSub>
        <m:r>
          <w:rPr>
            <w:rFonts w:ascii="Cambria Math" w:eastAsia="Times New Roman" w:hAnsi="Cambria Math"/>
            <w:sz w:val="24"/>
            <w:szCs w:val="24"/>
          </w:rPr>
          <m:t>]</m:t>
        </m:r>
      </m:oMath>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14:paraId="5B3F1104"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14:paraId="1D7CB832"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14:paraId="54B325A9" w14:textId="77777777" w:rsidR="00FC10F8" w:rsidRPr="007511C7" w:rsidRDefault="00FC10F8" w:rsidP="00FC10F8">
      <w:pPr>
        <w:spacing w:line="288" w:lineRule="auto"/>
        <w:ind w:firstLine="397"/>
        <w:jc w:val="both"/>
        <w:rPr>
          <w:rFonts w:eastAsia="Times New Roman"/>
          <w:sz w:val="24"/>
          <w:szCs w:val="24"/>
        </w:rPr>
      </w:pPr>
      <w:r>
        <w:rPr>
          <w:rFonts w:eastAsia="Times New Roman"/>
          <w:sz w:val="24"/>
          <w:szCs w:val="24"/>
        </w:rPr>
        <w:t xml:space="preserve">Тогда можно показать, что число событий, попадающих на отрезок длины </w:t>
      </w:r>
      <m:oMath>
        <m:r>
          <w:rPr>
            <w:rFonts w:ascii="Cambria Math" w:eastAsia="Times New Roman" w:hAnsi="Cambria Math"/>
            <w:sz w:val="24"/>
            <w:szCs w:val="24"/>
            <w:lang w:val="en-US"/>
          </w:rPr>
          <m:t>t</m:t>
        </m:r>
      </m:oMath>
      <w:r>
        <w:rPr>
          <w:rFonts w:eastAsia="Times New Roman"/>
          <w:sz w:val="24"/>
          <w:szCs w:val="24"/>
        </w:rPr>
        <w:t xml:space="preserve">, подчиняется </w:t>
      </w:r>
      <w:r w:rsidRPr="00BB52AF">
        <w:rPr>
          <w:rFonts w:eastAsia="Times New Roman"/>
          <w:i/>
          <w:sz w:val="24"/>
          <w:szCs w:val="24"/>
        </w:rPr>
        <w:t>распределению Пуассона</w:t>
      </w:r>
      <w:r>
        <w:rPr>
          <w:rFonts w:eastAsia="Times New Roman"/>
          <w:sz w:val="24"/>
          <w:szCs w:val="24"/>
        </w:rPr>
        <w:t>, то есть</w:t>
      </w:r>
      <w:r w:rsidRPr="00BB52AF">
        <w:rPr>
          <w:rFonts w:eastAsia="Times New Roman"/>
          <w:sz w:val="24"/>
          <w:szCs w:val="24"/>
        </w:rPr>
        <w:t xml:space="preserve"> </w:t>
      </w:r>
      <w:r>
        <w:rPr>
          <w:rFonts w:eastAsia="Times New Roman"/>
          <w:sz w:val="24"/>
          <w:szCs w:val="24"/>
        </w:rPr>
        <w:t xml:space="preserve">вероятность </w:t>
      </w:r>
      <m:oMath>
        <m:sSub>
          <m:sSubPr>
            <m:ctrlPr>
              <w:rPr>
                <w:rFonts w:ascii="Cambria Math" w:eastAsia="Times New Roman" w:hAnsi="Cambria Math"/>
                <w:i/>
                <w:sz w:val="24"/>
                <w:szCs w:val="24"/>
              </w:rPr>
            </m:ctrlPr>
          </m:sSubPr>
          <m:e>
            <m:r>
              <w:rPr>
                <w:rFonts w:ascii="Cambria Math" w:eastAsia="Times New Roman" w:hAnsi="Cambria Math"/>
                <w:sz w:val="24"/>
                <w:szCs w:val="24"/>
                <w:lang w:val="en-US"/>
              </w:rPr>
              <m:t>P</m:t>
            </m:r>
          </m:e>
          <m:sub>
            <m:r>
              <w:rPr>
                <w:rFonts w:ascii="Cambria Math" w:eastAsia="Times New Roman" w:hAnsi="Cambria Math"/>
                <w:sz w:val="24"/>
                <w:szCs w:val="24"/>
              </w:rPr>
              <m:t>m</m:t>
            </m:r>
          </m:sub>
        </m:sSub>
      </m:oMath>
      <w:r w:rsidRPr="00BB52AF">
        <w:rPr>
          <w:rFonts w:eastAsia="Times New Roman"/>
          <w:sz w:val="24"/>
          <w:szCs w:val="24"/>
        </w:rPr>
        <w:t xml:space="preserve"> </w:t>
      </w:r>
      <w:r>
        <w:rPr>
          <w:rFonts w:eastAsia="Times New Roman"/>
          <w:sz w:val="24"/>
          <w:szCs w:val="24"/>
        </w:rPr>
        <w:t xml:space="preserve">того, что на этом отрезке произойдет </w:t>
      </w:r>
      <m:oMath>
        <m:r>
          <w:rPr>
            <w:rFonts w:ascii="Cambria Math" w:eastAsia="Times New Roman" w:hAnsi="Cambria Math"/>
            <w:sz w:val="24"/>
            <w:szCs w:val="24"/>
            <w:lang w:val="en-US"/>
          </w:rPr>
          <m:t>m</m:t>
        </m:r>
      </m:oMath>
      <w:r>
        <w:rPr>
          <w:rFonts w:eastAsia="Times New Roman"/>
          <w:sz w:val="24"/>
          <w:szCs w:val="24"/>
        </w:rPr>
        <w:t xml:space="preserve"> событий, определяется так:</w:t>
      </w:r>
    </w:p>
    <w:p w14:paraId="77B8B9E1" w14:textId="77777777" w:rsidR="00FC10F8" w:rsidRPr="00EF04A9" w:rsidRDefault="006434A2" w:rsidP="00FC10F8">
      <w:pPr>
        <w:spacing w:line="288" w:lineRule="auto"/>
        <w:ind w:firstLine="397"/>
        <w:jc w:val="both"/>
        <w:rPr>
          <w:rFonts w:eastAsia="Times New Roman"/>
          <w:i/>
          <w:sz w:val="24"/>
          <w:szCs w:val="24"/>
        </w:rPr>
      </w:pPr>
      <m:oMathPara>
        <m:oMath>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m</m:t>
              </m:r>
            </m:sub>
          </m:sSub>
          <m:r>
            <w:rPr>
              <w:rFonts w:ascii="Cambria Math" w:eastAsia="Times New Roman" w:hAnsi="Cambria Math"/>
              <w:sz w:val="24"/>
              <w:szCs w:val="24"/>
            </w:rPr>
            <m:t>=</m:t>
          </m:r>
          <m:f>
            <m:fPr>
              <m:ctrlPr>
                <w:rPr>
                  <w:rFonts w:ascii="Cambria Math" w:eastAsia="Times New Roman" w:hAnsi="Cambria Math"/>
                  <w:i/>
                  <w:sz w:val="24"/>
                  <w:szCs w:val="24"/>
                </w:rPr>
              </m:ctrlPr>
            </m:fPr>
            <m:num>
              <m:sSup>
                <m:sSupPr>
                  <m:ctrlPr>
                    <w:rPr>
                      <w:rFonts w:ascii="Cambria Math" w:eastAsia="Times New Roman" w:hAnsi="Cambria Math"/>
                      <w:i/>
                      <w:sz w:val="24"/>
                      <w:szCs w:val="24"/>
                    </w:rPr>
                  </m:ctrlPr>
                </m:sSupPr>
                <m:e>
                  <m:r>
                    <w:rPr>
                      <w:rFonts w:ascii="Cambria Math" w:eastAsia="Times New Roman" w:hAnsi="Cambria Math"/>
                      <w:sz w:val="24"/>
                      <w:szCs w:val="24"/>
                    </w:rPr>
                    <m:t>(λt)</m:t>
                  </m:r>
                </m:e>
                <m:sup>
                  <m:r>
                    <w:rPr>
                      <w:rFonts w:ascii="Cambria Math" w:eastAsia="Times New Roman" w:hAnsi="Cambria Math"/>
                      <w:sz w:val="24"/>
                      <w:szCs w:val="24"/>
                    </w:rPr>
                    <m:t>m</m:t>
                  </m:r>
                </m:sup>
              </m:sSup>
              <m:sSup>
                <m:sSupPr>
                  <m:ctrlPr>
                    <w:rPr>
                      <w:rFonts w:ascii="Cambria Math" w:eastAsia="Times New Roman" w:hAnsi="Cambria Math"/>
                      <w:i/>
                      <w:sz w:val="24"/>
                      <w:szCs w:val="24"/>
                    </w:rPr>
                  </m:ctrlPr>
                </m:sSupPr>
                <m:e>
                  <m:r>
                    <w:rPr>
                      <w:rFonts w:ascii="Cambria Math" w:eastAsia="Times New Roman" w:hAnsi="Cambria Math"/>
                      <w:sz w:val="24"/>
                      <w:szCs w:val="24"/>
                    </w:rPr>
                    <m:t>e</m:t>
                  </m:r>
                </m:e>
                <m:sup>
                  <m:r>
                    <w:rPr>
                      <w:rFonts w:ascii="Cambria Math" w:eastAsia="Times New Roman" w:hAnsi="Cambria Math"/>
                      <w:sz w:val="24"/>
                      <w:szCs w:val="24"/>
                    </w:rPr>
                    <m:t>-λt</m:t>
                  </m:r>
                </m:sup>
              </m:sSup>
            </m:num>
            <m:den>
              <m:r>
                <w:rPr>
                  <w:rFonts w:ascii="Cambria Math" w:eastAsia="Times New Roman" w:hAnsi="Cambria Math"/>
                  <w:sz w:val="24"/>
                  <w:szCs w:val="24"/>
                </w:rPr>
                <m:t>m!</m:t>
              </m:r>
            </m:den>
          </m:f>
        </m:oMath>
      </m:oMathPara>
    </w:p>
    <w:p w14:paraId="04BFE5C0" w14:textId="77777777" w:rsidR="00FC10F8" w:rsidRPr="00BB52AF" w:rsidRDefault="00FC10F8" w:rsidP="00FC10F8">
      <w:pPr>
        <w:spacing w:line="288" w:lineRule="auto"/>
        <w:ind w:firstLine="397"/>
        <w:jc w:val="both"/>
        <w:rPr>
          <w:rFonts w:eastAsia="Times New Roman"/>
          <w:i/>
          <w:sz w:val="24"/>
          <w:szCs w:val="24"/>
        </w:rPr>
      </w:pPr>
      <w:r w:rsidRPr="00BB52AF">
        <w:rPr>
          <w:rFonts w:eastAsia="Times New Roman"/>
          <w:sz w:val="24"/>
          <w:szCs w:val="24"/>
        </w:rPr>
        <w:t xml:space="preserve">Число </w:t>
      </w:r>
      <m:oMath>
        <m:r>
          <m:rPr>
            <m:sty m:val="p"/>
          </m:rPr>
          <w:rPr>
            <w:rFonts w:ascii="Cambria Math" w:eastAsia="Times New Roman" w:hAnsi="Cambria Math"/>
            <w:sz w:val="24"/>
            <w:szCs w:val="24"/>
          </w:rPr>
          <m:t>λ</m:t>
        </m:r>
      </m:oMath>
      <w:r w:rsidRPr="00BB52AF">
        <w:rPr>
          <w:rFonts w:eastAsia="Times New Roman"/>
          <w:sz w:val="24"/>
          <w:szCs w:val="24"/>
        </w:rPr>
        <w:t xml:space="preserve"> называется интенсивност</w:t>
      </w:r>
      <w:proofErr w:type="spellStart"/>
      <w:r w:rsidRPr="00BB52AF">
        <w:rPr>
          <w:rFonts w:eastAsia="Times New Roman"/>
          <w:sz w:val="24"/>
          <w:szCs w:val="24"/>
        </w:rPr>
        <w:t>ью</w:t>
      </w:r>
      <w:proofErr w:type="spellEnd"/>
      <w:r w:rsidRPr="00BB52AF">
        <w:rPr>
          <w:rFonts w:eastAsia="Times New Roman"/>
          <w:sz w:val="24"/>
          <w:szCs w:val="24"/>
        </w:rPr>
        <w:t xml:space="preserve"> или плотностью потока и имеет смысл "среднего" числа наблюдений.</w:t>
      </w:r>
      <w:r>
        <w:rPr>
          <w:rFonts w:eastAsia="Times New Roman"/>
          <w:i/>
          <w:sz w:val="24"/>
          <w:szCs w:val="24"/>
        </w:rPr>
        <w:t xml:space="preserve"> </w:t>
      </w:r>
      <w:r w:rsidRPr="0029618A">
        <w:rPr>
          <w:rFonts w:eastAsia="Times New Roman"/>
          <w:sz w:val="24"/>
          <w:szCs w:val="24"/>
          <w:highlight w:val="white"/>
        </w:rPr>
        <w:t xml:space="preserve">Например, при измерении времени в днях значению параметра </w:t>
      </w:r>
      <m:oMath>
        <m:r>
          <w:rPr>
            <w:rFonts w:ascii="Cambria Math" w:eastAsia="Cambria Math" w:hAnsi="Cambria Math"/>
            <w:color w:val="222222"/>
            <w:sz w:val="24"/>
            <w:szCs w:val="24"/>
            <w:highlight w:val="white"/>
          </w:rPr>
          <m:t>λ=1/7</m:t>
        </m:r>
      </m:oMath>
      <w:r w:rsidRPr="0029618A">
        <w:rPr>
          <w:rFonts w:eastAsia="Times New Roman"/>
          <w:sz w:val="24"/>
          <w:szCs w:val="24"/>
          <w:highlight w:val="white"/>
        </w:rPr>
        <w:t xml:space="preserve"> будет соответствовать цепочка случайных событий, в среднем случающихся раз в неделю. Это вовсе не означает, что 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событий: поскольку </w:t>
      </w:r>
      <w:r w:rsidRPr="0029618A">
        <w:rPr>
          <w:rFonts w:eastAsia="Times New Roman"/>
          <w:sz w:val="24"/>
          <w:szCs w:val="24"/>
          <w:highlight w:val="white"/>
        </w:rPr>
        <w:t xml:space="preserve">в году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недели, </w:t>
      </w:r>
      <w:r>
        <w:rPr>
          <w:rFonts w:eastAsia="Times New Roman"/>
          <w:sz w:val="24"/>
          <w:szCs w:val="24"/>
          <w:highlight w:val="white"/>
        </w:rPr>
        <w:t>то</w:t>
      </w:r>
      <w:r w:rsidRPr="0029618A">
        <w:rPr>
          <w:rFonts w:eastAsia="Times New Roman"/>
          <w:sz w:val="24"/>
          <w:szCs w:val="24"/>
          <w:highlight w:val="white"/>
        </w:rPr>
        <w:t xml:space="preserve"> в год должно произойти около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событий (в среднем за много лет)</w:t>
      </w:r>
      <w:r>
        <w:rPr>
          <w:rFonts w:eastAsia="Times New Roman"/>
          <w:sz w:val="24"/>
          <w:szCs w:val="24"/>
          <w:highlight w:val="white"/>
        </w:rPr>
        <w:t>, но эти события будут разбросаны в году неравномерно</w:t>
      </w:r>
      <w:r w:rsidRPr="0029618A">
        <w:rPr>
          <w:rFonts w:eastAsia="Times New Roman"/>
          <w:sz w:val="24"/>
          <w:szCs w:val="24"/>
          <w:highlight w:val="white"/>
        </w:rPr>
        <w:t xml:space="preserve">. </w:t>
      </w:r>
      <w:proofErr w:type="gramStart"/>
      <w:r>
        <w:rPr>
          <w:rFonts w:eastAsia="Times New Roman"/>
          <w:sz w:val="24"/>
          <w:szCs w:val="24"/>
          <w:highlight w:val="white"/>
        </w:rPr>
        <w:t xml:space="preserve">На следующем рисунке взяты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случайных равномерно распределённых даты в году, </w:t>
      </w:r>
      <w:r>
        <w:rPr>
          <w:rFonts w:eastAsia="Times New Roman"/>
          <w:sz w:val="24"/>
          <w:szCs w:val="24"/>
          <w:highlight w:val="white"/>
        </w:rPr>
        <w:t>которые</w:t>
      </w:r>
      <w:r w:rsidRPr="0029618A">
        <w:rPr>
          <w:rFonts w:eastAsia="Times New Roman"/>
          <w:sz w:val="24"/>
          <w:szCs w:val="24"/>
          <w:highlight w:val="white"/>
        </w:rPr>
        <w:t xml:space="preserve"> можно рассматривать как моменты </w:t>
      </w:r>
      <w:r>
        <w:rPr>
          <w:rFonts w:eastAsia="Times New Roman"/>
          <w:sz w:val="24"/>
          <w:szCs w:val="24"/>
          <w:highlight w:val="white"/>
        </w:rPr>
        <w:t>появления</w:t>
      </w:r>
      <w:r w:rsidRPr="0029618A">
        <w:rPr>
          <w:rFonts w:eastAsia="Times New Roman"/>
          <w:sz w:val="24"/>
          <w:szCs w:val="24"/>
          <w:highlight w:val="white"/>
        </w:rPr>
        <w:t xml:space="preserve"> пуассоновских событий</w:t>
      </w:r>
      <w:r>
        <w:rPr>
          <w:rFonts w:eastAsia="Times New Roman"/>
          <w:sz w:val="24"/>
          <w:szCs w:val="24"/>
        </w:rPr>
        <w:t>.</w:t>
      </w:r>
      <w:proofErr w:type="gramEnd"/>
    </w:p>
    <w:p w14:paraId="50DDB7B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F6F1D58" wp14:editId="04C58EC4">
            <wp:extent cx="5660385" cy="445903"/>
            <wp:effectExtent l="0" t="0" r="0" b="0"/>
            <wp:docPr id="18" name="image15.png" descr="https://habrastorage.org/webt/ht/c9/va/htc9vaa7uuej8k_a4dvocc-8qsc.png"/>
            <wp:cNvGraphicFramePr/>
            <a:graphic xmlns:a="http://schemas.openxmlformats.org/drawingml/2006/main">
              <a:graphicData uri="http://schemas.openxmlformats.org/drawingml/2006/picture">
                <pic:pic xmlns:pic="http://schemas.openxmlformats.org/drawingml/2006/picture">
                  <pic:nvPicPr>
                    <pic:cNvPr id="0" name="image15.png" descr="https://habrastorage.org/webt/ht/c9/va/htc9vaa7uuej8k_a4dvocc-8qsc.png"/>
                    <pic:cNvPicPr preferRelativeResize="0"/>
                  </pic:nvPicPr>
                  <pic:blipFill>
                    <a:blip r:embed="rId61" cstate="print"/>
                    <a:srcRect/>
                    <a:stretch>
                      <a:fillRect/>
                    </a:stretch>
                  </pic:blipFill>
                  <pic:spPr>
                    <a:xfrm>
                      <a:off x="0" y="0"/>
                      <a:ext cx="5660385" cy="445903"/>
                    </a:xfrm>
                    <a:prstGeom prst="rect">
                      <a:avLst/>
                    </a:prstGeom>
                    <a:ln/>
                  </pic:spPr>
                </pic:pic>
              </a:graphicData>
            </a:graphic>
          </wp:inline>
        </w:drawing>
      </w:r>
    </w:p>
    <w:p w14:paraId="64DDAD76"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14:paraId="27547ABC"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Pr="0029618A">
        <w:rPr>
          <w:rFonts w:eastAsia="Times New Roman"/>
          <w:sz w:val="24"/>
          <w:szCs w:val="24"/>
          <w:highlight w:val="white"/>
        </w:rPr>
        <w:t>о какой-либо периодичности в этих событиях речь не идёт</w:t>
      </w:r>
      <w:r>
        <w:rPr>
          <w:rFonts w:eastAsia="Times New Roman"/>
          <w:sz w:val="24"/>
          <w:szCs w:val="24"/>
          <w:highlight w:val="white"/>
        </w:rPr>
        <w:t>:</w:t>
      </w:r>
      <w:r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14:paraId="6EF5433A"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2A02A7DB" wp14:editId="42EE4E4E">
            <wp:extent cx="4399968" cy="2448628"/>
            <wp:effectExtent l="0" t="0" r="0" b="0"/>
            <wp:docPr id="14" name="image8.png" descr="https://habrastorage.org/webt/01/my/_i/01my_i87c3jrsghw5ax4ygrq6fw.png"/>
            <wp:cNvGraphicFramePr/>
            <a:graphic xmlns:a="http://schemas.openxmlformats.org/drawingml/2006/main">
              <a:graphicData uri="http://schemas.openxmlformats.org/drawingml/2006/picture">
                <pic:pic xmlns:pic="http://schemas.openxmlformats.org/drawingml/2006/picture">
                  <pic:nvPicPr>
                    <pic:cNvPr id="0" name="image8.png" descr="https://habrastorage.org/webt/01/my/_i/01my_i87c3jrsghw5ax4ygrq6fw.png"/>
                    <pic:cNvPicPr preferRelativeResize="0"/>
                  </pic:nvPicPr>
                  <pic:blipFill>
                    <a:blip r:embed="rId62" cstate="print"/>
                    <a:srcRect/>
                    <a:stretch>
                      <a:fillRect/>
                    </a:stretch>
                  </pic:blipFill>
                  <pic:spPr>
                    <a:xfrm>
                      <a:off x="0" y="0"/>
                      <a:ext cx="4399968" cy="2448628"/>
                    </a:xfrm>
                    <a:prstGeom prst="rect">
                      <a:avLst/>
                    </a:prstGeom>
                    <a:ln/>
                  </pic:spPr>
                </pic:pic>
              </a:graphicData>
            </a:graphic>
          </wp:inline>
        </w:drawing>
      </w:r>
    </w:p>
    <w:p w14:paraId="52210C78"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14:paraId="58E82FEF"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Промежутки времени между соседними пуассоновскими событиями имеют экспоненциальное распределение с плотностью </w:t>
      </w:r>
      <m:oMath>
        <m:r>
          <w:rPr>
            <w:rFonts w:ascii="Cambria Math" w:eastAsia="Cambria Math" w:hAnsi="Cambria Math"/>
            <w:color w:val="222222"/>
            <w:sz w:val="24"/>
            <w:szCs w:val="24"/>
            <w:highlight w:val="white"/>
          </w:rPr>
          <m:t>λ</m:t>
        </m:r>
        <m:sSup>
          <m:sSupPr>
            <m:ctrlPr>
              <w:rPr>
                <w:rFonts w:ascii="Cambria Math" w:eastAsia="Times New Roman" w:hAnsi="Cambria Math"/>
                <w:i/>
                <w:color w:val="222222"/>
                <w:sz w:val="24"/>
                <w:szCs w:val="24"/>
              </w:rPr>
            </m:ctrlPr>
          </m:sSupPr>
          <m:e>
            <m:r>
              <w:rPr>
                <w:rFonts w:ascii="Cambria Math" w:eastAsia="Times New Roman" w:hAnsi="Cambria Math"/>
                <w:color w:val="222222"/>
                <w:sz w:val="24"/>
                <w:szCs w:val="24"/>
                <w:lang w:val="en-US"/>
              </w:rPr>
              <m:t>e</m:t>
            </m:r>
          </m:e>
          <m:sup>
            <m:r>
              <w:rPr>
                <w:rFonts w:ascii="Cambria Math" w:eastAsia="Times New Roman" w:hAnsi="Cambria Math"/>
                <w:color w:val="222222"/>
                <w:sz w:val="24"/>
                <w:szCs w:val="24"/>
              </w:rPr>
              <m:t>-</m:t>
            </m:r>
            <m:r>
              <w:rPr>
                <w:rFonts w:ascii="Cambria Math" w:eastAsia="Cambria Math" w:hAnsi="Cambria Math"/>
                <w:color w:val="222222"/>
                <w:sz w:val="24"/>
                <w:szCs w:val="24"/>
                <w:highlight w:val="white"/>
              </w:rPr>
              <m:t>λ</m:t>
            </m:r>
            <m:r>
              <w:rPr>
                <w:rFonts w:ascii="Cambria Math" w:eastAsia="Cambria Math" w:hAnsi="Cambria Math"/>
                <w:color w:val="222222"/>
                <w:sz w:val="24"/>
                <w:szCs w:val="24"/>
              </w:rPr>
              <m:t>t</m:t>
            </m:r>
          </m:sup>
        </m:sSup>
      </m:oMath>
      <w:r>
        <w:rPr>
          <w:rFonts w:eastAsia="Times New Roman"/>
          <w:sz w:val="24"/>
          <w:szCs w:val="24"/>
          <w:highlight w:val="white"/>
        </w:rPr>
        <w:t xml:space="preserve"> (на рисунке для нашего случая она показана сплошной линией). </w:t>
      </w:r>
      <w:r w:rsidRPr="0029618A">
        <w:rPr>
          <w:rFonts w:eastAsia="Times New Roman"/>
          <w:sz w:val="24"/>
          <w:szCs w:val="24"/>
          <w:highlight w:val="white"/>
        </w:rPr>
        <w:t xml:space="preserve">У этого распределения максимум (мода) находится в нуле, а </w:t>
      </w:r>
      <w:r w:rsidRPr="00C1682E">
        <w:rPr>
          <w:rFonts w:eastAsia="Times New Roman"/>
          <w:sz w:val="24"/>
          <w:szCs w:val="24"/>
          <w:highlight w:val="white"/>
        </w:rPr>
        <w:t>среднее значение равно</w:t>
      </w:r>
      <w:r>
        <w:rPr>
          <w:rFonts w:eastAsia="Times New Roman"/>
          <w:sz w:val="24"/>
          <w:szCs w:val="24"/>
          <w:highlight w:val="white"/>
        </w:rPr>
        <w:t xml:space="preserve"> </w:t>
      </w:r>
      <m:oMath>
        <m:r>
          <w:rPr>
            <w:rFonts w:ascii="Cambria Math" w:eastAsia="Times New Roman" w:hAnsi="Cambria Math"/>
            <w:sz w:val="24"/>
            <w:szCs w:val="24"/>
            <w:highlight w:val="white"/>
          </w:rPr>
          <m:t>1/</m:t>
        </m:r>
        <m:r>
          <w:rPr>
            <w:rFonts w:ascii="Cambria Math" w:eastAsia="Cambria Math" w:hAnsi="Cambria Math"/>
            <w:color w:val="222222"/>
            <w:sz w:val="24"/>
            <w:szCs w:val="24"/>
            <w:highlight w:val="white"/>
          </w:rPr>
          <m:t>λ</m:t>
        </m:r>
      </m:oMath>
      <w:r>
        <w:rPr>
          <w:rFonts w:eastAsia="Times New Roman"/>
          <w:sz w:val="24"/>
          <w:szCs w:val="24"/>
          <w:highlight w:val="white"/>
        </w:rPr>
        <w:t xml:space="preserve">, </w:t>
      </w:r>
      <w:r w:rsidRPr="00744C42">
        <w:rPr>
          <w:rFonts w:eastAsia="Times New Roman"/>
          <w:sz w:val="24"/>
          <w:szCs w:val="24"/>
          <w:highlight w:val="white"/>
        </w:rPr>
        <w:t xml:space="preserve">то есть </w:t>
      </w:r>
      <w:r>
        <w:rPr>
          <w:rFonts w:eastAsia="Times New Roman"/>
          <w:sz w:val="24"/>
          <w:szCs w:val="24"/>
          <w:highlight w:val="white"/>
        </w:rPr>
        <w:t xml:space="preserve">в нашем случае </w:t>
      </w:r>
      <m:oMath>
        <m:r>
          <w:rPr>
            <w:rFonts w:ascii="Cambria Math" w:eastAsia="Cambria Math" w:hAnsi="Cambria Math"/>
            <w:sz w:val="24"/>
            <w:szCs w:val="24"/>
            <w:highlight w:val="white"/>
          </w:rPr>
          <m:t>7</m:t>
        </m:r>
      </m:oMath>
      <w:r w:rsidRPr="00C1682E">
        <w:rPr>
          <w:rFonts w:eastAsia="Times New Roman"/>
          <w:sz w:val="24"/>
          <w:szCs w:val="24"/>
          <w:highlight w:val="white"/>
        </w:rPr>
        <w:t xml:space="preserve"> дн</w:t>
      </w:r>
      <w:r>
        <w:rPr>
          <w:rFonts w:eastAsia="Times New Roman"/>
          <w:sz w:val="24"/>
          <w:szCs w:val="24"/>
          <w:highlight w:val="white"/>
        </w:rPr>
        <w:t>ей</w:t>
      </w:r>
      <w:r w:rsidRPr="0029618A">
        <w:rPr>
          <w:rFonts w:eastAsia="Times New Roman"/>
          <w:sz w:val="24"/>
          <w:szCs w:val="24"/>
          <w:highlight w:val="white"/>
        </w:rPr>
        <w:t xml:space="preserve">. Более того, стандартное отклонение </w:t>
      </w:r>
      <w:r>
        <w:rPr>
          <w:rFonts w:ascii="Times New Roman" w:eastAsia="Times New Roman" w:hAnsi="Times New Roman" w:cs="Times New Roman"/>
          <w:sz w:val="24"/>
          <w:szCs w:val="24"/>
          <w:highlight w:val="white"/>
        </w:rPr>
        <w:t xml:space="preserve">σ </w:t>
      </w:r>
      <w:r w:rsidRPr="0029618A">
        <w:rPr>
          <w:rFonts w:eastAsia="Times New Roman"/>
          <w:sz w:val="24"/>
          <w:szCs w:val="24"/>
          <w:highlight w:val="white"/>
        </w:rPr>
        <w:t xml:space="preserve">тоже будет равно </w:t>
      </w:r>
      <m:oMath>
        <m:r>
          <w:rPr>
            <w:rFonts w:ascii="Cambria Math" w:eastAsia="Cambria Math" w:hAnsi="Cambria Math"/>
            <w:sz w:val="24"/>
            <w:szCs w:val="24"/>
            <w:highlight w:val="white"/>
          </w:rPr>
          <m:t>7</m:t>
        </m:r>
      </m:oMath>
      <w:r w:rsidRPr="0029618A">
        <w:rPr>
          <w:rFonts w:eastAsia="Times New Roman"/>
          <w:sz w:val="24"/>
          <w:szCs w:val="24"/>
          <w:highlight w:val="white"/>
        </w:rPr>
        <w:t xml:space="preserve"> дням</w:t>
      </w:r>
      <w:r>
        <w:rPr>
          <w:rFonts w:eastAsia="Times New Roman"/>
          <w:sz w:val="24"/>
          <w:szCs w:val="24"/>
          <w:highlight w:val="white"/>
        </w:rPr>
        <w:t xml:space="preserve">, поскольку дисперсия экспоненциального распределения </w:t>
      </w:r>
      <m:oMath>
        <m:sSup>
          <m:sSupPr>
            <m:ctrlPr>
              <w:rPr>
                <w:rFonts w:ascii="Cambria Math" w:eastAsia="Times New Roman" w:hAnsi="Cambria Math"/>
                <w:i/>
                <w:sz w:val="24"/>
                <w:szCs w:val="24"/>
              </w:rPr>
            </m:ctrlPr>
          </m:sSupPr>
          <m:e>
            <m:r>
              <w:rPr>
                <w:rFonts w:ascii="Cambria Math" w:eastAsia="Times New Roman" w:hAnsi="Cambria Math"/>
                <w:sz w:val="24"/>
                <w:szCs w:val="24"/>
                <w:highlight w:val="white"/>
                <w:lang w:val="en-US"/>
              </w:rPr>
              <m:t>σ</m:t>
            </m:r>
          </m:e>
          <m:sup>
            <m:r>
              <w:rPr>
                <w:rFonts w:ascii="Cambria Math" w:eastAsia="Times New Roman" w:hAnsi="Cambria Math"/>
                <w:sz w:val="24"/>
                <w:szCs w:val="24"/>
              </w:rPr>
              <m:t>2</m:t>
            </m:r>
          </m:sup>
        </m:sSup>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Cambria Math" w:hAnsi="Cambria Math"/>
                <w:color w:val="222222"/>
                <w:sz w:val="24"/>
                <w:szCs w:val="24"/>
                <w:highlight w:val="white"/>
              </w:rPr>
              <m:t>λ</m:t>
            </m:r>
          </m:e>
          <m:sup>
            <m:r>
              <w:rPr>
                <w:rFonts w:ascii="Cambria Math" w:eastAsia="Times New Roman" w:hAnsi="Cambria Math"/>
                <w:sz w:val="24"/>
                <w:szCs w:val="24"/>
              </w:rPr>
              <m:t>2</m:t>
            </m:r>
          </m:sup>
        </m:sSup>
      </m:oMath>
      <w:r w:rsidRPr="0029618A">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w:t>
      </w:r>
      <w:r>
        <w:rPr>
          <w:rFonts w:eastAsia="Times New Roman"/>
          <w:sz w:val="24"/>
          <w:szCs w:val="24"/>
          <w:highlight w:val="white"/>
        </w:rPr>
        <w:t>. В</w:t>
      </w:r>
      <w:r w:rsidRPr="0029618A">
        <w:rPr>
          <w:rFonts w:eastAsia="Times New Roman"/>
          <w:sz w:val="24"/>
          <w:szCs w:val="24"/>
          <w:highlight w:val="white"/>
        </w:rPr>
        <w:t xml:space="preserve"> среднем — да, но чаще всего — меньше, к тому же могут наблюдаться и достаточно долгие промежутки</w:t>
      </w:r>
      <w:r>
        <w:rPr>
          <w:rFonts w:eastAsia="Times New Roman"/>
          <w:sz w:val="24"/>
          <w:szCs w:val="24"/>
          <w:highlight w:val="white"/>
        </w:rPr>
        <w:t xml:space="preserve"> без событий</w:t>
      </w:r>
      <w:r w:rsidRPr="0029618A">
        <w:rPr>
          <w:rFonts w:eastAsia="Times New Roman"/>
          <w:sz w:val="24"/>
          <w:szCs w:val="24"/>
          <w:highlight w:val="white"/>
        </w:rPr>
        <w:t>. Наконец, медиана показывает, что половина всех промежутков будет иметь длительность, не превышающую 5 дней. Интенсивность и частота — совсем не одно и то же</w:t>
      </w:r>
      <w:r>
        <w:rPr>
          <w:rFonts w:eastAsia="Times New Roman"/>
          <w:sz w:val="24"/>
          <w:szCs w:val="24"/>
          <w:highlight w:val="white"/>
        </w:rPr>
        <w:t>;</w:t>
      </w:r>
      <w:r w:rsidRPr="0029618A">
        <w:rPr>
          <w:rFonts w:eastAsia="Times New Roman"/>
          <w:sz w:val="24"/>
          <w:szCs w:val="24"/>
          <w:highlight w:val="white"/>
        </w:rPr>
        <w:t xml:space="preserve"> это очень важное замечание, к которому мы</w:t>
      </w:r>
      <w:r>
        <w:rPr>
          <w:rFonts w:eastAsia="Times New Roman"/>
          <w:sz w:val="24"/>
          <w:szCs w:val="24"/>
          <w:highlight w:val="white"/>
        </w:rPr>
        <w:t xml:space="preserve"> еще</w:t>
      </w:r>
      <w:r w:rsidRPr="0029618A">
        <w:rPr>
          <w:rFonts w:eastAsia="Times New Roman"/>
          <w:sz w:val="24"/>
          <w:szCs w:val="24"/>
          <w:highlight w:val="white"/>
        </w:rPr>
        <w:t xml:space="preserve"> вернёмся в этой главе.</w:t>
      </w:r>
    </w:p>
    <w:p w14:paraId="5E83C39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Pr>
          <w:rFonts w:eastAsia="Times New Roman"/>
          <w:sz w:val="24"/>
          <w:szCs w:val="24"/>
          <w:highlight w:val="white"/>
        </w:rPr>
        <w:t xml:space="preserve">(как хорошие, так и плохие) </w:t>
      </w:r>
      <w:r w:rsidRPr="0029618A">
        <w:rPr>
          <w:rFonts w:eastAsia="Times New Roman"/>
          <w:sz w:val="24"/>
          <w:szCs w:val="24"/>
          <w:highlight w:val="white"/>
        </w:rPr>
        <w:t xml:space="preserve">случаются существенно реже </w:t>
      </w:r>
      <w:proofErr w:type="gramStart"/>
      <w:r w:rsidRPr="0029618A">
        <w:rPr>
          <w:rFonts w:eastAsia="Times New Roman"/>
          <w:sz w:val="24"/>
          <w:szCs w:val="24"/>
          <w:highlight w:val="white"/>
        </w:rPr>
        <w:t>мелких</w:t>
      </w:r>
      <w:proofErr w:type="gramEnd"/>
      <w:r w:rsidRPr="0029618A">
        <w:rPr>
          <w:rFonts w:eastAsia="Times New Roman"/>
          <w:sz w:val="24"/>
          <w:szCs w:val="24"/>
          <w:highlight w:val="white"/>
        </w:rPr>
        <w:t xml:space="preserve"> и незначительных. Пусть это будет «</w:t>
      </w:r>
      <w:r>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w:t>
      </w:r>
      <w:proofErr w:type="spellStart"/>
      <w:r w:rsidRPr="0029618A">
        <w:rPr>
          <w:rFonts w:eastAsia="Times New Roman"/>
          <w:sz w:val="24"/>
          <w:szCs w:val="24"/>
          <w:highlight w:val="white"/>
        </w:rPr>
        <w:t>гауссов</w:t>
      </w:r>
      <w:r>
        <w:rPr>
          <w:rFonts w:eastAsia="Times New Roman"/>
          <w:sz w:val="24"/>
          <w:szCs w:val="24"/>
          <w:highlight w:val="white"/>
        </w:rPr>
        <w:t>ск</w:t>
      </w:r>
      <w:r w:rsidRPr="0029618A">
        <w:rPr>
          <w:rFonts w:eastAsia="Times New Roman"/>
          <w:sz w:val="24"/>
          <w:szCs w:val="24"/>
          <w:highlight w:val="white"/>
        </w:rPr>
        <w:t>ому</w:t>
      </w:r>
      <w:proofErr w:type="spellEnd"/>
      <w:r w:rsidRPr="0029618A">
        <w:rPr>
          <w:rFonts w:eastAsia="Times New Roman"/>
          <w:sz w:val="24"/>
          <w:szCs w:val="24"/>
          <w:highlight w:val="white"/>
        </w:rPr>
        <w:t>) распределению. Вот как может выглядеть год синтетической судьбы в виде череды случайных абсолютно независимых жизненных перипетий:</w:t>
      </w:r>
    </w:p>
    <w:p w14:paraId="7FF30A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br/>
      </w:r>
    </w:p>
    <w:p w14:paraId="29DBA6B7"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B3EE6B2" wp14:editId="472504C5">
            <wp:extent cx="4590930" cy="2470016"/>
            <wp:effectExtent l="0" t="0" r="0" b="0"/>
            <wp:docPr id="52" name="image45.png" descr="https://habrastorage.org/webt/ux/dc/qp/uxdcqpjde3idmrbwqxleemlwo1k.png"/>
            <wp:cNvGraphicFramePr/>
            <a:graphic xmlns:a="http://schemas.openxmlformats.org/drawingml/2006/main">
              <a:graphicData uri="http://schemas.openxmlformats.org/drawingml/2006/picture">
                <pic:pic xmlns:pic="http://schemas.openxmlformats.org/drawingml/2006/picture">
                  <pic:nvPicPr>
                    <pic:cNvPr id="0" name="image45.png" descr="https://habrastorage.org/webt/ux/dc/qp/uxdcqpjde3idmrbwqxleemlwo1k.png"/>
                    <pic:cNvPicPr preferRelativeResize="0"/>
                  </pic:nvPicPr>
                  <pic:blipFill>
                    <a:blip r:embed="rId63" cstate="print"/>
                    <a:srcRect/>
                    <a:stretch>
                      <a:fillRect/>
                    </a:stretch>
                  </pic:blipFill>
                  <pic:spPr>
                    <a:xfrm>
                      <a:off x="0" y="0"/>
                      <a:ext cx="4590930" cy="2470016"/>
                    </a:xfrm>
                    <a:prstGeom prst="rect">
                      <a:avLst/>
                    </a:prstGeom>
                    <a:ln/>
                  </pic:spPr>
                </pic:pic>
              </a:graphicData>
            </a:graphic>
          </wp:inline>
        </w:drawing>
      </w:r>
    </w:p>
    <w:p w14:paraId="6A977FF0"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14:paraId="511402A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w:t>
      </w:r>
      <w:r>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Pr>
          <w:rFonts w:eastAsia="Times New Roman"/>
          <w:sz w:val="24"/>
          <w:szCs w:val="24"/>
          <w:highlight w:val="white"/>
        </w:rPr>
        <w:t xml:space="preserve"> - 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Pr>
          <w:rFonts w:eastAsia="Times New Roman"/>
          <w:sz w:val="24"/>
          <w:szCs w:val="24"/>
          <w:highlight w:val="white"/>
        </w:rPr>
        <w:t>отразится на</w:t>
      </w:r>
      <w:r w:rsidRPr="0029618A">
        <w:rPr>
          <w:rFonts w:eastAsia="Times New Roman"/>
          <w:sz w:val="24"/>
          <w:szCs w:val="24"/>
          <w:highlight w:val="white"/>
        </w:rPr>
        <w:t xml:space="preserve"> настроени</w:t>
      </w:r>
      <w:r>
        <w:rPr>
          <w:rFonts w:eastAsia="Times New Roman"/>
          <w:sz w:val="24"/>
          <w:szCs w:val="24"/>
          <w:highlight w:val="white"/>
        </w:rPr>
        <w:t xml:space="preserve">и, </w:t>
      </w:r>
      <w:r w:rsidRPr="0029618A">
        <w:rPr>
          <w:rFonts w:eastAsia="Times New Roman"/>
          <w:sz w:val="24"/>
          <w:szCs w:val="24"/>
          <w:highlight w:val="white"/>
        </w:rPr>
        <w:t>соответственно, либо улучшая, либо ухудшая его. Вот какую картинку мы можем получить, пронаблюдав за судьбой нашего героя на протяжении десяти лет.</w:t>
      </w:r>
      <w:r>
        <w:rPr>
          <w:rFonts w:eastAsia="Times New Roman"/>
          <w:sz w:val="24"/>
          <w:szCs w:val="24"/>
          <w:highlight w:val="white"/>
        </w:rPr>
        <w:t xml:space="preserve">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14:paraId="07B6090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234C5B1" wp14:editId="6D91061E">
            <wp:extent cx="4707172" cy="2445523"/>
            <wp:effectExtent l="0" t="0" r="0" b="0"/>
            <wp:docPr id="122" name="image110.png" descr="https://habrastorage.org/webt/hy/sk/mn/hyskmnp-elq0ed9wpf5atdb3v3y.png"/>
            <wp:cNvGraphicFramePr/>
            <a:graphic xmlns:a="http://schemas.openxmlformats.org/drawingml/2006/main">
              <a:graphicData uri="http://schemas.openxmlformats.org/drawingml/2006/picture">
                <pic:pic xmlns:pic="http://schemas.openxmlformats.org/drawingml/2006/picture">
                  <pic:nvPicPr>
                    <pic:cNvPr id="0" name="image110.png" descr="https://habrastorage.org/webt/hy/sk/mn/hyskmnp-elq0ed9wpf5atdb3v3y.png"/>
                    <pic:cNvPicPr preferRelativeResize="0"/>
                  </pic:nvPicPr>
                  <pic:blipFill>
                    <a:blip r:embed="rId64" cstate="print"/>
                    <a:srcRect/>
                    <a:stretch>
                      <a:fillRect/>
                    </a:stretch>
                  </pic:blipFill>
                  <pic:spPr>
                    <a:xfrm>
                      <a:off x="0" y="0"/>
                      <a:ext cx="4707172" cy="2445523"/>
                    </a:xfrm>
                    <a:prstGeom prst="rect">
                      <a:avLst/>
                    </a:prstGeom>
                    <a:ln/>
                  </pic:spPr>
                </pic:pic>
              </a:graphicData>
            </a:graphic>
          </wp:inline>
        </w:drawing>
      </w:r>
    </w:p>
    <w:p w14:paraId="6D83FA0C"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14:paraId="7B1C8F4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Ну, что же, мы уже видим какое-то чередование настроения, но картинка вышла не </w:t>
      </w:r>
      <w:r>
        <w:rPr>
          <w:rFonts w:eastAsia="Times New Roman"/>
          <w:sz w:val="24"/>
          <w:szCs w:val="24"/>
          <w:highlight w:val="white"/>
        </w:rPr>
        <w:t>особо</w:t>
      </w:r>
      <w:r w:rsidRPr="0029618A">
        <w:rPr>
          <w:rFonts w:eastAsia="Times New Roman"/>
          <w:sz w:val="24"/>
          <w:szCs w:val="24"/>
          <w:highlight w:val="white"/>
        </w:rPr>
        <w:t xml:space="preserve">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14:paraId="11B16672" w14:textId="77777777" w:rsidR="00FC10F8" w:rsidRPr="0029618A" w:rsidRDefault="00FC10F8" w:rsidP="00FC10F8">
      <w:pPr>
        <w:spacing w:line="288" w:lineRule="auto"/>
        <w:ind w:firstLine="397"/>
        <w:jc w:val="both"/>
        <w:rPr>
          <w:rFonts w:eastAsia="Times New Roman"/>
          <w:sz w:val="24"/>
          <w:szCs w:val="24"/>
        </w:rPr>
      </w:pPr>
    </w:p>
    <w:p w14:paraId="5DB3DA2F"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FA49F9C" wp14:editId="198C2779">
            <wp:extent cx="4632954" cy="2568233"/>
            <wp:effectExtent l="0" t="0" r="0" b="0"/>
            <wp:docPr id="112" name="image93.png" descr="https://habrastorage.org/webt/xk/ny/u3/xknyu32mhbzj1kyw7worrz17aom.png"/>
            <wp:cNvGraphicFramePr/>
            <a:graphic xmlns:a="http://schemas.openxmlformats.org/drawingml/2006/main">
              <a:graphicData uri="http://schemas.openxmlformats.org/drawingml/2006/picture">
                <pic:pic xmlns:pic="http://schemas.openxmlformats.org/drawingml/2006/picture">
                  <pic:nvPicPr>
                    <pic:cNvPr id="0" name="image93.png" descr="https://habrastorage.org/webt/xk/ny/u3/xknyu32mhbzj1kyw7worrz17aom.png"/>
                    <pic:cNvPicPr preferRelativeResize="0"/>
                  </pic:nvPicPr>
                  <pic:blipFill>
                    <a:blip r:embed="rId65" cstate="print"/>
                    <a:srcRect/>
                    <a:stretch>
                      <a:fillRect/>
                    </a:stretch>
                  </pic:blipFill>
                  <pic:spPr>
                    <a:xfrm>
                      <a:off x="0" y="0"/>
                      <a:ext cx="4632954" cy="2568233"/>
                    </a:xfrm>
                    <a:prstGeom prst="rect">
                      <a:avLst/>
                    </a:prstGeom>
                    <a:ln/>
                  </pic:spPr>
                </pic:pic>
              </a:graphicData>
            </a:graphic>
          </wp:inline>
        </w:drawing>
      </w:r>
    </w:p>
    <w:p w14:paraId="57C634CF"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Несколько примеров «синтетических судеб» людей с идеальной памятью.</w:t>
      </w:r>
    </w:p>
    <w:p w14:paraId="69E4CD14" w14:textId="77777777" w:rsidR="00FC10F8" w:rsidRPr="0029618A" w:rsidRDefault="00FC10F8" w:rsidP="00FC10F8">
      <w:pPr>
        <w:pStyle w:val="2"/>
        <w:spacing w:before="200" w:after="0"/>
        <w:ind w:firstLine="397"/>
        <w:jc w:val="both"/>
        <w:rPr>
          <w:rFonts w:eastAsia="Cambria"/>
          <w:b/>
          <w:color w:val="4F81BD"/>
          <w:sz w:val="26"/>
          <w:szCs w:val="26"/>
        </w:rPr>
      </w:pPr>
      <w:bookmarkStart w:id="92" w:name="_Toc24894041"/>
      <w:r w:rsidRPr="0029618A">
        <w:rPr>
          <w:rFonts w:eastAsia="Cambria"/>
          <w:b/>
          <w:color w:val="4F81BD"/>
          <w:sz w:val="26"/>
          <w:szCs w:val="26"/>
        </w:rPr>
        <w:t>Ценность релаксации</w:t>
      </w:r>
      <w:bookmarkEnd w:id="92"/>
    </w:p>
    <w:p w14:paraId="099C56FB" w14:textId="01146ABB"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Pr>
          <w:rFonts w:eastAsia="Times New Roman"/>
          <w:sz w:val="24"/>
          <w:szCs w:val="24"/>
          <w:highlight w:val="white"/>
        </w:rPr>
        <w:t>. О</w:t>
      </w:r>
      <w:r w:rsidRPr="0029618A">
        <w:rPr>
          <w:rFonts w:eastAsia="Times New Roman"/>
          <w:sz w:val="24"/>
          <w:szCs w:val="24"/>
          <w:highlight w:val="white"/>
        </w:rPr>
        <w:t xml:space="preserve">н </w:t>
      </w:r>
      <w:r>
        <w:rPr>
          <w:rFonts w:eastAsia="Times New Roman"/>
          <w:sz w:val="24"/>
          <w:szCs w:val="24"/>
          <w:highlight w:val="white"/>
        </w:rPr>
        <w:t>называется</w:t>
      </w:r>
      <w:r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proofErr w:type="spellStart"/>
      <w:r w:rsidRPr="0029618A">
        <w:rPr>
          <w:rFonts w:eastAsia="Times New Roman"/>
          <w:i/>
          <w:color w:val="205968"/>
          <w:sz w:val="24"/>
          <w:szCs w:val="24"/>
          <w:highlight w:val="white"/>
        </w:rPr>
        <w:t>самоподобие</w:t>
      </w:r>
      <w:proofErr w:type="spellEnd"/>
      <w:r w:rsidRPr="0029618A">
        <w:rPr>
          <w:rFonts w:eastAsia="Times New Roman"/>
          <w:sz w:val="24"/>
          <w:szCs w:val="24"/>
          <w:highlight w:val="white"/>
        </w:rPr>
        <w:t>,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w:t>
      </w:r>
      <w:r>
        <w:rPr>
          <w:rFonts w:eastAsia="Times New Roman"/>
          <w:sz w:val="24"/>
          <w:szCs w:val="24"/>
          <w:highlight w:val="white"/>
        </w:rPr>
        <w:t xml:space="preserve">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w:t>
      </w:r>
      <w:proofErr w:type="gramStart"/>
      <w:r>
        <w:rPr>
          <w:rFonts w:eastAsia="Times New Roman"/>
          <w:sz w:val="24"/>
          <w:szCs w:val="24"/>
          <w:highlight w:val="white"/>
        </w:rPr>
        <w:t>система</w:t>
      </w:r>
      <w:ins w:id="93" w:author="СБ" w:date="2019-11-17T14:12:00Z">
        <w:r w:rsidR="00CA53CF">
          <w:rPr>
            <w:rFonts w:eastAsia="Times New Roman"/>
            <w:sz w:val="24"/>
            <w:szCs w:val="24"/>
            <w:highlight w:val="white"/>
          </w:rPr>
          <w:t>, отклонившаяся от нуля вновь  вернётся</w:t>
        </w:r>
      </w:ins>
      <w:proofErr w:type="gramEnd"/>
      <w:del w:id="94" w:author="СБ" w:date="2019-11-17T14:13:00Z">
        <w:r w:rsidDel="00CA53CF">
          <w:rPr>
            <w:rFonts w:eastAsia="Times New Roman"/>
            <w:sz w:val="24"/>
            <w:szCs w:val="24"/>
            <w:highlight w:val="white"/>
          </w:rPr>
          <w:delText xml:space="preserve"> достигнет</w:delText>
        </w:r>
      </w:del>
      <w:r>
        <w:rPr>
          <w:rFonts w:eastAsia="Times New Roman"/>
          <w:sz w:val="24"/>
          <w:szCs w:val="24"/>
          <w:highlight w:val="white"/>
        </w:rPr>
        <w:t xml:space="preserve"> </w:t>
      </w:r>
      <w:ins w:id="95" w:author="СБ" w:date="2019-11-17T14:13:00Z">
        <w:r w:rsidR="00CA53CF">
          <w:rPr>
            <w:rFonts w:eastAsia="Times New Roman"/>
            <w:sz w:val="24"/>
            <w:szCs w:val="24"/>
            <w:highlight w:val="white"/>
          </w:rPr>
          <w:t xml:space="preserve">в </w:t>
        </w:r>
      </w:ins>
      <w:r>
        <w:rPr>
          <w:rFonts w:eastAsia="Times New Roman"/>
          <w:sz w:val="24"/>
          <w:szCs w:val="24"/>
          <w:highlight w:val="white"/>
        </w:rPr>
        <w:t>нулево</w:t>
      </w:r>
      <w:ins w:id="96" w:author="СБ" w:date="2019-11-17T14:13:00Z">
        <w:r w:rsidR="00CA53CF">
          <w:rPr>
            <w:rFonts w:eastAsia="Times New Roman"/>
            <w:sz w:val="24"/>
            <w:szCs w:val="24"/>
            <w:highlight w:val="white"/>
          </w:rPr>
          <w:t>е</w:t>
        </w:r>
      </w:ins>
      <w:del w:id="97" w:author="СБ" w:date="2019-11-17T14:13:00Z">
        <w:r w:rsidDel="00CA53CF">
          <w:rPr>
            <w:rFonts w:eastAsia="Times New Roman"/>
            <w:sz w:val="24"/>
            <w:szCs w:val="24"/>
            <w:highlight w:val="white"/>
          </w:rPr>
          <w:delText>го</w:delText>
        </w:r>
      </w:del>
      <w:r>
        <w:rPr>
          <w:rFonts w:eastAsia="Times New Roman"/>
          <w:sz w:val="24"/>
          <w:szCs w:val="24"/>
          <w:highlight w:val="white"/>
        </w:rPr>
        <w:t xml:space="preserve"> состояни</w:t>
      </w:r>
      <w:ins w:id="98" w:author="СБ" w:date="2019-11-17T14:13:00Z">
        <w:r w:rsidR="00CA53CF">
          <w:rPr>
            <w:rFonts w:eastAsia="Times New Roman"/>
            <w:sz w:val="24"/>
            <w:szCs w:val="24"/>
            <w:highlight w:val="white"/>
          </w:rPr>
          <w:t>е</w:t>
        </w:r>
      </w:ins>
      <w:del w:id="99" w:author="СБ" w:date="2019-11-17T14:13:00Z">
        <w:r w:rsidDel="00CA53CF">
          <w:rPr>
            <w:rFonts w:eastAsia="Times New Roman"/>
            <w:sz w:val="24"/>
            <w:szCs w:val="24"/>
            <w:highlight w:val="white"/>
          </w:rPr>
          <w:delText>я</w:delText>
        </w:r>
      </w:del>
      <w:r>
        <w:rPr>
          <w:rFonts w:eastAsia="Times New Roman"/>
          <w:sz w:val="24"/>
          <w:szCs w:val="24"/>
          <w:highlight w:val="white"/>
        </w:rPr>
        <w:t>, пропорционально квадрату начального отклонения.</w:t>
      </w:r>
    </w:p>
    <w:p w14:paraId="6D014B4E" w14:textId="61ED73C9" w:rsidR="00FC10F8" w:rsidRPr="00CA53CF" w:rsidRDefault="00FC10F8" w:rsidP="00CA53CF">
      <w:pPr>
        <w:spacing w:line="288" w:lineRule="auto"/>
        <w:ind w:firstLine="397"/>
        <w:jc w:val="both"/>
        <w:rPr>
          <w:rFonts w:eastAsia="Times New Roman"/>
          <w:sz w:val="24"/>
          <w:szCs w:val="24"/>
          <w:highlight w:val="white"/>
        </w:rPr>
      </w:pPr>
      <w:r>
        <w:rPr>
          <w:rFonts w:eastAsia="Times New Roman"/>
          <w:sz w:val="24"/>
          <w:szCs w:val="24"/>
          <w:highlight w:val="white"/>
        </w:rPr>
        <w:t xml:space="preserve">Помните, как говорил кот </w:t>
      </w:r>
      <w:proofErr w:type="spellStart"/>
      <w:r>
        <w:rPr>
          <w:rFonts w:eastAsia="Times New Roman"/>
          <w:sz w:val="24"/>
          <w:szCs w:val="24"/>
          <w:highlight w:val="white"/>
        </w:rPr>
        <w:t>Матроскин</w:t>
      </w:r>
      <w:proofErr w:type="spellEnd"/>
      <w:r>
        <w:rPr>
          <w:rFonts w:eastAsia="Times New Roman"/>
          <w:sz w:val="24"/>
          <w:szCs w:val="24"/>
          <w:highlight w:val="white"/>
        </w:rPr>
        <w:t xml:space="preserve"> в известном мультфильме «</w:t>
      </w:r>
      <w:r w:rsidR="00B76663">
        <w:rPr>
          <w:rFonts w:eastAsia="Times New Roman"/>
          <w:sz w:val="24"/>
          <w:szCs w:val="24"/>
          <w:highlight w:val="white"/>
        </w:rPr>
        <w:t>Каникулы в</w:t>
      </w:r>
      <w:r>
        <w:rPr>
          <w:rFonts w:eastAsia="Times New Roman"/>
          <w:sz w:val="24"/>
          <w:szCs w:val="24"/>
          <w:highlight w:val="white"/>
        </w:rPr>
        <w:t xml:space="preserve"> </w:t>
      </w:r>
      <w:r w:rsidR="00E01F71">
        <w:rPr>
          <w:rFonts w:eastAsia="Times New Roman"/>
          <w:sz w:val="24"/>
          <w:szCs w:val="24"/>
          <w:highlight w:val="white"/>
        </w:rPr>
        <w:t>П</w:t>
      </w:r>
      <w:r>
        <w:rPr>
          <w:rFonts w:eastAsia="Times New Roman"/>
          <w:sz w:val="24"/>
          <w:szCs w:val="24"/>
          <w:highlight w:val="white"/>
        </w:rPr>
        <w:t>ростоквашино»: «</w:t>
      </w:r>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r>
        <w:rPr>
          <w:rFonts w:eastAsia="Times New Roman"/>
          <w:sz w:val="24"/>
          <w:szCs w:val="24"/>
          <w:highlight w:val="white"/>
        </w:rPr>
        <w:t xml:space="preserve">". </w:t>
      </w:r>
      <w:r w:rsidR="00DF6079">
        <w:rPr>
          <w:rFonts w:eastAsia="Times New Roman"/>
          <w:sz w:val="24"/>
          <w:szCs w:val="24"/>
          <w:highlight w:val="white"/>
        </w:rPr>
        <w:t>Таким образом, м</w:t>
      </w:r>
      <w:r>
        <w:rPr>
          <w:rFonts w:eastAsia="Times New Roman"/>
          <w:sz w:val="24"/>
          <w:szCs w:val="24"/>
          <w:highlight w:val="white"/>
        </w:rPr>
        <w:t xml:space="preserve">ожно </w:t>
      </w:r>
      <w:r>
        <w:rPr>
          <w:rFonts w:eastAsia="Times New Roman"/>
          <w:sz w:val="24"/>
          <w:szCs w:val="24"/>
          <w:highlight w:val="white"/>
        </w:rPr>
        <w:lastRenderedPageBreak/>
        <w:t xml:space="preserve">предположить, что рождение телёнка </w:t>
      </w:r>
      <w:r w:rsidR="00DF6079">
        <w:rPr>
          <w:rFonts w:eastAsia="Times New Roman"/>
          <w:sz w:val="24"/>
          <w:szCs w:val="24"/>
          <w:highlight w:val="white"/>
        </w:rPr>
        <w:t xml:space="preserve">(то есть появление второй коровы) </w:t>
      </w:r>
      <w:r>
        <w:rPr>
          <w:rFonts w:eastAsia="Times New Roman"/>
          <w:sz w:val="24"/>
          <w:szCs w:val="24"/>
          <w:highlight w:val="white"/>
        </w:rPr>
        <w:t xml:space="preserve">продлит счастье </w:t>
      </w:r>
      <w:proofErr w:type="spellStart"/>
      <w:r>
        <w:rPr>
          <w:rFonts w:eastAsia="Times New Roman"/>
          <w:sz w:val="24"/>
          <w:szCs w:val="24"/>
          <w:highlight w:val="white"/>
        </w:rPr>
        <w:t>Матроскина</w:t>
      </w:r>
      <w:proofErr w:type="spellEnd"/>
      <w:r>
        <w:rPr>
          <w:rFonts w:eastAsia="Times New Roman"/>
          <w:sz w:val="24"/>
          <w:szCs w:val="24"/>
          <w:highlight w:val="white"/>
        </w:rPr>
        <w:t xml:space="preserve"> в четыре раза. </w:t>
      </w:r>
      <w:r w:rsidRPr="0029618A">
        <w:rPr>
          <w:rFonts w:eastAsia="Times New Roman"/>
          <w:sz w:val="24"/>
          <w:szCs w:val="24"/>
          <w:highlight w:val="white"/>
        </w:rPr>
        <w:t xml:space="preserve"> </w:t>
      </w:r>
    </w:p>
    <w:p w14:paraId="65B2E2B9" w14:textId="77777777" w:rsidR="00FC10F8" w:rsidRPr="0029618A" w:rsidRDefault="00FC10F8" w:rsidP="00FC10F8">
      <w:pPr>
        <w:spacing w:line="288" w:lineRule="auto"/>
        <w:ind w:firstLine="397"/>
        <w:jc w:val="both"/>
        <w:rPr>
          <w:rFonts w:eastAsia="Times New Roman"/>
          <w:sz w:val="24"/>
          <w:szCs w:val="24"/>
        </w:rPr>
      </w:pPr>
      <w:commentRangeStart w:id="100"/>
      <w:r>
        <w:rPr>
          <w:rFonts w:eastAsia="Times New Roman"/>
          <w:sz w:val="24"/>
          <w:szCs w:val="24"/>
          <w:highlight w:val="white"/>
        </w:rPr>
        <w:t>Но</w:t>
      </w:r>
      <w:commentRangeEnd w:id="100"/>
      <w:r w:rsidR="00DF6079">
        <w:rPr>
          <w:rStyle w:val="a9"/>
        </w:rPr>
        <w:commentReference w:id="100"/>
      </w:r>
      <w:r>
        <w:rPr>
          <w:rFonts w:eastAsia="Times New Roman"/>
          <w:sz w:val="24"/>
          <w:szCs w:val="24"/>
          <w:highlight w:val="white"/>
        </w:rPr>
        <w:t xml:space="preserve"> всё же</w:t>
      </w:r>
      <w:r w:rsidRPr="0029618A">
        <w:rPr>
          <w:rFonts w:eastAsia="Times New Roman"/>
          <w:sz w:val="24"/>
          <w:szCs w:val="24"/>
          <w:highlight w:val="white"/>
        </w:rPr>
        <w:t xml:space="preserve"> идеальная эмоциональная память </w:t>
      </w:r>
      <w:r>
        <w:rPr>
          <w:rFonts w:eastAsia="Times New Roman"/>
          <w:sz w:val="24"/>
          <w:szCs w:val="24"/>
          <w:highlight w:val="white"/>
        </w:rPr>
        <w:t xml:space="preserve">– </w:t>
      </w:r>
      <w:r w:rsidRPr="0029618A">
        <w:rPr>
          <w:rFonts w:eastAsia="Times New Roman"/>
          <w:sz w:val="24"/>
          <w:szCs w:val="24"/>
          <w:highlight w:val="white"/>
        </w:rPr>
        <w:t xml:space="preserve">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игрушки в детстве или радость от поцелуя в юности. Причём все последующие поцелуи и игрушки имеют для них такую же важность. Надо этих </w:t>
      </w:r>
      <w:proofErr w:type="gramStart"/>
      <w:r w:rsidRPr="0029618A">
        <w:rPr>
          <w:rFonts w:eastAsia="Times New Roman"/>
          <w:sz w:val="24"/>
          <w:szCs w:val="24"/>
          <w:highlight w:val="white"/>
        </w:rPr>
        <w:t>бедолаг</w:t>
      </w:r>
      <w:proofErr w:type="gramEnd"/>
      <w:r w:rsidRPr="0029618A">
        <w:rPr>
          <w:rFonts w:eastAsia="Times New Roman"/>
          <w:sz w:val="24"/>
          <w:szCs w:val="24"/>
          <w:highlight w:val="white"/>
        </w:rPr>
        <w:t xml:space="preserve"> спасать. Эмоции со временем стихают, горе притупляется, радость,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Pr>
          <w:rFonts w:eastAsia="Times New Roman"/>
          <w:sz w:val="24"/>
          <w:szCs w:val="24"/>
          <w:highlight w:val="white"/>
        </w:rPr>
        <w:t xml:space="preserve"> </w:t>
      </w:r>
      <w:r w:rsidRPr="0029618A">
        <w:rPr>
          <w:rFonts w:eastAsia="Times New Roman"/>
          <w:i/>
          <w:color w:val="205968"/>
          <w:sz w:val="24"/>
          <w:szCs w:val="24"/>
          <w:highlight w:val="white"/>
        </w:rPr>
        <w:t>процессам</w:t>
      </w:r>
      <w:r w:rsidRPr="0029618A">
        <w:rPr>
          <w:rFonts w:eastAsia="Times New Roman"/>
          <w:i/>
          <w:sz w:val="24"/>
          <w:szCs w:val="24"/>
          <w:highlight w:val="white"/>
        </w:rPr>
        <w:t xml:space="preserve"> </w:t>
      </w:r>
      <w:r w:rsidRPr="0029618A">
        <w:rPr>
          <w:rFonts w:eastAsia="Times New Roman"/>
          <w:i/>
          <w:color w:val="205968"/>
          <w:sz w:val="24"/>
          <w:szCs w:val="24"/>
          <w:highlight w:val="white"/>
        </w:rPr>
        <w:t>релаксации</w:t>
      </w:r>
      <w:r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14:paraId="1AB0C8E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xml:space="preserve">. Введём в нашу модель новый параметр — скорость забывания </w:t>
      </w:r>
      <m:oMath>
        <m:r>
          <w:rPr>
            <w:rFonts w:ascii="Cambria Math" w:hAnsi="Cambria Math"/>
          </w:rPr>
          <m:t>μ</m:t>
        </m:r>
      </m:oMath>
      <w:r w:rsidRPr="0029618A">
        <w:rPr>
          <w:rFonts w:eastAsia="Times New Roman"/>
          <w:sz w:val="24"/>
          <w:szCs w:val="24"/>
          <w:highlight w:val="white"/>
        </w:rPr>
        <w:t>. Его можно выразить через время (в отсчетах нашей модели), за которое урове</w:t>
      </w:r>
      <w:proofErr w:type="spellStart"/>
      <w:r w:rsidRPr="0029618A">
        <w:rPr>
          <w:rFonts w:eastAsia="Times New Roman"/>
          <w:sz w:val="24"/>
          <w:szCs w:val="24"/>
          <w:highlight w:val="white"/>
        </w:rPr>
        <w:t>нь</w:t>
      </w:r>
      <w:proofErr w:type="spellEnd"/>
      <w:r w:rsidRPr="0029618A">
        <w:rPr>
          <w:rFonts w:eastAsia="Times New Roman"/>
          <w:sz w:val="24"/>
          <w:szCs w:val="24"/>
          <w:highlight w:val="white"/>
        </w:rPr>
        <w:t xml:space="preserve"> эмоции уменьшится достаточно сильно. </w:t>
      </w:r>
      <w:proofErr w:type="gramStart"/>
      <w:r w:rsidRPr="0029618A">
        <w:rPr>
          <w:rFonts w:eastAsia="Times New Roman"/>
          <w:sz w:val="24"/>
          <w:szCs w:val="24"/>
          <w:highlight w:val="white"/>
        </w:rPr>
        <w:t>Например</w:t>
      </w:r>
      <w:proofErr w:type="gramEnd"/>
      <w:r w:rsidRPr="0029618A">
        <w:rPr>
          <w:rFonts w:eastAsia="Times New Roman"/>
          <w:sz w:val="24"/>
          <w:szCs w:val="24"/>
          <w:highlight w:val="white"/>
        </w:rPr>
        <w:t xml:space="preserve"> для </w:t>
      </w:r>
      <m:oMath>
        <m:r>
          <w:rPr>
            <w:rFonts w:ascii="Cambria Math" w:eastAsia="Cambria Math" w:hAnsi="Cambria Math"/>
            <w:color w:val="222222"/>
            <w:sz w:val="24"/>
            <w:szCs w:val="24"/>
            <w:highlight w:val="white"/>
          </w:rPr>
          <m:t>μ=1/60</m:t>
        </m:r>
      </m:oMath>
      <w:r w:rsidRPr="0029618A">
        <w:rPr>
          <w:rFonts w:eastAsia="Times New Roman"/>
          <w:sz w:val="24"/>
          <w:szCs w:val="24"/>
          <w:highlight w:val="white"/>
        </w:rPr>
        <w:t xml:space="preserve"> эмоциональный след от события уменьшится на порядок через два месяца. И вот </w:t>
      </w:r>
      <w:r>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14:paraId="0B18C6ED"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0D313EA" wp14:editId="2CAFD25F">
            <wp:extent cx="4802533" cy="2490063"/>
            <wp:effectExtent l="0" t="0" r="0" b="0"/>
            <wp:docPr id="94" name="image82.png" descr="https://habrastorage.org/webt/nu/7l/r_/nu7lr_pja5pf0aklo0ip9gemfem.png"/>
            <wp:cNvGraphicFramePr/>
            <a:graphic xmlns:a="http://schemas.openxmlformats.org/drawingml/2006/main">
              <a:graphicData uri="http://schemas.openxmlformats.org/drawingml/2006/picture">
                <pic:pic xmlns:pic="http://schemas.openxmlformats.org/drawingml/2006/picture">
                  <pic:nvPicPr>
                    <pic:cNvPr id="0" name="image82.png" descr="https://habrastorage.org/webt/nu/7l/r_/nu7lr_pja5pf0aklo0ip9gemfem.png"/>
                    <pic:cNvPicPr preferRelativeResize="0"/>
                  </pic:nvPicPr>
                  <pic:blipFill>
                    <a:blip r:embed="rId66" cstate="print"/>
                    <a:srcRect/>
                    <a:stretch>
                      <a:fillRect/>
                    </a:stretch>
                  </pic:blipFill>
                  <pic:spPr>
                    <a:xfrm>
                      <a:off x="0" y="0"/>
                      <a:ext cx="4802533" cy="2490063"/>
                    </a:xfrm>
                    <a:prstGeom prst="rect">
                      <a:avLst/>
                    </a:prstGeom>
                    <a:ln/>
                  </pic:spPr>
                </pic:pic>
              </a:graphicData>
            </a:graphic>
          </wp:inline>
        </w:drawing>
      </w:r>
    </w:p>
    <w:p w14:paraId="5094269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14:paraId="5E9A884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Меняя «степень забывчивости», мы можем получить более или менее эмоционально </w:t>
      </w:r>
      <w:proofErr w:type="gramStart"/>
      <w:r w:rsidRPr="0029618A">
        <w:rPr>
          <w:rFonts w:eastAsia="Times New Roman"/>
          <w:sz w:val="24"/>
          <w:szCs w:val="24"/>
          <w:highlight w:val="white"/>
        </w:rPr>
        <w:t>уравновешенных</w:t>
      </w:r>
      <w:proofErr w:type="gramEnd"/>
      <w:r w:rsidRPr="0029618A">
        <w:rPr>
          <w:rFonts w:eastAsia="Times New Roman"/>
          <w:sz w:val="24"/>
          <w:szCs w:val="24"/>
          <w:highlight w:val="white"/>
        </w:rPr>
        <w:t xml:space="preserve"> подопытных. Кажется, мы нашли источник </w:t>
      </w:r>
      <w:proofErr w:type="spellStart"/>
      <w:r w:rsidRPr="0029618A">
        <w:rPr>
          <w:rFonts w:eastAsia="Times New Roman"/>
          <w:sz w:val="24"/>
          <w:szCs w:val="24"/>
          <w:highlight w:val="white"/>
        </w:rPr>
        <w:t>зеброобразности</w:t>
      </w:r>
      <w:proofErr w:type="spellEnd"/>
      <w:r w:rsidRPr="0029618A">
        <w:rPr>
          <w:rFonts w:eastAsia="Times New Roman"/>
          <w:sz w:val="24"/>
          <w:szCs w:val="24"/>
          <w:highlight w:val="white"/>
        </w:rPr>
        <w:t xml:space="preserve">! Это, во-первых, случайные блуждания, склонные к расползанию во все стороны, и, во-вторых, целительная забывчивость, </w:t>
      </w:r>
      <w:r w:rsidRPr="0029618A">
        <w:rPr>
          <w:rFonts w:eastAsia="Times New Roman"/>
          <w:sz w:val="24"/>
          <w:szCs w:val="24"/>
          <w:highlight w:val="white"/>
        </w:rPr>
        <w:lastRenderedPageBreak/>
        <w:t xml:space="preserve">возвращающая настроение в норму. Результатом является </w:t>
      </w:r>
      <w:proofErr w:type="gramStart"/>
      <w:r w:rsidRPr="0029618A">
        <w:rPr>
          <w:rFonts w:eastAsia="Times New Roman"/>
          <w:sz w:val="24"/>
          <w:szCs w:val="24"/>
          <w:highlight w:val="white"/>
        </w:rPr>
        <w:t>волнообразное</w:t>
      </w:r>
      <w:proofErr w:type="gramEnd"/>
      <w:r w:rsidRPr="0029618A">
        <w:rPr>
          <w:rFonts w:eastAsia="Times New Roman"/>
          <w:sz w:val="24"/>
          <w:szCs w:val="24"/>
          <w:highlight w:val="white"/>
        </w:rPr>
        <w:t xml:space="preserve"> </w:t>
      </w:r>
      <w:proofErr w:type="spellStart"/>
      <w:r w:rsidRPr="0029618A">
        <w:rPr>
          <w:rFonts w:eastAsia="Times New Roman"/>
          <w:sz w:val="24"/>
          <w:szCs w:val="24"/>
          <w:highlight w:val="white"/>
        </w:rPr>
        <w:t>меандрирование</w:t>
      </w:r>
      <w:proofErr w:type="spellEnd"/>
      <w:r w:rsidRPr="0029618A">
        <w:rPr>
          <w:rFonts w:eastAsia="Times New Roman"/>
          <w:sz w:val="24"/>
          <w:szCs w:val="24"/>
          <w:highlight w:val="white"/>
        </w:rPr>
        <w:t xml:space="preserve"> настроения.</w:t>
      </w:r>
    </w:p>
    <w:p w14:paraId="696A5EC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 </w:t>
      </w:r>
      <m:oMath>
        <m:r>
          <w:rPr>
            <w:rFonts w:ascii="Cambria Math" w:eastAsia="Cambria Math" w:hAnsi="Cambria Math"/>
            <w:color w:val="222222"/>
            <w:sz w:val="24"/>
            <w:szCs w:val="24"/>
            <w:highlight w:val="white"/>
          </w:rPr>
          <m:t>λ=1/7</m:t>
        </m:r>
      </m:oMath>
      <w:r w:rsidRPr="0029618A">
        <w:rPr>
          <w:color w:val="222222"/>
          <w:sz w:val="24"/>
          <w:szCs w:val="24"/>
          <w:highlight w:val="white"/>
        </w:rPr>
        <w:t>,</w:t>
      </w:r>
      <m:oMath>
        <m:r>
          <w:rPr>
            <w:rFonts w:ascii="Cambria Math" w:hAnsi="Cambria Math"/>
            <w:color w:val="222222"/>
            <w:sz w:val="24"/>
            <w:szCs w:val="24"/>
            <w:highlight w:val="white"/>
          </w:rPr>
          <m:t xml:space="preserve"> </m:t>
        </m:r>
        <m:r>
          <w:rPr>
            <w:rFonts w:ascii="Cambria Math" w:eastAsia="Cambria Math" w:hAnsi="Cambria Math"/>
            <w:color w:val="222222"/>
            <w:sz w:val="24"/>
            <w:szCs w:val="24"/>
            <w:highlight w:val="white"/>
          </w:rPr>
          <m:t>μ=1/60</m:t>
        </m:r>
      </m:oMath>
      <w:r w:rsidRPr="0029618A">
        <w:rPr>
          <w:rFonts w:eastAsia="Times New Roman"/>
          <w:sz w:val="24"/>
          <w:szCs w:val="24"/>
          <w:highlight w:val="white"/>
        </w:rPr>
        <w:t>.</w:t>
      </w:r>
    </w:p>
    <w:p w14:paraId="30C2325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0266299" wp14:editId="0BA16A7E">
            <wp:extent cx="4500379" cy="2445909"/>
            <wp:effectExtent l="0" t="0" r="0" b="0"/>
            <wp:docPr id="76" name="image63.png" descr="https://habrastorage.org/webt/wi/cx/55/wicx55oiohliaabil-z2t7m6oqc.png"/>
            <wp:cNvGraphicFramePr/>
            <a:graphic xmlns:a="http://schemas.openxmlformats.org/drawingml/2006/main">
              <a:graphicData uri="http://schemas.openxmlformats.org/drawingml/2006/picture">
                <pic:pic xmlns:pic="http://schemas.openxmlformats.org/drawingml/2006/picture">
                  <pic:nvPicPr>
                    <pic:cNvPr id="0" name="image63.png" descr="https://habrastorage.org/webt/wi/cx/55/wicx55oiohliaabil-z2t7m6oqc.png"/>
                    <pic:cNvPicPr preferRelativeResize="0"/>
                  </pic:nvPicPr>
                  <pic:blipFill>
                    <a:blip r:embed="rId67" cstate="print"/>
                    <a:srcRect/>
                    <a:stretch>
                      <a:fillRect/>
                    </a:stretch>
                  </pic:blipFill>
                  <pic:spPr>
                    <a:xfrm>
                      <a:off x="0" y="0"/>
                      <a:ext cx="4500379" cy="2445909"/>
                    </a:xfrm>
                    <a:prstGeom prst="rect">
                      <a:avLst/>
                    </a:prstGeom>
                    <a:ln/>
                  </pic:spPr>
                </pic:pic>
              </a:graphicData>
            </a:graphic>
          </wp:inline>
        </w:drawing>
      </w:r>
    </w:p>
    <w:p w14:paraId="2510E7E1"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14:paraId="149C5A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Первое, что бросается в глаза — максимум распределения (мода) находится вблизи нуля</w:t>
      </w:r>
      <w:r>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w:t>
      </w:r>
      <w:proofErr w:type="gramStart"/>
      <w:r w:rsidRPr="0029618A">
        <w:rPr>
          <w:rFonts w:eastAsia="Times New Roman"/>
          <w:sz w:val="24"/>
          <w:szCs w:val="24"/>
          <w:highlight w:val="white"/>
        </w:rPr>
        <w:t>экспоненциальному</w:t>
      </w:r>
      <w:proofErr w:type="gramEnd"/>
      <w:r w:rsidRPr="0029618A">
        <w:rPr>
          <w:rFonts w:eastAsia="Times New Roman"/>
          <w:sz w:val="24"/>
          <w:szCs w:val="24"/>
          <w:highlight w:val="white"/>
        </w:rPr>
        <w:t xml:space="preserve"> (на самом деле оно неплохо описывается более общим </w:t>
      </w:r>
      <w:r w:rsidRPr="0029618A">
        <w:rPr>
          <w:rFonts w:eastAsia="Times New Roman"/>
          <w:i/>
          <w:color w:val="205968"/>
          <w:sz w:val="24"/>
          <w:szCs w:val="24"/>
          <w:highlight w:val="white"/>
        </w:rPr>
        <w:t>гамма</w:t>
      </w:r>
      <w:r>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Pr>
          <w:rFonts w:eastAsia="Times New Roman"/>
          <w:sz w:val="24"/>
          <w:szCs w:val="24"/>
          <w:highlight w:val="white"/>
        </w:rPr>
        <w:t>определенной</w:t>
      </w:r>
      <w:r w:rsidRPr="0029618A">
        <w:rPr>
          <w:rFonts w:eastAsia="Times New Roman"/>
          <w:sz w:val="24"/>
          <w:szCs w:val="24"/>
          <w:highlight w:val="white"/>
        </w:rPr>
        <w:t xml:space="preserve">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Pr>
          <w:rFonts w:eastAsia="Times New Roman"/>
          <w:sz w:val="24"/>
          <w:szCs w:val="24"/>
          <w:highlight w:val="white"/>
        </w:rPr>
        <w:t>ю</w:t>
      </w:r>
      <w:r w:rsidRPr="0029618A">
        <w:rPr>
          <w:rFonts w:eastAsia="Times New Roman"/>
          <w:sz w:val="24"/>
          <w:szCs w:val="24"/>
          <w:highlight w:val="white"/>
        </w:rPr>
        <w:t>тся коротки</w:t>
      </w:r>
      <w:r>
        <w:rPr>
          <w:rFonts w:eastAsia="Times New Roman"/>
          <w:sz w:val="24"/>
          <w:szCs w:val="24"/>
          <w:highlight w:val="white"/>
        </w:rPr>
        <w:t>е</w:t>
      </w:r>
      <w:r w:rsidRPr="0029618A">
        <w:rPr>
          <w:rFonts w:eastAsia="Times New Roman"/>
          <w:sz w:val="24"/>
          <w:szCs w:val="24"/>
          <w:highlight w:val="white"/>
        </w:rPr>
        <w:t xml:space="preserve"> период</w:t>
      </w:r>
      <w:r>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14:paraId="4D53A5C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случае отсутствия «памяти» (для </w:t>
      </w:r>
      <m:oMath>
        <m:r>
          <w:rPr>
            <w:rFonts w:ascii="Cambria Math" w:eastAsia="Cambria Math" w:hAnsi="Cambria Math"/>
            <w:color w:val="222222"/>
            <w:sz w:val="24"/>
            <w:szCs w:val="24"/>
            <w:highlight w:val="white"/>
          </w:rPr>
          <m:t>μ=0</m:t>
        </m:r>
      </m:oMath>
      <w:r w:rsidRPr="0029618A">
        <w:rPr>
          <w:rFonts w:eastAsia="Times New Roman"/>
          <w:sz w:val="24"/>
          <w:szCs w:val="24"/>
          <w:highlight w:val="white"/>
        </w:rPr>
        <w:t xml:space="preserve">), распределение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p>
    <w:p w14:paraId="1D0B1464" w14:textId="77777777" w:rsidR="00FC10F8" w:rsidRPr="0029618A" w:rsidRDefault="00FC10F8" w:rsidP="00FC10F8">
      <w:pPr>
        <w:spacing w:line="288" w:lineRule="auto"/>
        <w:ind w:firstLine="397"/>
        <w:jc w:val="center"/>
        <w:rPr>
          <w:rFonts w:eastAsia="Times New Roman"/>
          <w:sz w:val="24"/>
          <w:szCs w:val="24"/>
          <w:highlight w:val="white"/>
        </w:rPr>
      </w:pPr>
      <m:oMathPara>
        <m:oMath>
          <m:r>
            <w:rPr>
              <w:rFonts w:ascii="Cambria Math" w:eastAsia="Times New Roman" w:hAnsi="Cambria Math"/>
              <w:sz w:val="24"/>
              <w:szCs w:val="24"/>
              <w:highlight w:val="white"/>
            </w:rPr>
            <m:t>p(T)=</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Γ(T)</m:t>
              </m:r>
            </m:num>
            <m:den>
              <m:r>
                <w:rPr>
                  <w:rFonts w:ascii="Cambria Math" w:eastAsia="Times New Roman" w:hAnsi="Cambria Math"/>
                  <w:sz w:val="24"/>
                  <w:szCs w:val="24"/>
                  <w:highlight w:val="white"/>
                </w:rPr>
                <m:t>Γ(T+2/3)Γ(3+1/3)</m:t>
              </m:r>
            </m:den>
          </m:f>
          <m:r>
            <w:rPr>
              <w:rFonts w:ascii="Cambria Math" w:eastAsia="Times New Roman" w:hAnsi="Cambria Math"/>
              <w:sz w:val="24"/>
              <w:szCs w:val="24"/>
              <w:highlight w:val="white"/>
            </w:rPr>
            <m:t xml:space="preserve"> ≈</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1</m:t>
              </m:r>
            </m:num>
            <m:den>
              <m:r>
                <w:rPr>
                  <w:rFonts w:ascii="Cambria Math" w:eastAsia="Times New Roman" w:hAnsi="Cambria Math"/>
                  <w:sz w:val="24"/>
                  <w:szCs w:val="24"/>
                  <w:highlight w:val="white"/>
                </w:rPr>
                <m:t>3</m:t>
              </m:r>
            </m:den>
          </m:f>
          <m:r>
            <w:rPr>
              <w:rFonts w:ascii="Cambria Math" w:eastAsia="Times New Roman" w:hAnsi="Cambria Math"/>
              <w:sz w:val="24"/>
              <w:szCs w:val="24"/>
              <w:highlight w:val="white"/>
            </w:rPr>
            <m:t xml:space="preserve"> </m:t>
          </m:r>
          <m:sSup>
            <m:sSupPr>
              <m:ctrlPr>
                <w:rPr>
                  <w:rFonts w:ascii="Cambria Math" w:eastAsia="Times New Roman" w:hAnsi="Cambria Math"/>
                  <w:sz w:val="24"/>
                  <w:szCs w:val="24"/>
                  <w:highlight w:val="white"/>
                </w:rPr>
              </m:ctrlPr>
            </m:sSupPr>
            <m:e>
              <m:r>
                <w:rPr>
                  <w:rFonts w:ascii="Cambria Math" w:eastAsia="Times New Roman" w:hAnsi="Cambria Math"/>
                  <w:sz w:val="24"/>
                  <w:szCs w:val="24"/>
                  <w:highlight w:val="white"/>
                </w:rPr>
                <m:t>T</m:t>
              </m:r>
            </m:e>
            <m:sup>
              <m:r>
                <w:rPr>
                  <w:rFonts w:ascii="Cambria Math" w:eastAsia="Times New Roman" w:hAnsi="Cambria Math"/>
                  <w:sz w:val="24"/>
                  <w:szCs w:val="24"/>
                  <w:highlight w:val="white"/>
                </w:rPr>
                <m:t>-2/3</m:t>
              </m:r>
            </m:sup>
          </m:sSup>
          <m:r>
            <w:rPr>
              <w:rFonts w:ascii="Cambria Math" w:eastAsia="Times New Roman" w:hAnsi="Cambria Math"/>
              <w:sz w:val="24"/>
              <w:szCs w:val="24"/>
              <w:highlight w:val="white"/>
            </w:rPr>
            <m:t xml:space="preserve"> </m:t>
          </m:r>
        </m:oMath>
      </m:oMathPara>
    </w:p>
    <w:p w14:paraId="4D19FF0B"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4A7F0E42" wp14:editId="0752D372">
            <wp:extent cx="4861853" cy="2681288"/>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cstate="print"/>
                    <a:srcRect/>
                    <a:stretch>
                      <a:fillRect/>
                    </a:stretch>
                  </pic:blipFill>
                  <pic:spPr>
                    <a:xfrm>
                      <a:off x="0" y="0"/>
                      <a:ext cx="4861853" cy="2681288"/>
                    </a:xfrm>
                    <a:prstGeom prst="rect">
                      <a:avLst/>
                    </a:prstGeom>
                    <a:ln/>
                  </pic:spPr>
                </pic:pic>
              </a:graphicData>
            </a:graphic>
          </wp:inline>
        </w:drawing>
      </w:r>
    </w:p>
    <w:p w14:paraId="795A241B"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14:paraId="12281B38" w14:textId="4909704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Pr>
          <w:rFonts w:eastAsia="Times New Roman"/>
          <w:sz w:val="24"/>
          <w:szCs w:val="24"/>
          <w:highlight w:val="white"/>
        </w:rPr>
        <w:t>. М</w:t>
      </w:r>
      <w:r w:rsidRPr="0029618A">
        <w:rPr>
          <w:rFonts w:eastAsia="Times New Roman"/>
          <w:sz w:val="24"/>
          <w:szCs w:val="24"/>
          <w:highlight w:val="white"/>
        </w:rPr>
        <w:t xml:space="preserve">ы наблюдали их в виде долгих “погружений” в то или иное настроение. </w:t>
      </w:r>
      <w:proofErr w:type="gramStart"/>
      <w:r w:rsidRPr="0029618A">
        <w:rPr>
          <w:rFonts w:eastAsia="Times New Roman"/>
          <w:sz w:val="24"/>
          <w:szCs w:val="24"/>
          <w:highlight w:val="white"/>
        </w:rPr>
        <w:t xml:space="preserve">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w:t>
      </w:r>
      <w:r w:rsidRPr="00CA53CF">
        <w:rPr>
          <w:rFonts w:eastAsia="Times New Roman"/>
          <w:sz w:val="24"/>
          <w:szCs w:val="24"/>
          <w:highlight w:val="white"/>
        </w:rPr>
        <w:t>отклонение.</w:t>
      </w:r>
      <w:proofErr w:type="gramEnd"/>
      <w:r w:rsidRPr="00CA53CF">
        <w:rPr>
          <w:rFonts w:eastAsia="Times New Roman"/>
          <w:sz w:val="24"/>
          <w:szCs w:val="24"/>
          <w:highlight w:val="white"/>
        </w:rPr>
        <w:t xml:space="preserve"> В прошлой главе мы уже упоминали, что такое бывает, например, у распределения Коши. Дело в том, что все соответствующие интегралы для распределения </w:t>
      </w:r>
      <w:r>
        <w:rPr>
          <w:rFonts w:eastAsia="Times New Roman"/>
          <w:sz w:val="24"/>
          <w:szCs w:val="24"/>
          <w:highlight w:val="white"/>
        </w:rPr>
        <w:t>Юла расходятся.</w:t>
      </w:r>
      <w:r w:rsidRPr="0029618A">
        <w:rPr>
          <w:rFonts w:eastAsia="Times New Roman"/>
          <w:sz w:val="24"/>
          <w:szCs w:val="24"/>
          <w:highlight w:val="white"/>
        </w:rPr>
        <w:t xml:space="preserve"> В связи с этим можно услышать, что и среднее значение в таком случае бесконечно, но это не так. Посмотрите, что произойдёт при попытке вычислить </w:t>
      </w:r>
      <w:r>
        <w:rPr>
          <w:rFonts w:eastAsia="Times New Roman"/>
          <w:sz w:val="24"/>
          <w:szCs w:val="24"/>
          <w:highlight w:val="white"/>
        </w:rPr>
        <w:t xml:space="preserve">математическое ожидание </w:t>
      </w:r>
      <w:r w:rsidRPr="0029618A">
        <w:rPr>
          <w:rFonts w:eastAsia="Times New Roman"/>
          <w:sz w:val="24"/>
          <w:szCs w:val="24"/>
          <w:highlight w:val="white"/>
        </w:rPr>
        <w:t>длительности меандров случайного блуждания:</w:t>
      </w:r>
    </w:p>
    <w:p w14:paraId="27A8ED1E"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0F866B3F" wp14:editId="32CD1785">
            <wp:extent cx="4886250" cy="2640023"/>
            <wp:effectExtent l="0" t="0" r="0" b="0"/>
            <wp:docPr id="70" name="image61.png" descr="https://habrastorage.org/webt/y9/_h/p_/y9_hp_vvvnwveyrytsmmvrwbney.png"/>
            <wp:cNvGraphicFramePr/>
            <a:graphic xmlns:a="http://schemas.openxmlformats.org/drawingml/2006/main">
              <a:graphicData uri="http://schemas.openxmlformats.org/drawingml/2006/picture">
                <pic:pic xmlns:pic="http://schemas.openxmlformats.org/drawingml/2006/picture">
                  <pic:nvPicPr>
                    <pic:cNvPr id="0" name="image61.png" descr="https://habrastorage.org/webt/y9/_h/p_/y9_hp_vvvnwveyrytsmmvrwbney.png"/>
                    <pic:cNvPicPr preferRelativeResize="0"/>
                  </pic:nvPicPr>
                  <pic:blipFill>
                    <a:blip r:embed="rId69" cstate="print"/>
                    <a:srcRect/>
                    <a:stretch>
                      <a:fillRect/>
                    </a:stretch>
                  </pic:blipFill>
                  <pic:spPr>
                    <a:xfrm>
                      <a:off x="0" y="0"/>
                      <a:ext cx="4886250" cy="2640023"/>
                    </a:xfrm>
                    <a:prstGeom prst="rect">
                      <a:avLst/>
                    </a:prstGeom>
                    <a:ln/>
                  </pic:spPr>
                </pic:pic>
              </a:graphicData>
            </a:graphic>
          </wp:inline>
        </w:drawing>
      </w:r>
    </w:p>
    <w:p w14:paraId="169D4D1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14:paraId="2BA3909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то есть отсутствие какого-либо собственного масштаба времени.</w:t>
      </w:r>
    </w:p>
    <w:p w14:paraId="3CEE1E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w:t>
      </w:r>
      <w:proofErr w:type="gramStart"/>
      <w:r w:rsidRPr="0029618A">
        <w:rPr>
          <w:rFonts w:eastAsia="Times New Roman"/>
          <w:sz w:val="24"/>
          <w:szCs w:val="24"/>
          <w:highlight w:val="white"/>
        </w:rPr>
        <w:t>образом</w:t>
      </w:r>
      <w:proofErr w:type="gramEnd"/>
      <w:r w:rsidRPr="0029618A">
        <w:rPr>
          <w:rFonts w:eastAsia="Times New Roman"/>
          <w:sz w:val="24"/>
          <w:szCs w:val="24"/>
          <w:highlight w:val="white"/>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w:t>
      </w:r>
      <w:r>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Pr="00E34D01">
        <w:rPr>
          <w:rFonts w:eastAsia="Times New Roman"/>
          <w:sz w:val="24"/>
          <w:szCs w:val="24"/>
          <w:highlight w:val="white"/>
        </w:rPr>
        <w:t xml:space="preserve"> </w:t>
      </w:r>
      <w:r>
        <w:rPr>
          <w:rFonts w:eastAsia="Times New Roman"/>
          <w:sz w:val="24"/>
          <w:szCs w:val="24"/>
          <w:highlight w:val="white"/>
        </w:rPr>
        <w:t xml:space="preserve">тоже </w:t>
      </w:r>
      <w:r w:rsidRPr="0029618A">
        <w:rPr>
          <w:rFonts w:eastAsia="Times New Roman"/>
          <w:sz w:val="24"/>
          <w:szCs w:val="24"/>
          <w:highlight w:val="white"/>
        </w:rPr>
        <w:t xml:space="preserve">не безоблачна. </w:t>
      </w:r>
      <w:commentRangeStart w:id="101"/>
      <w:r w:rsidRPr="0029618A">
        <w:rPr>
          <w:rFonts w:eastAsia="Times New Roman"/>
          <w:sz w:val="24"/>
          <w:szCs w:val="24"/>
          <w:highlight w:val="white"/>
        </w:rPr>
        <w:t xml:space="preserve">Смещается </w:t>
      </w:r>
      <w:r>
        <w:rPr>
          <w:rFonts w:eastAsia="Times New Roman"/>
          <w:sz w:val="24"/>
          <w:szCs w:val="24"/>
          <w:highlight w:val="white"/>
        </w:rPr>
        <w:t xml:space="preserve">локальное </w:t>
      </w:r>
      <w:r w:rsidRPr="0029618A">
        <w:rPr>
          <w:rFonts w:eastAsia="Times New Roman"/>
          <w:sz w:val="24"/>
          <w:szCs w:val="24"/>
          <w:highlight w:val="white"/>
        </w:rPr>
        <w:t>представление о норме</w:t>
      </w:r>
      <w:r>
        <w:rPr>
          <w:rFonts w:eastAsia="Times New Roman"/>
          <w:sz w:val="24"/>
          <w:szCs w:val="24"/>
          <w:highlight w:val="white"/>
        </w:rPr>
        <w:t xml:space="preserve"> или привычном состоянии дел</w:t>
      </w:r>
      <w:r w:rsidRPr="0029618A">
        <w:rPr>
          <w:rFonts w:eastAsia="Times New Roman"/>
          <w:sz w:val="24"/>
          <w:szCs w:val="24"/>
          <w:highlight w:val="white"/>
        </w:rPr>
        <w:t>, от которой настроение отклоняется в ту или иную сторону</w:t>
      </w:r>
      <w:commentRangeEnd w:id="101"/>
      <w:r>
        <w:rPr>
          <w:rStyle w:val="a9"/>
        </w:rPr>
        <w:commentReference w:id="101"/>
      </w:r>
      <w:r w:rsidRPr="0029618A">
        <w:rPr>
          <w:rFonts w:eastAsia="Times New Roman"/>
          <w:sz w:val="24"/>
          <w:szCs w:val="24"/>
          <w:highlight w:val="white"/>
        </w:rPr>
        <w:t xml:space="preserve">. </w:t>
      </w:r>
      <w:commentRangeStart w:id="102"/>
      <w:r w:rsidRPr="0029618A">
        <w:rPr>
          <w:rFonts w:eastAsia="Times New Roman"/>
          <w:sz w:val="24"/>
          <w:szCs w:val="24"/>
          <w:highlight w:val="white"/>
        </w:rPr>
        <w:t>Рассматривая</w:t>
      </w:r>
      <w:commentRangeEnd w:id="102"/>
      <w:r w:rsidR="00C8348F">
        <w:rPr>
          <w:rStyle w:val="a9"/>
        </w:rPr>
        <w:commentReference w:id="102"/>
      </w:r>
      <w:r w:rsidRPr="0029618A">
        <w:rPr>
          <w:rFonts w:eastAsia="Times New Roman"/>
          <w:sz w:val="24"/>
          <w:szCs w:val="24"/>
          <w:highlight w:val="white"/>
        </w:rPr>
        <w:t xml:space="preserve"> разницу между последовательностью эмоций и сглаженной линией фона, мы получим такую же картину полос, какую дала нам </w:t>
      </w:r>
      <w:r w:rsidRPr="0029618A">
        <w:rPr>
          <w:rFonts w:eastAsia="Times New Roman"/>
          <w:sz w:val="24"/>
          <w:szCs w:val="24"/>
          <w:highlight w:val="white"/>
        </w:rPr>
        <w:lastRenderedPageBreak/>
        <w:t>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14:paraId="161DE92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10C15AC" wp14:editId="47A81E7B">
            <wp:extent cx="4786559" cy="2559895"/>
            <wp:effectExtent l="0" t="0" r="0" b="0"/>
            <wp:docPr id="44" name="image43.png" descr="https://habrastorage.org/webt/eb/rp/wb/ebrpwb7axpvtxvnqi7qobohefto.png"/>
            <wp:cNvGraphicFramePr/>
            <a:graphic xmlns:a="http://schemas.openxmlformats.org/drawingml/2006/main">
              <a:graphicData uri="http://schemas.openxmlformats.org/drawingml/2006/picture">
                <pic:pic xmlns:pic="http://schemas.openxmlformats.org/drawingml/2006/picture">
                  <pic:nvPicPr>
                    <pic:cNvPr id="0" name="image43.png" descr="https://habrastorage.org/webt/eb/rp/wb/ebrpwb7axpvtxvnqi7qobohefto.png"/>
                    <pic:cNvPicPr preferRelativeResize="0"/>
                  </pic:nvPicPr>
                  <pic:blipFill>
                    <a:blip r:embed="rId70" cstate="print"/>
                    <a:srcRect/>
                    <a:stretch>
                      <a:fillRect/>
                    </a:stretch>
                  </pic:blipFill>
                  <pic:spPr>
                    <a:xfrm>
                      <a:off x="0" y="0"/>
                      <a:ext cx="4786559" cy="2559895"/>
                    </a:xfrm>
                    <a:prstGeom prst="rect">
                      <a:avLst/>
                    </a:prstGeom>
                    <a:ln/>
                  </pic:spPr>
                </pic:pic>
              </a:graphicData>
            </a:graphic>
          </wp:inline>
        </w:drawing>
      </w:r>
    </w:p>
    <w:p w14:paraId="1485D190" w14:textId="77777777" w:rsidR="00FC10F8" w:rsidRPr="0029618A" w:rsidRDefault="00FC10F8" w:rsidP="00FC10F8">
      <w:pPr>
        <w:keepLines/>
        <w:spacing w:before="120" w:after="240"/>
        <w:ind w:left="567" w:right="567"/>
        <w:jc w:val="both"/>
        <w:rPr>
          <w:rFonts w:eastAsia="Times New Roman"/>
          <w:i/>
          <w:sz w:val="24"/>
          <w:szCs w:val="24"/>
        </w:rPr>
      </w:pPr>
      <w:proofErr w:type="spellStart"/>
      <w:r w:rsidRPr="0029618A">
        <w:rPr>
          <w:rFonts w:eastAsia="Times New Roman"/>
          <w:i/>
          <w:sz w:val="24"/>
          <w:szCs w:val="24"/>
          <w:highlight w:val="white"/>
        </w:rPr>
        <w:t>Меандрирование</w:t>
      </w:r>
      <w:proofErr w:type="spellEnd"/>
      <w:r w:rsidRPr="0029618A">
        <w:rPr>
          <w:rFonts w:eastAsia="Times New Roman"/>
          <w:i/>
          <w:sz w:val="24"/>
          <w:szCs w:val="24"/>
          <w:highlight w:val="white"/>
        </w:rPr>
        <w:t xml:space="preserve"> и смену настроений можно получить, моделируя скользящим средним приспосабливаемость человека к обстоятельствам.</w:t>
      </w:r>
    </w:p>
    <w:p w14:paraId="6CC53FB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w:t>
      </w:r>
      <w:proofErr w:type="gramStart"/>
      <w:r w:rsidRPr="0029618A">
        <w:rPr>
          <w:rFonts w:eastAsia="Times New Roman"/>
          <w:sz w:val="24"/>
          <w:szCs w:val="24"/>
          <w:highlight w:val="white"/>
        </w:rPr>
        <w:t>побольше</w:t>
      </w:r>
      <w:proofErr w:type="gramEnd"/>
      <w:r w:rsidRPr="0029618A">
        <w:rPr>
          <w:rFonts w:eastAsia="Times New Roman"/>
          <w:sz w:val="24"/>
          <w:szCs w:val="24"/>
          <w:highlight w:val="white"/>
        </w:rPr>
        <w:t>,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14:paraId="662AA82C" w14:textId="77777777" w:rsidR="00FC10F8" w:rsidRPr="0029618A" w:rsidRDefault="00FC10F8" w:rsidP="00FC10F8">
      <w:pPr>
        <w:pStyle w:val="2"/>
        <w:spacing w:before="200" w:after="0"/>
        <w:ind w:firstLine="397"/>
        <w:jc w:val="both"/>
        <w:rPr>
          <w:rFonts w:eastAsia="Cambria"/>
          <w:b/>
          <w:color w:val="4F81BD"/>
          <w:sz w:val="26"/>
          <w:szCs w:val="26"/>
        </w:rPr>
      </w:pPr>
      <w:bookmarkStart w:id="103" w:name="_Toc24894042"/>
      <w:r w:rsidRPr="0029618A">
        <w:rPr>
          <w:rFonts w:eastAsia="Cambria"/>
          <w:b/>
          <w:color w:val="4F81BD"/>
          <w:sz w:val="26"/>
          <w:szCs w:val="26"/>
        </w:rPr>
        <w:t xml:space="preserve">О </w:t>
      </w:r>
      <w:proofErr w:type="spellStart"/>
      <w:r w:rsidRPr="0029618A">
        <w:rPr>
          <w:rFonts w:eastAsia="Cambria"/>
          <w:b/>
          <w:color w:val="4F81BD"/>
          <w:sz w:val="26"/>
          <w:szCs w:val="26"/>
        </w:rPr>
        <w:t>марковских</w:t>
      </w:r>
      <w:proofErr w:type="spellEnd"/>
      <w:r w:rsidRPr="0029618A">
        <w:rPr>
          <w:rFonts w:eastAsia="Cambria"/>
          <w:b/>
          <w:color w:val="4F81BD"/>
          <w:sz w:val="26"/>
          <w:szCs w:val="26"/>
        </w:rPr>
        <w:t xml:space="preserve"> цепях и пессимистах с оптимистами</w:t>
      </w:r>
      <w:bookmarkEnd w:id="103"/>
    </w:p>
    <w:p w14:paraId="0D82858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w:t>
      </w:r>
      <w:r w:rsidRPr="0029618A">
        <w:rPr>
          <w:rFonts w:eastAsia="Times New Roman"/>
          <w:sz w:val="24"/>
          <w:szCs w:val="24"/>
          <w:highlight w:val="white"/>
        </w:rPr>
        <w:lastRenderedPageBreak/>
        <w:t>изначально «вшит» в модель. Насколько при этом универсален наш результат? Можно ли получить его как-нибудь совсем по-другому?</w:t>
      </w:r>
    </w:p>
    <w:p w14:paraId="6348D1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w:t>
      </w:r>
      <w:proofErr w:type="gramStart"/>
      <w:r w:rsidRPr="0029618A">
        <w:rPr>
          <w:rFonts w:eastAsia="Times New Roman"/>
          <w:sz w:val="24"/>
          <w:szCs w:val="24"/>
          <w:highlight w:val="white"/>
        </w:rPr>
        <w:t>получше</w:t>
      </w:r>
      <w:proofErr w:type="gramEnd"/>
      <w:r w:rsidRPr="0029618A">
        <w:rPr>
          <w:rFonts w:eastAsia="Times New Roman"/>
          <w:sz w:val="24"/>
          <w:szCs w:val="24"/>
          <w:highlight w:val="white"/>
        </w:rPr>
        <w:t>.</w:t>
      </w:r>
    </w:p>
    <w:p w14:paraId="7B8C817B"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w:t>
      </w:r>
      <w:proofErr w:type="gramStart"/>
      <w:r>
        <w:rPr>
          <w:rFonts w:eastAsia="Times New Roman"/>
          <w:sz w:val="24"/>
          <w:szCs w:val="24"/>
          <w:highlight w:val="white"/>
        </w:rPr>
        <w:t>в</w:t>
      </w:r>
      <w:proofErr w:type="gramEnd"/>
      <w:r>
        <w:rPr>
          <w:rFonts w:eastAsia="Times New Roman"/>
          <w:sz w:val="24"/>
          <w:szCs w:val="24"/>
          <w:highlight w:val="white"/>
        </w:rPr>
        <w:t xml:space="preserve">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p>
    <w:p w14:paraId="5850545A"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14:paraId="1CC0E686" w14:textId="77777777" w:rsidR="00FC10F8" w:rsidRPr="00D770EB"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Последовательность дискретных случайных величин </w:t>
      </w:r>
      <w:r>
        <w:rPr>
          <w:rFonts w:eastAsia="Times New Roman"/>
          <w:sz w:val="24"/>
          <w:szCs w:val="24"/>
          <w:highlight w:val="white"/>
          <w:lang w:val="en-US"/>
        </w:rPr>
        <w:t>X</w:t>
      </w:r>
      <w:r w:rsidRPr="00C7708C">
        <w:rPr>
          <w:rFonts w:eastAsia="Times New Roman"/>
          <w:sz w:val="24"/>
          <w:szCs w:val="24"/>
          <w:highlight w:val="white"/>
          <w:vertAlign w:val="subscript"/>
        </w:rPr>
        <w:t>1</w:t>
      </w:r>
      <w:r w:rsidRPr="00C7708C">
        <w:rPr>
          <w:rFonts w:eastAsia="Times New Roman"/>
          <w:sz w:val="24"/>
          <w:szCs w:val="24"/>
          <w:highlight w:val="white"/>
        </w:rPr>
        <w:t>,...,</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rPr>
        <w:t>,...</w:t>
      </w:r>
      <w:r>
        <w:rPr>
          <w:rFonts w:eastAsia="Times New Roman"/>
          <w:sz w:val="24"/>
          <w:szCs w:val="24"/>
          <w:highlight w:val="white"/>
        </w:rPr>
        <w:t xml:space="preserve"> называется цепью Маркова, если распределение величины </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vertAlign w:val="subscript"/>
        </w:rPr>
        <w:t>+1</w:t>
      </w:r>
      <w:r>
        <w:rPr>
          <w:rFonts w:eastAsia="Times New Roman"/>
          <w:sz w:val="24"/>
          <w:szCs w:val="24"/>
          <w:highlight w:val="white"/>
        </w:rPr>
        <w:t xml:space="preserve"> зависит только от распределения величины </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Pr>
          <w:rFonts w:eastAsia="Times New Roman"/>
          <w:sz w:val="24"/>
          <w:szCs w:val="24"/>
          <w:highlight w:val="white"/>
        </w:rPr>
        <w:t xml:space="preserve">, но не от предыдущих величин </w:t>
      </w:r>
      <w:r>
        <w:rPr>
          <w:rFonts w:eastAsia="Times New Roman"/>
          <w:sz w:val="24"/>
          <w:szCs w:val="24"/>
          <w:highlight w:val="white"/>
          <w:lang w:val="en-US"/>
        </w:rPr>
        <w:t>X</w:t>
      </w:r>
      <w:r w:rsidRPr="00C7708C">
        <w:rPr>
          <w:rFonts w:eastAsia="Times New Roman"/>
          <w:sz w:val="24"/>
          <w:szCs w:val="24"/>
          <w:highlight w:val="white"/>
          <w:vertAlign w:val="subscript"/>
        </w:rPr>
        <w:t>1</w:t>
      </w:r>
      <w:r w:rsidRPr="00C7708C">
        <w:rPr>
          <w:rFonts w:eastAsia="Times New Roman"/>
          <w:sz w:val="24"/>
          <w:szCs w:val="24"/>
          <w:highlight w:val="white"/>
        </w:rPr>
        <w:t>,...,</w:t>
      </w:r>
      <w:proofErr w:type="spellStart"/>
      <w:r>
        <w:rPr>
          <w:rFonts w:eastAsia="Times New Roman"/>
          <w:sz w:val="24"/>
          <w:szCs w:val="24"/>
          <w:highlight w:val="white"/>
          <w:lang w:val="en-US"/>
        </w:rPr>
        <w:t>X</w:t>
      </w:r>
      <w:r w:rsidRPr="00C7708C">
        <w:rPr>
          <w:rFonts w:eastAsia="Times New Roman"/>
          <w:sz w:val="24"/>
          <w:szCs w:val="24"/>
          <w:highlight w:val="white"/>
          <w:vertAlign w:val="subscript"/>
          <w:lang w:val="en-US"/>
        </w:rPr>
        <w:t>n</w:t>
      </w:r>
      <w:proofErr w:type="spellEnd"/>
      <w:r w:rsidRPr="00C7708C">
        <w:rPr>
          <w:rFonts w:eastAsia="Times New Roman"/>
          <w:sz w:val="24"/>
          <w:szCs w:val="24"/>
          <w:highlight w:val="white"/>
          <w:vertAlign w:val="subscript"/>
        </w:rPr>
        <w:t>-1</w: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m:oMath>
        <m:sSub>
          <m:sSubPr>
            <m:ctrlPr>
              <w:rPr>
                <w:rFonts w:ascii="Cambria Math" w:eastAsia="Times New Roman" w:hAnsi="Cambria Math"/>
                <w:i/>
                <w:sz w:val="24"/>
                <w:szCs w:val="24"/>
              </w:rPr>
            </m:ctrlPr>
          </m:sSubPr>
          <m:e>
            <m:r>
              <w:rPr>
                <w:rFonts w:ascii="Cambria Math" w:eastAsia="Times New Roman" w:hAnsi="Cambria Math"/>
                <w:sz w:val="24"/>
                <w:szCs w:val="24"/>
                <w:highlight w:val="white"/>
                <w:lang w:val="en-US"/>
              </w:rPr>
              <m:t>X</m:t>
            </m:r>
            <m:ctrlPr>
              <w:rPr>
                <w:rFonts w:ascii="Cambria Math" w:eastAsia="Times New Roman" w:hAnsi="Cambria Math"/>
                <w:i/>
                <w:sz w:val="24"/>
                <w:szCs w:val="24"/>
                <w:highlight w:val="white"/>
                <w:lang w:val="en-US"/>
              </w:rPr>
            </m:ctrlPr>
          </m:e>
          <m:sub>
            <m:r>
              <w:rPr>
                <w:rFonts w:ascii="Cambria Math" w:eastAsia="Times New Roman" w:hAnsi="Cambria Math"/>
                <w:sz w:val="24"/>
                <w:szCs w:val="24"/>
                <w:highlight w:val="white"/>
                <w:lang w:val="en-US"/>
              </w:rPr>
              <m:t>n</m:t>
            </m:r>
          </m:sub>
        </m:sSub>
      </m:oMath>
      <w:r>
        <w:rPr>
          <w:rFonts w:eastAsia="Times New Roman"/>
          <w:sz w:val="24"/>
          <w:szCs w:val="24"/>
          <w:highlight w:val="white"/>
        </w:rPr>
        <w:t xml:space="preserve"> называется пространством состояний цепи. Переходы между состояниями определяются числами </w:t>
      </w:r>
      <w:proofErr w:type="spellStart"/>
      <w:r>
        <w:rPr>
          <w:rFonts w:eastAsia="Times New Roman"/>
          <w:sz w:val="24"/>
          <w:szCs w:val="24"/>
          <w:highlight w:val="white"/>
          <w:lang w:val="en-US"/>
        </w:rPr>
        <w:t>p</w:t>
      </w:r>
      <w:r w:rsidRPr="00C7708C">
        <w:rPr>
          <w:rFonts w:eastAsia="Times New Roman"/>
          <w:sz w:val="24"/>
          <w:szCs w:val="24"/>
          <w:highlight w:val="white"/>
          <w:vertAlign w:val="subscript"/>
          <w:lang w:val="en-US"/>
        </w:rPr>
        <w:t>ij</w:t>
      </w:r>
      <w:proofErr w:type="spellEnd"/>
      <w:r w:rsidRPr="00C7708C">
        <w:rPr>
          <w:rFonts w:eastAsia="Times New Roman"/>
          <w:sz w:val="24"/>
          <w:szCs w:val="24"/>
          <w:highlight w:val="white"/>
        </w:rPr>
        <w:t xml:space="preserve"> </w:t>
      </w:r>
      <w:r>
        <w:rPr>
          <w:rFonts w:eastAsia="Times New Roman"/>
          <w:sz w:val="24"/>
          <w:szCs w:val="24"/>
          <w:highlight w:val="white"/>
        </w:rPr>
        <w:t xml:space="preserve">– вероятностями перейти из состояния с номером </w:t>
      </w:r>
      <w:r>
        <w:rPr>
          <w:rFonts w:eastAsia="Times New Roman"/>
          <w:sz w:val="24"/>
          <w:szCs w:val="24"/>
          <w:highlight w:val="white"/>
          <w:lang w:val="en-US"/>
        </w:rPr>
        <w:t>i</w:t>
      </w:r>
      <w:r>
        <w:rPr>
          <w:rFonts w:eastAsia="Times New Roman"/>
          <w:sz w:val="24"/>
          <w:szCs w:val="24"/>
          <w:highlight w:val="white"/>
        </w:rPr>
        <w:t xml:space="preserve"> в состояние с номером </w:t>
      </w:r>
      <w:r>
        <w:rPr>
          <w:rFonts w:eastAsia="Times New Roman"/>
          <w:sz w:val="24"/>
          <w:szCs w:val="24"/>
          <w:highlight w:val="white"/>
          <w:lang w:val="en-US"/>
        </w:rPr>
        <w:t>j</w:t>
      </w:r>
      <w:r>
        <w:rPr>
          <w:rFonts w:eastAsia="Times New Roman"/>
          <w:sz w:val="24"/>
          <w:szCs w:val="24"/>
          <w:highlight w:val="white"/>
        </w:rPr>
        <w:t xml:space="preserve">. Мы ограничимся случаем, когда эти вероятности перехода не зависят от номера </w:t>
      </w:r>
      <w:r>
        <w:rPr>
          <w:rFonts w:eastAsia="Times New Roman"/>
          <w:sz w:val="24"/>
          <w:szCs w:val="24"/>
          <w:highlight w:val="white"/>
          <w:lang w:val="en-US"/>
        </w:rPr>
        <w:t>n</w:t>
      </w:r>
      <w:r>
        <w:rPr>
          <w:rFonts w:eastAsia="Times New Roman"/>
          <w:sz w:val="24"/>
          <w:szCs w:val="24"/>
          <w:highlight w:val="white"/>
        </w:rPr>
        <w:t xml:space="preserve"> (в этом случае цепь Маркова называется однородной). Числа </w:t>
      </w:r>
      <w:proofErr w:type="spellStart"/>
      <w:r>
        <w:rPr>
          <w:rFonts w:eastAsia="Times New Roman"/>
          <w:sz w:val="24"/>
          <w:szCs w:val="24"/>
          <w:highlight w:val="white"/>
          <w:lang w:val="en-US"/>
        </w:rPr>
        <w:t>p</w:t>
      </w:r>
      <w:r w:rsidRPr="00C7708C">
        <w:rPr>
          <w:rFonts w:eastAsia="Times New Roman"/>
          <w:sz w:val="24"/>
          <w:szCs w:val="24"/>
          <w:highlight w:val="white"/>
          <w:vertAlign w:val="subscript"/>
          <w:lang w:val="en-US"/>
        </w:rPr>
        <w:t>ij</w:t>
      </w:r>
      <w:proofErr w:type="spellEnd"/>
      <w:r>
        <w:rPr>
          <w:rFonts w:eastAsia="Times New Roman"/>
          <w:sz w:val="24"/>
          <w:szCs w:val="24"/>
          <w:highlight w:val="white"/>
        </w:rPr>
        <w:t xml:space="preserve"> образуют так называемую матрицу переходов, о которой мы поговорим позже.</w:t>
      </w:r>
    </w:p>
    <w:p w14:paraId="2F5876C0" w14:textId="77777777" w:rsidR="00FC10F8" w:rsidRDefault="00FC10F8" w:rsidP="00FC10F8">
      <w:pPr>
        <w:spacing w:line="288" w:lineRule="auto"/>
        <w:ind w:firstLine="397"/>
        <w:jc w:val="both"/>
        <w:rPr>
          <w:rFonts w:eastAsia="Times New Roman"/>
          <w:i/>
          <w:noProof/>
          <w:sz w:val="24"/>
          <w:szCs w:val="24"/>
        </w:rPr>
      </w:pPr>
      <w:r w:rsidRPr="0029618A">
        <w:rPr>
          <w:rFonts w:eastAsia="Times New Roman"/>
          <w:sz w:val="24"/>
          <w:szCs w:val="24"/>
          <w:highlight w:val="white"/>
        </w:rPr>
        <w:t xml:space="preserve">Такие цепи удобно представлять в виде </w:t>
      </w:r>
      <w:r w:rsidRPr="0029618A">
        <w:rPr>
          <w:rFonts w:eastAsia="Times New Roman"/>
          <w:i/>
          <w:color w:val="205968"/>
          <w:sz w:val="24"/>
          <w:szCs w:val="24"/>
          <w:highlight w:val="white"/>
        </w:rPr>
        <w:t>взвешенных графов</w:t>
      </w:r>
      <w:r w:rsidRPr="0029618A">
        <w:rPr>
          <w:rFonts w:eastAsia="Times New Roman"/>
          <w:sz w:val="24"/>
          <w:szCs w:val="24"/>
          <w:highlight w:val="white"/>
          <w:vertAlign w:val="superscript"/>
        </w:rPr>
        <w:footnoteReference w:id="20"/>
      </w:r>
      <w:r w:rsidRPr="0029618A">
        <w:rPr>
          <w:rFonts w:eastAsia="Times New Roman"/>
          <w:sz w:val="24"/>
          <w:szCs w:val="24"/>
          <w:highlight w:val="white"/>
        </w:rPr>
        <w:t xml:space="preserve">. </w:t>
      </w:r>
      <w:r>
        <w:rPr>
          <w:rFonts w:eastAsia="Times New Roman"/>
          <w:sz w:val="24"/>
          <w:szCs w:val="24"/>
          <w:highlight w:val="white"/>
        </w:rPr>
        <w:t xml:space="preserve">Вершинами графа являются состояния цепи, а ребрами – возможные переходы между состояниями. </w:t>
      </w:r>
      <w:r w:rsidRPr="0029618A">
        <w:rPr>
          <w:rFonts w:eastAsia="Times New Roman"/>
          <w:sz w:val="24"/>
          <w:szCs w:val="24"/>
          <w:highlight w:val="white"/>
        </w:rPr>
        <w:t xml:space="preserve">Например, </w:t>
      </w:r>
      <w:r>
        <w:rPr>
          <w:rFonts w:eastAsia="Times New Roman"/>
          <w:sz w:val="24"/>
          <w:szCs w:val="24"/>
          <w:highlight w:val="white"/>
        </w:rPr>
        <w:t xml:space="preserve">однородная </w:t>
      </w:r>
      <w:proofErr w:type="spellStart"/>
      <w:r w:rsidRPr="0029618A">
        <w:rPr>
          <w:rFonts w:eastAsia="Times New Roman"/>
          <w:sz w:val="24"/>
          <w:szCs w:val="24"/>
          <w:highlight w:val="white"/>
        </w:rPr>
        <w:t>марковская</w:t>
      </w:r>
      <w:proofErr w:type="spellEnd"/>
      <w:r w:rsidRPr="0029618A">
        <w:rPr>
          <w:rFonts w:eastAsia="Times New Roman"/>
          <w:sz w:val="24"/>
          <w:szCs w:val="24"/>
          <w:highlight w:val="white"/>
        </w:rPr>
        <w:t xml:space="preserve"> цепь, описывающая динамику настроения, может быть представлен</w:t>
      </w:r>
      <w:r>
        <w:rPr>
          <w:rFonts w:eastAsia="Times New Roman"/>
          <w:sz w:val="24"/>
          <w:szCs w:val="24"/>
          <w:highlight w:val="white"/>
        </w:rPr>
        <w:t>а</w:t>
      </w:r>
      <w:r w:rsidRPr="0029618A">
        <w:rPr>
          <w:rFonts w:eastAsia="Times New Roman"/>
          <w:sz w:val="24"/>
          <w:szCs w:val="24"/>
          <w:highlight w:val="white"/>
        </w:rPr>
        <w:t xml:space="preserve"> </w:t>
      </w:r>
      <w:r>
        <w:rPr>
          <w:rFonts w:eastAsia="Times New Roman"/>
          <w:sz w:val="24"/>
          <w:szCs w:val="24"/>
          <w:highlight w:val="white"/>
        </w:rPr>
        <w:t xml:space="preserve">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sidRPr="00345A66">
        <w:rPr>
          <w:rFonts w:eastAsia="Times New Roman"/>
          <w:i/>
          <w:noProof/>
          <w:sz w:val="24"/>
          <w:szCs w:val="24"/>
        </w:rPr>
        <w:t xml:space="preserve"> </w:t>
      </w:r>
    </w:p>
    <w:p w14:paraId="6FD075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noProof/>
          <w:sz w:val="24"/>
          <w:szCs w:val="24"/>
        </w:rPr>
        <w:drawing>
          <wp:inline distT="0" distB="0" distL="0" distR="0" wp14:anchorId="17A63AF7" wp14:editId="5F30D259">
            <wp:extent cx="5646492" cy="535413"/>
            <wp:effectExtent l="0" t="0" r="0" b="0"/>
            <wp:docPr id="116" name="image117.png" descr="https://habrastorage.org/webt/0p/mj/5m/0pmj5matzbe-xp_8md5dthz4ybw.png"/>
            <wp:cNvGraphicFramePr/>
            <a:graphic xmlns:a="http://schemas.openxmlformats.org/drawingml/2006/main">
              <a:graphicData uri="http://schemas.openxmlformats.org/drawingml/2006/picture">
                <pic:pic xmlns:pic="http://schemas.openxmlformats.org/drawingml/2006/picture">
                  <pic:nvPicPr>
                    <pic:cNvPr id="0" name="image117.png" descr="https://habrastorage.org/webt/0p/mj/5m/0pmj5matzbe-xp_8md5dthz4ybw.png"/>
                    <pic:cNvPicPr preferRelativeResize="0"/>
                  </pic:nvPicPr>
                  <pic:blipFill>
                    <a:blip r:embed="rId71" cstate="print"/>
                    <a:srcRect/>
                    <a:stretch>
                      <a:fillRect/>
                    </a:stretch>
                  </pic:blipFill>
                  <pic:spPr>
                    <a:xfrm>
                      <a:off x="0" y="0"/>
                      <a:ext cx="5646492" cy="535413"/>
                    </a:xfrm>
                    <a:prstGeom prst="rect">
                      <a:avLst/>
                    </a:prstGeom>
                    <a:ln/>
                  </pic:spPr>
                </pic:pic>
              </a:graphicData>
            </a:graphic>
          </wp:inline>
        </w:drawing>
      </w:r>
    </w:p>
    <w:p w14:paraId="2B49A8B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F027825" wp14:editId="4CC81F26">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72" cstate="print"/>
                    <a:srcRect/>
                    <a:stretch>
                      <a:fillRect/>
                    </a:stretch>
                  </pic:blipFill>
                  <pic:spPr>
                    <a:xfrm>
                      <a:off x="0" y="0"/>
                      <a:ext cx="2613780" cy="1361085"/>
                    </a:xfrm>
                    <a:prstGeom prst="rect">
                      <a:avLst/>
                    </a:prstGeom>
                    <a:ln/>
                  </pic:spPr>
                </pic:pic>
              </a:graphicData>
            </a:graphic>
          </wp:inline>
        </w:drawing>
      </w:r>
    </w:p>
    <w:p w14:paraId="43DA7296"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sidRPr="00130419">
        <w:rPr>
          <w:rFonts w:eastAsia="Times New Roman"/>
          <w:i/>
          <w:sz w:val="24"/>
          <w:szCs w:val="24"/>
        </w:rPr>
        <w:t xml:space="preserve"> </w:t>
      </w:r>
      <w:r>
        <w:rPr>
          <w:rFonts w:eastAsia="Times New Roman"/>
          <w:i/>
          <w:sz w:val="24"/>
          <w:szCs w:val="24"/>
        </w:rPr>
        <w:t>Переходы случаются раз в день.</w:t>
      </w:r>
    </w:p>
    <w:p w14:paraId="2E6AB2DE"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Почему мы выбрали в примере такие вероятности? </w:t>
      </w:r>
      <w:r w:rsidRPr="0029618A">
        <w:rPr>
          <w:rFonts w:eastAsia="Times New Roman"/>
          <w:sz w:val="24"/>
          <w:szCs w:val="24"/>
          <w:highlight w:val="white"/>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14:paraId="4E5CC85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Наша цепь способна генерировать последовательности состояний, </w:t>
      </w:r>
      <w:proofErr w:type="gramStart"/>
      <w:r w:rsidRPr="0029618A">
        <w:rPr>
          <w:rFonts w:eastAsia="Times New Roman"/>
          <w:sz w:val="24"/>
          <w:szCs w:val="24"/>
          <w:highlight w:val="white"/>
        </w:rPr>
        <w:t>и</w:t>
      </w:r>
      <w:proofErr w:type="gramEnd"/>
      <w:r w:rsidRPr="0029618A">
        <w:rPr>
          <w:rFonts w:eastAsia="Times New Roman"/>
          <w:sz w:val="24"/>
          <w:szCs w:val="24"/>
          <w:highlight w:val="white"/>
        </w:rPr>
        <w:t xml:space="preserve"> конечно же, в ней появятся полосы житейской зебры. Самое интересное</w:t>
      </w:r>
      <w:r>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ответ —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14:paraId="587E755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его интенсивность равна </w:t>
      </w:r>
      <m:oMath>
        <m:r>
          <w:rPr>
            <w:rFonts w:ascii="Cambria Math" w:eastAsia="Cambria Math" w:hAnsi="Cambria Math"/>
            <w:color w:val="222222"/>
            <w:sz w:val="24"/>
            <w:szCs w:val="24"/>
            <w:highlight w:val="white"/>
          </w:rPr>
          <m:t>λ=-ln(0.75)≈2/7</m:t>
        </m:r>
      </m:oMath>
      <w:r w:rsidRPr="0029618A">
        <w:rPr>
          <w:rFonts w:eastAsia="Times New Roman"/>
          <w:sz w:val="24"/>
          <w:szCs w:val="24"/>
          <w:highlight w:val="white"/>
        </w:rPr>
        <w:t>.</w:t>
      </w:r>
    </w:p>
    <w:p w14:paraId="06686C3E" w14:textId="77777777" w:rsidR="00FC10F8" w:rsidRPr="0029618A" w:rsidRDefault="00FC10F8" w:rsidP="00FC10F8">
      <w:pPr>
        <w:spacing w:line="288" w:lineRule="auto"/>
        <w:ind w:firstLine="397"/>
        <w:jc w:val="both"/>
        <w:rPr>
          <w:rFonts w:eastAsia="Times New Roman"/>
          <w:sz w:val="24"/>
          <w:szCs w:val="24"/>
          <w:highlight w:val="white"/>
        </w:rPr>
      </w:pPr>
    </w:p>
    <w:p w14:paraId="6F0D2DA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5FCA73" wp14:editId="59E668DB">
            <wp:extent cx="4381169" cy="2390628"/>
            <wp:effectExtent l="0" t="0" r="0" b="0"/>
            <wp:docPr id="61" name="image56.png" descr="https://habrastorage.org/webt/u9/yw/gq/u9ywgqabzcjrrjscncfwbavszmu.png"/>
            <wp:cNvGraphicFramePr/>
            <a:graphic xmlns:a="http://schemas.openxmlformats.org/drawingml/2006/main">
              <a:graphicData uri="http://schemas.openxmlformats.org/drawingml/2006/picture">
                <pic:pic xmlns:pic="http://schemas.openxmlformats.org/drawingml/2006/picture">
                  <pic:nvPicPr>
                    <pic:cNvPr id="0" name="image56.png" descr="https://habrastorage.org/webt/u9/yw/gq/u9ywgqabzcjrrjscncfwbavszmu.png"/>
                    <pic:cNvPicPr preferRelativeResize="0"/>
                  </pic:nvPicPr>
                  <pic:blipFill>
                    <a:blip r:embed="rId73" cstate="print"/>
                    <a:srcRect/>
                    <a:stretch>
                      <a:fillRect/>
                    </a:stretch>
                  </pic:blipFill>
                  <pic:spPr>
                    <a:xfrm>
                      <a:off x="0" y="0"/>
                      <a:ext cx="4381169" cy="2390628"/>
                    </a:xfrm>
                    <a:prstGeom prst="rect">
                      <a:avLst/>
                    </a:prstGeom>
                    <a:ln/>
                  </pic:spPr>
                </pic:pic>
              </a:graphicData>
            </a:graphic>
          </wp:inline>
        </w:drawing>
      </w:r>
    </w:p>
    <w:p w14:paraId="679C9902"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одинакового настроения в последовательности</w:t>
      </w:r>
      <w:r>
        <w:rPr>
          <w:rFonts w:eastAsia="Times New Roman"/>
          <w:i/>
          <w:sz w:val="24"/>
          <w:szCs w:val="24"/>
          <w:highlight w:val="white"/>
        </w:rPr>
        <w:t xml:space="preserve"> ежедневных смен настроения</w:t>
      </w:r>
      <w:r w:rsidRPr="0029618A">
        <w:rPr>
          <w:rFonts w:eastAsia="Times New Roman"/>
          <w:i/>
          <w:sz w:val="24"/>
          <w:szCs w:val="24"/>
          <w:highlight w:val="white"/>
        </w:rPr>
        <w:t>,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14:paraId="7DA6D6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w:t>
      </w:r>
      <w:proofErr w:type="gramStart"/>
      <w:r w:rsidRPr="0029618A">
        <w:rPr>
          <w:rFonts w:eastAsia="Times New Roman"/>
          <w:sz w:val="24"/>
          <w:szCs w:val="24"/>
          <w:highlight w:val="white"/>
        </w:rPr>
        <w:t>геометрического</w:t>
      </w:r>
      <w:proofErr w:type="gramEnd"/>
      <w:r w:rsidRPr="0029618A">
        <w:rPr>
          <w:rFonts w:eastAsia="Times New Roman"/>
          <w:sz w:val="24"/>
          <w:szCs w:val="24"/>
          <w:highlight w:val="white"/>
        </w:rPr>
        <w:t>, но при этом всё равно большая часть полос будет короткой, и какой-либо выделенной периодичности наблюдаться не будет.</w:t>
      </w:r>
    </w:p>
    <w:p w14:paraId="04928C0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751738B" wp14:editId="0ACAA179">
            <wp:extent cx="4818490" cy="2561078"/>
            <wp:effectExtent l="0" t="0" r="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74" cstate="print"/>
                    <a:srcRect/>
                    <a:stretch>
                      <a:fillRect/>
                    </a:stretch>
                  </pic:blipFill>
                  <pic:spPr>
                    <a:xfrm>
                      <a:off x="0" y="0"/>
                      <a:ext cx="4818490" cy="2561078"/>
                    </a:xfrm>
                    <a:prstGeom prst="rect">
                      <a:avLst/>
                    </a:prstGeom>
                    <a:ln/>
                  </pic:spPr>
                </pic:pic>
              </a:graphicData>
            </a:graphic>
          </wp:inline>
        </w:drawing>
      </w:r>
    </w:p>
    <w:p w14:paraId="051242B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14:paraId="2895D7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w:t>
      </w:r>
      <w:proofErr w:type="spellStart"/>
      <w:r w:rsidRPr="0029618A">
        <w:rPr>
          <w:rFonts w:eastAsia="Times New Roman"/>
          <w:sz w:val="24"/>
          <w:szCs w:val="24"/>
          <w:highlight w:val="white"/>
        </w:rPr>
        <w:t>марковских</w:t>
      </w:r>
      <w:proofErr w:type="spellEnd"/>
      <w:r w:rsidRPr="0029618A">
        <w:rPr>
          <w:rFonts w:eastAsia="Times New Roman"/>
          <w:sz w:val="24"/>
          <w:szCs w:val="24"/>
          <w:highlight w:val="white"/>
        </w:rPr>
        <w:t xml:space="preserve"> цепей есть класс циклических цепей, </w:t>
      </w:r>
      <w:proofErr w:type="gramStart"/>
      <w:r w:rsidRPr="0029618A">
        <w:rPr>
          <w:rFonts w:eastAsia="Times New Roman"/>
          <w:sz w:val="24"/>
          <w:szCs w:val="24"/>
          <w:highlight w:val="white"/>
        </w:rPr>
        <w:t>которые</w:t>
      </w:r>
      <w:proofErr w:type="gramEnd"/>
      <w:r w:rsidRPr="0029618A">
        <w:rPr>
          <w:rFonts w:eastAsia="Times New Roman"/>
          <w:sz w:val="24"/>
          <w:szCs w:val="24"/>
          <w:highlight w:val="white"/>
        </w:rPr>
        <w:t xml:space="preserve">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w:t>
      </w:r>
      <w:proofErr w:type="spellStart"/>
      <w:r w:rsidRPr="0029618A">
        <w:rPr>
          <w:rFonts w:eastAsia="Times New Roman"/>
          <w:sz w:val="24"/>
          <w:szCs w:val="24"/>
          <w:highlight w:val="white"/>
        </w:rPr>
        <w:t>дежавю</w:t>
      </w:r>
      <w:proofErr w:type="spellEnd"/>
      <w:r w:rsidRPr="0029618A">
        <w:rPr>
          <w:rFonts w:eastAsia="Times New Roman"/>
          <w:sz w:val="24"/>
          <w:szCs w:val="24"/>
          <w:highlight w:val="white"/>
        </w:rPr>
        <w:t xml:space="preserve">». Изучать и описывать их полезно, но ожидать строгого календарного плана, пожалуй, не стоит. </w:t>
      </w:r>
    </w:p>
    <w:p w14:paraId="177EB02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104" w:name="_Toc24894043"/>
      <w:r>
        <w:rPr>
          <w:rFonts w:eastAsia="Cambria"/>
          <w:b/>
          <w:color w:val="4F81BD"/>
          <w:sz w:val="26"/>
          <w:szCs w:val="26"/>
          <w:highlight w:val="white"/>
        </w:rPr>
        <w:t>«</w:t>
      </w:r>
      <w:r w:rsidRPr="0029618A">
        <w:rPr>
          <w:rFonts w:eastAsia="Cambria"/>
          <w:b/>
          <w:color w:val="4F81BD"/>
          <w:sz w:val="26"/>
          <w:szCs w:val="26"/>
          <w:highlight w:val="white"/>
        </w:rPr>
        <w:t>Лила</w:t>
      </w:r>
      <w:r>
        <w:rPr>
          <w:rFonts w:eastAsia="Cambria"/>
          <w:b/>
          <w:color w:val="4F81BD"/>
          <w:sz w:val="26"/>
          <w:szCs w:val="26"/>
          <w:highlight w:val="white"/>
        </w:rPr>
        <w:t>»</w:t>
      </w:r>
      <w:r w:rsidRPr="0029618A">
        <w:rPr>
          <w:rFonts w:eastAsia="Cambria"/>
          <w:b/>
          <w:color w:val="4F81BD"/>
          <w:sz w:val="26"/>
          <w:szCs w:val="26"/>
          <w:highlight w:val="white"/>
        </w:rPr>
        <w:t xml:space="preserve"> и игра с бесконечностью</w:t>
      </w:r>
      <w:bookmarkEnd w:id="104"/>
    </w:p>
    <w:p w14:paraId="7237BDFF"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1AA149BE" wp14:editId="3896CD00">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75" cstate="print"/>
                    <a:srcRect/>
                    <a:stretch>
                      <a:fillRect/>
                    </a:stretch>
                  </pic:blipFill>
                  <pic:spPr>
                    <a:xfrm>
                      <a:off x="0" y="0"/>
                      <a:ext cx="4309607" cy="4309607"/>
                    </a:xfrm>
                    <a:prstGeom prst="rect">
                      <a:avLst/>
                    </a:prstGeom>
                    <a:ln/>
                  </pic:spPr>
                </pic:pic>
              </a:graphicData>
            </a:graphic>
          </wp:inline>
        </w:drawing>
      </w:r>
    </w:p>
    <w:p w14:paraId="5F80E1EF"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Доска для игры «Лила».</w:t>
      </w:r>
    </w:p>
    <w:p w14:paraId="6E68893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w:t>
      </w:r>
      <w:proofErr w:type="gramStart"/>
      <w:r w:rsidRPr="0029618A">
        <w:rPr>
          <w:rFonts w:eastAsia="Times New Roman"/>
          <w:sz w:val="24"/>
          <w:szCs w:val="24"/>
          <w:highlight w:val="white"/>
        </w:rPr>
        <w:t>Участники игры перемещают свои фишки (амулеты) согласно выпадающим числам на кубике</w:t>
      </w:r>
      <w:r>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w:t>
      </w:r>
      <w:proofErr w:type="gramEnd"/>
      <w:r w:rsidRPr="0029618A">
        <w:rPr>
          <w:rFonts w:eastAsia="Times New Roman"/>
          <w:sz w:val="24"/>
          <w:szCs w:val="24"/>
          <w:highlight w:val="white"/>
        </w:rPr>
        <w:t xml:space="preserve">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14:paraId="3B657C7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поскольку </w:t>
      </w:r>
      <w:r>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14:paraId="3F65C28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Совсем несложно написать программу-игрока, который мог бы играть в «</w:t>
      </w:r>
      <w:proofErr w:type="spellStart"/>
      <w:r w:rsidRPr="0029618A">
        <w:rPr>
          <w:rFonts w:eastAsia="Times New Roman"/>
          <w:sz w:val="24"/>
          <w:szCs w:val="24"/>
          <w:highlight w:val="white"/>
        </w:rPr>
        <w:t>Лилу</w:t>
      </w:r>
      <w:proofErr w:type="spellEnd"/>
      <w:r w:rsidRPr="0029618A">
        <w:rPr>
          <w:rFonts w:eastAsia="Times New Roman"/>
          <w:sz w:val="24"/>
          <w:szCs w:val="24"/>
          <w:highlight w:val="white"/>
        </w:rPr>
        <w:t xml:space="preserve">», не задумываясь о сокровенном смысле состояний и переходов, и которого можно было бы использовать в анализе игры методом </w:t>
      </w:r>
      <w:proofErr w:type="gramStart"/>
      <w:r w:rsidRPr="0029618A">
        <w:rPr>
          <w:rFonts w:eastAsia="Times New Roman"/>
          <w:sz w:val="24"/>
          <w:szCs w:val="24"/>
          <w:highlight w:val="white"/>
        </w:rPr>
        <w:t>Монте Карло</w:t>
      </w:r>
      <w:proofErr w:type="gramEnd"/>
      <w:r w:rsidRPr="0029618A">
        <w:rPr>
          <w:rFonts w:eastAsia="Times New Roman"/>
          <w:sz w:val="24"/>
          <w:szCs w:val="24"/>
          <w:highlight w:val="white"/>
        </w:rPr>
        <w:t>. Приведу для тех, кому, как и мне, любопытно поэкспериментировать, алгоритм для одного шага:</w:t>
      </w:r>
    </w:p>
    <w:p w14:paraId="3DE42C80"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14:paraId="758C0F9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jumps</m:t>
        </m:r>
      </m:oMath>
      <w:r w:rsidRPr="0029618A">
        <w:rPr>
          <w:rFonts w:eastAsia="Courier New"/>
          <w:sz w:val="20"/>
          <w:szCs w:val="20"/>
        </w:rPr>
        <w:t xml:space="preserve"> </w:t>
      </w:r>
      <w:proofErr w:type="gramStart"/>
      <w:r w:rsidRPr="0029618A">
        <w:rPr>
          <w:rFonts w:eastAsia="Courier New"/>
          <w:sz w:val="20"/>
          <w:szCs w:val="20"/>
        </w:rPr>
        <w:t>= {</w:t>
      </w:r>
      <w:r w:rsidRPr="0029618A">
        <w:rPr>
          <w:rFonts w:eastAsia="Courier New"/>
          <w:sz w:val="20"/>
          <w:szCs w:val="20"/>
        </w:rPr>
        <w:tab/>
        <w:t>10:23, 16:4, 61:3, 20:32, 22:60, 24:7,</w:t>
      </w:r>
      <w:proofErr w:type="gramEnd"/>
    </w:p>
    <w:p w14:paraId="193E7BE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27:41, 28:50, 29:6, 37:66, 45:67, 46:62,</w:t>
      </w:r>
    </w:p>
    <w:p w14:paraId="0D233BC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52:35, 54:68, 55:2, 61:3, 63:13, 72:51, 68:1</w:t>
      </w:r>
      <w:proofErr w:type="gramStart"/>
      <w:r w:rsidRPr="0029618A">
        <w:rPr>
          <w:rFonts w:eastAsia="Courier New"/>
          <w:sz w:val="20"/>
          <w:szCs w:val="20"/>
        </w:rPr>
        <w:t xml:space="preserve"> }</w:t>
      </w:r>
      <w:proofErr w:type="gramEnd"/>
    </w:p>
    <w:p w14:paraId="1BB947B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u w:val="single"/>
        </w:rPr>
      </w:pPr>
      <w:r w:rsidRPr="0029618A">
        <w:rPr>
          <w:rFonts w:eastAsia="Courier New"/>
          <w:sz w:val="20"/>
          <w:szCs w:val="20"/>
          <w:u w:val="single"/>
        </w:rPr>
        <w:t xml:space="preserve">Вход: текущее состояние (номер клетки) </w:t>
      </w:r>
      <m:oMath>
        <m:r>
          <w:rPr>
            <w:rFonts w:ascii="Cambria Math" w:eastAsia="Cambria Math" w:hAnsi="Cambria Math"/>
            <w:sz w:val="20"/>
            <w:szCs w:val="20"/>
            <w:u w:val="single"/>
          </w:rPr>
          <m:t>s</m:t>
        </m:r>
      </m:oMath>
    </w:p>
    <w:p w14:paraId="2E010C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jumps</m:t>
        </m:r>
      </m:oMath>
      <w:r w:rsidRPr="0029618A">
        <w:rPr>
          <w:rFonts w:eastAsia="Courier New"/>
          <w:sz w:val="20"/>
          <w:szCs w:val="20"/>
        </w:rPr>
        <w:t xml:space="preserve"> содержит состояние </w:t>
      </w:r>
      <m:oMath>
        <m:r>
          <w:rPr>
            <w:rFonts w:ascii="Cambria Math" w:eastAsia="Cambria Math" w:hAnsi="Cambria Math"/>
            <w:sz w:val="20"/>
            <w:szCs w:val="20"/>
          </w:rPr>
          <m:t>s</m:t>
        </m:r>
      </m:oMath>
      <w:r w:rsidRPr="0029618A">
        <w:rPr>
          <w:rFonts w:eastAsia="Courier New"/>
          <w:sz w:val="20"/>
          <w:szCs w:val="20"/>
        </w:rPr>
        <w:t>), вернуть</w:t>
      </w:r>
      <w:proofErr w:type="gramStart"/>
      <w:r w:rsidRPr="0029618A">
        <w:rPr>
          <w:rFonts w:eastAsia="Courier New"/>
          <w:sz w:val="20"/>
          <w:szCs w:val="20"/>
        </w:rPr>
        <w:t xml:space="preserve"> </w:t>
      </w:r>
      <m:oMath>
        <m:r>
          <w:rPr>
            <w:rFonts w:ascii="Cambria Math" w:eastAsia="Cambria Math" w:hAnsi="Cambria Math"/>
            <w:sz w:val="20"/>
            <w:szCs w:val="20"/>
          </w:rPr>
          <m:t>jumps[s]</m:t>
        </m:r>
      </m:oMath>
      <w:proofErr w:type="gramEnd"/>
    </w:p>
    <w:p w14:paraId="7939118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m</m:t>
        </m:r>
      </m:oMath>
      <w:r w:rsidRPr="0029618A">
        <w:rPr>
          <w:rFonts w:eastAsia="Courier New"/>
          <w:sz w:val="20"/>
          <w:szCs w:val="20"/>
        </w:rPr>
        <w:t xml:space="preserve"> := случайное целое число от 1 до 6</w:t>
      </w:r>
    </w:p>
    <w:p w14:paraId="1D61BBE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m = 6</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m:t>
        </m:r>
      </m:oMath>
      <w:r w:rsidRPr="0029618A">
        <w:rPr>
          <w:rFonts w:eastAsia="Courier New"/>
          <w:sz w:val="20"/>
          <w:szCs w:val="20"/>
        </w:rPr>
        <w:t xml:space="preserve"> + случайное число от 1 до 6</w:t>
      </w:r>
    </w:p>
    <w:p w14:paraId="4972B415"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s&gt;60</m:t>
        </m:r>
      </m:oMath>
      <w:r w:rsidRPr="0029618A">
        <w:rPr>
          <w:rFonts w:eastAsia="Courier New"/>
          <w:sz w:val="20"/>
          <w:szCs w:val="20"/>
        </w:rPr>
        <w:t xml:space="preserve">), </w:t>
      </w:r>
      <m:oMath>
        <m:r>
          <w:rPr>
            <w:rFonts w:ascii="Cambria Math" w:eastAsia="Cambria Math" w:hAnsi="Cambria Math"/>
            <w:sz w:val="20"/>
            <w:szCs w:val="20"/>
          </w:rPr>
          <m:t>m</m:t>
        </m:r>
      </m:oMath>
      <w:proofErr w:type="gramStart"/>
      <w:r w:rsidRPr="0029618A">
        <w:rPr>
          <w:rFonts w:eastAsia="Courier New"/>
          <w:sz w:val="20"/>
          <w:szCs w:val="20"/>
        </w:rPr>
        <w:t xml:space="preserve"> :</w:t>
      </w:r>
      <w:proofErr w:type="gramEnd"/>
      <w:r w:rsidRPr="0029618A">
        <w:rPr>
          <w:rFonts w:eastAsia="Courier New"/>
          <w:sz w:val="20"/>
          <w:szCs w:val="20"/>
        </w:rPr>
        <w:t xml:space="preserve">= </w:t>
      </w:r>
      <m:oMath>
        <m:r>
          <w:rPr>
            <w:rFonts w:ascii="Cambria Math" w:eastAsia="Cambria Math" w:hAnsi="Cambria Math"/>
            <w:sz w:val="20"/>
            <w:szCs w:val="20"/>
          </w:rPr>
          <m:t>min(m,72-s)</m:t>
        </m:r>
      </m:oMath>
    </w:p>
    <w:p w14:paraId="50736CAF"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 xml:space="preserve">вернуть </w:t>
      </w:r>
      <m:oMath>
        <m:r>
          <w:rPr>
            <w:rFonts w:ascii="Cambria Math" w:eastAsia="Cambria Math" w:hAnsi="Cambria Math"/>
            <w:sz w:val="20"/>
            <w:szCs w:val="20"/>
          </w:rPr>
          <m:t>s + m</m:t>
        </m:r>
      </m:oMath>
    </w:p>
    <w:p w14:paraId="771D545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w:t>
      </w:r>
      <w:proofErr w:type="spellStart"/>
      <w:r w:rsidRPr="0029618A">
        <w:rPr>
          <w:rFonts w:eastAsia="Times New Roman"/>
          <w:sz w:val="24"/>
          <w:szCs w:val="24"/>
          <w:highlight w:val="white"/>
        </w:rPr>
        <w:t>неравновероятно</w:t>
      </w:r>
      <w:proofErr w:type="spellEnd"/>
      <w:r w:rsidRPr="0029618A">
        <w:rPr>
          <w:rFonts w:eastAsia="Times New Roman"/>
          <w:sz w:val="24"/>
          <w:szCs w:val="24"/>
          <w:highlight w:val="white"/>
        </w:rPr>
        <w:t xml:space="preserve">, и разброс вероятностей достаточно велик. </w:t>
      </w:r>
      <w:r w:rsidRPr="0029618A">
        <w:rPr>
          <w:noProof/>
        </w:rPr>
        <w:drawing>
          <wp:anchor distT="0" distB="0" distL="114300" distR="114300" simplePos="0" relativeHeight="251667456" behindDoc="0" locked="0" layoutInCell="1" allowOverlap="1" wp14:anchorId="0C433DB6" wp14:editId="0AA33840">
            <wp:simplePos x="0" y="0"/>
            <wp:positionH relativeFrom="column">
              <wp:posOffset>3330575</wp:posOffset>
            </wp:positionH>
            <wp:positionV relativeFrom="paragraph">
              <wp:posOffset>1254760</wp:posOffset>
            </wp:positionV>
            <wp:extent cx="2607945" cy="2488565"/>
            <wp:effectExtent l="0" t="0" r="0" b="0"/>
            <wp:wrapSquare wrapText="bothSides" distT="0" distB="0" distL="114300" distR="114300"/>
            <wp:docPr id="11" name="image18.png" descr="C:\tmp\podlost\ToH\work\figures\happy\2019-02-07_12-36-22.png"/>
            <wp:cNvGraphicFramePr/>
            <a:graphic xmlns:a="http://schemas.openxmlformats.org/drawingml/2006/main">
              <a:graphicData uri="http://schemas.openxmlformats.org/drawingml/2006/picture">
                <pic:pic xmlns:pic="http://schemas.openxmlformats.org/drawingml/2006/picture">
                  <pic:nvPicPr>
                    <pic:cNvPr id="0" name="image18.png" descr="C:\tmp\podlost\ToH\work\figures\happy\2019-02-07_12-36-22.png"/>
                    <pic:cNvPicPr preferRelativeResize="0"/>
                  </pic:nvPicPr>
                  <pic:blipFill>
                    <a:blip r:embed="rId76" cstate="print"/>
                    <a:srcRect/>
                    <a:stretch>
                      <a:fillRect/>
                    </a:stretch>
                  </pic:blipFill>
                  <pic:spPr>
                    <a:xfrm>
                      <a:off x="0" y="0"/>
                      <a:ext cx="2607945" cy="2488565"/>
                    </a:xfrm>
                    <a:prstGeom prst="rect">
                      <a:avLst/>
                    </a:prstGeom>
                    <a:ln/>
                  </pic:spPr>
                </pic:pic>
              </a:graphicData>
            </a:graphic>
          </wp:anchor>
        </w:drawing>
      </w:r>
    </w:p>
    <w:p w14:paraId="3B3A1E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Pr="0029618A">
        <w:rPr>
          <w:rFonts w:eastAsia="Times New Roman"/>
          <w:sz w:val="24"/>
          <w:szCs w:val="24"/>
          <w:highlight w:val="white"/>
        </w:rPr>
        <w:t xml:space="preserve"> </w:t>
      </w:r>
      <m:oMath>
        <m:r>
          <w:rPr>
            <w:rFonts w:ascii="Cambria Math" w:eastAsia="Cambria Math" w:hAnsi="Cambria Math"/>
            <w:sz w:val="24"/>
            <w:szCs w:val="24"/>
            <w:highlight w:val="white"/>
          </w:rPr>
          <m:t xml:space="preserve">M </m:t>
        </m:r>
      </m:oMath>
      <w:r w:rsidRPr="0029618A">
        <w:rPr>
          <w:rFonts w:eastAsia="Times New Roman"/>
          <w:sz w:val="24"/>
          <w:szCs w:val="24"/>
          <w:highlight w:val="white"/>
        </w:rPr>
        <w:t xml:space="preserve">для игры, она показана на рисунке. </w:t>
      </w:r>
      <w:r>
        <w:rPr>
          <w:rFonts w:eastAsia="Times New Roman"/>
          <w:sz w:val="24"/>
          <w:szCs w:val="24"/>
          <w:highlight w:val="white"/>
        </w:rPr>
        <w:t xml:space="preserve">Эта квадратная матрица имеет столько строк, сколько существует состояний (клеток) игры. </w:t>
      </w:r>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14:paraId="3FB675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рассматривать, как возведение в целочисленную степень. В случае с матрицей переходов для цепи Маркова возведение в некоторую степень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даёт нам распределение вероятностей для всех переходов из клетки в клетку </w:t>
      </w:r>
      <w:proofErr w:type="gramStart"/>
      <w:r w:rsidRPr="0029618A">
        <w:rPr>
          <w:rFonts w:eastAsia="Times New Roman"/>
          <w:sz w:val="24"/>
          <w:szCs w:val="24"/>
          <w:highlight w:val="white"/>
        </w:rPr>
        <w:t>через</w:t>
      </w:r>
      <w:proofErr w:type="gramEnd"/>
      <w:r w:rsidRPr="0029618A">
        <w:rPr>
          <w:rFonts w:eastAsia="Times New Roman"/>
          <w:sz w:val="24"/>
          <w:szCs w:val="24"/>
          <w:highlight w:val="white"/>
        </w:rPr>
        <w:t xml:space="preserve">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шагов. Таким образом, мы п</w:t>
      </w:r>
      <w:proofErr w:type="spellStart"/>
      <w:r w:rsidRPr="0029618A">
        <w:rPr>
          <w:rFonts w:eastAsia="Times New Roman"/>
          <w:sz w:val="24"/>
          <w:szCs w:val="24"/>
          <w:highlight w:val="white"/>
        </w:rPr>
        <w:t>олучаем</w:t>
      </w:r>
      <w:proofErr w:type="spellEnd"/>
      <w:r w:rsidRPr="0029618A">
        <w:rPr>
          <w:rFonts w:eastAsia="Times New Roman"/>
          <w:sz w:val="24"/>
          <w:szCs w:val="24"/>
          <w:highlight w:val="white"/>
        </w:rPr>
        <w:t xml:space="preserve"> своего рода «машину времени», способную мгновенно переместить нас в будущее. Вот как выглядят матрицы переходов игры</w:t>
      </w:r>
      <w:proofErr w:type="gramStart"/>
      <w:r w:rsidRPr="0029618A">
        <w:rPr>
          <w:rFonts w:eastAsia="Times New Roman"/>
          <w:sz w:val="24"/>
          <w:szCs w:val="24"/>
          <w:highlight w:val="white"/>
        </w:rPr>
        <w:t xml:space="preserve"> Л</w:t>
      </w:r>
      <w:proofErr w:type="gramEnd"/>
      <w:r w:rsidRPr="0029618A">
        <w:rPr>
          <w:rFonts w:eastAsia="Times New Roman"/>
          <w:sz w:val="24"/>
          <w:szCs w:val="24"/>
          <w:highlight w:val="white"/>
        </w:rPr>
        <w:t>ила после 2,3,10 и, как это ни странно звучит, бесконечного числа умножений:</w:t>
      </w:r>
    </w:p>
    <w:p w14:paraId="55D5460D"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32B1AD84" wp14:editId="655A789E">
            <wp:extent cx="4212545" cy="4062413"/>
            <wp:effectExtent l="0" t="0" r="0" b="0"/>
            <wp:docPr id="123" name="image106.png" descr="C:\tmp\podlost\ToH\work\figures\happy\flowRoot877-4-1-4.png"/>
            <wp:cNvGraphicFramePr/>
            <a:graphic xmlns:a="http://schemas.openxmlformats.org/drawingml/2006/main">
              <a:graphicData uri="http://schemas.openxmlformats.org/drawingml/2006/picture">
                <pic:pic xmlns:pic="http://schemas.openxmlformats.org/drawingml/2006/picture">
                  <pic:nvPicPr>
                    <pic:cNvPr id="0" name="image106.png" descr="C:\tmp\podlost\ToH\work\figures\happy\flowRoot877-4-1-4.png"/>
                    <pic:cNvPicPr preferRelativeResize="0"/>
                  </pic:nvPicPr>
                  <pic:blipFill>
                    <a:blip r:embed="rId77" cstate="print"/>
                    <a:srcRect/>
                    <a:stretch>
                      <a:fillRect/>
                    </a:stretch>
                  </pic:blipFill>
                  <pic:spPr>
                    <a:xfrm>
                      <a:off x="0" y="0"/>
                      <a:ext cx="4212545" cy="4062413"/>
                    </a:xfrm>
                    <a:prstGeom prst="rect">
                      <a:avLst/>
                    </a:prstGeom>
                    <a:ln/>
                  </pic:spPr>
                </pic:pic>
              </a:graphicData>
            </a:graphic>
          </wp:inline>
        </w:drawing>
      </w:r>
    </w:p>
    <w:p w14:paraId="71ED5096"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Матрицы переходов, возведённые в различные степени</w:t>
      </w:r>
    </w:p>
    <w:p w14:paraId="383991F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Pr>
          <w:rFonts w:eastAsia="Times New Roman"/>
          <w:sz w:val="24"/>
          <w:szCs w:val="24"/>
          <w:highlight w:val="white"/>
        </w:rPr>
        <w:t xml:space="preserve">в </w:t>
      </w:r>
      <w:r w:rsidRPr="0029618A">
        <w:rPr>
          <w:rFonts w:eastAsia="Times New Roman"/>
          <w:sz w:val="24"/>
          <w:szCs w:val="24"/>
          <w:highlight w:val="white"/>
        </w:rPr>
        <w:t xml:space="preserve">большие степени либо увеличиваются до бесконечности, либо стремятся к нулю, и только числа </w:t>
      </w:r>
      <m:oMath>
        <m:r>
          <w:rPr>
            <w:rFonts w:ascii="Cambria Math" w:eastAsia="Cambria Math" w:hAnsi="Cambria Math"/>
            <w:sz w:val="24"/>
            <w:szCs w:val="24"/>
            <w:highlight w:val="white"/>
          </w:rPr>
          <m:t>0</m:t>
        </m:r>
      </m:oMath>
      <w:r w:rsidRPr="0029618A">
        <w:rPr>
          <w:rFonts w:eastAsia="Times New Roman"/>
          <w:sz w:val="24"/>
          <w:szCs w:val="24"/>
          <w:highlight w:val="white"/>
        </w:rPr>
        <w:t xml:space="preserve"> и </w:t>
      </w:r>
      <m:oMath>
        <m:r>
          <w:rPr>
            <w:rFonts w:ascii="Cambria Math" w:eastAsia="Cambria Math" w:hAnsi="Cambria Math"/>
            <w:sz w:val="24"/>
            <w:szCs w:val="24"/>
            <w:highlight w:val="white"/>
          </w:rPr>
          <m:t>1</m:t>
        </m:r>
      </m:oMath>
      <w:r w:rsidRPr="0029618A">
        <w:rPr>
          <w:rFonts w:eastAsia="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алгебраические системы</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Pr>
          <w:rFonts w:eastAsia="Times New Roman"/>
          <w:sz w:val="24"/>
          <w:szCs w:val="24"/>
          <w:highlight w:val="white"/>
        </w:rPr>
        <w:t xml:space="preserve">элементов </w:t>
      </w:r>
      <w:r w:rsidRPr="0029618A">
        <w:rPr>
          <w:rFonts w:eastAsia="Times New Roman"/>
          <w:sz w:val="24"/>
          <w:szCs w:val="24"/>
          <w:highlight w:val="white"/>
        </w:rPr>
        <w:t>любо</w:t>
      </w:r>
      <w:r>
        <w:rPr>
          <w:rFonts w:eastAsia="Times New Roman"/>
          <w:sz w:val="24"/>
          <w:szCs w:val="24"/>
          <w:highlight w:val="white"/>
        </w:rPr>
        <w:t>й</w:t>
      </w:r>
      <w:r w:rsidRPr="0029618A">
        <w:rPr>
          <w:rFonts w:eastAsia="Times New Roman"/>
          <w:sz w:val="24"/>
          <w:szCs w:val="24"/>
          <w:highlight w:val="white"/>
        </w:rPr>
        <w:t xml:space="preserve"> их </w:t>
      </w:r>
      <w:r>
        <w:rPr>
          <w:rFonts w:eastAsia="Times New Roman"/>
          <w:sz w:val="24"/>
          <w:szCs w:val="24"/>
          <w:highlight w:val="white"/>
        </w:rPr>
        <w:t>строки</w:t>
      </w:r>
      <w:r w:rsidRPr="0029618A">
        <w:rPr>
          <w:rFonts w:eastAsia="Times New Roman"/>
          <w:sz w:val="24"/>
          <w:szCs w:val="24"/>
          <w:highlight w:val="white"/>
        </w:rPr>
        <w:t xml:space="preserve"> равна единице.</w:t>
      </w:r>
      <w:r>
        <w:rPr>
          <w:rFonts w:eastAsia="Times New Roman"/>
          <w:sz w:val="24"/>
          <w:szCs w:val="24"/>
          <w:highlight w:val="white"/>
        </w:rPr>
        <w:t xml:space="preserve"> Это связано с тем, что каждая строка соответствует какому-то состоянию системы, а её элементы</w:t>
      </w:r>
      <w:proofErr w:type="gramStart"/>
      <w:r>
        <w:rPr>
          <w:rFonts w:eastAsia="Times New Roman"/>
          <w:sz w:val="24"/>
          <w:szCs w:val="24"/>
          <w:highlight w:val="white"/>
        </w:rPr>
        <w:t xml:space="preserve"> -- </w:t>
      </w:r>
      <w:proofErr w:type="gramEnd"/>
      <w:r>
        <w:rPr>
          <w:rFonts w:eastAsia="Times New Roman"/>
          <w:sz w:val="24"/>
          <w:szCs w:val="24"/>
          <w:highlight w:val="white"/>
        </w:rPr>
        <w:t xml:space="preserve">вероятностям перехода из этого состояния в другие. При этом рассматриваются все возможные варианты переходов, поэтому сумма всех вероятностей равна единице. </w:t>
      </w:r>
      <w:r w:rsidRPr="0029618A">
        <w:rPr>
          <w:rFonts w:eastAsia="Times New Roman"/>
          <w:sz w:val="24"/>
          <w:szCs w:val="24"/>
          <w:highlight w:val="white"/>
        </w:rPr>
        <w:t>Возведение стохастической матрицы в целочисленную степень оставляет её стохастической</w:t>
      </w:r>
      <w:r>
        <w:rPr>
          <w:rFonts w:eastAsia="Times New Roman"/>
          <w:sz w:val="24"/>
          <w:szCs w:val="24"/>
          <w:highlight w:val="white"/>
        </w:rPr>
        <w:t xml:space="preserve">. </w:t>
      </w:r>
      <w:r w:rsidRPr="0029618A">
        <w:rPr>
          <w:rFonts w:eastAsia="Times New Roman"/>
          <w:sz w:val="24"/>
          <w:szCs w:val="24"/>
          <w:highlight w:val="white"/>
        </w:rPr>
        <w:t>В пределе же мы получ</w:t>
      </w:r>
      <w:r>
        <w:rPr>
          <w:rFonts w:eastAsia="Times New Roman"/>
          <w:sz w:val="24"/>
          <w:szCs w:val="24"/>
          <w:highlight w:val="white"/>
        </w:rPr>
        <w:t>или</w:t>
      </w:r>
      <w:r w:rsidRPr="0029618A">
        <w:rPr>
          <w:rFonts w:eastAsia="Times New Roman"/>
          <w:sz w:val="24"/>
          <w:szCs w:val="24"/>
          <w:highlight w:val="white"/>
        </w:rPr>
        <w:t xml:space="preserve"> матрицу, которая не изменяется при умножении на саму себя</w:t>
      </w:r>
      <w:proofErr w:type="gramStart"/>
      <w:r w:rsidRPr="0029618A">
        <w:rPr>
          <w:rFonts w:eastAsia="Times New Roman"/>
          <w:sz w:val="24"/>
          <w:szCs w:val="24"/>
          <w:highlight w:val="white"/>
        </w:rPr>
        <w:t>:</w:t>
      </w:r>
      <w:proofErr w:type="gramEnd"/>
    </w:p>
    <w:p w14:paraId="13A173CB" w14:textId="77777777" w:rsidR="00FC10F8" w:rsidRPr="0029618A" w:rsidRDefault="006434A2" w:rsidP="00FC10F8">
      <w:pPr>
        <w:ind w:firstLine="397"/>
        <w:jc w:val="center"/>
        <w:rPr>
          <w:rFonts w:eastAsia="Cambria Math"/>
          <w:sz w:val="24"/>
          <w:szCs w:val="24"/>
          <w:highlight w:val="white"/>
        </w:rPr>
      </w:pP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oMath>
      <w:r w:rsidR="00FC10F8">
        <w:rPr>
          <w:rFonts w:eastAsia="Cambria Math"/>
          <w:sz w:val="24"/>
          <w:szCs w:val="24"/>
          <w:highlight w:val="white"/>
        </w:rPr>
        <w:t>.</w:t>
      </w:r>
    </w:p>
    <w:p w14:paraId="33E3FC07"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w:t>
      </w:r>
      <w:r>
        <w:rPr>
          <w:rFonts w:eastAsia="Times New Roman"/>
          <w:sz w:val="24"/>
          <w:szCs w:val="24"/>
          <w:highlight w:val="white"/>
        </w:rPr>
        <w:t>экзотический</w:t>
      </w:r>
      <w:r w:rsidRPr="0029618A">
        <w:rPr>
          <w:rFonts w:eastAsia="Times New Roman"/>
          <w:sz w:val="24"/>
          <w:szCs w:val="24"/>
          <w:highlight w:val="white"/>
        </w:rPr>
        <w:t xml:space="preserve"> случай, но идемпотентными являются все </w:t>
      </w:r>
      <w:r w:rsidRPr="0029618A">
        <w:rPr>
          <w:rFonts w:eastAsia="Times New Roman"/>
          <w:sz w:val="24"/>
          <w:szCs w:val="24"/>
          <w:highlight w:val="white"/>
        </w:rPr>
        <w:lastRenderedPageBreak/>
        <w:t xml:space="preserve">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14:paraId="4C4864B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r>
        <w:rPr>
          <w:rFonts w:eastAsia="Times New Roman"/>
          <w:sz w:val="24"/>
          <w:szCs w:val="24"/>
          <w:highlight w:val="white"/>
        </w:rPr>
        <w:t>столбцы</w:t>
      </w:r>
      <w:r w:rsidRPr="0029618A">
        <w:rPr>
          <w:rFonts w:eastAsia="Times New Roman"/>
          <w:sz w:val="24"/>
          <w:szCs w:val="24"/>
          <w:highlight w:val="white"/>
        </w:rPr>
        <w:t xml:space="preserve"> одинаковы, и эти полоски говорят нам, что вероятность перехода определяется только конечной клеткой и независима от начала пути: прошлое в </w:t>
      </w:r>
      <w:proofErr w:type="spellStart"/>
      <w:r w:rsidRPr="0029618A">
        <w:rPr>
          <w:rFonts w:eastAsia="Times New Roman"/>
          <w:sz w:val="24"/>
          <w:szCs w:val="24"/>
          <w:highlight w:val="white"/>
        </w:rPr>
        <w:t>марковском</w:t>
      </w:r>
      <w:proofErr w:type="spellEnd"/>
      <w:r w:rsidRPr="0029618A">
        <w:rPr>
          <w:rFonts w:eastAsia="Times New Roman"/>
          <w:sz w:val="24"/>
          <w:szCs w:val="24"/>
          <w:highlight w:val="white"/>
        </w:rPr>
        <w:t xml:space="preserve"> процессе теряется безвозвратно (как теряется форма тела в его тени). </w:t>
      </w:r>
      <w:r>
        <w:rPr>
          <w:rFonts w:eastAsia="Times New Roman"/>
          <w:sz w:val="24"/>
          <w:szCs w:val="24"/>
          <w:highlight w:val="white"/>
        </w:rPr>
        <w:t>Любая строка</w:t>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m:oMath>
        <m:r>
          <w:rPr>
            <w:rFonts w:ascii="Cambria Math" w:hAnsi="Cambria Math"/>
          </w:rPr>
          <m:t>π</m:t>
        </m:r>
      </m:oMath>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w:t>
      </w:r>
      <m:oMath>
        <m:r>
          <w:rPr>
            <w:rFonts w:ascii="Cambria Math" w:eastAsia="Cambria Math" w:hAnsi="Cambria Math"/>
            <w:sz w:val="24"/>
            <w:szCs w:val="24"/>
            <w:highlight w:val="white"/>
          </w:rPr>
          <m:t xml:space="preserve"> M⋅π=π</m:t>
        </m:r>
      </m:oMath>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 xml:space="preserve">Величины, обратные найденным нами вероятностям,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достижения </w:t>
      </w:r>
      <m:oMath>
        <m:r>
          <w:rPr>
            <w:rFonts w:ascii="Cambria Math" w:eastAsia="Cambria Math" w:hAnsi="Cambria Math"/>
            <w:sz w:val="24"/>
            <w:szCs w:val="24"/>
            <w:highlight w:val="white"/>
          </w:rPr>
          <m:t>0.024.</m:t>
        </m:r>
      </m:oMath>
      <w:r w:rsidRPr="0029618A">
        <w:rPr>
          <w:rFonts w:eastAsia="Times New Roman"/>
          <w:sz w:val="24"/>
          <w:szCs w:val="24"/>
          <w:highlight w:val="white"/>
        </w:rPr>
        <w:t xml:space="preserve"> Обратная величина равна 41.5</w:t>
      </w:r>
      <w:r>
        <w:rPr>
          <w:rFonts w:eastAsia="Times New Roman"/>
          <w:sz w:val="24"/>
          <w:szCs w:val="24"/>
          <w:highlight w:val="white"/>
        </w:rPr>
        <w:t>,</w:t>
      </w:r>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14:paraId="104DC2D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5AD2332B" wp14:editId="4D01D66E">
            <wp:extent cx="4260533" cy="2357438"/>
            <wp:effectExtent l="0" t="0" r="0" b="0"/>
            <wp:docPr id="21" name="image6.png" descr="C:\tmp\podlost\ToH\work\figures\happy\2019-02-07_12-16-08.png"/>
            <wp:cNvGraphicFramePr/>
            <a:graphic xmlns:a="http://schemas.openxmlformats.org/drawingml/2006/main">
              <a:graphicData uri="http://schemas.openxmlformats.org/drawingml/2006/picture">
                <pic:pic xmlns:pic="http://schemas.openxmlformats.org/drawingml/2006/picture">
                  <pic:nvPicPr>
                    <pic:cNvPr id="0" name="image6.png" descr="C:\tmp\podlost\ToH\work\figures\happy\2019-02-07_12-16-08.png"/>
                    <pic:cNvPicPr preferRelativeResize="0"/>
                  </pic:nvPicPr>
                  <pic:blipFill>
                    <a:blip r:embed="rId78" cstate="print"/>
                    <a:srcRect/>
                    <a:stretch>
                      <a:fillRect/>
                    </a:stretch>
                  </pic:blipFill>
                  <pic:spPr>
                    <a:xfrm>
                      <a:off x="0" y="0"/>
                      <a:ext cx="4260533" cy="2357438"/>
                    </a:xfrm>
                    <a:prstGeom prst="rect">
                      <a:avLst/>
                    </a:prstGeom>
                    <a:ln/>
                  </pic:spPr>
                </pic:pic>
              </a:graphicData>
            </a:graphic>
          </wp:inline>
        </w:drawing>
      </w:r>
    </w:p>
    <w:p w14:paraId="12376DB9" w14:textId="77777777" w:rsidR="00FC10F8" w:rsidRPr="0029618A" w:rsidRDefault="00FC10F8" w:rsidP="00FC10F8">
      <w:pPr>
        <w:spacing w:before="120" w:after="120"/>
        <w:jc w:val="both"/>
        <w:rPr>
          <w:rFonts w:eastAsia="Times New Roman"/>
          <w:i/>
          <w:sz w:val="24"/>
          <w:szCs w:val="24"/>
          <w:highlight w:val="white"/>
        </w:rPr>
      </w:pPr>
      <w:r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14:paraId="7379029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 xml:space="preserve">атрица перехода может быть полезна. Она даёт нам возможность проанализировать время окончания игры. Матрица </w:t>
      </w: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oMath>
      <w:r w:rsidRPr="0029618A">
        <w:rPr>
          <w:rFonts w:eastAsia="Times New Roman"/>
          <w:sz w:val="24"/>
          <w:szCs w:val="24"/>
          <w:highlight w:val="white"/>
        </w:rPr>
        <w:t xml:space="preserve"> соответствует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шагам в игре, это значит, что элемент </w:t>
      </w:r>
      <m:oMath>
        <m:sSub>
          <m:sSubPr>
            <m:ctrlPr>
              <w:rPr>
                <w:rFonts w:ascii="Cambria Math" w:eastAsia="Cambria Math" w:hAnsi="Cambria Math"/>
                <w:sz w:val="24"/>
                <w:szCs w:val="24"/>
                <w:highlight w:val="white"/>
              </w:rPr>
            </m:ctrlPr>
          </m:sSubPr>
          <m:e>
            <m:d>
              <m:dPr>
                <m:ctrlPr>
                  <w:rPr>
                    <w:rFonts w:ascii="Cambria Math" w:hAnsi="Cambria Math"/>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ij</m:t>
            </m:r>
          </m:sub>
        </m:sSub>
      </m:oMath>
      <w:r w:rsidRPr="0029618A">
        <w:rPr>
          <w:rFonts w:eastAsia="Times New Roman"/>
          <w:sz w:val="24"/>
          <w:szCs w:val="24"/>
          <w:highlight w:val="white"/>
        </w:rPr>
        <w:t xml:space="preserve"> покажет вероятность достижения состояния j из состояния i. Таким образом, мы можем построить точное распределение времени окончания игры, построив график зависимости </w:t>
      </w:r>
      <m:oMath>
        <m:r>
          <w:rPr>
            <w:rFonts w:ascii="Cambria Math" w:eastAsia="Cambria Math" w:hAnsi="Cambria Math"/>
            <w:sz w:val="24"/>
            <w:szCs w:val="24"/>
            <w:highlight w:val="white"/>
          </w:rPr>
          <m:t>p</m:t>
        </m:r>
        <m:d>
          <m:dPr>
            <m:ctrlPr>
              <w:rPr>
                <w:rFonts w:ascii="Cambria Math" w:eastAsia="Cambria Math" w:hAnsi="Cambria Math"/>
                <w:sz w:val="24"/>
                <w:szCs w:val="24"/>
                <w:highlight w:val="white"/>
              </w:rPr>
            </m:ctrlPr>
          </m:dPr>
          <m:e>
            <m:r>
              <w:rPr>
                <w:rFonts w:ascii="Cambria Math" w:eastAsia="Cambria Math" w:hAnsi="Cambria Math"/>
                <w:sz w:val="24"/>
                <w:szCs w:val="24"/>
                <w:highlight w:val="white"/>
              </w:rPr>
              <m:t>n</m:t>
            </m:r>
          </m:e>
        </m:d>
        <m:r>
          <w:rPr>
            <w:rFonts w:ascii="Cambria Math" w:eastAsia="Cambria Math" w:hAnsi="Cambria Math"/>
            <w:sz w:val="24"/>
            <w:szCs w:val="24"/>
            <w:highlight w:val="white"/>
          </w:rPr>
          <m:t>=</m:t>
        </m:r>
        <m:sSub>
          <m:sSubPr>
            <m:ctrlPr>
              <w:rPr>
                <w:rFonts w:ascii="Cambria Math" w:eastAsia="Cambria Math" w:hAnsi="Cambria Math"/>
                <w:sz w:val="24"/>
                <w:szCs w:val="24"/>
                <w:highlight w:val="white"/>
              </w:rPr>
            </m:ctrlPr>
          </m:sSubPr>
          <m:e>
            <m:d>
              <m:dPr>
                <m:ctrlPr>
                  <w:rPr>
                    <w:rFonts w:ascii="Cambria Math" w:eastAsia="Cambria Math" w:hAnsi="Cambria Math"/>
                    <w:sz w:val="24"/>
                    <w:szCs w:val="24"/>
                    <w:highlight w:val="white"/>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1, 68</m:t>
            </m:r>
          </m:sub>
        </m:sSub>
      </m:oMath>
      <w:r w:rsidRPr="0029618A">
        <w:rPr>
          <w:rFonts w:eastAsia="Times New Roman"/>
          <w:sz w:val="24"/>
          <w:szCs w:val="24"/>
          <w:highlight w:val="white"/>
        </w:rPr>
        <w:t xml:space="preserve"> как показано на рисунке.</w:t>
      </w:r>
    </w:p>
    <w:p w14:paraId="0466018D"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5A8C23AF" wp14:editId="4D41D5BA">
            <wp:extent cx="4325589" cy="3294829"/>
            <wp:effectExtent l="0" t="0" r="0" b="0"/>
            <wp:docPr id="43" name="image39.png" descr="C:\tmp\podlost\ToH\work\figures\happy\2019-02-07_12-32-41.png"/>
            <wp:cNvGraphicFramePr/>
            <a:graphic xmlns:a="http://schemas.openxmlformats.org/drawingml/2006/main">
              <a:graphicData uri="http://schemas.openxmlformats.org/drawingml/2006/picture">
                <pic:pic xmlns:pic="http://schemas.openxmlformats.org/drawingml/2006/picture">
                  <pic:nvPicPr>
                    <pic:cNvPr id="0" name="image39.png" descr="C:\tmp\podlost\ToH\work\figures\happy\2019-02-07_12-32-41.png"/>
                    <pic:cNvPicPr preferRelativeResize="0"/>
                  </pic:nvPicPr>
                  <pic:blipFill>
                    <a:blip r:embed="rId79" cstate="print"/>
                    <a:srcRect/>
                    <a:stretch>
                      <a:fillRect/>
                    </a:stretch>
                  </pic:blipFill>
                  <pic:spPr>
                    <a:xfrm>
                      <a:off x="0" y="0"/>
                      <a:ext cx="4325589" cy="3294829"/>
                    </a:xfrm>
                    <a:prstGeom prst="rect">
                      <a:avLst/>
                    </a:prstGeom>
                    <a:ln/>
                  </pic:spPr>
                </pic:pic>
              </a:graphicData>
            </a:graphic>
          </wp:inline>
        </w:drawing>
      </w:r>
    </w:p>
    <w:p w14:paraId="585640D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длительности партии в игру </w:t>
      </w:r>
      <w:r>
        <w:rPr>
          <w:rFonts w:eastAsia="Times New Roman"/>
          <w:i/>
          <w:sz w:val="24"/>
          <w:szCs w:val="24"/>
        </w:rPr>
        <w:t>"</w:t>
      </w:r>
      <w:r w:rsidRPr="0029618A">
        <w:rPr>
          <w:rFonts w:eastAsia="Times New Roman"/>
          <w:i/>
          <w:sz w:val="24"/>
          <w:szCs w:val="24"/>
        </w:rPr>
        <w:t>Лила</w:t>
      </w:r>
      <w:r>
        <w:rPr>
          <w:rFonts w:eastAsia="Times New Roman"/>
          <w:i/>
          <w:sz w:val="24"/>
          <w:szCs w:val="24"/>
        </w:rPr>
        <w:t>"</w:t>
      </w:r>
      <w:r w:rsidRPr="0029618A">
        <w:rPr>
          <w:rFonts w:eastAsia="Times New Roman"/>
          <w:i/>
          <w:sz w:val="24"/>
          <w:szCs w:val="24"/>
        </w:rPr>
        <w:t>, полученное в ходе ста тысяч экспериментов и теоретически.</w:t>
      </w:r>
    </w:p>
    <w:p w14:paraId="000217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14:paraId="6B4F475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14:paraId="5B70550E" w14:textId="77777777" w:rsidR="00FC10F8" w:rsidRDefault="00FC10F8" w:rsidP="00FC10F8">
      <w:pPr>
        <w:spacing w:line="288" w:lineRule="auto"/>
        <w:ind w:firstLine="397"/>
        <w:jc w:val="center"/>
        <w:rPr>
          <w:rFonts w:eastAsia="Times New Roman"/>
          <w:sz w:val="24"/>
          <w:szCs w:val="24"/>
          <w:highlight w:val="white"/>
        </w:rPr>
      </w:pPr>
      <w:r w:rsidRPr="0029618A">
        <w:rPr>
          <w:rFonts w:eastAsia="Times New Roman"/>
          <w:sz w:val="24"/>
          <w:szCs w:val="24"/>
          <w:highlight w:val="white"/>
        </w:rPr>
        <w:t xml:space="preserve"> </w:t>
      </w:r>
      <m:oMath>
        <m:r>
          <w:rPr>
            <w:rFonts w:ascii="Cambria Math" w:eastAsia="Times New Roman" w:hAnsi="Cambria Math"/>
            <w:sz w:val="24"/>
            <w:szCs w:val="24"/>
            <w:highlight w:val="white"/>
          </w:rPr>
          <m:t>(2⋅n)⋅a = 2⋅(n⋅a)=n⋅a+n⋅a</m:t>
        </m:r>
      </m:oMath>
      <w:r w:rsidRPr="0029618A">
        <w:rPr>
          <w:rFonts w:eastAsia="Times New Roman"/>
          <w:sz w:val="24"/>
          <w:szCs w:val="24"/>
          <w:highlight w:val="white"/>
        </w:rPr>
        <w:t>,</w:t>
      </w:r>
    </w:p>
    <w:p w14:paraId="7F7BE54E" w14:textId="77777777" w:rsidR="00FC10F8" w:rsidRPr="0029618A" w:rsidRDefault="00FC10F8" w:rsidP="00FC10F8">
      <w:pPr>
        <w:spacing w:line="288" w:lineRule="auto"/>
        <w:ind w:firstLine="397"/>
        <w:jc w:val="center"/>
        <w:rPr>
          <w:rFonts w:eastAsia="Times New Roman"/>
          <w:sz w:val="24"/>
          <w:szCs w:val="24"/>
          <w:highlight w:val="white"/>
        </w:rPr>
      </w:pPr>
      <w:r>
        <w:rPr>
          <w:rFonts w:eastAsia="Times New Roman"/>
          <w:sz w:val="24"/>
          <w:szCs w:val="24"/>
          <w:highlight w:val="white"/>
        </w:rPr>
        <w:t xml:space="preserve"> </w:t>
      </w:r>
      <m:oMath>
        <m:r>
          <w:rPr>
            <w:rFonts w:ascii="Cambria Math" w:eastAsia="Times New Roman" w:hAnsi="Cambria Math"/>
            <w:sz w:val="24"/>
            <w:szCs w:val="24"/>
            <w:highlight w:val="white"/>
          </w:rPr>
          <m:t>(n+1)⋅a =n⋅a+a</m:t>
        </m:r>
      </m:oMath>
      <w:r w:rsidRPr="0029618A">
        <w:rPr>
          <w:rFonts w:eastAsia="Times New Roman"/>
          <w:sz w:val="24"/>
          <w:szCs w:val="24"/>
          <w:highlight w:val="white"/>
        </w:rPr>
        <w:t xml:space="preserve">. </w:t>
      </w:r>
    </w:p>
    <w:p w14:paraId="4F18DEC4"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w:t>
      </w:r>
      <w:r w:rsidRPr="0029618A">
        <w:rPr>
          <w:rFonts w:eastAsia="Times New Roman"/>
          <w:sz w:val="24"/>
          <w:szCs w:val="24"/>
          <w:highlight w:val="white"/>
        </w:rPr>
        <w:lastRenderedPageBreak/>
        <w:t>ассоциативности и дистрибутивности</w:t>
      </w:r>
      <w:r w:rsidRPr="0029618A">
        <w:rPr>
          <w:rFonts w:eastAsia="Times New Roman"/>
          <w:sz w:val="24"/>
          <w:szCs w:val="24"/>
          <w:highlight w:val="white"/>
          <w:vertAlign w:val="superscript"/>
        </w:rPr>
        <w:footnoteReference w:id="23"/>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r>
        <w:rPr>
          <w:rFonts w:eastAsia="Times New Roman"/>
          <w:sz w:val="24"/>
          <w:szCs w:val="24"/>
          <w:highlight w:val="white"/>
        </w:rPr>
        <w:t>увеличивает результат</w:t>
      </w:r>
      <w:r w:rsidRPr="0029618A">
        <w:rPr>
          <w:rFonts w:eastAsia="Times New Roman"/>
          <w:sz w:val="24"/>
          <w:szCs w:val="24"/>
          <w:highlight w:val="white"/>
        </w:rPr>
        <w:t xml:space="preserve"> существенно быстрее. Например, при перемножении чисел в пределах миллиона потребуется не более 20 шагов этого алгоритма.</w:t>
      </w:r>
    </w:p>
    <w:p w14:paraId="0826E1B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14:paraId="56AEF6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Pr>
          <w:rFonts w:eastAsia="Times New Roman"/>
          <w:sz w:val="24"/>
          <w:szCs w:val="24"/>
          <w:highlight w:val="white"/>
        </w:rPr>
        <w:t>е</w:t>
      </w:r>
      <w:r w:rsidRPr="0029618A">
        <w:rPr>
          <w:rFonts w:eastAsia="Times New Roman"/>
          <w:sz w:val="24"/>
          <w:szCs w:val="24"/>
          <w:highlight w:val="white"/>
        </w:rPr>
        <w:t xml:space="preserve"> разговора об игре </w:t>
      </w:r>
      <w:r>
        <w:rPr>
          <w:rFonts w:eastAsia="Times New Roman"/>
          <w:sz w:val="24"/>
          <w:szCs w:val="24"/>
          <w:highlight w:val="white"/>
        </w:rPr>
        <w:t>"</w:t>
      </w:r>
      <w:r w:rsidRPr="0029618A">
        <w:rPr>
          <w:rFonts w:eastAsia="Times New Roman"/>
          <w:sz w:val="24"/>
          <w:szCs w:val="24"/>
          <w:highlight w:val="white"/>
        </w:rPr>
        <w:t>Лила</w:t>
      </w:r>
      <w:r>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14:paraId="1120AF94" w14:textId="77777777" w:rsidR="00FC10F8" w:rsidRPr="0029618A" w:rsidRDefault="00FC10F8" w:rsidP="00FC10F8">
      <w:pPr>
        <w:ind w:firstLine="397"/>
        <w:jc w:val="center"/>
        <w:rPr>
          <w:rFonts w:eastAsia="Cambria Math"/>
          <w:i/>
          <w:sz w:val="24"/>
          <w:szCs w:val="24"/>
          <w:highlight w:val="white"/>
        </w:rPr>
      </w:pPr>
      <m:oMathPara>
        <m:oMath>
          <m:r>
            <w:rPr>
              <w:rFonts w:ascii="Cambria Math" w:eastAsia="Cambria Math" w:hAnsi="Cambria Math"/>
              <w:sz w:val="24"/>
              <w:szCs w:val="24"/>
              <w:highlight w:val="white"/>
            </w:rPr>
            <m:t>P</m:t>
          </m:r>
          <m:d>
            <m:dPr>
              <m:ctrlPr>
                <w:rPr>
                  <w:rFonts w:ascii="Cambria Math" w:eastAsia="Cambria Math" w:hAnsi="Cambria Math"/>
                  <w:i/>
                  <w:sz w:val="24"/>
                  <w:szCs w:val="24"/>
                  <w:highlight w:val="white"/>
                </w:rPr>
              </m:ctrlPr>
            </m:dPr>
            <m:e>
              <m:r>
                <w:rPr>
                  <w:rFonts w:ascii="Cambria Math" w:eastAsia="Cambria Math" w:hAnsi="Cambria Math"/>
                  <w:sz w:val="24"/>
                  <w:szCs w:val="24"/>
                  <w:highlight w:val="white"/>
                </w:rPr>
                <m:t>3→5→13→15</m:t>
              </m:r>
            </m:e>
          </m:d>
          <m:r>
            <w:rPr>
              <w:rFonts w:ascii="Cambria Math" w:eastAsia="Cambria Math" w:hAnsi="Cambria Math"/>
              <w:sz w:val="24"/>
              <w:szCs w:val="24"/>
              <w:highlight w:val="white"/>
            </w:rPr>
            <m:t>=</m:t>
          </m:r>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π</m:t>
              </m:r>
            </m:e>
            <m:sub>
              <m:r>
                <w:rPr>
                  <w:rFonts w:ascii="Cambria Math" w:eastAsia="Cambria Math" w:hAnsi="Cambria Math"/>
                  <w:sz w:val="24"/>
                  <w:szCs w:val="24"/>
                  <w:highlight w:val="white"/>
                </w:rPr>
                <m:t>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3,5</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5,13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13,15</m:t>
              </m:r>
            </m:sub>
          </m:sSub>
        </m:oMath>
      </m:oMathPara>
    </w:p>
    <w:p w14:paraId="2DFC761E"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xml:space="preserve">. </w:t>
      </w:r>
      <w:proofErr w:type="gramStart"/>
      <w:r w:rsidRPr="0029618A">
        <w:rPr>
          <w:rFonts w:eastAsia="Times New Roman"/>
          <w:sz w:val="24"/>
          <w:szCs w:val="24"/>
          <w:highlight w:val="white"/>
        </w:rPr>
        <w:t>Действуя</w:t>
      </w:r>
      <w:proofErr w:type="gramEnd"/>
      <w:r w:rsidRPr="0029618A">
        <w:rPr>
          <w:rFonts w:eastAsia="Times New Roman"/>
          <w:sz w:val="24"/>
          <w:szCs w:val="24"/>
          <w:highlight w:val="white"/>
        </w:rPr>
        <w:t xml:space="preserve">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FC10F8" w:rsidRPr="0029618A" w14:paraId="0079C5E2" w14:textId="77777777" w:rsidTr="00333E94">
        <w:tc>
          <w:tcPr>
            <w:tcW w:w="1767" w:type="dxa"/>
            <w:tcBorders>
              <w:top w:val="single" w:sz="12" w:space="0" w:color="000000"/>
              <w:left w:val="nil"/>
            </w:tcBorders>
          </w:tcPr>
          <w:p w14:paraId="494C1CF6"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14:paraId="07FFEED3"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FC10F8" w:rsidRPr="0029618A" w14:paraId="7C7D1ABE" w14:textId="77777777" w:rsidTr="00333E94">
        <w:trPr>
          <w:trHeight w:val="1020"/>
        </w:trPr>
        <w:tc>
          <w:tcPr>
            <w:tcW w:w="1767" w:type="dxa"/>
            <w:tcBorders>
              <w:left w:val="nil"/>
              <w:bottom w:val="single" w:sz="12" w:space="0" w:color="000000"/>
            </w:tcBorders>
          </w:tcPr>
          <w:p w14:paraId="5AA92F8A"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w:lastRenderedPageBreak/>
                  <m:t>&gt;25%</m:t>
                </m:r>
              </m:oMath>
            </m:oMathPara>
          </w:p>
          <w:p w14:paraId="2791A311"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&gt;10%</m:t>
                </m:r>
              </m:oMath>
            </m:oMathPara>
          </w:p>
          <w:p w14:paraId="192991A1"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 5%</m:t>
                </m:r>
              </m:oMath>
            </m:oMathPara>
          </w:p>
        </w:tc>
        <w:tc>
          <w:tcPr>
            <w:tcW w:w="1602" w:type="dxa"/>
            <w:tcBorders>
              <w:bottom w:val="single" w:sz="12" w:space="0" w:color="000000"/>
              <w:right w:val="nil"/>
            </w:tcBorders>
          </w:tcPr>
          <w:p w14:paraId="6AC487C8"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3</m:t>
                </m:r>
              </m:oMath>
            </m:oMathPara>
          </w:p>
          <w:p w14:paraId="1099E9A3"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10</m:t>
                </m:r>
              </m:oMath>
            </m:oMathPara>
          </w:p>
          <w:p w14:paraId="7BA4CDEE"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64</m:t>
                </m:r>
              </m:oMath>
            </m:oMathPara>
          </w:p>
        </w:tc>
      </w:tr>
    </w:tbl>
    <w:p w14:paraId="6677F1D1"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noProof/>
          <w:sz w:val="24"/>
          <w:szCs w:val="24"/>
          <w:highlight w:val="white"/>
        </w:rPr>
        <w:drawing>
          <wp:inline distT="114300" distB="114300" distL="114300" distR="114300" wp14:anchorId="71B122A6" wp14:editId="338B3197">
            <wp:extent cx="3124863" cy="3254481"/>
            <wp:effectExtent l="0" t="0" r="0" b="0"/>
            <wp:docPr id="16" name="image26.png" descr="C:\Users\СБ\YandexDisk\Скриншоты\2019-02-06_15-01-48.png"/>
            <wp:cNvGraphicFramePr/>
            <a:graphic xmlns:a="http://schemas.openxmlformats.org/drawingml/2006/main">
              <a:graphicData uri="http://schemas.openxmlformats.org/drawingml/2006/picture">
                <pic:pic xmlns:pic="http://schemas.openxmlformats.org/drawingml/2006/picture">
                  <pic:nvPicPr>
                    <pic:cNvPr id="0" name="image26.png" descr="C:\Users\СБ\YandexDisk\Скриншоты\2019-02-06_15-01-48.png"/>
                    <pic:cNvPicPr preferRelativeResize="0"/>
                  </pic:nvPicPr>
                  <pic:blipFill>
                    <a:blip r:embed="rId80" cstate="print"/>
                    <a:srcRect/>
                    <a:stretch>
                      <a:fillRect/>
                    </a:stretch>
                  </pic:blipFill>
                  <pic:spPr>
                    <a:xfrm>
                      <a:off x="0" y="0"/>
                      <a:ext cx="3124863" cy="3254481"/>
                    </a:xfrm>
                    <a:prstGeom prst="rect">
                      <a:avLst/>
                    </a:prstGeom>
                    <a:ln/>
                  </pic:spPr>
                </pic:pic>
              </a:graphicData>
            </a:graphic>
          </wp:inline>
        </w:drawing>
      </w:r>
      <w:r w:rsidRPr="0029618A">
        <w:rPr>
          <w:rFonts w:eastAsia="Times New Roman"/>
          <w:i/>
          <w:sz w:val="24"/>
          <w:szCs w:val="24"/>
          <w:highlight w:val="white"/>
        </w:rPr>
        <w:t xml:space="preserve"> </w:t>
      </w:r>
    </w:p>
    <w:p w14:paraId="2284D670" w14:textId="77777777" w:rsidR="00FC10F8" w:rsidRPr="0029618A" w:rsidRDefault="00FC10F8" w:rsidP="00FC10F8">
      <w:pPr>
        <w:keepLines/>
        <w:spacing w:before="120" w:after="240"/>
        <w:ind w:left="567" w:right="567"/>
        <w:jc w:val="center"/>
        <w:rPr>
          <w:rFonts w:eastAsia="Times New Roman"/>
          <w:i/>
          <w:sz w:val="24"/>
          <w:szCs w:val="24"/>
          <w:highlight w:val="white"/>
        </w:rPr>
      </w:pPr>
      <w:r w:rsidRPr="0029618A">
        <w:rPr>
          <w:rFonts w:eastAsia="Times New Roman"/>
          <w:i/>
          <w:sz w:val="24"/>
          <w:szCs w:val="24"/>
          <w:highlight w:val="white"/>
        </w:rPr>
        <w:t xml:space="preserve">Наиболее часто наблюдаемые цепочки в игре </w:t>
      </w:r>
      <w:r>
        <w:rPr>
          <w:rFonts w:eastAsia="Times New Roman"/>
          <w:i/>
          <w:sz w:val="24"/>
          <w:szCs w:val="24"/>
          <w:highlight w:val="white"/>
        </w:rPr>
        <w:t>"</w:t>
      </w:r>
      <w:r w:rsidRPr="0029618A">
        <w:rPr>
          <w:rFonts w:eastAsia="Times New Roman"/>
          <w:i/>
          <w:sz w:val="24"/>
          <w:szCs w:val="24"/>
          <w:highlight w:val="white"/>
        </w:rPr>
        <w:t>Лила</w:t>
      </w:r>
      <w:r>
        <w:rPr>
          <w:rFonts w:eastAsia="Times New Roman"/>
          <w:i/>
          <w:sz w:val="24"/>
          <w:szCs w:val="24"/>
          <w:highlight w:val="white"/>
        </w:rPr>
        <w:t>"</w:t>
      </w:r>
      <w:r w:rsidRPr="0029618A">
        <w:rPr>
          <w:rFonts w:eastAsia="Times New Roman"/>
          <w:i/>
          <w:sz w:val="24"/>
          <w:szCs w:val="24"/>
          <w:highlight w:val="white"/>
        </w:rPr>
        <w:t>.</w:t>
      </w:r>
    </w:p>
    <w:p w14:paraId="5D2355A9"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Pr>
          <w:rFonts w:eastAsia="Times New Roman"/>
          <w:sz w:val="24"/>
          <w:szCs w:val="24"/>
        </w:rPr>
        <w:t>"</w:t>
      </w:r>
      <w:r w:rsidRPr="0029618A">
        <w:rPr>
          <w:rFonts w:eastAsia="Times New Roman"/>
          <w:sz w:val="24"/>
          <w:szCs w:val="24"/>
        </w:rPr>
        <w:t>Лила</w:t>
      </w:r>
      <w:r>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Pr="00517FAF">
        <w:rPr>
          <w:rFonts w:eastAsia="Times New Roman"/>
          <w:sz w:val="24"/>
          <w:szCs w:val="24"/>
        </w:rPr>
        <w:t xml:space="preserve"> </w:t>
      </w:r>
      <w:r w:rsidRPr="0029618A">
        <w:rPr>
          <w:rFonts w:eastAsia="Times New Roman"/>
          <w:sz w:val="24"/>
          <w:szCs w:val="24"/>
        </w:rPr>
        <w:t xml:space="preserve">роль эксперимента, поскольку процесс накопления игроками денег добавляет в процесс память, он перестаёт быть </w:t>
      </w:r>
      <w:proofErr w:type="spellStart"/>
      <w:r w:rsidRPr="0029618A">
        <w:rPr>
          <w:rFonts w:eastAsia="Times New Roman"/>
          <w:sz w:val="24"/>
          <w:szCs w:val="24"/>
        </w:rPr>
        <w:t>марковским</w:t>
      </w:r>
      <w:proofErr w:type="spellEnd"/>
      <w:r w:rsidRPr="0029618A">
        <w:rPr>
          <w:rFonts w:eastAsia="Times New Roman"/>
          <w:sz w:val="24"/>
          <w:szCs w:val="24"/>
        </w:rPr>
        <w:t xml:space="preserve">. </w:t>
      </w:r>
    </w:p>
    <w:p w14:paraId="2F9A1F7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w:t>
      </w:r>
      <w:proofErr w:type="gramStart"/>
      <w:r w:rsidRPr="0029618A">
        <w:rPr>
          <w:rFonts w:eastAsia="Times New Roman"/>
          <w:sz w:val="24"/>
          <w:szCs w:val="24"/>
        </w:rPr>
        <w:t>ск стр</w:t>
      </w:r>
      <w:proofErr w:type="gramEnd"/>
      <w:r w:rsidRPr="0029618A">
        <w:rPr>
          <w:rFonts w:eastAsia="Times New Roman"/>
          <w:sz w:val="24"/>
          <w:szCs w:val="24"/>
        </w:rPr>
        <w:t xml:space="preserve">аниц в сети Интернет, физика, химия, </w:t>
      </w:r>
      <w:r w:rsidRPr="0029618A">
        <w:rPr>
          <w:rFonts w:eastAsia="Times New Roman"/>
          <w:sz w:val="24"/>
          <w:szCs w:val="24"/>
        </w:rPr>
        <w:lastRenderedPageBreak/>
        <w:t>биология, генетика, экономика, социология, безопасность дорожного движения… даже в спортивной области используются цепи Маркова!</w:t>
      </w:r>
      <w:r w:rsidR="002272B9">
        <w:rPr>
          <w:rStyle w:val="af0"/>
          <w:rFonts w:eastAsia="Times New Roman"/>
          <w:sz w:val="24"/>
          <w:szCs w:val="24"/>
        </w:rPr>
        <w:footnoteReference w:id="24"/>
      </w:r>
    </w:p>
    <w:p w14:paraId="46B607B9" w14:textId="77777777" w:rsidR="00FC10F8" w:rsidRPr="0029618A" w:rsidRDefault="00FC10F8" w:rsidP="00FC10F8">
      <w:pPr>
        <w:pStyle w:val="2"/>
        <w:spacing w:before="200" w:after="0"/>
        <w:ind w:firstLine="397"/>
        <w:jc w:val="both"/>
        <w:rPr>
          <w:rFonts w:eastAsia="Cambria"/>
          <w:b/>
          <w:color w:val="4F81BD"/>
          <w:sz w:val="26"/>
          <w:szCs w:val="26"/>
        </w:rPr>
      </w:pPr>
      <w:bookmarkStart w:id="105" w:name="_Toc24894044"/>
      <w:r w:rsidRPr="0029618A">
        <w:rPr>
          <w:rFonts w:eastAsia="Cambria"/>
          <w:b/>
          <w:color w:val="4F81BD"/>
          <w:sz w:val="26"/>
          <w:szCs w:val="26"/>
        </w:rPr>
        <w:t>Почему автобуса всё нет!?</w:t>
      </w:r>
      <w:bookmarkEnd w:id="105"/>
    </w:p>
    <w:p w14:paraId="505328D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14:paraId="215271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w:t>
      </w:r>
      <w:proofErr w:type="spellStart"/>
      <w:r w:rsidRPr="0029618A">
        <w:rPr>
          <w:rFonts w:eastAsia="Times New Roman"/>
          <w:sz w:val="24"/>
          <w:szCs w:val="24"/>
          <w:highlight w:val="white"/>
        </w:rPr>
        <w:t>Авачинского</w:t>
      </w:r>
      <w:proofErr w:type="spellEnd"/>
      <w:r w:rsidRPr="0029618A">
        <w:rPr>
          <w:rFonts w:eastAsia="Times New Roman"/>
          <w:sz w:val="24"/>
          <w:szCs w:val="24"/>
          <w:highlight w:val="white"/>
        </w:rPr>
        <w:t xml:space="preserve"> залива, на берегах которого расположен Петропавловск-Камчатский, в 2018 году </w:t>
      </w:r>
      <w:r>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sidRPr="0029618A">
        <w:rPr>
          <w:rFonts w:eastAsia="Times New Roman"/>
          <w:sz w:val="24"/>
          <w:szCs w:val="24"/>
          <w:highlight w:val="white"/>
        </w:rPr>
        <w:t>но</w:t>
      </w:r>
      <w:proofErr w:type="gramEnd"/>
      <w:r w:rsidRPr="0029618A">
        <w:rPr>
          <w:rFonts w:eastAsia="Times New Roman"/>
          <w:sz w:val="24"/>
          <w:szCs w:val="24"/>
          <w:highlight w:val="white"/>
        </w:rPr>
        <w:t xml:space="preserve"> сколько именно придётся ждать, неизвестно.</w:t>
      </w:r>
    </w:p>
    <w:p w14:paraId="72D5908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Pr>
          <w:rFonts w:eastAsia="Times New Roman"/>
          <w:sz w:val="24"/>
          <w:szCs w:val="24"/>
          <w:highlight w:val="white"/>
        </w:rPr>
        <w:t>для</w:t>
      </w:r>
      <w:r w:rsidRPr="0029618A">
        <w:rPr>
          <w:rFonts w:eastAsia="Times New Roman"/>
          <w:sz w:val="24"/>
          <w:szCs w:val="24"/>
          <w:highlight w:val="white"/>
        </w:rPr>
        <w:t xml:space="preserve"> разных масштаб</w:t>
      </w:r>
      <w:r>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81">
        <w:proofErr w:type="gramStart"/>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roofErr w:type="gramEnd"/>
      <w:r w:rsidRPr="0029618A">
        <w:rPr>
          <w:rFonts w:eastAsia="Times New Roman"/>
          <w:sz w:val="24"/>
          <w:szCs w:val="24"/>
          <w:highlight w:val="white"/>
        </w:rPr>
        <w:t>):</w:t>
      </w:r>
    </w:p>
    <w:p w14:paraId="06174F09" w14:textId="77777777" w:rsidR="00FC10F8" w:rsidRPr="0029618A" w:rsidRDefault="00FC10F8" w:rsidP="00FC10F8">
      <w:pPr>
        <w:ind w:firstLine="397"/>
        <w:jc w:val="both"/>
        <w:rPr>
          <w:rFonts w:eastAsia="Times New Roman"/>
          <w:sz w:val="24"/>
          <w:szCs w:val="24"/>
        </w:rPr>
      </w:pPr>
    </w:p>
    <w:p w14:paraId="473FCFA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DFA4E49" wp14:editId="069A3DF6">
            <wp:extent cx="5573770" cy="2968726"/>
            <wp:effectExtent l="0" t="0" r="0" b="0"/>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82" cstate="print"/>
                    <a:srcRect/>
                    <a:stretch>
                      <a:fillRect/>
                    </a:stretch>
                  </pic:blipFill>
                  <pic:spPr>
                    <a:xfrm>
                      <a:off x="0" y="0"/>
                      <a:ext cx="5573770" cy="2968726"/>
                    </a:xfrm>
                    <a:prstGeom prst="rect">
                      <a:avLst/>
                    </a:prstGeom>
                    <a:ln/>
                  </pic:spPr>
                </pic:pic>
              </a:graphicData>
            </a:graphic>
          </wp:inline>
        </w:drawing>
      </w:r>
    </w:p>
    <w:p w14:paraId="760D38A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 xml:space="preserve">На смену пониженному уровню активности приходит </w:t>
      </w:r>
      <w:proofErr w:type="gramStart"/>
      <w:r w:rsidRPr="0029618A">
        <w:rPr>
          <w:rFonts w:eastAsia="Times New Roman"/>
          <w:i/>
          <w:sz w:val="24"/>
          <w:szCs w:val="24"/>
          <w:highlight w:val="white"/>
        </w:rPr>
        <w:t>повышенный</w:t>
      </w:r>
      <w:proofErr w:type="gramEnd"/>
      <w:r w:rsidRPr="0029618A">
        <w:rPr>
          <w:rFonts w:eastAsia="Times New Roman"/>
          <w:i/>
          <w:sz w:val="24"/>
          <w:szCs w:val="24"/>
          <w:highlight w:val="white"/>
        </w:rPr>
        <w:t>, активность «дышит», но не периодично, а подобно всё тому же случайному блужданию с релаксацией.</w:t>
      </w:r>
    </w:p>
    <w:p w14:paraId="7442CDA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среднее время ожидания составило бы половину периода — </w:t>
      </w:r>
      <m:oMath>
        <m:r>
          <w:rPr>
            <w:rFonts w:ascii="Cambria Math" w:eastAsia="Cambria Math" w:hAnsi="Cambria Math"/>
            <w:sz w:val="24"/>
            <w:szCs w:val="24"/>
            <w:highlight w:val="white"/>
          </w:rPr>
          <m:t>7,5</m:t>
        </m:r>
      </m:oMath>
      <w:r w:rsidRPr="0029618A">
        <w:rPr>
          <w:rFonts w:eastAsia="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 </w:t>
      </w:r>
      <m:oMath>
        <m:r>
          <w:rPr>
            <w:rFonts w:ascii="Cambria Math" w:hAnsi="Cambria Math"/>
          </w:rPr>
          <m:t>λ</m:t>
        </m:r>
      </m:oMath>
      <w:r w:rsidRPr="0029618A">
        <w:rPr>
          <w:rFonts w:eastAsia="Times New Roman"/>
          <w:sz w:val="24"/>
          <w:szCs w:val="24"/>
          <w:highlight w:val="white"/>
        </w:rPr>
        <w:t xml:space="preserve"> равно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w:t>
      </w:r>
      <w:r>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14:paraId="41D89D6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Впрочем, если быть точным, то дела с ожиданием автобуса обстоят ещё хуже. Измеряемый наблюдателем случайный отрезок времени между автобусами </w:t>
      </w:r>
      <w:r>
        <w:rPr>
          <w:rFonts w:eastAsia="Times New Roman"/>
          <w:sz w:val="24"/>
          <w:szCs w:val="24"/>
          <w:highlight w:val="white"/>
        </w:rPr>
        <w:t>статистически больше</w:t>
      </w:r>
      <w:r w:rsidRPr="0029618A">
        <w:rPr>
          <w:rFonts w:eastAsia="Times New Roman"/>
          <w:sz w:val="24"/>
          <w:szCs w:val="24"/>
          <w:highlight w:val="white"/>
        </w:rPr>
        <w:t xml:space="preserve">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то есть вероятность наблюдения длительного интервала выше, чем вероятность наб</w:t>
      </w:r>
      <w:proofErr w:type="spellStart"/>
      <w:r w:rsidRPr="0029618A">
        <w:rPr>
          <w:rFonts w:eastAsia="Times New Roman"/>
          <w:sz w:val="24"/>
          <w:szCs w:val="24"/>
          <w:highlight w:val="white"/>
        </w:rPr>
        <w:t>людения</w:t>
      </w:r>
      <w:proofErr w:type="spellEnd"/>
      <w:r w:rsidRPr="0029618A">
        <w:rPr>
          <w:rFonts w:eastAsia="Times New Roman"/>
          <w:sz w:val="24"/>
          <w:szCs w:val="24"/>
          <w:highlight w:val="white"/>
        </w:rPr>
        <w:t xml:space="preserve">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14:paraId="2E1AECC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 </w:t>
      </w:r>
      <m:oMath>
        <m:r>
          <w:rPr>
            <w:rFonts w:ascii="Cambria Math" w:eastAsia="Cambria Math" w:hAnsi="Cambria Math"/>
            <w:sz w:val="24"/>
            <w:szCs w:val="24"/>
            <w:highlight w:val="white"/>
          </w:rPr>
          <m:t>17</m:t>
        </m:r>
      </m:oMath>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14:paraId="59FB6EC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647A828" wp14:editId="660B03A9">
            <wp:extent cx="3537663" cy="3218598"/>
            <wp:effectExtent l="0" t="0" r="0" b="0"/>
            <wp:docPr id="45" name="image34.png" descr="https://habrastorage.org/webt/pc/p-/8k/pcp-8k0bjzgwryeblvp-faxdjvi.png"/>
            <wp:cNvGraphicFramePr/>
            <a:graphic xmlns:a="http://schemas.openxmlformats.org/drawingml/2006/main">
              <a:graphicData uri="http://schemas.openxmlformats.org/drawingml/2006/picture">
                <pic:pic xmlns:pic="http://schemas.openxmlformats.org/drawingml/2006/picture">
                  <pic:nvPicPr>
                    <pic:cNvPr id="0" name="image34.png" descr="https://habrastorage.org/webt/pc/p-/8k/pcp-8k0bjzgwryeblvp-faxdjvi.png"/>
                    <pic:cNvPicPr preferRelativeResize="0"/>
                  </pic:nvPicPr>
                  <pic:blipFill>
                    <a:blip r:embed="rId83" cstate="print"/>
                    <a:srcRect/>
                    <a:stretch>
                      <a:fillRect/>
                    </a:stretch>
                  </pic:blipFill>
                  <pic:spPr>
                    <a:xfrm>
                      <a:off x="0" y="0"/>
                      <a:ext cx="3537663" cy="3218598"/>
                    </a:xfrm>
                    <a:prstGeom prst="rect">
                      <a:avLst/>
                    </a:prstGeom>
                    <a:ln/>
                  </pic:spPr>
                </pic:pic>
              </a:graphicData>
            </a:graphic>
          </wp:inline>
        </w:drawing>
      </w:r>
    </w:p>
    <w:p w14:paraId="1DD4CCBD"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14:paraId="07BF345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Несправедливость</w:t>
      </w:r>
      <w:r>
        <w:rPr>
          <w:rFonts w:eastAsia="Times New Roman"/>
          <w:sz w:val="24"/>
          <w:szCs w:val="24"/>
          <w:highlight w:val="white"/>
        </w:rPr>
        <w:t>, к которой приводит</w:t>
      </w:r>
      <w:r w:rsidRPr="0029618A">
        <w:rPr>
          <w:rFonts w:eastAsia="Times New Roman"/>
          <w:sz w:val="24"/>
          <w:szCs w:val="24"/>
          <w:highlight w:val="white"/>
        </w:rPr>
        <w:t xml:space="preserve"> парадокс инспектора</w:t>
      </w:r>
      <w:r>
        <w:rPr>
          <w:rFonts w:eastAsia="Times New Roman"/>
          <w:sz w:val="24"/>
          <w:szCs w:val="24"/>
          <w:highlight w:val="white"/>
        </w:rPr>
        <w:t>,</w:t>
      </w:r>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 </w:t>
      </w:r>
      <m:oMath>
        <m:r>
          <w:rPr>
            <w:rFonts w:ascii="Cambria Math" w:eastAsia="Cambria Math" w:hAnsi="Cambria Math"/>
            <w:sz w:val="24"/>
            <w:szCs w:val="24"/>
            <w:highlight w:val="white"/>
          </w:rPr>
          <m:t>20%</m:t>
        </m:r>
      </m:oMath>
      <w:r w:rsidRPr="0029618A">
        <w:rPr>
          <w:rFonts w:eastAsia="Times New Roman"/>
          <w:sz w:val="24"/>
          <w:szCs w:val="24"/>
          <w:highlight w:val="white"/>
        </w:rPr>
        <w:t xml:space="preserve"> случаев, когда это очередное событие задерживается.</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 xml:space="preserve">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ожидания. </w:t>
      </w:r>
      <w:r w:rsidRPr="0029618A">
        <w:rPr>
          <w:rFonts w:eastAsia="Times New Roman"/>
          <w:sz w:val="24"/>
          <w:szCs w:val="24"/>
          <w:highlight w:val="white"/>
        </w:rPr>
        <w:t xml:space="preserve">Коэффициент Джини для экспоненциального распределения равен в точности </w:t>
      </w:r>
      <m:oMath>
        <m:r>
          <w:rPr>
            <w:rFonts w:ascii="Cambria Math" w:eastAsia="Cambria Math" w:hAnsi="Cambria Math"/>
            <w:sz w:val="24"/>
            <w:szCs w:val="24"/>
            <w:highlight w:val="white"/>
          </w:rPr>
          <m:t>1/2</m:t>
        </m:r>
      </m:oMath>
      <w:r w:rsidRPr="0029618A">
        <w:rPr>
          <w:rFonts w:eastAsia="Times New Roman"/>
          <w:sz w:val="24"/>
          <w:szCs w:val="24"/>
          <w:highlight w:val="white"/>
        </w:rPr>
        <w:t xml:space="preserve">. </w:t>
      </w:r>
    </w:p>
    <w:p w14:paraId="4D47EAF6" w14:textId="77777777" w:rsidR="00FC10F8" w:rsidRPr="0029618A" w:rsidRDefault="00FC10F8" w:rsidP="00FC10F8">
      <w:pPr>
        <w:pStyle w:val="1"/>
        <w:spacing w:before="600" w:after="480"/>
        <w:jc w:val="center"/>
        <w:rPr>
          <w:rFonts w:eastAsia="Times New Roman"/>
          <w:i/>
          <w:color w:val="0F243E"/>
          <w:sz w:val="22"/>
          <w:szCs w:val="22"/>
        </w:rPr>
      </w:pPr>
      <w:bookmarkStart w:id="106" w:name="_Toc24894045"/>
      <w:r w:rsidRPr="0029618A">
        <w:rPr>
          <w:rFonts w:eastAsia="Cambria"/>
          <w:b/>
        </w:rPr>
        <w:lastRenderedPageBreak/>
        <w:t>Прелести чужой очереди</w:t>
      </w:r>
      <w:bookmarkEnd w:id="106"/>
    </w:p>
    <w:p w14:paraId="5B0DB4C9" w14:textId="77777777" w:rsidR="00FC10F8" w:rsidRPr="0029618A" w:rsidRDefault="00FC10F8" w:rsidP="00FC10F8">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 xml:space="preserve">наблюдением </w:t>
      </w:r>
      <w:proofErr w:type="spellStart"/>
      <w:r w:rsidRPr="0029618A">
        <w:rPr>
          <w:rFonts w:eastAsia="Times New Roman"/>
          <w:b/>
          <w:color w:val="0F243E"/>
          <w:sz w:val="24"/>
          <w:szCs w:val="24"/>
        </w:rPr>
        <w:t>Этторе</w:t>
      </w:r>
      <w:proofErr w:type="spellEnd"/>
      <w:r w:rsidRPr="0029618A">
        <w:rPr>
          <w:rFonts w:eastAsia="Times New Roman"/>
          <w:sz w:val="24"/>
          <w:szCs w:val="24"/>
          <w:highlight w:val="white"/>
        </w:rPr>
        <w:t>:</w:t>
      </w:r>
    </w:p>
    <w:p w14:paraId="37DD5F8F"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14:paraId="42A7B0F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Что же это</w:t>
      </w:r>
      <w:r>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14:paraId="363BC5AC"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107" w:name="_Toc24894046"/>
      <w:r w:rsidRPr="0029618A">
        <w:rPr>
          <w:rFonts w:eastAsia="Cambria"/>
          <w:b/>
          <w:color w:val="4F81BD"/>
          <w:sz w:val="26"/>
          <w:szCs w:val="26"/>
          <w:highlight w:val="white"/>
        </w:rPr>
        <w:t>Ещё раз про пуассоновский процесс</w:t>
      </w:r>
      <w:bookmarkEnd w:id="107"/>
    </w:p>
    <w:p w14:paraId="2E1B333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Pr>
          <w:rFonts w:eastAsia="Times New Roman"/>
          <w:sz w:val="24"/>
          <w:szCs w:val="24"/>
          <w:highlight w:val="white"/>
        </w:rPr>
        <w:t>,</w:t>
      </w:r>
      <w:r w:rsidRPr="0029618A">
        <w:rPr>
          <w:rFonts w:eastAsia="Times New Roman"/>
          <w:sz w:val="24"/>
          <w:szCs w:val="24"/>
          <w:highlight w:val="white"/>
        </w:rPr>
        <w:t xml:space="preserve"> подчинённы</w:t>
      </w:r>
      <w:r>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14:paraId="6487EB97"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F985145" wp14:editId="2172ACF8">
            <wp:extent cx="4047961" cy="2243138"/>
            <wp:effectExtent l="0" t="0" r="0" b="0"/>
            <wp:docPr id="64" name="image57.png" descr="C:\tmp\podlost\ToH\work\figures\happy\2019-02-12_18-05-59.png"/>
            <wp:cNvGraphicFramePr/>
            <a:graphic xmlns:a="http://schemas.openxmlformats.org/drawingml/2006/main">
              <a:graphicData uri="http://schemas.openxmlformats.org/drawingml/2006/picture">
                <pic:pic xmlns:pic="http://schemas.openxmlformats.org/drawingml/2006/picture">
                  <pic:nvPicPr>
                    <pic:cNvPr id="0" name="image57.png" descr="C:\tmp\podlost\ToH\work\figures\happy\2019-02-12_18-05-59.png"/>
                    <pic:cNvPicPr preferRelativeResize="0"/>
                  </pic:nvPicPr>
                  <pic:blipFill>
                    <a:blip r:embed="rId84" cstate="print"/>
                    <a:srcRect/>
                    <a:stretch>
                      <a:fillRect/>
                    </a:stretch>
                  </pic:blipFill>
                  <pic:spPr>
                    <a:xfrm>
                      <a:off x="0" y="0"/>
                      <a:ext cx="4047961" cy="2243138"/>
                    </a:xfrm>
                    <a:prstGeom prst="rect">
                      <a:avLst/>
                    </a:prstGeom>
                    <a:ln/>
                  </pic:spPr>
                </pic:pic>
              </a:graphicData>
            </a:graphic>
          </wp:inline>
        </w:drawing>
      </w:r>
    </w:p>
    <w:p w14:paraId="4D65E54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14:paraId="591ADF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proofErr w:type="spellStart"/>
      <w:r w:rsidRPr="0029618A">
        <w:rPr>
          <w:rFonts w:eastAsia="Times New Roman"/>
          <w:i/>
          <w:color w:val="205968"/>
          <w:sz w:val="24"/>
          <w:szCs w:val="24"/>
          <w:highlight w:val="white"/>
        </w:rPr>
        <w:t>Скеллама</w:t>
      </w:r>
      <w:proofErr w:type="spellEnd"/>
      <w:r w:rsidRPr="0029618A">
        <w:rPr>
          <w:rFonts w:eastAsia="Times New Roman"/>
          <w:sz w:val="24"/>
          <w:szCs w:val="24"/>
        </w:rPr>
        <w:t xml:space="preserve">. Для двух одинаковых очередей, пропускающих </w:t>
      </w:r>
      <m:oMath>
        <m:r>
          <w:rPr>
            <w:rFonts w:ascii="Cambria Math" w:hAnsi="Cambria Math"/>
          </w:rPr>
          <m:t>μ</m:t>
        </m:r>
      </m:oMath>
      <w:r w:rsidRPr="0029618A">
        <w:rPr>
          <w:rFonts w:eastAsia="Times New Roman"/>
          <w:sz w:val="24"/>
          <w:szCs w:val="24"/>
        </w:rPr>
        <w:t xml:space="preserve"> человек в единицу времени, вероятность отставания одной из них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шагов равна:</w:t>
      </w:r>
    </w:p>
    <w:p w14:paraId="76F500AE" w14:textId="77777777" w:rsidR="00FC10F8" w:rsidRPr="0029618A" w:rsidRDefault="00FC10F8" w:rsidP="00FC10F8">
      <w:pPr>
        <w:spacing w:line="288" w:lineRule="auto"/>
        <w:ind w:firstLine="397"/>
        <w:jc w:val="center"/>
        <w:rPr>
          <w:rFonts w:eastAsia="Times New Roman"/>
          <w:i/>
          <w:sz w:val="24"/>
          <w:szCs w:val="24"/>
        </w:rPr>
      </w:pPr>
      <m:oMathPara>
        <m:oMath>
          <m:r>
            <w:rPr>
              <w:rFonts w:ascii="Cambria Math" w:eastAsia="Cambria Math" w:hAnsi="Cambria Math"/>
              <w:sz w:val="24"/>
              <w:szCs w:val="24"/>
            </w:rPr>
            <m:t>Р</m:t>
          </m:r>
          <m:d>
            <m:dPr>
              <m:ctrlPr>
                <w:rPr>
                  <w:rFonts w:ascii="Cambria Math" w:eastAsia="Cambria Math" w:hAnsi="Cambria Math"/>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e</m:t>
              </m:r>
            </m:e>
            <m:sup>
              <m:r>
                <w:rPr>
                  <w:rFonts w:ascii="Cambria Math" w:eastAsia="Cambria Math" w:hAnsi="Cambria Math"/>
                  <w:sz w:val="24"/>
                  <w:szCs w:val="24"/>
                </w:rPr>
                <m:t>-2μ</m:t>
              </m:r>
            </m:sup>
          </m:sSup>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2μ</m:t>
              </m:r>
            </m:e>
          </m:d>
          <m:r>
            <w:rPr>
              <w:rFonts w:ascii="Cambria Math" w:eastAsia="Cambria Math" w:hAnsi="Cambria Math"/>
              <w:sz w:val="24"/>
              <w:szCs w:val="24"/>
            </w:rPr>
            <m:t>,</m:t>
          </m:r>
        </m:oMath>
      </m:oMathPara>
    </w:p>
    <w:p w14:paraId="30281B8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где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highlight w:val="white"/>
        </w:rPr>
        <w:t xml:space="preserve"> – встречавшаяся нам в предыдущей главе модифицированная функция Бесселя. Эта функция возникла здесь не из-за кр</w:t>
      </w:r>
      <w:proofErr w:type="spellStart"/>
      <w:r w:rsidRPr="0029618A">
        <w:rPr>
          <w:rFonts w:eastAsia="Times New Roman"/>
          <w:sz w:val="24"/>
          <w:szCs w:val="24"/>
          <w:highlight w:val="white"/>
        </w:rPr>
        <w:t>уговой</w:t>
      </w:r>
      <w:proofErr w:type="spellEnd"/>
      <w:r w:rsidRPr="0029618A">
        <w:rPr>
          <w:rFonts w:eastAsia="Times New Roman"/>
          <w:sz w:val="24"/>
          <w:szCs w:val="24"/>
          <w:highlight w:val="white"/>
        </w:rPr>
        <w:t xml:space="preserve"> симметрии, а как результат сложения двух случайных величин, подчиняющихся распределению Пуассона. </w:t>
      </w:r>
    </w:p>
    <w:p w14:paraId="0DB40D4A"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76264F5" wp14:editId="24C7F40E">
            <wp:extent cx="3562350" cy="2447925"/>
            <wp:effectExtent l="0" t="0" r="0" b="0"/>
            <wp:docPr id="74" name="image70.png" descr="C:\tmp\podlost\ToH\work\figures\queue\2019-02-21_17-02-11.png"/>
            <wp:cNvGraphicFramePr/>
            <a:graphic xmlns:a="http://schemas.openxmlformats.org/drawingml/2006/main">
              <a:graphicData uri="http://schemas.openxmlformats.org/drawingml/2006/picture">
                <pic:pic xmlns:pic="http://schemas.openxmlformats.org/drawingml/2006/picture">
                  <pic:nvPicPr>
                    <pic:cNvPr id="0" name="image70.png" descr="C:\tmp\podlost\ToH\work\figures\queue\2019-02-21_17-02-11.png"/>
                    <pic:cNvPicPr preferRelativeResize="0"/>
                  </pic:nvPicPr>
                  <pic:blipFill>
                    <a:blip r:embed="rId85" cstate="print"/>
                    <a:srcRect/>
                    <a:stretch>
                      <a:fillRect/>
                    </a:stretch>
                  </pic:blipFill>
                  <pic:spPr>
                    <a:xfrm>
                      <a:off x="0" y="0"/>
                      <a:ext cx="3562350" cy="2447925"/>
                    </a:xfrm>
                    <a:prstGeom prst="rect">
                      <a:avLst/>
                    </a:prstGeom>
                    <a:ln/>
                  </pic:spPr>
                </pic:pic>
              </a:graphicData>
            </a:graphic>
          </wp:inline>
        </w:drawing>
      </w:r>
    </w:p>
    <w:p w14:paraId="4F6E9929"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14:paraId="60F6AC7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lastRenderedPageBreak/>
        <w:t xml:space="preserve">Распределение </w:t>
      </w:r>
      <w:proofErr w:type="spellStart"/>
      <w:r w:rsidRPr="0029618A">
        <w:rPr>
          <w:rFonts w:eastAsia="Times New Roman"/>
          <w:sz w:val="24"/>
          <w:szCs w:val="24"/>
          <w:highlight w:val="white"/>
        </w:rPr>
        <w:t>Скеллама</w:t>
      </w:r>
      <w:proofErr w:type="spellEnd"/>
      <w:r w:rsidRPr="0029618A">
        <w:rPr>
          <w:rFonts w:eastAsia="Times New Roman"/>
          <w:sz w:val="24"/>
          <w:szCs w:val="24"/>
          <w:highlight w:val="white"/>
        </w:rPr>
        <w:t xml:space="preserve">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14:paraId="7242FA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меандры</w:t>
      </w:r>
      <w:r>
        <w:rPr>
          <w:rFonts w:eastAsia="Times New Roman"/>
          <w:sz w:val="24"/>
          <w:szCs w:val="24"/>
          <w:highlight w:val="white"/>
        </w:rPr>
        <w:t xml:space="preserve"> –</w:t>
      </w:r>
      <w:r w:rsidRPr="0029618A">
        <w:rPr>
          <w:rFonts w:eastAsia="Times New Roman"/>
          <w:sz w:val="24"/>
          <w:szCs w:val="24"/>
          <w:highlight w:val="white"/>
        </w:rPr>
        <w:t xml:space="preserve"> как для коротких очередей, так и для длинных</w:t>
      </w:r>
      <w:r>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sidRPr="0029618A">
        <w:rPr>
          <w:rFonts w:eastAsia="Times New Roman"/>
          <w:sz w:val="24"/>
          <w:szCs w:val="24"/>
          <w:highlight w:val="white"/>
        </w:rPr>
        <w:t>дело</w:t>
      </w:r>
      <w:proofErr w:type="gramEnd"/>
      <w:r w:rsidRPr="0029618A">
        <w:rPr>
          <w:rFonts w:eastAsia="Times New Roman"/>
          <w:sz w:val="24"/>
          <w:szCs w:val="24"/>
          <w:highlight w:val="white"/>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14:paraId="0E88D76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Выходит, нет никаких подлых штучек со стороны </w:t>
      </w:r>
      <w:proofErr w:type="gramStart"/>
      <w:r w:rsidRPr="0029618A">
        <w:rPr>
          <w:rFonts w:eastAsia="Times New Roman"/>
          <w:sz w:val="24"/>
          <w:szCs w:val="24"/>
          <w:highlight w:val="white"/>
        </w:rPr>
        <w:t>злодейки</w:t>
      </w:r>
      <w:proofErr w:type="gramEnd"/>
      <w:r w:rsidRPr="0029618A">
        <w:rPr>
          <w:rFonts w:eastAsia="Times New Roman"/>
          <w:sz w:val="24"/>
          <w:szCs w:val="24"/>
          <w:highlight w:val="white"/>
        </w:rPr>
        <w:t xml:space="preserve"> судьбы, а есть одно только честное случайное блуждание. Правда, если нам не повезло</w:t>
      </w:r>
      <w:r>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w:t>
      </w:r>
      <w:proofErr w:type="spellStart"/>
      <w:r w:rsidRPr="0029618A">
        <w:rPr>
          <w:rFonts w:eastAsia="Times New Roman"/>
          <w:sz w:val="24"/>
          <w:szCs w:val="24"/>
          <w:highlight w:val="white"/>
        </w:rPr>
        <w:t>невезунчиков</w:t>
      </w:r>
      <w:proofErr w:type="spellEnd"/>
      <w:r w:rsidRPr="0029618A">
        <w:rPr>
          <w:rFonts w:eastAsia="Times New Roman"/>
          <w:sz w:val="24"/>
          <w:szCs w:val="24"/>
          <w:highlight w:val="white"/>
        </w:rPr>
        <w:t xml:space="preserve">, ведь быстрая очередь может пропустить больше людей! Но,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это вовсе не утешит того, кто надолго застрял в хвосте.</w:t>
      </w:r>
    </w:p>
    <w:p w14:paraId="32BC614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108" w:name="_Toc24894047"/>
      <w:r w:rsidRPr="0029618A">
        <w:rPr>
          <w:rFonts w:eastAsia="Cambria"/>
          <w:b/>
          <w:color w:val="4F81BD"/>
          <w:sz w:val="26"/>
          <w:szCs w:val="26"/>
          <w:highlight w:val="white"/>
        </w:rPr>
        <w:t xml:space="preserve">Теория для </w:t>
      </w:r>
      <w:proofErr w:type="gramStart"/>
      <w:r w:rsidRPr="0029618A">
        <w:rPr>
          <w:rFonts w:eastAsia="Cambria"/>
          <w:b/>
          <w:color w:val="4F81BD"/>
          <w:sz w:val="26"/>
          <w:szCs w:val="26"/>
          <w:highlight w:val="white"/>
        </w:rPr>
        <w:t>заскучавших</w:t>
      </w:r>
      <w:proofErr w:type="gramEnd"/>
      <w:r w:rsidRPr="0029618A">
        <w:rPr>
          <w:rFonts w:eastAsia="Cambria"/>
          <w:b/>
          <w:color w:val="4F81BD"/>
          <w:sz w:val="26"/>
          <w:szCs w:val="26"/>
          <w:highlight w:val="white"/>
        </w:rPr>
        <w:t xml:space="preserve"> в коридоре</w:t>
      </w:r>
      <w:bookmarkEnd w:id="108"/>
    </w:p>
    <w:p w14:paraId="7FEC0E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w:t>
      </w:r>
      <m:oMath>
        <m:r>
          <w:rPr>
            <w:rFonts w:ascii="Cambria Math" w:eastAsia="Cambria Math" w:hAnsi="Cambria Math"/>
            <w:sz w:val="24"/>
            <w:szCs w:val="24"/>
          </w:rPr>
          <m:t>10⋅</m:t>
        </m:r>
        <m:f>
          <m:fPr>
            <m:ctrlPr>
              <w:rPr>
                <w:rFonts w:ascii="Cambria Math" w:eastAsia="Cambria Math" w:hAnsi="Cambria Math"/>
                <w:sz w:val="24"/>
                <w:szCs w:val="24"/>
              </w:rPr>
            </m:ctrlPr>
          </m:fPr>
          <m:num>
            <m:r>
              <w:rPr>
                <w:rFonts w:ascii="Cambria Math" w:eastAsia="Cambria Math" w:hAnsi="Cambria Math"/>
                <w:sz w:val="24"/>
                <w:szCs w:val="24"/>
              </w:rPr>
              <m:t>7</m:t>
            </m:r>
          </m:num>
          <m:den>
            <m:r>
              <w:rPr>
                <w:rFonts w:ascii="Cambria Math" w:eastAsia="Cambria Math" w:hAnsi="Cambria Math"/>
                <w:sz w:val="24"/>
                <w:szCs w:val="24"/>
              </w:rPr>
              <m:t>5</m:t>
            </m:r>
          </m:den>
        </m:f>
        <m:r>
          <w:rPr>
            <w:rFonts w:ascii="Cambria Math" w:eastAsia="Cambria Math" w:hAnsi="Cambria Math"/>
            <w:sz w:val="24"/>
            <w:szCs w:val="24"/>
          </w:rPr>
          <m:t>=14 минут</m:t>
        </m:r>
      </m:oMath>
      <w:r w:rsidRPr="0029618A">
        <w:rPr>
          <w:rFonts w:eastAsia="Times New Roman"/>
          <w:sz w:val="24"/>
          <w:szCs w:val="24"/>
          <w:highlight w:val="white"/>
        </w:rPr>
        <w:t>. Понятно, что эта оценка будет весьма грубой, но лю</w:t>
      </w:r>
      <w:proofErr w:type="spellStart"/>
      <w:r w:rsidRPr="0029618A">
        <w:rPr>
          <w:rFonts w:eastAsia="Times New Roman"/>
          <w:sz w:val="24"/>
          <w:szCs w:val="24"/>
          <w:highlight w:val="white"/>
        </w:rPr>
        <w:t>бопытно</w:t>
      </w:r>
      <w:proofErr w:type="spellEnd"/>
      <w:r w:rsidRPr="0029618A">
        <w:rPr>
          <w:rFonts w:eastAsia="Times New Roman"/>
          <w:sz w:val="24"/>
          <w:szCs w:val="24"/>
          <w:highlight w:val="white"/>
        </w:rPr>
        <w:t>, что она действительно соответствует среднему времени ожидания</w:t>
      </w:r>
      <w:r>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 xml:space="preserve">теорема </w:t>
      </w:r>
      <w:proofErr w:type="spellStart"/>
      <w:r w:rsidRPr="0029618A">
        <w:rPr>
          <w:rFonts w:eastAsia="Times New Roman"/>
          <w:i/>
          <w:sz w:val="24"/>
          <w:szCs w:val="24"/>
          <w:highlight w:val="white"/>
        </w:rPr>
        <w:t>Литтла</w:t>
      </w:r>
      <w:proofErr w:type="spellEnd"/>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14:paraId="1E01731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Теория очередей появилась в самом начале XX века, с первых работ датского математика </w:t>
      </w:r>
      <w:proofErr w:type="spellStart"/>
      <w:r w:rsidRPr="0029618A">
        <w:rPr>
          <w:rFonts w:eastAsia="Times New Roman"/>
          <w:sz w:val="24"/>
          <w:szCs w:val="24"/>
          <w:highlight w:val="white"/>
        </w:rPr>
        <w:t>Агнера</w:t>
      </w:r>
      <w:proofErr w:type="spellEnd"/>
      <w:r w:rsidRPr="0029618A">
        <w:rPr>
          <w:rFonts w:eastAsia="Times New Roman"/>
          <w:sz w:val="24"/>
          <w:szCs w:val="24"/>
          <w:highlight w:val="white"/>
        </w:rPr>
        <w:t xml:space="preserve">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w:t>
      </w:r>
      <w:r>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w:t>
      </w:r>
      <w:proofErr w:type="spellStart"/>
      <w:r w:rsidRPr="0029618A">
        <w:rPr>
          <w:rFonts w:eastAsia="Times New Roman"/>
          <w:sz w:val="24"/>
          <w:szCs w:val="24"/>
          <w:highlight w:val="white"/>
        </w:rPr>
        <w:t>Хинчин</w:t>
      </w:r>
      <w:proofErr w:type="spellEnd"/>
      <w:r w:rsidRPr="0029618A">
        <w:rPr>
          <w:rFonts w:eastAsia="Times New Roman"/>
          <w:sz w:val="24"/>
          <w:szCs w:val="24"/>
          <w:highlight w:val="white"/>
        </w:rPr>
        <w:t xml:space="preserve">,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14:paraId="38A838DB" w14:textId="77777777" w:rsidR="00FC10F8" w:rsidRPr="0029618A"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 xml:space="preserve">Представьте себе очередь, в которую люди встают согласно некоторому распределению временных интервалов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1/λ</m:t>
        </m:r>
      </m:oMath>
      <w:r w:rsidRPr="0029618A">
        <w:rPr>
          <w:rFonts w:eastAsia="Times New Roman"/>
          <w:sz w:val="24"/>
          <w:szCs w:val="24"/>
          <w:highlight w:val="white"/>
        </w:rPr>
        <w:t>. Время, которое оператор т</w:t>
      </w:r>
      <w:proofErr w:type="spellStart"/>
      <w:r w:rsidRPr="0029618A">
        <w:rPr>
          <w:rFonts w:eastAsia="Times New Roman"/>
          <w:sz w:val="24"/>
          <w:szCs w:val="24"/>
          <w:highlight w:val="white"/>
        </w:rPr>
        <w:t>ратит</w:t>
      </w:r>
      <w:proofErr w:type="spellEnd"/>
      <w:r w:rsidRPr="0029618A">
        <w:rPr>
          <w:rFonts w:eastAsia="Times New Roman"/>
          <w:sz w:val="24"/>
          <w:szCs w:val="24"/>
          <w:highlight w:val="white"/>
        </w:rPr>
        <w:t xml:space="preserve"> на работу с клиентами, подчинено распределению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1/μ</m:t>
        </m:r>
      </m:oMath>
      <w:r w:rsidRPr="0029618A">
        <w:rPr>
          <w:rFonts w:eastAsia="Times New Roman"/>
          <w:sz w:val="24"/>
          <w:szCs w:val="24"/>
          <w:highlight w:val="white"/>
        </w:rPr>
        <w:t>. На рисунке показана очередь, в которой ожидают два клиента под номерами 1 и 2, один клиент с номером 0 обслуживается, а клиент номер 3 готов в неё встать.</w:t>
      </w:r>
      <w:proofErr w:type="gramEnd"/>
      <w:r w:rsidRPr="0029618A">
        <w:rPr>
          <w:rFonts w:eastAsia="Times New Roman"/>
          <w:sz w:val="24"/>
          <w:szCs w:val="24"/>
          <w:highlight w:val="white"/>
        </w:rPr>
        <w:t xml:space="preserve"> Такую очер</w:t>
      </w:r>
      <w:proofErr w:type="spellStart"/>
      <w:r w:rsidRPr="0029618A">
        <w:rPr>
          <w:rFonts w:eastAsia="Times New Roman"/>
          <w:sz w:val="24"/>
          <w:szCs w:val="24"/>
          <w:highlight w:val="white"/>
        </w:rPr>
        <w:t>едь</w:t>
      </w:r>
      <w:proofErr w:type="spellEnd"/>
      <w:r w:rsidRPr="0029618A">
        <w:rPr>
          <w:rFonts w:eastAsia="Times New Roman"/>
          <w:sz w:val="24"/>
          <w:szCs w:val="24"/>
          <w:highlight w:val="white"/>
        </w:rPr>
        <w:t xml:space="preserve"> описывают как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xml:space="preserve"> процесс, в котором состояние определяется длиной очереди: состояние 0 — в очереди нет никого, состояние 1 — в очереди стоит один клиент, состояние 2 — два клиента и так далее</w:t>
      </w:r>
      <w:proofErr w:type="gramStart"/>
      <w:r w:rsidRPr="0029618A">
        <w:rPr>
          <w:rFonts w:eastAsia="Times New Roman"/>
          <w:sz w:val="24"/>
          <w:szCs w:val="24"/>
          <w:highlight w:val="white"/>
        </w:rPr>
        <w:t>… В</w:t>
      </w:r>
      <w:proofErr w:type="gramEnd"/>
      <w:r w:rsidRPr="0029618A">
        <w:rPr>
          <w:rFonts w:eastAsia="Times New Roman"/>
          <w:sz w:val="24"/>
          <w:szCs w:val="24"/>
          <w:highlight w:val="white"/>
        </w:rPr>
        <w:t xml:space="preserve"> идеальном мире ничто не запрещает очереди </w:t>
      </w:r>
      <w:r>
        <w:rPr>
          <w:rFonts w:eastAsia="Times New Roman"/>
          <w:sz w:val="24"/>
          <w:szCs w:val="24"/>
          <w:highlight w:val="white"/>
        </w:rPr>
        <w:t>стать</w:t>
      </w:r>
      <w:r w:rsidRPr="0029618A">
        <w:rPr>
          <w:rFonts w:eastAsia="Times New Roman"/>
          <w:sz w:val="24"/>
          <w:szCs w:val="24"/>
          <w:highlight w:val="white"/>
        </w:rPr>
        <w:t xml:space="preserve"> сколь угодно длинной</w:t>
      </w:r>
      <w:r>
        <w:rPr>
          <w:rFonts w:eastAsia="Times New Roman"/>
          <w:sz w:val="24"/>
          <w:szCs w:val="24"/>
          <w:highlight w:val="white"/>
        </w:rPr>
        <w:t>;</w:t>
      </w:r>
      <w:r w:rsidRPr="0029618A">
        <w:rPr>
          <w:rFonts w:eastAsia="Times New Roman"/>
          <w:sz w:val="24"/>
          <w:szCs w:val="24"/>
          <w:highlight w:val="white"/>
        </w:rPr>
        <w:t xml:space="preserve"> значит, мы получаем 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w:t>
      </w:r>
      <w:proofErr w:type="spellStart"/>
      <w:r w:rsidRPr="0029618A">
        <w:rPr>
          <w:rFonts w:eastAsia="Times New Roman"/>
          <w:sz w:val="24"/>
          <w:szCs w:val="24"/>
          <w:highlight w:val="white"/>
        </w:rPr>
        <w:t>марковскими</w:t>
      </w:r>
      <w:proofErr w:type="spellEnd"/>
      <w:r w:rsidRPr="0029618A">
        <w:rPr>
          <w:rFonts w:eastAsia="Times New Roman"/>
          <w:sz w:val="24"/>
          <w:szCs w:val="24"/>
          <w:highlight w:val="white"/>
        </w:rPr>
        <w:t xml:space="preserve">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r w:rsidRPr="0029618A">
        <w:rPr>
          <w:noProof/>
        </w:rPr>
        <w:drawing>
          <wp:anchor distT="0" distB="8890" distL="215900" distR="215900" simplePos="0" relativeHeight="251668480" behindDoc="0" locked="0" layoutInCell="1" allowOverlap="1" wp14:anchorId="25EA89E4" wp14:editId="31B8AA46">
            <wp:simplePos x="0" y="0"/>
            <wp:positionH relativeFrom="column">
              <wp:posOffset>5292725</wp:posOffset>
            </wp:positionH>
            <wp:positionV relativeFrom="paragraph">
              <wp:posOffset>85725</wp:posOffset>
            </wp:positionV>
            <wp:extent cx="349250" cy="1614805"/>
            <wp:effectExtent l="0" t="0" r="0" b="0"/>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86" cstate="print"/>
                    <a:srcRect/>
                    <a:stretch>
                      <a:fillRect/>
                    </a:stretch>
                  </pic:blipFill>
                  <pic:spPr>
                    <a:xfrm>
                      <a:off x="0" y="0"/>
                      <a:ext cx="349250" cy="1614805"/>
                    </a:xfrm>
                    <a:prstGeom prst="rect">
                      <a:avLst/>
                    </a:prstGeom>
                    <a:ln/>
                  </pic:spPr>
                </pic:pic>
              </a:graphicData>
            </a:graphic>
          </wp:anchor>
        </w:drawing>
      </w:r>
    </w:p>
    <w:p w14:paraId="2899EFB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Свойства очереди сильно зависят от соотношения </w:t>
      </w:r>
      <m:oMath>
        <m:r>
          <w:rPr>
            <w:rFonts w:ascii="Cambria Math" w:hAnsi="Cambria Math"/>
          </w:rPr>
          <m:t>λ</m:t>
        </m:r>
      </m:oMath>
      <w:r w:rsidRPr="0029618A">
        <w:rPr>
          <w:rFonts w:eastAsia="Times New Roman"/>
          <w:sz w:val="24"/>
          <w:szCs w:val="24"/>
        </w:rPr>
        <w:t xml:space="preserve"> </w:t>
      </w:r>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xml:space="preserve">. Если </w:t>
      </w:r>
      <m:oMath>
        <m:r>
          <w:rPr>
            <w:rFonts w:ascii="Cambria Math" w:hAnsi="Cambria Math"/>
          </w:rPr>
          <m:t>λ</m:t>
        </m:r>
        <m:r>
          <w:rPr>
            <w:rFonts w:ascii="Cambria Math" w:eastAsia="Cambria Math" w:hAnsi="Cambria Math"/>
            <w:sz w:val="24"/>
            <w:szCs w:val="24"/>
          </w:rPr>
          <m:t>&gt;μ</m:t>
        </m:r>
      </m:oMath>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highlight w:val="white"/>
        </w:rPr>
        <w:t xml:space="preserve"> 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Она может расти или уменьшаться </w:t>
      </w:r>
      <w:r>
        <w:rPr>
          <w:rFonts w:eastAsia="Times New Roman"/>
          <w:sz w:val="24"/>
          <w:szCs w:val="24"/>
          <w:highlight w:val="white"/>
        </w:rPr>
        <w:t xml:space="preserve">по мере того, как клиенты добавляются и выходят из неё, </w:t>
      </w:r>
      <w:r w:rsidRPr="0029618A">
        <w:rPr>
          <w:rFonts w:eastAsia="Times New Roman"/>
          <w:sz w:val="24"/>
          <w:szCs w:val="24"/>
          <w:highlight w:val="white"/>
        </w:rPr>
        <w:t xml:space="preserve">но клиенты в ней не </w:t>
      </w:r>
      <w:r>
        <w:rPr>
          <w:rFonts w:eastAsia="Times New Roman"/>
          <w:sz w:val="24"/>
          <w:szCs w:val="24"/>
          <w:highlight w:val="white"/>
        </w:rPr>
        <w:t>накапливаются неограниченно:</w:t>
      </w:r>
      <w:r w:rsidRPr="0029618A">
        <w:rPr>
          <w:rFonts w:eastAsia="Times New Roman"/>
          <w:sz w:val="24"/>
          <w:szCs w:val="24"/>
          <w:highlight w:val="white"/>
        </w:rPr>
        <w:t xml:space="preserve"> сколько их вошло в зону ожидания, столько же и выйдет. </w:t>
      </w:r>
      <w:r>
        <w:rPr>
          <w:rFonts w:eastAsia="Times New Roman"/>
          <w:sz w:val="24"/>
          <w:szCs w:val="24"/>
          <w:highlight w:val="white"/>
        </w:rPr>
        <w:t>Иными словами</w:t>
      </w:r>
      <w:r w:rsidRPr="0029618A">
        <w:rPr>
          <w:rFonts w:eastAsia="Times New Roman"/>
          <w:sz w:val="24"/>
          <w:szCs w:val="24"/>
          <w:highlight w:val="white"/>
        </w:rPr>
        <w:t xml:space="preserve">,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m:oMath>
        <m:r>
          <w:rPr>
            <w:rFonts w:ascii="Cambria Math" w:hAnsi="Cambria Math"/>
          </w:rPr>
          <m:t>λ</m:t>
        </m:r>
      </m:oMath>
      <w:r>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Pr>
          <w:rFonts w:eastAsia="Times New Roman"/>
          <w:sz w:val="24"/>
          <w:szCs w:val="24"/>
          <w:highlight w:val="white"/>
        </w:rPr>
        <w:t xml:space="preserve"> </w:t>
      </w:r>
      <m:oMath>
        <m:r>
          <w:rPr>
            <w:rFonts w:ascii="Cambria Math" w:hAnsi="Cambria Math"/>
          </w:rPr>
          <m:t>λ≈μ</m:t>
        </m:r>
      </m:oMath>
      <w:r w:rsidRPr="0029618A">
        <w:rPr>
          <w:rFonts w:eastAsia="Times New Roman"/>
          <w:sz w:val="24"/>
          <w:szCs w:val="24"/>
        </w:rPr>
        <w:t xml:space="preserve"> рассматривается отдельно</w:t>
      </w:r>
      <w:r>
        <w:rPr>
          <w:rFonts w:eastAsia="Times New Roman"/>
          <w:sz w:val="24"/>
          <w:szCs w:val="24"/>
        </w:rPr>
        <w:t>. Т</w:t>
      </w:r>
      <w:r w:rsidRPr="0029618A">
        <w:rPr>
          <w:rFonts w:eastAsia="Times New Roman"/>
          <w:sz w:val="24"/>
          <w:szCs w:val="24"/>
        </w:rPr>
        <w:t>акая метастабильная очередь ведёт себя неустойчиво и моделируется процессом случайного блуждания</w:t>
      </w:r>
      <w:r>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14:paraId="348D33BE" w14:textId="77777777" w:rsidR="00FC10F8" w:rsidRPr="00BB52AF" w:rsidRDefault="00FC10F8" w:rsidP="00FC10F8">
      <w:pPr>
        <w:spacing w:line="288" w:lineRule="auto"/>
        <w:ind w:firstLine="397"/>
        <w:jc w:val="both"/>
        <w:rPr>
          <w:rFonts w:eastAsia="Times New Roman"/>
          <w:color w:val="FF0000"/>
          <w:sz w:val="24"/>
          <w:szCs w:val="24"/>
          <w:highlight w:val="white"/>
        </w:rPr>
      </w:pPr>
      <w:r w:rsidRPr="0029618A">
        <w:rPr>
          <w:rFonts w:eastAsia="Times New Roman"/>
          <w:sz w:val="24"/>
          <w:szCs w:val="24"/>
          <w:highlight w:val="white"/>
        </w:rPr>
        <w:t xml:space="preserve">Далее мы будем рассматривать только устойчивые очереди. От характера распределений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зависит динамика очереди и её характеристики, такие как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для её длины, времени ожидания клиентом и времени занятости оператора. Для очередей создана </w:t>
      </w:r>
      <w:r>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r>
        <w:rPr>
          <w:rFonts w:eastAsia="Times New Roman"/>
          <w:sz w:val="24"/>
          <w:szCs w:val="24"/>
        </w:rPr>
        <w:t xml:space="preserve">нотацией </w:t>
      </w:r>
      <w:proofErr w:type="spellStart"/>
      <w:r>
        <w:rPr>
          <w:rFonts w:eastAsia="Times New Roman"/>
          <w:sz w:val="24"/>
          <w:szCs w:val="24"/>
        </w:rPr>
        <w:t>Кендалла</w:t>
      </w:r>
      <w:proofErr w:type="spellEnd"/>
      <w:r>
        <w:rPr>
          <w:rFonts w:eastAsia="Times New Roman"/>
          <w:sz w:val="24"/>
          <w:szCs w:val="24"/>
        </w:rPr>
        <w:t>.</w:t>
      </w:r>
      <w:r w:rsidRPr="0029618A">
        <w:rPr>
          <w:rFonts w:eastAsia="Times New Roman"/>
          <w:sz w:val="24"/>
          <w:szCs w:val="24"/>
        </w:rPr>
        <w:t xml:space="preserve"> Н</w:t>
      </w:r>
      <w:r w:rsidRPr="0029618A">
        <w:rPr>
          <w:rFonts w:eastAsia="Times New Roman"/>
          <w:sz w:val="24"/>
          <w:szCs w:val="24"/>
          <w:highlight w:val="white"/>
        </w:rPr>
        <w:t>апример, простая очередь, в которую люди подходят равномерно и равномерно же уходят, как, например, в аэропорту при посадке на рейс, обозначается D/D/1 (</w:t>
      </w:r>
      <w:r w:rsidR="00925CA6">
        <w:rPr>
          <w:rFonts w:eastAsia="Times New Roman"/>
          <w:sz w:val="24"/>
          <w:szCs w:val="24"/>
          <w:highlight w:val="white"/>
        </w:rPr>
        <w:t xml:space="preserve">буква </w:t>
      </w:r>
      <w:r w:rsidRPr="0029618A">
        <w:rPr>
          <w:rFonts w:eastAsia="Times New Roman"/>
          <w:sz w:val="24"/>
          <w:szCs w:val="24"/>
          <w:highlight w:val="white"/>
        </w:rPr>
        <w:t xml:space="preserve">D здесь обозначает </w:t>
      </w:r>
      <w:r>
        <w:rPr>
          <w:rFonts w:eastAsia="Times New Roman"/>
          <w:sz w:val="24"/>
          <w:szCs w:val="24"/>
          <w:highlight w:val="white"/>
        </w:rPr>
        <w:t xml:space="preserve">детерминированный процесс, соответствующий </w:t>
      </w:r>
      <w:r w:rsidRPr="0029618A">
        <w:rPr>
          <w:rFonts w:eastAsia="Times New Roman"/>
          <w:sz w:val="24"/>
          <w:szCs w:val="24"/>
          <w:highlight w:val="white"/>
        </w:rPr>
        <w:t>вырожденно</w:t>
      </w:r>
      <w:r>
        <w:rPr>
          <w:rFonts w:eastAsia="Times New Roman"/>
          <w:sz w:val="24"/>
          <w:szCs w:val="24"/>
          <w:highlight w:val="white"/>
        </w:rPr>
        <w:t>му</w:t>
      </w:r>
      <w:r w:rsidRPr="0029618A">
        <w:rPr>
          <w:rFonts w:eastAsia="Times New Roman"/>
          <w:sz w:val="24"/>
          <w:szCs w:val="24"/>
          <w:highlight w:val="white"/>
        </w:rPr>
        <w:t xml:space="preserve"> распределени</w:t>
      </w:r>
      <w:r>
        <w:rPr>
          <w:rFonts w:eastAsia="Times New Roman"/>
          <w:sz w:val="24"/>
          <w:szCs w:val="24"/>
          <w:highlight w:val="white"/>
        </w:rPr>
        <w:t>ю</w:t>
      </w:r>
      <w:r w:rsidRPr="0029618A">
        <w:rPr>
          <w:rFonts w:eastAsia="Times New Roman"/>
          <w:sz w:val="24"/>
          <w:szCs w:val="24"/>
          <w:highlight w:val="white"/>
        </w:rPr>
        <w:t>, а единица – одного оператора). Въезд и</w:t>
      </w:r>
      <w:r>
        <w:rPr>
          <w:rFonts w:eastAsia="Times New Roman"/>
          <w:sz w:val="24"/>
          <w:szCs w:val="24"/>
          <w:highlight w:val="white"/>
        </w:rPr>
        <w:t xml:space="preserve"> </w:t>
      </w:r>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w:t>
      </w:r>
      <w:r>
        <w:rPr>
          <w:rFonts w:eastAsia="Times New Roman"/>
          <w:sz w:val="24"/>
          <w:szCs w:val="24"/>
          <w:highlight w:val="white"/>
        </w:rPr>
        <w:t xml:space="preserve">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sidRPr="00C7708C">
        <w:rPr>
          <w:rFonts w:eastAsia="Times New Roman"/>
          <w:sz w:val="24"/>
          <w:szCs w:val="24"/>
          <w:highlight w:val="white"/>
        </w:rPr>
        <w:t xml:space="preserve"> </w:t>
      </w:r>
      <w:r>
        <w:rPr>
          <w:rFonts w:eastAsia="Times New Roman"/>
          <w:sz w:val="24"/>
          <w:szCs w:val="24"/>
          <w:highlight w:val="white"/>
        </w:rPr>
        <w:t xml:space="preserve">(от слова </w:t>
      </w:r>
      <w:r>
        <w:rPr>
          <w:rFonts w:eastAsia="Times New Roman"/>
          <w:sz w:val="24"/>
          <w:szCs w:val="24"/>
          <w:highlight w:val="white"/>
          <w:lang w:val="en-US"/>
        </w:rPr>
        <w:t>general</w:t>
      </w:r>
      <w:r w:rsidRPr="00C7708C">
        <w:rPr>
          <w:rFonts w:eastAsia="Times New Roman"/>
          <w:sz w:val="24"/>
          <w:szCs w:val="24"/>
          <w:highlight w:val="white"/>
        </w:rPr>
        <w:t xml:space="preserve"> </w:t>
      </w:r>
      <w:r>
        <w:rPr>
          <w:rFonts w:eastAsia="Times New Roman"/>
          <w:sz w:val="24"/>
          <w:szCs w:val="24"/>
          <w:highlight w:val="white"/>
        </w:rPr>
        <w:t xml:space="preserve">– общий).  </w:t>
      </w:r>
    </w:p>
    <w:p w14:paraId="2806BCB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Pr>
          <w:rFonts w:eastAsia="Times New Roman"/>
          <w:sz w:val="24"/>
          <w:szCs w:val="24"/>
          <w:highlight w:val="white"/>
        </w:rPr>
        <w:t>,</w:t>
      </w:r>
      <w:r w:rsidRPr="0029618A">
        <w:rPr>
          <w:rFonts w:eastAsia="Times New Roman"/>
          <w:sz w:val="24"/>
          <w:szCs w:val="24"/>
          <w:highlight w:val="white"/>
        </w:rPr>
        <w:t xml:space="preserve"> на примере очереди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highlight w:val="white"/>
        </w:rPr>
        <w:t xml:space="preserve">. В среднем новые клиенты будут поступать в неё с интервалом в </w:t>
      </w:r>
      <m:oMath>
        <m:r>
          <w:rPr>
            <w:rFonts w:ascii="Cambria Math" w:eastAsia="Cambria Math" w:hAnsi="Cambria Math"/>
            <w:sz w:val="24"/>
            <w:szCs w:val="24"/>
          </w:rPr>
          <m:t>2</m:t>
        </m:r>
      </m:oMath>
      <w:r w:rsidRPr="0029618A">
        <w:rPr>
          <w:rFonts w:eastAsia="Times New Roman"/>
          <w:sz w:val="24"/>
          <w:szCs w:val="24"/>
          <w:highlight w:val="white"/>
        </w:rPr>
        <w:t xml:space="preserve"> мин, а обрабатываться оператором </w:t>
      </w:r>
      <w:r>
        <w:rPr>
          <w:rFonts w:eastAsia="Times New Roman"/>
          <w:sz w:val="24"/>
          <w:szCs w:val="24"/>
          <w:highlight w:val="white"/>
        </w:rPr>
        <w:t xml:space="preserve">примерно </w:t>
      </w:r>
      <w:r w:rsidRPr="0029618A">
        <w:rPr>
          <w:rFonts w:eastAsia="Times New Roman"/>
          <w:sz w:val="24"/>
          <w:szCs w:val="24"/>
          <w:highlight w:val="white"/>
        </w:rPr>
        <w:t xml:space="preserve">за </w:t>
      </w:r>
      <m:oMath>
        <m:r>
          <w:rPr>
            <w:rFonts w:ascii="Cambria Math" w:eastAsia="Cambria Math" w:hAnsi="Cambria Math"/>
            <w:sz w:val="24"/>
            <w:szCs w:val="24"/>
          </w:rPr>
          <m:t>1</m:t>
        </m:r>
      </m:oMath>
      <w:r w:rsidRPr="0029618A">
        <w:rPr>
          <w:rFonts w:eastAsia="Times New Roman"/>
          <w:sz w:val="24"/>
          <w:szCs w:val="24"/>
          <w:highlight w:val="white"/>
        </w:rPr>
        <w:t xml:space="preserve"> минуту </w:t>
      </w:r>
      <m:oMath>
        <m:r>
          <w:rPr>
            <w:rFonts w:ascii="Cambria Math" w:eastAsia="Cambria Math" w:hAnsi="Cambria Math"/>
            <w:sz w:val="24"/>
            <w:szCs w:val="24"/>
          </w:rPr>
          <m:t>45</m:t>
        </m:r>
      </m:oMath>
      <w:r w:rsidRPr="0029618A">
        <w:rPr>
          <w:rFonts w:eastAsia="Times New Roman"/>
          <w:sz w:val="24"/>
          <w:szCs w:val="24"/>
          <w:highlight w:val="white"/>
        </w:rPr>
        <w:t xml:space="preserve"> секунд. Это </w:t>
      </w:r>
      <w:r w:rsidRPr="0029618A">
        <w:rPr>
          <w:rFonts w:eastAsia="Times New Roman"/>
          <w:sz w:val="24"/>
          <w:szCs w:val="24"/>
          <w:highlight w:val="white"/>
        </w:rPr>
        <w:lastRenderedPageBreak/>
        <w:t>похоже на очередь у стойки регистрации в аэропорту. На рисунке показан пример того, как могут «жить» M/D/1- и M/M/1-очереди с такими параметрами.</w:t>
      </w:r>
    </w:p>
    <w:p w14:paraId="2582974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4690CFC" wp14:editId="1D23D2F3">
            <wp:extent cx="5734050" cy="1841500"/>
            <wp:effectExtent l="0" t="0" r="0" b="0"/>
            <wp:docPr id="115" name="image101.png" descr="C:\tmp\podlost\ToH\work\figures\queue\Selection_052.png"/>
            <wp:cNvGraphicFramePr/>
            <a:graphic xmlns:a="http://schemas.openxmlformats.org/drawingml/2006/main">
              <a:graphicData uri="http://schemas.openxmlformats.org/drawingml/2006/picture">
                <pic:pic xmlns:pic="http://schemas.openxmlformats.org/drawingml/2006/picture">
                  <pic:nvPicPr>
                    <pic:cNvPr id="0" name="image101.png" descr="C:\tmp\podlost\ToH\work\figures\queue\Selection_052.png"/>
                    <pic:cNvPicPr preferRelativeResize="0"/>
                  </pic:nvPicPr>
                  <pic:blipFill>
                    <a:blip r:embed="rId87" cstate="print"/>
                    <a:srcRect/>
                    <a:stretch>
                      <a:fillRect/>
                    </a:stretch>
                  </pic:blipFill>
                  <pic:spPr>
                    <a:xfrm>
                      <a:off x="0" y="0"/>
                      <a:ext cx="5734050" cy="1841500"/>
                    </a:xfrm>
                    <a:prstGeom prst="rect">
                      <a:avLst/>
                    </a:prstGeom>
                    <a:ln/>
                  </pic:spPr>
                </pic:pic>
              </a:graphicData>
            </a:graphic>
          </wp:inline>
        </w:drawing>
      </w:r>
    </w:p>
    <w:p w14:paraId="1DF1DCEE"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2607EFC" wp14:editId="4AF440B2">
            <wp:extent cx="5734050" cy="1841500"/>
            <wp:effectExtent l="0" t="0" r="0" b="0"/>
            <wp:docPr id="83" name="image74.png" descr="C:\tmp\podlost\ToH\work\figures\queue\Selection_050.png"/>
            <wp:cNvGraphicFramePr/>
            <a:graphic xmlns:a="http://schemas.openxmlformats.org/drawingml/2006/main">
              <a:graphicData uri="http://schemas.openxmlformats.org/drawingml/2006/picture">
                <pic:pic xmlns:pic="http://schemas.openxmlformats.org/drawingml/2006/picture">
                  <pic:nvPicPr>
                    <pic:cNvPr id="0" name="image74.png" descr="C:\tmp\podlost\ToH\work\figures\queue\Selection_050.png"/>
                    <pic:cNvPicPr preferRelativeResize="0"/>
                  </pic:nvPicPr>
                  <pic:blipFill>
                    <a:blip r:embed="rId88" cstate="print"/>
                    <a:srcRect/>
                    <a:stretch>
                      <a:fillRect/>
                    </a:stretch>
                  </pic:blipFill>
                  <pic:spPr>
                    <a:xfrm>
                      <a:off x="0" y="0"/>
                      <a:ext cx="5734050" cy="1841500"/>
                    </a:xfrm>
                    <a:prstGeom prst="rect">
                      <a:avLst/>
                    </a:prstGeom>
                    <a:ln/>
                  </pic:spPr>
                </pic:pic>
              </a:graphicData>
            </a:graphic>
          </wp:inline>
        </w:drawing>
      </w:r>
    </w:p>
    <w:p w14:paraId="62B5460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Динамика M</w:t>
      </w:r>
      <w:r w:rsidRPr="00BB52AF">
        <w:rPr>
          <w:rFonts w:eastAsia="Times New Roman"/>
          <w:i/>
          <w:sz w:val="24"/>
          <w:szCs w:val="24"/>
          <w:highlight w:val="white"/>
        </w:rPr>
        <w:t>/</w:t>
      </w:r>
      <w:r w:rsidRPr="0029618A">
        <w:rPr>
          <w:rFonts w:eastAsia="Times New Roman"/>
          <w:i/>
          <w:sz w:val="24"/>
          <w:szCs w:val="24"/>
          <w:highlight w:val="white"/>
        </w:rPr>
        <w:t>D</w:t>
      </w:r>
      <w:r w:rsidRPr="00BB52AF">
        <w:rPr>
          <w:rFonts w:eastAsia="Times New Roman"/>
          <w:i/>
          <w:sz w:val="24"/>
          <w:szCs w:val="24"/>
          <w:highlight w:val="white"/>
        </w:rPr>
        <w:t>/</w:t>
      </w:r>
      <w:r w:rsidRPr="0029618A">
        <w:rPr>
          <w:rFonts w:eastAsia="Times New Roman"/>
          <w:i/>
          <w:sz w:val="24"/>
          <w:szCs w:val="24"/>
          <w:highlight w:val="white"/>
        </w:rPr>
        <w:t>1 и M</w:t>
      </w:r>
      <w:r w:rsidRPr="00BB52AF">
        <w:rPr>
          <w:rFonts w:eastAsia="Times New Roman"/>
          <w:i/>
          <w:sz w:val="24"/>
          <w:szCs w:val="24"/>
          <w:highlight w:val="white"/>
        </w:rPr>
        <w:t>/</w:t>
      </w:r>
      <w:r w:rsidRPr="0029618A">
        <w:rPr>
          <w:rFonts w:eastAsia="Times New Roman"/>
          <w:i/>
          <w:sz w:val="24"/>
          <w:szCs w:val="24"/>
          <w:highlight w:val="white"/>
        </w:rPr>
        <w:t>M</w:t>
      </w:r>
      <w:r w:rsidRPr="00BB52AF">
        <w:rPr>
          <w:rFonts w:eastAsia="Times New Roman"/>
          <w:i/>
          <w:sz w:val="24"/>
          <w:szCs w:val="24"/>
          <w:highlight w:val="white"/>
        </w:rPr>
        <w:t>/</w:t>
      </w:r>
      <w:r w:rsidRPr="0029618A">
        <w:rPr>
          <w:rFonts w:eastAsia="Times New Roman"/>
          <w:i/>
          <w:sz w:val="24"/>
          <w:szCs w:val="24"/>
          <w:highlight w:val="white"/>
        </w:rPr>
        <w:t xml:space="preserve">1 очередей. </w:t>
      </w:r>
      <w:proofErr w:type="gramStart"/>
      <w:r w:rsidRPr="0029618A">
        <w:rPr>
          <w:rFonts w:eastAsia="Times New Roman"/>
          <w:i/>
          <w:sz w:val="24"/>
          <w:szCs w:val="24"/>
          <w:highlight w:val="white"/>
        </w:rPr>
        <w:t>Синим цветом выделены</w:t>
      </w:r>
      <w:proofErr w:type="gramEnd"/>
      <w:r w:rsidRPr="0029618A">
        <w:rPr>
          <w:rFonts w:eastAsia="Times New Roman"/>
          <w:i/>
          <w:sz w:val="24"/>
          <w:szCs w:val="24"/>
          <w:highlight w:val="white"/>
        </w:rPr>
        <w:t xml:space="preserve"> траектории каждого седьмого клиента в очереди. Длина очереди склонна к своеобразным колебаниям</w:t>
      </w:r>
      <w:r>
        <w:rPr>
          <w:rFonts w:eastAsia="Times New Roman"/>
          <w:i/>
          <w:sz w:val="24"/>
          <w:szCs w:val="24"/>
          <w:highlight w:val="white"/>
        </w:rPr>
        <w:t>:</w:t>
      </w:r>
      <w:r w:rsidRPr="0029618A">
        <w:rPr>
          <w:rFonts w:eastAsia="Times New Roman"/>
          <w:i/>
          <w:sz w:val="24"/>
          <w:szCs w:val="24"/>
          <w:highlight w:val="white"/>
        </w:rPr>
        <w:t xml:space="preserve"> она</w:t>
      </w:r>
      <w:r>
        <w:rPr>
          <w:rFonts w:eastAsia="Times New Roman"/>
          <w:i/>
          <w:sz w:val="24"/>
          <w:szCs w:val="24"/>
          <w:highlight w:val="white"/>
        </w:rPr>
        <w:t xml:space="preserve"> </w:t>
      </w:r>
      <w:r w:rsidRPr="0029618A">
        <w:rPr>
          <w:rFonts w:eastAsia="Times New Roman"/>
          <w:i/>
          <w:sz w:val="24"/>
          <w:szCs w:val="24"/>
          <w:highlight w:val="white"/>
        </w:rPr>
        <w:t>«дышит», то удлиняясь, то сокращаясь, оставаясь при этом</w:t>
      </w:r>
      <w:r>
        <w:rPr>
          <w:rFonts w:eastAsia="Times New Roman"/>
          <w:i/>
          <w:sz w:val="24"/>
          <w:szCs w:val="24"/>
          <w:highlight w:val="white"/>
        </w:rPr>
        <w:t xml:space="preserve"> в</w:t>
      </w:r>
      <w:r w:rsidRPr="0029618A">
        <w:rPr>
          <w:rFonts w:eastAsia="Times New Roman"/>
          <w:i/>
          <w:sz w:val="24"/>
          <w:szCs w:val="24"/>
          <w:highlight w:val="white"/>
        </w:rPr>
        <w:t xml:space="preserve"> стационарно</w:t>
      </w:r>
      <w:r>
        <w:rPr>
          <w:rFonts w:eastAsia="Times New Roman"/>
          <w:i/>
          <w:sz w:val="24"/>
          <w:szCs w:val="24"/>
          <w:highlight w:val="white"/>
        </w:rPr>
        <w:t>м состоянии</w:t>
      </w:r>
      <w:r w:rsidRPr="0029618A">
        <w:rPr>
          <w:rFonts w:eastAsia="Times New Roman"/>
          <w:i/>
          <w:sz w:val="24"/>
          <w:szCs w:val="24"/>
          <w:highlight w:val="white"/>
        </w:rPr>
        <w:t>.</w:t>
      </w:r>
    </w:p>
    <w:p w14:paraId="5F4CD49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стационарном состоянии длина M/M/1-очереди 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14:paraId="21844800" w14:textId="77777777" w:rsidR="00FC10F8" w:rsidRPr="0029618A" w:rsidRDefault="00FC10F8" w:rsidP="00FC10F8">
      <w:pPr>
        <w:keepNext/>
        <w:spacing w:before="120" w:after="120"/>
        <w:ind w:left="227" w:right="227"/>
        <w:jc w:val="center"/>
        <w:rPr>
          <w:rFonts w:eastAsia="Times New Roman"/>
          <w:sz w:val="24"/>
          <w:szCs w:val="24"/>
        </w:rPr>
      </w:pPr>
      <m:oMathPara>
        <m:oMath>
          <m:r>
            <w:rPr>
              <w:rFonts w:ascii="Cambria Math" w:eastAsia="Times New Roman" w:hAnsi="Cambria Math"/>
              <w:sz w:val="24"/>
              <w:szCs w:val="24"/>
              <w:highlight w:val="white"/>
            </w:rPr>
            <m:t>p</m:t>
          </m:r>
          <m:d>
            <m:dPr>
              <m:ctrlPr>
                <w:rPr>
                  <w:rFonts w:ascii="Cambria Math" w:eastAsia="Cambria Math" w:hAnsi="Cambria Math"/>
                  <w:i/>
                  <w:sz w:val="24"/>
                  <w:szCs w:val="24"/>
                </w:rPr>
              </m:ctrlPr>
            </m:dPr>
            <m:e>
              <m:r>
                <w:rPr>
                  <w:rFonts w:ascii="Cambria Math" w:eastAsia="Cambria Math" w:hAnsi="Cambria Math"/>
                  <w:sz w:val="24"/>
                  <w:szCs w:val="24"/>
                </w:rPr>
                <m:t>длина очереди=n</m:t>
              </m:r>
            </m:e>
          </m:d>
          <m:r>
            <w:rPr>
              <w:rFonts w:ascii="Cambria Math" w:eastAsia="Cambria Math" w:hAnsi="Cambria Math"/>
              <w:sz w:val="24"/>
              <w:szCs w:val="24"/>
            </w:rPr>
            <m:t>=</m:t>
          </m:r>
          <m:d>
            <m:dPr>
              <m:ctrlPr>
                <w:rPr>
                  <w:rFonts w:ascii="Cambria Math" w:eastAsia="Cambria Math" w:hAnsi="Cambria Math"/>
                  <w:i/>
                  <w:sz w:val="24"/>
                  <w:szCs w:val="24"/>
                </w:rPr>
              </m:ctrlPr>
            </m:dPr>
            <m:e>
              <m:r>
                <w:rPr>
                  <w:rFonts w:ascii="Cambria Math" w:eastAsia="Cambria Math" w:hAnsi="Cambria Math"/>
                  <w:sz w:val="24"/>
                  <w:szCs w:val="24"/>
                </w:rPr>
                <m:t>1-</m:t>
              </m:r>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e>
            <m:sup>
              <m:r>
                <w:rPr>
                  <w:rFonts w:ascii="Cambria Math" w:eastAsia="Cambria Math" w:hAnsi="Cambria Math"/>
                  <w:sz w:val="24"/>
                  <w:szCs w:val="24"/>
                </w:rPr>
                <m:t>n</m:t>
              </m:r>
            </m:sup>
          </m:sSup>
          <m:r>
            <w:rPr>
              <w:rFonts w:ascii="Cambria Math" w:eastAsia="Times New Roman" w:hAnsi="Cambria Math"/>
              <w:sz w:val="24"/>
              <w:szCs w:val="24"/>
            </w:rPr>
            <m:t>.</m:t>
          </m:r>
        </m:oMath>
      </m:oMathPara>
    </w:p>
    <w:p w14:paraId="6ACAE2BE" w14:textId="77777777" w:rsidR="00FC10F8" w:rsidRPr="0029618A" w:rsidRDefault="00FC10F8" w:rsidP="00FC10F8">
      <w:pPr>
        <w:spacing w:line="288" w:lineRule="auto"/>
        <w:jc w:val="both"/>
        <w:rPr>
          <w:rFonts w:eastAsia="Times New Roman"/>
          <w:sz w:val="24"/>
          <w:szCs w:val="24"/>
          <w:highlight w:val="white"/>
        </w:rPr>
      </w:pPr>
      <w:r>
        <w:rPr>
          <w:rFonts w:eastAsia="Times New Roman"/>
          <w:color w:val="00000A"/>
          <w:sz w:val="24"/>
          <w:szCs w:val="24"/>
          <w:highlight w:val="white"/>
        </w:rPr>
        <w:t>М</w:t>
      </w:r>
      <w:r w:rsidRPr="0029618A">
        <w:rPr>
          <w:rFonts w:eastAsia="Times New Roman"/>
          <w:color w:val="00000A"/>
          <w:sz w:val="24"/>
          <w:szCs w:val="24"/>
          <w:highlight w:val="white"/>
        </w:rPr>
        <w:t xml:space="preserve">ы встречали его в предыдущей главе, рассматривая </w:t>
      </w:r>
      <w:r w:rsidRPr="0029618A">
        <w:rPr>
          <w:rFonts w:eastAsia="Times New Roman"/>
          <w:sz w:val="24"/>
          <w:szCs w:val="24"/>
          <w:highlight w:val="white"/>
        </w:rPr>
        <w:t xml:space="preserve">простейшую несимметричную </w:t>
      </w:r>
      <w:proofErr w:type="spellStart"/>
      <w:r w:rsidRPr="0029618A">
        <w:rPr>
          <w:rFonts w:eastAsia="Times New Roman"/>
          <w:sz w:val="24"/>
          <w:szCs w:val="24"/>
          <w:highlight w:val="white"/>
        </w:rPr>
        <w:t>марковскую</w:t>
      </w:r>
      <w:proofErr w:type="spellEnd"/>
      <w:r w:rsidRPr="0029618A">
        <w:rPr>
          <w:rFonts w:eastAsia="Times New Roman"/>
          <w:sz w:val="24"/>
          <w:szCs w:val="24"/>
          <w:highlight w:val="white"/>
        </w:rPr>
        <w:t xml:space="preserve"> цепь.</w:t>
      </w:r>
      <w:r w:rsidRPr="0029618A">
        <w:rPr>
          <w:rFonts w:eastAsia="Times New Roman"/>
          <w:color w:val="00000A"/>
          <w:sz w:val="24"/>
          <w:szCs w:val="24"/>
          <w:highlight w:val="white"/>
        </w:rPr>
        <w:t xml:space="preserve"> Зная это распределение, можно вычислить ожидаемую длину </w:t>
      </w:r>
      <m:oMath>
        <m:r>
          <w:rPr>
            <w:rFonts w:ascii="Cambria Math" w:eastAsia="Cambria Math" w:hAnsi="Cambria Math"/>
            <w:sz w:val="24"/>
            <w:szCs w:val="24"/>
          </w:rPr>
          <m:t>L=</m:t>
        </m:r>
        <m:f>
          <m:fPr>
            <m:ctrlPr>
              <w:rPr>
                <w:rFonts w:ascii="Cambria Math" w:eastAsia="Cambria Math" w:hAnsi="Cambria Math"/>
                <w:sz w:val="24"/>
                <w:szCs w:val="24"/>
              </w:rPr>
            </m:ctrlPr>
          </m:fPr>
          <m:num>
            <m:r>
              <w:rPr>
                <w:rFonts w:ascii="Cambria Math" w:eastAsia="Cambria Math" w:hAnsi="Cambria Math"/>
                <w:sz w:val="24"/>
                <w:szCs w:val="24"/>
              </w:rPr>
              <m:t>λ</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xml:space="preserve">. Для нашего примера средняя длина очереди составит </w:t>
      </w:r>
      <m:oMath>
        <m:r>
          <w:rPr>
            <w:rFonts w:ascii="Cambria Math" w:eastAsia="Cambria Math" w:hAnsi="Cambria Math"/>
            <w:sz w:val="24"/>
            <w:szCs w:val="24"/>
          </w:rPr>
          <m:t>7.5</m:t>
        </m:r>
      </m:oMath>
      <w:r w:rsidRPr="0029618A">
        <w:rPr>
          <w:rFonts w:eastAsia="Times New Roman"/>
          <w:color w:val="00000A"/>
          <w:sz w:val="24"/>
          <w:szCs w:val="24"/>
          <w:highlight w:val="white"/>
        </w:rPr>
        <w:t xml:space="preserve"> человек.</w:t>
      </w:r>
      <w:r>
        <w:rPr>
          <w:rFonts w:eastAsia="Times New Roman"/>
          <w:sz w:val="24"/>
          <w:szCs w:val="24"/>
          <w:highlight w:val="white"/>
        </w:rPr>
        <w:t xml:space="preserve"> </w:t>
      </w:r>
      <w:proofErr w:type="gramStart"/>
      <w:r w:rsidRPr="0029618A">
        <w:rPr>
          <w:rFonts w:eastAsia="Times New Roman"/>
          <w:i/>
          <w:color w:val="205968"/>
          <w:sz w:val="24"/>
          <w:szCs w:val="24"/>
          <w:highlight w:val="white"/>
        </w:rPr>
        <w:t>Время обслуживания клиента</w:t>
      </w:r>
      <w:r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Pr>
          <w:rFonts w:eastAsia="Times New Roman"/>
          <w:sz w:val="24"/>
          <w:szCs w:val="24"/>
          <w:highlight w:val="white"/>
        </w:rPr>
        <w:t xml:space="preserve"> </w:t>
      </w:r>
      <w:r w:rsidRPr="0029618A">
        <w:rPr>
          <w:rFonts w:eastAsia="Times New Roman"/>
          <w:sz w:val="24"/>
          <w:szCs w:val="24"/>
          <w:highlight w:val="white"/>
        </w:rPr>
        <w:t xml:space="preserve">описывается экспоненциальным распределением с параметром </w:t>
      </w:r>
      <m:oMath>
        <m:r>
          <w:rPr>
            <w:rFonts w:ascii="Cambria Math" w:hAnsi="Cambria Math"/>
          </w:rPr>
          <m:t>μ</m:t>
        </m:r>
        <m:r>
          <w:rPr>
            <w:rFonts w:ascii="Cambria Math" w:eastAsia="Cambria Math" w:hAnsi="Cambria Math"/>
            <w:sz w:val="24"/>
            <w:szCs w:val="24"/>
          </w:rPr>
          <m:t>-λ</m:t>
        </m:r>
      </m:oMath>
      <w:r w:rsidRPr="0029618A">
        <w:rPr>
          <w:rFonts w:eastAsia="Times New Roman"/>
          <w:color w:val="00000A"/>
          <w:sz w:val="24"/>
          <w:szCs w:val="24"/>
          <w:highlight w:val="white"/>
        </w:rPr>
        <w:t xml:space="preserve">. Это приводит к значению среднего времени ожидания </w:t>
      </w:r>
      <m:oMath>
        <m:r>
          <w:rPr>
            <w:rFonts w:ascii="Cambria Math" w:eastAsia="Cambria Math" w:hAnsi="Cambria Math"/>
            <w:sz w:val="24"/>
            <w:szCs w:val="24"/>
          </w:rPr>
          <m:t>W=</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Несмотря на то, что среднее время работы с каждым клиентом не превышает двух минут, среднее время ожидания для нашего примера равно 15 минутам.</w:t>
      </w:r>
      <w:proofErr w:type="gramEnd"/>
      <w:r w:rsidRPr="0029618A">
        <w:rPr>
          <w:rFonts w:eastAsia="Times New Roman"/>
          <w:color w:val="00000A"/>
          <w:sz w:val="24"/>
          <w:szCs w:val="24"/>
          <w:highlight w:val="white"/>
        </w:rPr>
        <w:t xml:space="preserve"> Как видно, для </w:t>
      </w:r>
      <w:proofErr w:type="gramStart"/>
      <w:r w:rsidRPr="0029618A">
        <w:rPr>
          <w:rFonts w:eastAsia="Times New Roman"/>
          <w:color w:val="00000A"/>
          <w:sz w:val="24"/>
          <w:szCs w:val="24"/>
          <w:highlight w:val="white"/>
        </w:rPr>
        <w:t>стационарной</w:t>
      </w:r>
      <w:proofErr w:type="gramEnd"/>
      <w:r w:rsidRPr="0029618A">
        <w:rPr>
          <w:rFonts w:eastAsia="Times New Roman"/>
          <w:color w:val="00000A"/>
          <w:sz w:val="24"/>
          <w:szCs w:val="24"/>
          <w:highlight w:val="white"/>
        </w:rPr>
        <w:t xml:space="preserve"> </w:t>
      </w:r>
      <w:r w:rsidRPr="0029618A">
        <w:rPr>
          <w:rFonts w:eastAsia="Times New Roman"/>
          <w:sz w:val="24"/>
          <w:szCs w:val="24"/>
          <w:highlight w:val="white"/>
        </w:rPr>
        <w:t xml:space="preserve">M/M/1-очереди выполняется равенство: </w:t>
      </w:r>
    </w:p>
    <w:p w14:paraId="04697C74"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w:lastRenderedPageBreak/>
            <m:t>λW=L.</m:t>
          </m:r>
        </m:oMath>
      </m:oMathPara>
    </w:p>
    <w:p w14:paraId="5DD81121" w14:textId="77777777" w:rsidR="00FC10F8" w:rsidRPr="0029618A" w:rsidRDefault="00FC10F8" w:rsidP="00FC10F8">
      <w:pPr>
        <w:spacing w:line="288" w:lineRule="auto"/>
        <w:jc w:val="both"/>
        <w:rPr>
          <w:rFonts w:eastAsia="Times New Roman"/>
          <w:sz w:val="24"/>
          <w:szCs w:val="24"/>
        </w:rPr>
      </w:pPr>
      <w:r w:rsidRPr="0029618A">
        <w:rPr>
          <w:rFonts w:eastAsia="Times New Roman"/>
          <w:color w:val="00000A"/>
          <w:sz w:val="24"/>
          <w:szCs w:val="24"/>
          <w:highlight w:val="white"/>
        </w:rPr>
        <w:t xml:space="preserve">Это и есть формула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которой мы воспользовались, стоя в очереди и от нечего </w:t>
      </w:r>
      <w:proofErr w:type="gramStart"/>
      <w:r w:rsidRPr="0029618A">
        <w:rPr>
          <w:rFonts w:eastAsia="Times New Roman"/>
          <w:color w:val="00000A"/>
          <w:sz w:val="24"/>
          <w:szCs w:val="24"/>
          <w:highlight w:val="white"/>
        </w:rPr>
        <w:t>делать</w:t>
      </w:r>
      <w:proofErr w:type="gramEnd"/>
      <w:r w:rsidRPr="0029618A">
        <w:rPr>
          <w:rFonts w:eastAsia="Times New Roman"/>
          <w:color w:val="00000A"/>
          <w:sz w:val="24"/>
          <w:szCs w:val="24"/>
          <w:highlight w:val="white"/>
        </w:rPr>
        <w:t xml:space="preserve"> занявшись подсчётами. Будучи очень простой, эта формула на удивление сильна</w:t>
      </w:r>
      <w:r>
        <w:rPr>
          <w:rFonts w:eastAsia="Times New Roman"/>
          <w:color w:val="00000A"/>
          <w:sz w:val="24"/>
          <w:szCs w:val="24"/>
          <w:highlight w:val="white"/>
        </w:rPr>
        <w:t>:</w:t>
      </w:r>
      <w:r w:rsidRPr="0029618A">
        <w:rPr>
          <w:rFonts w:eastAsia="Times New Roman"/>
          <w:color w:val="00000A"/>
          <w:sz w:val="24"/>
          <w:szCs w:val="24"/>
          <w:highlight w:val="white"/>
        </w:rPr>
        <w:t xml:space="preserve"> она выполняется для очень широкого класса очередей и в самых разных задачах. То, что в формулу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входит только </w:t>
      </w:r>
      <m:oMath>
        <m:r>
          <w:rPr>
            <w:rFonts w:ascii="Cambria Math" w:hAnsi="Cambria Math"/>
          </w:rPr>
          <m:t>λ</m:t>
        </m:r>
      </m:oMath>
      <w:r w:rsidRPr="0029618A">
        <w:rPr>
          <w:rFonts w:eastAsia="Times New Roman"/>
          <w:color w:val="00000A"/>
          <w:sz w:val="24"/>
          <w:szCs w:val="24"/>
          <w:highlight w:val="white"/>
        </w:rPr>
        <w:t xml:space="preserve">, а не </w:t>
      </w:r>
      <m:oMath>
        <m:r>
          <w:rPr>
            <w:rFonts w:ascii="Cambria Math" w:hAnsi="Cambria Math"/>
          </w:rPr>
          <m:t>μ</m:t>
        </m:r>
      </m:oMath>
      <w:r w:rsidRPr="0029618A">
        <w:rPr>
          <w:rFonts w:eastAsia="Times New Roman"/>
          <w:color w:val="00000A"/>
          <w:sz w:val="24"/>
          <w:szCs w:val="24"/>
          <w:highlight w:val="white"/>
        </w:rPr>
        <w:t xml:space="preserve">, отражает основное свойство стабильной </w:t>
      </w:r>
      <w:r>
        <w:rPr>
          <w:rFonts w:eastAsia="Times New Roman"/>
          <w:color w:val="00000A"/>
          <w:sz w:val="24"/>
          <w:szCs w:val="24"/>
          <w:highlight w:val="white"/>
        </w:rPr>
        <w:t xml:space="preserve">(устойчивой) </w:t>
      </w:r>
      <w:r w:rsidRPr="0029618A">
        <w:rPr>
          <w:rFonts w:eastAsia="Times New Roman"/>
          <w:color w:val="00000A"/>
          <w:sz w:val="24"/>
          <w:szCs w:val="24"/>
          <w:highlight w:val="white"/>
        </w:rPr>
        <w:t>очереди</w:t>
      </w:r>
      <w:r>
        <w:rPr>
          <w:rFonts w:eastAsia="Times New Roman"/>
          <w:color w:val="00000A"/>
          <w:sz w:val="24"/>
          <w:szCs w:val="24"/>
          <w:highlight w:val="white"/>
        </w:rPr>
        <w:t>:</w:t>
      </w:r>
      <w:r w:rsidRPr="0029618A">
        <w:rPr>
          <w:rFonts w:eastAsia="Times New Roman"/>
          <w:color w:val="00000A"/>
          <w:sz w:val="24"/>
          <w:szCs w:val="24"/>
          <w:highlight w:val="white"/>
        </w:rPr>
        <w:t xml:space="preserve"> она может задерживать клиентов, но не меняет их поток, который определяется значением </w:t>
      </w:r>
      <m:oMath>
        <m:r>
          <w:rPr>
            <w:rFonts w:ascii="Cambria Math" w:hAnsi="Cambria Math"/>
          </w:rPr>
          <m:t>λ</m:t>
        </m:r>
      </m:oMath>
      <w:r w:rsidRPr="0029618A">
        <w:rPr>
          <w:rFonts w:eastAsia="Times New Roman"/>
          <w:color w:val="00000A"/>
          <w:sz w:val="24"/>
          <w:szCs w:val="24"/>
          <w:highlight w:val="white"/>
        </w:rPr>
        <w:t>. И даже если скорость работы о</w:t>
      </w:r>
      <w:proofErr w:type="spellStart"/>
      <w:r w:rsidRPr="0029618A">
        <w:rPr>
          <w:rFonts w:eastAsia="Times New Roman"/>
          <w:color w:val="00000A"/>
          <w:sz w:val="24"/>
          <w:szCs w:val="24"/>
          <w:highlight w:val="white"/>
        </w:rPr>
        <w:t>ператора</w:t>
      </w:r>
      <w:proofErr w:type="spellEnd"/>
      <w:r w:rsidRPr="0029618A">
        <w:rPr>
          <w:rFonts w:eastAsia="Times New Roman"/>
          <w:color w:val="00000A"/>
          <w:sz w:val="24"/>
          <w:szCs w:val="24"/>
          <w:highlight w:val="white"/>
        </w:rPr>
        <w:t xml:space="preserve"> </w:t>
      </w:r>
      <m:oMath>
        <m:r>
          <w:rPr>
            <w:rFonts w:ascii="Cambria Math" w:hAnsi="Cambria Math"/>
          </w:rPr>
          <m:t>μ</m:t>
        </m:r>
      </m:oMath>
      <w:r w:rsidRPr="0029618A">
        <w:rPr>
          <w:rFonts w:eastAsia="Times New Roman"/>
          <w:color w:val="00000A"/>
          <w:sz w:val="24"/>
          <w:szCs w:val="24"/>
          <w:highlight w:val="white"/>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w:t>
      </w:r>
      <w:r>
        <w:rPr>
          <w:rFonts w:eastAsia="Times New Roman"/>
          <w:color w:val="00000A"/>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rPr>
        <w:t xml:space="preserve">, то мы получаем ещё один закон подлости: </w:t>
      </w:r>
    </w:p>
    <w:p w14:paraId="45161886"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14:paraId="7BB797F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xml:space="preserve">, то есть длительность непрерывных периодов времени, в которые оператор обслуживает клиентов. Обозначим это время </w:t>
      </w:r>
      <m:oMath>
        <m:r>
          <w:rPr>
            <w:rFonts w:ascii="Cambria Math" w:eastAsia="Times New Roman" w:hAnsi="Cambria Math"/>
            <w:color w:val="00000A"/>
            <w:sz w:val="24"/>
            <w:szCs w:val="24"/>
            <w:highlight w:val="white"/>
          </w:rPr>
          <m:t>B</m:t>
        </m:r>
      </m:oMath>
      <w:r w:rsidRPr="0029618A">
        <w:rPr>
          <w:rFonts w:eastAsia="Times New Roman"/>
          <w:color w:val="00000A"/>
          <w:sz w:val="24"/>
          <w:szCs w:val="24"/>
          <w:highlight w:val="white"/>
        </w:rPr>
        <w:t>. Периоды занято</w:t>
      </w:r>
      <w:proofErr w:type="spellStart"/>
      <w:r w:rsidRPr="0029618A">
        <w:rPr>
          <w:rFonts w:eastAsia="Times New Roman"/>
          <w:color w:val="00000A"/>
          <w:sz w:val="24"/>
          <w:szCs w:val="24"/>
          <w:highlight w:val="white"/>
        </w:rPr>
        <w:t>сти</w:t>
      </w:r>
      <w:proofErr w:type="spellEnd"/>
      <w:r w:rsidRPr="0029618A">
        <w:rPr>
          <w:rFonts w:eastAsia="Times New Roman"/>
          <w:color w:val="00000A"/>
          <w:sz w:val="24"/>
          <w:szCs w:val="24"/>
          <w:highlight w:val="white"/>
        </w:rPr>
        <w:t xml:space="preserve">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когда по какой-то причине клиентов в очереди не оказывается. К</w:t>
      </w:r>
      <w:r w:rsidRPr="0029618A">
        <w:rPr>
          <w:rFonts w:eastAsia="Times New Roman"/>
          <w:sz w:val="24"/>
          <w:szCs w:val="24"/>
          <w:highlight w:val="white"/>
        </w:rPr>
        <w:t xml:space="preserve">лиенты приходят, ждут и уходят, а оператор остаётся работать, так что разумно предположить, что </w:t>
      </w:r>
      <m:oMath>
        <m:r>
          <w:rPr>
            <w:rFonts w:ascii="Cambria Math" w:eastAsia="Cambria Math" w:hAnsi="Cambria Math"/>
            <w:sz w:val="24"/>
            <w:szCs w:val="24"/>
          </w:rPr>
          <m:t>B&gt;W</m:t>
        </m:r>
      </m:oMath>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xml:space="preserve">, то есть </w:t>
      </w:r>
      <m:oMath>
        <m:r>
          <w:rPr>
            <w:rFonts w:ascii="Cambria Math" w:eastAsia="Cambria Math" w:hAnsi="Cambria Math"/>
            <w:sz w:val="24"/>
            <w:szCs w:val="24"/>
          </w:rPr>
          <m:t>B=W</m:t>
        </m:r>
      </m:oMath>
      <w:r w:rsidRPr="0029618A">
        <w:rPr>
          <w:rFonts w:eastAsia="Times New Roman"/>
          <w:sz w:val="24"/>
          <w:szCs w:val="24"/>
          <w:highlight w:val="white"/>
        </w:rPr>
        <w:t xml:space="preserve">. Это уже </w:t>
      </w:r>
      <w:proofErr w:type="gramStart"/>
      <w:r w:rsidRPr="0029618A">
        <w:rPr>
          <w:rFonts w:eastAsia="Times New Roman"/>
          <w:sz w:val="24"/>
          <w:szCs w:val="24"/>
          <w:highlight w:val="white"/>
        </w:rPr>
        <w:t>кажется</w:t>
      </w:r>
      <w:proofErr w:type="gramEnd"/>
      <w:r w:rsidRPr="0029618A">
        <w:rPr>
          <w:rFonts w:eastAsia="Times New Roman"/>
          <w:sz w:val="24"/>
          <w:szCs w:val="24"/>
          <w:highlight w:val="white"/>
        </w:rPr>
        <w:t xml:space="preserve"> не вполне интуитивн</w:t>
      </w:r>
      <w:r>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14:paraId="4D4E671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Ещё в 1930-е годы австрийскому мат</w:t>
      </w:r>
      <w:proofErr w:type="spellStart"/>
      <w:r w:rsidRPr="0029618A">
        <w:rPr>
          <w:rFonts w:eastAsia="Times New Roman"/>
          <w:sz w:val="24"/>
          <w:szCs w:val="24"/>
          <w:highlight w:val="white"/>
        </w:rPr>
        <w:t>ематику</w:t>
      </w:r>
      <w:proofErr w:type="spellEnd"/>
      <w:r w:rsidRPr="0029618A">
        <w:rPr>
          <w:rFonts w:eastAsia="Times New Roman"/>
          <w:sz w:val="24"/>
          <w:szCs w:val="24"/>
          <w:highlight w:val="white"/>
        </w:rPr>
        <w:t xml:space="preserve"> Феликсу </w:t>
      </w:r>
      <w:proofErr w:type="spellStart"/>
      <w:r w:rsidRPr="0029618A">
        <w:rPr>
          <w:rFonts w:eastAsia="Times New Roman"/>
          <w:sz w:val="24"/>
          <w:szCs w:val="24"/>
          <w:highlight w:val="white"/>
        </w:rPr>
        <w:t>Поллачеку</w:t>
      </w:r>
      <w:proofErr w:type="spellEnd"/>
      <w:r w:rsidRPr="0029618A">
        <w:rPr>
          <w:rFonts w:eastAsia="Times New Roman"/>
          <w:sz w:val="24"/>
          <w:szCs w:val="24"/>
          <w:highlight w:val="white"/>
        </w:rPr>
        <w:t xml:space="preserve"> удалось в общем виде вычислить отношение </w:t>
      </w:r>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oMath>
      <w:r w:rsidRPr="0029618A">
        <w:rPr>
          <w:rFonts w:eastAsia="Times New Roman"/>
          <w:sz w:val="24"/>
          <w:szCs w:val="24"/>
          <w:highlight w:val="white"/>
        </w:rPr>
        <w:t xml:space="preserve">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произвольной M/G/1-очереди:</w:t>
      </w:r>
    </w:p>
    <w:p w14:paraId="53D53D83" w14:textId="77777777" w:rsidR="00FC10F8" w:rsidRPr="0029618A" w:rsidRDefault="006434A2" w:rsidP="00FC10F8">
      <w:pPr>
        <w:spacing w:line="288" w:lineRule="auto"/>
        <w:ind w:firstLine="397"/>
        <w:jc w:val="center"/>
        <w:rPr>
          <w:rFonts w:eastAsia="Cambria Math"/>
          <w:sz w:val="24"/>
          <w:szCs w:val="24"/>
          <w:highlight w:val="white"/>
        </w:rPr>
      </w:pPr>
      <m:oMathPara>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2μ</m:t>
              </m:r>
            </m:den>
          </m:f>
          <m:d>
            <m:dPr>
              <m:ctrlPr>
                <w:rPr>
                  <w:rFonts w:ascii="Cambria Math" w:eastAsia="Cambria Math" w:hAnsi="Cambria Math"/>
                  <w:sz w:val="24"/>
                  <w:szCs w:val="24"/>
                </w:rPr>
              </m:ctrlPr>
            </m:dPr>
            <m:e>
              <m:sSup>
                <m:sSupPr>
                  <m:ctrlPr>
                    <w:rPr>
                      <w:rFonts w:ascii="Cambria Math" w:eastAsia="Cambria Math" w:hAnsi="Cambria Math"/>
                      <w:sz w:val="24"/>
                      <w:szCs w:val="24"/>
                    </w:rPr>
                  </m:ctrlPr>
                </m:sSupPr>
                <m:e>
                  <m:r>
                    <w:rPr>
                      <w:rFonts w:ascii="Cambria Math" w:eastAsia="Cambria Math" w:hAnsi="Cambria Math"/>
                      <w:sz w:val="24"/>
                      <w:szCs w:val="24"/>
                    </w:rPr>
                    <m:t>μ</m:t>
                  </m:r>
                </m:e>
                <m:sup>
                  <m:r>
                    <w:rPr>
                      <w:rFonts w:ascii="Cambria Math" w:eastAsia="Cambria Math" w:hAnsi="Cambria Math"/>
                      <w:sz w:val="24"/>
                      <w:szCs w:val="24"/>
                    </w:rPr>
                    <m:t>2</m:t>
                  </m:r>
                </m:sup>
              </m:sSup>
              <m:sSup>
                <m:sSupPr>
                  <m:ctrlPr>
                    <w:rPr>
                      <w:rFonts w:ascii="Cambria Math" w:eastAsia="Cambria Math" w:hAnsi="Cambria Math"/>
                      <w:sz w:val="24"/>
                      <w:szCs w:val="24"/>
                    </w:rPr>
                  </m:ctrlPr>
                </m:sSupPr>
                <m:e>
                  <m:r>
                    <w:rPr>
                      <w:rFonts w:ascii="Cambria Math" w:eastAsia="Cambria Math" w:hAnsi="Cambria Math"/>
                      <w:sz w:val="24"/>
                      <w:szCs w:val="24"/>
                    </w:rPr>
                    <m:t>σ</m:t>
                  </m:r>
                </m:e>
                <m:sup>
                  <m:r>
                    <w:rPr>
                      <w:rFonts w:ascii="Cambria Math" w:eastAsia="Cambria Math" w:hAnsi="Cambria Math"/>
                      <w:sz w:val="24"/>
                      <w:szCs w:val="24"/>
                    </w:rPr>
                    <m:t>2</m:t>
                  </m:r>
                </m:sup>
              </m:sSup>
              <m:r>
                <w:rPr>
                  <w:rFonts w:ascii="Cambria Math" w:eastAsia="Cambria Math" w:hAnsi="Cambria Math"/>
                  <w:sz w:val="24"/>
                  <w:szCs w:val="24"/>
                </w:rPr>
                <m:t>-1</m:t>
              </m:r>
            </m:e>
          </m:d>
          <m:r>
            <w:rPr>
              <w:rFonts w:ascii="Cambria Math" w:eastAsia="Cambria Math" w:hAnsi="Cambria Math"/>
              <w:sz w:val="24"/>
              <w:szCs w:val="24"/>
            </w:rPr>
            <m:t>.</m:t>
          </m:r>
        </m:oMath>
      </m:oMathPara>
    </w:p>
    <w:p w14:paraId="36A59CDD"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здесь </w:t>
      </w:r>
      <m:oMath>
        <m:r>
          <w:rPr>
            <w:rFonts w:ascii="Cambria Math" w:hAnsi="Cambria Math"/>
          </w:rPr>
          <m:t>σ</m:t>
        </m:r>
      </m:oMath>
      <w:r w:rsidRPr="0029618A">
        <w:rPr>
          <w:rFonts w:eastAsia="Times New Roman"/>
          <w:sz w:val="24"/>
          <w:szCs w:val="24"/>
        </w:rPr>
        <w:t xml:space="preserve"> – дисперсия распределения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w:t>
      </w:r>
      <w:r>
        <w:rPr>
          <w:rFonts w:eastAsia="Times New Roman"/>
          <w:sz w:val="24"/>
          <w:szCs w:val="24"/>
          <w:highlight w:val="white"/>
        </w:rPr>
        <w:t xml:space="preserve"> </w:t>
      </w:r>
      <w:r w:rsidRPr="0029618A">
        <w:rPr>
          <w:rFonts w:eastAsia="Times New Roman"/>
          <w:sz w:val="24"/>
          <w:szCs w:val="24"/>
          <w:highlight w:val="white"/>
        </w:rPr>
        <w:t xml:space="preserve">В случае </w:t>
      </w:r>
      <w:r w:rsidRPr="0029618A">
        <w:rPr>
          <w:rFonts w:eastAsia="Times New Roman"/>
          <w:color w:val="00000A"/>
          <w:sz w:val="24"/>
          <w:szCs w:val="24"/>
          <w:highlight w:val="white"/>
        </w:rPr>
        <w:t xml:space="preserve">M/M/1-очереди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highlight w:val="white"/>
        </w:rPr>
        <w:t>, и это отношение равно единице</w:t>
      </w:r>
      <w:r w:rsidRPr="0029618A">
        <w:rPr>
          <w:rFonts w:eastAsia="Times New Roman"/>
          <w:color w:val="00000A"/>
          <w:sz w:val="24"/>
          <w:szCs w:val="24"/>
          <w:highlight w:val="white"/>
        </w:rPr>
        <w:t>. Но</w:t>
      </w:r>
      <w:r w:rsidRPr="0029618A">
        <w:rPr>
          <w:rFonts w:eastAsia="Times New Roman"/>
          <w:sz w:val="24"/>
          <w:szCs w:val="24"/>
        </w:rPr>
        <w:t xml:space="preserve"> может случиться, что при том же значении среднего распределение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будет иметь большую дисперсию, и тогда </w:t>
      </w:r>
      <m:oMath>
        <m:r>
          <w:rPr>
            <w:rFonts w:ascii="Cambria Math" w:eastAsia="Cambria Math" w:hAnsi="Cambria Math"/>
            <w:sz w:val="24"/>
            <w:szCs w:val="24"/>
          </w:rPr>
          <m:t>W</m:t>
        </m:r>
      </m:oMath>
      <w:r w:rsidRPr="0029618A">
        <w:rPr>
          <w:rFonts w:eastAsia="Times New Roman"/>
          <w:sz w:val="24"/>
          <w:szCs w:val="24"/>
        </w:rPr>
        <w:t xml:space="preserve"> </w:t>
      </w:r>
      <w:r w:rsidRPr="0029618A">
        <w:rPr>
          <w:rFonts w:eastAsia="Times New Roman"/>
          <w:sz w:val="24"/>
          <w:szCs w:val="24"/>
        </w:rPr>
        <w:lastRenderedPageBreak/>
        <w:t xml:space="preserve">окажется больше </w:t>
      </w:r>
      <m:oMath>
        <m:r>
          <w:rPr>
            <w:rFonts w:ascii="Cambria Math" w:eastAsia="Cambria Math" w:hAnsi="Cambria Math"/>
            <w:sz w:val="24"/>
            <w:szCs w:val="24"/>
          </w:rPr>
          <m:t>B</m:t>
        </m:r>
      </m:oMath>
      <w:r w:rsidRPr="0029618A">
        <w:rPr>
          <w:rFonts w:eastAsia="Times New Roman"/>
          <w:sz w:val="24"/>
          <w:szCs w:val="24"/>
        </w:rPr>
        <w:t xml:space="preserve">. </w:t>
      </w:r>
      <w:r w:rsidRPr="0029618A">
        <w:rPr>
          <w:rFonts w:eastAsia="Times New Roman"/>
          <w:sz w:val="24"/>
          <w:szCs w:val="24"/>
          <w:highlight w:val="white"/>
        </w:rPr>
        <w:t xml:space="preserve">На рисунке показан пример, в котором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lang w:val="en-US"/>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распределено экспоненциально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rPr>
        <w:t xml:space="preserve">, 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описывается гамма-</w:t>
      </w:r>
      <w:r w:rsidRPr="0029618A">
        <w:rPr>
          <w:rFonts w:eastAsia="Times New Roman"/>
          <w:sz w:val="24"/>
          <w:szCs w:val="24"/>
          <w:highlight w:val="white"/>
        </w:rPr>
        <w:t xml:space="preserve">распределением, соответствующим интенсивности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rPr>
        <w:t xml:space="preserve"> с дисперсией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2</m:t>
            </m:r>
          </m:num>
          <m:den>
            <m:r>
              <w:rPr>
                <w:rFonts w:ascii="Cambria Math" w:eastAsia="Cambria Math" w:hAnsi="Cambria Math"/>
                <w:sz w:val="24"/>
                <w:szCs w:val="24"/>
              </w:rPr>
              <m:t>μ</m:t>
            </m:r>
          </m:den>
        </m:f>
      </m:oMath>
      <w:r w:rsidRPr="0029618A">
        <w:rPr>
          <w:rFonts w:eastAsia="Times New Roman"/>
          <w:sz w:val="24"/>
          <w:szCs w:val="24"/>
          <w:highlight w:val="white"/>
        </w:rPr>
        <w:t>.</w:t>
      </w:r>
    </w:p>
    <w:p w14:paraId="0A7F8EB3"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1762BA85" wp14:editId="419A403B">
            <wp:extent cx="3112770" cy="2311400"/>
            <wp:effectExtent l="0" t="0" r="0" b="0"/>
            <wp:docPr id="27" name="image22.png" descr="C:\tmp\podlost\ToH\work\figures\queue\Selection_057.png"/>
            <wp:cNvGraphicFramePr/>
            <a:graphic xmlns:a="http://schemas.openxmlformats.org/drawingml/2006/main">
              <a:graphicData uri="http://schemas.openxmlformats.org/drawingml/2006/picture">
                <pic:pic xmlns:pic="http://schemas.openxmlformats.org/drawingml/2006/picture">
                  <pic:nvPicPr>
                    <pic:cNvPr id="0" name="image22.png" descr="C:\tmp\podlost\ToH\work\figures\queue\Selection_057.png"/>
                    <pic:cNvPicPr preferRelativeResize="0"/>
                  </pic:nvPicPr>
                  <pic:blipFill>
                    <a:blip r:embed="rId89" cstate="print"/>
                    <a:srcRect/>
                    <a:stretch>
                      <a:fillRect/>
                    </a:stretch>
                  </pic:blipFill>
                  <pic:spPr>
                    <a:xfrm>
                      <a:off x="0" y="0"/>
                      <a:ext cx="3112770" cy="2311400"/>
                    </a:xfrm>
                    <a:prstGeom prst="rect">
                      <a:avLst/>
                    </a:prstGeom>
                    <a:ln/>
                  </pic:spPr>
                </pic:pic>
              </a:graphicData>
            </a:graphic>
          </wp:inline>
        </w:drawing>
      </w:r>
    </w:p>
    <w:p w14:paraId="5A92164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Распределения для периодов времени между появлением новых клиентов (синяя линия </w:t>
      </w:r>
      <w:r w:rsidRPr="0029618A">
        <w:rPr>
          <w:rFonts w:eastAsia="Times New Roman"/>
          <w:sz w:val="24"/>
          <w:szCs w:val="24"/>
          <w:highlight w:val="white"/>
        </w:rPr>
        <w:t>–</w:t>
      </w:r>
      <w:r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Pr="0029618A">
        <w:rPr>
          <w:rFonts w:eastAsia="Times New Roman"/>
          <w:sz w:val="24"/>
          <w:szCs w:val="24"/>
          <w:highlight w:val="white"/>
        </w:rPr>
        <w:t>–</w:t>
      </w:r>
      <w:r w:rsidRPr="0029618A">
        <w:rPr>
          <w:rFonts w:eastAsia="Times New Roman"/>
          <w:i/>
          <w:sz w:val="24"/>
          <w:szCs w:val="24"/>
        </w:rPr>
        <w:t xml:space="preserve"> гамма-распределение).</w:t>
      </w:r>
    </w:p>
    <w:p w14:paraId="316DBD4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Очередь остаётся стабильной, поскольку </w:t>
      </w:r>
      <m:oMath>
        <m:r>
          <w:rPr>
            <w:rFonts w:ascii="Cambria Math" w:hAnsi="Cambria Math"/>
          </w:rPr>
          <m:t>λ</m:t>
        </m:r>
        <m:r>
          <w:rPr>
            <w:rFonts w:ascii="Cambria Math" w:eastAsia="Times New Roman" w:hAnsi="Cambria Math"/>
            <w:sz w:val="24"/>
            <w:szCs w:val="24"/>
            <w:highlight w:val="white"/>
          </w:rPr>
          <m:t>&lt;μ</m:t>
        </m:r>
      </m:oMath>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14:paraId="5A02D63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14:paraId="39E1914A"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59EEEF3" wp14:editId="4D41C01C">
            <wp:extent cx="4726940" cy="1545590"/>
            <wp:effectExtent l="0" t="0" r="0" b="0"/>
            <wp:docPr id="65" name="image49.png" descr="C:\tmp\podlost\ToH\work\figures\queue\2019-02-16_15-39-40.png"/>
            <wp:cNvGraphicFramePr/>
            <a:graphic xmlns:a="http://schemas.openxmlformats.org/drawingml/2006/main">
              <a:graphicData uri="http://schemas.openxmlformats.org/drawingml/2006/picture">
                <pic:pic xmlns:pic="http://schemas.openxmlformats.org/drawingml/2006/picture">
                  <pic:nvPicPr>
                    <pic:cNvPr id="0" name="image49.png" descr="C:\tmp\podlost\ToH\work\figures\queue\2019-02-16_15-39-40.png"/>
                    <pic:cNvPicPr preferRelativeResize="0"/>
                  </pic:nvPicPr>
                  <pic:blipFill>
                    <a:blip r:embed="rId90" cstate="print"/>
                    <a:srcRect/>
                    <a:stretch>
                      <a:fillRect/>
                    </a:stretch>
                  </pic:blipFill>
                  <pic:spPr>
                    <a:xfrm>
                      <a:off x="0" y="0"/>
                      <a:ext cx="4726940" cy="1545590"/>
                    </a:xfrm>
                    <a:prstGeom prst="rect">
                      <a:avLst/>
                    </a:prstGeom>
                    <a:ln/>
                  </pic:spPr>
                </pic:pic>
              </a:graphicData>
            </a:graphic>
          </wp:inline>
        </w:drawing>
      </w:r>
    </w:p>
    <w:p w14:paraId="1D8FA764" w14:textId="77777777" w:rsidR="00FC10F8" w:rsidRPr="0029618A" w:rsidRDefault="00FC10F8" w:rsidP="00FC10F8">
      <w:pPr>
        <w:keepLines/>
        <w:spacing w:before="120" w:after="240"/>
        <w:ind w:left="567" w:right="567"/>
        <w:jc w:val="both"/>
        <w:rPr>
          <w:rFonts w:eastAsia="Cambria"/>
          <w:b/>
          <w:i/>
          <w:color w:val="4F81BD"/>
          <w:sz w:val="26"/>
          <w:szCs w:val="26"/>
          <w:highlight w:val="white"/>
        </w:rPr>
      </w:pPr>
      <w:r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Pr>
          <w:rFonts w:eastAsia="Times New Roman"/>
          <w:i/>
          <w:sz w:val="24"/>
          <w:szCs w:val="24"/>
          <w:highlight w:val="white"/>
        </w:rPr>
        <w:t xml:space="preserve">синие </w:t>
      </w:r>
      <w:r w:rsidRPr="0029618A">
        <w:rPr>
          <w:rFonts w:eastAsia="Times New Roman"/>
          <w:i/>
          <w:sz w:val="24"/>
          <w:szCs w:val="24"/>
          <w:highlight w:val="white"/>
        </w:rPr>
        <w:t xml:space="preserve">полосы показывают периоды долгого ожидания очередного </w:t>
      </w:r>
      <w:r>
        <w:rPr>
          <w:rFonts w:eastAsia="Times New Roman"/>
          <w:i/>
          <w:sz w:val="24"/>
          <w:szCs w:val="24"/>
          <w:highlight w:val="white"/>
        </w:rPr>
        <w:t>"</w:t>
      </w:r>
      <w:r w:rsidRPr="0029618A">
        <w:rPr>
          <w:rFonts w:eastAsia="Times New Roman"/>
          <w:i/>
          <w:sz w:val="24"/>
          <w:szCs w:val="24"/>
          <w:highlight w:val="white"/>
        </w:rPr>
        <w:t>трудного</w:t>
      </w:r>
      <w:r>
        <w:rPr>
          <w:rFonts w:eastAsia="Times New Roman"/>
          <w:i/>
          <w:sz w:val="24"/>
          <w:szCs w:val="24"/>
          <w:highlight w:val="white"/>
        </w:rPr>
        <w:t>"</w:t>
      </w:r>
      <w:r w:rsidRPr="0029618A">
        <w:rPr>
          <w:rFonts w:eastAsia="Times New Roman"/>
          <w:i/>
          <w:sz w:val="24"/>
          <w:szCs w:val="24"/>
          <w:highlight w:val="white"/>
        </w:rPr>
        <w:t xml:space="preserve"> клиента.</w:t>
      </w:r>
    </w:p>
    <w:p w14:paraId="2B156333" w14:textId="77777777" w:rsidR="00FC10F8" w:rsidRPr="0029618A" w:rsidRDefault="00FC10F8" w:rsidP="00FC10F8">
      <w:pPr>
        <w:pStyle w:val="2"/>
        <w:spacing w:before="200" w:after="0"/>
        <w:ind w:firstLine="397"/>
        <w:jc w:val="both"/>
        <w:rPr>
          <w:rFonts w:eastAsia="Cambria"/>
          <w:b/>
          <w:color w:val="4F81BD"/>
          <w:sz w:val="26"/>
          <w:szCs w:val="26"/>
        </w:rPr>
      </w:pPr>
      <w:bookmarkStart w:id="109" w:name="_Toc24894048"/>
      <w:r w:rsidRPr="0029618A">
        <w:rPr>
          <w:rFonts w:eastAsia="Cambria"/>
          <w:b/>
          <w:color w:val="4F81BD"/>
          <w:sz w:val="26"/>
          <w:szCs w:val="26"/>
          <w:highlight w:val="white"/>
        </w:rPr>
        <w:t>Совсем немного о случайных функциях</w:t>
      </w:r>
      <w:bookmarkEnd w:id="109"/>
    </w:p>
    <w:p w14:paraId="6E8B54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14:paraId="7223425E"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не просто случайное число, а кое-что </w:t>
      </w:r>
      <w:proofErr w:type="gramStart"/>
      <w:r w:rsidRPr="0029618A">
        <w:rPr>
          <w:rFonts w:eastAsia="Times New Roman"/>
          <w:sz w:val="24"/>
          <w:szCs w:val="24"/>
        </w:rPr>
        <w:t>посложнее</w:t>
      </w:r>
      <w:proofErr w:type="gramEnd"/>
      <w:r w:rsidRPr="0029618A">
        <w:rPr>
          <w:rFonts w:eastAsia="Times New Roman"/>
          <w:sz w:val="24"/>
          <w:szCs w:val="24"/>
        </w:rPr>
        <w:t>. С чем же мы имеем дело?</w:t>
      </w:r>
      <w:r>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Pr>
          <w:rFonts w:eastAsia="Times New Roman"/>
          <w:sz w:val="24"/>
          <w:szCs w:val="24"/>
        </w:rPr>
        <w:t>и</w:t>
      </w:r>
      <w:r w:rsidRPr="0029618A">
        <w:rPr>
          <w:rFonts w:eastAsia="Times New Roman"/>
          <w:sz w:val="24"/>
          <w:szCs w:val="24"/>
        </w:rPr>
        <w:t xml:space="preserve"> его вероятность.</w:t>
      </w:r>
    </w:p>
    <w:p w14:paraId="4DB608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Pr>
          <w:rFonts w:eastAsia="Times New Roman"/>
          <w:sz w:val="24"/>
          <w:szCs w:val="24"/>
          <w:highlight w:val="white"/>
        </w:rPr>
        <w:t xml:space="preserve"> </w:t>
      </w:r>
      <w:r w:rsidRPr="0029618A">
        <w:rPr>
          <w:rFonts w:eastAsia="Times New Roman"/>
          <w:sz w:val="24"/>
          <w:szCs w:val="24"/>
          <w:highlight w:val="white"/>
        </w:rPr>
        <w:t>своим распределением?</w:t>
      </w:r>
    </w:p>
    <w:p w14:paraId="5B6D6C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14:paraId="0FDADD00" w14:textId="77777777" w:rsidR="00FC10F8" w:rsidRPr="0029618A" w:rsidRDefault="00FC10F8" w:rsidP="00FC10F8">
      <w:pPr>
        <w:spacing w:line="288" w:lineRule="auto"/>
        <w:jc w:val="center"/>
        <w:rPr>
          <w:rFonts w:eastAsia="Times New Roman"/>
          <w:sz w:val="24"/>
          <w:szCs w:val="24"/>
          <w:highlight w:val="white"/>
        </w:rPr>
      </w:pPr>
      <w:r w:rsidRPr="0029618A">
        <w:rPr>
          <w:rFonts w:eastAsia="Times New Roman"/>
          <w:noProof/>
          <w:sz w:val="24"/>
          <w:szCs w:val="24"/>
          <w:highlight w:val="white"/>
        </w:rPr>
        <w:lastRenderedPageBreak/>
        <w:drawing>
          <wp:inline distT="114300" distB="114300" distL="114300" distR="114300" wp14:anchorId="6E73D839" wp14:editId="6D3AEBAE">
            <wp:extent cx="3785235" cy="2546545"/>
            <wp:effectExtent l="0" t="0" r="0" b="0"/>
            <wp:docPr id="9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1" cstate="print"/>
                    <a:srcRect/>
                    <a:stretch>
                      <a:fillRect/>
                    </a:stretch>
                  </pic:blipFill>
                  <pic:spPr>
                    <a:xfrm>
                      <a:off x="0" y="0"/>
                      <a:ext cx="3785235" cy="2546545"/>
                    </a:xfrm>
                    <a:prstGeom prst="rect">
                      <a:avLst/>
                    </a:prstGeom>
                    <a:ln/>
                  </pic:spPr>
                </pic:pic>
              </a:graphicData>
            </a:graphic>
          </wp:inline>
        </w:drawing>
      </w:r>
    </w:p>
    <w:p w14:paraId="5A5D11C1" w14:textId="77777777" w:rsidR="00FC10F8" w:rsidRPr="0029618A" w:rsidRDefault="00FC10F8" w:rsidP="00FC10F8">
      <w:pPr>
        <w:spacing w:line="288" w:lineRule="auto"/>
        <w:jc w:val="center"/>
        <w:rPr>
          <w:rFonts w:eastAsia="Times New Roman"/>
          <w:i/>
          <w:highlight w:val="white"/>
        </w:rPr>
      </w:pPr>
      <w:r w:rsidRPr="0029618A">
        <w:rPr>
          <w:rFonts w:eastAsia="Times New Roman"/>
          <w:i/>
          <w:highlight w:val="white"/>
        </w:rPr>
        <w:t xml:space="preserve">Чёрная сплошная линия </w:t>
      </w:r>
      <w:r w:rsidRPr="0029618A">
        <w:rPr>
          <w:rFonts w:eastAsia="Times New Roman"/>
          <w:sz w:val="24"/>
          <w:szCs w:val="24"/>
          <w:highlight w:val="white"/>
        </w:rPr>
        <w:t>–</w:t>
      </w:r>
      <w:r w:rsidRPr="0029618A">
        <w:rPr>
          <w:rFonts w:eastAsia="Times New Roman"/>
          <w:i/>
          <w:highlight w:val="white"/>
        </w:rPr>
        <w:t xml:space="preserve"> это результат усреднения множества реализаций пуассоновского</w:t>
      </w:r>
      <w:r>
        <w:rPr>
          <w:rFonts w:eastAsia="Times New Roman"/>
          <w:i/>
          <w:highlight w:val="white"/>
        </w:rPr>
        <w:t xml:space="preserve"> </w:t>
      </w:r>
      <w:r w:rsidRPr="0029618A">
        <w:rPr>
          <w:rFonts w:eastAsia="Times New Roman"/>
          <w:i/>
          <w:highlight w:val="white"/>
        </w:rPr>
        <w:t xml:space="preserve">процесса с интенсивностью 1/4 . </w:t>
      </w:r>
    </w:p>
    <w:p w14:paraId="3F7F0144" w14:textId="77777777" w:rsidR="00FC10F8" w:rsidRPr="0029618A" w:rsidRDefault="00FC10F8" w:rsidP="00FC10F8">
      <w:pPr>
        <w:spacing w:line="288" w:lineRule="auto"/>
        <w:jc w:val="center"/>
        <w:rPr>
          <w:rFonts w:eastAsia="Times New Roman"/>
          <w:sz w:val="24"/>
          <w:szCs w:val="24"/>
          <w:highlight w:val="white"/>
        </w:rPr>
      </w:pPr>
    </w:p>
    <w:p w14:paraId="0660539D" w14:textId="77777777" w:rsidR="00FC10F8" w:rsidRPr="00BB52AF" w:rsidRDefault="00FC10F8" w:rsidP="00FC10F8">
      <w:pPr>
        <w:spacing w:line="288" w:lineRule="auto"/>
        <w:ind w:firstLine="397"/>
        <w:jc w:val="both"/>
        <w:rPr>
          <w:rFonts w:eastAsia="Times New Roman"/>
          <w:strike/>
          <w:sz w:val="24"/>
          <w:szCs w:val="24"/>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Pr>
          <w:rFonts w:eastAsia="Times New Roman"/>
          <w:sz w:val="24"/>
          <w:szCs w:val="24"/>
        </w:rPr>
        <w:t>линия</w:t>
      </w:r>
      <w:r w:rsidRPr="0029618A">
        <w:rPr>
          <w:rFonts w:eastAsia="Times New Roman"/>
          <w:sz w:val="24"/>
          <w:szCs w:val="24"/>
        </w:rPr>
        <w:t xml:space="preserve"> 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Pr>
          <w:rFonts w:eastAsia="Times New Roman"/>
          <w:sz w:val="24"/>
          <w:szCs w:val="24"/>
        </w:rPr>
        <w:t xml:space="preserve"> Например, можно рассмотреть аналог дисперсии, показав, насколько </w:t>
      </w:r>
      <w:proofErr w:type="gramStart"/>
      <w:r>
        <w:rPr>
          <w:rFonts w:eastAsia="Times New Roman"/>
          <w:sz w:val="24"/>
          <w:szCs w:val="24"/>
        </w:rPr>
        <w:t>велик</w:t>
      </w:r>
      <w:proofErr w:type="gramEnd"/>
      <w:r>
        <w:rPr>
          <w:rFonts w:eastAsia="Times New Roman"/>
          <w:sz w:val="24"/>
          <w:szCs w:val="24"/>
        </w:rPr>
        <w:t xml:space="preserve">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w:t>
      </w:r>
      <w:proofErr w:type="spellStart"/>
      <w:r>
        <w:rPr>
          <w:rFonts w:eastAsia="Times New Roman"/>
          <w:sz w:val="24"/>
          <w:szCs w:val="24"/>
        </w:rPr>
        <w:t>характеризации</w:t>
      </w:r>
      <w:proofErr w:type="spellEnd"/>
      <w:r>
        <w:rPr>
          <w:rFonts w:eastAsia="Times New Roman"/>
          <w:sz w:val="24"/>
          <w:szCs w:val="24"/>
        </w:rPr>
        <w:t>.</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w:t>
      </w:r>
      <w:proofErr w:type="spellStart"/>
      <w:r w:rsidRPr="0029618A">
        <w:rPr>
          <w:rFonts w:eastAsia="Times New Roman"/>
          <w:sz w:val="24"/>
          <w:szCs w:val="24"/>
        </w:rPr>
        <w:t>Скеллама</w:t>
      </w:r>
      <w:proofErr w:type="spellEnd"/>
      <w:r w:rsidRPr="0029618A">
        <w:rPr>
          <w:rFonts w:eastAsia="Times New Roman"/>
          <w:sz w:val="24"/>
          <w:szCs w:val="24"/>
        </w:rPr>
        <w:t xml:space="preserve">. </w:t>
      </w:r>
    </w:p>
    <w:p w14:paraId="38747392"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rPr>
        <w:t>М</w:t>
      </w:r>
      <w:r w:rsidRPr="0029618A">
        <w:rPr>
          <w:rFonts w:eastAsia="Times New Roman"/>
          <w:sz w:val="24"/>
          <w:szCs w:val="24"/>
        </w:rPr>
        <w:t>ожет быть, если для каждого среза времени мы выясним распределение случайной величины</w:t>
      </w:r>
      <w:proofErr w:type="gramStart"/>
      <w:r w:rsidRPr="0029618A">
        <w:rPr>
          <w:rFonts w:eastAsia="Times New Roman"/>
          <w:sz w:val="24"/>
          <w:szCs w:val="24"/>
        </w:rPr>
        <w:t xml:space="preserve"> </w:t>
      </w:r>
      <m:oMath>
        <m:r>
          <w:rPr>
            <w:rFonts w:ascii="Cambria Math" w:eastAsia="Times New Roman" w:hAnsi="Cambria Math"/>
            <w:sz w:val="24"/>
            <w:szCs w:val="24"/>
          </w:rPr>
          <m:t>F(t)</m:t>
        </m:r>
      </m:oMath>
      <w:r w:rsidRPr="0029618A">
        <w:rPr>
          <w:rFonts w:eastAsia="Times New Roman"/>
          <w:sz w:val="24"/>
          <w:szCs w:val="24"/>
        </w:rPr>
        <w:t xml:space="preserve"> </w:t>
      </w:r>
      <w:r>
        <w:rPr>
          <w:rFonts w:eastAsia="Times New Roman"/>
          <w:sz w:val="24"/>
          <w:szCs w:val="24"/>
        </w:rPr>
        <w:t>(</w:t>
      </w:r>
      <w:proofErr w:type="gramEnd"/>
      <w:r w:rsidRPr="0029618A">
        <w:rPr>
          <w:rFonts w:eastAsia="Times New Roman"/>
          <w:sz w:val="24"/>
          <w:szCs w:val="24"/>
        </w:rPr>
        <w:t xml:space="preserve">скажем, найдя его плотность вероятности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Pr>
          <w:rFonts w:eastAsia="Times New Roman"/>
          <w:sz w:val="24"/>
          <w:szCs w:val="24"/>
        </w:rPr>
        <w:t>)</w:t>
      </w:r>
      <w:r w:rsidRPr="0029618A">
        <w:rPr>
          <w:rFonts w:eastAsia="Times New Roman"/>
          <w:sz w:val="24"/>
          <w:szCs w:val="24"/>
        </w:rPr>
        <w:t xml:space="preserve">, то мы </w:t>
      </w:r>
      <w:r>
        <w:rPr>
          <w:rFonts w:eastAsia="Times New Roman"/>
          <w:sz w:val="24"/>
          <w:szCs w:val="24"/>
        </w:rPr>
        <w:t xml:space="preserve">получим </w:t>
      </w:r>
      <w:r w:rsidRPr="0029618A">
        <w:rPr>
          <w:rFonts w:eastAsia="Times New Roman"/>
          <w:sz w:val="24"/>
          <w:szCs w:val="24"/>
        </w:rPr>
        <w:t xml:space="preserve">исчерпывающую информацию о случайной функции </w:t>
      </w:r>
      <m:oMath>
        <m:r>
          <w:rPr>
            <w:rFonts w:ascii="Cambria Math" w:eastAsia="Times New Roman" w:hAnsi="Cambria Math"/>
            <w:sz w:val="24"/>
            <w:szCs w:val="24"/>
          </w:rPr>
          <m:t>F</m:t>
        </m:r>
      </m:oMath>
      <w:r w:rsidRPr="0029618A">
        <w:rPr>
          <w:rFonts w:eastAsia="Times New Roman"/>
          <w:sz w:val="24"/>
          <w:szCs w:val="24"/>
        </w:rPr>
        <w:t>? Наконец, можно ли синтезировать случайный процесс, генерируя случайные числа согласно распределениям</w:t>
      </w:r>
      <w:proofErr w:type="gramStart"/>
      <w:r w:rsidRPr="0029618A">
        <w:rPr>
          <w:rFonts w:eastAsia="Times New Roman"/>
          <w:sz w:val="24"/>
          <w:szCs w:val="24"/>
        </w:rPr>
        <w:t xml:space="preserve">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sidRPr="0029618A">
        <w:rPr>
          <w:rFonts w:eastAsia="Times New Roman"/>
          <w:sz w:val="24"/>
          <w:szCs w:val="24"/>
        </w:rPr>
        <w:t>?</w:t>
      </w:r>
      <w:proofErr w:type="gramEnd"/>
    </w:p>
    <w:p w14:paraId="6682711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w:t>
      </w:r>
      <w:proofErr w:type="spellStart"/>
      <w:r w:rsidRPr="0029618A">
        <w:rPr>
          <w:rFonts w:eastAsia="Times New Roman"/>
          <w:sz w:val="24"/>
          <w:szCs w:val="24"/>
        </w:rPr>
        <w:t>марковских</w:t>
      </w:r>
      <w:proofErr w:type="spellEnd"/>
      <w:r w:rsidRPr="0029618A">
        <w:rPr>
          <w:rFonts w:eastAsia="Times New Roman"/>
          <w:sz w:val="24"/>
          <w:szCs w:val="24"/>
        </w:rPr>
        <w:t xml:space="preserve"> цепях, мы говорили, что они 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xml:space="preserve">. При этом мы имели в виду то, что на будущее в этих процессах влияет не прошлое, а только </w:t>
      </w:r>
      <w:r w:rsidRPr="0029618A">
        <w:rPr>
          <w:rFonts w:eastAsia="Times New Roman"/>
          <w:sz w:val="24"/>
          <w:szCs w:val="24"/>
        </w:rPr>
        <w:lastRenderedPageBreak/>
        <w:t>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времени</w:t>
      </w:r>
      <w:proofErr w:type="gramStart"/>
      <w:r w:rsidRPr="0029618A">
        <w:rPr>
          <w:rFonts w:eastAsia="Times New Roman"/>
          <w:sz w:val="24"/>
          <w:szCs w:val="24"/>
        </w:rPr>
        <w:t>:</w:t>
      </w:r>
      <w:proofErr w:type="gramEnd"/>
    </w:p>
    <w:p w14:paraId="35398361"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K(τ) = M</m:t>
          </m:r>
          <m:d>
            <m:dPr>
              <m:begChr m:val="["/>
              <m:endChr m:val="]"/>
              <m:ctrlPr>
                <w:rPr>
                  <w:rFonts w:ascii="Cambria Math" w:eastAsia="Times New Roman" w:hAnsi="Cambria Math"/>
                  <w:sz w:val="24"/>
                  <w:szCs w:val="24"/>
                </w:rPr>
              </m:ctrlPr>
            </m:dPr>
            <m:e>
              <m:r>
                <w:rPr>
                  <w:rFonts w:ascii="Cambria Math" w:eastAsia="Times New Roman" w:hAnsi="Cambria Math"/>
                  <w:sz w:val="24"/>
                  <w:szCs w:val="24"/>
                </w:rPr>
                <m:t>F(t)⋅F(t-τ)</m:t>
              </m:r>
            </m:e>
          </m:d>
        </m:oMath>
      </m:oMathPara>
    </w:p>
    <w:p w14:paraId="7A71FC06" w14:textId="77777777" w:rsidR="00FC10F8" w:rsidRPr="0029618A" w:rsidRDefault="00FC10F8" w:rsidP="00FC10F8">
      <w:pPr>
        <w:spacing w:line="288" w:lineRule="auto"/>
        <w:ind w:firstLine="426"/>
        <w:jc w:val="both"/>
        <w:rPr>
          <w:rFonts w:eastAsia="Times New Roman"/>
          <w:sz w:val="24"/>
          <w:szCs w:val="24"/>
        </w:rPr>
      </w:pPr>
      <w:r>
        <w:rPr>
          <w:rFonts w:eastAsia="Times New Roman"/>
          <w:sz w:val="24"/>
          <w:szCs w:val="24"/>
        </w:rPr>
        <w:t>Здесь символ</w:t>
      </w:r>
      <w:proofErr w:type="gramStart"/>
      <w:r>
        <w:rPr>
          <w:rFonts w:eastAsia="Times New Roman"/>
          <w:sz w:val="24"/>
          <w:szCs w:val="24"/>
        </w:rPr>
        <w:t xml:space="preserve"> </w:t>
      </w:r>
      <m:oMath>
        <m:r>
          <w:rPr>
            <w:rFonts w:ascii="Cambria Math" w:eastAsia="Times New Roman" w:hAnsi="Cambria Math"/>
            <w:sz w:val="24"/>
            <w:szCs w:val="24"/>
          </w:rPr>
          <m:t>M[</m:t>
        </m:r>
        <m:r>
          <w:rPr>
            <w:rFonts w:ascii="Cambria Math" w:eastAsia="Times New Roman" w:hAnsi="Cambria Math"/>
            <w:sz w:val="24"/>
            <w:szCs w:val="24"/>
            <w:lang w:val="en-US"/>
          </w:rPr>
          <m:t>f</m:t>
        </m:r>
        <m:r>
          <w:rPr>
            <w:rFonts w:ascii="Cambria Math" w:eastAsia="Times New Roman" w:hAnsi="Cambria Math"/>
            <w:sz w:val="24"/>
            <w:szCs w:val="24"/>
          </w:rPr>
          <m:t>(</m:t>
        </m:r>
        <m:r>
          <w:rPr>
            <w:rFonts w:ascii="Cambria Math" w:eastAsia="Times New Roman" w:hAnsi="Cambria Math"/>
            <w:sz w:val="24"/>
            <w:szCs w:val="24"/>
            <w:lang w:val="en-US"/>
          </w:rPr>
          <m:t>t</m:t>
        </m:r>
        <m:r>
          <w:rPr>
            <w:rFonts w:ascii="Cambria Math" w:eastAsia="Times New Roman" w:hAnsi="Cambria Math"/>
            <w:sz w:val="24"/>
            <w:szCs w:val="24"/>
          </w:rPr>
          <m:t>)]</m:t>
        </m:r>
      </m:oMath>
      <w:r w:rsidRPr="00BB52AF">
        <w:rPr>
          <w:rFonts w:eastAsia="Times New Roman"/>
          <w:sz w:val="24"/>
          <w:szCs w:val="24"/>
        </w:rPr>
        <w:t xml:space="preserve"> </w:t>
      </w:r>
      <w:proofErr w:type="gramEnd"/>
      <w:r>
        <w:rPr>
          <w:rFonts w:eastAsia="Times New Roman"/>
          <w:sz w:val="24"/>
          <w:szCs w:val="24"/>
        </w:rPr>
        <w:t>обозначает математическое ожидание (среднее значение)</w:t>
      </w:r>
      <w:r w:rsidRPr="00BB52AF">
        <w:rPr>
          <w:rFonts w:eastAsia="Times New Roman"/>
          <w:sz w:val="24"/>
          <w:szCs w:val="24"/>
        </w:rPr>
        <w:t xml:space="preserve"> </w:t>
      </w:r>
      <w:r>
        <w:rPr>
          <w:rFonts w:eastAsia="Times New Roman"/>
          <w:sz w:val="24"/>
          <w:szCs w:val="24"/>
        </w:rPr>
        <w:t xml:space="preserve">функции </w:t>
      </w:r>
      <m:oMath>
        <m:r>
          <w:rPr>
            <w:rFonts w:ascii="Cambria Math" w:eastAsia="Times New Roman" w:hAnsi="Cambria Math"/>
            <w:sz w:val="24"/>
            <w:szCs w:val="24"/>
          </w:rPr>
          <m:t>f(t)</m:t>
        </m:r>
      </m:oMath>
      <w:r w:rsidRPr="00BB52AF">
        <w:rPr>
          <w:rFonts w:eastAsia="Times New Roman"/>
          <w:sz w:val="24"/>
          <w:szCs w:val="24"/>
        </w:rPr>
        <w:t>.</w:t>
      </w:r>
      <w:r>
        <w:rPr>
          <w:rFonts w:eastAsia="Times New Roman"/>
          <w:sz w:val="24"/>
          <w:szCs w:val="24"/>
        </w:rPr>
        <w:t xml:space="preserve"> </w:t>
      </w:r>
      <w:r w:rsidRPr="0029618A">
        <w:rPr>
          <w:rFonts w:eastAsia="Times New Roman"/>
          <w:sz w:val="24"/>
          <w:szCs w:val="24"/>
        </w:rPr>
        <w:t xml:space="preserve">Величина временного лага </w:t>
      </w:r>
      <m:oMath>
        <m:r>
          <w:rPr>
            <w:rFonts w:ascii="Cambria Math" w:hAnsi="Cambria Math"/>
          </w:rPr>
          <m:t>τ</m:t>
        </m:r>
      </m:oMath>
      <w:r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Pr="0029618A">
        <w:rPr>
          <w:rFonts w:eastAsia="Times New Roman"/>
          <w:i/>
          <w:color w:val="1155CC"/>
          <w:sz w:val="24"/>
          <w:szCs w:val="24"/>
        </w:rPr>
        <w:t>эргодическими</w:t>
      </w:r>
      <w:r w:rsidRPr="0029618A">
        <w:rPr>
          <w:rFonts w:eastAsia="Times New Roman"/>
          <w:sz w:val="24"/>
          <w:szCs w:val="24"/>
        </w:rPr>
        <w:t xml:space="preserve">, усреднение может производиться не по множеству реализаций случайного процесса, как мы это делали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миром и можем наблюдать за ним долго, но не имеем возможности исследовать множество его различных реализаций.</w:t>
      </w:r>
    </w:p>
    <w:p w14:paraId="01DE5F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14:paraId="4B056BBC" w14:textId="77777777" w:rsidR="00FC10F8" w:rsidRPr="0029618A" w:rsidRDefault="00FC10F8" w:rsidP="00FC10F8">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автокор</w:t>
      </w:r>
      <w:r>
        <w:rPr>
          <w:rFonts w:eastAsia="Times New Roman"/>
          <w:sz w:val="24"/>
          <w:szCs w:val="24"/>
        </w:rPr>
        <w:t>р</w:t>
      </w:r>
      <w:r w:rsidRPr="0029618A">
        <w:rPr>
          <w:rFonts w:eastAsia="Times New Roman"/>
          <w:sz w:val="24"/>
          <w:szCs w:val="24"/>
        </w:rPr>
        <w:t xml:space="preserve">еляция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14:paraId="2A02E344"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110" w:name="_Toc24894049"/>
      <w:r w:rsidRPr="0029618A">
        <w:rPr>
          <w:rFonts w:eastAsia="Cambria"/>
          <w:b/>
          <w:color w:val="4F81BD"/>
          <w:sz w:val="26"/>
          <w:szCs w:val="26"/>
          <w:highlight w:val="white"/>
        </w:rPr>
        <w:t>Мне только спросить!</w:t>
      </w:r>
      <w:bookmarkEnd w:id="110"/>
    </w:p>
    <w:p w14:paraId="4BD57B9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w:t>
      </w:r>
      <w:proofErr w:type="spellStart"/>
      <w:r w:rsidRPr="0029618A">
        <w:rPr>
          <w:rFonts w:eastAsia="Times New Roman"/>
          <w:sz w:val="24"/>
          <w:szCs w:val="24"/>
          <w:highlight w:val="white"/>
        </w:rPr>
        <w:t>обочечники</w:t>
      </w:r>
      <w:proofErr w:type="spellEnd"/>
      <w:r w:rsidRPr="0029618A">
        <w:rPr>
          <w:rFonts w:eastAsia="Times New Roman"/>
          <w:sz w:val="24"/>
          <w:szCs w:val="24"/>
          <w:highlight w:val="white"/>
        </w:rPr>
        <w:t xml:space="preserve">» – ушлые водители, 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w:t>
      </w:r>
      <w:r w:rsidRPr="0029618A">
        <w:rPr>
          <w:rFonts w:eastAsia="Times New Roman"/>
          <w:sz w:val="24"/>
          <w:szCs w:val="24"/>
          <w:highlight w:val="white"/>
        </w:rPr>
        <w:lastRenderedPageBreak/>
        <w:t xml:space="preserve">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08705E7C" wp14:editId="59E580A7">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92" cstate="print"/>
                    <a:srcRect/>
                    <a:stretch>
                      <a:fillRect/>
                    </a:stretch>
                  </pic:blipFill>
                  <pic:spPr>
                    <a:xfrm>
                      <a:off x="0" y="0"/>
                      <a:ext cx="464185" cy="2286000"/>
                    </a:xfrm>
                    <a:prstGeom prst="rect">
                      <a:avLst/>
                    </a:prstGeom>
                    <a:ln/>
                  </pic:spPr>
                </pic:pic>
              </a:graphicData>
            </a:graphic>
          </wp:anchor>
        </w:drawing>
      </w:r>
    </w:p>
    <w:p w14:paraId="57F46D62"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w:t>
      </w:r>
      <w:proofErr w:type="gramEnd"/>
      <w:r w:rsidRPr="0029618A">
        <w:rPr>
          <w:rFonts w:eastAsia="Times New Roman"/>
          <w:sz w:val="24"/>
          <w:szCs w:val="24"/>
          <w:highlight w:val="white"/>
        </w:rPr>
        <w:t xml:space="preserve"> При этом они всё же дают оператору завершить работу с текущим клиентом, не прерывая его. Если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наберётся несколько, они могут образовать </w:t>
      </w:r>
      <w:proofErr w:type="gramStart"/>
      <w:r w:rsidRPr="0029618A">
        <w:rPr>
          <w:rFonts w:eastAsia="Times New Roman"/>
          <w:sz w:val="24"/>
          <w:szCs w:val="24"/>
          <w:highlight w:val="white"/>
        </w:rPr>
        <w:t>свою</w:t>
      </w:r>
      <w:proofErr w:type="gramEnd"/>
      <w:r w:rsidRPr="0029618A">
        <w:rPr>
          <w:rFonts w:eastAsia="Times New Roman"/>
          <w:sz w:val="24"/>
          <w:szCs w:val="24"/>
          <w:highlight w:val="white"/>
        </w:rPr>
        <w:t xml:space="preserve">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 </w:t>
      </w:r>
      <m:oMath>
        <m:r>
          <w:rPr>
            <w:rFonts w:ascii="Cambria Math" w:eastAsia="Cambria Math" w:hAnsi="Cambria Math"/>
            <w:sz w:val="24"/>
            <w:szCs w:val="24"/>
          </w:rPr>
          <m:t>ελ</m:t>
        </m:r>
      </m:oMath>
      <w:r w:rsidRPr="0029618A">
        <w:rPr>
          <w:rFonts w:eastAsia="Times New Roman"/>
          <w:sz w:val="24"/>
          <w:szCs w:val="24"/>
          <w:highlight w:val="white"/>
        </w:rPr>
        <w:t xml:space="preserve"> и поток обычных клиентов </w:t>
      </w:r>
      <m:oMath>
        <m:d>
          <m:dPr>
            <m:ctrlPr>
              <w:rPr>
                <w:rFonts w:ascii="Cambria Math" w:eastAsia="Cambria Math" w:hAnsi="Cambria Math"/>
                <w:sz w:val="24"/>
                <w:szCs w:val="24"/>
              </w:rPr>
            </m:ctrlPr>
          </m:dPr>
          <m:e>
            <m:r>
              <w:rPr>
                <w:rFonts w:ascii="Cambria Math" w:eastAsia="Cambria Math" w:hAnsi="Cambria Math"/>
                <w:sz w:val="24"/>
                <w:szCs w:val="24"/>
              </w:rPr>
              <m:t>1-ε</m:t>
            </m:r>
          </m:e>
        </m:d>
        <m:r>
          <w:rPr>
            <w:rFonts w:ascii="Cambria Math" w:eastAsia="Cambria Math" w:hAnsi="Cambria Math"/>
            <w:sz w:val="24"/>
            <w:szCs w:val="24"/>
          </w:rPr>
          <m:t>λ</m:t>
        </m:r>
      </m:oMath>
      <w:r w:rsidRPr="0029618A">
        <w:rPr>
          <w:rFonts w:eastAsia="Times New Roman"/>
          <w:sz w:val="24"/>
          <w:szCs w:val="24"/>
          <w:highlight w:val="white"/>
        </w:rPr>
        <w:t xml:space="preserve">, при этом общий их поток останется неизменным. </w:t>
      </w:r>
      <w:proofErr w:type="gramStart"/>
      <w:r w:rsidRPr="0029618A">
        <w:rPr>
          <w:rFonts w:eastAsia="Times New Roman"/>
          <w:sz w:val="24"/>
          <w:szCs w:val="24"/>
          <w:highlight w:val="white"/>
        </w:rPr>
        <w:t xml:space="preserve">Среднее время ожидания для VIP будет равно </w:t>
      </w: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μ-ελ</m:t>
                </m:r>
              </m:e>
            </m:d>
          </m:den>
        </m:f>
      </m:oMath>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w:t>
      </w:r>
      <w:proofErr w:type="gramEnd"/>
      <w:r w:rsidRPr="0029618A">
        <w:rPr>
          <w:rFonts w:eastAsia="Times New Roman"/>
          <w:sz w:val="24"/>
          <w:szCs w:val="24"/>
          <w:highlight w:val="white"/>
        </w:rPr>
        <w:t xml:space="preserve"> Для того, кто ждёт на общих основаниях, время ожидания вырастет, и составит уже:</w:t>
      </w:r>
    </w:p>
    <w:p w14:paraId="571534A6" w14:textId="77777777" w:rsidR="00FC10F8" w:rsidRPr="0029618A" w:rsidRDefault="006434A2" w:rsidP="00FC10F8">
      <w:pPr>
        <w:spacing w:line="288" w:lineRule="auto"/>
        <w:ind w:firstLine="397"/>
        <w:jc w:val="center"/>
        <w:rPr>
          <w:rFonts w:eastAsia="Times New Roman"/>
          <w:i/>
          <w:sz w:val="24"/>
          <w:szCs w:val="24"/>
          <w:highlight w:val="white"/>
        </w:rPr>
      </w:pP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μ-ελ</m:t>
                </m:r>
              </m:e>
            </m:d>
            <m:d>
              <m:dPr>
                <m:ctrlPr>
                  <w:rPr>
                    <w:rFonts w:ascii="Cambria Math" w:eastAsia="Cambria Math" w:hAnsi="Cambria Math"/>
                    <w:sz w:val="24"/>
                    <w:szCs w:val="24"/>
                  </w:rPr>
                </m:ctrlPr>
              </m:dPr>
              <m:e>
                <m:r>
                  <w:rPr>
                    <w:rFonts w:ascii="Cambria Math" w:eastAsia="Cambria Math" w:hAnsi="Cambria Math"/>
                    <w:sz w:val="24"/>
                    <w:szCs w:val="24"/>
                  </w:rPr>
                  <m:t>μ-λ</m:t>
                </m:r>
              </m:e>
            </m:d>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oMath>
      <w:r w:rsidR="00FC10F8" w:rsidRPr="0029618A">
        <w:rPr>
          <w:rFonts w:eastAsia="Cambria Math"/>
          <w:sz w:val="24"/>
          <w:szCs w:val="24"/>
        </w:rPr>
        <w:t>.</w:t>
      </w:r>
    </w:p>
    <w:p w14:paraId="63919B4B"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4857D0E" wp14:editId="201B5BA1">
            <wp:extent cx="4052570" cy="3029585"/>
            <wp:effectExtent l="0" t="0" r="0" b="0"/>
            <wp:docPr id="93" name="image87.png" descr="C:\tmp\podlost\ToH\work\figures\queue\2019-02-16_14-56-56.png"/>
            <wp:cNvGraphicFramePr/>
            <a:graphic xmlns:a="http://schemas.openxmlformats.org/drawingml/2006/main">
              <a:graphicData uri="http://schemas.openxmlformats.org/drawingml/2006/picture">
                <pic:pic xmlns:pic="http://schemas.openxmlformats.org/drawingml/2006/picture">
                  <pic:nvPicPr>
                    <pic:cNvPr id="0" name="image87.png" descr="C:\tmp\podlost\ToH\work\figures\queue\2019-02-16_14-56-56.png"/>
                    <pic:cNvPicPr preferRelativeResize="0"/>
                  </pic:nvPicPr>
                  <pic:blipFill>
                    <a:blip r:embed="rId93" cstate="print"/>
                    <a:srcRect/>
                    <a:stretch>
                      <a:fillRect/>
                    </a:stretch>
                  </pic:blipFill>
                  <pic:spPr>
                    <a:xfrm>
                      <a:off x="0" y="0"/>
                      <a:ext cx="4052570" cy="3029585"/>
                    </a:xfrm>
                    <a:prstGeom prst="rect">
                      <a:avLst/>
                    </a:prstGeom>
                    <a:ln/>
                  </pic:spPr>
                </pic:pic>
              </a:graphicData>
            </a:graphic>
          </wp:inline>
        </w:drawing>
      </w:r>
    </w:p>
    <w:p w14:paraId="63FF8807" w14:textId="77777777" w:rsidR="00FC10F8" w:rsidRPr="0029618A" w:rsidRDefault="00FC10F8" w:rsidP="00FC10F8">
      <w:pPr>
        <w:spacing w:before="120" w:after="120"/>
        <w:jc w:val="center"/>
        <w:rPr>
          <w:rFonts w:eastAsia="Times New Roman"/>
          <w:i/>
          <w:sz w:val="24"/>
          <w:szCs w:val="24"/>
        </w:rPr>
      </w:pPr>
      <w:r w:rsidRPr="0029618A">
        <w:rPr>
          <w:rFonts w:eastAsia="Times New Roman"/>
          <w:i/>
          <w:sz w:val="24"/>
          <w:szCs w:val="24"/>
        </w:rPr>
        <w:t xml:space="preserve">Соотношение средних времён ожидания для очереди с </w:t>
      </w:r>
      <w:proofErr w:type="gramStart"/>
      <w:r w:rsidRPr="0029618A">
        <w:rPr>
          <w:rFonts w:eastAsia="Times New Roman"/>
          <w:i/>
          <w:sz w:val="24"/>
          <w:szCs w:val="24"/>
        </w:rPr>
        <w:t>нетерпеливыми</w:t>
      </w:r>
      <w:proofErr w:type="gramEnd"/>
      <w:r w:rsidRPr="0029618A">
        <w:rPr>
          <w:rFonts w:eastAsia="Times New Roman"/>
          <w:i/>
          <w:sz w:val="24"/>
          <w:szCs w:val="24"/>
        </w:rPr>
        <w:t xml:space="preserve"> VIP-клиентами.</w:t>
      </w:r>
    </w:p>
    <w:p w14:paraId="5D125114" w14:textId="138A4D3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Пока VIP-</w:t>
      </w:r>
      <w:proofErr w:type="spellStart"/>
      <w:r w:rsidRPr="0029618A">
        <w:rPr>
          <w:rFonts w:eastAsia="Times New Roman"/>
          <w:sz w:val="24"/>
          <w:szCs w:val="24"/>
          <w:highlight w:val="white"/>
        </w:rPr>
        <w:t>ов</w:t>
      </w:r>
      <w:proofErr w:type="spellEnd"/>
      <w:r w:rsidRPr="0029618A">
        <w:rPr>
          <w:rFonts w:eastAsia="Times New Roman"/>
          <w:sz w:val="24"/>
          <w:szCs w:val="24"/>
          <w:highlight w:val="white"/>
        </w:rPr>
        <w:t xml:space="preserve"> немного, очереди они мешают не сильно, но если доля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оказывается</w:t>
      </w:r>
      <w:r>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w:t>
      </w:r>
      <w:proofErr w:type="gramStart"/>
      <w:r w:rsidRPr="0029618A">
        <w:rPr>
          <w:rFonts w:eastAsia="Times New Roman"/>
          <w:sz w:val="24"/>
          <w:szCs w:val="24"/>
          <w:highlight w:val="white"/>
        </w:rPr>
        <w:t xml:space="preserve">При  </w:t>
      </w:r>
      <m:oMath>
        <m:r>
          <w:rPr>
            <w:rFonts w:ascii="Cambria Math" w:hAnsi="Cambria Math"/>
          </w:rPr>
          <m:t>ε</m:t>
        </m:r>
      </m:oMath>
      <w:r w:rsidR="00925CA6">
        <w:rPr>
          <w:rFonts w:eastAsia="Times New Roman"/>
          <w:sz w:val="24"/>
          <w:szCs w:val="24"/>
          <w:highlight w:val="white"/>
        </w:rPr>
        <w:t xml:space="preserve">, стремящемся к единице, </w:t>
      </w:r>
      <w:r w:rsidRPr="0029618A">
        <w:rPr>
          <w:rFonts w:eastAsia="Times New Roman"/>
          <w:sz w:val="24"/>
          <w:szCs w:val="24"/>
          <w:highlight w:val="white"/>
        </w:rPr>
        <w:t>среднее время ожидания</w:t>
      </w:r>
      <w:r w:rsidRPr="00BB52AF">
        <w:rPr>
          <w:rFonts w:eastAsia="Times New Roman"/>
          <w:sz w:val="24"/>
          <w:szCs w:val="24"/>
          <w:highlight w:val="white"/>
        </w:rPr>
        <w:t xml:space="preserve"> </w:t>
      </w:r>
      <w:r>
        <w:rPr>
          <w:rFonts w:eastAsia="Times New Roman"/>
          <w:sz w:val="24"/>
          <w:szCs w:val="24"/>
          <w:highlight w:val="white"/>
        </w:rPr>
        <w:t>рядовых очередников</w:t>
      </w:r>
      <w:r w:rsidRPr="0029618A">
        <w:rPr>
          <w:rFonts w:eastAsia="Times New Roman"/>
          <w:sz w:val="24"/>
          <w:szCs w:val="24"/>
          <w:highlight w:val="white"/>
        </w:rPr>
        <w:t xml:space="preserve"> </w:t>
      </w:r>
      <w:r w:rsidR="00925CA6">
        <w:rPr>
          <w:rFonts w:eastAsia="Times New Roman"/>
          <w:sz w:val="24"/>
          <w:szCs w:val="24"/>
        </w:rPr>
        <w:t xml:space="preserve"> стремится к значению </w:t>
      </w:r>
      <m:oMath>
        <m:f>
          <m:fPr>
            <m:ctrlPr>
              <w:rPr>
                <w:rFonts w:ascii="Cambria Math" w:hAnsi="Cambria Math"/>
              </w:rPr>
            </m:ctrlPr>
          </m:fPr>
          <m:num>
            <m:r>
              <w:rPr>
                <w:rFonts w:ascii="Cambria Math" w:hAnsi="Cambria Math"/>
              </w:rPr>
              <m:t>μ</m:t>
            </m:r>
          </m:num>
          <m:den>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hAnsi="Cambria Math"/>
                      </w:rPr>
                      <m:t>μ</m:t>
                    </m:r>
                    <m:r>
                      <w:rPr>
                        <w:rFonts w:ascii="Cambria Math" w:eastAsia="Cambria Math" w:hAnsi="Cambria Math"/>
                        <w:sz w:val="24"/>
                        <w:szCs w:val="24"/>
                      </w:rPr>
                      <m:t>-λ</m:t>
                    </m:r>
                  </m:e>
                </m:d>
              </m:e>
              <m:sup>
                <m:r>
                  <w:rPr>
                    <w:rFonts w:ascii="Cambria Math" w:eastAsia="Cambria Math" w:hAnsi="Cambria Math"/>
                    <w:sz w:val="24"/>
                    <w:szCs w:val="24"/>
                  </w:rPr>
                  <m:t>2</m:t>
                </m:r>
              </m:sup>
            </m:sSup>
          </m:den>
        </m:f>
      </m:oMath>
      <w:r w:rsidRPr="0029618A">
        <w:rPr>
          <w:rFonts w:eastAsia="Times New Roman"/>
          <w:sz w:val="24"/>
          <w:szCs w:val="24"/>
          <w:highlight w:val="white"/>
        </w:rPr>
        <w:t xml:space="preserve"> (больше двух часов в нашем случае!)</w:t>
      </w:r>
      <w:r>
        <w:rPr>
          <w:rFonts w:eastAsia="Times New Roman"/>
          <w:sz w:val="24"/>
          <w:szCs w:val="24"/>
          <w:highlight w:val="white"/>
        </w:rPr>
        <w:t>,</w:t>
      </w:r>
      <w:r w:rsidRPr="0029618A">
        <w:rPr>
          <w:rFonts w:eastAsia="Times New Roman"/>
          <w:sz w:val="24"/>
          <w:szCs w:val="24"/>
          <w:highlight w:val="white"/>
        </w:rPr>
        <w:t xml:space="preserve"> и вообще, если </w:t>
      </w:r>
      <m:oMath>
        <m:r>
          <w:rPr>
            <w:rFonts w:ascii="Cambria Math" w:hAnsi="Cambria Math"/>
          </w:rPr>
          <m:t>μ</m:t>
        </m:r>
      </m:oMath>
      <w:r w:rsidRPr="0029618A">
        <w:rPr>
          <w:rFonts w:eastAsia="Times New Roman"/>
          <w:sz w:val="24"/>
          <w:szCs w:val="24"/>
          <w:highlight w:val="white"/>
        </w:rPr>
        <w:t xml:space="preserve"> лишь немного превышает </w:t>
      </w:r>
      <m:oMath>
        <m:r>
          <w:rPr>
            <w:rFonts w:ascii="Cambria Math" w:hAnsi="Cambria Math"/>
          </w:rPr>
          <m:t>λ</m:t>
        </m:r>
      </m:oMath>
      <w:r w:rsidRPr="0029618A">
        <w:rPr>
          <w:rFonts w:eastAsia="Times New Roman"/>
          <w:sz w:val="24"/>
          <w:szCs w:val="24"/>
          <w:highlight w:val="white"/>
        </w:rPr>
        <w:t>, очередь остаётся устойчивой, однако время ожидания в ней вырастает катастрофически!</w:t>
      </w:r>
      <w:proofErr w:type="gramEnd"/>
    </w:p>
    <w:p w14:paraId="22BD52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xml:space="preserve">, то есть такой же, как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обыкновенной M/M/1-очереди без всяких VIP-ов. Выходит, системе в целом внеоче</w:t>
      </w:r>
      <w:proofErr w:type="spellStart"/>
      <w:r w:rsidRPr="0029618A">
        <w:rPr>
          <w:rFonts w:eastAsia="Times New Roman"/>
          <w:sz w:val="24"/>
          <w:szCs w:val="24"/>
          <w:highlight w:val="white"/>
        </w:rPr>
        <w:t>редники</w:t>
      </w:r>
      <w:proofErr w:type="spellEnd"/>
      <w:r w:rsidRPr="0029618A">
        <w:rPr>
          <w:rFonts w:eastAsia="Times New Roman"/>
          <w:sz w:val="24"/>
          <w:szCs w:val="24"/>
          <w:highlight w:val="white"/>
        </w:rPr>
        <w:t xml:space="preserve"> не мешают. На время занятости оператора они тоже не влияют</w:t>
      </w:r>
      <w:r>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 xml:space="preserve">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 </w:t>
      </w:r>
      <m:oMath>
        <m:r>
          <w:rPr>
            <w:rFonts w:ascii="Cambria Math" w:eastAsia="Cambria Math" w:hAnsi="Cambria Math"/>
            <w:sz w:val="24"/>
            <w:szCs w:val="24"/>
          </w:rPr>
          <m:t>0.5</m:t>
        </m:r>
      </m:oMath>
      <w:r w:rsidRPr="0029618A">
        <w:rPr>
          <w:rFonts w:eastAsia="Times New Roman"/>
          <w:color w:val="00000A"/>
          <w:sz w:val="24"/>
          <w:szCs w:val="24"/>
          <w:highlight w:val="white"/>
        </w:rPr>
        <w:t xml:space="preserve">. Отсюда следует, что </w:t>
      </w:r>
      <w:r w:rsidRPr="0029618A">
        <w:rPr>
          <w:rFonts w:eastAsia="Times New Roman"/>
          <w:sz w:val="24"/>
          <w:szCs w:val="24"/>
          <w:highlight w:val="white"/>
        </w:rPr>
        <w:t xml:space="preserve">наш обобщённый критерий несправедливости для всех ожидающих в очереди также останется равным </w:t>
      </w:r>
      <m:oMath>
        <m:r>
          <w:rPr>
            <w:rFonts w:ascii="Cambria Math" w:eastAsia="Cambria Math" w:hAnsi="Cambria Math"/>
            <w:sz w:val="24"/>
            <w:szCs w:val="24"/>
          </w:rPr>
          <m:t>0.5</m:t>
        </m:r>
      </m:oMath>
      <w:r w:rsidRPr="0029618A">
        <w:rPr>
          <w:rFonts w:eastAsia="Times New Roman"/>
          <w:sz w:val="24"/>
          <w:szCs w:val="24"/>
          <w:highlight w:val="white"/>
        </w:rPr>
        <w:t>.</w:t>
      </w:r>
    </w:p>
    <w:p w14:paraId="541755E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111" w:name="_Toc24894050"/>
      <w:r w:rsidRPr="0029618A">
        <w:rPr>
          <w:rFonts w:eastAsia="Cambria"/>
          <w:b/>
          <w:color w:val="4F81BD"/>
          <w:sz w:val="26"/>
          <w:szCs w:val="26"/>
          <w:highlight w:val="white"/>
        </w:rPr>
        <w:t>Стационарный бардак</w:t>
      </w:r>
      <w:bookmarkEnd w:id="111"/>
    </w:p>
    <w:p w14:paraId="1E469AD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будут </w:t>
      </w:r>
      <w:proofErr w:type="spellStart"/>
      <w:r w:rsidRPr="0029618A">
        <w:rPr>
          <w:rFonts w:eastAsia="Times New Roman"/>
          <w:sz w:val="24"/>
          <w:szCs w:val="24"/>
          <w:highlight w:val="white"/>
        </w:rPr>
        <w:t>сверхнаглыми</w:t>
      </w:r>
      <w:proofErr w:type="spellEnd"/>
      <w:r w:rsidRPr="0029618A">
        <w:rPr>
          <w:rFonts w:eastAsia="Times New Roman"/>
          <w:sz w:val="24"/>
          <w:szCs w:val="24"/>
          <w:highlight w:val="white"/>
        </w:rPr>
        <w:t xml:space="preserve">, и если так случится, что один такой клиент придёт вслед за другим, то вместо формирования нормальной очереди второй вклинится </w:t>
      </w:r>
      <w:r w:rsidRPr="0029618A">
        <w:rPr>
          <w:rFonts w:eastAsia="Times New Roman"/>
          <w:sz w:val="24"/>
          <w:szCs w:val="24"/>
          <w:highlight w:val="white"/>
        </w:rPr>
        <w:lastRenderedPageBreak/>
        <w:t xml:space="preserve">перед первым. Эта задача уже отличается от классического подхода к 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xml:space="preserve">» (FILO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last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xml:space="preserve">» (FIFO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sidRPr="0029618A">
        <w:rPr>
          <w:noProof/>
        </w:rPr>
        <w:drawing>
          <wp:anchor distT="0" distB="3175" distL="215900" distR="215900" simplePos="0" relativeHeight="251670528" behindDoc="0" locked="0" layoutInCell="1" allowOverlap="1" wp14:anchorId="5496E549" wp14:editId="3BE70B65">
            <wp:simplePos x="0" y="0"/>
            <wp:positionH relativeFrom="column">
              <wp:posOffset>5207000</wp:posOffset>
            </wp:positionH>
            <wp:positionV relativeFrom="paragraph">
              <wp:posOffset>1146045</wp:posOffset>
            </wp:positionV>
            <wp:extent cx="464185" cy="2073275"/>
            <wp:effectExtent l="0" t="0" r="0" b="0"/>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94" cstate="print"/>
                    <a:srcRect/>
                    <a:stretch>
                      <a:fillRect/>
                    </a:stretch>
                  </pic:blipFill>
                  <pic:spPr>
                    <a:xfrm>
                      <a:off x="0" y="0"/>
                      <a:ext cx="464185" cy="2073275"/>
                    </a:xfrm>
                    <a:prstGeom prst="rect">
                      <a:avLst/>
                    </a:prstGeom>
                    <a:ln/>
                  </pic:spPr>
                </pic:pic>
              </a:graphicData>
            </a:graphic>
          </wp:anchor>
        </w:drawing>
      </w:r>
    </w:p>
    <w:p w14:paraId="15AE03F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Pr>
          <w:rFonts w:eastAsia="Times New Roman"/>
          <w:sz w:val="24"/>
          <w:szCs w:val="24"/>
          <w:highlight w:val="white"/>
        </w:rPr>
        <w:t>,</w:t>
      </w:r>
      <w:r w:rsidRPr="0029618A">
        <w:rPr>
          <w:rFonts w:eastAsia="Times New Roman"/>
          <w:sz w:val="24"/>
          <w:szCs w:val="24"/>
          <w:highlight w:val="white"/>
        </w:rPr>
        <w:t xml:space="preserve"> и времени ожидания</w:t>
      </w:r>
      <w:r>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Pr="003541D5">
        <w:rPr>
          <w:rFonts w:eastAsia="Times New Roman"/>
          <w:sz w:val="24"/>
          <w:szCs w:val="24"/>
          <w:highlight w:val="white"/>
        </w:rPr>
        <w:t xml:space="preserve"> </w:t>
      </w:r>
      <w:r w:rsidRPr="0029618A">
        <w:rPr>
          <w:rFonts w:eastAsia="Times New Roman"/>
          <w:sz w:val="24"/>
          <w:szCs w:val="24"/>
          <w:highlight w:val="white"/>
        </w:rPr>
        <w:t>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14:paraId="4FDBE65D" w14:textId="77777777" w:rsidR="00FC10F8" w:rsidRPr="0029618A" w:rsidRDefault="00FC10F8" w:rsidP="00FC10F8">
      <w:pPr>
        <w:spacing w:line="288" w:lineRule="auto"/>
        <w:ind w:firstLine="397"/>
        <w:jc w:val="both"/>
        <w:rPr>
          <w:rFonts w:eastAsia="Times New Roman"/>
          <w:sz w:val="24"/>
          <w:szCs w:val="24"/>
        </w:rPr>
      </w:pPr>
    </w:p>
    <w:p w14:paraId="4221556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29ACEE6B" wp14:editId="6A4358B5">
            <wp:extent cx="5684520" cy="1821815"/>
            <wp:effectExtent l="0" t="0" r="0" b="0"/>
            <wp:docPr id="53" name="image65.png" descr="C:\tmp\podlost\ToH\work\figures\queue\Selection_051.png"/>
            <wp:cNvGraphicFramePr/>
            <a:graphic xmlns:a="http://schemas.openxmlformats.org/drawingml/2006/main">
              <a:graphicData uri="http://schemas.openxmlformats.org/drawingml/2006/picture">
                <pic:pic xmlns:pic="http://schemas.openxmlformats.org/drawingml/2006/picture">
                  <pic:nvPicPr>
                    <pic:cNvPr id="0" name="image65.png" descr="C:\tmp\podlost\ToH\work\figures\queue\Selection_051.png"/>
                    <pic:cNvPicPr preferRelativeResize="0"/>
                  </pic:nvPicPr>
                  <pic:blipFill>
                    <a:blip r:embed="rId95" cstate="print"/>
                    <a:srcRect/>
                    <a:stretch>
                      <a:fillRect/>
                    </a:stretch>
                  </pic:blipFill>
                  <pic:spPr>
                    <a:xfrm>
                      <a:off x="0" y="0"/>
                      <a:ext cx="5684520" cy="1821815"/>
                    </a:xfrm>
                    <a:prstGeom prst="rect">
                      <a:avLst/>
                    </a:prstGeom>
                    <a:ln/>
                  </pic:spPr>
                </pic:pic>
              </a:graphicData>
            </a:graphic>
          </wp:inline>
        </w:drawing>
      </w:r>
    </w:p>
    <w:p w14:paraId="13D52AA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14:paraId="73D310C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w:t>
      </w:r>
      <w:r w:rsidRPr="0029618A">
        <w:rPr>
          <w:rFonts w:eastAsia="Times New Roman"/>
          <w:sz w:val="24"/>
          <w:szCs w:val="24"/>
          <w:highlight w:val="white"/>
        </w:rPr>
        <w:lastRenderedPageBreak/>
        <w:t xml:space="preserve">до момента выхода последнего, но в стеке первый клиент и является 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sidRPr="0029618A">
        <w:rPr>
          <w:rFonts w:eastAsia="Times New Roman"/>
          <w:sz w:val="24"/>
          <w:szCs w:val="24"/>
          <w:highlight w:val="white"/>
        </w:rPr>
        <w:t>На рисунке показаны распределения времени ожидания для M/M/1-очередей: обыкновенной, с политикой FIFO, и</w:t>
      </w:r>
      <w:r>
        <w:rPr>
          <w:rFonts w:eastAsia="Times New Roman"/>
          <w:sz w:val="24"/>
          <w:szCs w:val="24"/>
          <w:highlight w:val="white"/>
        </w:rPr>
        <w:t xml:space="preserve"> </w:t>
      </w:r>
      <w:r w:rsidRPr="0029618A">
        <w:rPr>
          <w:rFonts w:eastAsia="Times New Roman"/>
          <w:sz w:val="24"/>
          <w:szCs w:val="24"/>
          <w:highlight w:val="white"/>
        </w:rPr>
        <w:t>придерживающейся правила FILO.</w:t>
      </w:r>
      <w:proofErr w:type="gramEnd"/>
      <w:r w:rsidRPr="0029618A">
        <w:rPr>
          <w:rFonts w:eastAsia="Times New Roman"/>
          <w:sz w:val="24"/>
          <w:szCs w:val="24"/>
          <w:highlight w:val="white"/>
        </w:rPr>
        <w:t xml:space="preserve"> В обоих случаях </w:t>
      </w:r>
      <m:oMath>
        <m:r>
          <w:rPr>
            <w:rFonts w:ascii="Cambria Math" w:hAnsi="Cambria Math"/>
          </w:rPr>
          <m:t>λ</m:t>
        </m:r>
        <m:r>
          <w:rPr>
            <w:rFonts w:ascii="Cambria Math" w:eastAsia="Cambria Math" w:hAnsi="Cambria Math"/>
            <w:sz w:val="24"/>
            <w:szCs w:val="24"/>
          </w:rPr>
          <m:t>=30</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m:t>
        </m:r>
      </m:oMath>
      <w:r w:rsidRPr="0029618A">
        <w:rPr>
          <w:rFonts w:eastAsia="Times New Roman"/>
          <w:sz w:val="24"/>
          <w:szCs w:val="24"/>
          <w:highlight w:val="white"/>
        </w:rPr>
        <w:t xml:space="preserve"> человека в час.</w:t>
      </w:r>
    </w:p>
    <w:p w14:paraId="03378BA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4AF0FCA" wp14:editId="3AFD91C6">
            <wp:extent cx="4070985" cy="2799715"/>
            <wp:effectExtent l="0" t="0" r="0" b="0"/>
            <wp:docPr id="37" name="image23.png" descr="C:\tmp\podlost\ToH\work\figures\queue\2019-02-17_15-16-29.png"/>
            <wp:cNvGraphicFramePr/>
            <a:graphic xmlns:a="http://schemas.openxmlformats.org/drawingml/2006/main">
              <a:graphicData uri="http://schemas.openxmlformats.org/drawingml/2006/picture">
                <pic:pic xmlns:pic="http://schemas.openxmlformats.org/drawingml/2006/picture">
                  <pic:nvPicPr>
                    <pic:cNvPr id="0" name="image23.png" descr="C:\tmp\podlost\ToH\work\figures\queue\2019-02-17_15-16-29.png"/>
                    <pic:cNvPicPr preferRelativeResize="0"/>
                  </pic:nvPicPr>
                  <pic:blipFill>
                    <a:blip r:embed="rId96" cstate="print"/>
                    <a:srcRect/>
                    <a:stretch>
                      <a:fillRect/>
                    </a:stretch>
                  </pic:blipFill>
                  <pic:spPr>
                    <a:xfrm>
                      <a:off x="0" y="0"/>
                      <a:ext cx="4070985" cy="2799715"/>
                    </a:xfrm>
                    <a:prstGeom prst="rect">
                      <a:avLst/>
                    </a:prstGeom>
                    <a:ln/>
                  </pic:spPr>
                </pic:pic>
              </a:graphicData>
            </a:graphic>
          </wp:inline>
        </w:drawing>
      </w:r>
    </w:p>
    <w:p w14:paraId="04F4FB6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sz w:val="24"/>
          <w:szCs w:val="24"/>
        </w:rPr>
        <w:t xml:space="preserve">Распределения времени ожидания для </w:t>
      </w:r>
      <w:r w:rsidRPr="0029618A">
        <w:rPr>
          <w:rFonts w:eastAsia="Times New Roman"/>
          <w:i/>
          <w:sz w:val="24"/>
          <w:szCs w:val="24"/>
          <w:highlight w:val="white"/>
        </w:rPr>
        <w:t>M/M/1-очередей с различной политикой.</w:t>
      </w:r>
    </w:p>
    <w:p w14:paraId="455D7C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rPr>
        <w:t>, то есть, времени работы с одним клиентом), у него д</w:t>
      </w:r>
      <w:proofErr w:type="spellStart"/>
      <w:r w:rsidRPr="0029618A">
        <w:rPr>
          <w:rFonts w:eastAsia="Times New Roman"/>
          <w:sz w:val="24"/>
          <w:szCs w:val="24"/>
        </w:rPr>
        <w:t>линный</w:t>
      </w:r>
      <w:proofErr w:type="spellEnd"/>
      <w:r w:rsidRPr="0029618A">
        <w:rPr>
          <w:rFonts w:eastAsia="Times New Roman"/>
          <w:sz w:val="24"/>
          <w:szCs w:val="24"/>
        </w:rPr>
        <w:t xml:space="preserve">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на 2 часа составляет не более 0.04%.</w:t>
      </w:r>
    </w:p>
    <w:p w14:paraId="2E84FD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w:t>
      </w:r>
      <w:r w:rsidRPr="0029618A">
        <w:rPr>
          <w:rFonts w:eastAsia="Times New Roman"/>
          <w:sz w:val="24"/>
          <w:szCs w:val="24"/>
          <w:highlight w:val="white"/>
        </w:rPr>
        <w:lastRenderedPageBreak/>
        <w:t>изменится. Начальник бюрократа тоже увидит, что из кабинета подчинённого бумаги выходят с нормальной интенсивностью в силу устойчивости очереди. И 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14:paraId="3EEB368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Подобная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sidRPr="0029618A">
        <w:rPr>
          <w:rFonts w:eastAsia="Times New Roman"/>
          <w:sz w:val="24"/>
          <w:szCs w:val="24"/>
          <w:highlight w:val="white"/>
        </w:rPr>
        <w:t>поглубже</w:t>
      </w:r>
      <w:proofErr w:type="gramEnd"/>
      <w:r w:rsidRPr="0029618A">
        <w:rPr>
          <w:rFonts w:eastAsia="Times New Roman"/>
          <w:sz w:val="24"/>
          <w:szCs w:val="24"/>
          <w:highlight w:val="white"/>
        </w:rPr>
        <w:t xml:space="preserve"> и добавляем в него новые вещи. Так что даже если мы всё же станем их постепенно разбирать, до «ископаемых» у самой стенки руки дойдут очень и очень</w:t>
      </w:r>
      <w:r>
        <w:rPr>
          <w:rFonts w:eastAsia="Times New Roman"/>
          <w:sz w:val="24"/>
          <w:szCs w:val="24"/>
          <w:highlight w:val="white"/>
        </w:rPr>
        <w:t xml:space="preserve"> </w:t>
      </w:r>
      <w:r w:rsidRPr="0029618A">
        <w:rPr>
          <w:rFonts w:eastAsia="Times New Roman"/>
          <w:sz w:val="24"/>
          <w:szCs w:val="24"/>
          <w:highlight w:val="white"/>
        </w:rPr>
        <w:t>нескоро.</w:t>
      </w:r>
    </w:p>
    <w:p w14:paraId="6097BC1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 </w:t>
      </w:r>
      <m:oMath>
        <m:r>
          <w:rPr>
            <w:rFonts w:ascii="Cambria Math" w:hAnsi="Cambria Math"/>
          </w:rPr>
          <m:t>λ</m:t>
        </m:r>
        <m:r>
          <w:rPr>
            <w:rFonts w:ascii="Cambria Math" w:eastAsia="Times New Roman" w:hAnsi="Cambria Math"/>
            <w:sz w:val="24"/>
            <w:szCs w:val="24"/>
            <w:highlight w:val="white"/>
          </w:rPr>
          <m:t xml:space="preserve"> </m:t>
        </m:r>
      </m:oMath>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14:paraId="3817E9DE"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2CCE2728" wp14:editId="7BC0F548">
            <wp:extent cx="3632835" cy="3395980"/>
            <wp:effectExtent l="0" t="0" r="0" b="0"/>
            <wp:docPr id="36" name="image28.png" descr="C:\tmp\podlost\ToH\work\figures\queue\2019-02-20_21-42-48.png"/>
            <wp:cNvGraphicFramePr/>
            <a:graphic xmlns:a="http://schemas.openxmlformats.org/drawingml/2006/main">
              <a:graphicData uri="http://schemas.openxmlformats.org/drawingml/2006/picture">
                <pic:pic xmlns:pic="http://schemas.openxmlformats.org/drawingml/2006/picture">
                  <pic:nvPicPr>
                    <pic:cNvPr id="0" name="image28.png" descr="C:\tmp\podlost\ToH\work\figures\queue\2019-02-20_21-42-48.png"/>
                    <pic:cNvPicPr preferRelativeResize="0"/>
                  </pic:nvPicPr>
                  <pic:blipFill>
                    <a:blip r:embed="rId97" cstate="print"/>
                    <a:srcRect/>
                    <a:stretch>
                      <a:fillRect/>
                    </a:stretch>
                  </pic:blipFill>
                  <pic:spPr>
                    <a:xfrm>
                      <a:off x="0" y="0"/>
                      <a:ext cx="3632835" cy="3395980"/>
                    </a:xfrm>
                    <a:prstGeom prst="rect">
                      <a:avLst/>
                    </a:prstGeom>
                    <a:ln/>
                  </pic:spPr>
                </pic:pic>
              </a:graphicData>
            </a:graphic>
          </wp:inline>
        </w:drawing>
      </w:r>
      <w:r w:rsidRPr="0029618A">
        <w:rPr>
          <w:rFonts w:eastAsia="Times New Roman"/>
          <w:i/>
          <w:sz w:val="24"/>
          <w:szCs w:val="24"/>
          <w:highlight w:val="white"/>
        </w:rPr>
        <w:t xml:space="preserve"> </w:t>
      </w:r>
    </w:p>
    <w:p w14:paraId="0873BAE0"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Кривые Лоренца для времени ожидания в двух типах очередей. Коэффициент Джини для FIFO-очереди равен 0.5, а для FILO-очереди – 0.78.</w:t>
      </w:r>
    </w:p>
    <w:p w14:paraId="5AD4D2F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w:t>
      </w:r>
      <w:r w:rsidRPr="0029618A">
        <w:rPr>
          <w:rFonts w:eastAsia="Times New Roman"/>
          <w:sz w:val="24"/>
          <w:szCs w:val="24"/>
          <w:highlight w:val="white"/>
        </w:rPr>
        <w:lastRenderedPageBreak/>
        <w:t xml:space="preserve">проходит в рабочий день, скажем, 15 человек, при этом на работу с каждым клиентом в среднем уходит полчаса. В конторе работают два клерка, </w:t>
      </w:r>
      <w:r>
        <w:rPr>
          <w:rFonts w:eastAsia="Times New Roman"/>
          <w:sz w:val="24"/>
          <w:szCs w:val="24"/>
          <w:highlight w:val="white"/>
        </w:rPr>
        <w:t xml:space="preserve"> о</w:t>
      </w:r>
      <w:r w:rsidRPr="0029618A">
        <w:rPr>
          <w:rFonts w:eastAsia="Times New Roman"/>
          <w:sz w:val="24"/>
          <w:szCs w:val="24"/>
          <w:highlight w:val="white"/>
        </w:rPr>
        <w:t>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xml:space="preserve">, </w:t>
      </w:r>
      <w:r>
        <w:rPr>
          <w:rFonts w:eastAsia="Times New Roman"/>
          <w:sz w:val="24"/>
          <w:szCs w:val="24"/>
          <w:highlight w:val="white"/>
        </w:rPr>
        <w:t xml:space="preserve">очень часто бывает так, что пока </w:t>
      </w:r>
      <w:r w:rsidRPr="0029618A">
        <w:rPr>
          <w:rFonts w:eastAsia="Times New Roman"/>
          <w:sz w:val="24"/>
          <w:szCs w:val="24"/>
          <w:highlight w:val="white"/>
        </w:rPr>
        <w:t>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Pr>
          <w:rFonts w:eastAsia="Times New Roman"/>
          <w:sz w:val="24"/>
          <w:szCs w:val="24"/>
          <w:highlight w:val="white"/>
        </w:rPr>
        <w:t>,</w:t>
      </w:r>
      <w:r w:rsidRPr="0029618A">
        <w:rPr>
          <w:rFonts w:eastAsia="Times New Roman"/>
          <w:sz w:val="24"/>
          <w:szCs w:val="24"/>
          <w:highlight w:val="white"/>
        </w:rPr>
        <w:t xml:space="preserve"> ещё </w:t>
      </w:r>
      <w:r>
        <w:rPr>
          <w:rFonts w:eastAsia="Times New Roman"/>
          <w:sz w:val="24"/>
          <w:szCs w:val="24"/>
          <w:highlight w:val="white"/>
        </w:rPr>
        <w:t xml:space="preserve">в </w:t>
      </w:r>
      <w:r w:rsidRPr="0029618A">
        <w:rPr>
          <w:rFonts w:eastAsia="Times New Roman"/>
          <w:sz w:val="24"/>
          <w:szCs w:val="24"/>
          <w:highlight w:val="white"/>
        </w:rPr>
        <w:t xml:space="preserve">два раза менее интенсивный. Про такую работу говорят: «не бей </w:t>
      </w:r>
      <w:proofErr w:type="gramStart"/>
      <w:r w:rsidRPr="0029618A">
        <w:rPr>
          <w:rFonts w:eastAsia="Times New Roman"/>
          <w:sz w:val="24"/>
          <w:szCs w:val="24"/>
          <w:highlight w:val="white"/>
        </w:rPr>
        <w:t>лежачего</w:t>
      </w:r>
      <w:proofErr w:type="gramEnd"/>
      <w:r w:rsidRPr="0029618A">
        <w:rPr>
          <w:rFonts w:eastAsia="Times New Roman"/>
          <w:sz w:val="24"/>
          <w:szCs w:val="24"/>
          <w:highlight w:val="white"/>
        </w:rPr>
        <w:t>».</w:t>
      </w:r>
    </w:p>
    <w:p w14:paraId="31ADC198"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348EBD7F" wp14:editId="6308922B">
            <wp:extent cx="5384165" cy="1673225"/>
            <wp:effectExtent l="0" t="0" r="0" b="0"/>
            <wp:docPr id="20" name="image9.png" descr="C:\Users\СБ\YandexDisk\Скриншоты\2019-02-23_12-22-49.png"/>
            <wp:cNvGraphicFramePr/>
            <a:graphic xmlns:a="http://schemas.openxmlformats.org/drawingml/2006/main">
              <a:graphicData uri="http://schemas.openxmlformats.org/drawingml/2006/picture">
                <pic:pic xmlns:pic="http://schemas.openxmlformats.org/drawingml/2006/picture">
                  <pic:nvPicPr>
                    <pic:cNvPr id="0" name="image9.png" descr="C:\Users\СБ\YandexDisk\Скриншоты\2019-02-23_12-22-49.png"/>
                    <pic:cNvPicPr preferRelativeResize="0"/>
                  </pic:nvPicPr>
                  <pic:blipFill>
                    <a:blip r:embed="rId98" cstate="print"/>
                    <a:srcRect/>
                    <a:stretch>
                      <a:fillRect/>
                    </a:stretch>
                  </pic:blipFill>
                  <pic:spPr>
                    <a:xfrm>
                      <a:off x="0" y="0"/>
                      <a:ext cx="5384165" cy="1673225"/>
                    </a:xfrm>
                    <a:prstGeom prst="rect">
                      <a:avLst/>
                    </a:prstGeom>
                    <a:ln/>
                  </pic:spPr>
                </pic:pic>
              </a:graphicData>
            </a:graphic>
          </wp:inline>
        </w:drawing>
      </w:r>
    </w:p>
    <w:p w14:paraId="71E8ADB8"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Две недели в конторе с двумя клерками.</w:t>
      </w:r>
    </w:p>
    <w:p w14:paraId="065D735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Начальство, проведя все эти замеры и наблюдения, полагает, что клерки живут уж больно</w:t>
      </w:r>
      <w:r>
        <w:rPr>
          <w:rFonts w:eastAsia="Times New Roman"/>
          <w:sz w:val="24"/>
          <w:szCs w:val="24"/>
          <w:highlight w:val="white"/>
        </w:rPr>
        <w:t xml:space="preserve"> </w:t>
      </w:r>
      <w:r w:rsidRPr="0029618A">
        <w:rPr>
          <w:rFonts w:eastAsia="Times New Roman"/>
          <w:sz w:val="24"/>
          <w:szCs w:val="24"/>
          <w:highlight w:val="white"/>
        </w:rPr>
        <w:t xml:space="preserve">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 </w:t>
      </w:r>
      <m:oMath>
        <m:r>
          <w:rPr>
            <w:rFonts w:ascii="Cambria Math" w:hAnsi="Cambria Math"/>
          </w:rPr>
          <m:t>μ≈λ</m:t>
        </m:r>
      </m:oMath>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Pr>
          <w:rFonts w:eastAsia="Times New Roman"/>
          <w:sz w:val="24"/>
          <w:szCs w:val="24"/>
          <w:highlight w:val="white"/>
        </w:rPr>
        <w:t>наступит</w:t>
      </w:r>
      <w:r w:rsidRPr="0029618A">
        <w:rPr>
          <w:rFonts w:eastAsia="Times New Roman"/>
          <w:sz w:val="24"/>
          <w:szCs w:val="24"/>
          <w:highlight w:val="white"/>
        </w:rPr>
        <w:t xml:space="preserve"> коллапс. </w:t>
      </w:r>
    </w:p>
    <w:p w14:paraId="4A1DAD7C"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ADC5E13" wp14:editId="5311F2AA">
            <wp:extent cx="5047615" cy="1659890"/>
            <wp:effectExtent l="0" t="0" r="0" b="0"/>
            <wp:docPr id="97" name="image84.png" descr="C:\Users\СБ\YandexDisk\Скриншоты\2019-02-23_12-17-08.png"/>
            <wp:cNvGraphicFramePr/>
            <a:graphic xmlns:a="http://schemas.openxmlformats.org/drawingml/2006/main">
              <a:graphicData uri="http://schemas.openxmlformats.org/drawingml/2006/picture">
                <pic:pic xmlns:pic="http://schemas.openxmlformats.org/drawingml/2006/picture">
                  <pic:nvPicPr>
                    <pic:cNvPr id="0" name="image84.png" descr="C:\Users\СБ\YandexDisk\Скриншоты\2019-02-23_12-17-08.png"/>
                    <pic:cNvPicPr preferRelativeResize="0"/>
                  </pic:nvPicPr>
                  <pic:blipFill>
                    <a:blip r:embed="rId99" cstate="print"/>
                    <a:srcRect/>
                    <a:stretch>
                      <a:fillRect/>
                    </a:stretch>
                  </pic:blipFill>
                  <pic:spPr>
                    <a:xfrm>
                      <a:off x="0" y="0"/>
                      <a:ext cx="5047615" cy="1659890"/>
                    </a:xfrm>
                    <a:prstGeom prst="rect">
                      <a:avLst/>
                    </a:prstGeom>
                    <a:ln/>
                  </pic:spPr>
                </pic:pic>
              </a:graphicData>
            </a:graphic>
          </wp:inline>
        </w:drawing>
      </w:r>
    </w:p>
    <w:p w14:paraId="6F955DB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 течение недели один клерк вполне справлялся с объемом работ, </w:t>
      </w:r>
      <w:r w:rsidRPr="0029618A">
        <w:rPr>
          <w:rFonts w:eastAsia="Times New Roman"/>
          <w:i/>
          <w:sz w:val="24"/>
          <w:szCs w:val="24"/>
          <w:highlight w:val="white"/>
        </w:rPr>
        <w:br/>
        <w:t>но потом всё превратилось в кошмар.</w:t>
      </w:r>
    </w:p>
    <w:p w14:paraId="50381B8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При </w:t>
      </w:r>
      <m:oMath>
        <m:r>
          <w:rPr>
            <w:rFonts w:ascii="Cambria Math" w:hAnsi="Cambria Math"/>
          </w:rPr>
          <m:t>λ</m:t>
        </m:r>
        <m:r>
          <w:rPr>
            <w:rFonts w:ascii="Cambria Math" w:eastAsia="Cambria Math" w:hAnsi="Cambria Math"/>
            <w:sz w:val="24"/>
            <w:szCs w:val="24"/>
          </w:rPr>
          <m:t>=15</m:t>
        </m:r>
      </m:oMath>
      <w:r>
        <w:rPr>
          <w:rFonts w:eastAsia="Times New Roman"/>
          <w:sz w:val="24"/>
          <w:szCs w:val="24"/>
          <w:highlight w:val="white"/>
        </w:rPr>
        <w:t xml:space="preserve"> </w:t>
      </w:r>
      <w:r w:rsidRPr="0029618A">
        <w:rPr>
          <w:rFonts w:eastAsia="Times New Roman"/>
          <w:sz w:val="24"/>
          <w:szCs w:val="24"/>
          <w:highlight w:val="white"/>
        </w:rPr>
        <w:t xml:space="preserve">и </w:t>
      </w:r>
      <m:oMath>
        <m:r>
          <w:rPr>
            <w:rFonts w:ascii="Cambria Math" w:hAnsi="Cambria Math"/>
          </w:rPr>
          <m:t>μ</m:t>
        </m:r>
        <m:r>
          <w:rPr>
            <w:rFonts w:ascii="Cambria Math" w:eastAsia="Cambria Math" w:hAnsi="Cambria Math"/>
            <w:sz w:val="24"/>
            <w:szCs w:val="24"/>
          </w:rPr>
          <m:t>=16</m:t>
        </m:r>
      </m:oMath>
      <w:r>
        <w:rPr>
          <w:rFonts w:eastAsia="Times New Roman"/>
          <w:sz w:val="24"/>
          <w:szCs w:val="24"/>
          <w:highlight w:val="white"/>
        </w:rPr>
        <w:t xml:space="preserve"> </w:t>
      </w:r>
      <w:r w:rsidRPr="0029618A">
        <w:rPr>
          <w:rFonts w:eastAsia="Times New Roman"/>
          <w:sz w:val="24"/>
          <w:szCs w:val="24"/>
          <w:highlight w:val="white"/>
        </w:rPr>
        <w:t>средняя длина очереди будет как раз равна 15 клиентам, а среднее время занятости оператора составит</w:t>
      </w:r>
      <w:r>
        <w:rPr>
          <w:rFonts w:eastAsia="Times New Roman"/>
          <w:sz w:val="24"/>
          <w:szCs w:val="24"/>
        </w:rPr>
        <w:t xml:space="preserve"> </w:t>
      </w:r>
      <m:oMath>
        <m:r>
          <w:rPr>
            <w:rFonts w:ascii="Cambria Math" w:eastAsia="Cambria Math" w:hAnsi="Cambria Math"/>
            <w:sz w:val="24"/>
            <w:szCs w:val="24"/>
          </w:rPr>
          <m:t>1</m:t>
        </m:r>
      </m:oMath>
      <w:r w:rsidRPr="0029618A">
        <w:rPr>
          <w:rFonts w:eastAsia="Times New Roman"/>
          <w:sz w:val="24"/>
          <w:szCs w:val="24"/>
          <w:highlight w:val="white"/>
        </w:rPr>
        <w:t xml:space="preserve"> 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14:paraId="1383F35E"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729755F2" wp14:editId="32C91E39">
            <wp:extent cx="3508375" cy="2440940"/>
            <wp:effectExtent l="0" t="0" r="0" b="0"/>
            <wp:docPr id="35" name="image27.png" descr="C:\Users\СБ\YandexDisk\Скриншоты\2019-02-23_12-06-13.png"/>
            <wp:cNvGraphicFramePr/>
            <a:graphic xmlns:a="http://schemas.openxmlformats.org/drawingml/2006/main">
              <a:graphicData uri="http://schemas.openxmlformats.org/drawingml/2006/picture">
                <pic:pic xmlns:pic="http://schemas.openxmlformats.org/drawingml/2006/picture">
                  <pic:nvPicPr>
                    <pic:cNvPr id="0" name="image27.png" descr="C:\Users\СБ\YandexDisk\Скриншоты\2019-02-23_12-06-13.png"/>
                    <pic:cNvPicPr preferRelativeResize="0"/>
                  </pic:nvPicPr>
                  <pic:blipFill>
                    <a:blip r:embed="rId100" cstate="print"/>
                    <a:srcRect/>
                    <a:stretch>
                      <a:fillRect/>
                    </a:stretch>
                  </pic:blipFill>
                  <pic:spPr>
                    <a:xfrm>
                      <a:off x="0" y="0"/>
                      <a:ext cx="3508375" cy="2440940"/>
                    </a:xfrm>
                    <a:prstGeom prst="rect">
                      <a:avLst/>
                    </a:prstGeom>
                    <a:ln/>
                  </pic:spPr>
                </pic:pic>
              </a:graphicData>
            </a:graphic>
          </wp:inline>
        </w:drawing>
      </w:r>
    </w:p>
    <w:p w14:paraId="481C05E9"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Вероятность для одного клерка не уложиться </w:t>
      </w:r>
      <w:r w:rsidRPr="0029618A">
        <w:rPr>
          <w:rFonts w:eastAsia="Times New Roman"/>
          <w:i/>
          <w:sz w:val="24"/>
          <w:szCs w:val="24"/>
          <w:highlight w:val="white"/>
        </w:rPr>
        <w:br/>
        <w:t>с текущими делами в указанный период времени.</w:t>
      </w:r>
    </w:p>
    <w:p w14:paraId="761B8E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w:t>
      </w:r>
      <w:proofErr w:type="gramStart"/>
      <w:r w:rsidRPr="0029618A">
        <w:rPr>
          <w:rFonts w:eastAsia="Times New Roman"/>
          <w:sz w:val="24"/>
          <w:szCs w:val="24"/>
          <w:highlight w:val="white"/>
        </w:rPr>
        <w:t>ухлопать</w:t>
      </w:r>
      <w:proofErr w:type="gramEnd"/>
      <w:r w:rsidRPr="0029618A">
        <w:rPr>
          <w:rFonts w:eastAsia="Times New Roman"/>
          <w:sz w:val="24"/>
          <w:szCs w:val="24"/>
          <w:highlight w:val="white"/>
        </w:rPr>
        <w:t xml:space="preserve"> на это весь день – 37%. Таким образом, разумное, как кажется, решение может иметь неожиданно неприятные последствия.</w:t>
      </w:r>
    </w:p>
    <w:p w14:paraId="1A2E9423"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112" w:name="_Toc24894051"/>
      <w:r w:rsidRPr="0029618A">
        <w:rPr>
          <w:rFonts w:eastAsia="Cambria"/>
          <w:b/>
          <w:color w:val="4F81BD"/>
          <w:sz w:val="26"/>
          <w:szCs w:val="26"/>
          <w:highlight w:val="white"/>
        </w:rPr>
        <w:t xml:space="preserve">Лучшее враг </w:t>
      </w:r>
      <w:proofErr w:type="gramStart"/>
      <w:r w:rsidRPr="0029618A">
        <w:rPr>
          <w:rFonts w:eastAsia="Cambria"/>
          <w:b/>
          <w:color w:val="4F81BD"/>
          <w:sz w:val="26"/>
          <w:szCs w:val="26"/>
          <w:highlight w:val="white"/>
        </w:rPr>
        <w:t>хорошего</w:t>
      </w:r>
      <w:bookmarkEnd w:id="112"/>
      <w:proofErr w:type="gramEnd"/>
    </w:p>
    <w:p w14:paraId="07F5C1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Этот эффект приводит к тому, что в коммуникационной сети, содержащей очереди, </w:t>
      </w:r>
      <w:r w:rsidRPr="0029618A">
        <w:rPr>
          <w:rFonts w:eastAsia="Times New Roman"/>
          <w:sz w:val="24"/>
          <w:szCs w:val="24"/>
          <w:highlight w:val="white"/>
        </w:rPr>
        <w:lastRenderedPageBreak/>
        <w:t xml:space="preserve">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68994D8B" wp14:editId="5C40A95B">
            <wp:simplePos x="0" y="0"/>
            <wp:positionH relativeFrom="column">
              <wp:posOffset>3943350</wp:posOffset>
            </wp:positionH>
            <wp:positionV relativeFrom="paragraph">
              <wp:posOffset>1104900</wp:posOffset>
            </wp:positionV>
            <wp:extent cx="1673870" cy="2452254"/>
            <wp:effectExtent l="0" t="0" r="0" b="0"/>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 cstate="print"/>
                    <a:srcRect/>
                    <a:stretch>
                      <a:fillRect/>
                    </a:stretch>
                  </pic:blipFill>
                  <pic:spPr>
                    <a:xfrm>
                      <a:off x="0" y="0"/>
                      <a:ext cx="1673870" cy="2452254"/>
                    </a:xfrm>
                    <a:prstGeom prst="rect">
                      <a:avLst/>
                    </a:prstGeom>
                    <a:ln/>
                  </pic:spPr>
                </pic:pic>
              </a:graphicData>
            </a:graphic>
          </wp:anchor>
        </w:drawing>
      </w:r>
    </w:p>
    <w:p w14:paraId="7A1BB34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Простейшей моделью, в которой можно наблюдать этот эффект, может быть дорожная сеть, в которой два населённых </w:t>
      </w:r>
      <w:proofErr w:type="gramStart"/>
      <w:r w:rsidRPr="0029618A">
        <w:rPr>
          <w:rFonts w:eastAsia="Times New Roman"/>
          <w:sz w:val="24"/>
          <w:szCs w:val="24"/>
          <w:highlight w:val="white"/>
        </w:rPr>
        <w:t>пункта</w:t>
      </w:r>
      <w:proofErr w:type="gramEnd"/>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 </w:t>
      </w:r>
      <m:oMath>
        <m:r>
          <w:rPr>
            <w:rFonts w:ascii="Cambria Math" w:eastAsia="Times New Roman" w:hAnsi="Cambria Math"/>
            <w:sz w:val="24"/>
            <w:szCs w:val="24"/>
            <w:highlight w:val="white"/>
          </w:rPr>
          <m:t>AC</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DB</m:t>
        </m:r>
      </m:oMath>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Два других плеча – </w:t>
      </w:r>
      <m:oMath>
        <m:r>
          <w:rPr>
            <w:rFonts w:ascii="Cambria Math" w:eastAsia="Times New Roman" w:hAnsi="Cambria Math"/>
            <w:sz w:val="24"/>
            <w:szCs w:val="24"/>
            <w:highlight w:val="white"/>
          </w:rPr>
          <m:t>AD</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CB</m:t>
        </m:r>
      </m:oMath>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w:t>
      </w:r>
      <w:proofErr w:type="spellStart"/>
      <w:r w:rsidRPr="0029618A">
        <w:rPr>
          <w:rFonts w:eastAsia="Times New Roman"/>
          <w:sz w:val="24"/>
          <w:szCs w:val="24"/>
          <w:highlight w:val="white"/>
        </w:rPr>
        <w:t>ге</w:t>
      </w:r>
      <w:proofErr w:type="spellEnd"/>
      <w:r w:rsidRPr="0029618A">
        <w:rPr>
          <w:rFonts w:eastAsia="Times New Roman"/>
          <w:sz w:val="24"/>
          <w:szCs w:val="24"/>
          <w:highlight w:val="white"/>
        </w:rPr>
        <w:t xml:space="preserve">. Таким образом, для загруженных участков время пути можно считать пропорциональным числу участников дорожного движения: </w:t>
      </w:r>
      <m:oMath>
        <m:r>
          <w:rPr>
            <w:rFonts w:ascii="Cambria Math" w:eastAsia="Times New Roman" w:hAnsi="Cambria Math"/>
            <w:sz w:val="24"/>
            <w:szCs w:val="24"/>
            <w:highlight w:val="white"/>
          </w:rPr>
          <m:t>t=λ N</m:t>
        </m:r>
      </m:oMath>
      <w:r w:rsidRPr="0029618A">
        <w:rPr>
          <w:rFonts w:eastAsia="Times New Roman"/>
          <w:sz w:val="24"/>
          <w:szCs w:val="24"/>
          <w:highlight w:val="white"/>
        </w:rPr>
        <w:t xml:space="preserve">. И последнее важное условие, пассажиропоток между городами таков, что: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p>
    <w:p w14:paraId="13BA4D4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Pr>
          <w:rFonts w:eastAsia="Times New Roman"/>
          <w:sz w:val="24"/>
          <w:szCs w:val="24"/>
          <w:highlight w:val="white"/>
        </w:rPr>
        <w:t>ая</w:t>
      </w:r>
      <w:r w:rsidRPr="0029618A">
        <w:rPr>
          <w:rFonts w:eastAsia="Times New Roman"/>
          <w:sz w:val="24"/>
          <w:szCs w:val="24"/>
          <w:highlight w:val="white"/>
        </w:rPr>
        <w:t xml:space="preserve"> получил</w:t>
      </w:r>
      <w:r>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 xml:space="preserve">равновесия </w:t>
      </w:r>
      <w:proofErr w:type="spellStart"/>
      <w:r w:rsidRPr="0029618A">
        <w:rPr>
          <w:rFonts w:eastAsia="Times New Roman"/>
          <w:i/>
          <w:color w:val="1C4587"/>
          <w:sz w:val="24"/>
          <w:szCs w:val="24"/>
          <w:highlight w:val="white"/>
        </w:rPr>
        <w:t>Нэша</w:t>
      </w:r>
      <w:proofErr w:type="spellEnd"/>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выразится в том, что водители будут стремиться к тому, чтобы распределиться по обоим плечам дорог </w:t>
      </w:r>
      <m:oMath>
        <m:r>
          <w:rPr>
            <w:rFonts w:ascii="Cambria Math" w:eastAsia="Times New Roman" w:hAnsi="Cambria Math"/>
            <w:sz w:val="24"/>
            <w:szCs w:val="24"/>
            <w:highlight w:val="white"/>
          </w:rPr>
          <m:t>ACB</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ADB</m:t>
        </m:r>
      </m:oMath>
      <w:r w:rsidRPr="0029618A">
        <w:rPr>
          <w:rFonts w:eastAsia="Times New Roman"/>
          <w:sz w:val="24"/>
          <w:szCs w:val="24"/>
          <w:highlight w:val="white"/>
        </w:rPr>
        <w:t xml:space="preserve"> поровну. Так что, если обычно из города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 город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ездит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автомобилистов, то время в пути можно выразить как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w:t>
      </w:r>
    </w:p>
    <w:p w14:paraId="6D33F243" w14:textId="77777777"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или </w:t>
      </w:r>
      <m:oMath>
        <m:r>
          <w:rPr>
            <w:rFonts w:ascii="Cambria Math" w:eastAsia="Times New Roman" w:hAnsi="Cambria Math"/>
            <w:sz w:val="24"/>
            <w:szCs w:val="24"/>
            <w:highlight w:val="white"/>
          </w:rPr>
          <m:t>λ N/2</m:t>
        </m:r>
      </m:oMath>
      <w:r w:rsidRPr="0029618A">
        <w:rPr>
          <w:rFonts w:eastAsia="Times New Roman"/>
          <w:sz w:val="24"/>
          <w:szCs w:val="24"/>
          <w:highlight w:val="white"/>
        </w:rPr>
        <w:t xml:space="preserve">. Воспользовавшись ею, автомобилист сможет попасть из пункта A в пункт B за время порядка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(двигаясь по пути ACDB), либо </w:t>
      </w:r>
      <m:oMath>
        <m:r>
          <w:rPr>
            <w:rFonts w:ascii="Cambria Math" w:eastAsia="Times New Roman" w:hAnsi="Cambria Math"/>
            <w:sz w:val="24"/>
            <w:szCs w:val="24"/>
            <w:highlight w:val="white"/>
          </w:rPr>
          <m:t>2⋅λ N/2=λN</m:t>
        </m:r>
      </m:oMath>
      <w:r w:rsidRPr="0029618A">
        <w:rPr>
          <w:rFonts w:eastAsia="Times New Roman"/>
          <w:sz w:val="24"/>
          <w:szCs w:val="24"/>
          <w:highlight w:val="white"/>
        </w:rPr>
        <w:t xml:space="preserve"> (в случае пути ADCB). Но, правда, только при условии, что он будет на дороге один. Проблема в том, что </w:t>
      </w:r>
      <w:r>
        <w:rPr>
          <w:rFonts w:eastAsia="Times New Roman"/>
          <w:sz w:val="24"/>
          <w:szCs w:val="24"/>
          <w:highlight w:val="white"/>
        </w:rPr>
        <w:t xml:space="preserve">как </w:t>
      </w:r>
      <w:r w:rsidRPr="0029618A">
        <w:rPr>
          <w:rFonts w:eastAsia="Times New Roman"/>
          <w:sz w:val="24"/>
          <w:szCs w:val="24"/>
          <w:highlight w:val="white"/>
        </w:rPr>
        <w:t xml:space="preserve">только </w:t>
      </w:r>
      <w:r>
        <w:rPr>
          <w:rFonts w:eastAsia="Times New Roman"/>
          <w:sz w:val="24"/>
          <w:szCs w:val="24"/>
          <w:highlight w:val="white"/>
        </w:rPr>
        <w:t>люди</w:t>
      </w:r>
      <w:r w:rsidRPr="0029618A">
        <w:rPr>
          <w:rFonts w:eastAsia="Times New Roman"/>
          <w:sz w:val="24"/>
          <w:szCs w:val="24"/>
          <w:highlight w:val="white"/>
        </w:rPr>
        <w:t xml:space="preserve"> </w:t>
      </w:r>
      <w:proofErr w:type="gramStart"/>
      <w:r w:rsidRPr="0029618A">
        <w:rPr>
          <w:rFonts w:eastAsia="Times New Roman"/>
          <w:sz w:val="24"/>
          <w:szCs w:val="24"/>
          <w:highlight w:val="white"/>
        </w:rPr>
        <w:t>прознают</w:t>
      </w:r>
      <w:proofErr w:type="gramEnd"/>
      <w:r w:rsidRPr="0029618A">
        <w:rPr>
          <w:rFonts w:eastAsia="Times New Roman"/>
          <w:sz w:val="24"/>
          <w:szCs w:val="24"/>
          <w:highlight w:val="white"/>
        </w:rPr>
        <w:t xml:space="preserve"> о новой дороге, то, естественно,</w:t>
      </w:r>
      <w:r>
        <w:rPr>
          <w:rFonts w:eastAsia="Times New Roman"/>
          <w:sz w:val="24"/>
          <w:szCs w:val="24"/>
          <w:highlight w:val="white"/>
        </w:rPr>
        <w:t xml:space="preserve"> какая-то часть водителей</w:t>
      </w:r>
      <w:r w:rsidRPr="0029618A">
        <w:rPr>
          <w:rFonts w:eastAsia="Times New Roman"/>
          <w:sz w:val="24"/>
          <w:szCs w:val="24"/>
          <w:highlight w:val="white"/>
        </w:rPr>
        <w:t xml:space="preserve"> постара</w:t>
      </w:r>
      <w:r>
        <w:rPr>
          <w:rFonts w:eastAsia="Times New Roman"/>
          <w:sz w:val="24"/>
          <w:szCs w:val="24"/>
          <w:highlight w:val="white"/>
        </w:rPr>
        <w:t>е</w:t>
      </w:r>
      <w:r w:rsidRPr="0029618A">
        <w:rPr>
          <w:rFonts w:eastAsia="Times New Roman"/>
          <w:sz w:val="24"/>
          <w:szCs w:val="24"/>
          <w:highlight w:val="white"/>
        </w:rPr>
        <w:t xml:space="preserve">тся пользоваться только ею. И вот к чему это приведёт: в равновесии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часть публики </w:t>
      </w:r>
      <m:oMath>
        <m:r>
          <w:rPr>
            <w:rFonts w:ascii="Cambria Math" w:eastAsia="Times New Roman" w:hAnsi="Cambria Math"/>
            <w:sz w:val="24"/>
            <w:szCs w:val="24"/>
            <w:highlight w:val="white"/>
          </w:rPr>
          <m:t>αN</m:t>
        </m:r>
      </m:oMath>
      <w:r w:rsidRPr="0029618A">
        <w:rPr>
          <w:rFonts w:eastAsia="Times New Roman"/>
          <w:sz w:val="24"/>
          <w:szCs w:val="24"/>
          <w:highlight w:val="white"/>
        </w:rPr>
        <w:t xml:space="preserve"> предпочтёт путь </w:t>
      </w:r>
      <w:r w:rsidRPr="0029618A">
        <w:rPr>
          <w:rFonts w:eastAsia="Times New Roman"/>
          <w:sz w:val="24"/>
          <w:szCs w:val="24"/>
          <w:highlight w:val="white"/>
        </w:rPr>
        <w:lastRenderedPageBreak/>
        <w:t>ADCB</w:t>
      </w:r>
      <w:r>
        <w:rPr>
          <w:rFonts w:eastAsia="Times New Roman"/>
          <w:sz w:val="24"/>
          <w:szCs w:val="24"/>
          <w:highlight w:val="white"/>
        </w:rPr>
        <w:t xml:space="preserve"> –</w:t>
      </w:r>
      <w:r w:rsidRPr="0029618A">
        <w:rPr>
          <w:rFonts w:eastAsia="Times New Roman"/>
          <w:sz w:val="24"/>
          <w:szCs w:val="24"/>
          <w:highlight w:val="white"/>
        </w:rPr>
        <w:t xml:space="preserve"> как более короткий, так что мы должны получить следующие характерные времена: 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λαN+</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2λαN</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Подвох состоит в том, что все эти времена превышают прежний средний результат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α&gt;1/2</m:t>
        </m:r>
      </m:oMath>
      <w:r w:rsidRPr="0029618A">
        <w:rPr>
          <w:rFonts w:eastAsia="Times New Roman"/>
          <w:sz w:val="24"/>
          <w:szCs w:val="24"/>
          <w:highlight w:val="white"/>
        </w:rPr>
        <w:t>.</w:t>
      </w:r>
    </w:p>
    <w:p w14:paraId="7CE1E122" w14:textId="77777777" w:rsidR="00FC10F8" w:rsidRPr="00D46282" w:rsidRDefault="00FC10F8" w:rsidP="00FC10F8">
      <w:pPr>
        <w:spacing w:line="288" w:lineRule="auto"/>
        <w:ind w:firstLine="397"/>
        <w:jc w:val="both"/>
        <w:rPr>
          <w:rFonts w:eastAsia="Times New Roman"/>
          <w:i/>
          <w:sz w:val="24"/>
          <w:szCs w:val="24"/>
          <w:highlight w:val="white"/>
        </w:rPr>
      </w:pPr>
      <w:r>
        <w:rPr>
          <w:rFonts w:eastAsia="Times New Roman"/>
          <w:sz w:val="24"/>
          <w:szCs w:val="24"/>
          <w:highlight w:val="white"/>
        </w:rPr>
        <w:t xml:space="preserve">Давайте рассмотрим конкретный пример. Пусть </w:t>
      </w:r>
      <m:oMath>
        <m:sSub>
          <m:sSubPr>
            <m:ctrlPr>
              <w:rPr>
                <w:rFonts w:ascii="Cambria Math" w:eastAsia="Times New Roman" w:hAnsi="Cambria Math"/>
                <w:i/>
                <w:sz w:val="24"/>
                <w:szCs w:val="24"/>
              </w:rPr>
            </m:ctrlPr>
          </m:sSubPr>
          <m:e>
            <m:r>
              <w:rPr>
                <w:rFonts w:ascii="Cambria Math" w:eastAsia="Times New Roman" w:hAnsi="Cambria Math"/>
                <w:sz w:val="24"/>
                <w:szCs w:val="24"/>
                <w:highlight w:val="white"/>
              </w:rPr>
              <m:t>t</m:t>
            </m:r>
            <m:ctrlPr>
              <w:rPr>
                <w:rFonts w:ascii="Cambria Math" w:eastAsia="Times New Roman" w:hAnsi="Cambria Math"/>
                <w:i/>
                <w:sz w:val="24"/>
                <w:szCs w:val="24"/>
                <w:highlight w:val="white"/>
              </w:rPr>
            </m:ctrlPr>
          </m:e>
          <m:sub>
            <m:r>
              <w:rPr>
                <w:rFonts w:ascii="Cambria Math" w:eastAsia="Times New Roman" w:hAnsi="Cambria Math"/>
                <w:sz w:val="24"/>
                <w:szCs w:val="24"/>
                <w:highlight w:val="white"/>
              </w:rPr>
              <m:t>0</m:t>
            </m:r>
          </m:sub>
        </m:sSub>
        <m:r>
          <w:rPr>
            <w:rFonts w:ascii="Cambria Math" w:eastAsia="Times New Roman" w:hAnsi="Cambria Math"/>
            <w:sz w:val="24"/>
            <w:szCs w:val="24"/>
          </w:rPr>
          <m:t>=30 мин.</m:t>
        </m:r>
      </m:oMath>
      <w:r>
        <w:rPr>
          <w:rFonts w:eastAsia="Times New Roman"/>
          <w:sz w:val="24"/>
          <w:szCs w:val="24"/>
        </w:rPr>
        <w:t xml:space="preserve">, </w:t>
      </w:r>
      <m:oMath>
        <m:r>
          <w:rPr>
            <w:rFonts w:ascii="Cambria Math" w:eastAsia="Times New Roman" w:hAnsi="Cambria Math"/>
            <w:sz w:val="24"/>
            <w:szCs w:val="24"/>
          </w:rPr>
          <m:t>λ=</m:t>
        </m:r>
        <m:f>
          <m:fPr>
            <m:ctrlPr>
              <w:rPr>
                <w:rFonts w:ascii="Cambria Math" w:eastAsia="Times New Roman" w:hAnsi="Cambria Math"/>
                <w:i/>
                <w:sz w:val="24"/>
                <w:szCs w:val="24"/>
                <w:lang w:val="en-US"/>
              </w:rPr>
            </m:ctrlPr>
          </m:fPr>
          <m:num>
            <m:r>
              <w:rPr>
                <w:rFonts w:ascii="Cambria Math" w:eastAsia="Times New Roman" w:hAnsi="Cambria Math"/>
                <w:sz w:val="24"/>
                <w:szCs w:val="24"/>
              </w:rPr>
              <m:t>1</m:t>
            </m:r>
          </m:num>
          <m:den>
            <m:r>
              <w:rPr>
                <w:rFonts w:ascii="Cambria Math" w:eastAsia="Times New Roman" w:hAnsi="Cambria Math"/>
                <w:sz w:val="24"/>
                <w:szCs w:val="24"/>
              </w:rPr>
              <m:t>100</m:t>
            </m:r>
          </m:den>
        </m:f>
        <m:r>
          <w:rPr>
            <w:rFonts w:ascii="Cambria Math" w:eastAsia="Times New Roman" w:hAnsi="Cambria Math"/>
            <w:sz w:val="24"/>
            <w:szCs w:val="24"/>
          </w:rPr>
          <m:t>мин/чел.</m:t>
        </m:r>
      </m:oMath>
      <w:r>
        <w:rPr>
          <w:rFonts w:eastAsia="Times New Roman"/>
          <w:sz w:val="24"/>
          <w:szCs w:val="24"/>
        </w:rPr>
        <w:t xml:space="preserve">, </w:t>
      </w:r>
      <m:oMath>
        <m:r>
          <w:rPr>
            <w:rFonts w:ascii="Cambria Math" w:eastAsia="Times New Roman" w:hAnsi="Cambria Math"/>
            <w:sz w:val="24"/>
            <w:szCs w:val="24"/>
          </w:rPr>
          <m:t>α=2/3</m:t>
        </m:r>
      </m:oMath>
      <w:r w:rsidRPr="00BB52AF">
        <w:rPr>
          <w:rFonts w:eastAsia="Times New Roman"/>
          <w:sz w:val="24"/>
          <w:szCs w:val="24"/>
        </w:rPr>
        <w:t>,</w:t>
      </w:r>
      <w:r>
        <w:rPr>
          <w:rFonts w:eastAsia="Times New Roman"/>
          <w:sz w:val="24"/>
          <w:szCs w:val="24"/>
        </w:rPr>
        <w:t xml:space="preserve"> </w:t>
      </w:r>
      <m:oMath>
        <m:r>
          <w:rPr>
            <w:rFonts w:ascii="Cambria Math" w:eastAsia="Times New Roman" w:hAnsi="Cambria Math"/>
            <w:sz w:val="24"/>
            <w:szCs w:val="24"/>
          </w:rPr>
          <m:t>N=5000</m:t>
        </m:r>
      </m:oMath>
      <w:r w:rsidRPr="00BB52AF">
        <w:rPr>
          <w:rFonts w:eastAsia="Times New Roman"/>
          <w:sz w:val="24"/>
          <w:szCs w:val="24"/>
        </w:rPr>
        <w:t xml:space="preserve">. </w:t>
      </w:r>
      <w:r>
        <w:rPr>
          <w:rFonts w:eastAsia="Times New Roman"/>
          <w:sz w:val="24"/>
          <w:szCs w:val="24"/>
        </w:rPr>
        <w:t xml:space="preserve">Это означает, что из пункта </w:t>
      </w:r>
      <m:oMath>
        <m:r>
          <w:rPr>
            <w:rFonts w:ascii="Cambria Math" w:eastAsia="Times New Roman" w:hAnsi="Cambria Math"/>
            <w:sz w:val="24"/>
            <w:szCs w:val="24"/>
          </w:rPr>
          <m:t>A</m:t>
        </m:r>
      </m:oMath>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sidRPr="00BB52AF">
        <w:rPr>
          <w:rFonts w:eastAsia="Times New Roman"/>
          <w:sz w:val="24"/>
          <w:szCs w:val="24"/>
        </w:rPr>
        <w:t xml:space="preserve"> </w:t>
      </w:r>
      <w:r>
        <w:rPr>
          <w:rFonts w:eastAsia="Times New Roman"/>
          <w:sz w:val="24"/>
          <w:szCs w:val="24"/>
        </w:rPr>
        <w:t xml:space="preserve">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sidRPr="0029618A">
        <w:rPr>
          <w:rFonts w:eastAsia="Times New Roman"/>
          <w:sz w:val="24"/>
          <w:szCs w:val="24"/>
          <w:highlight w:val="white"/>
        </w:rPr>
        <w:t>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63 минуты</m:t>
        </m:r>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67 минут</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60 минут</m:t>
        </m:r>
      </m:oMath>
      <w:r w:rsidRPr="0029618A">
        <w:rPr>
          <w:rFonts w:eastAsia="Times New Roman"/>
          <w:sz w:val="24"/>
          <w:szCs w:val="24"/>
          <w:highlight w:val="white"/>
        </w:rPr>
        <w:t>.</w:t>
      </w:r>
      <w:r>
        <w:rPr>
          <w:rFonts w:eastAsia="Times New Roman"/>
          <w:i/>
          <w:sz w:val="24"/>
          <w:szCs w:val="24"/>
          <w:highlight w:val="white"/>
        </w:rPr>
        <w:t xml:space="preserve"> </w:t>
      </w:r>
      <w:r w:rsidRPr="0029618A">
        <w:rPr>
          <w:rFonts w:eastAsia="Times New Roman"/>
          <w:sz w:val="24"/>
          <w:szCs w:val="24"/>
          <w:highlight w:val="white"/>
        </w:rPr>
        <w:t xml:space="preserve"> То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r w:rsidRPr="0029618A">
        <w:rPr>
          <w:noProof/>
        </w:rPr>
        <w:drawing>
          <wp:anchor distT="114300" distB="114300" distL="114300" distR="114300" simplePos="0" relativeHeight="251672576" behindDoc="0" locked="0" layoutInCell="1" allowOverlap="1" wp14:anchorId="37ADFC6C" wp14:editId="28B99872">
            <wp:simplePos x="0" y="0"/>
            <wp:positionH relativeFrom="column">
              <wp:posOffset>-28574</wp:posOffset>
            </wp:positionH>
            <wp:positionV relativeFrom="paragraph">
              <wp:posOffset>123825</wp:posOffset>
            </wp:positionV>
            <wp:extent cx="1731169" cy="2547492"/>
            <wp:effectExtent l="0" t="0" r="0" b="0"/>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2" cstate="print"/>
                    <a:srcRect/>
                    <a:stretch>
                      <a:fillRect/>
                    </a:stretch>
                  </pic:blipFill>
                  <pic:spPr>
                    <a:xfrm>
                      <a:off x="0" y="0"/>
                      <a:ext cx="1731169" cy="2547492"/>
                    </a:xfrm>
                    <a:prstGeom prst="rect">
                      <a:avLst/>
                    </a:prstGeom>
                    <a:ln/>
                  </pic:spPr>
                </pic:pic>
              </a:graphicData>
            </a:graphic>
          </wp:anchor>
        </w:drawing>
      </w:r>
    </w:p>
    <w:p w14:paraId="0086CBA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Парадокс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долгое время казался мне не очень интуитивным и ярким, слишком много нужно принимать во внимание, чтобы понять</w:t>
      </w:r>
      <w:r>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w:t>
      </w:r>
      <w:proofErr w:type="spellStart"/>
      <w:r w:rsidRPr="0029618A">
        <w:rPr>
          <w:rFonts w:eastAsia="Times New Roman"/>
          <w:sz w:val="24"/>
          <w:szCs w:val="24"/>
          <w:highlight w:val="white"/>
        </w:rPr>
        <w:t>Литтла</w:t>
      </w:r>
      <w:proofErr w:type="spellEnd"/>
      <w:r w:rsidRPr="0029618A">
        <w:rPr>
          <w:rFonts w:eastAsia="Times New Roman"/>
          <w:sz w:val="24"/>
          <w:szCs w:val="24"/>
          <w:highlight w:val="white"/>
        </w:rPr>
        <w:t>. Можно рассмотреть две схемы соединения пружин, которые будут эквивалентны двум схемам соединения дорогами населённых пу</w:t>
      </w:r>
      <w:r>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xml:space="preserve">. Для двух одинаковых пружин жёсткостью </w:t>
      </w:r>
      <m:oMath>
        <m:r>
          <w:rPr>
            <w:rFonts w:ascii="Cambria Math" w:eastAsia="Times New Roman" w:hAnsi="Cambria Math"/>
            <w:sz w:val="24"/>
            <w:szCs w:val="24"/>
            <w:highlight w:val="white"/>
          </w:rPr>
          <m:t>k</m:t>
        </m:r>
      </m:oMath>
      <w:r w:rsidRPr="0029618A">
        <w:rPr>
          <w:rFonts w:eastAsia="Times New Roman"/>
          <w:sz w:val="24"/>
          <w:szCs w:val="24"/>
          <w:highlight w:val="white"/>
        </w:rPr>
        <w:t xml:space="preserve"> эффективная жёсткость первой</w:t>
      </w:r>
      <w:r>
        <w:rPr>
          <w:rFonts w:eastAsia="Times New Roman"/>
          <w:sz w:val="24"/>
          <w:szCs w:val="24"/>
          <w:highlight w:val="white"/>
        </w:rPr>
        <w:t xml:space="preserve"> (параллельной)</w:t>
      </w:r>
      <w:r w:rsidRPr="0029618A">
        <w:rPr>
          <w:rFonts w:eastAsia="Times New Roman"/>
          <w:sz w:val="24"/>
          <w:szCs w:val="24"/>
          <w:highlight w:val="white"/>
        </w:rPr>
        <w:t xml:space="preserve"> схемы будет равна </w:t>
      </w:r>
      <m:oMath>
        <m:r>
          <w:rPr>
            <w:rFonts w:ascii="Cambria Math" w:eastAsia="Times New Roman" w:hAnsi="Cambria Math"/>
            <w:sz w:val="24"/>
            <w:szCs w:val="24"/>
            <w:highlight w:val="white"/>
          </w:rPr>
          <m:t xml:space="preserve">2k </m:t>
        </m:r>
      </m:oMath>
      <w:r w:rsidRPr="0029618A">
        <w:rPr>
          <w:rFonts w:eastAsia="Times New Roman"/>
          <w:sz w:val="24"/>
          <w:szCs w:val="24"/>
          <w:highlight w:val="white"/>
        </w:rPr>
        <w:t>, тогда как для второй</w:t>
      </w:r>
      <w:r>
        <w:rPr>
          <w:rFonts w:eastAsia="Times New Roman"/>
          <w:sz w:val="24"/>
          <w:szCs w:val="24"/>
          <w:highlight w:val="white"/>
        </w:rPr>
        <w:t xml:space="preserve"> (последовательной)</w:t>
      </w:r>
      <w:r w:rsidRPr="0029618A">
        <w:rPr>
          <w:rFonts w:eastAsia="Times New Roman"/>
          <w:sz w:val="24"/>
          <w:szCs w:val="24"/>
          <w:highlight w:val="white"/>
        </w:rPr>
        <w:t xml:space="preserve"> схемы она будет равна</w:t>
      </w:r>
      <m:oMath>
        <m:r>
          <w:rPr>
            <w:rFonts w:ascii="Cambria Math" w:eastAsia="Times New Roman" w:hAnsi="Cambria Math"/>
            <w:sz w:val="24"/>
            <w:szCs w:val="24"/>
            <w:highlight w:val="white"/>
          </w:rPr>
          <m:t xml:space="preserve"> k/2</m:t>
        </m:r>
      </m:oMath>
      <w:r w:rsidRPr="0029618A">
        <w:rPr>
          <w:rFonts w:eastAsia="Times New Roman"/>
          <w:sz w:val="24"/>
          <w:szCs w:val="24"/>
          <w:highlight w:val="white"/>
        </w:rPr>
        <w:t xml:space="preserve">. Таким образом, при одной и той же нагрузке растяжение второй системы будет </w:t>
      </w:r>
      <w:r>
        <w:rPr>
          <w:rFonts w:eastAsia="Times New Roman"/>
          <w:sz w:val="24"/>
          <w:szCs w:val="24"/>
          <w:highlight w:val="white"/>
        </w:rPr>
        <w:t>больше</w:t>
      </w:r>
      <w:r w:rsidRPr="0029618A">
        <w:rPr>
          <w:rFonts w:eastAsia="Times New Roman"/>
          <w:sz w:val="24"/>
          <w:szCs w:val="24"/>
          <w:highlight w:val="white"/>
        </w:rPr>
        <w:t>, чем растяжение первой</w:t>
      </w:r>
      <w:r>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731A25C0" wp14:editId="4D273CDF">
            <wp:simplePos x="0" y="0"/>
            <wp:positionH relativeFrom="column">
              <wp:posOffset>4089400</wp:posOffset>
            </wp:positionH>
            <wp:positionV relativeFrom="paragraph">
              <wp:posOffset>1466850</wp:posOffset>
            </wp:positionV>
            <wp:extent cx="1587500" cy="2814205"/>
            <wp:effectExtent l="0" t="0" r="0" b="0"/>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3" cstate="print"/>
                    <a:srcRect/>
                    <a:stretch>
                      <a:fillRect/>
                    </a:stretch>
                  </pic:blipFill>
                  <pic:spPr>
                    <a:xfrm>
                      <a:off x="0" y="0"/>
                      <a:ext cx="1587500" cy="2814205"/>
                    </a:xfrm>
                    <a:prstGeom prst="rect">
                      <a:avLst/>
                    </a:prstGeom>
                    <a:ln/>
                  </pic:spPr>
                </pic:pic>
              </a:graphicData>
            </a:graphic>
          </wp:anchor>
        </w:drawing>
      </w:r>
    </w:p>
    <w:p w14:paraId="4E400B6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Этот парадокс оставался бы на страницах учебников по теории игр, если бы не проявлялся в реальной жизни, причём не только в дорожном строительстве. </w:t>
      </w:r>
      <w:proofErr w:type="gramStart"/>
      <w:r w:rsidRPr="0029618A">
        <w:rPr>
          <w:rFonts w:eastAsia="Times New Roman"/>
          <w:sz w:val="24"/>
          <w:szCs w:val="24"/>
          <w:highlight w:val="white"/>
        </w:rPr>
        <w:t>Такое парадоксальное уменьшение пропускной способности сети при добавлении новых соединений встретилось и в механике</w:t>
      </w:r>
      <w:r>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6"/>
      </w:r>
      <w:r>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7"/>
      </w:r>
      <w:r w:rsidRPr="0029618A">
        <w:rPr>
          <w:rFonts w:eastAsia="Times New Roman"/>
          <w:sz w:val="24"/>
          <w:szCs w:val="24"/>
          <w:highlight w:val="white"/>
        </w:rPr>
        <w:t xml:space="preserve">. А исследования в области случайных графов, которые важны для анализа социальных сетей и сети Интернет, показали, что эффект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почти наверняка проявляется в таких сетях</w:t>
      </w:r>
      <w:r>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8"/>
      </w:r>
      <w:r w:rsidRPr="0029618A">
        <w:rPr>
          <w:rFonts w:eastAsia="Times New Roman"/>
          <w:sz w:val="24"/>
          <w:szCs w:val="24"/>
          <w:highlight w:val="white"/>
        </w:rPr>
        <w:t>. Имея на вооружении аналогию с</w:t>
      </w:r>
      <w:proofErr w:type="gramEnd"/>
      <w:r w:rsidRPr="0029618A">
        <w:rPr>
          <w:rFonts w:eastAsia="Times New Roman"/>
          <w:sz w:val="24"/>
          <w:szCs w:val="24"/>
          <w:highlight w:val="white"/>
        </w:rPr>
        <w:t xml:space="preserve"> пружинами</w:t>
      </w:r>
      <w:r>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w:t>
      </w:r>
      <w:proofErr w:type="spellStart"/>
      <w:r w:rsidRPr="0029618A">
        <w:rPr>
          <w:rFonts w:eastAsia="Times New Roman"/>
          <w:sz w:val="24"/>
          <w:szCs w:val="24"/>
          <w:highlight w:val="white"/>
        </w:rPr>
        <w:t>перерезании</w:t>
      </w:r>
      <w:proofErr w:type="spellEnd"/>
      <w:r w:rsidRPr="0029618A">
        <w:rPr>
          <w:rFonts w:eastAsia="Times New Roman"/>
          <w:sz w:val="24"/>
          <w:szCs w:val="24"/>
          <w:highlight w:val="white"/>
        </w:rPr>
        <w:t xml:space="preserve"> каких-то коротких нитей часть упругих связей начнёт работать параллельно, распределив между собой нагрузку</w:t>
      </w:r>
      <w:r>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меньшей</w:t>
      </w:r>
      <w:r>
        <w:rPr>
          <w:rFonts w:eastAsia="Times New Roman"/>
          <w:sz w:val="24"/>
          <w:szCs w:val="24"/>
          <w:highlight w:val="white"/>
        </w:rPr>
        <w:t xml:space="preserve"> </w:t>
      </w:r>
      <w:r w:rsidRPr="0029618A">
        <w:rPr>
          <w:rFonts w:eastAsia="Times New Roman"/>
          <w:sz w:val="24"/>
          <w:szCs w:val="24"/>
          <w:highlight w:val="white"/>
        </w:rPr>
        <w:t>степени зависимой от нагрузки.</w:t>
      </w:r>
    </w:p>
    <w:p w14:paraId="0A0255AD" w14:textId="77777777" w:rsidR="00FC10F8" w:rsidRPr="0029618A" w:rsidRDefault="00FC10F8" w:rsidP="00FC10F8">
      <w:pPr>
        <w:pStyle w:val="1"/>
        <w:spacing w:before="600" w:after="480"/>
        <w:jc w:val="center"/>
        <w:rPr>
          <w:rFonts w:eastAsia="Cambria"/>
          <w:b/>
        </w:rPr>
      </w:pPr>
      <w:bookmarkStart w:id="116" w:name="_dtpzdml79wt8" w:colFirst="0" w:colLast="0"/>
      <w:bookmarkEnd w:id="116"/>
      <w:r w:rsidRPr="0029618A">
        <w:br w:type="page"/>
      </w:r>
    </w:p>
    <w:p w14:paraId="169D71F7" w14:textId="77777777" w:rsidR="00FC10F8" w:rsidRPr="0029618A" w:rsidRDefault="00FC10F8" w:rsidP="00FC10F8">
      <w:pPr>
        <w:pStyle w:val="1"/>
        <w:spacing w:before="600" w:after="480"/>
        <w:jc w:val="center"/>
        <w:rPr>
          <w:rFonts w:eastAsia="Times New Roman"/>
          <w:i/>
          <w:color w:val="0F243E"/>
          <w:sz w:val="22"/>
          <w:szCs w:val="22"/>
        </w:rPr>
      </w:pPr>
      <w:bookmarkStart w:id="117" w:name="_Toc24894052"/>
      <w:r w:rsidRPr="0029618A">
        <w:rPr>
          <w:rFonts w:eastAsia="Cambria"/>
          <w:b/>
        </w:rPr>
        <w:lastRenderedPageBreak/>
        <w:t>Проклятие режиссёра и проклятые принтеры</w:t>
      </w:r>
      <w:bookmarkEnd w:id="117"/>
    </w:p>
    <w:p w14:paraId="3129D956" w14:textId="77777777" w:rsidR="00FC10F8" w:rsidRPr="0029618A" w:rsidRDefault="00FC10F8" w:rsidP="00FC10F8">
      <w:pPr>
        <w:spacing w:line="288" w:lineRule="auto"/>
        <w:ind w:left="3402"/>
        <w:jc w:val="right"/>
        <w:rPr>
          <w:rFonts w:eastAsia="Times New Roman"/>
          <w:b/>
          <w:i/>
          <w:sz w:val="21"/>
          <w:szCs w:val="21"/>
        </w:rPr>
      </w:pPr>
      <w:r w:rsidRPr="0029618A">
        <w:rPr>
          <w:rFonts w:eastAsia="Times New Roman"/>
          <w:b/>
          <w:i/>
          <w:sz w:val="21"/>
          <w:szCs w:val="21"/>
        </w:rPr>
        <w:t xml:space="preserve">Четвёртый закон </w:t>
      </w:r>
      <w:proofErr w:type="spellStart"/>
      <w:r w:rsidRPr="0029618A">
        <w:rPr>
          <w:rFonts w:eastAsia="Times New Roman"/>
          <w:b/>
          <w:i/>
          <w:sz w:val="21"/>
          <w:szCs w:val="21"/>
        </w:rPr>
        <w:t>Хечта</w:t>
      </w:r>
      <w:proofErr w:type="spellEnd"/>
    </w:p>
    <w:p w14:paraId="2D83927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14:paraId="2B9660A8" w14:textId="77777777" w:rsidR="00FC10F8" w:rsidRPr="0029618A" w:rsidRDefault="00FC10F8" w:rsidP="00FC10F8">
      <w:pPr>
        <w:spacing w:line="288" w:lineRule="auto"/>
        <w:ind w:left="3402"/>
        <w:jc w:val="right"/>
        <w:rPr>
          <w:rFonts w:eastAsia="Times New Roman"/>
          <w:i/>
          <w:sz w:val="21"/>
          <w:szCs w:val="21"/>
        </w:rPr>
      </w:pPr>
    </w:p>
    <w:p w14:paraId="4306D1D1" w14:textId="77777777" w:rsidR="00FC10F8" w:rsidRPr="0029618A" w:rsidRDefault="00FC10F8" w:rsidP="00FC10F8">
      <w:pPr>
        <w:spacing w:line="288" w:lineRule="auto"/>
        <w:ind w:left="3402"/>
        <w:jc w:val="right"/>
        <w:rPr>
          <w:rFonts w:eastAsia="Times New Roman"/>
          <w:b/>
          <w:i/>
          <w:sz w:val="21"/>
          <w:szCs w:val="21"/>
        </w:rPr>
      </w:pPr>
      <w:r>
        <w:rPr>
          <w:rFonts w:eastAsia="Times New Roman"/>
          <w:b/>
          <w:i/>
          <w:sz w:val="21"/>
          <w:szCs w:val="21"/>
        </w:rPr>
        <w:t>Д</w:t>
      </w:r>
      <w:r w:rsidRPr="0029618A">
        <w:rPr>
          <w:rFonts w:eastAsia="Times New Roman"/>
          <w:b/>
          <w:i/>
          <w:sz w:val="21"/>
          <w:szCs w:val="21"/>
        </w:rPr>
        <w:t xml:space="preserve">илемма </w:t>
      </w:r>
      <w:proofErr w:type="spellStart"/>
      <w:r w:rsidRPr="0029618A">
        <w:rPr>
          <w:rFonts w:eastAsia="Times New Roman"/>
          <w:b/>
          <w:i/>
          <w:sz w:val="21"/>
          <w:szCs w:val="21"/>
        </w:rPr>
        <w:t>Гроссмана</w:t>
      </w:r>
      <w:proofErr w:type="spellEnd"/>
    </w:p>
    <w:p w14:paraId="77AC0F0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14:paraId="1EC939B1" w14:textId="77777777" w:rsidR="00FC10F8" w:rsidRPr="0029618A" w:rsidRDefault="00FC10F8" w:rsidP="00FC10F8">
      <w:pPr>
        <w:spacing w:line="288" w:lineRule="auto"/>
        <w:ind w:firstLine="397"/>
        <w:jc w:val="both"/>
        <w:rPr>
          <w:rFonts w:eastAsia="Times New Roman"/>
          <w:sz w:val="24"/>
          <w:szCs w:val="24"/>
        </w:rPr>
      </w:pPr>
    </w:p>
    <w:p w14:paraId="28B6EC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Pr>
          <w:rFonts w:eastAsia="Times New Roman"/>
          <w:sz w:val="24"/>
          <w:szCs w:val="24"/>
        </w:rPr>
        <w:t>:</w:t>
      </w:r>
      <w:r w:rsidRPr="0029618A">
        <w:rPr>
          <w:rFonts w:eastAsia="Times New Roman"/>
          <w:sz w:val="24"/>
          <w:szCs w:val="24"/>
        </w:rPr>
        <w:t xml:space="preserve"> «</w:t>
      </w:r>
      <w:r>
        <w:rPr>
          <w:rFonts w:eastAsia="Times New Roman"/>
          <w:sz w:val="24"/>
          <w:szCs w:val="24"/>
        </w:rPr>
        <w:t>В</w:t>
      </w:r>
      <w:r w:rsidRPr="0029618A">
        <w:rPr>
          <w:rFonts w:eastAsia="Times New Roman"/>
          <w:sz w:val="24"/>
          <w:szCs w:val="24"/>
        </w:rPr>
        <w:t xml:space="preserve"> наше нелёгкое время...». </w:t>
      </w:r>
      <w:proofErr w:type="gramStart"/>
      <w:r w:rsidRPr="0029618A">
        <w:rPr>
          <w:rFonts w:eastAsia="Times New Roman"/>
          <w:sz w:val="24"/>
          <w:szCs w:val="24"/>
        </w:rPr>
        <w:t>Уверен</w:t>
      </w:r>
      <w:proofErr w:type="gramEnd"/>
      <w:r w:rsidRPr="0029618A">
        <w:rPr>
          <w:rFonts w:eastAsia="Times New Roman"/>
          <w:sz w:val="24"/>
          <w:szCs w:val="24"/>
        </w:rPr>
        <w:t xml:space="preserve">,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Pr>
          <w:rFonts w:eastAsia="Times New Roman"/>
          <w:sz w:val="24"/>
          <w:szCs w:val="24"/>
        </w:rPr>
        <w:t xml:space="preserve">– </w:t>
      </w:r>
      <w:r w:rsidRPr="0029618A">
        <w:rPr>
          <w:rFonts w:eastAsia="Times New Roman"/>
          <w:sz w:val="24"/>
          <w:szCs w:val="24"/>
        </w:rPr>
        <w:t xml:space="preserve">от светских новостей до рабочих сводок, поисковые системы мгновенно отвечают как на самые глубокие, так и на самые </w:t>
      </w:r>
      <w:proofErr w:type="gramStart"/>
      <w:r w:rsidRPr="0029618A">
        <w:rPr>
          <w:rFonts w:eastAsia="Times New Roman"/>
          <w:sz w:val="24"/>
          <w:szCs w:val="24"/>
        </w:rPr>
        <w:t>дурацкие</w:t>
      </w:r>
      <w:proofErr w:type="gramEnd"/>
      <w:r w:rsidRPr="0029618A">
        <w:rPr>
          <w:rFonts w:eastAsia="Times New Roman"/>
          <w:sz w:val="24"/>
          <w:szCs w:val="24"/>
        </w:rPr>
        <w:t xml:space="preserve">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w:t>
      </w:r>
      <w:proofErr w:type="gramStart"/>
      <w:r w:rsidRPr="0029618A">
        <w:rPr>
          <w:rFonts w:eastAsia="Times New Roman"/>
          <w:sz w:val="24"/>
          <w:szCs w:val="24"/>
        </w:rPr>
        <w:t>которая</w:t>
      </w:r>
      <w:proofErr w:type="gramEnd"/>
      <w:r w:rsidRPr="0029618A">
        <w:rPr>
          <w:rFonts w:eastAsia="Times New Roman"/>
          <w:sz w:val="24"/>
          <w:szCs w:val="24"/>
        </w:rPr>
        <w:t xml:space="preserve"> несмотря на суетливость, беготню и стресс, преследует современного человека. Эта наша спешка и связанная с ней нервотрёпка математически </w:t>
      </w:r>
      <w:proofErr w:type="gramStart"/>
      <w:r w:rsidRPr="0029618A">
        <w:rPr>
          <w:rFonts w:eastAsia="Times New Roman"/>
          <w:sz w:val="24"/>
          <w:szCs w:val="24"/>
        </w:rPr>
        <w:t>обусловлены</w:t>
      </w:r>
      <w:proofErr w:type="gramEnd"/>
      <w:r w:rsidRPr="0029618A">
        <w:rPr>
          <w:rFonts w:eastAsia="Times New Roman"/>
          <w:sz w:val="24"/>
          <w:szCs w:val="24"/>
        </w:rPr>
        <w:t xml:space="preserve"> и потому вечны, как ворчание стариков на «нынешнее бестолковое поколение».</w:t>
      </w:r>
    </w:p>
    <w:p w14:paraId="0CAE1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14:paraId="0E9E04BF" w14:textId="77777777" w:rsidR="00FC10F8" w:rsidRPr="0029618A" w:rsidRDefault="00FC10F8" w:rsidP="00FC10F8">
      <w:pPr>
        <w:pStyle w:val="2"/>
        <w:spacing w:before="200" w:after="0"/>
        <w:ind w:firstLine="397"/>
        <w:jc w:val="both"/>
        <w:rPr>
          <w:rFonts w:eastAsia="Cambria"/>
          <w:b/>
          <w:color w:val="4F81BD"/>
          <w:sz w:val="26"/>
          <w:szCs w:val="26"/>
        </w:rPr>
      </w:pPr>
      <w:bookmarkStart w:id="118" w:name="_Toc24894053"/>
      <w:r w:rsidRPr="0029618A">
        <w:rPr>
          <w:rFonts w:eastAsia="Cambria"/>
          <w:b/>
          <w:color w:val="4F81BD"/>
          <w:sz w:val="26"/>
          <w:szCs w:val="26"/>
        </w:rPr>
        <w:t xml:space="preserve">Стратегия </w:t>
      </w:r>
      <w:proofErr w:type="gramStart"/>
      <w:r w:rsidRPr="0029618A">
        <w:rPr>
          <w:rFonts w:eastAsia="Cambria"/>
          <w:b/>
          <w:color w:val="4F81BD"/>
          <w:sz w:val="26"/>
          <w:szCs w:val="26"/>
        </w:rPr>
        <w:t>балбеса</w:t>
      </w:r>
      <w:bookmarkEnd w:id="118"/>
      <w:proofErr w:type="gramEnd"/>
    </w:p>
    <w:p w14:paraId="5F28D8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14:paraId="3D0B1F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А что мы получим в том случае, если события перестанут быть независимыми, а будут образовывать упорядоченную цепочку? Скажем, пусть в цепочке </w:t>
      </w:r>
      <m:oMath>
        <m:r>
          <w:rPr>
            <w:rFonts w:ascii="Cambria Math" w:eastAsia="Cambria Math" w:hAnsi="Cambria Math"/>
            <w:sz w:val="24"/>
            <w:szCs w:val="24"/>
          </w:rPr>
          <m:t>A,B,C</m:t>
        </m:r>
      </m:oMath>
      <w:r w:rsidRPr="0029618A">
        <w:rPr>
          <w:rFonts w:eastAsia="Times New Roman"/>
          <w:sz w:val="24"/>
          <w:szCs w:val="24"/>
        </w:rPr>
        <w:t xml:space="preserve"> событие </w:t>
      </w:r>
      <m:oMath>
        <m:r>
          <w:rPr>
            <w:rFonts w:ascii="Cambria Math" w:eastAsia="Cambria Math" w:hAnsi="Cambria Math"/>
            <w:sz w:val="24"/>
            <w:szCs w:val="24"/>
          </w:rPr>
          <m:t>B</m:t>
        </m:r>
      </m:oMath>
      <w:r w:rsidRPr="0029618A">
        <w:rPr>
          <w:rFonts w:eastAsia="Times New Roman"/>
          <w:sz w:val="24"/>
          <w:szCs w:val="24"/>
        </w:rPr>
        <w:t xml:space="preserve"> может случиться только после события </w:t>
      </w:r>
      <m:oMath>
        <m:r>
          <w:rPr>
            <w:rFonts w:ascii="Cambria Math" w:eastAsia="Cambria Math" w:hAnsi="Cambria Math"/>
            <w:sz w:val="24"/>
            <w:szCs w:val="24"/>
          </w:rPr>
          <m:t>A</m:t>
        </m:r>
      </m:oMath>
      <w:r w:rsidRPr="0029618A">
        <w:rPr>
          <w:rFonts w:eastAsia="Times New Roman"/>
          <w:sz w:val="24"/>
          <w:szCs w:val="24"/>
        </w:rPr>
        <w:t xml:space="preserve">, но перед событием </w:t>
      </w:r>
      <m:oMath>
        <m:r>
          <w:rPr>
            <w:rFonts w:ascii="Cambria Math" w:eastAsia="Cambria Math" w:hAnsi="Cambria Math"/>
            <w:sz w:val="24"/>
            <w:szCs w:val="24"/>
          </w:rPr>
          <m:t>C</m:t>
        </m:r>
      </m:oMath>
      <w:r w:rsidRPr="0029618A">
        <w:rPr>
          <w:rFonts w:eastAsia="Times New Roman"/>
          <w:sz w:val="24"/>
          <w:szCs w:val="24"/>
        </w:rPr>
        <w:t>. При этом моменты, в которые эти события произ</w:t>
      </w:r>
      <w:proofErr w:type="spellStart"/>
      <w:r w:rsidRPr="0029618A">
        <w:rPr>
          <w:rFonts w:eastAsia="Times New Roman"/>
          <w:sz w:val="24"/>
          <w:szCs w:val="24"/>
        </w:rPr>
        <w:t>ойдут</w:t>
      </w:r>
      <w:proofErr w:type="spellEnd"/>
      <w:r w:rsidRPr="0029618A">
        <w:rPr>
          <w:rFonts w:eastAsia="Times New Roman"/>
          <w:sz w:val="24"/>
          <w:szCs w:val="24"/>
        </w:rPr>
        <w:t>, пусть остаются случайными</w:t>
      </w:r>
      <w:r>
        <w:rPr>
          <w:rFonts w:eastAsia="Times New Roman"/>
          <w:sz w:val="24"/>
          <w:szCs w:val="24"/>
        </w:rPr>
        <w:t>.</w:t>
      </w:r>
      <w:r w:rsidRPr="0029618A">
        <w:rPr>
          <w:rFonts w:eastAsia="Times New Roman"/>
          <w:sz w:val="24"/>
          <w:szCs w:val="24"/>
        </w:rPr>
        <w:t xml:space="preserve"> Посмотрим, как смогут разместит</w:t>
      </w:r>
      <w:r>
        <w:rPr>
          <w:rFonts w:eastAsia="Times New Roman"/>
          <w:sz w:val="24"/>
          <w:szCs w:val="24"/>
        </w:rPr>
        <w:t>ь</w:t>
      </w:r>
      <w:r w:rsidRPr="0029618A">
        <w:rPr>
          <w:rFonts w:eastAsia="Times New Roman"/>
          <w:sz w:val="24"/>
          <w:szCs w:val="24"/>
        </w:rPr>
        <w:t xml:space="preserve">ся такие упорядоченные цепочки на ограниченном временном интервале. </w:t>
      </w:r>
    </w:p>
    <w:p w14:paraId="6EBCE1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стохастической цепочкой с дедлайном</w:t>
      </w:r>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 xml:space="preserve">стратегией </w:t>
      </w:r>
      <w:proofErr w:type="gramStart"/>
      <w:r w:rsidRPr="0029618A">
        <w:rPr>
          <w:rFonts w:eastAsia="Times New Roman"/>
          <w:i/>
          <w:color w:val="205968"/>
          <w:sz w:val="24"/>
          <w:szCs w:val="24"/>
          <w:highlight w:val="white"/>
        </w:rPr>
        <w:t>балбеса</w:t>
      </w:r>
      <w:proofErr w:type="gramEnd"/>
      <w:r w:rsidRPr="0029618A">
        <w:rPr>
          <w:rFonts w:eastAsia="Times New Roman"/>
          <w:sz w:val="24"/>
          <w:szCs w:val="24"/>
        </w:rPr>
        <w:t xml:space="preserve">. На рисунке показан пример построенной таким образом цепочки из </w:t>
      </w:r>
      <m:oMath>
        <m:r>
          <w:rPr>
            <w:rFonts w:ascii="Cambria Math" w:eastAsia="Cambria Math" w:hAnsi="Cambria Math"/>
            <w:sz w:val="24"/>
            <w:szCs w:val="24"/>
          </w:rPr>
          <m:t>5</m:t>
        </m:r>
      </m:oMath>
      <w:r w:rsidRPr="0029618A">
        <w:rPr>
          <w:rFonts w:eastAsia="Times New Roman"/>
          <w:sz w:val="24"/>
          <w:szCs w:val="24"/>
        </w:rPr>
        <w:t xml:space="preserve"> этапов работы, на которую было отпущено </w:t>
      </w:r>
      <m:oMath>
        <m:r>
          <w:rPr>
            <w:rFonts w:ascii="Cambria Math" w:eastAsia="Cambria Math" w:hAnsi="Cambria Math"/>
            <w:sz w:val="24"/>
            <w:szCs w:val="24"/>
          </w:rPr>
          <m:t>10</m:t>
        </m:r>
      </m:oMath>
      <w:r w:rsidRPr="0029618A">
        <w:rPr>
          <w:rFonts w:eastAsia="Times New Roman"/>
          <w:sz w:val="24"/>
          <w:szCs w:val="24"/>
        </w:rPr>
        <w:t xml:space="preserve"> дней.</w:t>
      </w:r>
    </w:p>
    <w:p w14:paraId="5F2305F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557163E" wp14:editId="28FD438F">
            <wp:extent cx="4629785" cy="732790"/>
            <wp:effectExtent l="0" t="0" r="0" b="0"/>
            <wp:docPr id="88" name="image77.png" descr="C:\tmp\podlost\ToH\html\figures\deadline\2018-09-03_12-46-48.png"/>
            <wp:cNvGraphicFramePr/>
            <a:graphic xmlns:a="http://schemas.openxmlformats.org/drawingml/2006/main">
              <a:graphicData uri="http://schemas.openxmlformats.org/drawingml/2006/picture">
                <pic:pic xmlns:pic="http://schemas.openxmlformats.org/drawingml/2006/picture">
                  <pic:nvPicPr>
                    <pic:cNvPr id="0" name="image77.png" descr="C:\tmp\podlost\ToH\html\figures\deadline\2018-09-03_12-46-48.png"/>
                    <pic:cNvPicPr preferRelativeResize="0"/>
                  </pic:nvPicPr>
                  <pic:blipFill>
                    <a:blip r:embed="rId104" cstate="print"/>
                    <a:srcRect/>
                    <a:stretch>
                      <a:fillRect/>
                    </a:stretch>
                  </pic:blipFill>
                  <pic:spPr>
                    <a:xfrm>
                      <a:off x="0" y="0"/>
                      <a:ext cx="4629785" cy="732790"/>
                    </a:xfrm>
                    <a:prstGeom prst="rect">
                      <a:avLst/>
                    </a:prstGeom>
                    <a:ln/>
                  </pic:spPr>
                </pic:pic>
              </a:graphicData>
            </a:graphic>
          </wp:inline>
        </w:drawing>
      </w:r>
    </w:p>
    <w:p w14:paraId="5DA8F6A6"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14:paraId="360B2C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Понятно, что</w:t>
      </w:r>
      <w:r>
        <w:rPr>
          <w:rFonts w:eastAsia="Times New Roman"/>
          <w:sz w:val="24"/>
          <w:szCs w:val="24"/>
        </w:rPr>
        <w:t>,</w:t>
      </w:r>
      <w:r w:rsidRPr="0029618A">
        <w:rPr>
          <w:rFonts w:eastAsia="Times New Roman"/>
          <w:sz w:val="24"/>
          <w:szCs w:val="24"/>
        </w:rPr>
        <w:t xml:space="preserve"> делая дела</w:t>
      </w:r>
      <w:r>
        <w:rPr>
          <w:rFonts w:eastAsia="Times New Roman"/>
          <w:sz w:val="24"/>
          <w:szCs w:val="24"/>
        </w:rPr>
        <w:t xml:space="preserve"> в соответствии с </w:t>
      </w:r>
      <w:proofErr w:type="spellStart"/>
      <w:r>
        <w:rPr>
          <w:rFonts w:eastAsia="Times New Roman"/>
          <w:sz w:val="24"/>
          <w:szCs w:val="24"/>
        </w:rPr>
        <w:t>мерфологической</w:t>
      </w:r>
      <w:proofErr w:type="spellEnd"/>
      <w:r>
        <w:rPr>
          <w:rFonts w:eastAsia="Times New Roman"/>
          <w:sz w:val="24"/>
          <w:szCs w:val="24"/>
        </w:rPr>
        <w:t xml:space="preserve"> </w:t>
      </w:r>
      <w:r w:rsidRPr="0029618A">
        <w:rPr>
          <w:rFonts w:eastAsia="Times New Roman"/>
          <w:sz w:val="24"/>
          <w:szCs w:val="24"/>
        </w:rPr>
        <w:t>аксиом</w:t>
      </w:r>
      <w:r>
        <w:rPr>
          <w:rFonts w:eastAsia="Times New Roman"/>
          <w:sz w:val="24"/>
          <w:szCs w:val="24"/>
        </w:rPr>
        <w:t>ой</w:t>
      </w:r>
      <w:r w:rsidRPr="0029618A">
        <w:rPr>
          <w:rFonts w:eastAsia="Times New Roman"/>
          <w:sz w:val="24"/>
          <w:szCs w:val="24"/>
        </w:rPr>
        <w:t xml:space="preserve"> </w:t>
      </w:r>
      <w:proofErr w:type="spellStart"/>
      <w:r w:rsidRPr="0029618A">
        <w:rPr>
          <w:rFonts w:eastAsia="Times New Roman"/>
          <w:sz w:val="24"/>
          <w:szCs w:val="24"/>
        </w:rPr>
        <w:t>Дехэя</w:t>
      </w:r>
      <w:proofErr w:type="spellEnd"/>
      <w:r>
        <w:rPr>
          <w:rFonts w:eastAsia="Times New Roman"/>
          <w:sz w:val="24"/>
          <w:szCs w:val="24"/>
        </w:rPr>
        <w:t>:</w:t>
      </w:r>
      <w:r w:rsidRPr="0029618A">
        <w:rPr>
          <w:rFonts w:eastAsia="Times New Roman"/>
          <w:b/>
          <w:i/>
          <w:sz w:val="24"/>
          <w:szCs w:val="24"/>
        </w:rPr>
        <w:t xml:space="preserve"> </w:t>
      </w:r>
      <w:r w:rsidRPr="0029618A">
        <w:rPr>
          <w:rFonts w:eastAsia="Times New Roman"/>
          <w:sz w:val="24"/>
          <w:szCs w:val="24"/>
        </w:rPr>
        <w:t>«</w:t>
      </w:r>
      <w:r>
        <w:rPr>
          <w:rFonts w:eastAsia="Times New Roman"/>
          <w:sz w:val="24"/>
          <w:szCs w:val="24"/>
        </w:rPr>
        <w:t>П</w:t>
      </w:r>
      <w:r w:rsidRPr="0029618A">
        <w:rPr>
          <w:rFonts w:eastAsia="Times New Roman"/>
          <w:sz w:val="24"/>
          <w:szCs w:val="24"/>
        </w:rPr>
        <w:t xml:space="preserve">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w:t>
      </w:r>
      <w:proofErr w:type="gramStart"/>
      <w:r w:rsidRPr="0029618A">
        <w:rPr>
          <w:rFonts w:eastAsia="Times New Roman"/>
          <w:sz w:val="24"/>
          <w:szCs w:val="24"/>
        </w:rPr>
        <w:t>последовательных</w:t>
      </w:r>
      <w:proofErr w:type="gramEnd"/>
      <w:r w:rsidRPr="0029618A">
        <w:rPr>
          <w:rFonts w:eastAsia="Times New Roman"/>
          <w:sz w:val="24"/>
          <w:szCs w:val="24"/>
        </w:rPr>
        <w:t xml:space="preserve"> репетиционных этапов, каждый из которых требует один день на выполнение. Какова вероятность не уложиться в срок, если действовать сог</w:t>
      </w:r>
      <w:proofErr w:type="spellStart"/>
      <w:r w:rsidRPr="0029618A">
        <w:rPr>
          <w:rFonts w:eastAsia="Times New Roman"/>
          <w:sz w:val="24"/>
          <w:szCs w:val="24"/>
        </w:rPr>
        <w:t>ласно</w:t>
      </w:r>
      <w:proofErr w:type="spellEnd"/>
      <w:r w:rsidRPr="0029618A">
        <w:rPr>
          <w:rFonts w:eastAsia="Times New Roman"/>
          <w:sz w:val="24"/>
          <w:szCs w:val="24"/>
        </w:rPr>
        <w:t xml:space="preserve">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14:paraId="65AF5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w:t>
      </w:r>
      <w:proofErr w:type="gramStart"/>
      <w:r w:rsidRPr="0029618A">
        <w:rPr>
          <w:rFonts w:eastAsia="Times New Roman"/>
          <w:sz w:val="24"/>
          <w:szCs w:val="24"/>
        </w:rPr>
        <w:t>балбеса</w:t>
      </w:r>
      <w:proofErr w:type="gramEnd"/>
      <w:r w:rsidRPr="0029618A">
        <w:rPr>
          <w:rFonts w:eastAsia="Times New Roman"/>
          <w:sz w:val="24"/>
          <w:szCs w:val="24"/>
        </w:rPr>
        <w:t xml:space="preserve">. Вычисления состояли в генерации стохастических цепочек и в </w:t>
      </w:r>
      <w:r w:rsidRPr="0029618A">
        <w:rPr>
          <w:rFonts w:eastAsia="Times New Roman"/>
          <w:sz w:val="24"/>
          <w:szCs w:val="24"/>
        </w:rPr>
        <w:lastRenderedPageBreak/>
        <w:t>подсчёте их длин для различных ограничений по времени по следующему алгоритму:</w:t>
      </w:r>
    </w:p>
    <w:p w14:paraId="11F61784"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14:paraId="28F0E2D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14:paraId="3C3C362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14:paraId="6CF6C91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 0</w:t>
      </w:r>
    </w:p>
    <w:p w14:paraId="528D5D6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14:paraId="144547E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14:paraId="40E4630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14:paraId="14B8C66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14:paraId="0FA078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14:paraId="1A2B20C9"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14:paraId="0395751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для </w:t>
      </w:r>
      <m:oMath>
        <m:r>
          <w:rPr>
            <w:rFonts w:ascii="Cambria Math" w:eastAsia="Cambria Math" w:hAnsi="Cambria Math"/>
            <w:sz w:val="24"/>
            <w:szCs w:val="24"/>
          </w:rPr>
          <m:t>n=10</m:t>
        </m:r>
      </m:oMath>
      <w:r w:rsidRPr="0029618A">
        <w:rPr>
          <w:rFonts w:eastAsia="Times New Roman"/>
          <w:sz w:val="24"/>
          <w:szCs w:val="24"/>
        </w:rPr>
        <w:t>:</w:t>
      </w:r>
    </w:p>
    <w:p w14:paraId="17BADF49"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7158251" wp14:editId="2F352E33">
            <wp:extent cx="3783965" cy="3505200"/>
            <wp:effectExtent l="0" t="0" r="0" b="0"/>
            <wp:docPr id="104" name="image91.png" descr="C:\tmp\podlost\ToH\html\figures\deadline\2019-01-07_18-33-11.png"/>
            <wp:cNvGraphicFramePr/>
            <a:graphic xmlns:a="http://schemas.openxmlformats.org/drawingml/2006/main">
              <a:graphicData uri="http://schemas.openxmlformats.org/drawingml/2006/picture">
                <pic:pic xmlns:pic="http://schemas.openxmlformats.org/drawingml/2006/picture">
                  <pic:nvPicPr>
                    <pic:cNvPr id="0" name="image91.png" descr="C:\tmp\podlost\ToH\html\figures\deadline\2019-01-07_18-33-11.png"/>
                    <pic:cNvPicPr preferRelativeResize="0"/>
                  </pic:nvPicPr>
                  <pic:blipFill>
                    <a:blip r:embed="rId105" cstate="print"/>
                    <a:srcRect/>
                    <a:stretch>
                      <a:fillRect/>
                    </a:stretch>
                  </pic:blipFill>
                  <pic:spPr>
                    <a:xfrm>
                      <a:off x="0" y="0"/>
                      <a:ext cx="3783965" cy="3505200"/>
                    </a:xfrm>
                    <a:prstGeom prst="rect">
                      <a:avLst/>
                    </a:prstGeom>
                    <a:ln/>
                  </pic:spPr>
                </pic:pic>
              </a:graphicData>
            </a:graphic>
          </wp:inline>
        </w:drawing>
      </w:r>
    </w:p>
    <w:p w14:paraId="7714AFC2"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Гистограмма функции вероятности для длины цепочек, которые</w:t>
      </w:r>
      <w:r>
        <w:rPr>
          <w:rFonts w:eastAsia="Times New Roman"/>
          <w:i/>
          <w:sz w:val="24"/>
          <w:szCs w:val="24"/>
        </w:rPr>
        <w:t xml:space="preserve"> </w:t>
      </w:r>
      <w:r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14:paraId="6FA7A7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Подсчитывая события в настоящем пуассоновском потоке с интенсивностью </w:t>
      </w:r>
      <m:oMath>
        <m:r>
          <w:rPr>
            <w:rFonts w:ascii="Cambria Math" w:hAnsi="Cambria Math"/>
          </w:rPr>
          <m:t>λ</m:t>
        </m:r>
      </m:oMath>
      <w:r w:rsidRPr="0029618A">
        <w:rPr>
          <w:rFonts w:eastAsia="Times New Roman"/>
          <w:sz w:val="24"/>
          <w:szCs w:val="24"/>
        </w:rPr>
        <w:t xml:space="preserve">, мы придём к </w:t>
      </w:r>
      <w:proofErr w:type="spellStart"/>
      <w:r>
        <w:rPr>
          <w:rFonts w:eastAsia="Times New Roman"/>
          <w:sz w:val="24"/>
          <w:szCs w:val="24"/>
        </w:rPr>
        <w:t>упоминавшемуся</w:t>
      </w:r>
      <w:proofErr w:type="spellEnd"/>
      <w:r>
        <w:rPr>
          <w:rFonts w:eastAsia="Times New Roman"/>
          <w:sz w:val="24"/>
          <w:szCs w:val="24"/>
        </w:rPr>
        <w:t xml:space="preserve"> уже </w:t>
      </w:r>
      <w:r w:rsidRPr="0029618A">
        <w:rPr>
          <w:rFonts w:eastAsia="Times New Roman"/>
          <w:sz w:val="24"/>
          <w:szCs w:val="24"/>
        </w:rPr>
        <w:t xml:space="preserve"> распределению Пуассона</w:t>
      </w:r>
      <w:proofErr w:type="gramStart"/>
      <w:r w:rsidRPr="0029618A">
        <w:rPr>
          <w:rFonts w:eastAsia="Times New Roman"/>
          <w:sz w:val="24"/>
          <w:szCs w:val="24"/>
        </w:rPr>
        <w:t xml:space="preserve">: </w:t>
      </w:r>
      <w:proofErr w:type="gramEnd"/>
    </w:p>
    <w:p w14:paraId="0DC55360" w14:textId="77777777" w:rsidR="00FC10F8" w:rsidRPr="0029618A" w:rsidRDefault="00FC10F8" w:rsidP="00FC10F8">
      <w:pPr>
        <w:keepNext/>
        <w:spacing w:before="120" w:after="120"/>
        <w:ind w:left="227" w:right="227"/>
        <w:jc w:val="center"/>
        <w:rPr>
          <w:rFonts w:eastAsia="Cambria Math"/>
          <w:i/>
          <w:sz w:val="24"/>
          <w:szCs w:val="24"/>
        </w:rPr>
      </w:pPr>
      <m:oMathPara>
        <m:oMath>
          <m:r>
            <w:rPr>
              <w:rFonts w:ascii="Cambria Math" w:eastAsia="Cambria Math" w:hAnsi="Cambria Math"/>
              <w:sz w:val="24"/>
              <w:szCs w:val="24"/>
            </w:rPr>
            <w:lastRenderedPageBreak/>
            <m:t>p</m:t>
          </m:r>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m:t>
                  </m:r>
                </m:sup>
              </m:sSup>
              <m:sSup>
                <m:sSupPr>
                  <m:ctrlPr>
                    <w:rPr>
                      <w:rFonts w:ascii="Cambria Math" w:eastAsia="Cambria Math" w:hAnsi="Cambria Math"/>
                      <w:i/>
                      <w:sz w:val="24"/>
                      <w:szCs w:val="24"/>
                    </w:rPr>
                  </m:ctrlPr>
                </m:sSupPr>
                <m:e>
                  <m:r>
                    <w:rPr>
                      <w:rFonts w:ascii="Cambria Math" w:eastAsia="Cambria Math" w:hAnsi="Cambria Math"/>
                      <w:sz w:val="24"/>
                      <w:szCs w:val="24"/>
                    </w:rPr>
                    <m:t>λ</m:t>
                  </m:r>
                </m:e>
                <m:sup>
                  <m:r>
                    <w:rPr>
                      <w:rFonts w:ascii="Cambria Math" w:eastAsia="Cambria Math" w:hAnsi="Cambria Math"/>
                      <w:sz w:val="24"/>
                      <w:szCs w:val="24"/>
                    </w:rPr>
                    <m:t>k</m:t>
                  </m:r>
                </m:sup>
              </m:sSup>
            </m:num>
            <m:den>
              <m:r>
                <w:rPr>
                  <w:rFonts w:ascii="Cambria Math" w:eastAsia="Cambria Math" w:hAnsi="Cambria Math"/>
                  <w:sz w:val="24"/>
                  <w:szCs w:val="24"/>
                </w:rPr>
                <m:t>k!</m:t>
              </m:r>
            </m:den>
          </m:f>
          <m:r>
            <w:rPr>
              <w:rFonts w:ascii="Cambria Math" w:eastAsia="Cambria Math" w:hAnsi="Cambria Math"/>
              <w:sz w:val="24"/>
              <w:szCs w:val="24"/>
            </w:rPr>
            <m:t>,</m:t>
          </m:r>
        </m:oMath>
      </m:oMathPara>
    </w:p>
    <w:p w14:paraId="661C3E3F" w14:textId="77777777" w:rsidR="00FC10F8" w:rsidRDefault="00FC10F8" w:rsidP="00FC10F8">
      <w:pPr>
        <w:spacing w:line="288" w:lineRule="auto"/>
        <w:jc w:val="both"/>
        <w:rPr>
          <w:rFonts w:eastAsia="Times New Roman"/>
          <w:sz w:val="24"/>
          <w:szCs w:val="24"/>
        </w:rPr>
      </w:pPr>
      <w:proofErr w:type="gramStart"/>
      <w:r>
        <w:rPr>
          <w:rFonts w:eastAsia="Times New Roman"/>
          <w:sz w:val="24"/>
          <w:szCs w:val="24"/>
        </w:rPr>
        <w:t>к</w:t>
      </w:r>
      <w:r w:rsidRPr="0029618A">
        <w:rPr>
          <w:rFonts w:eastAsia="Times New Roman"/>
          <w:sz w:val="24"/>
          <w:szCs w:val="24"/>
        </w:rPr>
        <w:t>оторое</w:t>
      </w:r>
      <w:proofErr w:type="gramEnd"/>
      <w:r>
        <w:rPr>
          <w:rFonts w:eastAsia="Times New Roman"/>
          <w:sz w:val="24"/>
          <w:szCs w:val="24"/>
        </w:rPr>
        <w:t>, напомню,</w:t>
      </w:r>
      <w:r w:rsidRPr="0029618A">
        <w:rPr>
          <w:rFonts w:eastAsia="Times New Roman"/>
          <w:sz w:val="24"/>
          <w:szCs w:val="24"/>
        </w:rPr>
        <w:t xml:space="preserve"> описывает вероятность получить ровно </w:t>
      </w:r>
      <m:oMath>
        <m:r>
          <w:rPr>
            <w:rFonts w:ascii="Cambria Math" w:eastAsia="Cambria Math" w:hAnsi="Cambria Math"/>
            <w:sz w:val="24"/>
            <w:szCs w:val="24"/>
          </w:rPr>
          <m:t>k</m:t>
        </m:r>
      </m:oMath>
      <w:r w:rsidRPr="0029618A">
        <w:rPr>
          <w:rFonts w:eastAsia="Times New Roman"/>
          <w:sz w:val="24"/>
          <w:szCs w:val="24"/>
        </w:rPr>
        <w:t xml:space="preserve"> 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14:paraId="648CF5D0" w14:textId="77777777" w:rsidR="00FC10F8" w:rsidRDefault="00FC10F8" w:rsidP="00FC10F8">
      <w:pPr>
        <w:spacing w:line="288" w:lineRule="auto"/>
        <w:ind w:firstLine="426"/>
        <w:jc w:val="both"/>
        <w:rPr>
          <w:rFonts w:eastAsia="Times New Roman"/>
          <w:sz w:val="24"/>
          <w:szCs w:val="24"/>
        </w:rPr>
      </w:pPr>
      <w:r>
        <w:rPr>
          <w:rFonts w:eastAsia="Times New Roman"/>
          <w:sz w:val="24"/>
          <w:szCs w:val="24"/>
        </w:rPr>
        <w:t xml:space="preserve">Давайте отвлечёмся от дел и сроков и формально опишем исследуемый процесс. Рассмотрим ряд из  </w:t>
      </w:r>
      <m:oMath>
        <m:r>
          <w:rPr>
            <w:rFonts w:ascii="Cambria Math" w:eastAsia="Times New Roman" w:hAnsi="Cambria Math"/>
            <w:sz w:val="24"/>
            <w:szCs w:val="24"/>
            <w:lang w:val="en-US"/>
          </w:rPr>
          <m:t>n</m:t>
        </m:r>
      </m:oMath>
      <w:r>
        <w:rPr>
          <w:rFonts w:eastAsia="Times New Roman"/>
          <w:sz w:val="24"/>
          <w:szCs w:val="24"/>
        </w:rPr>
        <w:t xml:space="preserve"> пронумерованных ячеек. Процесс состоит в последовательном случайном размещении точек по этим ячейкам. Первая точка может оказаться в любой ячейке с равной вероятностью, пус</w:t>
      </w:r>
      <w:proofErr w:type="spellStart"/>
      <w:r>
        <w:rPr>
          <w:rFonts w:eastAsia="Times New Roman"/>
          <w:sz w:val="24"/>
          <w:szCs w:val="24"/>
        </w:rPr>
        <w:t>ть</w:t>
      </w:r>
      <w:proofErr w:type="spellEnd"/>
      <w:r>
        <w:rPr>
          <w:rFonts w:eastAsia="Times New Roman"/>
          <w:sz w:val="24"/>
          <w:szCs w:val="24"/>
        </w:rPr>
        <w:t xml:space="preserve"> это будет ячейка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xml:space="preserve">. Следующая точка может оказаться в любой ячейке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2</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xml:space="preserve">. Для всех последующих точек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k-1</m:t>
            </m:r>
          </m:sub>
        </m:sSub>
      </m:oMath>
      <w:r>
        <w:rPr>
          <w:rFonts w:eastAsia="Times New Roman"/>
          <w:sz w:val="24"/>
          <w:szCs w:val="24"/>
        </w:rPr>
        <w:t xml:space="preserve">. Этот процесс завершится, когда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=n.</m:t>
        </m:r>
      </m:oMath>
      <w:r>
        <w:rPr>
          <w:rFonts w:eastAsia="Times New Roman"/>
          <w:sz w:val="24"/>
          <w:szCs w:val="24"/>
        </w:rPr>
        <w:t xml:space="preserve"> Нас интересует вероятность того, что для заданного </w:t>
      </w:r>
      <m:oMath>
        <m:r>
          <w:rPr>
            <w:rFonts w:ascii="Cambria Math" w:eastAsia="Times New Roman" w:hAnsi="Cambria Math"/>
            <w:sz w:val="24"/>
            <w:szCs w:val="24"/>
          </w:rPr>
          <m:t>n&gt;</m:t>
        </m:r>
        <m:r>
          <w:rPr>
            <w:rFonts w:ascii="Cambria Math" w:eastAsia="Times New Roman" w:hAnsi="Cambria Math"/>
            <w:sz w:val="24"/>
            <w:szCs w:val="24"/>
            <w:lang w:val="en-US"/>
          </w:rPr>
          <m:t>k</m:t>
        </m:r>
      </m:oMath>
      <w:r>
        <w:rPr>
          <w:rFonts w:eastAsia="Times New Roman"/>
          <w:sz w:val="24"/>
          <w:szCs w:val="24"/>
        </w:rPr>
        <w:t xml:space="preserve"> удастся разместить менее</w:t>
      </w:r>
      <w:r w:rsidRPr="00D42806">
        <w:rPr>
          <w:rFonts w:eastAsia="Times New Roman"/>
          <w:sz w:val="24"/>
          <w:szCs w:val="24"/>
        </w:rPr>
        <w:t xml:space="preserve"> </w:t>
      </w:r>
      <w:r>
        <w:rPr>
          <w:rFonts w:eastAsia="Times New Roman"/>
          <w:sz w:val="24"/>
          <w:szCs w:val="24"/>
        </w:rPr>
        <w:t xml:space="preserve"> </w:t>
      </w:r>
      <m:oMath>
        <m:r>
          <w:rPr>
            <w:rFonts w:ascii="Cambria Math" w:eastAsia="Times New Roman" w:hAnsi="Cambria Math"/>
            <w:sz w:val="24"/>
            <w:szCs w:val="24"/>
          </w:rPr>
          <m:t>k</m:t>
        </m:r>
      </m:oMath>
      <w:r>
        <w:rPr>
          <w:rFonts w:eastAsia="Times New Roman"/>
          <w:sz w:val="24"/>
          <w:szCs w:val="24"/>
        </w:rPr>
        <w:t xml:space="preserve"> точек.</w:t>
      </w:r>
    </w:p>
    <w:p w14:paraId="0EBF213B" w14:textId="77777777" w:rsidR="00FC10F8" w:rsidRPr="00BB52AF" w:rsidRDefault="00FC10F8" w:rsidP="00FC10F8">
      <w:pPr>
        <w:spacing w:line="288" w:lineRule="auto"/>
        <w:ind w:firstLine="426"/>
        <w:jc w:val="both"/>
        <w:rPr>
          <w:rFonts w:eastAsia="Times New Roman"/>
          <w:i/>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w:t>
      </w:r>
      <w:proofErr w:type="gramStart"/>
      <w:r>
        <w:rPr>
          <w:rFonts w:eastAsia="Times New Roman"/>
          <w:sz w:val="24"/>
          <w:szCs w:val="24"/>
        </w:rPr>
        <w:t>разместить одну точку нет совсем, поскольку по условиям для первой точки все ячейки свободны</w:t>
      </w:r>
      <w:proofErr w:type="gramEnd"/>
      <w:r>
        <w:rPr>
          <w:rFonts w:eastAsia="Times New Roman"/>
          <w:sz w:val="24"/>
          <w:szCs w:val="24"/>
        </w:rPr>
        <w:t xml:space="preserve">.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последней</w:t>
      </w:r>
      <w:r w:rsidRPr="0029618A">
        <w:rPr>
          <w:rFonts w:eastAsia="Times New Roman"/>
          <w:sz w:val="24"/>
          <w:szCs w:val="24"/>
        </w:rPr>
        <w:t xml:space="preserve"> </w:t>
      </w:r>
      <w:r>
        <w:rPr>
          <w:rFonts w:eastAsia="Times New Roman"/>
          <w:sz w:val="24"/>
          <w:szCs w:val="24"/>
        </w:rPr>
        <w:t xml:space="preserve">ячейке располагается вторая, последняя точка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m:t>
        </m:r>
      </m:oMath>
      <w:r w:rsidRPr="0029618A">
        <w:rPr>
          <w:rFonts w:eastAsia="Times New Roman"/>
          <w:sz w:val="24"/>
          <w:szCs w:val="24"/>
        </w:rPr>
        <w:t>, а на расположение перво</w:t>
      </w:r>
      <w:r>
        <w:rPr>
          <w:rFonts w:eastAsia="Times New Roman"/>
          <w:sz w:val="24"/>
          <w:szCs w:val="24"/>
        </w:rPr>
        <w:t>й</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ограничений нет, так что вероятность для </w:t>
      </w:r>
      <m:oMath>
        <m:r>
          <w:rPr>
            <w:rFonts w:ascii="Cambria Math" w:eastAsia="Cambria Math" w:hAnsi="Cambria Math"/>
            <w:sz w:val="24"/>
            <w:szCs w:val="24"/>
          </w:rPr>
          <m:t>k=2</m:t>
        </m:r>
      </m:oMath>
      <w:r w:rsidRPr="0029618A">
        <w:rPr>
          <w:rFonts w:eastAsia="Times New Roman"/>
          <w:sz w:val="24"/>
          <w:szCs w:val="24"/>
        </w:rPr>
        <w:t xml:space="preserve"> равна</w:t>
      </w:r>
      <w:r>
        <w:rPr>
          <w:rFonts w:eastAsia="Times New Roman"/>
          <w:sz w:val="24"/>
          <w:szCs w:val="24"/>
        </w:rPr>
        <w:t xml:space="preserve">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Дальше можно действовать индуктивно. Для произвольного </w:t>
      </w:r>
      <m:oMath>
        <m:r>
          <w:rPr>
            <w:rFonts w:ascii="Cambria Math" w:eastAsia="Times New Roman" w:hAnsi="Cambria Math"/>
            <w:sz w:val="24"/>
            <w:szCs w:val="24"/>
          </w:rPr>
          <m:t>k</m:t>
        </m:r>
      </m:oMath>
      <w:r>
        <w:rPr>
          <w:rFonts w:eastAsia="Times New Roman"/>
          <w:sz w:val="24"/>
          <w:szCs w:val="24"/>
        </w:rPr>
        <w:t xml:space="preserve"> последняя точка обязательно долж</w:t>
      </w:r>
      <w:r w:rsidRPr="0029618A">
        <w:rPr>
          <w:rFonts w:eastAsia="Times New Roman"/>
          <w:sz w:val="24"/>
          <w:szCs w:val="24"/>
        </w:rPr>
        <w:t>н</w:t>
      </w:r>
      <w:r>
        <w:rPr>
          <w:rFonts w:eastAsia="Times New Roman"/>
          <w:sz w:val="24"/>
          <w:szCs w:val="24"/>
        </w:rPr>
        <w:t>а</w:t>
      </w:r>
      <w:r w:rsidRPr="0029618A">
        <w:rPr>
          <w:rFonts w:eastAsia="Times New Roman"/>
          <w:sz w:val="24"/>
          <w:szCs w:val="24"/>
        </w:rPr>
        <w:t xml:space="preserve"> </w:t>
      </w:r>
      <w:r>
        <w:rPr>
          <w:rFonts w:eastAsia="Times New Roman"/>
          <w:sz w:val="24"/>
          <w:szCs w:val="24"/>
        </w:rPr>
        <w:t>оказаться в последней ячейке</w:t>
      </w:r>
      <w:r w:rsidRPr="0029618A">
        <w:rPr>
          <w:rFonts w:eastAsia="Times New Roman"/>
          <w:sz w:val="24"/>
          <w:szCs w:val="24"/>
        </w:rPr>
        <w:t xml:space="preserve">, это может случиться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После чего мы можем поместить предпоследнее дело в люб</w:t>
      </w:r>
      <w:proofErr w:type="spellStart"/>
      <w:r>
        <w:rPr>
          <w:rFonts w:eastAsia="Times New Roman"/>
          <w:sz w:val="24"/>
          <w:szCs w:val="24"/>
        </w:rPr>
        <w:t>ую</w:t>
      </w:r>
      <w:proofErr w:type="spellEnd"/>
      <w:r w:rsidRPr="0029618A">
        <w:rPr>
          <w:rFonts w:eastAsia="Times New Roman"/>
          <w:sz w:val="24"/>
          <w:szCs w:val="24"/>
        </w:rPr>
        <w:t xml:space="preserve"> из свободных </w:t>
      </w:r>
      <w:r>
        <w:rPr>
          <w:rFonts w:eastAsia="Times New Roman"/>
          <w:sz w:val="24"/>
          <w:szCs w:val="24"/>
        </w:rPr>
        <w:t>ячеек</w:t>
      </w:r>
      <w:r w:rsidRPr="0029618A">
        <w:rPr>
          <w:rFonts w:eastAsia="Times New Roman"/>
          <w:sz w:val="24"/>
          <w:szCs w:val="24"/>
        </w:rPr>
        <w:t>, скажем</w:t>
      </w:r>
      <w:r>
        <w:rPr>
          <w:rFonts w:eastAsia="Times New Roman"/>
          <w:sz w:val="24"/>
          <w:szCs w:val="24"/>
        </w:rPr>
        <w:t>, с номером</w:t>
      </w:r>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сведя при этом задачу к случаю </w:t>
      </w:r>
      <m:oMath>
        <m:r>
          <w:rPr>
            <w:rFonts w:ascii="Cambria Math" w:eastAsia="Cambria Math" w:hAnsi="Cambria Math"/>
            <w:sz w:val="24"/>
            <w:szCs w:val="24"/>
          </w:rPr>
          <m:t>k-1</m:t>
        </m:r>
      </m:oMath>
      <w:r w:rsidRPr="0029618A">
        <w:rPr>
          <w:rFonts w:eastAsia="Times New Roman"/>
          <w:sz w:val="24"/>
          <w:szCs w:val="24"/>
        </w:rPr>
        <w:t xml:space="preserve"> </w:t>
      </w:r>
      <w:r>
        <w:rPr>
          <w:rFonts w:eastAsia="Times New Roman"/>
          <w:sz w:val="24"/>
          <w:szCs w:val="24"/>
        </w:rPr>
        <w:t xml:space="preserve">точек </w:t>
      </w:r>
      <w:r w:rsidRPr="0029618A">
        <w:rPr>
          <w:rFonts w:eastAsia="Times New Roman"/>
          <w:sz w:val="24"/>
          <w:szCs w:val="24"/>
        </w:rPr>
        <w:t xml:space="preserve">и </w:t>
      </w:r>
      <m:oMath>
        <m:r>
          <w:rPr>
            <w:rFonts w:ascii="Cambria Math" w:eastAsia="Cambria Math" w:hAnsi="Cambria Math"/>
            <w:sz w:val="24"/>
            <w:szCs w:val="24"/>
          </w:rPr>
          <m:t>n-m</m:t>
        </m:r>
      </m:oMath>
      <w:r w:rsidRPr="0029618A">
        <w:rPr>
          <w:rFonts w:eastAsia="Times New Roman"/>
          <w:sz w:val="24"/>
          <w:szCs w:val="24"/>
        </w:rPr>
        <w:t xml:space="preserve"> </w:t>
      </w:r>
      <w:r>
        <w:rPr>
          <w:rFonts w:eastAsia="Times New Roman"/>
          <w:sz w:val="24"/>
          <w:szCs w:val="24"/>
        </w:rPr>
        <w:t>ячеек</w:t>
      </w:r>
      <w:r w:rsidRPr="0029618A">
        <w:rPr>
          <w:rFonts w:eastAsia="Times New Roman"/>
          <w:sz w:val="24"/>
          <w:szCs w:val="24"/>
        </w:rPr>
        <w:t xml:space="preserve">. Выбор </w:t>
      </w:r>
      <m:oMath>
        <m:r>
          <w:rPr>
            <w:rFonts w:ascii="Cambria Math" w:eastAsia="Times New Roman" w:hAnsi="Cambria Math"/>
            <w:sz w:val="24"/>
            <w:szCs w:val="24"/>
          </w:rPr>
          <m:t>m</m:t>
        </m:r>
      </m:oMath>
      <w:r w:rsidRPr="0029618A">
        <w:rPr>
          <w:rFonts w:eastAsia="Times New Roman"/>
          <w:sz w:val="24"/>
          <w:szCs w:val="24"/>
        </w:rPr>
        <w:t xml:space="preserve"> ограничен </w:t>
      </w:r>
      <w:r>
        <w:rPr>
          <w:rFonts w:eastAsia="Times New Roman"/>
          <w:sz w:val="24"/>
          <w:szCs w:val="24"/>
        </w:rPr>
        <w:t xml:space="preserve">сверху </w:t>
      </w:r>
      <w:r w:rsidRPr="0029618A">
        <w:rPr>
          <w:rFonts w:eastAsia="Times New Roman"/>
          <w:sz w:val="24"/>
          <w:szCs w:val="24"/>
        </w:rPr>
        <w:t xml:space="preserve">числом </w:t>
      </w:r>
      <m:oMath>
        <m:r>
          <w:rPr>
            <w:rFonts w:ascii="Cambria Math" w:eastAsia="Times New Roman" w:hAnsi="Cambria Math"/>
            <w:sz w:val="24"/>
            <w:szCs w:val="24"/>
          </w:rPr>
          <m:t>k-2</m:t>
        </m:r>
      </m:oMath>
      <w:r w:rsidRPr="0029618A">
        <w:rPr>
          <w:rFonts w:eastAsia="Times New Roman"/>
          <w:sz w:val="24"/>
          <w:szCs w:val="24"/>
        </w:rPr>
        <w:t>, поскольку дв</w:t>
      </w:r>
      <w:r>
        <w:rPr>
          <w:rFonts w:eastAsia="Times New Roman"/>
          <w:sz w:val="24"/>
          <w:szCs w:val="24"/>
        </w:rPr>
        <w:t>е</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 </w:t>
      </w:r>
      <w:proofErr w:type="gramStart"/>
      <w:r w:rsidRPr="0029618A">
        <w:rPr>
          <w:rFonts w:eastAsia="Times New Roman"/>
          <w:sz w:val="24"/>
          <w:szCs w:val="24"/>
        </w:rPr>
        <w:t>последн</w:t>
      </w:r>
      <w:r>
        <w:rPr>
          <w:rFonts w:eastAsia="Times New Roman"/>
          <w:sz w:val="24"/>
          <w:szCs w:val="24"/>
        </w:rPr>
        <w:t>яя</w:t>
      </w:r>
      <w:proofErr w:type="gramEnd"/>
      <w:r w:rsidRPr="0029618A">
        <w:rPr>
          <w:rFonts w:eastAsia="Times New Roman"/>
          <w:sz w:val="24"/>
          <w:szCs w:val="24"/>
        </w:rPr>
        <w:t xml:space="preserve"> и предпоследн</w:t>
      </w:r>
      <w:r>
        <w:rPr>
          <w:rFonts w:eastAsia="Times New Roman"/>
          <w:sz w:val="24"/>
          <w:szCs w:val="24"/>
        </w:rPr>
        <w:t>яя</w:t>
      </w:r>
      <w:r w:rsidRPr="0029618A">
        <w:rPr>
          <w:rFonts w:eastAsia="Times New Roman"/>
          <w:sz w:val="24"/>
          <w:szCs w:val="24"/>
        </w:rPr>
        <w:t xml:space="preserve"> </w:t>
      </w:r>
      <w:r>
        <w:rPr>
          <w:rFonts w:eastAsia="Times New Roman"/>
          <w:sz w:val="24"/>
          <w:szCs w:val="24"/>
        </w:rPr>
        <w:t xml:space="preserve">– </w:t>
      </w:r>
      <w:r w:rsidRPr="0029618A">
        <w:rPr>
          <w:rFonts w:eastAsia="Times New Roman"/>
          <w:sz w:val="24"/>
          <w:szCs w:val="24"/>
        </w:rPr>
        <w:t xml:space="preserve">уже </w:t>
      </w:r>
      <w:r>
        <w:rPr>
          <w:rFonts w:eastAsia="Times New Roman"/>
          <w:sz w:val="24"/>
          <w:szCs w:val="24"/>
        </w:rPr>
        <w:t>размещены</w:t>
      </w:r>
      <w:r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p>
    <w:p w14:paraId="556A80CA" w14:textId="77777777" w:rsidR="00FC10F8" w:rsidRPr="0029618A" w:rsidRDefault="00FC10F8" w:rsidP="00FC10F8">
      <w:pPr>
        <w:spacing w:line="288" w:lineRule="auto"/>
        <w:ind w:firstLine="397"/>
        <w:jc w:val="both"/>
        <w:rPr>
          <w:rFonts w:eastAsia="Times New Roman"/>
          <w:sz w:val="24"/>
          <w:szCs w:val="24"/>
        </w:rPr>
      </w:pPr>
    </w:p>
    <w:p w14:paraId="71DBB39A" w14:textId="77777777" w:rsidR="00FC10F8" w:rsidRPr="0029618A" w:rsidRDefault="006434A2"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1</m:t>
              </m:r>
            </m:e>
          </m:d>
          <m:r>
            <w:rPr>
              <w:rFonts w:ascii="Cambria Math" w:eastAsia="Cambria Math" w:hAnsi="Cambria Math"/>
              <w:sz w:val="24"/>
              <w:szCs w:val="24"/>
            </w:rPr>
            <m:t>=0,</m:t>
          </m:r>
        </m:oMath>
      </m:oMathPara>
    </w:p>
    <w:p w14:paraId="1485FC35" w14:textId="77777777" w:rsidR="00FC10F8" w:rsidRPr="0029618A" w:rsidRDefault="006434A2"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2</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m:oMathPara>
    </w:p>
    <w:p w14:paraId="73292809" w14:textId="77777777" w:rsidR="00FC10F8" w:rsidRPr="0029618A" w:rsidRDefault="006434A2" w:rsidP="00FC10F8">
      <w:pPr>
        <w:keepNext/>
        <w:spacing w:before="120" w:after="120"/>
        <w:ind w:left="227" w:right="227"/>
        <w:jc w:val="center"/>
        <w:rPr>
          <w:rFonts w:eastAsia="Cambria Math"/>
          <w:i/>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d>
            <m:dPr>
              <m:begChr m:val="["/>
              <m:endChr m:val="]"/>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n-1</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n-2</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k-2</m:t>
                  </m:r>
                </m:sub>
              </m:sSub>
              <m:d>
                <m:dPr>
                  <m:ctrlPr>
                    <w:rPr>
                      <w:rFonts w:ascii="Cambria Math" w:eastAsia="Cambria Math" w:hAnsi="Cambria Math"/>
                      <w:i/>
                      <w:sz w:val="24"/>
                      <w:szCs w:val="24"/>
                    </w:rPr>
                  </m:ctrlPr>
                </m:dPr>
                <m:e>
                  <m:r>
                    <w:rPr>
                      <w:rFonts w:ascii="Cambria Math" w:eastAsia="Cambria Math" w:hAnsi="Cambria Math"/>
                      <w:sz w:val="24"/>
                      <w:szCs w:val="24"/>
                    </w:rPr>
                    <m:t>k-1</m:t>
                  </m:r>
                </m:e>
              </m:d>
            </m:e>
          </m:d>
          <m:r>
            <w:rPr>
              <w:rFonts w:ascii="Cambria Math" w:eastAsia="Cambria Math" w:hAnsi="Cambria Math"/>
              <w:sz w:val="24"/>
              <w:szCs w:val="24"/>
            </w:rPr>
            <m:t>.</m:t>
          </m:r>
        </m:oMath>
      </m:oMathPara>
    </w:p>
    <w:p w14:paraId="0CF1D69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Pr>
          <w:rFonts w:eastAsia="Times New Roman"/>
          <w:sz w:val="24"/>
          <w:szCs w:val="24"/>
        </w:rPr>
        <w:t>;</w:t>
      </w:r>
      <w:r w:rsidRPr="0029618A">
        <w:rPr>
          <w:rFonts w:eastAsia="Times New Roman"/>
          <w:sz w:val="24"/>
          <w:szCs w:val="24"/>
        </w:rPr>
        <w:t xml:space="preserve"> в нашем случае это выражения для </w:t>
      </w:r>
      <m:oMath>
        <m:r>
          <w:rPr>
            <w:rFonts w:ascii="Cambria Math" w:eastAsia="Cambria Math" w:hAnsi="Cambria Math"/>
            <w:sz w:val="24"/>
            <w:szCs w:val="24"/>
          </w:rPr>
          <m:t>k=0</m:t>
        </m:r>
      </m:oMath>
      <w:r w:rsidRPr="0029618A">
        <w:rPr>
          <w:rFonts w:eastAsia="Times New Roman"/>
          <w:sz w:val="24"/>
          <w:szCs w:val="24"/>
        </w:rPr>
        <w:t xml:space="preserve"> и </w:t>
      </w:r>
      <m:oMath>
        <m:r>
          <w:rPr>
            <w:rFonts w:ascii="Cambria Math" w:eastAsia="Cambria Math" w:hAnsi="Cambria Math"/>
            <w:sz w:val="24"/>
            <w:szCs w:val="24"/>
          </w:rPr>
          <m:t>1</m:t>
        </m:r>
      </m:oMath>
      <w:r w:rsidRPr="0029618A">
        <w:rPr>
          <w:rFonts w:eastAsia="Times New Roman"/>
          <w:sz w:val="24"/>
          <w:szCs w:val="24"/>
        </w:rPr>
        <w:t xml:space="preserve">. Полученное нами рекуррентное соотношение позволяет вычислить точное распределение, </w:t>
      </w:r>
      <w:r w:rsidRPr="0029618A">
        <w:rPr>
          <w:rFonts w:eastAsia="Times New Roman"/>
          <w:sz w:val="24"/>
          <w:szCs w:val="24"/>
        </w:rPr>
        <w:lastRenderedPageBreak/>
        <w:t xml:space="preserve">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14:paraId="34C2E388" w14:textId="77777777" w:rsidR="00FC10F8" w:rsidRPr="0029618A" w:rsidRDefault="006434A2"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S(n,k).</m:t>
          </m:r>
        </m:oMath>
      </m:oMathPara>
    </w:p>
    <w:p w14:paraId="339FAF7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 символ</w:t>
      </w:r>
      <w:proofErr w:type="gramStart"/>
      <w:r w:rsidRPr="0029618A">
        <w:rPr>
          <w:rFonts w:eastAsia="Times New Roman"/>
          <w:sz w:val="24"/>
          <w:szCs w:val="24"/>
        </w:rPr>
        <w:t xml:space="preserve"> </w:t>
      </w:r>
      <m:oMath>
        <m:r>
          <w:rPr>
            <w:rFonts w:ascii="Cambria Math" w:eastAsia="Times New Roman" w:hAnsi="Cambria Math"/>
            <w:sz w:val="24"/>
            <w:szCs w:val="24"/>
          </w:rPr>
          <m:t>S(n,k)</m:t>
        </m:r>
      </m:oMath>
      <w:r w:rsidRPr="0029618A">
        <w:rPr>
          <w:rFonts w:eastAsia="Times New Roman"/>
          <w:sz w:val="24"/>
          <w:szCs w:val="24"/>
        </w:rPr>
        <w:t xml:space="preserve"> </w:t>
      </w:r>
      <w:proofErr w:type="gramEnd"/>
      <w:r w:rsidRPr="0029618A">
        <w:rPr>
          <w:rFonts w:eastAsia="Times New Roman"/>
          <w:sz w:val="24"/>
          <w:szCs w:val="24"/>
        </w:rPr>
        <w:t xml:space="preserve">обозначает так называемые </w:t>
      </w:r>
      <w:r w:rsidRPr="0029618A">
        <w:rPr>
          <w:rFonts w:eastAsia="Times New Roman"/>
          <w:i/>
          <w:color w:val="205968"/>
          <w:sz w:val="24"/>
          <w:szCs w:val="24"/>
          <w:highlight w:val="white"/>
        </w:rPr>
        <w:t>числа Стирлинга первого рода</w:t>
      </w:r>
      <w:r w:rsidRPr="0029618A">
        <w:rPr>
          <w:rFonts w:eastAsia="Times New Roman"/>
          <w:sz w:val="24"/>
          <w:szCs w:val="24"/>
        </w:rPr>
        <w:t>, они возникают в комбинаторике при подсчёте циклических перестановок</w:t>
      </w:r>
      <w:r w:rsidR="00615FC1">
        <w:rPr>
          <w:rFonts w:eastAsia="Times New Roman"/>
          <w:sz w:val="24"/>
          <w:szCs w:val="24"/>
        </w:rPr>
        <w:t xml:space="preserve"> и в задачах о распределении рекордов</w:t>
      </w:r>
      <w:r>
        <w:rPr>
          <w:rStyle w:val="af0"/>
          <w:rFonts w:eastAsia="Times New Roman"/>
          <w:sz w:val="24"/>
          <w:szCs w:val="24"/>
        </w:rPr>
        <w:footnoteReference w:id="29"/>
      </w:r>
      <w:r w:rsidRPr="0029618A">
        <w:rPr>
          <w:rFonts w:eastAsia="Times New Roman"/>
          <w:sz w:val="24"/>
          <w:szCs w:val="24"/>
        </w:rPr>
        <w:t>. По правде говоря, числа Стирлинга тоже вычисляются рекуррентным соотношением:</w:t>
      </w:r>
    </w:p>
    <w:p w14:paraId="101B9159"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Times New Roman" w:hAnsi="Cambria Math"/>
            <w:sz w:val="24"/>
            <w:szCs w:val="24"/>
          </w:rPr>
          <m:t>S(0,0)</m:t>
        </m:r>
        <m:r>
          <w:rPr>
            <w:rFonts w:ascii="Cambria Math" w:eastAsia="Cambria Math" w:hAnsi="Cambria Math"/>
            <w:sz w:val="24"/>
            <w:szCs w:val="24"/>
          </w:rPr>
          <m:t>=1,</m:t>
        </m:r>
      </m:oMath>
    </w:p>
    <w:p w14:paraId="0CA3B563"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S(0,k)=S(n,0)=0,</m:t>
        </m:r>
      </m:oMath>
    </w:p>
    <w:p w14:paraId="7F725753"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S(n,k)=</m:t>
        </m:r>
        <m:d>
          <m:dPr>
            <m:ctrlPr>
              <w:rPr>
                <w:rFonts w:ascii="Cambria Math" w:eastAsia="Cambria Math" w:hAnsi="Cambria Math"/>
                <w:i/>
                <w:sz w:val="24"/>
                <w:szCs w:val="24"/>
              </w:rPr>
            </m:ctrlPr>
          </m:dPr>
          <m:e>
            <m:r>
              <w:rPr>
                <w:rFonts w:ascii="Cambria Math" w:eastAsia="Cambria Math" w:hAnsi="Cambria Math"/>
                <w:sz w:val="24"/>
                <w:szCs w:val="24"/>
              </w:rPr>
              <m:t>n-1</m:t>
            </m:r>
          </m:e>
        </m:d>
        <m:r>
          <w:rPr>
            <w:rFonts w:ascii="Cambria Math" w:eastAsia="Cambria Math" w:hAnsi="Cambria Math"/>
            <w:sz w:val="24"/>
            <w:szCs w:val="24"/>
          </w:rPr>
          <m:t>S(n-1,k)+S(n-1,k-1),</m:t>
        </m:r>
      </m:oMath>
    </w:p>
    <w:p w14:paraId="608D0C7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они используются уже с середины XVIII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14:paraId="1E2491F1"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M</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  D</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m:t>
          </m:r>
        </m:oMath>
      </m:oMathPara>
    </w:p>
    <w:p w14:paraId="7BFF9A6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xml:space="preserve">, или в конечной форме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S(n+1, 2)</m:t>
        </m:r>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3</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den>
        </m:f>
      </m:oMath>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w:t>
      </w:r>
      <w:proofErr w:type="gramStart"/>
      <w:r w:rsidRPr="0029618A">
        <w:rPr>
          <w:rFonts w:eastAsia="Times New Roman"/>
          <w:sz w:val="24"/>
          <w:szCs w:val="24"/>
        </w:rPr>
        <w:t>разделить</w:t>
      </w:r>
      <w:proofErr w:type="gramEnd"/>
      <w:r w:rsidRPr="0029618A">
        <w:rPr>
          <w:rFonts w:eastAsia="Times New Roman"/>
          <w:sz w:val="24"/>
          <w:szCs w:val="24"/>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w:t>
      </w:r>
      <w:r w:rsidRPr="0029618A">
        <w:rPr>
          <w:rFonts w:eastAsia="Times New Roman"/>
          <w:sz w:val="24"/>
          <w:szCs w:val="24"/>
        </w:rPr>
        <w:lastRenderedPageBreak/>
        <w:t xml:space="preserve">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oMath>
      <w:r w:rsidRPr="0029618A">
        <w:rPr>
          <w:rFonts w:eastAsia="Times New Roman"/>
          <w:sz w:val="24"/>
          <w:szCs w:val="24"/>
        </w:rPr>
        <w:t xml:space="preserve"> стремится к константе </w:t>
      </w:r>
      <m:oMath>
        <m:f>
          <m:fPr>
            <m:ctrlPr>
              <w:rPr>
                <w:rFonts w:ascii="Cambria Math" w:eastAsia="Cambria Math" w:hAnsi="Cambria Math"/>
                <w:sz w:val="24"/>
                <w:szCs w:val="24"/>
              </w:rPr>
            </m:ctrlPr>
          </m:fPr>
          <m:num>
            <m:sSup>
              <m:sSupPr>
                <m:ctrlPr>
                  <w:rPr>
                    <w:rFonts w:ascii="Cambria Math" w:eastAsia="Cambria Math" w:hAnsi="Cambria Math"/>
                    <w:sz w:val="24"/>
                    <w:szCs w:val="24"/>
                  </w:rPr>
                </m:ctrlPr>
              </m:sSupPr>
              <m:e>
                <m:r>
                  <w:rPr>
                    <w:rFonts w:ascii="Cambria Math" w:hAnsi="Cambria Math"/>
                  </w:rPr>
                  <m:t>π</m:t>
                </m:r>
              </m:e>
              <m:sup>
                <m:r>
                  <w:rPr>
                    <w:rFonts w:ascii="Cambria Math" w:eastAsia="Cambria Math" w:hAnsi="Cambria Math"/>
                    <w:sz w:val="24"/>
                    <w:szCs w:val="24"/>
                  </w:rPr>
                  <m:t>2</m:t>
                </m:r>
              </m:sup>
            </m:sSup>
          </m:num>
          <m:den>
            <m:r>
              <w:rPr>
                <w:rFonts w:ascii="Cambria Math" w:eastAsia="Cambria Math" w:hAnsi="Cambria Math"/>
                <w:sz w:val="24"/>
                <w:szCs w:val="24"/>
              </w:rPr>
              <m:t>6</m:t>
            </m:r>
          </m:den>
        </m:f>
      </m:oMath>
      <w:r w:rsidRPr="0029618A">
        <w:rPr>
          <w:rFonts w:eastAsia="Times New Roman"/>
          <w:sz w:val="24"/>
          <w:szCs w:val="24"/>
        </w:rPr>
        <w:t>. Немного позже нам пригодится это наблюдение.</w:t>
      </w:r>
    </w:p>
    <w:p w14:paraId="17D413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 наш вопрос: «Какова вероятность не уложиться </w:t>
      </w:r>
      <w:proofErr w:type="gramStart"/>
      <w:r w:rsidRPr="0029618A">
        <w:rPr>
          <w:rFonts w:eastAsia="Times New Roman"/>
          <w:sz w:val="24"/>
          <w:szCs w:val="24"/>
        </w:rPr>
        <w:t>в</w:t>
      </w:r>
      <w:proofErr w:type="gramEnd"/>
      <w:r w:rsidRPr="0029618A">
        <w:rPr>
          <w:rFonts w:eastAsia="Times New Roman"/>
          <w:sz w:val="24"/>
          <w:szCs w:val="24"/>
        </w:rPr>
        <w:t xml:space="preserve"> </w:t>
      </w:r>
      <m:oMath>
        <m:r>
          <w:rPr>
            <w:rFonts w:ascii="Cambria Math" w:eastAsia="Cambria Math" w:hAnsi="Cambria Math"/>
            <w:sz w:val="24"/>
            <w:szCs w:val="24"/>
          </w:rPr>
          <m:t>n</m:t>
        </m:r>
      </m:oMath>
      <w:r w:rsidRPr="0029618A">
        <w:rPr>
          <w:rFonts w:eastAsia="Times New Roman"/>
          <w:sz w:val="24"/>
          <w:szCs w:val="24"/>
        </w:rPr>
        <w:t xml:space="preserve"> </w:t>
      </w:r>
      <w:proofErr w:type="gramStart"/>
      <w:r w:rsidRPr="0029618A">
        <w:rPr>
          <w:rFonts w:eastAsia="Times New Roman"/>
          <w:sz w:val="24"/>
          <w:szCs w:val="24"/>
        </w:rPr>
        <w:t>дней</w:t>
      </w:r>
      <w:proofErr w:type="gramEnd"/>
      <w:r w:rsidRPr="0029618A">
        <w:rPr>
          <w:rFonts w:eastAsia="Times New Roman"/>
          <w:sz w:val="24"/>
          <w:szCs w:val="24"/>
        </w:rPr>
        <w:t xml:space="preserve">, имея перед собой </w:t>
      </w:r>
      <m:oMath>
        <m:r>
          <w:rPr>
            <w:rFonts w:ascii="Cambria Math" w:eastAsia="Cambria Math" w:hAnsi="Cambria Math"/>
            <w:sz w:val="24"/>
            <w:szCs w:val="24"/>
          </w:rPr>
          <m:t>k</m:t>
        </m:r>
      </m:oMath>
      <w:r w:rsidRPr="0029618A">
        <w:rPr>
          <w:rFonts w:eastAsia="Times New Roman"/>
          <w:sz w:val="24"/>
          <w:szCs w:val="24"/>
        </w:rPr>
        <w:t xml:space="preserve"> последовательных этапов выполнения задачи?» поможет ответить ф</w:t>
      </w:r>
      <w:proofErr w:type="spellStart"/>
      <w:r w:rsidRPr="0029618A">
        <w:rPr>
          <w:rFonts w:eastAsia="Times New Roman"/>
          <w:sz w:val="24"/>
          <w:szCs w:val="24"/>
        </w:rPr>
        <w:t>ункция</w:t>
      </w:r>
      <w:proofErr w:type="spellEnd"/>
      <w:r w:rsidRPr="0029618A">
        <w:rPr>
          <w:rFonts w:eastAsia="Times New Roman"/>
          <w:sz w:val="24"/>
          <w:szCs w:val="24"/>
        </w:rPr>
        <w:t xml:space="preserve"> распределения, то есть кумулятивная кривая для распределения Стирлинга. Построим такие кривые для </w:t>
      </w:r>
      <m:oMath>
        <m:r>
          <w:rPr>
            <w:rFonts w:ascii="Cambria Math" w:eastAsia="Cambria Math" w:hAnsi="Cambria Math"/>
            <w:sz w:val="24"/>
            <w:szCs w:val="24"/>
          </w:rPr>
          <m:t>n=7, 30, 365</m:t>
        </m:r>
      </m:oMath>
      <w:r w:rsidRPr="0029618A">
        <w:rPr>
          <w:rFonts w:eastAsia="Times New Roman"/>
          <w:sz w:val="24"/>
          <w:szCs w:val="24"/>
        </w:rPr>
        <w:t xml:space="preserve"> и </w:t>
      </w:r>
      <m:oMath>
        <m:r>
          <w:rPr>
            <w:rFonts w:ascii="Cambria Math" w:eastAsia="Cambria Math" w:hAnsi="Cambria Math"/>
            <w:sz w:val="24"/>
            <w:szCs w:val="24"/>
          </w:rPr>
          <m:t>25000</m:t>
        </m:r>
      </m:oMath>
      <w:r w:rsidRPr="0029618A">
        <w:rPr>
          <w:rFonts w:eastAsia="Times New Roman"/>
          <w:sz w:val="24"/>
          <w:szCs w:val="24"/>
        </w:rPr>
        <w:t>, соответствующие неделе, месяцу, году и (конечно, условно) всей жизни.</w:t>
      </w:r>
    </w:p>
    <w:p w14:paraId="3DF1700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63A2D06" wp14:editId="20DE187F">
            <wp:extent cx="4903470" cy="2965450"/>
            <wp:effectExtent l="0" t="0" r="0" b="0"/>
            <wp:docPr id="72" name="image73.png" descr="C:\tmp\podlost\ToH\html\figures\deadline\fig4.png"/>
            <wp:cNvGraphicFramePr/>
            <a:graphic xmlns:a="http://schemas.openxmlformats.org/drawingml/2006/main">
              <a:graphicData uri="http://schemas.openxmlformats.org/drawingml/2006/picture">
                <pic:pic xmlns:pic="http://schemas.openxmlformats.org/drawingml/2006/picture">
                  <pic:nvPicPr>
                    <pic:cNvPr id="0" name="image73.png" descr="C:\tmp\podlost\ToH\html\figures\deadline\fig4.png"/>
                    <pic:cNvPicPr preferRelativeResize="0"/>
                  </pic:nvPicPr>
                  <pic:blipFill>
                    <a:blip r:embed="rId106" cstate="print"/>
                    <a:srcRect/>
                    <a:stretch>
                      <a:fillRect/>
                    </a:stretch>
                  </pic:blipFill>
                  <pic:spPr>
                    <a:xfrm>
                      <a:off x="0" y="0"/>
                      <a:ext cx="4903470" cy="2965450"/>
                    </a:xfrm>
                    <a:prstGeom prst="rect">
                      <a:avLst/>
                    </a:prstGeom>
                    <a:ln/>
                  </pic:spPr>
                </pic:pic>
              </a:graphicData>
            </a:graphic>
          </wp:inline>
        </w:drawing>
      </w:r>
    </w:p>
    <w:p w14:paraId="7262C67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не успеть выполнить цепочки различной длины в тот или иной срок.</w:t>
      </w:r>
    </w:p>
    <w:p w14:paraId="526446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графики показывают, что вероятность не уложиться в месяц с заданием, имеющим </w:t>
      </w:r>
      <m:oMath>
        <m:r>
          <w:rPr>
            <w:rFonts w:ascii="Cambria Math" w:eastAsia="Cambria Math" w:hAnsi="Cambria Math"/>
            <w:sz w:val="24"/>
            <w:szCs w:val="24"/>
          </w:rPr>
          <m:t>5</m:t>
        </m:r>
      </m:oMath>
      <w:r w:rsidRPr="0029618A">
        <w:rPr>
          <w:rFonts w:eastAsia="Times New Roman"/>
          <w:sz w:val="24"/>
          <w:szCs w:val="24"/>
        </w:rPr>
        <w:t xml:space="preserve"> шагов, превышает </w:t>
      </w:r>
      <m:oMath>
        <m:r>
          <w:rPr>
            <w:rFonts w:ascii="Cambria Math" w:eastAsia="Cambria Math" w:hAnsi="Cambria Math"/>
            <w:sz w:val="24"/>
            <w:szCs w:val="24"/>
          </w:rPr>
          <m:t>80%</m:t>
        </m:r>
      </m:oMath>
      <w:r w:rsidRPr="0029618A">
        <w:rPr>
          <w:rFonts w:eastAsia="Times New Roman"/>
          <w:sz w:val="24"/>
          <w:szCs w:val="24"/>
        </w:rPr>
        <w:t xml:space="preserve">. И что неорганизованному </w:t>
      </w:r>
      <w:proofErr w:type="gramStart"/>
      <w:r w:rsidRPr="0029618A">
        <w:rPr>
          <w:rFonts w:eastAsia="Times New Roman"/>
          <w:sz w:val="24"/>
          <w:szCs w:val="24"/>
        </w:rPr>
        <w:t>балбесу</w:t>
      </w:r>
      <w:proofErr w:type="gramEnd"/>
      <w:r w:rsidRPr="0029618A">
        <w:rPr>
          <w:rFonts w:eastAsia="Times New Roman"/>
          <w:sz w:val="24"/>
          <w:szCs w:val="24"/>
        </w:rPr>
        <w:t xml:space="preserve"> в неделю лучше не планировать более трёх дел, ну, а десяток дел он не сделает с вероятностью, прев</w:t>
      </w:r>
      <w:proofErr w:type="spellStart"/>
      <w:r w:rsidRPr="0029618A">
        <w:rPr>
          <w:rFonts w:eastAsia="Times New Roman"/>
          <w:sz w:val="24"/>
          <w:szCs w:val="24"/>
        </w:rPr>
        <w:t>ышающей</w:t>
      </w:r>
      <w:proofErr w:type="spellEnd"/>
      <w:r w:rsidRPr="0029618A">
        <w:rPr>
          <w:rFonts w:eastAsia="Times New Roman"/>
          <w:sz w:val="24"/>
          <w:szCs w:val="24"/>
        </w:rPr>
        <w:t xml:space="preserve"> </w:t>
      </w:r>
      <m:oMath>
        <m:r>
          <w:rPr>
            <w:rFonts w:ascii="Cambria Math" w:eastAsia="Cambria Math" w:hAnsi="Cambria Math"/>
            <w:sz w:val="24"/>
            <w:szCs w:val="24"/>
          </w:rPr>
          <m:t>50%</m:t>
        </m:r>
      </m:oMath>
      <w:r w:rsidRPr="0029618A">
        <w:rPr>
          <w:rFonts w:eastAsia="Times New Roman"/>
          <w:sz w:val="24"/>
          <w:szCs w:val="24"/>
        </w:rPr>
        <w:t xml:space="preserve">, и за всю жизнь! Мы убеждаемся в том, что при увеличении сроков на несколько порядков число </w:t>
      </w:r>
      <w:proofErr w:type="gramStart"/>
      <w:r w:rsidRPr="0029618A">
        <w:rPr>
          <w:rFonts w:eastAsia="Times New Roman"/>
          <w:sz w:val="24"/>
          <w:szCs w:val="24"/>
        </w:rPr>
        <w:t>дел, выполн</w:t>
      </w:r>
      <w:proofErr w:type="spellStart"/>
      <w:r>
        <w:rPr>
          <w:rFonts w:eastAsia="Times New Roman"/>
          <w:sz w:val="24"/>
          <w:szCs w:val="24"/>
        </w:rPr>
        <w:t>яе</w:t>
      </w:r>
      <w:r w:rsidRPr="0029618A">
        <w:rPr>
          <w:rFonts w:eastAsia="Times New Roman"/>
          <w:sz w:val="24"/>
          <w:szCs w:val="24"/>
        </w:rPr>
        <w:t>мых</w:t>
      </w:r>
      <w:proofErr w:type="spellEnd"/>
      <w:r w:rsidRPr="0029618A">
        <w:rPr>
          <w:rFonts w:eastAsia="Times New Roman"/>
          <w:sz w:val="24"/>
          <w:szCs w:val="24"/>
        </w:rPr>
        <w:t xml:space="preserve"> как попало</w:t>
      </w:r>
      <w:proofErr w:type="gramEnd"/>
      <w:r w:rsidRPr="0029618A">
        <w:rPr>
          <w:rFonts w:eastAsia="Times New Roman"/>
          <w:sz w:val="24"/>
          <w:szCs w:val="24"/>
        </w:rPr>
        <w:t>, увеличивается незначительно. Жизнь так коротка!</w:t>
      </w:r>
    </w:p>
    <w:p w14:paraId="6BE4234D" w14:textId="77777777" w:rsidR="00FC10F8" w:rsidRPr="0029618A" w:rsidRDefault="00FC10F8" w:rsidP="00FC10F8">
      <w:pPr>
        <w:pStyle w:val="2"/>
        <w:spacing w:before="200" w:after="0"/>
        <w:ind w:firstLine="397"/>
        <w:jc w:val="both"/>
        <w:rPr>
          <w:rFonts w:eastAsia="Cambria"/>
          <w:b/>
          <w:color w:val="4F81BD"/>
          <w:sz w:val="26"/>
          <w:szCs w:val="26"/>
        </w:rPr>
      </w:pPr>
      <w:bookmarkStart w:id="119" w:name="_Toc24894054"/>
      <w:r w:rsidRPr="0029618A">
        <w:rPr>
          <w:rFonts w:eastAsia="Cambria"/>
          <w:b/>
          <w:color w:val="4F81BD"/>
          <w:sz w:val="26"/>
          <w:szCs w:val="26"/>
        </w:rPr>
        <w:t>О методе пристального всматривания</w:t>
      </w:r>
      <w:bookmarkEnd w:id="119"/>
    </w:p>
    <w:p w14:paraId="2A2B38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Позволю себе немного отвлечься от основной темы и рассказать о том, как именно мне удалось перейти от рекуррентного соотношения к конечной форме </w:t>
      </w:r>
      <w:r w:rsidRPr="0029618A">
        <w:rPr>
          <w:rFonts w:eastAsia="Times New Roman"/>
          <w:sz w:val="24"/>
          <w:szCs w:val="24"/>
        </w:rPr>
        <w:lastRenderedPageBreak/>
        <w:t>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14:paraId="572B5B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Повторюсь, что я не </w:t>
      </w:r>
      <w:proofErr w:type="gramStart"/>
      <w:r w:rsidRPr="0029618A">
        <w:rPr>
          <w:rFonts w:eastAsia="Times New Roman"/>
          <w:sz w:val="24"/>
          <w:szCs w:val="24"/>
        </w:rPr>
        <w:t>взаправдашний</w:t>
      </w:r>
      <w:proofErr w:type="gramEnd"/>
      <w:r w:rsidRPr="0029618A">
        <w:rPr>
          <w:rFonts w:eastAsia="Times New Roman"/>
          <w:sz w:val="24"/>
          <w:szCs w:val="24"/>
        </w:rPr>
        <w:t xml:space="preserve">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они </w:t>
      </w:r>
      <w:proofErr w:type="gramStart"/>
      <w:r w:rsidRPr="0029618A">
        <w:rPr>
          <w:rFonts w:eastAsia="Times New Roman"/>
          <w:sz w:val="24"/>
          <w:szCs w:val="24"/>
        </w:rPr>
        <w:t>испортятся</w:t>
      </w:r>
      <w:proofErr w:type="gramEnd"/>
      <w:r w:rsidRPr="0029618A">
        <w:rPr>
          <w:rFonts w:eastAsia="Times New Roman"/>
          <w:sz w:val="24"/>
          <w:szCs w:val="24"/>
        </w:rPr>
        <w:t xml:space="preserve">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Pr>
          <w:rFonts w:eastAsia="Times New Roman"/>
          <w:sz w:val="24"/>
          <w:szCs w:val="24"/>
        </w:rPr>
        <w:t>,</w:t>
      </w:r>
      <w:r w:rsidRPr="0029618A">
        <w:rPr>
          <w:rFonts w:eastAsia="Times New Roman"/>
          <w:sz w:val="24"/>
          <w:szCs w:val="24"/>
        </w:rPr>
        <w:t xml:space="preserve"> и в работе нужно как можно дольше оставаться настоящим математиком и ценить драгоценную точность и полноту результатов. </w:t>
      </w:r>
    </w:p>
    <w:p w14:paraId="356CF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Pr>
          <w:rFonts w:eastAsia="Times New Roman"/>
          <w:sz w:val="24"/>
          <w:szCs w:val="24"/>
        </w:rPr>
        <w:t>, у которых есть</w:t>
      </w:r>
      <w:r w:rsidRPr="0029618A">
        <w:rPr>
          <w:rFonts w:eastAsia="Times New Roman"/>
          <w:sz w:val="24"/>
          <w:szCs w:val="24"/>
        </w:rPr>
        <w:t xml:space="preserve"> последовательн</w:t>
      </w:r>
      <w:r>
        <w:rPr>
          <w:rFonts w:eastAsia="Times New Roman"/>
          <w:sz w:val="24"/>
          <w:szCs w:val="24"/>
        </w:rPr>
        <w:t>ое</w:t>
      </w:r>
      <w:r w:rsidRPr="0029618A">
        <w:rPr>
          <w:rFonts w:eastAsia="Times New Roman"/>
          <w:sz w:val="24"/>
          <w:szCs w:val="24"/>
        </w:rPr>
        <w:t xml:space="preserve"> базов</w:t>
      </w:r>
      <w:r>
        <w:rPr>
          <w:rFonts w:eastAsia="Times New Roman"/>
          <w:sz w:val="24"/>
          <w:szCs w:val="24"/>
        </w:rPr>
        <w:t>ое</w:t>
      </w:r>
      <w:r w:rsidRPr="0029618A">
        <w:rPr>
          <w:rFonts w:eastAsia="Times New Roman"/>
          <w:sz w:val="24"/>
          <w:szCs w:val="24"/>
        </w:rPr>
        <w:t xml:space="preserve"> математическ</w:t>
      </w:r>
      <w:r>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Pr>
          <w:rFonts w:eastAsia="Times New Roman"/>
          <w:sz w:val="24"/>
          <w:szCs w:val="24"/>
        </w:rPr>
        <w:t xml:space="preserve"> –</w:t>
      </w:r>
      <w:r w:rsidRPr="0029618A">
        <w:rPr>
          <w:rFonts w:eastAsia="Times New Roman"/>
          <w:sz w:val="24"/>
          <w:szCs w:val="24"/>
        </w:rPr>
        <w:t xml:space="preserve"> той самой штуки</w:t>
      </w:r>
      <w:r>
        <w:rPr>
          <w:rFonts w:eastAsia="Times New Roman"/>
          <w:sz w:val="24"/>
          <w:szCs w:val="24"/>
        </w:rPr>
        <w:t>,</w:t>
      </w:r>
      <w:r w:rsidRPr="0029618A">
        <w:rPr>
          <w:rFonts w:eastAsia="Times New Roman"/>
          <w:sz w:val="24"/>
          <w:szCs w:val="24"/>
        </w:rPr>
        <w:t xml:space="preserve"> которая </w:t>
      </w:r>
      <w:r>
        <w:rPr>
          <w:rFonts w:eastAsia="Times New Roman"/>
          <w:sz w:val="24"/>
          <w:szCs w:val="24"/>
        </w:rPr>
        <w:t xml:space="preserve">либо </w:t>
      </w:r>
      <w:r w:rsidRPr="0029618A">
        <w:rPr>
          <w:rFonts w:eastAsia="Times New Roman"/>
          <w:sz w:val="24"/>
          <w:szCs w:val="24"/>
        </w:rPr>
        <w:t xml:space="preserve">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w:t>
      </w:r>
      <w:proofErr w:type="spellStart"/>
      <w:r w:rsidRPr="0029618A">
        <w:rPr>
          <w:rFonts w:eastAsia="Times New Roman"/>
          <w:sz w:val="24"/>
          <w:szCs w:val="24"/>
        </w:rPr>
        <w:t>Сриниваса</w:t>
      </w:r>
      <w:proofErr w:type="spellEnd"/>
      <w:r w:rsidRPr="0029618A">
        <w:rPr>
          <w:rFonts w:eastAsia="Times New Roman"/>
          <w:sz w:val="24"/>
          <w:szCs w:val="24"/>
        </w:rPr>
        <w:t xml:space="preserve"> </w:t>
      </w:r>
      <w:proofErr w:type="spellStart"/>
      <w:r w:rsidRPr="0029618A">
        <w:rPr>
          <w:rFonts w:eastAsia="Times New Roman"/>
          <w:sz w:val="24"/>
          <w:szCs w:val="24"/>
        </w:rPr>
        <w:t>Рамануджан</w:t>
      </w:r>
      <w:proofErr w:type="spellEnd"/>
      <w:r w:rsidRPr="0029618A">
        <w:rPr>
          <w:rFonts w:eastAsia="Times New Roman"/>
          <w:sz w:val="24"/>
          <w:szCs w:val="24"/>
        </w:rPr>
        <w:t xml:space="preserve"> </w:t>
      </w:r>
      <w:proofErr w:type="spellStart"/>
      <w:r w:rsidRPr="0029618A">
        <w:rPr>
          <w:rFonts w:eastAsia="Times New Roman"/>
          <w:sz w:val="24"/>
          <w:szCs w:val="24"/>
        </w:rPr>
        <w:t>Айенгор</w:t>
      </w:r>
      <w:proofErr w:type="spellEnd"/>
      <w:r w:rsidRPr="0029618A">
        <w:rPr>
          <w:rFonts w:eastAsia="Times New Roman"/>
          <w:sz w:val="24"/>
          <w:szCs w:val="24"/>
        </w:rPr>
        <w:t xml:space="preserve"> или</w:t>
      </w:r>
      <w:r>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w:t>
      </w:r>
      <w:proofErr w:type="gramStart"/>
      <w:r w:rsidRPr="0029618A">
        <w:rPr>
          <w:rFonts w:eastAsia="Times New Roman"/>
          <w:sz w:val="24"/>
          <w:szCs w:val="24"/>
        </w:rPr>
        <w:t>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roofErr w:type="gramEnd"/>
    </w:p>
    <w:p w14:paraId="2FE516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(для </w:t>
      </w:r>
      <m:oMath>
        <m:r>
          <w:rPr>
            <w:rFonts w:ascii="Cambria Math" w:eastAsia="Cambria Math" w:hAnsi="Cambria Math"/>
            <w:sz w:val="24"/>
            <w:szCs w:val="24"/>
          </w:rPr>
          <m:t>k=1, 2</m:t>
        </m:r>
      </m:oMath>
      <w:r w:rsidRPr="0029618A">
        <w:rPr>
          <w:rFonts w:eastAsia="Times New Roman"/>
          <w:sz w:val="24"/>
          <w:szCs w:val="24"/>
        </w:rPr>
        <w:t xml:space="preserve"> и </w:t>
      </w:r>
      <m:oMath>
        <m:r>
          <w:rPr>
            <w:rFonts w:ascii="Cambria Math" w:eastAsia="Cambria Math" w:hAnsi="Cambria Math"/>
            <w:sz w:val="24"/>
            <w:szCs w:val="24"/>
          </w:rPr>
          <m:t>n</m:t>
        </m:r>
      </m:oMath>
      <w:r w:rsidRPr="0029618A">
        <w:rPr>
          <w:rFonts w:eastAsia="Times New Roman"/>
          <w:sz w:val="24"/>
          <w:szCs w:val="24"/>
        </w:rPr>
        <w:t xml:space="preserve">), дополняя эмпирическими цифрами, приведёнными к рациональному виду (мне быстро стало ясно, что нормировкой искомой функции будет </w:t>
      </w:r>
      <m:oMath>
        <m:r>
          <w:rPr>
            <w:rFonts w:ascii="Cambria Math" w:eastAsia="Cambria Math" w:hAnsi="Cambria Math"/>
            <w:sz w:val="24"/>
            <w:szCs w:val="24"/>
          </w:rPr>
          <m:t>n!</m:t>
        </m:r>
      </m:oMath>
      <w:r w:rsidRPr="0029618A">
        <w:rPr>
          <w:rFonts w:eastAsia="Times New Roman"/>
          <w:sz w:val="24"/>
          <w:szCs w:val="24"/>
        </w:rPr>
        <w:t>), пытаясь то угадать закономерность, то получить её</w:t>
      </w:r>
      <w:r>
        <w:rPr>
          <w:rFonts w:eastAsia="Times New Roman"/>
          <w:sz w:val="24"/>
          <w:szCs w:val="24"/>
        </w:rPr>
        <w:t>,</w:t>
      </w:r>
      <w:r w:rsidRPr="0029618A">
        <w:rPr>
          <w:rFonts w:eastAsia="Times New Roman"/>
          <w:sz w:val="24"/>
          <w:szCs w:val="24"/>
        </w:rPr>
        <w:t xml:space="preserve"> подходя так </w:t>
      </w:r>
      <w:r>
        <w:rPr>
          <w:rFonts w:eastAsia="Times New Roman"/>
          <w:sz w:val="24"/>
          <w:szCs w:val="24"/>
        </w:rPr>
        <w:t>или</w:t>
      </w:r>
      <w:r w:rsidRPr="0029618A">
        <w:rPr>
          <w:rFonts w:eastAsia="Times New Roman"/>
          <w:sz w:val="24"/>
          <w:szCs w:val="24"/>
        </w:rPr>
        <w:t xml:space="preserve"> </w:t>
      </w:r>
      <w:proofErr w:type="gramStart"/>
      <w:r w:rsidRPr="0029618A">
        <w:rPr>
          <w:rFonts w:eastAsia="Times New Roman"/>
          <w:sz w:val="24"/>
          <w:szCs w:val="24"/>
        </w:rPr>
        <w:t>эдак</w:t>
      </w:r>
      <w:proofErr w:type="gramEnd"/>
      <w:r w:rsidRPr="0029618A">
        <w:rPr>
          <w:rFonts w:eastAsia="Times New Roman"/>
          <w:sz w:val="24"/>
          <w:szCs w:val="24"/>
        </w:rPr>
        <w:t xml:space="preserve">.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решение пришло ко мне таким же образом, каким решения больших и чудовищно сложных задач</w:t>
      </w:r>
      <w:r>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Pr>
          <w:rFonts w:eastAsia="Times New Roman"/>
          <w:sz w:val="24"/>
          <w:szCs w:val="24"/>
        </w:rPr>
        <w:t>я</w:t>
      </w:r>
      <w:r w:rsidRPr="0029618A">
        <w:rPr>
          <w:rFonts w:eastAsia="Times New Roman"/>
          <w:sz w:val="24"/>
          <w:szCs w:val="24"/>
        </w:rPr>
        <w:t xml:space="preserve"> в ряды чисел была искра интуиции. Блуждая уже практически бесцельно по страницам справочника комбинаторики</w:t>
      </w:r>
      <w:r>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w:t>
      </w:r>
      <w:r>
        <w:rPr>
          <w:rFonts w:eastAsia="Times New Roman"/>
          <w:sz w:val="24"/>
          <w:szCs w:val="24"/>
        </w:rPr>
        <w:t>,</w:t>
      </w:r>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14:paraId="02972F2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Мне</w:t>
      </w:r>
      <w:proofErr w:type="gramEnd"/>
      <w:r w:rsidRPr="0029618A">
        <w:rPr>
          <w:rFonts w:eastAsia="Times New Roman"/>
          <w:sz w:val="24"/>
          <w:szCs w:val="24"/>
        </w:rPr>
        <w:t xml:space="preserve">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Pr>
          <w:rFonts w:eastAsia="Times New Roman"/>
          <w:sz w:val="24"/>
          <w:szCs w:val="24"/>
        </w:rPr>
        <w:t xml:space="preserve"> </w:t>
      </w:r>
      <w:r w:rsidRPr="0029618A">
        <w:rPr>
          <w:rFonts w:eastAsia="Times New Roman"/>
          <w:sz w:val="24"/>
          <w:szCs w:val="24"/>
        </w:rPr>
        <w:t>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14:paraId="7CF87D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к законам подлости эти мои </w:t>
      </w:r>
      <w:proofErr w:type="gramStart"/>
      <w:r w:rsidRPr="0029618A">
        <w:rPr>
          <w:rFonts w:eastAsia="Times New Roman"/>
          <w:sz w:val="24"/>
          <w:szCs w:val="24"/>
        </w:rPr>
        <w:t>рассуждения</w:t>
      </w:r>
      <w:proofErr w:type="gramEnd"/>
      <w:r w:rsidRPr="0029618A">
        <w:rPr>
          <w:rFonts w:eastAsia="Times New Roman"/>
          <w:sz w:val="24"/>
          <w:szCs w:val="24"/>
        </w:rPr>
        <w:t xml:space="preserve"> имеют вот </w:t>
      </w:r>
      <w:proofErr w:type="gramStart"/>
      <w:r w:rsidRPr="0029618A">
        <w:rPr>
          <w:rFonts w:eastAsia="Times New Roman"/>
          <w:sz w:val="24"/>
          <w:szCs w:val="24"/>
        </w:rPr>
        <w:t>какое</w:t>
      </w:r>
      <w:proofErr w:type="gramEnd"/>
      <w:r w:rsidRPr="0029618A">
        <w:rPr>
          <w:rFonts w:eastAsia="Times New Roman"/>
          <w:sz w:val="24"/>
          <w:szCs w:val="24"/>
        </w:rPr>
        <w:t xml:space="preserve">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14:paraId="6405AA00"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Взгляни на этого математика, – сказал логик. – Он замечает, что первые девяносто девять чисел меньше сотни, и отсюда с помощью </w:t>
      </w:r>
      <w:r w:rsidRPr="0029618A">
        <w:rPr>
          <w:rFonts w:eastAsia="Times New Roman"/>
          <w:color w:val="003366"/>
          <w:sz w:val="24"/>
          <w:szCs w:val="24"/>
        </w:rPr>
        <w:lastRenderedPageBreak/>
        <w:t>того, что он называет индукцией, заключает, что любые числа – меньше сотни.</w:t>
      </w:r>
    </w:p>
    <w:p w14:paraId="4857AC2C"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14:paraId="6674FC95"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конечно, </w:t>
      </w:r>
      <w:proofErr w:type="gramStart"/>
      <w:r w:rsidRPr="0029618A">
        <w:rPr>
          <w:rFonts w:eastAsia="Times New Roman"/>
          <w:color w:val="003366"/>
          <w:sz w:val="24"/>
          <w:szCs w:val="24"/>
        </w:rPr>
        <w:t>простые</w:t>
      </w:r>
      <w:proofErr w:type="gramEnd"/>
      <w:r w:rsidRPr="0029618A">
        <w:rPr>
          <w:rFonts w:eastAsia="Times New Roman"/>
          <w:color w:val="003366"/>
          <w:sz w:val="24"/>
          <w:szCs w:val="24"/>
        </w:rPr>
        <w:t>. Возвратимся к 9, – говорит он, – я заключаю, что 9 должно быть ошибкой эксперимента.</w:t>
      </w:r>
    </w:p>
    <w:p w14:paraId="310ACFD9"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14:paraId="06D48B0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14:paraId="22E570AB"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1,2,4,8,16,...</m:t>
          </m:r>
        </m:oMath>
      </m:oMathPara>
    </w:p>
    <w:p w14:paraId="572018A7"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Pr>
          <w:rFonts w:eastAsia="Times New Roman"/>
          <w:sz w:val="24"/>
          <w:szCs w:val="24"/>
        </w:rPr>
        <w:t>.</w:t>
      </w:r>
      <w:r w:rsidRPr="0029618A">
        <w:rPr>
          <w:rFonts w:eastAsia="Times New Roman"/>
          <w:sz w:val="24"/>
          <w:szCs w:val="24"/>
        </w:rPr>
        <w:t xml:space="preserve"> – </w:t>
      </w:r>
      <w:r>
        <w:rPr>
          <w:rFonts w:eastAsia="Times New Roman"/>
          <w:sz w:val="24"/>
          <w:szCs w:val="24"/>
        </w:rPr>
        <w:t>С</w:t>
      </w:r>
      <w:r w:rsidRPr="0029618A">
        <w:rPr>
          <w:rFonts w:eastAsia="Times New Roman"/>
          <w:sz w:val="24"/>
          <w:szCs w:val="24"/>
        </w:rPr>
        <w:t>ледующим числом будет 32, а за ним 64 и так далее»</w:t>
      </w:r>
      <w:r>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14:paraId="055E91EB" w14:textId="77777777" w:rsidR="00FC10F8" w:rsidRPr="0029618A" w:rsidRDefault="006434A2"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24</m:t>
              </m:r>
            </m:den>
          </m:f>
          <m:d>
            <m:dPr>
              <m:ctrlPr>
                <w:rPr>
                  <w:rFonts w:ascii="Cambria Math" w:eastAsia="Cambria Math" w:hAnsi="Cambria Math"/>
                  <w:i/>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4</m:t>
                  </m:r>
                </m:sup>
              </m:sSup>
              <m:r>
                <w:rPr>
                  <w:rFonts w:ascii="Cambria Math" w:eastAsia="Cambria Math" w:hAnsi="Cambria Math"/>
                  <w:sz w:val="24"/>
                  <w:szCs w:val="24"/>
                </w:rPr>
                <m:t>-6</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3</m:t>
                  </m:r>
                </m:sup>
              </m:sSup>
              <m:r>
                <w:rPr>
                  <w:rFonts w:ascii="Cambria Math" w:eastAsia="Cambria Math" w:hAnsi="Cambria Math"/>
                  <w:sz w:val="24"/>
                  <w:szCs w:val="24"/>
                </w:rPr>
                <m:t>+23</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r>
                <w:rPr>
                  <w:rFonts w:ascii="Cambria Math" w:eastAsia="Cambria Math" w:hAnsi="Cambria Math"/>
                  <w:sz w:val="24"/>
                  <w:szCs w:val="24"/>
                </w:rPr>
                <m:t>-18n+24</m:t>
              </m:r>
            </m:e>
          </m:d>
          <m:r>
            <w:rPr>
              <w:rFonts w:ascii="Cambria Math" w:eastAsia="Cambria Math" w:hAnsi="Cambria Math"/>
              <w:sz w:val="24"/>
              <w:szCs w:val="24"/>
            </w:rPr>
            <m:t>=</m:t>
          </m:r>
          <m:nary>
            <m:naryPr>
              <m:chr m:val="∑"/>
              <m:ctrlPr>
                <w:rPr>
                  <w:rFonts w:ascii="Cambria Math" w:eastAsia="Cambria Math" w:hAnsi="Cambria Math"/>
                  <w:i/>
                  <w:sz w:val="24"/>
                  <w:szCs w:val="24"/>
                </w:rPr>
              </m:ctrlPr>
            </m:naryPr>
            <m:sub>
              <m:r>
                <w:rPr>
                  <w:rFonts w:ascii="Cambria Math" w:eastAsia="Cambria Math" w:hAnsi="Cambria Math"/>
                  <w:sz w:val="24"/>
                  <w:szCs w:val="24"/>
                </w:rPr>
                <m:t>k=0</m:t>
              </m:r>
            </m:sub>
            <m:sup>
              <m:r>
                <w:rPr>
                  <w:rFonts w:ascii="Cambria Math" w:eastAsia="Cambria Math" w:hAnsi="Cambria Math"/>
                  <w:sz w:val="24"/>
                  <w:szCs w:val="24"/>
                </w:rPr>
                <m:t>4</m:t>
              </m:r>
            </m:sup>
            <m:e>
              <m:sSubSup>
                <m:sSubSupPr>
                  <m:ctrlPr>
                    <w:rPr>
                      <w:rFonts w:ascii="Cambria Math" w:eastAsia="Cambria Math" w:hAnsi="Cambria Math"/>
                      <w:i/>
                      <w:sz w:val="24"/>
                      <w:szCs w:val="24"/>
                    </w:rPr>
                  </m:ctrlPr>
                </m:sSubSupPr>
                <m:e>
                  <m:r>
                    <w:rPr>
                      <w:rFonts w:ascii="Cambria Math" w:eastAsia="Cambria Math" w:hAnsi="Cambria Math"/>
                      <w:sz w:val="24"/>
                      <w:szCs w:val="24"/>
                    </w:rPr>
                    <m:t>C</m:t>
                  </m:r>
                </m:e>
                <m:sub>
                  <m:r>
                    <w:rPr>
                      <w:rFonts w:ascii="Cambria Math" w:eastAsia="Cambria Math" w:hAnsi="Cambria Math"/>
                      <w:sz w:val="24"/>
                      <w:szCs w:val="24"/>
                    </w:rPr>
                    <m:t>n</m:t>
                  </m:r>
                </m:sub>
                <m:sup>
                  <m:r>
                    <w:rPr>
                      <w:rFonts w:ascii="Cambria Math" w:eastAsia="Cambria Math" w:hAnsi="Cambria Math"/>
                      <w:sz w:val="24"/>
                      <w:szCs w:val="24"/>
                    </w:rPr>
                    <m:t>k</m:t>
                  </m:r>
                </m:sup>
              </m:sSubSup>
            </m:e>
          </m:nary>
          <m:r>
            <w:rPr>
              <w:rFonts w:ascii="Cambria Math" w:eastAsia="Times New Roman" w:hAnsi="Cambria Math"/>
              <w:sz w:val="24"/>
              <w:szCs w:val="24"/>
            </w:rPr>
            <m:t>.</m:t>
          </m:r>
        </m:oMath>
      </m:oMathPara>
    </w:p>
    <w:p w14:paraId="18109048"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П</w:t>
      </w:r>
      <w:r w:rsidRPr="0029618A">
        <w:rPr>
          <w:rFonts w:eastAsia="Times New Roman"/>
          <w:sz w:val="24"/>
          <w:szCs w:val="24"/>
        </w:rPr>
        <w:t xml:space="preserve">ри </w:t>
      </w:r>
      <m:oMath>
        <m:r>
          <w:rPr>
            <w:rFonts w:ascii="Cambria Math" w:eastAsia="Cambria Math" w:hAnsi="Cambria Math"/>
            <w:sz w:val="24"/>
            <w:szCs w:val="24"/>
          </w:rPr>
          <m:t>n=0,1,2,3,…</m:t>
        </m:r>
      </m:oMath>
      <w:r w:rsidRPr="0029618A">
        <w:rPr>
          <w:rFonts w:eastAsia="Times New Roman"/>
          <w:sz w:val="24"/>
          <w:szCs w:val="24"/>
        </w:rPr>
        <w:t xml:space="preserve"> здесь под знаком суммы стоит биномиальный коэффициент. Первые двадцать членов этого ряда выглядят так:</w:t>
      </w:r>
    </w:p>
    <w:p w14:paraId="4E7BDE91"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1, 2, 4, 8, 16, 31, 57, 99, 163, 256, 386, 562, 794,</m:t>
          </m:r>
          <m:r>
            <m:rPr>
              <m:sty m:val="p"/>
            </m:rPr>
            <w:rPr>
              <w:rFonts w:eastAsia="Times New Roman"/>
              <w:sz w:val="24"/>
              <w:szCs w:val="24"/>
            </w:rPr>
            <w:br/>
          </m:r>
        </m:oMath>
        <m:oMath>
          <m:r>
            <w:rPr>
              <w:rFonts w:ascii="Cambria Math" w:eastAsia="Cambria Math" w:hAnsi="Cambria Math"/>
              <w:sz w:val="24"/>
              <w:szCs w:val="24"/>
            </w:rPr>
            <m:t>1093, 1471, 1941, 2517, 3214, 4048, 5036</m:t>
          </m:r>
        </m:oMath>
      </m:oMathPara>
    </w:p>
    <w:p w14:paraId="011634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30"/>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w:t>
      </w:r>
      <w:r w:rsidRPr="0029618A">
        <w:rPr>
          <w:rFonts w:eastAsia="Times New Roman"/>
          <w:sz w:val="24"/>
          <w:szCs w:val="24"/>
        </w:rPr>
        <w:lastRenderedPageBreak/>
        <w:t xml:space="preserve">подсчёт областей при </w:t>
      </w:r>
      <m:oMath>
        <m:r>
          <w:rPr>
            <w:rFonts w:ascii="Cambria Math" w:eastAsia="Cambria Math" w:hAnsi="Cambria Math"/>
            <w:sz w:val="24"/>
            <w:szCs w:val="24"/>
          </w:rPr>
          <m:t>n=6</m:t>
        </m:r>
      </m:oMath>
      <w:r w:rsidRPr="0029618A">
        <w:rPr>
          <w:rFonts w:eastAsia="Times New Roman"/>
          <w:sz w:val="24"/>
          <w:szCs w:val="24"/>
        </w:rPr>
        <w:t xml:space="preserve"> неизбежно вызовет недоумение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Pr>
          <w:rFonts w:eastAsia="Times New Roman"/>
          <w:sz w:val="24"/>
          <w:szCs w:val="24"/>
        </w:rPr>
        <w:t>,</w:t>
      </w:r>
      <w:r w:rsidRPr="0029618A">
        <w:rPr>
          <w:rFonts w:eastAsia="Times New Roman"/>
          <w:sz w:val="24"/>
          <w:szCs w:val="24"/>
        </w:rPr>
        <w:t xml:space="preserve"> выражается суммой пяти первых биномиальных коэффициентов (они </w:t>
      </w:r>
      <w:proofErr w:type="gramStart"/>
      <w:r w:rsidRPr="0029618A">
        <w:rPr>
          <w:rFonts w:eastAsia="Times New Roman"/>
          <w:sz w:val="24"/>
          <w:szCs w:val="24"/>
        </w:rPr>
        <w:t>выделены</w:t>
      </w:r>
      <w:proofErr w:type="gramEnd"/>
      <w:r w:rsidRPr="0029618A">
        <w:rPr>
          <w:rFonts w:eastAsia="Times New Roman"/>
          <w:sz w:val="24"/>
          <w:szCs w:val="24"/>
        </w:rPr>
        <w:t xml:space="preserve">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 (</w:t>
      </w:r>
      <m:oMath>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9</m:t>
            </m:r>
          </m:sup>
        </m:sSup>
      </m:oMath>
      <w:r w:rsidRPr="0029618A">
        <w:rPr>
          <w:rFonts w:eastAsia="Times New Roman"/>
          <w:sz w:val="24"/>
          <w:szCs w:val="24"/>
        </w:rPr>
        <w:t xml:space="preserve">) и, значит, </w:t>
      </w:r>
      <w:r>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14:paraId="4BE1165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31"/>
      </w:r>
      <w:r w:rsidRPr="0029618A">
        <w:rPr>
          <w:rFonts w:eastAsia="Times New Roman"/>
          <w:sz w:val="24"/>
          <w:szCs w:val="24"/>
        </w:rPr>
        <w:t>, в котором приводит и этот пример (с полным доказательством)</w:t>
      </w:r>
      <w:r>
        <w:rPr>
          <w:rFonts w:eastAsia="Times New Roman"/>
          <w:sz w:val="24"/>
          <w:szCs w:val="24"/>
        </w:rPr>
        <w:t>,</w:t>
      </w:r>
      <w:r w:rsidRPr="0029618A">
        <w:rPr>
          <w:rFonts w:eastAsia="Times New Roman"/>
          <w:sz w:val="24"/>
          <w:szCs w:val="24"/>
        </w:rPr>
        <w:t xml:space="preserve"> и теорему, достойную иных законов подлости:</w:t>
      </w:r>
    </w:p>
    <w:p w14:paraId="15239D98"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noProof/>
        </w:rPr>
        <w:drawing>
          <wp:anchor distT="71755" distB="71755" distL="144145" distR="153670" simplePos="0" relativeHeight="251674624" behindDoc="0" locked="0" layoutInCell="1" allowOverlap="1" wp14:anchorId="035E8766" wp14:editId="5C7CFD90">
            <wp:simplePos x="0" y="0"/>
            <wp:positionH relativeFrom="column">
              <wp:posOffset>39370</wp:posOffset>
            </wp:positionH>
            <wp:positionV relativeFrom="paragraph">
              <wp:posOffset>125095</wp:posOffset>
            </wp:positionV>
            <wp:extent cx="2371725" cy="2063115"/>
            <wp:effectExtent l="0" t="0" r="9525" b="0"/>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7" cstate="print"/>
                    <a:srcRect/>
                    <a:stretch>
                      <a:fillRect/>
                    </a:stretch>
                  </pic:blipFill>
                  <pic:spPr>
                    <a:xfrm>
                      <a:off x="0" y="0"/>
                      <a:ext cx="2371725" cy="2063115"/>
                    </a:xfrm>
                    <a:prstGeom prst="rect">
                      <a:avLst/>
                    </a:prstGeom>
                    <a:ln/>
                  </pic:spPr>
                </pic:pic>
              </a:graphicData>
            </a:graphic>
          </wp:anchor>
        </w:drawing>
      </w:r>
      <w:r w:rsidRPr="0029618A">
        <w:rPr>
          <w:rFonts w:eastAsia="Times New Roman"/>
          <w:b/>
          <w:color w:val="943734"/>
          <w:sz w:val="24"/>
          <w:szCs w:val="24"/>
        </w:rPr>
        <w:t>Просто посмотреть недостаточно.</w:t>
      </w:r>
    </w:p>
    <w:p w14:paraId="12618AD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 этой статье </w:t>
      </w:r>
      <w:proofErr w:type="gramStart"/>
      <w:r w:rsidRPr="0029618A">
        <w:rPr>
          <w:rFonts w:eastAsia="Times New Roman"/>
          <w:sz w:val="24"/>
          <w:szCs w:val="24"/>
        </w:rPr>
        <w:t>содержится ещё более трёх десятков</w:t>
      </w:r>
      <w:proofErr w:type="gramEnd"/>
      <w:r w:rsidRPr="0029618A">
        <w:rPr>
          <w:rFonts w:eastAsia="Times New Roman"/>
          <w:sz w:val="24"/>
          <w:szCs w:val="24"/>
        </w:rPr>
        <w:t xml:space="preserve"> примеров последовательностей и «фактов», которые выглядят многообещающими, но никак не могут являться законами. </w:t>
      </w:r>
    </w:p>
    <w:p w14:paraId="4317290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Pr>
          <w:rFonts w:eastAsia="Times New Roman"/>
          <w:sz w:val="24"/>
          <w:szCs w:val="24"/>
        </w:rPr>
        <w:t xml:space="preserve">нескольких первых </w:t>
      </w:r>
      <w:r w:rsidRPr="0029618A">
        <w:rPr>
          <w:rFonts w:eastAsia="Times New Roman"/>
          <w:sz w:val="24"/>
          <w:szCs w:val="24"/>
        </w:rPr>
        <w:t xml:space="preserve">простых </w:t>
      </w:r>
      <w:r w:rsidRPr="0029618A">
        <w:rPr>
          <w:rFonts w:eastAsia="Times New Roman"/>
          <w:sz w:val="24"/>
          <w:szCs w:val="24"/>
        </w:rPr>
        <w:lastRenderedPageBreak/>
        <w:t>чисел</w:t>
      </w:r>
      <w:r>
        <w:rPr>
          <w:rFonts w:eastAsia="Times New Roman"/>
          <w:sz w:val="24"/>
          <w:szCs w:val="24"/>
        </w:rPr>
        <w:t>,</w:t>
      </w:r>
      <w:r w:rsidRPr="0029618A">
        <w:rPr>
          <w:rFonts w:eastAsia="Times New Roman"/>
          <w:sz w:val="24"/>
          <w:szCs w:val="24"/>
        </w:rPr>
        <w:t xml:space="preserve"> увеличенное на единицу</w:t>
      </w:r>
      <w:r>
        <w:rPr>
          <w:rFonts w:eastAsia="Times New Roman"/>
          <w:sz w:val="24"/>
          <w:szCs w:val="24"/>
        </w:rPr>
        <w:t>,</w:t>
      </w:r>
      <w:r w:rsidRPr="0029618A">
        <w:rPr>
          <w:rFonts w:eastAsia="Times New Roman"/>
          <w:sz w:val="24"/>
          <w:szCs w:val="24"/>
        </w:rPr>
        <w:t xml:space="preserve"> всегда порождает простое число и убедиться в этом на нескольких примерах:</w:t>
      </w:r>
    </w:p>
    <w:p w14:paraId="6A8EA93E"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2+1=3</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m:t>
              </m:r>
            </m:e>
          </m:d>
          <m:r>
            <w:rPr>
              <w:rFonts w:ascii="Cambria Math" w:eastAsia="Cambria Math" w:hAnsi="Cambria Math"/>
              <w:sz w:val="24"/>
              <w:szCs w:val="24"/>
            </w:rPr>
            <m:t>+1=7</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m:t>
              </m:r>
            </m:e>
          </m:d>
          <m:r>
            <w:rPr>
              <w:rFonts w:ascii="Cambria Math" w:eastAsia="Cambria Math" w:hAnsi="Cambria Math"/>
              <w:sz w:val="24"/>
              <w:szCs w:val="24"/>
            </w:rPr>
            <m:t>+1=31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m:t>
              </m:r>
            </m:e>
          </m:d>
          <m:r>
            <w:rPr>
              <w:rFonts w:ascii="Cambria Math" w:eastAsia="Cambria Math" w:hAnsi="Cambria Math"/>
              <w:sz w:val="24"/>
              <w:szCs w:val="24"/>
            </w:rPr>
            <m:t>+1=211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m:t>
              </m:r>
            </m:e>
          </m:d>
          <m:r>
            <w:rPr>
              <w:rFonts w:ascii="Cambria Math" w:eastAsia="Cambria Math" w:hAnsi="Cambria Math"/>
              <w:sz w:val="24"/>
              <w:szCs w:val="24"/>
            </w:rPr>
            <m:t>+1=2311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2×3×5×7×11×13</m:t>
              </m:r>
            </m:e>
          </m:d>
          <m:r>
            <w:rPr>
              <w:rFonts w:ascii="Cambria Math" w:eastAsia="Cambria Math" w:hAnsi="Cambria Math"/>
              <w:sz w:val="24"/>
              <w:szCs w:val="24"/>
            </w:rPr>
            <m:t>+1=30031</m:t>
          </m:r>
        </m:oMath>
      </m:oMathPara>
    </w:p>
    <w:p w14:paraId="7DFFA156"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Стоп! </w:t>
      </w:r>
      <m:oMath>
        <m:r>
          <w:rPr>
            <w:rFonts w:ascii="Cambria Math" w:eastAsia="Cambria Math" w:hAnsi="Cambria Math"/>
            <w:sz w:val="24"/>
            <w:szCs w:val="24"/>
          </w:rPr>
          <m:t>30031=59×</m:t>
        </m:r>
        <w:proofErr w:type="gramStart"/>
        <m:r>
          <w:rPr>
            <w:rFonts w:ascii="Cambria Math" w:eastAsia="Cambria Math" w:hAnsi="Cambria Math"/>
            <w:sz w:val="24"/>
            <w:szCs w:val="24"/>
          </w:rPr>
          <m:t>509</m:t>
        </m:r>
      </m:oMath>
      <w:proofErr w:type="gramEnd"/>
      <w:r w:rsidRPr="0029618A">
        <w:rPr>
          <w:rFonts w:eastAsia="Times New Roman"/>
          <w:sz w:val="24"/>
          <w:szCs w:val="24"/>
        </w:rPr>
        <w:t xml:space="preserve"> да и следующие примеры дают осечку! Что же</w:t>
      </w:r>
      <w:r>
        <w:rPr>
          <w:rFonts w:eastAsia="Times New Roman"/>
          <w:sz w:val="24"/>
          <w:szCs w:val="24"/>
        </w:rPr>
        <w:t>,</w:t>
      </w:r>
      <w:r w:rsidRPr="0029618A">
        <w:rPr>
          <w:rFonts w:eastAsia="Times New Roman"/>
          <w:sz w:val="24"/>
          <w:szCs w:val="24"/>
        </w:rPr>
        <w:t xml:space="preserve"> доказательство Евклида неверно? Нет, оно совершенно справедливо, поскольку </w:t>
      </w:r>
      <w:r>
        <w:rPr>
          <w:rFonts w:eastAsia="Times New Roman"/>
          <w:sz w:val="24"/>
          <w:szCs w:val="24"/>
        </w:rPr>
        <w:t xml:space="preserve">ничего не говорит о простоте результата, но </w:t>
      </w:r>
      <w:r w:rsidRPr="0029618A">
        <w:rPr>
          <w:rFonts w:eastAsia="Times New Roman"/>
          <w:sz w:val="24"/>
          <w:szCs w:val="24"/>
        </w:rPr>
        <w:t>утверждает существовани</w:t>
      </w:r>
      <w:r>
        <w:rPr>
          <w:rFonts w:eastAsia="Times New Roman"/>
          <w:sz w:val="24"/>
          <w:szCs w:val="24"/>
        </w:rPr>
        <w:t>е</w:t>
      </w:r>
      <w:r w:rsidRPr="0029618A">
        <w:rPr>
          <w:rFonts w:eastAsia="Times New Roman"/>
          <w:sz w:val="24"/>
          <w:szCs w:val="24"/>
        </w:rPr>
        <w:t xml:space="preserve"> числа</w:t>
      </w:r>
      <w:r>
        <w:rPr>
          <w:rFonts w:eastAsia="Times New Roman"/>
          <w:sz w:val="24"/>
          <w:szCs w:val="24"/>
        </w:rPr>
        <w:t>,</w:t>
      </w:r>
      <w:r w:rsidRPr="0029618A">
        <w:rPr>
          <w:rFonts w:eastAsia="Times New Roman"/>
          <w:sz w:val="24"/>
          <w:szCs w:val="24"/>
        </w:rPr>
        <w:t xml:space="preserve"> не делящегося </w:t>
      </w:r>
      <w:r>
        <w:rPr>
          <w:rFonts w:eastAsia="Times New Roman"/>
          <w:i/>
          <w:sz w:val="24"/>
          <w:szCs w:val="24"/>
        </w:rPr>
        <w:t>ни на одно из полного (по нашему предположению) множества простых чисел</w:t>
      </w:r>
      <w:r w:rsidRPr="0029618A">
        <w:rPr>
          <w:rFonts w:eastAsia="Times New Roman"/>
          <w:sz w:val="24"/>
          <w:szCs w:val="24"/>
        </w:rPr>
        <w:t xml:space="preserve">. </w:t>
      </w:r>
      <w:r>
        <w:rPr>
          <w:rFonts w:eastAsia="Times New Roman"/>
          <w:sz w:val="24"/>
          <w:szCs w:val="24"/>
        </w:rPr>
        <w:t>Ч</w:t>
      </w:r>
      <w:r w:rsidRPr="0029618A">
        <w:rPr>
          <w:rFonts w:eastAsia="Times New Roman"/>
          <w:sz w:val="24"/>
          <w:szCs w:val="24"/>
        </w:rPr>
        <w:t xml:space="preserve">исло </w:t>
      </w:r>
      <m:oMath>
        <m:r>
          <w:rPr>
            <w:rFonts w:ascii="Cambria Math" w:eastAsia="Cambria Math" w:hAnsi="Cambria Math"/>
            <w:sz w:val="24"/>
            <w:szCs w:val="24"/>
          </w:rPr>
          <m:t>30031</m:t>
        </m:r>
      </m:oMath>
      <w:r w:rsidRPr="0029618A">
        <w:rPr>
          <w:rFonts w:eastAsia="Times New Roman"/>
          <w:sz w:val="24"/>
          <w:szCs w:val="24"/>
        </w:rPr>
        <w:t xml:space="preserve"> и вправду не делится ни на одно из перемножаемых чисел. </w:t>
      </w:r>
      <w:proofErr w:type="gramStart"/>
      <w:r w:rsidRPr="0029618A">
        <w:rPr>
          <w:rFonts w:eastAsia="Times New Roman"/>
          <w:sz w:val="24"/>
          <w:szCs w:val="24"/>
        </w:rPr>
        <w:t>Позже, в 1990 году, тот же Ричард Ги выпустил в свет ещё одну статью «Второй сильный закон малых чисел»,</w:t>
      </w:r>
      <w:r w:rsidRPr="0029618A">
        <w:rPr>
          <w:rFonts w:eastAsia="Times New Roman"/>
          <w:sz w:val="24"/>
          <w:szCs w:val="24"/>
          <w:vertAlign w:val="superscript"/>
        </w:rPr>
        <w:footnoteReference w:id="32"/>
      </w:r>
      <w:r w:rsidRPr="0029618A">
        <w:rPr>
          <w:rFonts w:eastAsia="Times New Roman"/>
          <w:sz w:val="24"/>
          <w:szCs w:val="24"/>
        </w:rPr>
        <w:t xml:space="preserve"> в которой приводит ещё полсотни примеров последовательностей</w:t>
      </w:r>
      <w:r>
        <w:rPr>
          <w:rFonts w:eastAsia="Times New Roman"/>
          <w:sz w:val="24"/>
          <w:szCs w:val="24"/>
        </w:rPr>
        <w:t>,</w:t>
      </w:r>
      <w:r w:rsidRPr="0029618A">
        <w:rPr>
          <w:rFonts w:eastAsia="Times New Roman"/>
          <w:sz w:val="24"/>
          <w:szCs w:val="24"/>
        </w:rPr>
        <w:t xml:space="preserve"> ломающих интуицию математика!</w:t>
      </w:r>
      <w:proofErr w:type="gramEnd"/>
    </w:p>
    <w:p w14:paraId="52DD5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w:t>
      </w:r>
      <w:proofErr w:type="spellStart"/>
      <w:r w:rsidRPr="0029618A">
        <w:rPr>
          <w:rFonts w:eastAsia="Times New Roman"/>
          <w:sz w:val="24"/>
          <w:szCs w:val="24"/>
        </w:rPr>
        <w:t>Саймона</w:t>
      </w:r>
      <w:proofErr w:type="spellEnd"/>
      <w:r w:rsidRPr="0029618A">
        <w:rPr>
          <w:rFonts w:eastAsia="Times New Roman"/>
          <w:sz w:val="24"/>
          <w:szCs w:val="24"/>
        </w:rPr>
        <w:t xml:space="preserve"> Сингха, чтобы почувствовать</w:t>
      </w:r>
      <w:r>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14:paraId="11486D0F" w14:textId="77777777" w:rsidR="00FC10F8" w:rsidRPr="0029618A" w:rsidRDefault="00FC10F8" w:rsidP="00FC10F8">
      <w:pPr>
        <w:pStyle w:val="2"/>
        <w:spacing w:before="200" w:after="0"/>
        <w:ind w:firstLine="397"/>
        <w:jc w:val="both"/>
        <w:rPr>
          <w:rFonts w:eastAsia="Cambria"/>
          <w:b/>
          <w:color w:val="4F81BD"/>
          <w:sz w:val="26"/>
          <w:szCs w:val="26"/>
        </w:rPr>
      </w:pPr>
      <w:bookmarkStart w:id="120" w:name="_Toc24894055"/>
      <w:r w:rsidRPr="0029618A">
        <w:rPr>
          <w:rFonts w:eastAsia="Cambria"/>
          <w:b/>
          <w:color w:val="4F81BD"/>
          <w:sz w:val="26"/>
          <w:szCs w:val="26"/>
        </w:rPr>
        <w:t>Быстрее, ещё быстрее!</w:t>
      </w:r>
      <w:bookmarkEnd w:id="120"/>
    </w:p>
    <w:p w14:paraId="228C930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14:paraId="05F1E8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Это говорит о том, что </w:t>
      </w:r>
      <w:r w:rsidRPr="0029618A">
        <w:rPr>
          <w:rFonts w:eastAsia="Times New Roman"/>
          <w:sz w:val="24"/>
          <w:szCs w:val="24"/>
        </w:rPr>
        <w:lastRenderedPageBreak/>
        <w:t>последовательности, порождаемые случайной функцией</w:t>
      </w:r>
      <w:r>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14:paraId="2C70AE9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42186F47" wp14:editId="3E71DB33">
            <wp:extent cx="4141788" cy="3991359"/>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8" cstate="print"/>
                    <a:srcRect/>
                    <a:stretch>
                      <a:fillRect/>
                    </a:stretch>
                  </pic:blipFill>
                  <pic:spPr>
                    <a:xfrm>
                      <a:off x="0" y="0"/>
                      <a:ext cx="4141788" cy="3991359"/>
                    </a:xfrm>
                    <a:prstGeom prst="rect">
                      <a:avLst/>
                    </a:prstGeom>
                    <a:ln/>
                  </pic:spPr>
                </pic:pic>
              </a:graphicData>
            </a:graphic>
          </wp:inline>
        </w:drawing>
      </w:r>
    </w:p>
    <w:p w14:paraId="79E5E27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Множество стохастических цепочек с дедлайном и ожидаемый темп выполнения работы.</w:t>
      </w:r>
    </w:p>
    <w:p w14:paraId="032ED23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14:paraId="36445F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w:t>
      </w:r>
      <w:proofErr w:type="gramStart"/>
      <w:r w:rsidRPr="0029618A">
        <w:rPr>
          <w:rFonts w:eastAsia="Times New Roman"/>
          <w:sz w:val="24"/>
          <w:szCs w:val="24"/>
        </w:rPr>
        <w:t>увы</w:t>
      </w:r>
      <w:proofErr w:type="gramEnd"/>
      <w:r w:rsidRPr="0029618A">
        <w:rPr>
          <w:rFonts w:eastAsia="Times New Roman"/>
          <w:sz w:val="24"/>
          <w:szCs w:val="24"/>
        </w:rPr>
        <w:t xml:space="preserve">, сильно неравномерен: в первую половину срока будет сделано едва ли </w:t>
      </w:r>
      <m:oMath>
        <m:r>
          <w:rPr>
            <w:rFonts w:ascii="Cambria Math" w:eastAsia="Cambria Math" w:hAnsi="Cambria Math"/>
            <w:sz w:val="24"/>
            <w:szCs w:val="24"/>
          </w:rPr>
          <m:t>10%</m:t>
        </m:r>
      </m:oMath>
      <w:r w:rsidRPr="0029618A">
        <w:rPr>
          <w:rFonts w:eastAsia="Times New Roman"/>
          <w:sz w:val="24"/>
          <w:szCs w:val="24"/>
        </w:rPr>
        <w:t xml:space="preserve"> работы, а добрую половину всех дел придётся выполнять, имея в своём распоряжении мене</w:t>
      </w:r>
      <w:r>
        <w:rPr>
          <w:rFonts w:eastAsia="Times New Roman"/>
          <w:sz w:val="24"/>
          <w:szCs w:val="24"/>
        </w:rPr>
        <w:t>е</w:t>
      </w:r>
      <w:r w:rsidRPr="0029618A">
        <w:rPr>
          <w:rFonts w:eastAsia="Times New Roman"/>
          <w:sz w:val="24"/>
          <w:szCs w:val="24"/>
        </w:rPr>
        <w:t xml:space="preserve"> </w:t>
      </w:r>
      <m:oMath>
        <m:r>
          <w:rPr>
            <w:rFonts w:ascii="Cambria Math" w:eastAsia="Cambria Math" w:hAnsi="Cambria Math"/>
            <w:sz w:val="24"/>
            <w:szCs w:val="24"/>
          </w:rPr>
          <m:t>10%</m:t>
        </m:r>
      </m:oMath>
      <w:r w:rsidRPr="0029618A">
        <w:rPr>
          <w:rFonts w:eastAsia="Times New Roman"/>
          <w:sz w:val="24"/>
          <w:szCs w:val="24"/>
        </w:rPr>
        <w:t xml:space="preserve"> времени. Но главная особенность: темп, вернее его наклон, стремительно увеличивается при приближении к дедлайну!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14:paraId="781750C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lastRenderedPageBreak/>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14:paraId="3183E1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Прекрасные живые примеры таких процессов описаны, например, в рассказах Карела Чапека "Как делают газету</w:t>
      </w:r>
      <w:r>
        <w:rPr>
          <w:rFonts w:eastAsia="Times New Roman"/>
          <w:sz w:val="24"/>
          <w:szCs w:val="24"/>
        </w:rPr>
        <w:t xml:space="preserve">" </w:t>
      </w:r>
      <w:r w:rsidRPr="0029618A">
        <w:rPr>
          <w:rFonts w:eastAsia="Times New Roman"/>
          <w:sz w:val="24"/>
          <w:szCs w:val="24"/>
        </w:rPr>
        <w:t>и "Как ставится пьеса". Неужели причина этого проклятия кроется только в нашей неорганизованности и безалаберности? Это, конечно</w:t>
      </w:r>
      <w:r>
        <w:rPr>
          <w:rFonts w:eastAsia="Times New Roman"/>
          <w:sz w:val="24"/>
          <w:szCs w:val="24"/>
        </w:rPr>
        <w:t>,</w:t>
      </w:r>
      <w:r w:rsidRPr="0029618A">
        <w:rPr>
          <w:rFonts w:eastAsia="Times New Roman"/>
          <w:sz w:val="24"/>
          <w:szCs w:val="24"/>
        </w:rPr>
        <w:t xml:space="preserve"> основные причины, но мы не настолько в</w:t>
      </w:r>
      <w:r>
        <w:rPr>
          <w:rFonts w:eastAsia="Times New Roman"/>
          <w:sz w:val="24"/>
          <w:szCs w:val="24"/>
        </w:rPr>
        <w:t xml:space="preserve"> них</w:t>
      </w:r>
      <w:r w:rsidRPr="0029618A">
        <w:rPr>
          <w:rFonts w:eastAsia="Times New Roman"/>
          <w:sz w:val="24"/>
          <w:szCs w:val="24"/>
        </w:rPr>
        <w:t xml:space="preserve"> виноваты, чтобы нельзя было попробовать оправдаться каким-либо математическим законом. Стратегия </w:t>
      </w:r>
      <w:proofErr w:type="gramStart"/>
      <w:r w:rsidRPr="0029618A">
        <w:rPr>
          <w:rFonts w:eastAsia="Times New Roman"/>
          <w:sz w:val="24"/>
          <w:szCs w:val="24"/>
        </w:rPr>
        <w:t>балбеса</w:t>
      </w:r>
      <w:proofErr w:type="gramEnd"/>
      <w:r w:rsidRPr="0029618A">
        <w:rPr>
          <w:rFonts w:eastAsia="Times New Roman"/>
          <w:sz w:val="24"/>
          <w:szCs w:val="24"/>
        </w:rPr>
        <w:t>, конечно, выглядит глупо, но взрывной рост темпа — это не шутки! Можно ли вообще с ним справиться?</w:t>
      </w:r>
    </w:p>
    <w:p w14:paraId="2B681B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14:paraId="5405EBBC" w14:textId="77777777" w:rsidR="00FC10F8" w:rsidRPr="0029618A" w:rsidRDefault="006434A2"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den>
          </m:f>
          <m:sSub>
            <m:sSubPr>
              <m:ctrlPr>
                <w:rPr>
                  <w:rFonts w:ascii="Cambria Math" w:eastAsia="Cambria Math" w:hAnsi="Cambria Math"/>
                  <w:i/>
                  <w:sz w:val="24"/>
                  <w:szCs w:val="24"/>
                </w:rPr>
              </m:ctrlPr>
            </m:sSubPr>
            <m:e>
              <m:r>
                <w:rPr>
                  <w:rFonts w:ascii="Cambria Math" w:eastAsia="Cambria Math" w:hAnsi="Cambria Math"/>
                  <w:sz w:val="24"/>
                  <w:szCs w:val="24"/>
                </w:rPr>
                <m:t>log</m:t>
              </m:r>
            </m:e>
            <m:sub>
              <m:r>
                <w:rPr>
                  <w:rFonts w:ascii="Cambria Math" w:eastAsia="Cambria Math" w:hAnsi="Cambria Math"/>
                  <w:sz w:val="24"/>
                  <w:szCs w:val="24"/>
                </w:rPr>
                <m:t>2</m:t>
              </m:r>
            </m:sub>
          </m:sSub>
          <m:d>
            <m:dPr>
              <m:begChr m:val="["/>
              <m:endChr m:val="]"/>
              <m:ctrlPr>
                <w:rPr>
                  <w:rFonts w:ascii="Cambria Math" w:eastAsia="Cambria Math" w:hAnsi="Cambria Math"/>
                  <w:i/>
                  <w:sz w:val="24"/>
                  <w:szCs w:val="24"/>
                </w:rPr>
              </m:ctrlPr>
            </m:dPr>
            <m:e>
              <m:r>
                <w:rPr>
                  <w:rFonts w:ascii="Cambria Math" w:eastAsia="Cambria Math" w:hAnsi="Cambria Math"/>
                  <w:sz w:val="24"/>
                  <w:szCs w:val="24"/>
                </w:rPr>
                <m:t>1-x</m:t>
              </m:r>
              <m:d>
                <m:dPr>
                  <m:ctrlPr>
                    <w:rPr>
                      <w:rFonts w:ascii="Cambria Math" w:eastAsia="Cambria Math" w:hAnsi="Cambria Math"/>
                      <w:i/>
                      <w:sz w:val="24"/>
                      <w:szCs w:val="24"/>
                    </w:rPr>
                  </m:ctrlPr>
                </m:dPr>
                <m:e>
                  <m:r>
                    <w:rPr>
                      <w:rFonts w:ascii="Cambria Math" w:eastAsia="Cambria Math" w:hAnsi="Cambria Math"/>
                      <w:sz w:val="24"/>
                      <w:szCs w:val="24"/>
                    </w:rPr>
                    <m:t>1-</m:t>
                  </m:r>
                  <m:sSup>
                    <m:sSupPr>
                      <m:ctrlPr>
                        <w:rPr>
                          <w:rFonts w:ascii="Cambria Math" w:eastAsia="Cambria Math" w:hAnsi="Cambria Math"/>
                          <w:i/>
                          <w:sz w:val="24"/>
                          <w:szCs w:val="24"/>
                        </w:rPr>
                      </m:ctrlPr>
                    </m:sSupPr>
                    <m:e>
                      <m:r>
                        <w:rPr>
                          <w:rFonts w:ascii="Cambria Math" w:eastAsia="Cambria Math" w:hAnsi="Cambria Math"/>
                          <w:sz w:val="24"/>
                          <w:szCs w:val="24"/>
                        </w:rPr>
                        <m:t>2</m:t>
                      </m:r>
                    </m:e>
                    <m:sup>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sup>
                  </m:sSup>
                </m:e>
              </m:d>
            </m:e>
          </m:d>
          <m:r>
            <w:rPr>
              <w:rFonts w:ascii="Cambria Math" w:eastAsia="Cambria Math" w:hAnsi="Cambria Math"/>
              <w:sz w:val="24"/>
              <w:szCs w:val="24"/>
            </w:rPr>
            <m:t>.</m:t>
          </m:r>
        </m:oMath>
      </m:oMathPara>
    </w:p>
    <w:p w14:paraId="023161B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Логарифм </w:t>
      </w:r>
      <w:r>
        <w:rPr>
          <w:rFonts w:eastAsia="Times New Roman"/>
          <w:sz w:val="24"/>
          <w:szCs w:val="24"/>
        </w:rPr>
        <w:t xml:space="preserve">– </w:t>
      </w:r>
      <w:r w:rsidRPr="0029618A">
        <w:rPr>
          <w:rFonts w:eastAsia="Times New Roman"/>
          <w:sz w:val="24"/>
          <w:szCs w:val="24"/>
        </w:rPr>
        <w:t>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14:paraId="3B7D875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0F2F64A" wp14:editId="73DF48A6">
            <wp:extent cx="3747135" cy="3570605"/>
            <wp:effectExtent l="0" t="0" r="0" b="0"/>
            <wp:docPr id="87" name="image81.png" descr="C:\tmp\podlost\ToH\html\figures\deadline\fig2.png"/>
            <wp:cNvGraphicFramePr/>
            <a:graphic xmlns:a="http://schemas.openxmlformats.org/drawingml/2006/main">
              <a:graphicData uri="http://schemas.openxmlformats.org/drawingml/2006/picture">
                <pic:pic xmlns:pic="http://schemas.openxmlformats.org/drawingml/2006/picture">
                  <pic:nvPicPr>
                    <pic:cNvPr id="0" name="image81.png" descr="C:\tmp\podlost\ToH\html\figures\deadline\fig2.png"/>
                    <pic:cNvPicPr preferRelativeResize="0"/>
                  </pic:nvPicPr>
                  <pic:blipFill>
                    <a:blip r:embed="rId109" cstate="print"/>
                    <a:srcRect/>
                    <a:stretch>
                      <a:fillRect/>
                    </a:stretch>
                  </pic:blipFill>
                  <pic:spPr>
                    <a:xfrm>
                      <a:off x="0" y="0"/>
                      <a:ext cx="3747135" cy="3570605"/>
                    </a:xfrm>
                    <a:prstGeom prst="rect">
                      <a:avLst/>
                    </a:prstGeom>
                    <a:ln/>
                  </pic:spPr>
                </pic:pic>
              </a:graphicData>
            </a:graphic>
          </wp:inline>
        </w:drawing>
      </w:r>
    </w:p>
    <w:p w14:paraId="59BDC56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Наиболее вероятный темп выполнения работы в ограниченный срок. </w:t>
      </w:r>
    </w:p>
    <w:p w14:paraId="604A3A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w:t>
      </w:r>
      <w:proofErr w:type="spellStart"/>
      <w:r w:rsidRPr="0029618A">
        <w:rPr>
          <w:rFonts w:eastAsia="Times New Roman"/>
          <w:sz w:val="24"/>
          <w:szCs w:val="24"/>
        </w:rPr>
        <w:t>перфекциониста</w:t>
      </w:r>
      <w:proofErr w:type="spellEnd"/>
      <w:r w:rsidRPr="0029618A">
        <w:rPr>
          <w:rFonts w:eastAsia="Times New Roman"/>
          <w:sz w:val="24"/>
          <w:szCs w:val="24"/>
        </w:rPr>
        <w:t xml:space="preserve">, который выполняет работу в точности равномерно, темп выполнения </w:t>
      </w:r>
      <w:r>
        <w:rPr>
          <w:rFonts w:eastAsia="Times New Roman"/>
          <w:sz w:val="24"/>
          <w:szCs w:val="24"/>
        </w:rPr>
        <w:t xml:space="preserve"> соответствует </w:t>
      </w:r>
      <w:r w:rsidRPr="0029618A">
        <w:rPr>
          <w:rFonts w:eastAsia="Times New Roman"/>
          <w:sz w:val="24"/>
          <w:szCs w:val="24"/>
        </w:rPr>
        <w:t xml:space="preserve">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 </w:t>
      </w:r>
      <m:oMath>
        <m:r>
          <w:rPr>
            <w:rFonts w:ascii="Cambria Math" w:eastAsia="Cambria Math" w:hAnsi="Cambria Math"/>
            <w:sz w:val="24"/>
            <w:szCs w:val="24"/>
          </w:rPr>
          <m:t>n</m:t>
        </m:r>
      </m:oMath>
      <w:r w:rsidRPr="0029618A">
        <w:rPr>
          <w:rFonts w:eastAsia="Times New Roman"/>
          <w:sz w:val="24"/>
          <w:szCs w:val="24"/>
        </w:rPr>
        <w:t xml:space="preserve">. В приведённых нами примерах для недели, месяца и года, коэффициент подлости равен, соответственно </w:t>
      </w:r>
      <m:oMath>
        <m:r>
          <w:rPr>
            <w:rFonts w:ascii="Cambria Math" w:eastAsia="Cambria Math" w:hAnsi="Cambria Math"/>
            <w:sz w:val="24"/>
            <w:szCs w:val="24"/>
          </w:rPr>
          <m:t>0.37</m:t>
        </m:r>
      </m:oMath>
      <w:r w:rsidRPr="0029618A">
        <w:rPr>
          <w:rFonts w:eastAsia="Times New Roman"/>
          <w:sz w:val="24"/>
          <w:szCs w:val="24"/>
        </w:rPr>
        <w:t xml:space="preserve">, </w:t>
      </w:r>
      <m:oMath>
        <m:r>
          <w:rPr>
            <w:rFonts w:ascii="Cambria Math" w:eastAsia="Cambria Math" w:hAnsi="Cambria Math"/>
            <w:sz w:val="24"/>
            <w:szCs w:val="24"/>
          </w:rPr>
          <m:t>0.49</m:t>
        </m:r>
      </m:oMath>
      <w:r w:rsidRPr="0029618A">
        <w:rPr>
          <w:rFonts w:eastAsia="Times New Roman"/>
          <w:sz w:val="24"/>
          <w:szCs w:val="24"/>
        </w:rPr>
        <w:t xml:space="preserve"> и </w:t>
      </w:r>
      <m:oMath>
        <m:r>
          <w:rPr>
            <w:rFonts w:ascii="Cambria Math" w:eastAsia="Cambria Math" w:hAnsi="Cambria Math"/>
            <w:sz w:val="24"/>
            <w:szCs w:val="24"/>
          </w:rPr>
          <m:t>0.63</m:t>
        </m:r>
      </m:oMath>
      <w:r w:rsidRPr="0029618A">
        <w:rPr>
          <w:rFonts w:eastAsia="Times New Roman"/>
          <w:sz w:val="24"/>
          <w:szCs w:val="24"/>
        </w:rPr>
        <w:t xml:space="preserve">. Этот индекс растёт с ростом </w:t>
      </w:r>
      <m:oMath>
        <m:r>
          <w:rPr>
            <w:rFonts w:ascii="Cambria Math" w:eastAsia="Cambria Math" w:hAnsi="Cambria Math"/>
            <w:sz w:val="24"/>
            <w:szCs w:val="24"/>
          </w:rPr>
          <m:t>n</m:t>
        </m:r>
      </m:oMath>
      <w:r w:rsidRPr="0029618A">
        <w:rPr>
          <w:rFonts w:eastAsia="Times New Roman"/>
          <w:sz w:val="24"/>
          <w:szCs w:val="24"/>
        </w:rPr>
        <w:t xml:space="preserve"> 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w:t>
      </w:r>
      <w:proofErr w:type="gramStart"/>
      <w:r w:rsidRPr="0029618A">
        <w:rPr>
          <w:rFonts w:eastAsia="Times New Roman"/>
          <w:sz w:val="24"/>
          <w:szCs w:val="24"/>
        </w:rPr>
        <w:t>балбес</w:t>
      </w:r>
      <w:proofErr w:type="gramEnd"/>
      <w:r w:rsidRPr="0029618A">
        <w:rPr>
          <w:rFonts w:eastAsia="Times New Roman"/>
          <w:sz w:val="24"/>
          <w:szCs w:val="24"/>
        </w:rPr>
        <w:t xml:space="preserve">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w:t>
      </w:r>
      <w:r w:rsidRPr="0029618A">
        <w:rPr>
          <w:rFonts w:eastAsia="Times New Roman"/>
          <w:sz w:val="24"/>
          <w:szCs w:val="24"/>
        </w:rPr>
        <w:lastRenderedPageBreak/>
        <w:t>привычные сетования: «</w:t>
      </w:r>
      <w:r w:rsidRPr="0029618A">
        <w:rPr>
          <w:rFonts w:eastAsia="Times New Roman"/>
          <w:i/>
          <w:sz w:val="24"/>
          <w:szCs w:val="24"/>
        </w:rPr>
        <w:t>Целое лето</w:t>
      </w:r>
      <w:r>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14:paraId="1AC4BA99" w14:textId="77777777"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Даосы</w:t>
      </w:r>
      <w:proofErr w:type="spellEnd"/>
      <w:r w:rsidRPr="0029618A">
        <w:rPr>
          <w:rFonts w:eastAsia="Times New Roman"/>
          <w:sz w:val="24"/>
          <w:szCs w:val="24"/>
        </w:rPr>
        <w:t xml:space="preserve">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Pr>
          <w:rFonts w:eastAsia="Times New Roman"/>
          <w:sz w:val="24"/>
          <w:szCs w:val="24"/>
        </w:rPr>
        <w:t xml:space="preserve"> –</w:t>
      </w:r>
      <w:r w:rsidRPr="0029618A">
        <w:rPr>
          <w:rFonts w:eastAsia="Times New Roman"/>
          <w:sz w:val="24"/>
          <w:szCs w:val="24"/>
        </w:rPr>
        <w:t xml:space="preserve"> весьма вероятно </w:t>
      </w:r>
      <w:r>
        <w:rPr>
          <w:rFonts w:eastAsia="Times New Roman"/>
          <w:sz w:val="24"/>
          <w:szCs w:val="24"/>
        </w:rPr>
        <w:t xml:space="preserve">– </w:t>
      </w:r>
      <w:r w:rsidRPr="0029618A">
        <w:rPr>
          <w:rFonts w:eastAsia="Times New Roman"/>
          <w:sz w:val="24"/>
          <w:szCs w:val="24"/>
        </w:rPr>
        <w:t>можно потратить впустую.</w:t>
      </w:r>
    </w:p>
    <w:p w14:paraId="08374126" w14:textId="77777777" w:rsidR="00FC10F8" w:rsidRPr="0029618A" w:rsidRDefault="00FC10F8" w:rsidP="00FC10F8">
      <w:pPr>
        <w:pStyle w:val="2"/>
        <w:spacing w:before="200" w:after="0"/>
        <w:ind w:firstLine="397"/>
        <w:jc w:val="both"/>
        <w:rPr>
          <w:rFonts w:eastAsia="Cambria"/>
          <w:b/>
          <w:color w:val="4F81BD"/>
          <w:sz w:val="26"/>
          <w:szCs w:val="26"/>
        </w:rPr>
      </w:pPr>
      <w:bookmarkStart w:id="121" w:name="_Toc24894056"/>
      <w:r w:rsidRPr="0029618A">
        <w:rPr>
          <w:rFonts w:eastAsia="Cambria"/>
          <w:b/>
          <w:color w:val="4F81BD"/>
          <w:sz w:val="26"/>
          <w:szCs w:val="26"/>
        </w:rPr>
        <w:t>Мостим дорогу благими намерениями</w:t>
      </w:r>
      <w:bookmarkEnd w:id="121"/>
    </w:p>
    <w:p w14:paraId="4ACAFF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14:paraId="68C47A1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7F30B5A" wp14:editId="22077010">
            <wp:extent cx="4540250" cy="2781300"/>
            <wp:effectExtent l="0" t="0" r="0" b="0"/>
            <wp:docPr id="39" name="image30.png" descr="C:\tmp\podlost\ToH\html\figures\deadline\exponDist.png"/>
            <wp:cNvGraphicFramePr/>
            <a:graphic xmlns:a="http://schemas.openxmlformats.org/drawingml/2006/main">
              <a:graphicData uri="http://schemas.openxmlformats.org/drawingml/2006/picture">
                <pic:pic xmlns:pic="http://schemas.openxmlformats.org/drawingml/2006/picture">
                  <pic:nvPicPr>
                    <pic:cNvPr id="0" name="image30.png" descr="C:\tmp\podlost\ToH\html\figures\deadline\exponDist.png"/>
                    <pic:cNvPicPr preferRelativeResize="0"/>
                  </pic:nvPicPr>
                  <pic:blipFill>
                    <a:blip r:embed="rId110" cstate="print"/>
                    <a:srcRect/>
                    <a:stretch>
                      <a:fillRect/>
                    </a:stretch>
                  </pic:blipFill>
                  <pic:spPr>
                    <a:xfrm>
                      <a:off x="0" y="0"/>
                      <a:ext cx="4540250" cy="2781300"/>
                    </a:xfrm>
                    <a:prstGeom prst="rect">
                      <a:avLst/>
                    </a:prstGeom>
                    <a:ln/>
                  </pic:spPr>
                </pic:pic>
              </a:graphicData>
            </a:graphic>
          </wp:inline>
        </w:drawing>
      </w:r>
    </w:p>
    <w:p w14:paraId="548CD90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вероятности не успеть в срок для стратегии благих намерений. </w:t>
      </w:r>
    </w:p>
    <w:p w14:paraId="3A6E30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w:t>
      </w:r>
      <w:proofErr w:type="gramStart"/>
      <w:r w:rsidRPr="0029618A">
        <w:rPr>
          <w:rFonts w:eastAsia="Times New Roman"/>
          <w:sz w:val="24"/>
          <w:szCs w:val="24"/>
        </w:rPr>
        <w:t>дел</w:t>
      </w:r>
      <w:proofErr w:type="gramEnd"/>
      <w:r w:rsidRPr="0029618A">
        <w:rPr>
          <w:rFonts w:eastAsia="Times New Roman"/>
          <w:sz w:val="24"/>
          <w:szCs w:val="24"/>
        </w:rPr>
        <w:t xml:space="preserve"> и оставить себе два выходных дня. Но всё же для больших периодов увеличение возможностей не революционное. </w:t>
      </w:r>
      <w:r w:rsidRPr="0029618A">
        <w:rPr>
          <w:rFonts w:eastAsia="Times New Roman"/>
          <w:sz w:val="24"/>
          <w:szCs w:val="24"/>
        </w:rPr>
        <w:lastRenderedPageBreak/>
        <w:t xml:space="preserve">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w:t>
      </w:r>
      <w:proofErr w:type="spellStart"/>
      <w:r w:rsidRPr="0029618A">
        <w:rPr>
          <w:rFonts w:eastAsia="Times New Roman"/>
          <w:sz w:val="24"/>
          <w:szCs w:val="24"/>
        </w:rPr>
        <w:t>дедлайна</w:t>
      </w:r>
      <w:proofErr w:type="spellEnd"/>
      <w:r w:rsidRPr="0029618A">
        <w:rPr>
          <w:rFonts w:eastAsia="Times New Roman"/>
          <w:sz w:val="24"/>
          <w:szCs w:val="24"/>
        </w:rPr>
        <w:t>, скорее всего, будет не хватать. В любом случае, необходимо помнить, что жизнь коротка</w:t>
      </w:r>
      <w:r>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14:paraId="304060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14:paraId="30BB51C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262CCAA" wp14:editId="735247BB">
            <wp:extent cx="4380230" cy="4092575"/>
            <wp:effectExtent l="0" t="0" r="0" b="0"/>
            <wp:docPr id="34" name="image31.png" descr="C:\tmp\podlost\ToH\html\figures\deadline\expRate.png"/>
            <wp:cNvGraphicFramePr/>
            <a:graphic xmlns:a="http://schemas.openxmlformats.org/drawingml/2006/main">
              <a:graphicData uri="http://schemas.openxmlformats.org/drawingml/2006/picture">
                <pic:pic xmlns:pic="http://schemas.openxmlformats.org/drawingml/2006/picture">
                  <pic:nvPicPr>
                    <pic:cNvPr id="0" name="image31.png" descr="C:\tmp\podlost\ToH\html\figures\deadline\expRate.png"/>
                    <pic:cNvPicPr preferRelativeResize="0"/>
                  </pic:nvPicPr>
                  <pic:blipFill>
                    <a:blip r:embed="rId111" cstate="print"/>
                    <a:srcRect/>
                    <a:stretch>
                      <a:fillRect/>
                    </a:stretch>
                  </pic:blipFill>
                  <pic:spPr>
                    <a:xfrm>
                      <a:off x="0" y="0"/>
                      <a:ext cx="4380230" cy="4092575"/>
                    </a:xfrm>
                    <a:prstGeom prst="rect">
                      <a:avLst/>
                    </a:prstGeom>
                    <a:ln/>
                  </pic:spPr>
                </pic:pic>
              </a:graphicData>
            </a:graphic>
          </wp:inline>
        </w:drawing>
      </w:r>
    </w:p>
    <w:p w14:paraId="1D3BFC2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14:paraId="21464AD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Увеличилась общая </w:t>
      </w:r>
      <w:r w:rsidRPr="0029618A">
        <w:rPr>
          <w:rFonts w:eastAsia="Times New Roman"/>
          <w:sz w:val="24"/>
          <w:szCs w:val="24"/>
        </w:rPr>
        <w:lastRenderedPageBreak/>
        <w:t xml:space="preserve">производительность, но запарка перед </w:t>
      </w:r>
      <w:proofErr w:type="gramStart"/>
      <w:r w:rsidRPr="0029618A">
        <w:rPr>
          <w:rFonts w:eastAsia="Times New Roman"/>
          <w:sz w:val="24"/>
          <w:szCs w:val="24"/>
        </w:rPr>
        <w:t>самым</w:t>
      </w:r>
      <w:proofErr w:type="gramEnd"/>
      <w:r w:rsidRPr="0029618A">
        <w:rPr>
          <w:rFonts w:eastAsia="Times New Roman"/>
          <w:sz w:val="24"/>
          <w:szCs w:val="24"/>
        </w:rPr>
        <w:t xml:space="preserve"> дедлайном никуда не дел</w:t>
      </w:r>
      <w:r>
        <w:rPr>
          <w:rFonts w:eastAsia="Times New Roman"/>
          <w:sz w:val="24"/>
          <w:szCs w:val="24"/>
        </w:rPr>
        <w:t>а</w:t>
      </w:r>
      <w:r w:rsidRPr="0029618A">
        <w:rPr>
          <w:rFonts w:eastAsia="Times New Roman"/>
          <w:sz w:val="24"/>
          <w:szCs w:val="24"/>
        </w:rPr>
        <w:t>сь. Так что нагру</w:t>
      </w:r>
      <w:r>
        <w:rPr>
          <w:rFonts w:eastAsia="Times New Roman"/>
          <w:sz w:val="24"/>
          <w:szCs w:val="24"/>
        </w:rPr>
        <w:t>зкой</w:t>
      </w:r>
      <w:r w:rsidRPr="0029618A">
        <w:rPr>
          <w:rFonts w:eastAsia="Times New Roman"/>
          <w:sz w:val="24"/>
          <w:szCs w:val="24"/>
        </w:rPr>
        <w:t xml:space="preserve"> можно </w:t>
      </w:r>
      <w:proofErr w:type="gramStart"/>
      <w:r w:rsidRPr="0029618A">
        <w:rPr>
          <w:rFonts w:eastAsia="Times New Roman"/>
          <w:sz w:val="24"/>
          <w:szCs w:val="24"/>
        </w:rPr>
        <w:t>док</w:t>
      </w:r>
      <w:r>
        <w:rPr>
          <w:rFonts w:eastAsia="Times New Roman"/>
          <w:sz w:val="24"/>
          <w:szCs w:val="24"/>
        </w:rPr>
        <w:t>о</w:t>
      </w:r>
      <w:r w:rsidRPr="0029618A">
        <w:rPr>
          <w:rFonts w:eastAsia="Times New Roman"/>
          <w:sz w:val="24"/>
          <w:szCs w:val="24"/>
        </w:rPr>
        <w:t>нать</w:t>
      </w:r>
      <w:proofErr w:type="gramEnd"/>
      <w:r w:rsidRPr="0029618A">
        <w:rPr>
          <w:rFonts w:eastAsia="Times New Roman"/>
          <w:sz w:val="24"/>
          <w:szCs w:val="24"/>
        </w:rPr>
        <w:t xml:space="preserve"> и заправского зануду!</w:t>
      </w:r>
    </w:p>
    <w:p w14:paraId="20B254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 xml:space="preserve">вместо одного </w:t>
      </w:r>
      <w:proofErr w:type="spellStart"/>
      <w:r w:rsidRPr="0029618A">
        <w:rPr>
          <w:rFonts w:eastAsia="Times New Roman"/>
          <w:i/>
          <w:sz w:val="24"/>
          <w:szCs w:val="24"/>
        </w:rPr>
        <w:t>дедлайна</w:t>
      </w:r>
      <w:proofErr w:type="spellEnd"/>
      <w:r w:rsidRPr="0029618A">
        <w:rPr>
          <w:rFonts w:eastAsia="Times New Roman"/>
          <w:i/>
          <w:sz w:val="24"/>
          <w:szCs w:val="24"/>
        </w:rPr>
        <w:t xml:space="preserve"> надо сделать много</w:t>
      </w:r>
      <w:r w:rsidRPr="0029618A">
        <w:rPr>
          <w:rFonts w:eastAsia="Times New Roman"/>
          <w:sz w:val="24"/>
          <w:szCs w:val="24"/>
        </w:rPr>
        <w:t xml:space="preserve">. Давайте разобьем срок выполнения работы на две равные части и будем придерживаться этого нового </w:t>
      </w:r>
      <w:proofErr w:type="spellStart"/>
      <w:r w:rsidRPr="0029618A">
        <w:rPr>
          <w:rFonts w:eastAsia="Times New Roman"/>
          <w:sz w:val="24"/>
          <w:szCs w:val="24"/>
        </w:rPr>
        <w:t>дедлайна</w:t>
      </w:r>
      <w:proofErr w:type="spellEnd"/>
      <w:r w:rsidRPr="0029618A">
        <w:rPr>
          <w:rFonts w:eastAsia="Times New Roman"/>
          <w:sz w:val="24"/>
          <w:szCs w:val="24"/>
        </w:rPr>
        <w:t>,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14:paraId="745BD62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3696D70E" wp14:editId="53C51352">
            <wp:extent cx="3867388" cy="3689350"/>
            <wp:effectExtent l="0" t="0" r="0" b="0"/>
            <wp:docPr id="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2" cstate="print"/>
                    <a:srcRect/>
                    <a:stretch>
                      <a:fillRect/>
                    </a:stretch>
                  </pic:blipFill>
                  <pic:spPr>
                    <a:xfrm>
                      <a:off x="0" y="0"/>
                      <a:ext cx="3867388" cy="3689350"/>
                    </a:xfrm>
                    <a:prstGeom prst="rect">
                      <a:avLst/>
                    </a:prstGeom>
                    <a:ln/>
                  </pic:spPr>
                </pic:pic>
              </a:graphicData>
            </a:graphic>
          </wp:inline>
        </w:drawing>
      </w:r>
    </w:p>
    <w:p w14:paraId="0233192B"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14:paraId="7D5944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r>
        <w:rPr>
          <w:rFonts w:eastAsia="Times New Roman"/>
          <w:sz w:val="24"/>
          <w:szCs w:val="24"/>
        </w:rPr>
        <w:t xml:space="preserve">между </w:t>
      </w:r>
      <w:r w:rsidRPr="0029618A">
        <w:rPr>
          <w:rFonts w:eastAsia="Times New Roman"/>
          <w:sz w:val="24"/>
          <w:szCs w:val="24"/>
        </w:rPr>
        <w:t xml:space="preserve"> общей кривой темпа выполнения</w:t>
      </w:r>
      <w:r>
        <w:rPr>
          <w:rFonts w:eastAsia="Times New Roman"/>
          <w:sz w:val="24"/>
          <w:szCs w:val="24"/>
        </w:rPr>
        <w:t xml:space="preserve"> и диагональю</w:t>
      </w:r>
      <w:r w:rsidRPr="0029618A">
        <w:rPr>
          <w:rFonts w:eastAsia="Times New Roman"/>
          <w:sz w:val="24"/>
          <w:szCs w:val="24"/>
        </w:rPr>
        <w:t xml:space="preserve"> сократилась, и коэффициент подлости уменьшился </w:t>
      </w:r>
      <w:r>
        <w:rPr>
          <w:rFonts w:eastAsia="Times New Roman"/>
          <w:sz w:val="24"/>
          <w:szCs w:val="24"/>
        </w:rPr>
        <w:t>с</w:t>
      </w:r>
      <w:r w:rsidRPr="0029618A">
        <w:rPr>
          <w:rFonts w:eastAsia="Times New Roman"/>
          <w:sz w:val="24"/>
          <w:szCs w:val="24"/>
        </w:rPr>
        <w:t xml:space="preserve"> </w:t>
      </w:r>
      <m:oMath>
        <m:r>
          <w:rPr>
            <w:rFonts w:ascii="Cambria Math" w:eastAsia="Cambria Math" w:hAnsi="Cambria Math"/>
            <w:sz w:val="24"/>
            <w:szCs w:val="24"/>
          </w:rPr>
          <m:t>0.65</m:t>
        </m:r>
      </m:oMath>
      <w:r w:rsidRPr="0029618A">
        <w:rPr>
          <w:rFonts w:eastAsia="Times New Roman"/>
          <w:sz w:val="24"/>
          <w:szCs w:val="24"/>
        </w:rPr>
        <w:t xml:space="preserve"> до </w:t>
      </w:r>
      <m:oMath>
        <m:r>
          <w:rPr>
            <w:rFonts w:ascii="Cambria Math" w:eastAsia="Cambria Math" w:hAnsi="Cambria Math"/>
            <w:sz w:val="24"/>
            <w:szCs w:val="24"/>
          </w:rPr>
          <m:t>0.3</m:t>
        </m:r>
      </m:oMath>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Pr>
          <w:rFonts w:eastAsia="Times New Roman"/>
          <w:sz w:val="24"/>
          <w:szCs w:val="24"/>
        </w:rPr>
        <w:t>и</w:t>
      </w:r>
      <w:r w:rsidRPr="0029618A">
        <w:rPr>
          <w:rFonts w:eastAsia="Times New Roman"/>
          <w:sz w:val="24"/>
          <w:szCs w:val="24"/>
        </w:rPr>
        <w:t xml:space="preserve">т его уже до </w:t>
      </w:r>
      <m:oMath>
        <m:r>
          <w:rPr>
            <w:rFonts w:ascii="Cambria Math" w:eastAsia="Cambria Math" w:hAnsi="Cambria Math"/>
            <w:sz w:val="24"/>
            <w:szCs w:val="24"/>
          </w:rPr>
          <m:t>0.13</m:t>
        </m:r>
      </m:oMath>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Pr>
          <w:rFonts w:eastAsia="Times New Roman"/>
          <w:sz w:val="24"/>
          <w:szCs w:val="24"/>
        </w:rPr>
        <w:t>,</w:t>
      </w:r>
      <w:r w:rsidRPr="0029618A">
        <w:rPr>
          <w:rFonts w:eastAsia="Times New Roman"/>
          <w:sz w:val="24"/>
          <w:szCs w:val="24"/>
        </w:rPr>
        <w:t xml:space="preserve"> введя </w:t>
      </w:r>
      <w:r w:rsidRPr="0029618A">
        <w:rPr>
          <w:rFonts w:eastAsia="Times New Roman"/>
          <w:sz w:val="24"/>
          <w:szCs w:val="24"/>
        </w:rPr>
        <w:lastRenderedPageBreak/>
        <w:t>ежеквартальную отчётность, в пять раз понизили коэффициент подлости их жизни</w:t>
      </w:r>
      <w:r>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w:t>
      </w:r>
      <w:proofErr w:type="spellStart"/>
      <w:r w:rsidRPr="0029618A">
        <w:rPr>
          <w:rFonts w:eastAsia="Times New Roman"/>
          <w:sz w:val="24"/>
          <w:szCs w:val="24"/>
        </w:rPr>
        <w:t>дедлайнов</w:t>
      </w:r>
      <w:proofErr w:type="spellEnd"/>
      <w:r w:rsidRPr="0029618A">
        <w:rPr>
          <w:rFonts w:eastAsia="Times New Roman"/>
          <w:sz w:val="24"/>
          <w:szCs w:val="24"/>
        </w:rPr>
        <w:t xml:space="preserve"> к числу дней, отпущенных на работу, темп выполнения работы приблизится к идеальному, но очень </w:t>
      </w:r>
      <w:proofErr w:type="gramStart"/>
      <w:r w:rsidRPr="0029618A">
        <w:rPr>
          <w:rFonts w:eastAsia="Times New Roman"/>
          <w:sz w:val="24"/>
          <w:szCs w:val="24"/>
        </w:rPr>
        <w:t>занудному</w:t>
      </w:r>
      <w:proofErr w:type="gramEnd"/>
      <w:r w:rsidRPr="0029618A">
        <w:rPr>
          <w:rFonts w:eastAsia="Times New Roman"/>
          <w:sz w:val="24"/>
          <w:szCs w:val="24"/>
        </w:rPr>
        <w:t xml:space="preserve"> темпу.</w:t>
      </w:r>
    </w:p>
    <w:p w14:paraId="649D912A" w14:textId="77777777" w:rsidR="00FC10F8" w:rsidRPr="0029618A" w:rsidRDefault="00FC10F8" w:rsidP="00FC10F8">
      <w:pPr>
        <w:pStyle w:val="2"/>
        <w:spacing w:before="200" w:after="0"/>
        <w:ind w:firstLine="397"/>
        <w:jc w:val="both"/>
        <w:rPr>
          <w:rFonts w:eastAsia="Cambria"/>
          <w:b/>
          <w:color w:val="4F81BD"/>
          <w:sz w:val="26"/>
          <w:szCs w:val="26"/>
        </w:rPr>
      </w:pPr>
      <w:bookmarkStart w:id="122" w:name="_Toc24894057"/>
      <w:r w:rsidRPr="0029618A">
        <w:rPr>
          <w:rFonts w:eastAsia="Cambria"/>
          <w:b/>
          <w:color w:val="4F81BD"/>
          <w:sz w:val="26"/>
          <w:szCs w:val="26"/>
        </w:rPr>
        <w:t>Ну вот! Ещё и принтер сломался!</w:t>
      </w:r>
      <w:bookmarkEnd w:id="122"/>
    </w:p>
    <w:p w14:paraId="0BD6F7B7" w14:textId="203F0A3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Числа Стирлинга при увеличении </w:t>
      </w:r>
      <m:oMath>
        <m:r>
          <w:rPr>
            <w:rFonts w:ascii="Cambria Math" w:eastAsia="Cambria Math" w:hAnsi="Cambria Math"/>
            <w:sz w:val="24"/>
            <w:szCs w:val="24"/>
          </w:rPr>
          <m:t>n</m:t>
        </m:r>
      </m:oMath>
      <w:r w:rsidRPr="0029618A">
        <w:rPr>
          <w:rFonts w:eastAsia="Times New Roman"/>
          <w:sz w:val="24"/>
          <w:szCs w:val="24"/>
        </w:rPr>
        <w:t xml:space="preserve"> имеют асимптотическое разложение, которое сводит распределение длин цепочек с дедлайном к смещённому распределе</w:t>
      </w:r>
      <w:proofErr w:type="spellStart"/>
      <w:r w:rsidRPr="0029618A">
        <w:rPr>
          <w:rFonts w:eastAsia="Times New Roman"/>
          <w:sz w:val="24"/>
          <w:szCs w:val="24"/>
        </w:rPr>
        <w:t>нию</w:t>
      </w:r>
      <w:proofErr w:type="spellEnd"/>
      <w:r w:rsidRPr="0029618A">
        <w:rPr>
          <w:rFonts w:eastAsia="Times New Roman"/>
          <w:sz w:val="24"/>
          <w:szCs w:val="24"/>
        </w:rPr>
        <w:t xml:space="preserve"> Пуассона. </w:t>
      </w:r>
    </w:p>
    <w:p w14:paraId="50E9D9D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A830575" wp14:editId="1F753D16">
            <wp:extent cx="3609340" cy="2414270"/>
            <wp:effectExtent l="0" t="0" r="0" b="0"/>
            <wp:docPr id="68" name="image58.png" descr="C:\tmp\podlost\ToH\html\figures\deadline\2019-01-07_19-02-18.png"/>
            <wp:cNvGraphicFramePr/>
            <a:graphic xmlns:a="http://schemas.openxmlformats.org/drawingml/2006/main">
              <a:graphicData uri="http://schemas.openxmlformats.org/drawingml/2006/picture">
                <pic:pic xmlns:pic="http://schemas.openxmlformats.org/drawingml/2006/picture">
                  <pic:nvPicPr>
                    <pic:cNvPr id="0" name="image58.png" descr="C:\tmp\podlost\ToH\html\figures\deadline\2019-01-07_19-02-18.png"/>
                    <pic:cNvPicPr preferRelativeResize="0"/>
                  </pic:nvPicPr>
                  <pic:blipFill>
                    <a:blip r:embed="rId113" cstate="print"/>
                    <a:srcRect/>
                    <a:stretch>
                      <a:fillRect/>
                    </a:stretch>
                  </pic:blipFill>
                  <pic:spPr>
                    <a:xfrm>
                      <a:off x="0" y="0"/>
                      <a:ext cx="3609340" cy="2414270"/>
                    </a:xfrm>
                    <a:prstGeom prst="rect">
                      <a:avLst/>
                    </a:prstGeom>
                    <a:ln/>
                  </pic:spPr>
                </pic:pic>
              </a:graphicData>
            </a:graphic>
          </wp:inline>
        </w:drawing>
      </w:r>
    </w:p>
    <w:p w14:paraId="36569C9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Стирлинга (гистограмма) и Пуассона (ступеньки) для n = 100000 </w:t>
      </w:r>
      <w:proofErr w:type="gramStart"/>
      <w:r w:rsidRPr="0029618A">
        <w:rPr>
          <w:rFonts w:eastAsia="Times New Roman"/>
          <w:i/>
          <w:sz w:val="24"/>
          <w:szCs w:val="24"/>
        </w:rPr>
        <w:t>становятся очень близки</w:t>
      </w:r>
      <w:proofErr w:type="gramEnd"/>
      <w:r w:rsidRPr="0029618A">
        <w:rPr>
          <w:rFonts w:eastAsia="Times New Roman"/>
          <w:i/>
          <w:sz w:val="24"/>
          <w:szCs w:val="24"/>
        </w:rPr>
        <w:t xml:space="preserve"> друг к другу.</w:t>
      </w:r>
    </w:p>
    <w:p w14:paraId="33C323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14:paraId="6044375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14:paraId="340C052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xml:space="preserve">, заключающийся в удалении событий из потока с какой-то известной вероятностью. Случайное прореживание с вероятностью </w:t>
      </w:r>
      <m:oMath>
        <m:d>
          <m:dPr>
            <m:ctrlPr>
              <w:rPr>
                <w:rFonts w:ascii="Cambria Math" w:eastAsia="Cambria Math" w:hAnsi="Cambria Math"/>
                <w:sz w:val="24"/>
                <w:szCs w:val="24"/>
              </w:rPr>
            </m:ctrlPr>
          </m:dPr>
          <m:e>
            <m:r>
              <w:rPr>
                <w:rFonts w:ascii="Cambria Math" w:eastAsia="Cambria Math" w:hAnsi="Cambria Math"/>
                <w:sz w:val="24"/>
                <w:szCs w:val="24"/>
              </w:rPr>
              <m:t>1-p</m:t>
            </m:r>
          </m:e>
        </m:d>
      </m:oMath>
      <w:r w:rsidRPr="0029618A">
        <w:rPr>
          <w:rFonts w:eastAsia="Times New Roman"/>
          <w:sz w:val="24"/>
          <w:szCs w:val="24"/>
        </w:rPr>
        <w:t xml:space="preserve"> оставляет процесс пуассоновским, но его интенсивность уменьшается, </w:t>
      </w:r>
      <w:r w:rsidRPr="0029618A">
        <w:rPr>
          <w:rFonts w:eastAsia="Times New Roman"/>
          <w:sz w:val="24"/>
          <w:szCs w:val="24"/>
        </w:rPr>
        <w:lastRenderedPageBreak/>
        <w:t xml:space="preserve">умножаясь на </w:t>
      </w:r>
      <m:oMath>
        <m:r>
          <w:rPr>
            <w:rFonts w:ascii="Cambria Math" w:eastAsia="Cambria Math" w:hAnsi="Cambria Math"/>
            <w:sz w:val="24"/>
            <w:szCs w:val="24"/>
          </w:rPr>
          <m:t>p</m:t>
        </m:r>
      </m:oMath>
      <w:r w:rsidRPr="0029618A">
        <w:rPr>
          <w:rFonts w:eastAsia="Times New Roman"/>
          <w:sz w:val="24"/>
          <w:szCs w:val="24"/>
        </w:rPr>
        <w:t>. События, соответствующие совпадению неприятности и какого-либо этапа выполнения работы</w:t>
      </w:r>
      <w:r>
        <w:rPr>
          <w:rFonts w:eastAsia="Times New Roman"/>
          <w:sz w:val="24"/>
          <w:szCs w:val="24"/>
        </w:rPr>
        <w:t>,</w:t>
      </w:r>
      <w:r w:rsidRPr="0029618A">
        <w:rPr>
          <w:rFonts w:eastAsia="Times New Roman"/>
          <w:sz w:val="24"/>
          <w:szCs w:val="24"/>
        </w:rPr>
        <w:t xml:space="preserve"> сами образуют пуассоновский процесс</w:t>
      </w:r>
      <w:r>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срока, отведённого на работу),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она может увеличиться </w:t>
      </w:r>
      <w:proofErr w:type="gramStart"/>
      <w:r w:rsidRPr="0029618A">
        <w:rPr>
          <w:rFonts w:eastAsia="Times New Roman"/>
          <w:sz w:val="24"/>
          <w:szCs w:val="24"/>
        </w:rPr>
        <w:t>до</w:t>
      </w:r>
      <w:proofErr w:type="gramEnd"/>
      <w:r w:rsidRPr="0029618A">
        <w:rPr>
          <w:rFonts w:eastAsia="Times New Roman"/>
          <w:sz w:val="24"/>
          <w:szCs w:val="24"/>
        </w:rPr>
        <w:t xml:space="preserve"> вполне наблюдаемой. И принтер забарахлит именно накануне сдачи </w:t>
      </w:r>
      <w:proofErr w:type="spellStart"/>
      <w:r w:rsidRPr="0029618A">
        <w:rPr>
          <w:rFonts w:eastAsia="Times New Roman"/>
          <w:sz w:val="24"/>
          <w:szCs w:val="24"/>
        </w:rPr>
        <w:t>курсовика</w:t>
      </w:r>
      <w:proofErr w:type="spellEnd"/>
      <w:r w:rsidRPr="0029618A">
        <w:rPr>
          <w:rFonts w:eastAsia="Times New Roman"/>
          <w:sz w:val="24"/>
          <w:szCs w:val="24"/>
        </w:rPr>
        <w:t>! Разумеется, это работает для достаточно длинных цепочек.</w:t>
      </w:r>
    </w:p>
    <w:p w14:paraId="4C2FAA39"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w:t>
      </w:r>
    </w:p>
    <w:p w14:paraId="5BA237DA" w14:textId="77777777" w:rsidR="00FC10F8" w:rsidRPr="0029618A" w:rsidRDefault="00FC10F8" w:rsidP="00FC10F8">
      <w:pPr>
        <w:spacing w:line="288" w:lineRule="auto"/>
        <w:ind w:firstLine="397"/>
        <w:jc w:val="both"/>
        <w:rPr>
          <w:rFonts w:eastAsia="Cambria"/>
          <w:b/>
        </w:rPr>
      </w:pPr>
      <w:r w:rsidRPr="0029618A">
        <w:rPr>
          <w:rFonts w:eastAsia="Times New Roman"/>
          <w:sz w:val="24"/>
          <w:szCs w:val="24"/>
        </w:rPr>
        <w:t xml:space="preserve">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w:t>
      </w:r>
      <w:proofErr w:type="spellStart"/>
      <w:r w:rsidRPr="0029618A">
        <w:rPr>
          <w:rFonts w:eastAsia="Times New Roman"/>
          <w:sz w:val="24"/>
          <w:szCs w:val="24"/>
        </w:rPr>
        <w:t>клатч</w:t>
      </w:r>
      <w:proofErr w:type="spellEnd"/>
      <w:r w:rsidRPr="0029618A">
        <w:rPr>
          <w:rFonts w:eastAsia="Times New Roman"/>
          <w:sz w:val="24"/>
          <w:szCs w:val="24"/>
        </w:rPr>
        <w:t>, почистить туфли и прочее</w:t>
      </w:r>
      <w:r>
        <w:rPr>
          <w:rFonts w:eastAsia="Times New Roman"/>
          <w:sz w:val="24"/>
          <w:szCs w:val="24"/>
        </w:rPr>
        <w:t>,</w:t>
      </w:r>
      <w:r w:rsidRPr="0029618A">
        <w:rPr>
          <w:rFonts w:eastAsia="Times New Roman"/>
          <w:sz w:val="24"/>
          <w:szCs w:val="24"/>
        </w:rPr>
        <w:t xml:space="preserve"> и прочее... подходит к самому главному и волнительному </w:t>
      </w:r>
      <w:proofErr w:type="spellStart"/>
      <w:r w:rsidRPr="0029618A">
        <w:rPr>
          <w:rFonts w:eastAsia="Times New Roman"/>
          <w:sz w:val="24"/>
          <w:szCs w:val="24"/>
        </w:rPr>
        <w:t>дедлайну</w:t>
      </w:r>
      <w:proofErr w:type="spellEnd"/>
      <w:r w:rsidRPr="0029618A">
        <w:rPr>
          <w:rFonts w:eastAsia="Times New Roman"/>
          <w:sz w:val="24"/>
          <w:szCs w:val="24"/>
        </w:rPr>
        <w:t xml:space="preserve"> — к свиданию! И темп</w:t>
      </w:r>
      <w:r>
        <w:rPr>
          <w:rFonts w:eastAsia="Times New Roman"/>
          <w:sz w:val="24"/>
          <w:szCs w:val="24"/>
        </w:rPr>
        <w:t>,</w:t>
      </w:r>
      <w:r w:rsidRPr="0029618A">
        <w:rPr>
          <w:rFonts w:eastAsia="Times New Roman"/>
          <w:sz w:val="24"/>
          <w:szCs w:val="24"/>
        </w:rPr>
        <w:t xml:space="preserve"> с которым вы летите навстречу судьбе</w:t>
      </w:r>
      <w:r>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как не реализация </w:t>
      </w:r>
      <w:proofErr w:type="gramStart"/>
      <w:r w:rsidRPr="0029618A">
        <w:rPr>
          <w:rFonts w:eastAsia="Times New Roman"/>
          <w:sz w:val="24"/>
          <w:szCs w:val="24"/>
        </w:rPr>
        <w:t>невероятного</w:t>
      </w:r>
      <w:proofErr w:type="gramEnd"/>
      <w:r w:rsidRPr="0029618A">
        <w:rPr>
          <w:rFonts w:eastAsia="Times New Roman"/>
          <w:sz w:val="24"/>
          <w:szCs w:val="24"/>
        </w:rPr>
        <w:t>!</w:t>
      </w:r>
      <w:r>
        <w:rPr>
          <w:noProof/>
        </w:rPr>
        <mc:AlternateContent>
          <mc:Choice Requires="wps">
            <w:drawing>
              <wp:anchor distT="0" distB="0" distL="0" distR="0" simplePos="0" relativeHeight="251675648" behindDoc="0" locked="0" layoutInCell="1" hidden="0" allowOverlap="1" wp14:anchorId="6FB537D3" wp14:editId="162B9AC2">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3914E5E"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3" o:spid="_x0000_s1027"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yA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bJS11eUR7HCGrgWMvCbOb4iFhcgwamBJ&#10;Cuze7YllGNUvFbxC2KgxsGOwHQOiaKVh1zxGffjcx83rqT3be81FlBHI9KMHjvDY0YhhMcM2/XqP&#10;XQ+fz+on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GA5zIDuAQAAhgMAAA4AAAAAAAAAAAAAAAAALgIAAGRycy9lMm9Eb2Mu&#10;eG1sUEsBAi0AFAAGAAgAAAAhAOMVF0jbAAAAAgEAAA8AAAAAAAAAAAAAAAAASAQAAGRycy9kb3du&#10;cmV2LnhtbFBLBQYAAAAABAAEAPMAAABQBQAAAAA=&#10;" filled="f" stroked="f">
                <v:textbox inset="0,0,0,0">
                  <w:txbxContent>
                    <w:p w14:paraId="23914E5E"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6672" behindDoc="0" locked="0" layoutInCell="1" hidden="0" allowOverlap="1" wp14:anchorId="21DCB6C1" wp14:editId="2B5BDF62">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54EBDD14"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8" o:spid="_x0000_s1028"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3Bb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r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CDrcFvuAQAAhgMAAA4AAAAAAAAAAAAAAAAALgIAAGRycy9lMm9Eb2Mu&#10;eG1sUEsBAi0AFAAGAAgAAAAhAOMVF0jbAAAAAgEAAA8AAAAAAAAAAAAAAAAASAQAAGRycy9kb3du&#10;cmV2LnhtbFBLBQYAAAAABAAEAPMAAABQBQAAAAA=&#10;" filled="f" stroked="f">
                <v:textbox inset="0,0,0,0">
                  <w:txbxContent>
                    <w:p w14:paraId="54EBDD14"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7696" behindDoc="0" locked="0" layoutInCell="1" hidden="0" allowOverlap="1" wp14:anchorId="7E958133" wp14:editId="488A701F">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14:paraId="7DF1C580"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7" o:spid="_x0000_s1029"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" filled="f" stroked="f">
                <v:textbox inset="0,0,0,0">
                  <w:txbxContent>
                    <w:p w14:paraId="7DF1C580"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8720" behindDoc="0" locked="0" layoutInCell="1" hidden="0" allowOverlap="1" wp14:anchorId="01FC3300" wp14:editId="433D4364">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19476A43"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1" o:spid="_x0000_s1030"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FY7gEAAIYDAAAOAAAAZHJzL2Uyb0RvYy54bWysU82O0zAQviPxDpbvNEnb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Z5PJfDoF1w8FnszOs/P54DdrPaJQkJ1l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AEFMVjuAQAAhgMAAA4AAAAAAAAAAAAAAAAALgIAAGRycy9lMm9Eb2Mu&#10;eG1sUEsBAi0AFAAGAAgAAAAhAOMVF0jbAAAAAgEAAA8AAAAAAAAAAAAAAAAASAQAAGRycy9kb3du&#10;cmV2LnhtbFBLBQYAAAAABAAEAPMAAABQBQAAAAA=&#10;" filled="f" stroked="f">
                <v:textbox inset="0,0,0,0">
                  <w:txbxContent>
                    <w:p w14:paraId="19476A43"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9744" behindDoc="0" locked="0" layoutInCell="1" hidden="0" allowOverlap="1" wp14:anchorId="204F3C9B" wp14:editId="1AD4D8A8">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7A836A16"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4" o:spid="_x0000_s1031"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DhI6Y3uAQAAhgMAAA4AAAAAAAAAAAAAAAAALgIAAGRycy9lMm9Eb2Mu&#10;eG1sUEsBAi0AFAAGAAgAAAAhAOMVF0jbAAAAAgEAAA8AAAAAAAAAAAAAAAAASAQAAGRycy9kb3du&#10;cmV2LnhtbFBLBQYAAAAABAAEAPMAAABQBQAAAAA=&#10;" filled="f" stroked="f">
                <v:textbox inset="0,0,0,0">
                  <w:txbxContent>
                    <w:p w14:paraId="7A836A16"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0768" behindDoc="0" locked="0" layoutInCell="1" hidden="0" allowOverlap="1" wp14:anchorId="72887068" wp14:editId="774D3BA4">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14:paraId="27144D5C"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5" o:spid="_x0000_s1032"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C3ht9h7QEAAIgDAAAOAAAAAAAAAAAAAAAAAC4CAABkcnMvZTJvRG9j&#10;LnhtbFBLAQItABQABgAIAAAAIQDrpVhU3QAAAAQBAAAPAAAAAAAAAAAAAAAAAEcEAABkcnMvZG93&#10;bnJldi54bWxQSwUGAAAAAAQABADzAAAAUQUAAAAA&#10;" filled="f" stroked="f">
                <v:textbox inset="0,0,0,0">
                  <w:txbxContent>
                    <w:p w14:paraId="27144D5C" w14:textId="77777777" w:rsidR="00CA53CF" w:rsidRDefault="00CA53CF"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1792" behindDoc="0" locked="0" layoutInCell="1" hidden="0" allowOverlap="1" wp14:anchorId="68F5F823" wp14:editId="3F3D56C5">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03BA4ACE" w14:textId="77777777" w:rsidR="00CA53CF" w:rsidRDefault="00CA53CF"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6" o:spid="_x0000_s1033"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f0mIA7wEAAIYDAAAOAAAAAAAAAAAAAAAAAC4CAABkcnMvZTJvRG9j&#10;LnhtbFBLAQItABQABgAIAAAAIQDjFRdI2wAAAAIBAAAPAAAAAAAAAAAAAAAAAEkEAABkcnMvZG93&#10;bnJldi54bWxQSwUGAAAAAAQABADzAAAAUQUAAAAA&#10;" filled="f" stroked="f">
                <v:textbox inset="0,0,0,0">
                  <w:txbxContent>
                    <w:p w14:paraId="03BA4ACE" w14:textId="77777777" w:rsidR="00CA53CF" w:rsidRDefault="00CA53CF" w:rsidP="00FC10F8">
                      <w:pPr>
                        <w:spacing w:line="288" w:lineRule="auto"/>
                        <w:ind w:firstLine="397"/>
                        <w:jc w:val="both"/>
                        <w:textDirection w:val="btLr"/>
                      </w:pPr>
                    </w:p>
                  </w:txbxContent>
                </v:textbox>
              </v:rect>
            </w:pict>
          </mc:Fallback>
        </mc:AlternateContent>
      </w:r>
    </w:p>
    <w:p w14:paraId="79459CA7" w14:textId="77777777" w:rsidR="00FC10F8" w:rsidRPr="0029618A" w:rsidRDefault="00FC10F8" w:rsidP="00FC10F8">
      <w:pPr>
        <w:pStyle w:val="1"/>
        <w:spacing w:before="600" w:after="480"/>
        <w:jc w:val="center"/>
        <w:rPr>
          <w:rFonts w:eastAsia="Cambria"/>
          <w:b/>
        </w:rPr>
      </w:pPr>
      <w:bookmarkStart w:id="123" w:name="_Toc24894058"/>
      <w:r w:rsidRPr="0029618A">
        <w:rPr>
          <w:rFonts w:eastAsia="Cambria"/>
          <w:b/>
        </w:rPr>
        <w:t>Термодинамика классового неравенства</w:t>
      </w:r>
      <w:bookmarkEnd w:id="123"/>
    </w:p>
    <w:p w14:paraId="7E97B989" w14:textId="77777777" w:rsidR="00FC10F8" w:rsidRPr="0029618A" w:rsidRDefault="00FC10F8" w:rsidP="00FC10F8">
      <w:pPr>
        <w:ind w:firstLine="397"/>
        <w:jc w:val="right"/>
        <w:rPr>
          <w:rFonts w:eastAsia="Times New Roman"/>
          <w:i/>
          <w:sz w:val="24"/>
          <w:szCs w:val="24"/>
        </w:rPr>
      </w:pPr>
      <w:r w:rsidRPr="0029618A">
        <w:rPr>
          <w:rFonts w:eastAsia="Times New Roman"/>
          <w:b/>
          <w:i/>
          <w:sz w:val="24"/>
          <w:szCs w:val="24"/>
        </w:rPr>
        <w:t xml:space="preserve">Наблюдение </w:t>
      </w:r>
      <w:proofErr w:type="spellStart"/>
      <w:r w:rsidRPr="0029618A">
        <w:rPr>
          <w:rFonts w:eastAsia="Times New Roman"/>
          <w:b/>
          <w:i/>
          <w:sz w:val="24"/>
          <w:szCs w:val="24"/>
        </w:rPr>
        <w:t>Хонгрена</w:t>
      </w:r>
      <w:proofErr w:type="spellEnd"/>
      <w:r w:rsidRPr="0029618A">
        <w:rPr>
          <w:rFonts w:eastAsia="Times New Roman"/>
          <w:b/>
          <w:i/>
          <w:sz w:val="24"/>
          <w:szCs w:val="24"/>
        </w:rPr>
        <w:t>:</w:t>
      </w:r>
      <w:r w:rsidRPr="0029618A">
        <w:rPr>
          <w:rFonts w:eastAsia="Times New Roman"/>
          <w:i/>
          <w:sz w:val="24"/>
          <w:szCs w:val="24"/>
        </w:rPr>
        <w:br/>
        <w:t>Среди экономистов реальный мир зачастую считается частным случаем.</w:t>
      </w:r>
    </w:p>
    <w:p w14:paraId="1DB5BB2D" w14:textId="77777777" w:rsidR="00FC10F8" w:rsidRPr="0029618A" w:rsidRDefault="00FC10F8" w:rsidP="00FC10F8">
      <w:pPr>
        <w:ind w:firstLine="397"/>
        <w:jc w:val="both"/>
        <w:rPr>
          <w:rFonts w:eastAsia="Times New Roman"/>
          <w:sz w:val="24"/>
          <w:szCs w:val="24"/>
        </w:rPr>
      </w:pPr>
    </w:p>
    <w:p w14:paraId="5FDA71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Pr>
          <w:rFonts w:eastAsia="Times New Roman"/>
          <w:sz w:val="24"/>
          <w:szCs w:val="24"/>
        </w:rPr>
        <w:t>у</w:t>
      </w:r>
      <w:r w:rsidRPr="0029618A">
        <w:rPr>
          <w:rFonts w:eastAsia="Times New Roman"/>
          <w:sz w:val="24"/>
          <w:szCs w:val="24"/>
        </w:rPr>
        <w:t xml:space="preserve">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w:t>
      </w:r>
      <w:r w:rsidRPr="0029618A">
        <w:rPr>
          <w:rFonts w:eastAsia="Times New Roman"/>
          <w:sz w:val="24"/>
          <w:szCs w:val="24"/>
        </w:rPr>
        <w:lastRenderedPageBreak/>
        <w:t>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14:paraId="5A39B3D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w:t>
      </w:r>
      <w:r>
        <w:rPr>
          <w:rFonts w:eastAsia="Times New Roman"/>
          <w:sz w:val="24"/>
          <w:szCs w:val="24"/>
        </w:rPr>
        <w:t xml:space="preserve"> </w:t>
      </w:r>
      <w:r w:rsidRPr="0029618A">
        <w:rPr>
          <w:rFonts w:eastAsia="Times New Roman"/>
          <w:sz w:val="24"/>
          <w:szCs w:val="24"/>
        </w:rPr>
        <w:t>распределениях случайных величин.</w:t>
      </w:r>
    </w:p>
    <w:p w14:paraId="72B6597C" w14:textId="77777777" w:rsidR="00FC10F8" w:rsidRPr="0029618A" w:rsidRDefault="00FC10F8" w:rsidP="00FC10F8">
      <w:pPr>
        <w:pStyle w:val="2"/>
        <w:spacing w:line="288" w:lineRule="auto"/>
        <w:ind w:firstLine="397"/>
        <w:jc w:val="both"/>
      </w:pPr>
      <w:bookmarkStart w:id="124" w:name="_Toc24894059"/>
      <w:r w:rsidRPr="0029618A">
        <w:rPr>
          <w:rFonts w:eastAsia="Cambria"/>
          <w:b/>
          <w:color w:val="4F81BD"/>
          <w:sz w:val="26"/>
          <w:szCs w:val="26"/>
        </w:rPr>
        <w:t>Как говорить об экономике?</w:t>
      </w:r>
      <w:bookmarkEnd w:id="124"/>
    </w:p>
    <w:p w14:paraId="5893E4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14:paraId="3CAB552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proofErr w:type="gramStart"/>
      <w:r w:rsidRPr="0029618A">
        <w:rPr>
          <w:rFonts w:eastAsia="Times New Roman"/>
          <w:i/>
          <w:sz w:val="24"/>
          <w:szCs w:val="24"/>
        </w:rPr>
        <w:t>существенно нестационарная</w:t>
      </w:r>
      <w:proofErr w:type="gramEnd"/>
      <w:r w:rsidRPr="0029618A">
        <w:rPr>
          <w:rFonts w:eastAsia="Times New Roman"/>
          <w:i/>
          <w:sz w:val="24"/>
          <w:szCs w:val="24"/>
        </w:rPr>
        <w:t xml:space="preserve">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proofErr w:type="spellStart"/>
      <w:r w:rsidRPr="0029618A">
        <w:rPr>
          <w:rFonts w:eastAsia="Times New Roman"/>
          <w:i/>
          <w:color w:val="205968"/>
          <w:sz w:val="24"/>
          <w:szCs w:val="24"/>
          <w:highlight w:val="white"/>
        </w:rPr>
        <w:t>эконофизика</w:t>
      </w:r>
      <w:proofErr w:type="spellEnd"/>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Pr>
          <w:rFonts w:eastAsia="Times New Roman"/>
          <w:sz w:val="24"/>
          <w:szCs w:val="24"/>
        </w:rPr>
        <w:t xml:space="preserve"> </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успевает поменяться до неузнаваемости. Её поведение как будто стремится сохранить, а то и увеличить </w:t>
      </w:r>
      <w:proofErr w:type="gramStart"/>
      <w:r w:rsidRPr="0029618A">
        <w:rPr>
          <w:rFonts w:eastAsia="Times New Roman"/>
          <w:sz w:val="24"/>
          <w:szCs w:val="24"/>
        </w:rPr>
        <w:t>свои</w:t>
      </w:r>
      <w:proofErr w:type="gramEnd"/>
      <w:r w:rsidRPr="0029618A">
        <w:rPr>
          <w:rFonts w:eastAsia="Times New Roman"/>
          <w:sz w:val="24"/>
          <w:szCs w:val="24"/>
        </w:rPr>
        <w:t xml:space="preserve"> неопределённость и непредсказуемость.</w:t>
      </w:r>
    </w:p>
    <w:p w14:paraId="13EE0BC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w:t>
      </w:r>
      <w:r w:rsidRPr="0029618A">
        <w:rPr>
          <w:rFonts w:eastAsia="Times New Roman"/>
          <w:sz w:val="24"/>
          <w:szCs w:val="24"/>
        </w:rPr>
        <w:lastRenderedPageBreak/>
        <w:t xml:space="preserve">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w:t>
      </w:r>
      <w:proofErr w:type="spellStart"/>
      <w:r w:rsidRPr="0029618A">
        <w:rPr>
          <w:rFonts w:eastAsia="Times New Roman"/>
          <w:sz w:val="24"/>
          <w:szCs w:val="24"/>
        </w:rPr>
        <w:t>нейросетевые</w:t>
      </w:r>
      <w:proofErr w:type="spellEnd"/>
      <w:r w:rsidRPr="0029618A">
        <w:rPr>
          <w:rFonts w:eastAsia="Times New Roman"/>
          <w:sz w:val="24"/>
          <w:szCs w:val="24"/>
        </w:rPr>
        <w:t xml:space="preserve">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14:paraId="2E460ED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14:paraId="50B3D6CC" w14:textId="77777777" w:rsidR="00FC10F8" w:rsidRPr="0029618A" w:rsidRDefault="00FC10F8" w:rsidP="00FC10F8">
      <w:pPr>
        <w:pStyle w:val="2"/>
        <w:spacing w:before="200" w:after="0"/>
        <w:ind w:firstLine="397"/>
        <w:jc w:val="both"/>
        <w:rPr>
          <w:rFonts w:eastAsia="Cambria"/>
          <w:b/>
          <w:color w:val="4F81BD"/>
          <w:sz w:val="26"/>
          <w:szCs w:val="26"/>
        </w:rPr>
      </w:pPr>
      <w:bookmarkStart w:id="125" w:name="_Toc24894060"/>
      <w:r w:rsidRPr="0029618A">
        <w:rPr>
          <w:rFonts w:eastAsia="Cambria"/>
          <w:b/>
          <w:color w:val="4F81BD"/>
          <w:sz w:val="26"/>
          <w:szCs w:val="26"/>
        </w:rPr>
        <w:t>Подходите, всем хватит!</w:t>
      </w:r>
      <w:bookmarkEnd w:id="125"/>
    </w:p>
    <w:p w14:paraId="1E442C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rsidRPr="0029618A">
        <w:rPr>
          <w:rFonts w:eastAsia="Times New Roman"/>
          <w:sz w:val="24"/>
          <w:szCs w:val="24"/>
        </w:rPr>
        <w:t>сделать</w:t>
      </w:r>
      <w:proofErr w:type="gramEnd"/>
      <w:r w:rsidRPr="0029618A">
        <w:rPr>
          <w:rFonts w:eastAsia="Times New Roman"/>
          <w:sz w:val="24"/>
          <w:szCs w:val="24"/>
        </w:rPr>
        <w:t>. И наконец-то, мы станем применять кривую Лоренца и индекс Джини в экономическом контексте</w:t>
      </w:r>
      <w:r>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14:paraId="38719C4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Первая, самая очевидная стратегия: «взять всё, да и поделить», то есть выделить каждому члену группы по равной доле общей суммы</w:t>
      </w:r>
      <w:r w:rsidR="000B521B">
        <w:rPr>
          <w:rFonts w:eastAsia="Times New Roman"/>
          <w:sz w:val="24"/>
          <w:szCs w:val="24"/>
        </w:rPr>
        <w:t>, скажем, по 100 рублей</w:t>
      </w:r>
      <w:r w:rsidRPr="0029618A">
        <w:rPr>
          <w:rFonts w:eastAsia="Times New Roman"/>
          <w:sz w:val="24"/>
          <w:szCs w:val="24"/>
        </w:rPr>
        <w:t xml:space="preserve">.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Pr>
          <w:rFonts w:eastAsia="Times New Roman"/>
          <w:sz w:val="24"/>
          <w:szCs w:val="24"/>
        </w:rPr>
        <w:t>,</w:t>
      </w:r>
      <w:r w:rsidRPr="0029618A">
        <w:rPr>
          <w:rFonts w:eastAsia="Times New Roman"/>
          <w:sz w:val="24"/>
          <w:szCs w:val="24"/>
        </w:rPr>
        <w:t xml:space="preserve"> равный нулю</w:t>
      </w:r>
      <w:r>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14:paraId="7985C7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2F36874E" wp14:editId="59F1769A">
            <wp:extent cx="5734050" cy="205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4" cstate="print"/>
                    <a:srcRect/>
                    <a:stretch>
                      <a:fillRect/>
                    </a:stretch>
                  </pic:blipFill>
                  <pic:spPr>
                    <a:xfrm>
                      <a:off x="0" y="0"/>
                      <a:ext cx="5734050" cy="2057400"/>
                    </a:xfrm>
                    <a:prstGeom prst="rect">
                      <a:avLst/>
                    </a:prstGeom>
                    <a:ln/>
                  </pic:spPr>
                </pic:pic>
              </a:graphicData>
            </a:graphic>
          </wp:inline>
        </w:drawing>
      </w:r>
    </w:p>
    <w:p w14:paraId="1C4C2CA6" w14:textId="77777777" w:rsidR="00FC10F8" w:rsidRPr="0029618A" w:rsidRDefault="00FC10F8" w:rsidP="00FC10F8">
      <w:pPr>
        <w:keepLines/>
        <w:spacing w:before="120" w:after="240"/>
        <w:ind w:left="454" w:right="567" w:firstLine="396"/>
        <w:jc w:val="both"/>
        <w:rPr>
          <w:rFonts w:eastAsia="Times New Roman"/>
          <w:i/>
          <w:sz w:val="24"/>
          <w:szCs w:val="24"/>
        </w:rPr>
      </w:pPr>
      <w:r w:rsidRPr="0029618A">
        <w:rPr>
          <w:rFonts w:eastAsia="Times New Roman"/>
          <w:i/>
          <w:sz w:val="24"/>
          <w:szCs w:val="24"/>
        </w:rPr>
        <w:t>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w:t>
      </w:r>
      <w:r>
        <w:rPr>
          <w:rFonts w:eastAsia="Times New Roman"/>
          <w:i/>
          <w:sz w:val="24"/>
          <w:szCs w:val="24"/>
        </w:rPr>
        <w:t xml:space="preserve"> </w:t>
      </w:r>
    </w:p>
    <w:p w14:paraId="31599C5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Прекрасный вариант! Назовём его «стратегией </w:t>
      </w:r>
      <w:proofErr w:type="spellStart"/>
      <w:r w:rsidRPr="0029618A">
        <w:rPr>
          <w:rFonts w:eastAsia="Times New Roman"/>
          <w:sz w:val="24"/>
          <w:szCs w:val="24"/>
        </w:rPr>
        <w:t>Шарикова</w:t>
      </w:r>
      <w:proofErr w:type="spellEnd"/>
      <w:r w:rsidRPr="0029618A">
        <w:rPr>
          <w:rFonts w:eastAsia="Times New Roman"/>
          <w:sz w:val="24"/>
          <w:szCs w:val="24"/>
        </w:rPr>
        <w:t>»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14:paraId="55D0A7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m:oMath>
        <m:r>
          <w:rPr>
            <w:rFonts w:ascii="Cambria Math" w:eastAsia="Cambria Math" w:hAnsi="Cambria Math"/>
            <w:sz w:val="24"/>
            <w:szCs w:val="24"/>
          </w:rPr>
          <m:t>n</m:t>
        </m:r>
      </m:oMath>
      <w:r w:rsidRPr="0029618A">
        <w:rPr>
          <w:rFonts w:eastAsia="Times New Roman"/>
          <w:sz w:val="24"/>
          <w:szCs w:val="24"/>
        </w:rPr>
        <w:t xml:space="preserve"> человек вероятность каждого из участников получить рубль составляет </w:t>
      </w:r>
      <m:oMath>
        <m:r>
          <w:rPr>
            <w:rFonts w:ascii="Cambria Math" w:eastAsia="Cambria Math" w:hAnsi="Cambria Math"/>
            <w:sz w:val="24"/>
            <w:szCs w:val="24"/>
          </w:rPr>
          <m:t>1/n</m:t>
        </m:r>
      </m:oMath>
      <w:r w:rsidRPr="0029618A">
        <w:rPr>
          <w:rFonts w:eastAsia="Times New Roman"/>
          <w:sz w:val="24"/>
          <w:szCs w:val="24"/>
        </w:rPr>
        <w:t xml:space="preserve">. После </w:t>
      </w:r>
      <w:proofErr w:type="gramStart"/>
      <w:r w:rsidRPr="0029618A">
        <w:rPr>
          <w:rFonts w:eastAsia="Times New Roman"/>
          <w:sz w:val="24"/>
          <w:szCs w:val="24"/>
        </w:rPr>
        <w:t>раздачи</w:t>
      </w:r>
      <w:proofErr w:type="gramEnd"/>
      <w:r w:rsidRPr="0029618A">
        <w:rPr>
          <w:rFonts w:eastAsia="Times New Roman"/>
          <w:sz w:val="24"/>
          <w:szCs w:val="24"/>
        </w:rPr>
        <w:t xml:space="preserve"> таким образом </w:t>
      </w:r>
      <m:oMath>
        <m:r>
          <w:rPr>
            <w:rFonts w:ascii="Cambria Math" w:eastAsia="Cambria Math" w:hAnsi="Cambria Math"/>
            <w:sz w:val="24"/>
            <w:szCs w:val="24"/>
          </w:rPr>
          <m:t>M</m:t>
        </m:r>
      </m:oMath>
      <w:r w:rsidRPr="0029618A">
        <w:rPr>
          <w:rFonts w:eastAsia="Times New Roman"/>
          <w:sz w:val="24"/>
          <w:szCs w:val="24"/>
        </w:rPr>
        <w:t xml:space="preserve"> рублей, каждый должен получить сумму равную количеству таких «положительных» исходов. Функция вероятности для подобной суммы хорошо известна — это </w:t>
      </w:r>
      <w:r w:rsidRPr="0029618A">
        <w:rPr>
          <w:rFonts w:eastAsia="Times New Roman"/>
          <w:i/>
          <w:sz w:val="24"/>
          <w:szCs w:val="24"/>
        </w:rPr>
        <w:t>биномиальное распределение</w:t>
      </w:r>
      <w:r w:rsidRPr="0029618A">
        <w:rPr>
          <w:rFonts w:eastAsia="Times New Roman"/>
          <w:sz w:val="24"/>
          <w:szCs w:val="24"/>
        </w:rPr>
        <w:t xml:space="preserve">, похожее на колокол, симметрично разбегающийся вокруг среднего значения </w:t>
      </w:r>
      <m:oMath>
        <m:r>
          <w:rPr>
            <w:rFonts w:ascii="Cambria Math" w:eastAsia="Cambria Math" w:hAnsi="Cambria Math"/>
            <w:sz w:val="24"/>
            <w:szCs w:val="24"/>
          </w:rPr>
          <m:t>m=M/n</m:t>
        </m:r>
      </m:oMath>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Pr>
          <w:rFonts w:eastAsia="Times New Roman"/>
          <w:sz w:val="24"/>
          <w:szCs w:val="24"/>
        </w:rPr>
        <w:t xml:space="preserve"> при бросании игральных костей</w:t>
      </w:r>
      <w:r w:rsidRPr="0029618A">
        <w:rPr>
          <w:rFonts w:eastAsia="Times New Roman"/>
          <w:sz w:val="24"/>
          <w:szCs w:val="24"/>
        </w:rPr>
        <w:t xml:space="preserve">. В нашем случае мы бросаем честную кость с </w:t>
      </w:r>
      <m:oMath>
        <m:r>
          <w:rPr>
            <w:rFonts w:ascii="Cambria Math" w:eastAsia="Cambria Math" w:hAnsi="Cambria Math"/>
            <w:sz w:val="24"/>
            <w:szCs w:val="24"/>
          </w:rPr>
          <m:t>n</m:t>
        </m:r>
      </m:oMath>
      <w:r w:rsidRPr="0029618A">
        <w:rPr>
          <w:rFonts w:eastAsia="Times New Roman"/>
          <w:sz w:val="24"/>
          <w:szCs w:val="24"/>
        </w:rPr>
        <w:t xml:space="preserve"> гранями </w:t>
      </w:r>
      <m:oMath>
        <m:r>
          <w:rPr>
            <w:rFonts w:ascii="Cambria Math" w:eastAsia="Cambria Math" w:hAnsi="Cambria Math"/>
            <w:sz w:val="24"/>
            <w:szCs w:val="24"/>
          </w:rPr>
          <m:t>M</m:t>
        </m:r>
      </m:oMath>
      <w:r w:rsidRPr="0029618A">
        <w:rPr>
          <w:rFonts w:eastAsia="Times New Roman"/>
          <w:sz w:val="24"/>
          <w:szCs w:val="24"/>
        </w:rPr>
        <w:t xml:space="preserve"> раз. Для больших значений</w:t>
      </w:r>
      <w:r>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w:t>
      </w:r>
    </w:p>
    <w:p w14:paraId="40BA9689"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1F5FE5C9" wp14:editId="3CFF22D1">
            <wp:extent cx="5734050" cy="20320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cstate="print"/>
                    <a:srcRect/>
                    <a:stretch>
                      <a:fillRect/>
                    </a:stretch>
                  </pic:blipFill>
                  <pic:spPr>
                    <a:xfrm>
                      <a:off x="0" y="0"/>
                      <a:ext cx="5734050" cy="2032000"/>
                    </a:xfrm>
                    <a:prstGeom prst="rect">
                      <a:avLst/>
                    </a:prstGeom>
                    <a:ln/>
                  </pic:spPr>
                </pic:pic>
              </a:graphicData>
            </a:graphic>
          </wp:inline>
        </w:drawing>
      </w:r>
    </w:p>
    <w:p w14:paraId="512DEC92" w14:textId="77777777" w:rsidR="00FC10F8" w:rsidRPr="00CA53CF"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r w:rsidR="002E6DCE">
        <w:rPr>
          <w:rFonts w:eastAsia="Times New Roman"/>
          <w:i/>
          <w:sz w:val="24"/>
          <w:szCs w:val="24"/>
        </w:rPr>
        <w:t xml:space="preserve"> Здесь </w:t>
      </w:r>
      <w:r w:rsidR="002E6DCE">
        <w:rPr>
          <w:rFonts w:eastAsia="Times New Roman"/>
          <w:i/>
          <w:sz w:val="24"/>
          <w:szCs w:val="24"/>
          <w:lang w:val="en-US"/>
        </w:rPr>
        <w:t>M</w:t>
      </w:r>
      <w:r w:rsidR="002E6DCE" w:rsidRPr="00CA53CF">
        <w:rPr>
          <w:rFonts w:eastAsia="Times New Roman"/>
          <w:i/>
          <w:sz w:val="24"/>
          <w:szCs w:val="24"/>
        </w:rPr>
        <w:t xml:space="preserve"> = 1</w:t>
      </w:r>
      <w:r w:rsidR="002E6DCE">
        <w:rPr>
          <w:rFonts w:eastAsia="Times New Roman"/>
          <w:i/>
          <w:sz w:val="24"/>
          <w:szCs w:val="24"/>
        </w:rPr>
        <w:t>0</w:t>
      </w:r>
      <w:r w:rsidR="002E6DCE" w:rsidRPr="00CA53CF">
        <w:rPr>
          <w:rFonts w:eastAsia="Times New Roman"/>
          <w:i/>
          <w:sz w:val="24"/>
          <w:szCs w:val="24"/>
        </w:rPr>
        <w:t xml:space="preserve">000, </w:t>
      </w:r>
      <w:r w:rsidR="002E6DCE">
        <w:rPr>
          <w:rFonts w:eastAsia="Times New Roman"/>
          <w:i/>
          <w:sz w:val="24"/>
          <w:szCs w:val="24"/>
          <w:lang w:val="en-US"/>
        </w:rPr>
        <w:t>n</w:t>
      </w:r>
      <w:r w:rsidR="002E6DCE" w:rsidRPr="00CA53CF">
        <w:rPr>
          <w:rFonts w:eastAsia="Times New Roman"/>
          <w:i/>
          <w:sz w:val="24"/>
          <w:szCs w:val="24"/>
        </w:rPr>
        <w:t xml:space="preserve"> = 100.</w:t>
      </w:r>
    </w:p>
    <w:p w14:paraId="69D97E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Pr="00F8106C">
        <w:rPr>
          <w:rFonts w:eastAsia="Times New Roman"/>
          <w:sz w:val="24"/>
          <w:szCs w:val="24"/>
        </w:rPr>
        <w:t xml:space="preserve"> </w:t>
      </w:r>
      <w:r w:rsidRPr="0029618A">
        <w:rPr>
          <w:rFonts w:eastAsia="Times New Roman"/>
          <w:sz w:val="24"/>
          <w:szCs w:val="24"/>
        </w:rPr>
        <w:t>очень неплохо</w:t>
      </w:r>
      <w:r>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14:paraId="57E8D97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полноты картины давайте рассмотрим ещё одно простое искусственное распределение денег</w:t>
      </w:r>
      <w:r>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w:t>
      </w:r>
      <w:r>
        <w:rPr>
          <w:rFonts w:eastAsia="Times New Roman"/>
          <w:sz w:val="24"/>
          <w:szCs w:val="24"/>
        </w:rPr>
        <w:t>и</w:t>
      </w:r>
      <w:r w:rsidRPr="0029618A">
        <w:rPr>
          <w:rFonts w:eastAsia="Times New Roman"/>
          <w:sz w:val="24"/>
          <w:szCs w:val="24"/>
        </w:rPr>
        <w:t xml:space="preserve"> чтобы </w:t>
      </w:r>
      <w:r>
        <w:rPr>
          <w:rFonts w:eastAsia="Times New Roman"/>
          <w:sz w:val="24"/>
          <w:szCs w:val="24"/>
        </w:rPr>
        <w:t xml:space="preserve">вероятность иметь тот или иной достаток была одинакова для всех уровней достатка. </w:t>
      </w:r>
      <w:r w:rsidRPr="0029618A">
        <w:rPr>
          <w:rFonts w:eastAsia="Times New Roman"/>
          <w:sz w:val="24"/>
          <w:szCs w:val="24"/>
        </w:rPr>
        <w:t xml:space="preserve">Иными словами, чтобы распределение оказалось </w:t>
      </w:r>
      <w:r w:rsidRPr="0029618A">
        <w:rPr>
          <w:rFonts w:eastAsia="Times New Roman"/>
          <w:i/>
          <w:sz w:val="24"/>
          <w:szCs w:val="24"/>
        </w:rPr>
        <w:t>равномерным</w:t>
      </w:r>
      <w:r w:rsidRPr="0029618A">
        <w:rPr>
          <w:rFonts w:eastAsia="Times New Roman"/>
          <w:sz w:val="24"/>
          <w:szCs w:val="24"/>
        </w:rPr>
        <w:t xml:space="preserve">. </w:t>
      </w:r>
      <w:r w:rsidR="002E6DCE">
        <w:rPr>
          <w:rFonts w:eastAsia="Times New Roman"/>
          <w:sz w:val="24"/>
          <w:szCs w:val="24"/>
        </w:rPr>
        <w:t xml:space="preserve">При этом мы вынуждены ввести ограничение на максимальный уровень достатка для участника группы. </w:t>
      </w:r>
      <w:r w:rsidRPr="0029618A">
        <w:rPr>
          <w:rFonts w:eastAsia="Times New Roman"/>
          <w:sz w:val="24"/>
          <w:szCs w:val="24"/>
        </w:rPr>
        <w:t>Думаю, затей мы соц</w:t>
      </w:r>
      <w:r>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14:paraId="1AEAAC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22E77AC1" wp14:editId="255CF4E3">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cstate="print"/>
                    <a:srcRect/>
                    <a:stretch>
                      <a:fillRect/>
                    </a:stretch>
                  </pic:blipFill>
                  <pic:spPr>
                    <a:xfrm>
                      <a:off x="0" y="0"/>
                      <a:ext cx="5734050" cy="2006600"/>
                    </a:xfrm>
                    <a:prstGeom prst="rect">
                      <a:avLst/>
                    </a:prstGeom>
                    <a:ln/>
                  </pic:spPr>
                </pic:pic>
              </a:graphicData>
            </a:graphic>
          </wp:inline>
        </w:drawing>
      </w:r>
    </w:p>
    <w:p w14:paraId="37F12BE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14:paraId="3A2DBF3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oMath>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14:paraId="080E7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Pr>
          <w:rFonts w:eastAsia="Times New Roman"/>
          <w:sz w:val="24"/>
          <w:szCs w:val="24"/>
        </w:rPr>
        <w:t>,</w:t>
      </w:r>
      <w:r w:rsidRPr="0029618A">
        <w:rPr>
          <w:rFonts w:eastAsia="Times New Roman"/>
          <w:sz w:val="24"/>
          <w:szCs w:val="24"/>
        </w:rPr>
        <w:t xml:space="preserve"> к биномиальному или нормальному распределению, очень привлекательному с точки зрения справедливости? </w:t>
      </w:r>
    </w:p>
    <w:p w14:paraId="2E4C84E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w:t>
      </w:r>
      <w:proofErr w:type="gramStart"/>
      <w:r w:rsidRPr="0029618A">
        <w:rPr>
          <w:rFonts w:eastAsia="Times New Roman"/>
          <w:sz w:val="24"/>
          <w:szCs w:val="24"/>
        </w:rPr>
        <w:t>нормальному</w:t>
      </w:r>
      <w:proofErr w:type="gramEnd"/>
      <w:r w:rsidRPr="0029618A">
        <w:rPr>
          <w:rFonts w:eastAsia="Times New Roman"/>
          <w:sz w:val="24"/>
          <w:szCs w:val="24"/>
        </w:rPr>
        <w:t xml:space="preserve">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Pr>
          <w:rFonts w:eastAsia="Times New Roman"/>
          <w:sz w:val="24"/>
          <w:szCs w:val="24"/>
        </w:rPr>
        <w:t xml:space="preserve">а, </w:t>
      </w:r>
      <w:r w:rsidRPr="0029618A">
        <w:rPr>
          <w:rFonts w:eastAsia="Times New Roman"/>
          <w:sz w:val="24"/>
          <w:szCs w:val="24"/>
        </w:rPr>
        <w:t>раздавая деньги всем без каких-либо</w:t>
      </w:r>
      <w:r>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Pr>
          <w:rFonts w:eastAsia="Times New Roman"/>
          <w:sz w:val="24"/>
          <w:szCs w:val="24"/>
        </w:rPr>
        <w:t>,</w:t>
      </w:r>
      <w:r w:rsidRPr="0029618A">
        <w:rPr>
          <w:rFonts w:eastAsia="Times New Roman"/>
          <w:sz w:val="24"/>
          <w:szCs w:val="24"/>
        </w:rPr>
        <w:t xml:space="preserve"> неотличимое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Так что, </w:t>
      </w:r>
      <w:r>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w:t>
      </w:r>
      <w:r>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14:paraId="4893508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w:t>
      </w:r>
      <w:proofErr w:type="gramStart"/>
      <w:r w:rsidRPr="0029618A">
        <w:rPr>
          <w:rFonts w:eastAsia="Times New Roman"/>
          <w:sz w:val="24"/>
          <w:szCs w:val="24"/>
        </w:rPr>
        <w:t>не воля</w:t>
      </w:r>
      <w:proofErr w:type="gramEnd"/>
      <w:r w:rsidRPr="0029618A">
        <w:rPr>
          <w:rFonts w:eastAsia="Times New Roman"/>
          <w:sz w:val="24"/>
          <w:szCs w:val="24"/>
        </w:rPr>
        <w:t xml:space="preserve"> человека разумного, придумавшего и внедрившего ряд рыночных механизмов, получить экономическую систему с индексом Джини меньше 0.5 было бы крайне </w:t>
      </w:r>
      <w:r w:rsidRPr="0029618A">
        <w:rPr>
          <w:rFonts w:eastAsia="Times New Roman"/>
          <w:sz w:val="24"/>
          <w:szCs w:val="24"/>
        </w:rPr>
        <w:lastRenderedPageBreak/>
        <w:t xml:space="preserve">непросто. Именно ради поиска фундаментальных законов экономики и создавалась </w:t>
      </w:r>
      <w:proofErr w:type="spellStart"/>
      <w:r w:rsidRPr="0029618A">
        <w:rPr>
          <w:rFonts w:eastAsia="Times New Roman"/>
          <w:sz w:val="24"/>
          <w:szCs w:val="24"/>
        </w:rPr>
        <w:t>эконофизика</w:t>
      </w:r>
      <w:proofErr w:type="spellEnd"/>
      <w:r w:rsidRPr="0029618A">
        <w:rPr>
          <w:rFonts w:eastAsia="Times New Roman"/>
          <w:sz w:val="24"/>
          <w:szCs w:val="24"/>
        </w:rPr>
        <w:t>, и для того, чтобы немного разобраться в них, нам предстоит погрузить нашу группу испытуемых в модель рынка.</w:t>
      </w:r>
    </w:p>
    <w:p w14:paraId="56865218" w14:textId="77777777" w:rsidR="00FC10F8" w:rsidRPr="0029618A" w:rsidRDefault="00FC10F8" w:rsidP="00FC10F8">
      <w:pPr>
        <w:pStyle w:val="2"/>
        <w:spacing w:before="200" w:after="0"/>
        <w:ind w:firstLine="397"/>
        <w:jc w:val="both"/>
        <w:rPr>
          <w:rFonts w:eastAsia="Cambria"/>
          <w:b/>
          <w:color w:val="4F81BD"/>
          <w:sz w:val="26"/>
          <w:szCs w:val="26"/>
        </w:rPr>
      </w:pPr>
      <w:bookmarkStart w:id="126" w:name="_Toc24894061"/>
      <w:r w:rsidRPr="0029618A">
        <w:rPr>
          <w:rFonts w:eastAsia="Cambria"/>
          <w:b/>
          <w:color w:val="4F81BD"/>
          <w:sz w:val="26"/>
          <w:szCs w:val="26"/>
        </w:rPr>
        <w:t>Новая экономическая политика</w:t>
      </w:r>
      <w:bookmarkEnd w:id="126"/>
    </w:p>
    <w:p w14:paraId="7A083B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w:t>
      </w:r>
      <w:proofErr w:type="gramStart"/>
      <w:r w:rsidRPr="0029618A">
        <w:rPr>
          <w:rFonts w:eastAsia="Times New Roman"/>
          <w:sz w:val="24"/>
          <w:szCs w:val="24"/>
        </w:rPr>
        <w:t>по</w:t>
      </w:r>
      <w:proofErr w:type="gramEnd"/>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w:t>
      </w:r>
      <w:proofErr w:type="gramStart"/>
      <w:r w:rsidRPr="0029618A">
        <w:rPr>
          <w:rFonts w:eastAsia="Times New Roman"/>
          <w:sz w:val="24"/>
          <w:szCs w:val="24"/>
        </w:rPr>
        <w:t>рублей</w:t>
      </w:r>
      <w:proofErr w:type="gramEnd"/>
      <w:r w:rsidRPr="0029618A">
        <w:rPr>
          <w:rFonts w:eastAsia="Times New Roman"/>
          <w:sz w:val="24"/>
          <w:szCs w:val="24"/>
        </w:rPr>
        <w:t xml:space="preserve"> каждому, получив самое справедливое в мире шариковское распределение средств в обществе. После раздачи в нашей системе будет находиться </w:t>
      </w:r>
      <m:oMath>
        <m:r>
          <w:rPr>
            <w:rFonts w:ascii="Cambria Math" w:eastAsia="Cambria Math" w:hAnsi="Cambria Math"/>
            <w:sz w:val="24"/>
            <w:szCs w:val="24"/>
          </w:rPr>
          <m:t>M = nm</m:t>
        </m:r>
      </m:oMath>
      <w:r w:rsidRPr="0029618A">
        <w:rPr>
          <w:rFonts w:eastAsia="Times New Roman"/>
          <w:sz w:val="24"/>
          <w:szCs w:val="24"/>
        </w:rPr>
        <w:t xml:space="preserve"> 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rPr>
          <m:t>m=1</m:t>
        </m:r>
      </m:oMath>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r>
        <w:rPr>
          <w:rFonts w:eastAsia="Times New Roman"/>
          <w:sz w:val="24"/>
          <w:szCs w:val="24"/>
        </w:rPr>
        <w:t xml:space="preserve">эту </w:t>
      </w:r>
      <w:r w:rsidRPr="0029618A">
        <w:rPr>
          <w:rFonts w:eastAsia="Times New Roman"/>
          <w:sz w:val="24"/>
          <w:szCs w:val="24"/>
        </w:rPr>
        <w:t xml:space="preserve">процедуру снова и снова и посмотрим на то, как будет изменяться распределение богатства в группе. </w:t>
      </w:r>
    </w:p>
    <w:p w14:paraId="28EE2CC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14:paraId="5438F3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r>
        <w:rPr>
          <w:rFonts w:eastAsia="Times New Roman"/>
          <w:sz w:val="24"/>
          <w:szCs w:val="24"/>
        </w:rPr>
        <w:t xml:space="preserve">Получение денег </w:t>
      </w:r>
      <w:r w:rsidRPr="0029618A">
        <w:rPr>
          <w:rFonts w:eastAsia="Times New Roman"/>
          <w:sz w:val="24"/>
          <w:szCs w:val="24"/>
        </w:rPr>
        <w:t>участниками происходит равновероятно, как в случае пуассоновской стратегии раздачи денег, в то</w:t>
      </w:r>
      <w:r>
        <w:rPr>
          <w:rFonts w:eastAsia="Times New Roman"/>
          <w:sz w:val="24"/>
          <w:szCs w:val="24"/>
        </w:rPr>
        <w:t xml:space="preserve"> </w:t>
      </w:r>
      <w:r w:rsidRPr="0029618A">
        <w:rPr>
          <w:rFonts w:eastAsia="Times New Roman"/>
          <w:sz w:val="24"/>
          <w:szCs w:val="24"/>
        </w:rPr>
        <w:t>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sidRPr="0029618A">
        <w:rPr>
          <w:rFonts w:eastAsia="Times New Roman"/>
          <w:sz w:val="24"/>
          <w:szCs w:val="24"/>
          <w:vertAlign w:val="superscript"/>
        </w:rPr>
        <w:footnoteReference w:id="33"/>
      </w:r>
      <w:r w:rsidRPr="0029618A">
        <w:rPr>
          <w:rFonts w:eastAsia="Times New Roman"/>
          <w:sz w:val="24"/>
          <w:szCs w:val="24"/>
        </w:rPr>
        <w:t xml:space="preserve">, в данном случае вокруг нуля, так как потери и выигрыши симметричны. </w:t>
      </w:r>
    </w:p>
    <w:p w14:paraId="27D73071"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7A2B79D5" wp14:editId="70EDEA9E">
            <wp:extent cx="5734050" cy="2146300"/>
            <wp:effectExtent l="0" t="0" r="0" b="0"/>
            <wp:docPr id="62" name="image50.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50.png" descr="https://habrastorage.org/webt/ms/ou/in/msouin45mtiw5ww8h9wgvcotmiy.png"/>
                    <pic:cNvPicPr preferRelativeResize="0"/>
                  </pic:nvPicPr>
                  <pic:blipFill>
                    <a:blip r:embed="rId117" cstate="print"/>
                    <a:srcRect/>
                    <a:stretch>
                      <a:fillRect/>
                    </a:stretch>
                  </pic:blipFill>
                  <pic:spPr>
                    <a:xfrm>
                      <a:off x="0" y="0"/>
                      <a:ext cx="5734050" cy="2146300"/>
                    </a:xfrm>
                    <a:prstGeom prst="rect">
                      <a:avLst/>
                    </a:prstGeom>
                    <a:ln/>
                  </pic:spPr>
                </pic:pic>
              </a:graphicData>
            </a:graphic>
          </wp:inline>
        </w:drawing>
      </w:r>
    </w:p>
    <w:p w14:paraId="056A200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После множества обменов каждый игрок получит и потеряет сумм</w:t>
      </w:r>
      <w:r>
        <w:rPr>
          <w:rFonts w:eastAsia="Times New Roman"/>
          <w:i/>
          <w:sz w:val="24"/>
          <w:szCs w:val="24"/>
        </w:rPr>
        <w:t>ы</w:t>
      </w:r>
      <w:r w:rsidRPr="0029618A">
        <w:rPr>
          <w:rFonts w:eastAsia="Times New Roman"/>
          <w:i/>
          <w:sz w:val="24"/>
          <w:szCs w:val="24"/>
        </w:rPr>
        <w:t>, подчиняющ</w:t>
      </w:r>
      <w:r>
        <w:rPr>
          <w:rFonts w:eastAsia="Times New Roman"/>
          <w:i/>
          <w:sz w:val="24"/>
          <w:szCs w:val="24"/>
        </w:rPr>
        <w:t>ие</w:t>
      </w:r>
      <w:r w:rsidRPr="0029618A">
        <w:rPr>
          <w:rFonts w:eastAsia="Times New Roman"/>
          <w:i/>
          <w:sz w:val="24"/>
          <w:szCs w:val="24"/>
        </w:rPr>
        <w:t xml:space="preserve">ся распределению, близкому </w:t>
      </w:r>
      <w:proofErr w:type="gramStart"/>
      <w:r w:rsidRPr="0029618A">
        <w:rPr>
          <w:rFonts w:eastAsia="Times New Roman"/>
          <w:i/>
          <w:sz w:val="24"/>
          <w:szCs w:val="24"/>
        </w:rPr>
        <w:t>к</w:t>
      </w:r>
      <w:proofErr w:type="gramEnd"/>
      <w:r w:rsidRPr="0029618A">
        <w:rPr>
          <w:rFonts w:eastAsia="Times New Roman"/>
          <w:i/>
          <w:sz w:val="24"/>
          <w:szCs w:val="24"/>
        </w:rPr>
        <w:t xml:space="preserve"> нормальному. Суммарный доход также будет нормально распределён вокруг нуля.</w:t>
      </w:r>
    </w:p>
    <w:p w14:paraId="535AFF6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14:paraId="6506383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Pr>
          <w:rFonts w:eastAsia="Times New Roman"/>
          <w:sz w:val="24"/>
          <w:szCs w:val="24"/>
        </w:rPr>
        <w:t xml:space="preserve"> по-прежнему</w:t>
      </w:r>
      <w:r w:rsidRPr="0029618A">
        <w:rPr>
          <w:rFonts w:eastAsia="Times New Roman"/>
          <w:sz w:val="24"/>
          <w:szCs w:val="24"/>
        </w:rPr>
        <w:t xml:space="preserve"> может получать</w:t>
      </w:r>
      <w:r>
        <w:rPr>
          <w:rFonts w:eastAsia="Times New Roman"/>
          <w:sz w:val="24"/>
          <w:szCs w:val="24"/>
        </w:rPr>
        <w:t xml:space="preserve"> деньги</w:t>
      </w:r>
      <w:r w:rsidRPr="0029618A">
        <w:rPr>
          <w:rFonts w:eastAsia="Times New Roman"/>
          <w:sz w:val="24"/>
          <w:szCs w:val="24"/>
        </w:rPr>
        <w:t>.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14:paraId="3AA674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w:t>
      </w:r>
      <w:r>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14:paraId="1ED92E5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lastRenderedPageBreak/>
        <w:t xml:space="preserve">Для любопытных читателей, которые захотят сами провести этот эксперимент, приведу алгоритм </w:t>
      </w:r>
      <w:r>
        <w:rPr>
          <w:rFonts w:eastAsia="Times New Roman"/>
          <w:sz w:val="24"/>
          <w:szCs w:val="24"/>
        </w:rPr>
        <w:t>процесса перераспределения денег для</w:t>
      </w:r>
      <w:r w:rsidRPr="00BB52AF">
        <w:rPr>
          <w:rFonts w:eastAsia="Times New Roman"/>
          <w:sz w:val="24"/>
          <w:szCs w:val="24"/>
        </w:rPr>
        <w:t xml:space="preserve"> </w:t>
      </w:r>
      <w:r>
        <w:rPr>
          <w:rFonts w:eastAsia="Times New Roman"/>
          <w:sz w:val="24"/>
          <w:szCs w:val="24"/>
        </w:rPr>
        <w:t xml:space="preserve">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Pr>
          <w:rFonts w:eastAsia="Times New Roman"/>
          <w:sz w:val="24"/>
          <w:szCs w:val="24"/>
        </w:rPr>
        <w:t>, равного для всех участников группы</w:t>
      </w:r>
      <w:r w:rsidRPr="0029618A">
        <w:rPr>
          <w:rFonts w:eastAsia="Times New Roman"/>
          <w:sz w:val="24"/>
          <w:szCs w:val="24"/>
        </w:rPr>
        <w:t>:</w:t>
      </w:r>
      <w:proofErr w:type="gramEnd"/>
    </w:p>
    <w:p w14:paraId="0CD34B2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C7708C">
        <w:rPr>
          <w:rFonts w:eastAsia="Courier New"/>
          <w:sz w:val="20"/>
          <w:szCs w:val="20"/>
        </w:rPr>
        <w:tab/>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w:t>
      </w:r>
    </w:p>
    <w:p w14:paraId="20F6A33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30E0F1A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14:paraId="40A2E6F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44824E2B"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5FD9E50"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i] &lt;- </w:t>
      </w:r>
      <w:proofErr w:type="spellStart"/>
      <w:r w:rsidRPr="002D5441">
        <w:rPr>
          <w:rFonts w:eastAsia="Courier New"/>
          <w:sz w:val="20"/>
          <w:szCs w:val="20"/>
          <w:lang w:val="en-US"/>
        </w:rPr>
        <w:t>xs</w:t>
      </w:r>
      <w:proofErr w:type="spellEnd"/>
      <w:r w:rsidRPr="002D5441">
        <w:rPr>
          <w:rFonts w:eastAsia="Courier New"/>
          <w:sz w:val="20"/>
          <w:szCs w:val="20"/>
          <w:lang w:val="en-US"/>
        </w:rPr>
        <w:t>[i] - 1</w:t>
      </w:r>
    </w:p>
    <w:p w14:paraId="7DAF42F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+ 1</w:t>
      </w:r>
    </w:p>
    <w:p w14:paraId="47A9111D"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14:paraId="3C026A7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4EB48B" wp14:editId="50713028">
            <wp:extent cx="4835525" cy="2967355"/>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8" cstate="print"/>
                    <a:srcRect/>
                    <a:stretch>
                      <a:fillRect/>
                    </a:stretch>
                  </pic:blipFill>
                  <pic:spPr>
                    <a:xfrm>
                      <a:off x="0" y="0"/>
                      <a:ext cx="4835525" cy="2967355"/>
                    </a:xfrm>
                    <a:prstGeom prst="rect">
                      <a:avLst/>
                    </a:prstGeom>
                    <a:ln/>
                  </pic:spPr>
                </pic:pic>
              </a:graphicData>
            </a:graphic>
          </wp:inline>
        </w:drawing>
      </w:r>
    </w:p>
    <w:p w14:paraId="43BB246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 имитационного моделирования</w:t>
      </w:r>
      <w:r>
        <w:rPr>
          <w:rFonts w:eastAsia="Times New Roman"/>
          <w:i/>
          <w:sz w:val="24"/>
          <w:szCs w:val="24"/>
        </w:rPr>
        <w:t xml:space="preserve"> процесса перераспределения для 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29618A">
        <w:rPr>
          <w:rFonts w:eastAsia="Times New Roman"/>
          <w:i/>
          <w:sz w:val="24"/>
          <w:szCs w:val="24"/>
        </w:rPr>
        <w:t xml:space="preserve"> для т=100 рублей и n</w:t>
      </w:r>
      <w:r>
        <w:rPr>
          <w:rFonts w:eastAsia="Times New Roman"/>
          <w:i/>
          <w:sz w:val="24"/>
          <w:szCs w:val="24"/>
        </w:rPr>
        <w:t> </w:t>
      </w:r>
      <w:r w:rsidRPr="0029618A">
        <w:rPr>
          <w:rFonts w:eastAsia="Times New Roman"/>
          <w:i/>
          <w:sz w:val="24"/>
          <w:szCs w:val="24"/>
        </w:rPr>
        <w:t>=</w:t>
      </w:r>
      <w:r>
        <w:rPr>
          <w:rFonts w:eastAsia="Times New Roman"/>
          <w:i/>
          <w:sz w:val="24"/>
          <w:szCs w:val="24"/>
        </w:rPr>
        <w:t> </w:t>
      </w:r>
      <w:r w:rsidRPr="0029618A">
        <w:rPr>
          <w:rFonts w:eastAsia="Times New Roman"/>
          <w:i/>
          <w:sz w:val="24"/>
          <w:szCs w:val="24"/>
        </w:rPr>
        <w:t xml:space="preserve">5000 человек. a – </w:t>
      </w:r>
      <m:oMath>
        <m:r>
          <w:rPr>
            <w:rFonts w:ascii="Cambria Math" w:eastAsia="Times New Roman" w:hAnsi="Cambria Math"/>
            <w:sz w:val="24"/>
            <w:szCs w:val="24"/>
          </w:rPr>
          <m:t>10</m:t>
        </m:r>
      </m:oMath>
      <w:r w:rsidRPr="0029618A">
        <w:rPr>
          <w:rFonts w:eastAsia="Times New Roman"/>
          <w:i/>
          <w:sz w:val="24"/>
          <w:szCs w:val="24"/>
        </w:rPr>
        <w:t xml:space="preserve"> шагов, b – </w:t>
      </w:r>
      <m:oMath>
        <m:r>
          <w:rPr>
            <w:rFonts w:ascii="Cambria Math" w:eastAsia="Times New Roman" w:hAnsi="Cambria Math"/>
            <w:sz w:val="24"/>
            <w:szCs w:val="24"/>
          </w:rPr>
          <m:t>5000</m:t>
        </m:r>
      </m:oMath>
      <w:r w:rsidRPr="0029618A">
        <w:rPr>
          <w:rFonts w:eastAsia="Times New Roman"/>
          <w:i/>
          <w:sz w:val="24"/>
          <w:szCs w:val="24"/>
        </w:rPr>
        <w:t xml:space="preserve"> шагов, c – </w:t>
      </w:r>
      <m:oMath>
        <m:r>
          <w:rPr>
            <w:rFonts w:ascii="Cambria Math" w:eastAsia="Times New Roman" w:hAnsi="Cambria Math"/>
            <w:sz w:val="24"/>
            <w:szCs w:val="24"/>
          </w:rPr>
          <m:t>5⋅1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6</m:t>
            </m:r>
          </m:sup>
        </m:sSup>
      </m:oMath>
      <w:r w:rsidRPr="0029618A">
        <w:rPr>
          <w:rFonts w:eastAsia="Times New Roman"/>
          <w:i/>
          <w:sz w:val="24"/>
          <w:szCs w:val="24"/>
        </w:rPr>
        <w:t xml:space="preserve"> шагов, d – </w:t>
      </w:r>
      <m:oMath>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8</m:t>
            </m:r>
          </m:sup>
        </m:sSup>
      </m:oMath>
      <w:r w:rsidRPr="0029618A">
        <w:rPr>
          <w:rFonts w:eastAsia="Times New Roman"/>
          <w:i/>
          <w:sz w:val="24"/>
          <w:szCs w:val="24"/>
        </w:rPr>
        <w:t xml:space="preserve"> шагов алгоритма.</w:t>
      </w:r>
    </w:p>
    <w:p w14:paraId="7D70871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w:t>
      </w:r>
      <w:proofErr w:type="gramStart"/>
      <w:r w:rsidRPr="0029618A">
        <w:rPr>
          <w:rFonts w:eastAsia="Times New Roman"/>
          <w:sz w:val="24"/>
          <w:szCs w:val="24"/>
        </w:rPr>
        <w:t>стремится</w:t>
      </w:r>
      <w:proofErr w:type="gramEnd"/>
      <w:r w:rsidRPr="0029618A">
        <w:rPr>
          <w:rFonts w:eastAsia="Times New Roman"/>
          <w:sz w:val="24"/>
          <w:szCs w:val="24"/>
        </w:rPr>
        <w:t xml:space="preserve"> к характерной несимметричной форме. Если эту книжку читает физик, то он сможет уверенно предположить</w:t>
      </w:r>
      <w:r>
        <w:rPr>
          <w:rFonts w:eastAsia="Times New Roman"/>
          <w:sz w:val="24"/>
          <w:szCs w:val="24"/>
        </w:rPr>
        <w:t>,</w:t>
      </w:r>
      <w:r w:rsidRPr="0029618A">
        <w:rPr>
          <w:rFonts w:eastAsia="Times New Roman"/>
          <w:sz w:val="24"/>
          <w:szCs w:val="24"/>
        </w:rPr>
        <w:t xml:space="preserve"> что это может быть за распределение</w:t>
      </w:r>
      <w:r>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Оба этих проницательных господина будут правы, называя разными именами одно и то же замечательно</w:t>
      </w:r>
      <w:r>
        <w:rPr>
          <w:rFonts w:eastAsia="Times New Roman"/>
          <w:sz w:val="24"/>
          <w:szCs w:val="24"/>
        </w:rPr>
        <w:t>е</w:t>
      </w:r>
      <w:r w:rsidRPr="0029618A">
        <w:rPr>
          <w:rFonts w:eastAsia="Times New Roman"/>
          <w:sz w:val="24"/>
          <w:szCs w:val="24"/>
        </w:rPr>
        <w:t xml:space="preserve"> распределение.</w:t>
      </w:r>
    </w:p>
    <w:p w14:paraId="60FA767C" w14:textId="77777777" w:rsidR="00FC10F8" w:rsidRPr="0029618A" w:rsidRDefault="00FC10F8" w:rsidP="00FC10F8">
      <w:pPr>
        <w:pStyle w:val="2"/>
        <w:spacing w:before="200" w:after="0"/>
        <w:ind w:firstLine="397"/>
        <w:jc w:val="both"/>
        <w:rPr>
          <w:rFonts w:eastAsia="Cambria"/>
          <w:b/>
          <w:color w:val="4F81BD"/>
          <w:sz w:val="26"/>
          <w:szCs w:val="26"/>
        </w:rPr>
      </w:pPr>
      <w:bookmarkStart w:id="127" w:name="_Toc24894062"/>
      <w:r w:rsidRPr="0029618A">
        <w:rPr>
          <w:rFonts w:eastAsia="Cambria"/>
          <w:b/>
          <w:color w:val="4F81BD"/>
          <w:sz w:val="26"/>
          <w:szCs w:val="26"/>
        </w:rPr>
        <w:lastRenderedPageBreak/>
        <w:t>Люди — молекулы</w:t>
      </w:r>
      <w:bookmarkEnd w:id="127"/>
    </w:p>
    <w:p w14:paraId="03A04E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14:paraId="37F76F09" w14:textId="77777777" w:rsidR="00FC10F8" w:rsidRPr="0029618A" w:rsidRDefault="00FC10F8" w:rsidP="00FC10F8">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14:paraId="2A6B6F7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Pr>
          <w:rFonts w:eastAsia="Times New Roman"/>
          <w:sz w:val="24"/>
          <w:szCs w:val="24"/>
        </w:rPr>
        <w:t>.</w:t>
      </w:r>
    </w:p>
    <w:p w14:paraId="76A098E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Pr>
          <w:rFonts w:eastAsia="Times New Roman"/>
          <w:sz w:val="24"/>
          <w:szCs w:val="24"/>
        </w:rPr>
        <w:t xml:space="preserve"> </w:t>
      </w:r>
      <w:r w:rsidRPr="0029618A">
        <w:rPr>
          <w:rFonts w:eastAsia="Times New Roman"/>
          <w:sz w:val="24"/>
          <w:szCs w:val="24"/>
        </w:rPr>
        <w:t xml:space="preserve">или звезды. </w:t>
      </w:r>
    </w:p>
    <w:p w14:paraId="0A1699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отношение всё это имеет к нашим экономическим моделям.</w:t>
      </w:r>
    </w:p>
    <w:p w14:paraId="201A1CF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Распределение Гиббса может быть схематично выражено следующей формулой:</w:t>
      </w:r>
    </w:p>
    <w:p w14:paraId="24D6DDFE"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=C</m:t>
          </m:r>
          <m:sSup>
            <m:sSupPr>
              <m:ctrlPr>
                <w:rPr>
                  <w:rFonts w:ascii="Cambria Math" w:eastAsia="Cambria Math" w:hAnsi="Cambria Math"/>
                  <w:i/>
                  <w:sz w:val="24"/>
                  <w:szCs w:val="24"/>
                </w:rPr>
              </m:ctrlPr>
            </m:sSupPr>
            <m:e>
              <m:r>
                <w:rPr>
                  <w:rFonts w:ascii="Cambria Math" w:eastAsia="Cambria Math" w:hAnsi="Cambria Math"/>
                  <w:sz w:val="24"/>
                  <w:szCs w:val="24"/>
                </w:rPr>
                <m:t>e</m:t>
              </m:r>
            </m:e>
            <m:sup>
              <m:f>
                <m:fPr>
                  <m:ctrlPr>
                    <w:rPr>
                      <w:rFonts w:ascii="Cambria Math" w:eastAsia="Cambria Math" w:hAnsi="Cambria Math"/>
                      <w:i/>
                      <w:sz w:val="24"/>
                      <w:szCs w:val="24"/>
                    </w:rPr>
                  </m:ctrlPr>
                </m:fPr>
                <m:num>
                  <m:r>
                    <w:rPr>
                      <w:rFonts w:ascii="Cambria Math" w:eastAsia="Cambria Math" w:hAnsi="Cambria Math"/>
                      <w:sz w:val="24"/>
                      <w:szCs w:val="24"/>
                    </w:rPr>
                    <m:t>-E</m:t>
                  </m:r>
                  <m:d>
                    <m:dPr>
                      <m:ctrlPr>
                        <w:rPr>
                          <w:rFonts w:ascii="Cambria Math" w:eastAsia="Cambria Math" w:hAnsi="Cambria Math"/>
                          <w:i/>
                          <w:sz w:val="24"/>
                          <w:szCs w:val="24"/>
                        </w:rPr>
                      </m:ctrlPr>
                    </m:dPr>
                    <m:e>
                      <m:r>
                        <w:rPr>
                          <w:rFonts w:ascii="Cambria Math" w:eastAsia="Cambria Math" w:hAnsi="Cambria Math"/>
                          <w:sz w:val="24"/>
                          <w:szCs w:val="24"/>
                        </w:rPr>
                        <m:t>x</m:t>
                      </m:r>
                    </m:e>
                  </m:d>
                </m:num>
                <m:den>
                  <m:r>
                    <w:rPr>
                      <w:rFonts w:ascii="Cambria Math" w:eastAsia="Cambria Math" w:hAnsi="Cambria Math"/>
                      <w:sz w:val="24"/>
                      <w:szCs w:val="24"/>
                    </w:rPr>
                    <m:t>kT</m:t>
                  </m:r>
                </m:den>
              </m:f>
            </m:sup>
          </m:sSup>
        </m:oMath>
      </m:oMathPara>
    </w:p>
    <w:p w14:paraId="620F291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w:t>
      </w:r>
      <m:oMath>
        <m:r>
          <w:rPr>
            <w:rFonts w:ascii="Cambria Math" w:eastAsia="Cambria Math" w:hAnsi="Cambria Math"/>
            <w:sz w:val="24"/>
            <w:szCs w:val="24"/>
          </w:rPr>
          <m:t>x</m:t>
        </m:r>
      </m:oMath>
      <w:r>
        <w:rPr>
          <w:rFonts w:eastAsia="Times New Roman"/>
          <w:sz w:val="24"/>
          <w:szCs w:val="24"/>
        </w:rPr>
        <w:t xml:space="preserve"> </w:t>
      </w:r>
      <w:r w:rsidRPr="0029618A">
        <w:rPr>
          <w:rFonts w:eastAsia="Times New Roman"/>
          <w:sz w:val="24"/>
          <w:szCs w:val="24"/>
        </w:rPr>
        <w:t xml:space="preserve">— некое состояние подсистемы, </w:t>
      </w:r>
      <m:oMath>
        <m:r>
          <w:rPr>
            <w:rFonts w:ascii="Cambria Math" w:eastAsia="Cambria Math" w:hAnsi="Cambria Math"/>
            <w:sz w:val="24"/>
            <w:szCs w:val="24"/>
          </w:rPr>
          <m:t>E</m:t>
        </m:r>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rPr>
        <w:t xml:space="preserve"> — энергия этого состояния, </w:t>
      </w:r>
      <m:oMath>
        <m:r>
          <w:rPr>
            <w:rFonts w:ascii="Cambria Math" w:eastAsia="Cambria Math" w:hAnsi="Cambria Math"/>
            <w:sz w:val="24"/>
            <w:szCs w:val="24"/>
          </w:rPr>
          <m:t>T</m:t>
        </m:r>
      </m:oMath>
      <w:r w:rsidRPr="0029618A">
        <w:rPr>
          <w:rFonts w:eastAsia="Times New Roman"/>
          <w:sz w:val="24"/>
          <w:szCs w:val="24"/>
        </w:rPr>
        <w:t xml:space="preserve"> — абсолютная температура системы (или её аналог), а </w:t>
      </w:r>
      <m:oMath>
        <m:r>
          <w:rPr>
            <w:rFonts w:ascii="Cambria Math" w:eastAsia="Cambria Math" w:hAnsi="Cambria Math"/>
            <w:sz w:val="24"/>
            <w:szCs w:val="24"/>
          </w:rPr>
          <m:t>C</m:t>
        </m:r>
      </m:oMath>
      <w:r w:rsidRPr="0029618A">
        <w:rPr>
          <w:rFonts w:eastAsia="Times New Roman"/>
          <w:sz w:val="24"/>
          <w:szCs w:val="24"/>
        </w:rPr>
        <w:t xml:space="preserve"> и </w:t>
      </w:r>
      <m:oMath>
        <m:r>
          <w:rPr>
            <w:rFonts w:ascii="Cambria Math" w:eastAsia="Cambria Math" w:hAnsi="Cambria Math"/>
            <w:sz w:val="24"/>
            <w:szCs w:val="24"/>
          </w:rPr>
          <m:t>k</m:t>
        </m:r>
      </m:oMath>
      <w:r w:rsidRPr="0029618A">
        <w:rPr>
          <w:rFonts w:eastAsia="Times New Roman"/>
          <w:sz w:val="24"/>
          <w:szCs w:val="24"/>
        </w:rPr>
        <w:t xml:space="preserve"> —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14:paraId="7AA7828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14:paraId="0747AA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w:t>
      </w:r>
      <w:proofErr w:type="gramStart"/>
      <w:r w:rsidRPr="0029618A">
        <w:rPr>
          <w:rFonts w:eastAsia="Times New Roman"/>
          <w:sz w:val="24"/>
          <w:szCs w:val="24"/>
        </w:rPr>
        <w:t>в</w:t>
      </w:r>
      <w:proofErr w:type="gramEnd"/>
      <w:r w:rsidRPr="0029618A">
        <w:rPr>
          <w:rFonts w:eastAsia="Times New Roman"/>
          <w:sz w:val="24"/>
          <w:szCs w:val="24"/>
        </w:rPr>
        <w:t xml:space="preserve"> мультипликативную:</w:t>
      </w:r>
    </w:p>
    <w:p w14:paraId="635CE812"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x+y</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y</m:t>
              </m:r>
            </m:e>
          </m:d>
          <m:r>
            <w:rPr>
              <w:rFonts w:ascii="Cambria Math" w:eastAsia="Cambria Math" w:hAnsi="Cambria Math"/>
              <w:sz w:val="24"/>
              <w:szCs w:val="24"/>
            </w:rPr>
            <m:t>.</m:t>
          </m:r>
        </m:oMath>
      </m:oMathPara>
    </w:p>
    <w:p w14:paraId="7E3FD8CC"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 xml:space="preserve">Если отбросить тривиальное решение </w:t>
      </w:r>
      <m:oMath>
        <m:r>
          <w:rPr>
            <w:rFonts w:ascii="Cambria Math" w:eastAsia="Times New Roman"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≡0</m:t>
        </m:r>
      </m:oMath>
      <w:r>
        <w:rPr>
          <w:rFonts w:eastAsia="Times New Roman"/>
          <w:sz w:val="24"/>
          <w:szCs w:val="24"/>
        </w:rPr>
        <w:t>, то т</w:t>
      </w:r>
      <w:proofErr w:type="spellStart"/>
      <w:r w:rsidRPr="0029618A">
        <w:rPr>
          <w:rFonts w:eastAsia="Times New Roman"/>
          <w:sz w:val="24"/>
          <w:szCs w:val="24"/>
        </w:rPr>
        <w:t>аким</w:t>
      </w:r>
      <w:proofErr w:type="spellEnd"/>
      <w:r w:rsidRPr="0029618A">
        <w:rPr>
          <w:rFonts w:eastAsia="Times New Roman"/>
          <w:sz w:val="24"/>
          <w:szCs w:val="24"/>
        </w:rPr>
        <w:t xml:space="preserve"> свойством обладает только </w:t>
      </w:r>
      <w:r w:rsidRPr="0029618A">
        <w:rPr>
          <w:rFonts w:eastAsia="Times New Roman"/>
          <w:i/>
          <w:color w:val="205968"/>
          <w:sz w:val="24"/>
          <w:szCs w:val="24"/>
          <w:highlight w:val="white"/>
        </w:rPr>
        <w:t>показательная функция</w:t>
      </w:r>
      <w:r w:rsidRPr="0029618A">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=a</m:t>
            </m:r>
          </m:e>
          <m:sup>
            <m:r>
              <w:rPr>
                <w:rFonts w:ascii="Cambria Math" w:eastAsia="Cambria Math" w:hAnsi="Cambria Math"/>
                <w:sz w:val="24"/>
                <w:szCs w:val="24"/>
              </w:rPr>
              <m:t>x</m:t>
            </m:r>
          </m:sup>
        </m:sSup>
      </m:oMath>
      <w:r w:rsidRPr="0029618A">
        <w:rPr>
          <w:rFonts w:eastAsia="Times New Roman"/>
          <w:sz w:val="24"/>
          <w:szCs w:val="24"/>
        </w:rPr>
        <w:t xml:space="preserve">, которая сумму аргументов превращает в произведение значений: </w:t>
      </w:r>
      <m:oMath>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x+y</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m:t>
            </m:r>
          </m:sup>
        </m:sSup>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y</m:t>
            </m:r>
          </m:sup>
        </m:sSup>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14:paraId="726CF7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Pr>
          <w:rFonts w:eastAsia="Times New Roman"/>
          <w:sz w:val="24"/>
          <w:szCs w:val="24"/>
        </w:rPr>
        <w:t xml:space="preserve"> под названием</w:t>
      </w:r>
      <w:r w:rsidRPr="0029618A">
        <w:rPr>
          <w:rFonts w:eastAsia="Times New Roman"/>
          <w:sz w:val="24"/>
          <w:szCs w:val="24"/>
        </w:rPr>
        <w:t xml:space="preserve"> уравнени</w:t>
      </w:r>
      <w:r>
        <w:rPr>
          <w:rFonts w:eastAsia="Times New Roman"/>
          <w:sz w:val="24"/>
          <w:szCs w:val="24"/>
        </w:rPr>
        <w:t>я</w:t>
      </w:r>
      <w:r w:rsidRPr="0029618A">
        <w:rPr>
          <w:rFonts w:eastAsia="Times New Roman"/>
          <w:sz w:val="24"/>
          <w:szCs w:val="24"/>
        </w:rPr>
        <w:t xml:space="preserve"> Менделеева-</w:t>
      </w:r>
      <w:proofErr w:type="spellStart"/>
      <w:r w:rsidRPr="0029618A">
        <w:rPr>
          <w:rFonts w:eastAsia="Times New Roman"/>
          <w:sz w:val="24"/>
          <w:szCs w:val="24"/>
        </w:rPr>
        <w:t>Клапейрона</w:t>
      </w:r>
      <w:proofErr w:type="spellEnd"/>
      <w:r w:rsidRPr="0029618A">
        <w:rPr>
          <w:rFonts w:eastAsia="Times New Roman"/>
          <w:sz w:val="24"/>
          <w:szCs w:val="24"/>
        </w:rPr>
        <w:t>.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w:t>
      </w:r>
      <w:r>
        <w:rPr>
          <w:rFonts w:eastAsia="Times New Roman"/>
          <w:sz w:val="24"/>
          <w:szCs w:val="24"/>
        </w:rPr>
        <w:t>е</w:t>
      </w:r>
      <w:r w:rsidRPr="0029618A">
        <w:rPr>
          <w:rFonts w:eastAsia="Times New Roman"/>
          <w:sz w:val="24"/>
          <w:szCs w:val="24"/>
        </w:rPr>
        <w:t xml:space="preserve">ление Больцмана покажет </w:t>
      </w:r>
      <w:proofErr w:type="gramStart"/>
      <w:r w:rsidRPr="0029618A">
        <w:rPr>
          <w:rFonts w:eastAsia="Times New Roman"/>
          <w:sz w:val="24"/>
          <w:szCs w:val="24"/>
        </w:rPr>
        <w:t>нам</w:t>
      </w:r>
      <w:proofErr w:type="gramEnd"/>
      <w:r w:rsidRPr="0029618A">
        <w:rPr>
          <w:rFonts w:eastAsia="Times New Roman"/>
          <w:sz w:val="24"/>
          <w:szCs w:val="24"/>
        </w:rPr>
        <w:t xml:space="preserve"> как </w:t>
      </w:r>
      <w:r w:rsidRPr="0029618A">
        <w:rPr>
          <w:rFonts w:eastAsia="Times New Roman"/>
          <w:sz w:val="24"/>
          <w:szCs w:val="24"/>
        </w:rPr>
        <w:lastRenderedPageBreak/>
        <w:t xml:space="preserve">изменяется плотность газа с высотой. Экспоненциальное распределение </w:t>
      </w:r>
      <w:r>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14:paraId="595751A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xml:space="preserve">— дискретный аналог </w:t>
      </w:r>
      <w:proofErr w:type="gramStart"/>
      <w:r w:rsidRPr="0029618A">
        <w:rPr>
          <w:rFonts w:eastAsia="Times New Roman"/>
          <w:sz w:val="24"/>
          <w:szCs w:val="24"/>
        </w:rPr>
        <w:t>экспоненциального</w:t>
      </w:r>
      <w:proofErr w:type="gramEnd"/>
      <w:r w:rsidRPr="0029618A">
        <w:rPr>
          <w:rFonts w:eastAsia="Times New Roman"/>
          <w:sz w:val="24"/>
          <w:szCs w:val="24"/>
        </w:rPr>
        <w:t>. Эти два распределения подобны и сливаются при уменьшении вероятности выигрыша. В нашем эксперименте шансы получить рубль равны 1/5000</w:t>
      </w:r>
      <w:r>
        <w:rPr>
          <w:rFonts w:eastAsia="Times New Roman"/>
          <w:sz w:val="24"/>
          <w:szCs w:val="24"/>
        </w:rPr>
        <w:t>;</w:t>
      </w:r>
      <w:r w:rsidRPr="0029618A">
        <w:rPr>
          <w:rFonts w:eastAsia="Times New Roman"/>
          <w:sz w:val="24"/>
          <w:szCs w:val="24"/>
        </w:rPr>
        <w:t xml:space="preserve"> это такая малая величина, что геометрическое и экспоненциальное распределения можно считать неотличимыми друг от друга. </w:t>
      </w:r>
    </w:p>
    <w:p w14:paraId="05E48568" w14:textId="77777777" w:rsidR="00FC10F8" w:rsidRPr="0029618A" w:rsidRDefault="00FC10F8" w:rsidP="00FC10F8">
      <w:pPr>
        <w:pStyle w:val="2"/>
        <w:spacing w:before="200" w:after="0"/>
        <w:ind w:firstLine="397"/>
        <w:jc w:val="both"/>
        <w:rPr>
          <w:rFonts w:eastAsia="Cambria"/>
          <w:b/>
          <w:color w:val="4F81BD"/>
          <w:sz w:val="26"/>
          <w:szCs w:val="26"/>
        </w:rPr>
      </w:pPr>
      <w:bookmarkStart w:id="128" w:name="_Toc24894063"/>
      <w:r w:rsidRPr="0029618A">
        <w:rPr>
          <w:rFonts w:eastAsia="Cambria"/>
          <w:b/>
          <w:color w:val="4F81BD"/>
          <w:sz w:val="26"/>
          <w:szCs w:val="26"/>
        </w:rPr>
        <w:t>Измеряем температуру у рынка</w:t>
      </w:r>
      <w:bookmarkEnd w:id="128"/>
    </w:p>
    <w:p w14:paraId="2ADEA56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w:t>
      </w:r>
      <w:proofErr w:type="gramStart"/>
      <w:r w:rsidRPr="0029618A">
        <w:rPr>
          <w:rFonts w:eastAsia="Times New Roman"/>
          <w:sz w:val="24"/>
          <w:szCs w:val="24"/>
        </w:rPr>
        <w:t xml:space="preserve">: </w:t>
      </w:r>
      <w:proofErr w:type="gramEnd"/>
    </w:p>
    <w:p w14:paraId="3A7CF461"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r>
            <w:rPr>
              <w:rFonts w:ascii="Cambria Math" w:eastAsia="Times New Roman" w:hAnsi="Cambria Math"/>
              <w:sz w:val="24"/>
              <w:szCs w:val="24"/>
            </w:rPr>
            <m:t>(</m:t>
          </m:r>
          <m:r>
            <w:rPr>
              <w:rFonts w:ascii="Cambria Math" w:eastAsia="Cambria Math" w:hAnsi="Cambria Math"/>
              <w:sz w:val="24"/>
              <w:szCs w:val="24"/>
            </w:rPr>
            <m:t>x)=λ</m:t>
          </m:r>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-λx</m:t>
              </m:r>
            </m:sup>
          </m:sSup>
          <m:r>
            <w:rPr>
              <w:rFonts w:ascii="Cambria Math" w:eastAsia="Cambria Math" w:hAnsi="Cambria Math"/>
              <w:sz w:val="24"/>
              <w:szCs w:val="24"/>
            </w:rPr>
            <m:t>,</m:t>
          </m:r>
        </m:oMath>
      </m:oMathPara>
    </w:p>
    <w:p w14:paraId="66B80667" w14:textId="77777777" w:rsidR="00FC10F8" w:rsidRPr="0029618A" w:rsidRDefault="00FC10F8" w:rsidP="00FC10F8">
      <w:pPr>
        <w:spacing w:line="288" w:lineRule="auto"/>
        <w:jc w:val="both"/>
        <w:rPr>
          <w:rFonts w:eastAsia="Times New Roman"/>
          <w:sz w:val="24"/>
          <w:szCs w:val="24"/>
        </w:rPr>
      </w:pPr>
      <w:proofErr w:type="gramStart"/>
      <w:r w:rsidRPr="0029618A">
        <w:rPr>
          <w:rFonts w:eastAsia="Times New Roman"/>
          <w:sz w:val="24"/>
          <w:szCs w:val="24"/>
        </w:rPr>
        <w:t xml:space="preserve">и вспомнив, что среднее значение для него равно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λ</m:t>
            </m:r>
          </m:den>
        </m:f>
      </m:oMath>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Pr>
          <w:rFonts w:eastAsia="Times New Roman"/>
          <w:sz w:val="24"/>
          <w:szCs w:val="24"/>
        </w:rPr>
        <w:t xml:space="preserve">каждому </w:t>
      </w:r>
      <w:r w:rsidRPr="0029618A">
        <w:rPr>
          <w:rFonts w:eastAsia="Times New Roman"/>
          <w:sz w:val="24"/>
          <w:szCs w:val="24"/>
        </w:rPr>
        <w:t xml:space="preserve">сумме </w:t>
      </w:r>
      <m:oMath>
        <m:r>
          <w:rPr>
            <w:rFonts w:ascii="Cambria Math" w:eastAsia="Times New Roman" w:hAnsi="Cambria Math"/>
            <w:sz w:val="24"/>
            <w:szCs w:val="24"/>
          </w:rPr>
          <m:t>m</m:t>
        </m:r>
      </m:oMath>
      <w:r w:rsidRPr="0029618A">
        <w:rPr>
          <w:rFonts w:eastAsia="Times New Roman"/>
          <w:sz w:val="24"/>
          <w:szCs w:val="24"/>
        </w:rPr>
        <w:t xml:space="preserve">. Отсюда естественным образом следует, что </w:t>
      </w:r>
      <m:oMath>
        <m:r>
          <w:rPr>
            <w:rFonts w:ascii="Cambria Math" w:eastAsia="Cambria Math" w:hAnsi="Cambria Math"/>
            <w:sz w:val="24"/>
            <w:szCs w:val="24"/>
          </w:rPr>
          <m:t>λ=</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oMath>
      <w:r w:rsidRPr="0029618A">
        <w:rPr>
          <w:rFonts w:eastAsia="Times New Roman"/>
          <w:sz w:val="24"/>
          <w:szCs w:val="24"/>
        </w:rPr>
        <w:t>, и</w:t>
      </w:r>
      <w:r>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m:oMath>
        <m:r>
          <w:rPr>
            <w:rFonts w:ascii="Cambria Math" w:eastAsia="Cambria Math" w:hAnsi="Cambria Math"/>
            <w:sz w:val="24"/>
            <w:szCs w:val="24"/>
          </w:rPr>
          <m:t>m</m:t>
        </m:r>
      </m:oMath>
      <w:r w:rsidRPr="0029618A">
        <w:rPr>
          <w:rFonts w:eastAsia="Times New Roman"/>
          <w:sz w:val="24"/>
          <w:szCs w:val="24"/>
        </w:rPr>
        <w:t>. На рисунке показаны примеры равновесных состояний рынков, соответствующих низкой</w:t>
      </w:r>
      <w:proofErr w:type="gramEnd"/>
      <w:r w:rsidRPr="0029618A">
        <w:rPr>
          <w:rFonts w:eastAsia="Times New Roman"/>
          <w:sz w:val="24"/>
          <w:szCs w:val="24"/>
        </w:rPr>
        <w:t xml:space="preserve"> и высокой температуре при одинаковом количестве участников.</w:t>
      </w:r>
    </w:p>
    <w:p w14:paraId="3CDA7D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1514B85" wp14:editId="46CAF0C0">
            <wp:extent cx="4412615" cy="268478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9" cstate="print"/>
                    <a:srcRect/>
                    <a:stretch>
                      <a:fillRect/>
                    </a:stretch>
                  </pic:blipFill>
                  <pic:spPr>
                    <a:xfrm>
                      <a:off x="0" y="0"/>
                      <a:ext cx="4412615" cy="2684780"/>
                    </a:xfrm>
                    <a:prstGeom prst="rect">
                      <a:avLst/>
                    </a:prstGeom>
                    <a:ln/>
                  </pic:spPr>
                </pic:pic>
              </a:graphicData>
            </a:graphic>
          </wp:inline>
        </w:drawing>
      </w:r>
    </w:p>
    <w:p w14:paraId="24FE2690"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Распределения достатка, соответствующие «горячему» (</w:t>
      </w:r>
      <m:oMath>
        <m:r>
          <w:rPr>
            <w:rFonts w:ascii="Cambria Math" w:eastAsia="Cambria Math" w:hAnsi="Cambria Math"/>
            <w:sz w:val="24"/>
            <w:szCs w:val="24"/>
          </w:rPr>
          <m:t>m=200</m:t>
        </m:r>
      </m:oMath>
      <w:r w:rsidRPr="0029618A">
        <w:rPr>
          <w:rFonts w:eastAsia="Times New Roman"/>
          <w:i/>
          <w:sz w:val="24"/>
          <w:szCs w:val="24"/>
        </w:rPr>
        <w:t>) и холодному (</w:t>
      </w:r>
      <m:oMath>
        <m:r>
          <w:rPr>
            <w:rFonts w:ascii="Cambria Math" w:eastAsia="Cambria Math" w:hAnsi="Cambria Math"/>
            <w:sz w:val="24"/>
            <w:szCs w:val="24"/>
          </w:rPr>
          <m:t>m=50</m:t>
        </m:r>
      </m:oMath>
      <w:r w:rsidRPr="0029618A">
        <w:rPr>
          <w:rFonts w:eastAsia="Times New Roman"/>
          <w:i/>
          <w:sz w:val="24"/>
          <w:szCs w:val="24"/>
        </w:rPr>
        <w:t>) рынкам.</w:t>
      </w:r>
    </w:p>
    <w:p w14:paraId="451A2D2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В «разогретом» рынке с большой ликвидностью мы сможем наблюдать и больший разброс в уровне благосостояния, чем в «холодном», ведь </w:t>
      </w:r>
      <w:r>
        <w:rPr>
          <w:rFonts w:eastAsia="Times New Roman"/>
          <w:sz w:val="24"/>
          <w:szCs w:val="24"/>
        </w:rPr>
        <w:t>у</w:t>
      </w:r>
      <w:r w:rsidRPr="0029618A">
        <w:rPr>
          <w:rFonts w:eastAsia="Times New Roman"/>
          <w:sz w:val="24"/>
          <w:szCs w:val="24"/>
        </w:rPr>
        <w:t xml:space="preserve"> экспоненциально</w:t>
      </w:r>
      <w:r>
        <w:rPr>
          <w:rFonts w:eastAsia="Times New Roman"/>
          <w:sz w:val="24"/>
          <w:szCs w:val="24"/>
        </w:rPr>
        <w:t>го</w:t>
      </w:r>
      <w:r w:rsidRPr="0029618A">
        <w:rPr>
          <w:rFonts w:eastAsia="Times New Roman"/>
          <w:sz w:val="24"/>
          <w:szCs w:val="24"/>
        </w:rPr>
        <w:t xml:space="preserve"> распределени</w:t>
      </w:r>
      <w:r>
        <w:rPr>
          <w:rFonts w:eastAsia="Times New Roman"/>
          <w:sz w:val="24"/>
          <w:szCs w:val="24"/>
        </w:rPr>
        <w:t>я</w:t>
      </w:r>
      <w:r w:rsidRPr="0029618A">
        <w:rPr>
          <w:rFonts w:eastAsia="Times New Roman"/>
          <w:sz w:val="24"/>
          <w:szCs w:val="24"/>
        </w:rPr>
        <w:t xml:space="preserve"> дисперсия равна </w:t>
      </w:r>
      <m:oMath>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λ</m:t>
                </m:r>
              </m:e>
              <m:sup>
                <m:r>
                  <w:rPr>
                    <w:rFonts w:ascii="Cambria Math" w:eastAsia="Cambria Math" w:hAnsi="Cambria Math"/>
                    <w:sz w:val="24"/>
                    <w:szCs w:val="24"/>
                  </w:rPr>
                  <m:t>2</m:t>
                </m:r>
              </m:sup>
            </m:sSup>
          </m:den>
        </m:f>
      </m:oMath>
      <w:r w:rsidRPr="0029618A">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w:t>
      </w:r>
      <w:r>
        <w:rPr>
          <w:rFonts w:eastAsia="Times New Roman"/>
          <w:sz w:val="24"/>
          <w:szCs w:val="24"/>
        </w:rPr>
        <w:t xml:space="preserve">же </w:t>
      </w:r>
      <w:r w:rsidRPr="0029618A">
        <w:rPr>
          <w:rFonts w:eastAsia="Times New Roman"/>
          <w:sz w:val="24"/>
          <w:szCs w:val="24"/>
        </w:rPr>
        <w:t xml:space="preserve">быть люди, у которых их много». </w:t>
      </w:r>
    </w:p>
    <w:p w14:paraId="18438F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участников владеют суммой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oMath>
      <w:r w:rsidRPr="0029618A">
        <w:rPr>
          <w:rFonts w:eastAsia="Times New Roman"/>
          <w:sz w:val="24"/>
          <w:szCs w:val="24"/>
        </w:rPr>
        <w:t xml:space="preserve">, а в другой –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участников располагают общей денежной массой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Средние значения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характеризуют абсо</w:t>
      </w:r>
      <w:proofErr w:type="spellStart"/>
      <w:r w:rsidRPr="0029618A">
        <w:rPr>
          <w:rFonts w:eastAsia="Times New Roman"/>
          <w:sz w:val="24"/>
          <w:szCs w:val="24"/>
        </w:rPr>
        <w:t>лютную</w:t>
      </w:r>
      <w:proofErr w:type="spellEnd"/>
      <w:r w:rsidRPr="0029618A">
        <w:rPr>
          <w:rFonts w:eastAsia="Times New Roman"/>
          <w:sz w:val="24"/>
          <w:szCs w:val="24"/>
        </w:rPr>
        <w:t xml:space="preserve"> температуру рынков. Через какое-то время суммарная система придёт к </w:t>
      </w:r>
      <w:proofErr w:type="gramStart"/>
      <w:r w:rsidRPr="0029618A">
        <w:rPr>
          <w:rFonts w:eastAsia="Times New Roman"/>
          <w:sz w:val="24"/>
          <w:szCs w:val="24"/>
        </w:rPr>
        <w:t>равновесию</w:t>
      </w:r>
      <w:proofErr w:type="gramEnd"/>
      <w:r w:rsidRPr="0029618A">
        <w:rPr>
          <w:rFonts w:eastAsia="Times New Roman"/>
          <w:sz w:val="24"/>
          <w:szCs w:val="24"/>
        </w:rPr>
        <w:t xml:space="preserve"> и мы получим одну группу с числом участников </w:t>
      </w:r>
      <m:oMath>
        <m:r>
          <w:rPr>
            <w:rFonts w:ascii="Cambria Math" w:eastAsia="Cambria Math" w:hAnsi="Cambria Math"/>
            <w:sz w:val="24"/>
            <w:szCs w:val="24"/>
          </w:rPr>
          <m:t>n=</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Pr>
          <w:rFonts w:eastAsia="Times New Roman"/>
          <w:sz w:val="24"/>
          <w:szCs w:val="24"/>
        </w:rPr>
        <w:t xml:space="preserve"> и</w:t>
      </w:r>
      <w:r w:rsidRPr="0029618A">
        <w:rPr>
          <w:rFonts w:eastAsia="Times New Roman"/>
          <w:sz w:val="24"/>
          <w:szCs w:val="24"/>
        </w:rPr>
        <w:t xml:space="preserve"> с денежной массой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Отсюда можно найти температуру комплексной системы, она будет равна </w:t>
      </w:r>
    </w:p>
    <w:p w14:paraId="72ECD85C"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m =</m:t>
          </m:r>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n</m:t>
              </m:r>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den>
          </m:f>
          <m:r>
            <w:rPr>
              <w:rFonts w:ascii="Cambria Math" w:eastAsia="Cambria Math" w:hAnsi="Cambria Math"/>
              <w:sz w:val="24"/>
              <w:szCs w:val="24"/>
            </w:rPr>
            <m:t>.</m:t>
          </m:r>
        </m:oMath>
      </m:oMathPara>
    </w:p>
    <w:p w14:paraId="033537D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Pr>
          <w:rFonts w:eastAsia="Times New Roman"/>
          <w:sz w:val="24"/>
          <w:szCs w:val="24"/>
        </w:rPr>
        <w:t>вычисляется</w:t>
      </w:r>
      <w:r w:rsidRPr="0029618A">
        <w:rPr>
          <w:rFonts w:eastAsia="Times New Roman"/>
          <w:sz w:val="24"/>
          <w:szCs w:val="24"/>
        </w:rPr>
        <w:t xml:space="preserve">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14:paraId="2BAAD9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w:t>
      </w:r>
      <w:proofErr w:type="gramStart"/>
      <w:r w:rsidRPr="0029618A">
        <w:rPr>
          <w:rFonts w:eastAsia="Times New Roman"/>
          <w:sz w:val="24"/>
          <w:szCs w:val="24"/>
        </w:rPr>
        <w:t>уменьшения</w:t>
      </w:r>
      <w:proofErr w:type="gramEnd"/>
      <w:r w:rsidRPr="0029618A">
        <w:rPr>
          <w:rFonts w:eastAsia="Times New Roman"/>
          <w:sz w:val="24"/>
          <w:szCs w:val="24"/>
        </w:rPr>
        <w:t xml:space="preserve">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14:paraId="547003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14:paraId="684F902A" w14:textId="77777777" w:rsidR="00FC10F8" w:rsidRPr="0029618A" w:rsidRDefault="00FC10F8" w:rsidP="00FC10F8">
      <w:pPr>
        <w:pStyle w:val="2"/>
        <w:spacing w:before="200" w:after="0"/>
        <w:ind w:firstLine="397"/>
        <w:jc w:val="both"/>
        <w:rPr>
          <w:rFonts w:eastAsia="Times New Roman"/>
          <w:sz w:val="24"/>
          <w:szCs w:val="24"/>
        </w:rPr>
      </w:pPr>
      <w:bookmarkStart w:id="129" w:name="_Toc24894064"/>
      <w:r w:rsidRPr="0029618A">
        <w:rPr>
          <w:rFonts w:eastAsia="Cambria"/>
          <w:b/>
          <w:color w:val="4F81BD"/>
          <w:sz w:val="26"/>
          <w:szCs w:val="26"/>
        </w:rPr>
        <w:lastRenderedPageBreak/>
        <w:t>Постигаем Дао энтропии</w:t>
      </w:r>
      <w:bookmarkEnd w:id="129"/>
    </w:p>
    <w:p w14:paraId="4F5A854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что если вывести систему из </w:t>
      </w:r>
      <w:r>
        <w:rPr>
          <w:rFonts w:eastAsia="Times New Roman"/>
          <w:sz w:val="24"/>
          <w:szCs w:val="24"/>
        </w:rPr>
        <w:t>него</w:t>
      </w:r>
      <w:r w:rsidRPr="0029618A">
        <w:rPr>
          <w:rFonts w:eastAsia="Times New Roman"/>
          <w:sz w:val="24"/>
          <w:szCs w:val="24"/>
        </w:rPr>
        <w:t xml:space="preserve">, она будет </w:t>
      </w:r>
      <w:proofErr w:type="gramStart"/>
      <w:r w:rsidRPr="0029618A">
        <w:rPr>
          <w:rFonts w:eastAsia="Times New Roman"/>
          <w:sz w:val="24"/>
          <w:szCs w:val="24"/>
        </w:rPr>
        <w:t>стремиться к нему вернуться</w:t>
      </w:r>
      <w:proofErr w:type="gramEnd"/>
      <w:r w:rsidRPr="0029618A">
        <w:rPr>
          <w:rFonts w:eastAsia="Times New Roman"/>
          <w:sz w:val="24"/>
          <w:szCs w:val="24"/>
        </w:rPr>
        <w:t>. В-третьих, равновесное состояние соответствует наиболее вероятному состояни</w:t>
      </w:r>
      <w:r>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r>
        <w:rPr>
          <w:rFonts w:eastAsia="Times New Roman"/>
          <w:sz w:val="24"/>
          <w:szCs w:val="24"/>
        </w:rPr>
        <w:t xml:space="preserve">устойчивое </w:t>
      </w:r>
      <w:r w:rsidRPr="0029618A">
        <w:rPr>
          <w:rFonts w:eastAsia="Times New Roman"/>
          <w:sz w:val="24"/>
          <w:szCs w:val="24"/>
        </w:rPr>
        <w:t xml:space="preserve">равновесие из любого другого состояния. </w:t>
      </w:r>
    </w:p>
    <w:p w14:paraId="5EB7F5D1" w14:textId="77777777" w:rsidR="00FC10F8" w:rsidRPr="0029618A" w:rsidRDefault="00FC10F8" w:rsidP="00FC10F8">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14:paraId="525E4A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Размышления о равновесии привели физиков к одному фундаментальному понятию, </w:t>
      </w:r>
      <w:r>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толком </w:t>
      </w:r>
      <w:proofErr w:type="gramStart"/>
      <w:r w:rsidRPr="0029618A">
        <w:rPr>
          <w:rFonts w:eastAsia="Times New Roman"/>
          <w:sz w:val="24"/>
          <w:szCs w:val="24"/>
        </w:rPr>
        <w:t>использовать</w:t>
      </w:r>
      <w:proofErr w:type="gramEnd"/>
      <w:r w:rsidRPr="0029618A">
        <w:rPr>
          <w:rFonts w:eastAsia="Times New Roman"/>
          <w:sz w:val="24"/>
          <w:szCs w:val="24"/>
        </w:rPr>
        <w:t xml:space="preserve">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Pr>
          <w:rFonts w:eastAsia="Times New Roman"/>
          <w:sz w:val="24"/>
          <w:szCs w:val="24"/>
        </w:rPr>
        <w:t xml:space="preserve"> </w:t>
      </w:r>
      <w:r w:rsidRPr="0029618A">
        <w:rPr>
          <w:rFonts w:eastAsia="Times New Roman"/>
          <w:sz w:val="24"/>
          <w:szCs w:val="24"/>
        </w:rPr>
        <w:t xml:space="preserve">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w:t>
      </w:r>
      <w:proofErr w:type="gramStart"/>
      <w:r w:rsidRPr="0029618A">
        <w:rPr>
          <w:rFonts w:eastAsia="Times New Roman"/>
          <w:sz w:val="24"/>
          <w:szCs w:val="24"/>
        </w:rPr>
        <w:t>от</w:t>
      </w:r>
      <w:proofErr w:type="gramEnd"/>
      <w:r w:rsidRPr="0029618A">
        <w:rPr>
          <w:rFonts w:eastAsia="Times New Roman"/>
          <w:sz w:val="24"/>
          <w:szCs w:val="24"/>
        </w:rPr>
        <w:t xml:space="preserve">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w:t>
      </w:r>
      <w:r>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w:t>
      </w:r>
      <w:r w:rsidRPr="0029618A">
        <w:rPr>
          <w:rFonts w:eastAsia="Times New Roman"/>
          <w:sz w:val="24"/>
          <w:szCs w:val="24"/>
        </w:rPr>
        <w:lastRenderedPageBreak/>
        <w:t>несомненно, полезных дисциплинах, но в повседневных задачах почти не встречающихся.</w:t>
      </w:r>
    </w:p>
    <w:p w14:paraId="066BB8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на сцену выходит энтропия. Создателю термодинамики Рудольфу </w:t>
      </w:r>
      <w:proofErr w:type="spellStart"/>
      <w:r w:rsidRPr="0029618A">
        <w:rPr>
          <w:rFonts w:eastAsia="Times New Roman"/>
          <w:sz w:val="24"/>
          <w:szCs w:val="24"/>
        </w:rPr>
        <w:t>Клаузиусу</w:t>
      </w:r>
      <w:proofErr w:type="spellEnd"/>
      <w:r w:rsidRPr="0029618A">
        <w:rPr>
          <w:rFonts w:eastAsia="Times New Roman"/>
          <w:sz w:val="24"/>
          <w:szCs w:val="24"/>
        </w:rPr>
        <w:t xml:space="preserve">, а позже </w:t>
      </w:r>
      <w:proofErr w:type="spellStart"/>
      <w:r w:rsidRPr="0029618A">
        <w:rPr>
          <w:rFonts w:eastAsia="Times New Roman"/>
          <w:sz w:val="24"/>
          <w:szCs w:val="24"/>
        </w:rPr>
        <w:t>Джо</w:t>
      </w:r>
      <w:r>
        <w:rPr>
          <w:rFonts w:eastAsia="Times New Roman"/>
          <w:sz w:val="24"/>
          <w:szCs w:val="24"/>
        </w:rPr>
        <w:t>з</w:t>
      </w:r>
      <w:r w:rsidRPr="0029618A">
        <w:rPr>
          <w:rFonts w:eastAsia="Times New Roman"/>
          <w:sz w:val="24"/>
          <w:szCs w:val="24"/>
        </w:rPr>
        <w:t>айе</w:t>
      </w:r>
      <w:proofErr w:type="spellEnd"/>
      <w:r w:rsidRPr="0029618A">
        <w:rPr>
          <w:rFonts w:eastAsia="Times New Roman"/>
          <w:sz w:val="24"/>
          <w:szCs w:val="24"/>
        </w:rPr>
        <w:t xml:space="preserve">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roofErr w:type="gramStart"/>
      <w:r w:rsidRPr="0029618A">
        <w:rPr>
          <w:rFonts w:eastAsia="Times New Roman"/>
          <w:sz w:val="24"/>
          <w:szCs w:val="24"/>
        </w:rPr>
        <w:t>:</w:t>
      </w:r>
      <w:proofErr w:type="gramEnd"/>
    </w:p>
    <w:p w14:paraId="6DA0AECF"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a⋅b</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b</m:t>
              </m:r>
            </m:e>
          </m:d>
          <m:r>
            <w:rPr>
              <w:rFonts w:ascii="Cambria Math" w:eastAsia="Cambria Math" w:hAnsi="Cambria Math"/>
              <w:sz w:val="24"/>
              <w:szCs w:val="24"/>
            </w:rPr>
            <m:t>.</m:t>
          </m:r>
        </m:oMath>
      </m:oMathPara>
    </w:p>
    <w:p w14:paraId="485F2CF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w:t>
      </w:r>
      <w:proofErr w:type="gramStart"/>
      <w:r w:rsidRPr="0029618A">
        <w:rPr>
          <w:rFonts w:eastAsia="Times New Roman"/>
          <w:sz w:val="24"/>
          <w:szCs w:val="24"/>
        </w:rPr>
        <w:t>показательной</w:t>
      </w:r>
      <w:proofErr w:type="gramEnd"/>
      <w:r w:rsidRPr="0029618A">
        <w:rPr>
          <w:rFonts w:eastAsia="Times New Roman"/>
          <w:sz w:val="24"/>
          <w:szCs w:val="24"/>
        </w:rPr>
        <w:t>.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w:t>
      </w:r>
      <w:proofErr w:type="gramStart"/>
      <w:r w:rsidRPr="0029618A">
        <w:rPr>
          <w:rFonts w:eastAsia="Times New Roman"/>
          <w:sz w:val="24"/>
          <w:szCs w:val="24"/>
        </w:rPr>
        <w:t>,</w:t>
      </w:r>
      <w:proofErr w:type="gramEnd"/>
      <w:r w:rsidRPr="0029618A">
        <w:rPr>
          <w:rFonts w:eastAsia="Times New Roman"/>
          <w:sz w:val="24"/>
          <w:szCs w:val="24"/>
        </w:rPr>
        <w:t xml:space="preserve">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14:paraId="064BE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w:t>
      </w:r>
      <w:proofErr w:type="spellStart"/>
      <w:r w:rsidRPr="0029618A">
        <w:rPr>
          <w:rFonts w:eastAsia="Times New Roman"/>
          <w:sz w:val="24"/>
          <w:szCs w:val="24"/>
        </w:rPr>
        <w:t>Э</w:t>
      </w:r>
      <w:r>
        <w:rPr>
          <w:rFonts w:eastAsia="Times New Roman"/>
          <w:sz w:val="24"/>
          <w:szCs w:val="24"/>
        </w:rPr>
        <w:t>л</w:t>
      </w:r>
      <w:r w:rsidRPr="0029618A">
        <w:rPr>
          <w:rFonts w:eastAsia="Times New Roman"/>
          <w:sz w:val="24"/>
          <w:szCs w:val="24"/>
        </w:rPr>
        <w:t>вуд</w:t>
      </w:r>
      <w:proofErr w:type="spellEnd"/>
      <w:r w:rsidRPr="0029618A">
        <w:rPr>
          <w:rFonts w:eastAsia="Times New Roman"/>
          <w:sz w:val="24"/>
          <w:szCs w:val="24"/>
        </w:rPr>
        <w:t xml:space="preserve">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величины </w:t>
      </w:r>
      <m:oMath>
        <m:r>
          <w:rPr>
            <w:rFonts w:ascii="Cambria Math" w:eastAsia="Cambria Math" w:hAnsi="Cambria Math"/>
            <w:sz w:val="24"/>
            <w:szCs w:val="24"/>
          </w:rPr>
          <m:t>X</m:t>
        </m:r>
      </m:oMath>
      <w:r w:rsidRPr="0029618A">
        <w:rPr>
          <w:rFonts w:eastAsia="Times New Roman"/>
          <w:sz w:val="24"/>
          <w:szCs w:val="24"/>
        </w:rPr>
        <w:t>, определяемой функцией вероятности</w:t>
      </w:r>
      <w:proofErr w:type="gramStart"/>
      <w:r w:rsidRPr="0029618A">
        <w:rPr>
          <w:rFonts w:eastAsia="Times New Roman"/>
          <w:sz w:val="24"/>
          <w:szCs w:val="24"/>
        </w:rPr>
        <w:t xml:space="preserve"> </w:t>
      </w:r>
      <m:oMath>
        <m:r>
          <w:rPr>
            <w:rFonts w:ascii="Cambria Math" w:eastAsia="Cambria Math" w:hAnsi="Cambria Math"/>
            <w:sz w:val="24"/>
            <w:szCs w:val="24"/>
          </w:rPr>
          <m:t>p(x)</m:t>
        </m:r>
      </m:oMath>
      <w:r w:rsidRPr="0029618A">
        <w:rPr>
          <w:rFonts w:eastAsia="Times New Roman"/>
          <w:sz w:val="24"/>
          <w:szCs w:val="24"/>
        </w:rPr>
        <w:t xml:space="preserve"> </w:t>
      </w:r>
      <w:proofErr w:type="gramEnd"/>
      <w:r w:rsidRPr="0029618A">
        <w:rPr>
          <w:rFonts w:eastAsia="Times New Roman"/>
          <w:sz w:val="24"/>
          <w:szCs w:val="24"/>
        </w:rPr>
        <w:t>энтропия определяется следующим о</w:t>
      </w:r>
      <w:proofErr w:type="spellStart"/>
      <w:r w:rsidRPr="0029618A">
        <w:rPr>
          <w:rFonts w:eastAsia="Times New Roman"/>
          <w:sz w:val="24"/>
          <w:szCs w:val="24"/>
        </w:rPr>
        <w:t>бразом</w:t>
      </w:r>
      <w:proofErr w:type="spellEnd"/>
      <w:r w:rsidRPr="0029618A">
        <w:rPr>
          <w:rFonts w:eastAsia="Times New Roman"/>
          <w:sz w:val="24"/>
          <w:szCs w:val="24"/>
        </w:rPr>
        <w:t>:</w:t>
      </w:r>
    </w:p>
    <w:p w14:paraId="293E2697"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H≡-M</m:t>
          </m:r>
          <m:d>
            <m:dPr>
              <m:ctrlPr>
                <w:rPr>
                  <w:rFonts w:ascii="Cambria Math" w:eastAsia="Cambria Math" w:hAnsi="Cambria Math"/>
                  <w:i/>
                  <w:sz w:val="24"/>
                  <w:szCs w:val="24"/>
                </w:rPr>
              </m:ctrlPr>
            </m:dPr>
            <m:e>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d>
          <m:r>
            <w:rPr>
              <w:rFonts w:ascii="Cambria Math" w:eastAsia="Cambria Math" w:hAnsi="Cambria Math"/>
              <w:sz w:val="24"/>
              <w:szCs w:val="24"/>
            </w:rPr>
            <m:t>=-</m:t>
          </m:r>
          <m:nary>
            <m:naryPr>
              <m:chr m:val="∑"/>
              <m:ctrlPr>
                <w:rPr>
                  <w:rFonts w:ascii="Cambria Math" w:eastAsia="Cambria Math" w:hAnsi="Cambria Math"/>
                  <w:i/>
                  <w:sz w:val="24"/>
                  <w:szCs w:val="24"/>
                </w:rPr>
              </m:ctrlPr>
            </m:naryPr>
            <m:sub/>
            <m:sup/>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nary>
          <m:r>
            <w:rPr>
              <w:rFonts w:ascii="Cambria Math" w:eastAsia="Cambria Math" w:hAnsi="Cambria Math"/>
              <w:sz w:val="24"/>
              <w:szCs w:val="24"/>
            </w:rPr>
            <m:t>,</m:t>
          </m:r>
        </m:oMath>
      </m:oMathPara>
    </w:p>
    <w:p w14:paraId="505B394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суммирование производится по всем значениям </w:t>
      </w:r>
      <m:oMath>
        <m:r>
          <w:rPr>
            <w:rFonts w:ascii="Cambria Math" w:eastAsia="Cambria Math" w:hAnsi="Cambria Math"/>
            <w:sz w:val="24"/>
            <w:szCs w:val="24"/>
          </w:rPr>
          <m:t>x</m:t>
        </m:r>
      </m:oMath>
      <w:r w:rsidRPr="0029618A">
        <w:rPr>
          <w:rFonts w:eastAsia="Times New Roman"/>
          <w:sz w:val="24"/>
          <w:szCs w:val="24"/>
        </w:rPr>
        <w:t xml:space="preserve">, в которых </w:t>
      </w:r>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&gt;0</m:t>
        </m:r>
      </m:oMath>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14:paraId="56B080F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w:t>
      </w:r>
      <w:r w:rsidRPr="0029618A">
        <w:rPr>
          <w:rFonts w:eastAsia="Times New Roman"/>
          <w:sz w:val="24"/>
          <w:szCs w:val="24"/>
        </w:rPr>
        <w:lastRenderedPageBreak/>
        <w:t>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14:paraId="4C50D528" w14:textId="77777777" w:rsidR="00FC10F8" w:rsidRPr="0029618A" w:rsidRDefault="00FC10F8" w:rsidP="00FC10F8">
      <w:pPr>
        <w:spacing w:line="288" w:lineRule="auto"/>
        <w:ind w:firstLine="397"/>
        <w:jc w:val="both"/>
        <w:rPr>
          <w:rFonts w:eastAsia="Times New Roman"/>
          <w:sz w:val="24"/>
          <w:szCs w:val="24"/>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FC10F8" w:rsidRPr="0029618A" w14:paraId="419521CF" w14:textId="77777777" w:rsidTr="00333E94">
        <w:tc>
          <w:tcPr>
            <w:tcW w:w="3368" w:type="dxa"/>
            <w:shd w:val="clear" w:color="auto" w:fill="auto"/>
          </w:tcPr>
          <w:p w14:paraId="540E2D4E" w14:textId="77777777" w:rsidR="00FC10F8" w:rsidRPr="0029618A" w:rsidRDefault="00FC10F8" w:rsidP="00333E94">
            <w:pPr>
              <w:jc w:val="center"/>
              <w:rPr>
                <w:rFonts w:eastAsia="Times New Roman"/>
                <w:b/>
              </w:rPr>
            </w:pPr>
            <w:r>
              <w:rPr>
                <w:rFonts w:eastAsia="Times New Roman"/>
                <w:b/>
              </w:rPr>
              <w:t>Ч</w:t>
            </w:r>
            <w:r w:rsidRPr="0029618A">
              <w:rPr>
                <w:rFonts w:eastAsia="Times New Roman"/>
                <w:b/>
              </w:rPr>
              <w:t xml:space="preserve">то нам известно </w:t>
            </w:r>
            <w:r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14:paraId="3EECF801" w14:textId="77777777" w:rsidR="00FC10F8" w:rsidRPr="0029618A" w:rsidRDefault="00FC10F8" w:rsidP="00333E94">
            <w:pPr>
              <w:jc w:val="center"/>
              <w:rPr>
                <w:rFonts w:eastAsia="Times New Roman"/>
                <w:b/>
              </w:rPr>
            </w:pPr>
            <w:r>
              <w:rPr>
                <w:rFonts w:eastAsia="Times New Roman"/>
                <w:b/>
              </w:rPr>
              <w:t>Р</w:t>
            </w:r>
            <w:r w:rsidRPr="0029618A">
              <w:rPr>
                <w:rFonts w:eastAsia="Times New Roman"/>
                <w:b/>
              </w:rPr>
              <w:t>аспределени</w:t>
            </w:r>
            <w:r>
              <w:rPr>
                <w:rFonts w:eastAsia="Times New Roman"/>
                <w:b/>
              </w:rPr>
              <w:t>е</w:t>
            </w:r>
            <w:r w:rsidRPr="0029618A">
              <w:rPr>
                <w:rFonts w:eastAsia="Times New Roman"/>
                <w:b/>
              </w:rPr>
              <w:t xml:space="preserve"> </w:t>
            </w:r>
            <w:r w:rsidRPr="0029618A">
              <w:rPr>
                <w:rFonts w:eastAsia="Times New Roman"/>
                <w:b/>
              </w:rPr>
              <w:br/>
              <w:t>с максимальной энтропией</w:t>
            </w:r>
          </w:p>
        </w:tc>
        <w:tc>
          <w:tcPr>
            <w:tcW w:w="2659" w:type="dxa"/>
            <w:shd w:val="clear" w:color="auto" w:fill="auto"/>
          </w:tcPr>
          <w:p w14:paraId="23F32312" w14:textId="77777777" w:rsidR="00FC10F8" w:rsidRPr="0029618A" w:rsidRDefault="00FC10F8" w:rsidP="00333E94">
            <w:pPr>
              <w:jc w:val="center"/>
              <w:rPr>
                <w:rFonts w:eastAsia="Times New Roman"/>
                <w:b/>
              </w:rPr>
            </w:pPr>
            <w:r>
              <w:rPr>
                <w:rFonts w:eastAsia="Times New Roman"/>
                <w:b/>
              </w:rPr>
              <w:t>В</w:t>
            </w:r>
            <w:r w:rsidRPr="0029618A">
              <w:rPr>
                <w:rFonts w:eastAsia="Times New Roman"/>
                <w:b/>
              </w:rPr>
              <w:t xml:space="preserve">ыражение </w:t>
            </w:r>
            <w:r w:rsidRPr="0029618A">
              <w:rPr>
                <w:rFonts w:eastAsia="Times New Roman"/>
                <w:b/>
              </w:rPr>
              <w:br/>
              <w:t>для энтропии</w:t>
            </w:r>
          </w:p>
        </w:tc>
      </w:tr>
      <w:tr w:rsidR="00FC10F8" w:rsidRPr="0029618A" w14:paraId="54737294" w14:textId="77777777" w:rsidTr="00333E94">
        <w:tc>
          <w:tcPr>
            <w:tcW w:w="3368" w:type="dxa"/>
            <w:shd w:val="clear" w:color="auto" w:fill="auto"/>
            <w:vAlign w:val="center"/>
          </w:tcPr>
          <w:p w14:paraId="113EEBDA"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begChr m:val="["/>
                    <m:endChr m:val="]"/>
                    <m:ctrlPr>
                      <w:rPr>
                        <w:rFonts w:ascii="Cambria Math" w:eastAsia="Cambria Math" w:hAnsi="Cambria Math"/>
                      </w:rPr>
                    </m:ctrlPr>
                  </m:dPr>
                  <m:e>
                    <m:r>
                      <w:rPr>
                        <w:rFonts w:ascii="Cambria Math" w:eastAsia="Cambria Math" w:hAnsi="Cambria Math"/>
                      </w:rPr>
                      <m:t>a,b</m:t>
                    </m:r>
                  </m:e>
                </m:d>
              </m:oMath>
            </m:oMathPara>
          </w:p>
        </w:tc>
        <w:tc>
          <w:tcPr>
            <w:tcW w:w="3544" w:type="dxa"/>
            <w:shd w:val="clear" w:color="auto" w:fill="auto"/>
            <w:vAlign w:val="center"/>
          </w:tcPr>
          <w:p w14:paraId="35EAC205" w14:textId="77777777" w:rsidR="00FC10F8" w:rsidRPr="0029618A" w:rsidRDefault="00FC10F8" w:rsidP="00333E94">
            <w:pPr>
              <w:jc w:val="center"/>
              <w:rPr>
                <w:rFonts w:eastAsia="Times New Roman"/>
              </w:rPr>
            </w:pPr>
            <w:r w:rsidRPr="0029618A">
              <w:rPr>
                <w:rFonts w:eastAsia="Times New Roman"/>
              </w:rPr>
              <w:t xml:space="preserve">равномерное распределение на отрезке </w:t>
            </w:r>
            <m:oMath>
              <m:d>
                <m:dPr>
                  <m:begChr m:val="["/>
                  <m:endChr m:val="]"/>
                  <m:ctrlPr>
                    <w:rPr>
                      <w:rFonts w:ascii="Cambria Math" w:eastAsia="Cambria Math" w:hAnsi="Cambria Math"/>
                    </w:rPr>
                  </m:ctrlPr>
                </m:dPr>
                <m:e>
                  <m:r>
                    <w:rPr>
                      <w:rFonts w:ascii="Cambria Math" w:eastAsia="Cambria Math" w:hAnsi="Cambria Math"/>
                    </w:rPr>
                    <m:t>a,b</m:t>
                  </m:r>
                </m:e>
              </m:d>
            </m:oMath>
          </w:p>
        </w:tc>
        <w:tc>
          <w:tcPr>
            <w:tcW w:w="2659" w:type="dxa"/>
            <w:shd w:val="clear" w:color="auto" w:fill="auto"/>
            <w:vAlign w:val="center"/>
          </w:tcPr>
          <w:p w14:paraId="0A21F9A9"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b-a</m:t>
                    </m:r>
                  </m:e>
                </m:d>
              </m:oMath>
            </m:oMathPara>
          </w:p>
        </w:tc>
      </w:tr>
      <w:tr w:rsidR="00FC10F8" w:rsidRPr="0029618A" w14:paraId="26EDB6E0" w14:textId="77777777" w:rsidTr="00333E94">
        <w:tc>
          <w:tcPr>
            <w:tcW w:w="3368" w:type="dxa"/>
            <w:shd w:val="clear" w:color="auto" w:fill="auto"/>
            <w:vAlign w:val="center"/>
          </w:tcPr>
          <w:p w14:paraId="6BFF7BB8" w14:textId="77777777" w:rsidR="00FC10F8" w:rsidRPr="0029618A" w:rsidRDefault="00FC10F8" w:rsidP="00333E94">
            <w:pPr>
              <w:ind w:firstLine="397"/>
              <w:jc w:val="center"/>
              <w:rPr>
                <w:rFonts w:eastAsia="Cambria Math"/>
              </w:rPr>
            </w:pPr>
            <m:oMathPara>
              <m:oMath>
                <m:r>
                  <w:rPr>
                    <w:rFonts w:ascii="Cambria Math" w:eastAsia="Cambria Math" w:hAnsi="Cambria Math"/>
                  </w:rPr>
                  <m:t>x∈{0,1}</m:t>
                </m:r>
              </m:oMath>
            </m:oMathPara>
          </w:p>
        </w:tc>
        <w:tc>
          <w:tcPr>
            <w:tcW w:w="3544" w:type="dxa"/>
            <w:shd w:val="clear" w:color="auto" w:fill="auto"/>
            <w:vAlign w:val="center"/>
          </w:tcPr>
          <w:p w14:paraId="433A2786" w14:textId="77777777" w:rsidR="00FC10F8" w:rsidRPr="0029618A" w:rsidRDefault="00FC10F8" w:rsidP="00333E94">
            <w:pPr>
              <w:jc w:val="center"/>
              <w:rPr>
                <w:rFonts w:eastAsia="Times New Roman"/>
              </w:rPr>
            </w:pPr>
            <w:r w:rsidRPr="0029618A">
              <w:rPr>
                <w:rFonts w:eastAsia="Times New Roman"/>
              </w:rPr>
              <w:t xml:space="preserve">распределение Бернулли с параметром </w:t>
            </w:r>
            <m:oMath>
              <m:r>
                <w:rPr>
                  <w:rFonts w:ascii="Cambria Math" w:eastAsia="Cambria Math" w:hAnsi="Cambria Math"/>
                </w:rPr>
                <m:t>p</m:t>
              </m:r>
            </m:oMath>
            <w:r w:rsidRPr="0029618A">
              <w:rPr>
                <w:rFonts w:eastAsia="Times New Roman"/>
              </w:rPr>
              <w:t xml:space="preserve">, </w:t>
            </w:r>
            <m:oMath>
              <m:r>
                <w:rPr>
                  <w:rFonts w:ascii="Cambria Math" w:eastAsia="Cambria Math" w:hAnsi="Cambria Math"/>
                </w:rPr>
                <m:t>q=1-p</m:t>
              </m:r>
            </m:oMath>
          </w:p>
        </w:tc>
        <w:tc>
          <w:tcPr>
            <w:tcW w:w="2659" w:type="dxa"/>
            <w:shd w:val="clear" w:color="auto" w:fill="auto"/>
            <w:vAlign w:val="center"/>
          </w:tcPr>
          <w:p w14:paraId="290B05E4" w14:textId="77777777" w:rsidR="00FC10F8" w:rsidRPr="0029618A" w:rsidRDefault="00FC10F8" w:rsidP="00333E94">
            <w:pPr>
              <w:ind w:firstLine="397"/>
              <w:jc w:val="center"/>
              <w:rPr>
                <w:rFonts w:eastAsia="Cambria Math"/>
              </w:rPr>
            </w:pPr>
            <m:oMathPara>
              <m:oMath>
                <m:r>
                  <w:rPr>
                    <w:rFonts w:ascii="Cambria Math" w:eastAsia="Cambria Math" w:hAnsi="Cambria Math"/>
                  </w:rPr>
                  <m:t>-p ln p-q ln q</m:t>
                </m:r>
              </m:oMath>
            </m:oMathPara>
          </w:p>
        </w:tc>
      </w:tr>
      <w:tr w:rsidR="00FC10F8" w:rsidRPr="0029618A" w14:paraId="7980EDC3" w14:textId="77777777" w:rsidTr="00333E94">
        <w:tc>
          <w:tcPr>
            <w:tcW w:w="3368" w:type="dxa"/>
            <w:shd w:val="clear" w:color="auto" w:fill="auto"/>
            <w:vAlign w:val="center"/>
          </w:tcPr>
          <w:p w14:paraId="088D67F3"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r>
                  <w:rPr>
                    <w:rFonts w:ascii="Cambria Math" w:eastAsia="Cambria Math" w:hAnsi="Cambria Math"/>
                  </w:rPr>
                  <m:t>0,∞</m:t>
                </m:r>
                <m:r>
                  <w:rPr>
                    <w:rFonts w:ascii="Cambria Math" w:eastAsia="Times New Roman" w:hAnsi="Cambria Math"/>
                  </w:rPr>
                  <m:t>)</m:t>
                </m:r>
              </m:oMath>
            </m:oMathPara>
          </w:p>
          <w:p w14:paraId="33D98E13" w14:textId="77777777" w:rsidR="00FC10F8" w:rsidRPr="0029618A" w:rsidRDefault="00FC10F8" w:rsidP="00333E94">
            <w:pPr>
              <w:ind w:firstLine="397"/>
              <w:jc w:val="center"/>
              <w:rPr>
                <w:rFonts w:eastAsia="Cambria Math"/>
              </w:rPr>
            </w:pPr>
            <m:oMathPara>
              <m:oMath>
                <m:r>
                  <w:rPr>
                    <w:rFonts w:ascii="Cambria Math" w:eastAsia="Cambria Math" w:hAnsi="Cambria Math"/>
                  </w:rPr>
                  <m:t>+среднее μ</m:t>
                </m:r>
              </m:oMath>
            </m:oMathPara>
          </w:p>
        </w:tc>
        <w:tc>
          <w:tcPr>
            <w:tcW w:w="3544" w:type="dxa"/>
            <w:shd w:val="clear" w:color="auto" w:fill="auto"/>
            <w:vAlign w:val="center"/>
          </w:tcPr>
          <w:p w14:paraId="3C2C3C9B" w14:textId="77777777" w:rsidR="00FC10F8" w:rsidRPr="0029618A" w:rsidRDefault="00FC10F8" w:rsidP="00333E94">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14:paraId="081DC7A6" w14:textId="77777777" w:rsidR="00FC10F8" w:rsidRPr="0029618A" w:rsidRDefault="00FC10F8" w:rsidP="00333E94">
            <w:pPr>
              <w:ind w:firstLine="397"/>
              <w:jc w:val="center"/>
              <w:rPr>
                <w:rFonts w:eastAsia="Cambria Math"/>
              </w:rPr>
            </w:pPr>
            <m:oMathPara>
              <m:oMath>
                <m:r>
                  <w:rPr>
                    <w:rFonts w:ascii="Cambria Math" w:eastAsia="Cambria Math" w:hAnsi="Cambria Math"/>
                  </w:rPr>
                  <m:t>1-ln⁡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μ</m:t>
                        </m:r>
                      </m:den>
                    </m:f>
                  </m:e>
                </m:d>
              </m:oMath>
            </m:oMathPara>
          </w:p>
        </w:tc>
      </w:tr>
      <w:tr w:rsidR="00FC10F8" w:rsidRPr="0029618A" w14:paraId="47B1F9EE" w14:textId="77777777" w:rsidTr="00333E94">
        <w:tc>
          <w:tcPr>
            <w:tcW w:w="3368" w:type="dxa"/>
            <w:shd w:val="clear" w:color="auto" w:fill="auto"/>
            <w:vAlign w:val="center"/>
          </w:tcPr>
          <w:p w14:paraId="622E5676"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26B7DA30" w14:textId="77777777" w:rsidR="00FC10F8" w:rsidRPr="0029618A" w:rsidRDefault="00FC10F8" w:rsidP="00333E94">
            <w:pPr>
              <w:jc w:val="center"/>
              <w:rPr>
                <w:rFonts w:eastAsia="Times New Roman"/>
              </w:rPr>
            </w:pPr>
            <w:r w:rsidRPr="0029618A">
              <w:rPr>
                <w:rFonts w:eastAsia="Times New Roman"/>
              </w:rPr>
              <w:t xml:space="preserve">+ среднее </w:t>
            </w:r>
            <w:r w:rsidRPr="0029618A">
              <w:rPr>
                <w:rFonts w:eastAsia="Times New Roman"/>
              </w:rPr>
              <w:br/>
              <w:t xml:space="preserve">геометрическое </w:t>
            </w:r>
            <m:oMath>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sSup>
                <m:sSupPr>
                  <m:ctrlPr>
                    <w:rPr>
                      <w:rFonts w:ascii="Cambria Math" w:eastAsia="Cambria Math" w:hAnsi="Cambria Math"/>
                    </w:rPr>
                  </m:ctrlPr>
                </m:sSupPr>
                <m:e>
                  <m:r>
                    <w:rPr>
                      <w:rFonts w:ascii="Cambria Math" w:eastAsia="Cambria Math" w:hAnsi="Cambria Math"/>
                    </w:rPr>
                    <m:t>e</m:t>
                  </m:r>
                </m:e>
                <m:sup>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sup>
              </m:sSup>
            </m:oMath>
          </w:p>
        </w:tc>
        <w:tc>
          <w:tcPr>
            <w:tcW w:w="3544" w:type="dxa"/>
            <w:shd w:val="clear" w:color="auto" w:fill="auto"/>
            <w:vAlign w:val="center"/>
          </w:tcPr>
          <w:p w14:paraId="763A3DCC" w14:textId="77777777" w:rsidR="00FC10F8" w:rsidRPr="0029618A" w:rsidRDefault="00FC10F8" w:rsidP="00333E94">
            <w:pPr>
              <w:jc w:val="center"/>
              <w:rPr>
                <w:rFonts w:eastAsia="Times New Roman"/>
              </w:rPr>
            </w:pPr>
            <w:r w:rsidRPr="0029618A">
              <w:rPr>
                <w:rFonts w:eastAsia="Times New Roman"/>
              </w:rPr>
              <w:t xml:space="preserve">распределение Парето (степенное) с параметром </w:t>
            </w:r>
            <m:oMath>
              <m:r>
                <w:rPr>
                  <w:rFonts w:ascii="Cambria Math" w:eastAsia="Cambria Math" w:hAnsi="Cambria Math"/>
                </w:rPr>
                <m:t>k</m:t>
              </m:r>
            </m:oMath>
          </w:p>
        </w:tc>
        <w:tc>
          <w:tcPr>
            <w:tcW w:w="2659" w:type="dxa"/>
            <w:shd w:val="clear" w:color="auto" w:fill="auto"/>
            <w:vAlign w:val="center"/>
          </w:tcPr>
          <w:p w14:paraId="3361BD90"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k</m:t>
                        </m:r>
                      </m:num>
                      <m:den>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den>
                    </m:f>
                  </m:e>
                </m:d>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r>
                  <w:rPr>
                    <w:rFonts w:ascii="Cambria Math" w:eastAsia="Cambria Math" w:hAnsi="Cambria Math"/>
                  </w:rPr>
                  <m:t>-1</m:t>
                </m:r>
              </m:oMath>
            </m:oMathPara>
          </w:p>
        </w:tc>
      </w:tr>
      <w:tr w:rsidR="00FC10F8" w:rsidRPr="0029618A" w14:paraId="78AD3ED0" w14:textId="77777777" w:rsidTr="00333E94">
        <w:tc>
          <w:tcPr>
            <w:tcW w:w="3368" w:type="dxa"/>
            <w:shd w:val="clear" w:color="auto" w:fill="auto"/>
            <w:vAlign w:val="center"/>
          </w:tcPr>
          <w:p w14:paraId="11CDF748"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25943423" w14:textId="77777777" w:rsidR="00FC10F8" w:rsidRPr="0029618A" w:rsidRDefault="00FC10F8" w:rsidP="00333E94">
            <w:pPr>
              <w:jc w:val="center"/>
              <w:rPr>
                <w:rFonts w:eastAsia="Times New Roman"/>
              </w:rPr>
            </w:pPr>
            <w:r w:rsidRPr="0029618A">
              <w:rPr>
                <w:rFonts w:eastAsia="Times New Roman"/>
              </w:rPr>
              <w:t>+ среднее</w:t>
            </w:r>
          </w:p>
          <w:p w14:paraId="41A0F848" w14:textId="77777777" w:rsidR="00FC10F8" w:rsidRPr="0029618A" w:rsidRDefault="00FC10F8" w:rsidP="00333E94">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14:paraId="5761CCA1" w14:textId="77777777" w:rsidR="00FC10F8" w:rsidRPr="0029618A" w:rsidRDefault="00FC10F8" w:rsidP="00333E94">
            <w:pPr>
              <w:jc w:val="center"/>
              <w:rPr>
                <w:rFonts w:eastAsia="Times New Roman"/>
              </w:rPr>
            </w:pPr>
            <w:r w:rsidRPr="0029618A">
              <w:rPr>
                <w:rFonts w:eastAsia="Times New Roman"/>
              </w:rPr>
              <w:t>гамма-распределение</w:t>
            </w:r>
          </w:p>
        </w:tc>
        <w:tc>
          <w:tcPr>
            <w:tcW w:w="2659" w:type="dxa"/>
            <w:shd w:val="clear" w:color="auto" w:fill="auto"/>
            <w:vAlign w:val="center"/>
          </w:tcPr>
          <w:p w14:paraId="5DF41A99" w14:textId="77777777" w:rsidR="00FC10F8" w:rsidRPr="0029618A" w:rsidRDefault="00FC10F8" w:rsidP="00333E94">
            <w:pPr>
              <w:jc w:val="center"/>
              <w:rPr>
                <w:rFonts w:eastAsia="Times New Roman"/>
              </w:rPr>
            </w:pPr>
            <w:r w:rsidRPr="0029618A">
              <w:rPr>
                <w:rFonts w:eastAsia="Times New Roman"/>
              </w:rPr>
              <w:t>Выражается через специальные функции</w:t>
            </w:r>
          </w:p>
        </w:tc>
      </w:tr>
      <w:tr w:rsidR="00FC10F8" w:rsidRPr="0029618A" w14:paraId="22AE9F67" w14:textId="77777777" w:rsidTr="00333E94">
        <w:tc>
          <w:tcPr>
            <w:tcW w:w="3368" w:type="dxa"/>
            <w:shd w:val="clear" w:color="auto" w:fill="auto"/>
            <w:vAlign w:val="center"/>
          </w:tcPr>
          <w:p w14:paraId="294FAC99"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0,∞</m:t>
                    </m:r>
                  </m:e>
                </m:d>
              </m:oMath>
            </m:oMathPara>
          </w:p>
          <w:p w14:paraId="709D26F2" w14:textId="77777777" w:rsidR="00FC10F8" w:rsidRPr="0029618A" w:rsidRDefault="00FC10F8" w:rsidP="00333E94">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14:paraId="57EC090D" w14:textId="77777777" w:rsidR="00FC10F8" w:rsidRPr="0029618A" w:rsidRDefault="00FC10F8" w:rsidP="00333E94">
            <w:pPr>
              <w:jc w:val="center"/>
              <w:rPr>
                <w:rFonts w:eastAsia="Times New Roman"/>
              </w:rPr>
            </w:pPr>
            <w:proofErr w:type="gramStart"/>
            <w:r w:rsidRPr="0029618A">
              <w:rPr>
                <w:rFonts w:eastAsia="Times New Roman"/>
              </w:rPr>
              <w:t>лог-нормальное</w:t>
            </w:r>
            <w:proofErr w:type="gramEnd"/>
            <w:r w:rsidRPr="0029618A">
              <w:rPr>
                <w:rFonts w:eastAsia="Times New Roman"/>
              </w:rPr>
              <w:t xml:space="preserve"> распределение с параметрами </w:t>
            </w:r>
            <m:oMath>
              <m:r>
                <w:rPr>
                  <w:rFonts w:ascii="Cambria Math" w:hAnsi="Cambria Math"/>
                </w:rPr>
                <m:t>μ</m:t>
              </m:r>
            </m:oMath>
            <w:r w:rsidRPr="0029618A">
              <w:rPr>
                <w:rFonts w:eastAsia="Times New Roman"/>
              </w:rPr>
              <w:t xml:space="preserve"> и </w:t>
            </w:r>
            <m:oMath>
              <m:r>
                <w:rPr>
                  <w:rFonts w:ascii="Cambria Math" w:hAnsi="Cambria Math"/>
                </w:rPr>
                <m:t>σ</m:t>
              </m:r>
            </m:oMath>
          </w:p>
        </w:tc>
        <w:tc>
          <w:tcPr>
            <w:tcW w:w="2659" w:type="dxa"/>
            <w:shd w:val="clear" w:color="auto" w:fill="auto"/>
            <w:vAlign w:val="center"/>
          </w:tcPr>
          <w:p w14:paraId="15240A5F" w14:textId="77777777" w:rsidR="00FC10F8" w:rsidRPr="0029618A" w:rsidRDefault="006434A2" w:rsidP="00333E94">
            <w:pPr>
              <w:ind w:firstLine="397"/>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log</m:t>
                    </m:r>
                  </m:e>
                  <m:sub>
                    <m:r>
                      <w:rPr>
                        <w:rFonts w:ascii="Cambria Math" w:eastAsia="Cambria Math" w:hAnsi="Cambria Math"/>
                      </w:rPr>
                      <m:t>2</m:t>
                    </m:r>
                  </m:sub>
                </m:sSub>
                <m:d>
                  <m:dPr>
                    <m:ctrlPr>
                      <w:rPr>
                        <w:rFonts w:ascii="Cambria Math" w:eastAsia="Cambria Math" w:hAnsi="Cambria Math"/>
                      </w:rPr>
                    </m:ctrlPr>
                  </m:dPr>
                  <m:e>
                    <m:r>
                      <w:rPr>
                        <w:rFonts w:ascii="Cambria Math" w:eastAsia="Cambria Math" w:hAnsi="Cambria Math"/>
                      </w:rPr>
                      <m:t>σ</m:t>
                    </m:r>
                    <m:sSup>
                      <m:sSupPr>
                        <m:ctrlPr>
                          <w:rPr>
                            <w:rFonts w:ascii="Cambria Math" w:eastAsia="Cambria Math" w:hAnsi="Cambria Math"/>
                          </w:rPr>
                        </m:ctrlPr>
                      </m:sSupPr>
                      <m:e>
                        <m:r>
                          <w:rPr>
                            <w:rFonts w:ascii="Cambria Math" w:eastAsia="Cambria Math" w:hAnsi="Cambria Math"/>
                          </w:rPr>
                          <m:t>e</m:t>
                        </m:r>
                      </m:e>
                      <m:sup>
                        <m:r>
                          <w:rPr>
                            <w:rFonts w:ascii="Cambria Math" w:eastAsia="Cambria Math" w:hAnsi="Cambria Math"/>
                          </w:rPr>
                          <m:t>μ+</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sup>
                    </m:sSup>
                    <m:rad>
                      <m:radPr>
                        <m:degHide m:val="1"/>
                        <m:ctrlPr>
                          <w:rPr>
                            <w:rFonts w:ascii="Cambria Math" w:eastAsia="Cambria Math" w:hAnsi="Cambria Math"/>
                          </w:rPr>
                        </m:ctrlPr>
                      </m:radPr>
                      <m:deg/>
                      <m:e>
                        <m:r>
                          <w:rPr>
                            <w:rFonts w:ascii="Cambria Math" w:eastAsia="Cambria Math" w:hAnsi="Cambria Math"/>
                          </w:rPr>
                          <m:t>2π</m:t>
                        </m:r>
                      </m:e>
                    </m:rad>
                  </m:e>
                </m:d>
              </m:oMath>
            </m:oMathPara>
          </w:p>
        </w:tc>
      </w:tr>
      <w:tr w:rsidR="00FC10F8" w:rsidRPr="0029618A" w14:paraId="69703599" w14:textId="77777777" w:rsidTr="00333E94">
        <w:tc>
          <w:tcPr>
            <w:tcW w:w="3368" w:type="dxa"/>
            <w:shd w:val="clear" w:color="auto" w:fill="auto"/>
            <w:vAlign w:val="center"/>
          </w:tcPr>
          <w:p w14:paraId="2025F16F"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m:t>
                    </m:r>
                  </m:e>
                </m:d>
              </m:oMath>
            </m:oMathPara>
          </w:p>
          <w:p w14:paraId="6AABFFF2" w14:textId="77777777" w:rsidR="00FC10F8" w:rsidRPr="0029618A" w:rsidRDefault="00FC10F8" w:rsidP="00333E94">
            <w:pPr>
              <w:jc w:val="center"/>
              <w:rPr>
                <w:rFonts w:eastAsia="Times New Roman"/>
              </w:rPr>
            </w:pPr>
            <w:r w:rsidRPr="0029618A">
              <w:rPr>
                <w:rFonts w:eastAsia="Times New Roman"/>
              </w:rPr>
              <w:t>+ среднее</w:t>
            </w:r>
          </w:p>
          <w:p w14:paraId="6386D1D6" w14:textId="77777777" w:rsidR="00FC10F8" w:rsidRPr="0029618A" w:rsidRDefault="00FC10F8" w:rsidP="00333E94">
            <w:pPr>
              <w:jc w:val="center"/>
              <w:rPr>
                <w:rFonts w:eastAsia="Times New Roman"/>
              </w:rPr>
            </w:pPr>
            <w:r w:rsidRPr="0029618A">
              <w:rPr>
                <w:rFonts w:eastAsia="Times New Roman"/>
              </w:rPr>
              <w:t>+ дисперсия</w:t>
            </w:r>
          </w:p>
        </w:tc>
        <w:tc>
          <w:tcPr>
            <w:tcW w:w="3544" w:type="dxa"/>
            <w:shd w:val="clear" w:color="auto" w:fill="auto"/>
            <w:vAlign w:val="center"/>
          </w:tcPr>
          <w:p w14:paraId="462CE04C" w14:textId="77777777" w:rsidR="00FC10F8" w:rsidRPr="0029618A" w:rsidRDefault="00FC10F8" w:rsidP="00333E94">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14:paraId="42A5B07B"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σ</m:t>
                    </m:r>
                    <m:rad>
                      <m:radPr>
                        <m:degHide m:val="1"/>
                        <m:ctrlPr>
                          <w:rPr>
                            <w:rFonts w:ascii="Cambria Math" w:eastAsia="Cambria Math" w:hAnsi="Cambria Math"/>
                          </w:rPr>
                        </m:ctrlPr>
                      </m:radPr>
                      <m:deg/>
                      <m:e>
                        <m:r>
                          <w:rPr>
                            <w:rFonts w:ascii="Cambria Math" w:eastAsia="Cambria Math" w:hAnsi="Cambria Math"/>
                          </w:rPr>
                          <m:t>2πe</m:t>
                        </m:r>
                      </m:e>
                    </m:rad>
                  </m:e>
                </m:d>
              </m:oMath>
            </m:oMathPara>
          </w:p>
        </w:tc>
      </w:tr>
    </w:tbl>
    <w:p w14:paraId="10C52366" w14:textId="77777777" w:rsidR="00FC10F8" w:rsidRPr="0029618A" w:rsidRDefault="00FC10F8" w:rsidP="00FC10F8">
      <w:pPr>
        <w:ind w:firstLine="397"/>
        <w:rPr>
          <w:rFonts w:eastAsia="Times New Roman"/>
          <w:color w:val="404040"/>
          <w:sz w:val="24"/>
          <w:szCs w:val="24"/>
        </w:rPr>
      </w:pPr>
    </w:p>
    <w:p w14:paraId="75EBBA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w:t>
      </w:r>
      <w:proofErr w:type="gramStart"/>
      <w:r w:rsidRPr="0029618A">
        <w:rPr>
          <w:rFonts w:eastAsia="Times New Roman"/>
          <w:sz w:val="24"/>
          <w:szCs w:val="24"/>
        </w:rPr>
        <w:t>к</w:t>
      </w:r>
      <w:proofErr w:type="gramEnd"/>
      <w:r w:rsidRPr="0029618A">
        <w:rPr>
          <w:rFonts w:eastAsia="Times New Roman"/>
          <w:sz w:val="24"/>
          <w:szCs w:val="24"/>
        </w:rPr>
        <w:t xml:space="preserve"> равновесным, стремятся многие распределения реальных случайных величин. </w:t>
      </w:r>
    </w:p>
    <w:p w14:paraId="6F58CE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w:t>
      </w:r>
      <w:r w:rsidRPr="0029618A">
        <w:rPr>
          <w:rFonts w:eastAsia="Times New Roman"/>
          <w:sz w:val="24"/>
          <w:szCs w:val="24"/>
        </w:rPr>
        <w:lastRenderedPageBreak/>
        <w:t xml:space="preserve">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Pr>
          <w:rFonts w:eastAsia="Times New Roman"/>
          <w:sz w:val="24"/>
          <w:szCs w:val="24"/>
        </w:rPr>
        <w:t xml:space="preserve">количество </w:t>
      </w:r>
      <w:r w:rsidRPr="0029618A">
        <w:rPr>
          <w:rFonts w:eastAsia="Times New Roman"/>
          <w:sz w:val="24"/>
          <w:szCs w:val="24"/>
        </w:rPr>
        <w:t>ден</w:t>
      </w:r>
      <w:r>
        <w:rPr>
          <w:rFonts w:eastAsia="Times New Roman"/>
          <w:sz w:val="24"/>
          <w:szCs w:val="24"/>
        </w:rPr>
        <w:t>ег</w:t>
      </w:r>
      <w:r w:rsidRPr="0029618A">
        <w:rPr>
          <w:rFonts w:eastAsia="Times New Roman"/>
          <w:sz w:val="24"/>
          <w:szCs w:val="24"/>
        </w:rPr>
        <w:t xml:space="preserve"> у нас </w:t>
      </w:r>
      <w:r>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14:paraId="3CEF8E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14:paraId="4D455FA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82E1DE" wp14:editId="222005F9">
            <wp:extent cx="4223385" cy="2592070"/>
            <wp:effectExtent l="0" t="0" r="0" b="0"/>
            <wp:docPr id="77" name="image68.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68.png" descr="C:\tmp\podlost\ToH\work\figures\thermo\Selection_005.png"/>
                    <pic:cNvPicPr preferRelativeResize="0"/>
                  </pic:nvPicPr>
                  <pic:blipFill>
                    <a:blip r:embed="rId120" cstate="print"/>
                    <a:srcRect/>
                    <a:stretch>
                      <a:fillRect/>
                    </a:stretch>
                  </pic:blipFill>
                  <pic:spPr>
                    <a:xfrm>
                      <a:off x="0" y="0"/>
                      <a:ext cx="4223385" cy="2592070"/>
                    </a:xfrm>
                    <a:prstGeom prst="rect">
                      <a:avLst/>
                    </a:prstGeom>
                    <a:ln/>
                  </pic:spPr>
                </pic:pic>
              </a:graphicData>
            </a:graphic>
          </wp:inline>
        </w:drawing>
      </w:r>
    </w:p>
    <w:p w14:paraId="79737111"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14:paraId="5CC58C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Начальное состояние (вырожденное</w:t>
      </w:r>
      <w:r>
        <w:rPr>
          <w:rFonts w:eastAsia="Times New Roman"/>
          <w:sz w:val="24"/>
          <w:szCs w:val="24"/>
        </w:rPr>
        <w:t>, при котором все участники группы располагают равными суммами</w:t>
      </w:r>
      <w:r w:rsidRPr="0029618A">
        <w:rPr>
          <w:rFonts w:eastAsia="Times New Roman"/>
          <w:sz w:val="24"/>
          <w:szCs w:val="24"/>
        </w:rPr>
        <w:t>) имеет нулевую энтропию</w:t>
      </w:r>
      <w:r>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 </w:t>
      </w:r>
      <m:oMath>
        <m:r>
          <w:rPr>
            <w:rFonts w:ascii="Cambria Math" w:eastAsia="Cambria Math" w:hAnsi="Cambria Math"/>
            <w:sz w:val="24"/>
            <w:szCs w:val="24"/>
          </w:rPr>
          <m:t>(a)</m:t>
        </m:r>
      </m:oMath>
      <w:r w:rsidRPr="0029618A">
        <w:rPr>
          <w:rFonts w:eastAsia="Times New Roman"/>
          <w:sz w:val="24"/>
          <w:szCs w:val="24"/>
        </w:rPr>
        <w:t xml:space="preserve"> лишь немного её увеличивают, распределение всё</w:t>
      </w:r>
      <w:r>
        <w:rPr>
          <w:rFonts w:eastAsia="Times New Roman"/>
          <w:sz w:val="24"/>
          <w:szCs w:val="24"/>
        </w:rPr>
        <w:t xml:space="preserve"> </w:t>
      </w:r>
      <w:r w:rsidRPr="0029618A">
        <w:rPr>
          <w:rFonts w:eastAsia="Times New Roman"/>
          <w:sz w:val="24"/>
          <w:szCs w:val="24"/>
        </w:rPr>
        <w:t xml:space="preserve">равно остаётся близким к </w:t>
      </w:r>
      <w:proofErr w:type="gramStart"/>
      <w:r w:rsidRPr="0029618A">
        <w:rPr>
          <w:rFonts w:eastAsia="Times New Roman"/>
          <w:sz w:val="24"/>
          <w:szCs w:val="24"/>
        </w:rPr>
        <w:t>вырожденному</w:t>
      </w:r>
      <w:proofErr w:type="gramEnd"/>
      <w:r w:rsidRPr="0029618A">
        <w:rPr>
          <w:rFonts w:eastAsia="Times New Roman"/>
          <w:sz w:val="24"/>
          <w:szCs w:val="24"/>
        </w:rPr>
        <w:t xml:space="preserve">. </w:t>
      </w:r>
      <w:proofErr w:type="gramStart"/>
      <w:r w:rsidRPr="0029618A">
        <w:rPr>
          <w:rFonts w:eastAsia="Times New Roman"/>
          <w:sz w:val="24"/>
          <w:szCs w:val="24"/>
        </w:rPr>
        <w:t>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w:t>
      </w:r>
      <w:proofErr w:type="gramEnd"/>
      <w:r w:rsidRPr="0029618A">
        <w:rPr>
          <w:rFonts w:eastAsia="Times New Roman"/>
          <w:sz w:val="24"/>
          <w:szCs w:val="24"/>
        </w:rPr>
        <w:t xml:space="preserve">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w:t>
      </w:r>
      <w:r w:rsidRPr="0029618A">
        <w:rPr>
          <w:rFonts w:eastAsia="Times New Roman"/>
          <w:sz w:val="24"/>
          <w:szCs w:val="24"/>
        </w:rPr>
        <w:lastRenderedPageBreak/>
        <w:t>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w:t>
      </w:r>
      <w:proofErr w:type="gramStart"/>
      <w:r w:rsidRPr="0029618A">
        <w:rPr>
          <w:rFonts w:eastAsia="Times New Roman"/>
          <w:sz w:val="24"/>
          <w:szCs w:val="24"/>
        </w:rPr>
        <w:t xml:space="preserve"> </w:t>
      </w:r>
      <m:oMath>
        <m:r>
          <w:rPr>
            <w:rFonts w:ascii="Cambria Math" w:eastAsia="Cambria Math" w:hAnsi="Cambria Math"/>
            <w:sz w:val="24"/>
            <w:szCs w:val="24"/>
          </w:rPr>
          <m:t>(c)</m:t>
        </m:r>
      </m:oMath>
      <w:r w:rsidRPr="0029618A">
        <w:rPr>
          <w:rFonts w:eastAsia="Times New Roman"/>
          <w:sz w:val="24"/>
          <w:szCs w:val="24"/>
        </w:rPr>
        <w:t xml:space="preserve"> </w:t>
      </w:r>
      <w:proofErr w:type="gramEnd"/>
      <w:r w:rsidRPr="0029618A">
        <w:rPr>
          <w:rFonts w:eastAsia="Times New Roman"/>
          <w:sz w:val="24"/>
          <w:szCs w:val="24"/>
        </w:rPr>
        <w:t>система начинает «чувствовать» дно и симметричность распределения нарушается, после чего оно постепенно достигает равновесного.</w:t>
      </w:r>
    </w:p>
    <w:p w14:paraId="21AB863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 знаю</w:t>
      </w:r>
      <w:r>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w:t>
      </w:r>
      <w:proofErr w:type="gramStart"/>
      <w:r w:rsidRPr="0029618A">
        <w:rPr>
          <w:rFonts w:eastAsia="Times New Roman"/>
          <w:sz w:val="24"/>
          <w:szCs w:val="24"/>
        </w:rPr>
        <w:t>богатейшим</w:t>
      </w:r>
      <w:proofErr w:type="gramEnd"/>
      <w:r w:rsidRPr="0029618A">
        <w:rPr>
          <w:rFonts w:eastAsia="Times New Roman"/>
          <w:sz w:val="24"/>
          <w:szCs w:val="24"/>
        </w:rPr>
        <w:t xml:space="preserve">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14:paraId="4C4951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r>
        <w:rPr>
          <w:rFonts w:eastAsia="Times New Roman"/>
          <w:sz w:val="24"/>
          <w:szCs w:val="24"/>
        </w:rPr>
        <w:t xml:space="preserve">передаваемая сумма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BB52AF">
        <w:rPr>
          <w:rFonts w:eastAsia="Times New Roman"/>
          <w:sz w:val="24"/>
          <w:szCs w:val="24"/>
        </w:rPr>
        <w:t xml:space="preserve"> </w:t>
      </w:r>
      <w:r>
        <w:rPr>
          <w:rFonts w:eastAsia="Times New Roman"/>
          <w:sz w:val="24"/>
          <w:szCs w:val="24"/>
        </w:rPr>
        <w:t>может быть не фиксированной</w:t>
      </w:r>
      <w:r w:rsidRPr="0029618A">
        <w:rPr>
          <w:rFonts w:eastAsia="Times New Roman"/>
          <w:sz w:val="24"/>
          <w:szCs w:val="24"/>
        </w:rPr>
        <w:t xml:space="preserve">, а случайной величиной, ограниченной состоянием </w:t>
      </w:r>
      <w:r>
        <w:rPr>
          <w:rFonts w:eastAsia="Times New Roman"/>
          <w:sz w:val="24"/>
          <w:szCs w:val="24"/>
        </w:rPr>
        <w:t xml:space="preserve"> участника</w:t>
      </w:r>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r>
        <w:rPr>
          <w:rFonts w:eastAsia="Times New Roman"/>
          <w:sz w:val="24"/>
          <w:szCs w:val="24"/>
        </w:rPr>
        <w:t xml:space="preserve">решения </w:t>
      </w:r>
      <w:r w:rsidRPr="0029618A">
        <w:rPr>
          <w:rFonts w:eastAsia="Times New Roman"/>
          <w:sz w:val="24"/>
          <w:szCs w:val="24"/>
        </w:rPr>
        <w:t xml:space="preserve">можно убедиться с помощью имитационного моделирования, но приводить картинки для различных способов обмена не интересно </w:t>
      </w:r>
      <w:proofErr w:type="gramStart"/>
      <w:r w:rsidRPr="0029618A">
        <w:rPr>
          <w:rFonts w:eastAsia="Times New Roman"/>
          <w:sz w:val="24"/>
          <w:szCs w:val="24"/>
        </w:rPr>
        <w:t>—в</w:t>
      </w:r>
      <w:proofErr w:type="gramEnd"/>
      <w:r w:rsidRPr="0029618A">
        <w:rPr>
          <w:rFonts w:eastAsia="Times New Roman"/>
          <w:sz w:val="24"/>
          <w:szCs w:val="24"/>
        </w:rPr>
        <w:t xml:space="preserve">се они будут одинаковы. Интересна модель, построенная </w:t>
      </w:r>
      <w:proofErr w:type="spellStart"/>
      <w:r w:rsidRPr="0029618A">
        <w:rPr>
          <w:rFonts w:eastAsia="Times New Roman"/>
          <w:sz w:val="24"/>
          <w:szCs w:val="24"/>
        </w:rPr>
        <w:t>Драгулеску</w:t>
      </w:r>
      <w:proofErr w:type="spellEnd"/>
      <w:r w:rsidRPr="0029618A">
        <w:rPr>
          <w:rFonts w:eastAsia="Times New Roman"/>
          <w:sz w:val="24"/>
          <w:szCs w:val="24"/>
        </w:rPr>
        <w:t xml:space="preserve"> и Яковенко из </w:t>
      </w:r>
      <w:proofErr w:type="spellStart"/>
      <w:r w:rsidRPr="0029618A">
        <w:rPr>
          <w:rFonts w:eastAsia="Times New Roman"/>
          <w:sz w:val="24"/>
          <w:szCs w:val="24"/>
        </w:rPr>
        <w:t>М</w:t>
      </w:r>
      <w:r>
        <w:rPr>
          <w:rFonts w:eastAsia="Times New Roman"/>
          <w:sz w:val="24"/>
          <w:szCs w:val="24"/>
        </w:rPr>
        <w:t>э</w:t>
      </w:r>
      <w:r w:rsidRPr="0029618A">
        <w:rPr>
          <w:rFonts w:eastAsia="Times New Roman"/>
          <w:sz w:val="24"/>
          <w:szCs w:val="24"/>
        </w:rPr>
        <w:t>рилендского</w:t>
      </w:r>
      <w:proofErr w:type="spellEnd"/>
      <w:r w:rsidRPr="0029618A">
        <w:rPr>
          <w:rFonts w:eastAsia="Times New Roman"/>
          <w:sz w:val="24"/>
          <w:szCs w:val="24"/>
        </w:rPr>
        <w:t xml:space="preserve"> университета</w:t>
      </w:r>
      <w:r w:rsidRPr="0029618A">
        <w:rPr>
          <w:rFonts w:eastAsia="Times New Roman"/>
          <w:sz w:val="24"/>
          <w:szCs w:val="24"/>
          <w:vertAlign w:val="superscript"/>
        </w:rPr>
        <w:footnoteReference w:id="34"/>
      </w:r>
      <w:r w:rsidRPr="0029618A">
        <w:rPr>
          <w:rFonts w:eastAsia="Times New Roman"/>
          <w:sz w:val="24"/>
          <w:szCs w:val="24"/>
        </w:rPr>
        <w:t>. В ней игроков объединяют в некие «компании»</w:t>
      </w:r>
      <w:r>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14:paraId="33D089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14:paraId="62382A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r>
        <w:rPr>
          <w:rFonts w:eastAsia="Times New Roman"/>
          <w:sz w:val="24"/>
          <w:szCs w:val="24"/>
        </w:rPr>
        <w:t xml:space="preserve"> Мы уже говорили, о том, что с</w:t>
      </w:r>
      <w:r w:rsidRPr="0029618A">
        <w:rPr>
          <w:rFonts w:eastAsia="Times New Roman"/>
          <w:sz w:val="24"/>
          <w:szCs w:val="24"/>
        </w:rPr>
        <w:t xml:space="preserve">лучайно блуждающая частица обязательно окажется в любом наперёд указанном месте. При этом ожидаемое расстояние, на которое частица </w:t>
      </w:r>
      <w:r w:rsidRPr="0029618A">
        <w:rPr>
          <w:rFonts w:eastAsia="Times New Roman"/>
          <w:sz w:val="24"/>
          <w:szCs w:val="24"/>
        </w:rPr>
        <w:lastRenderedPageBreak/>
        <w:t>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w:t>
      </w:r>
      <w:r>
        <w:rPr>
          <w:rFonts w:eastAsia="Times New Roman"/>
          <w:sz w:val="24"/>
          <w:szCs w:val="24"/>
        </w:rPr>
        <w:t xml:space="preserve"> с большой вероятностью быстро к ней возвращаясь.</w:t>
      </w:r>
      <w:r w:rsidRPr="0029618A">
        <w:rPr>
          <w:rFonts w:eastAsia="Times New Roman"/>
          <w:sz w:val="24"/>
          <w:szCs w:val="24"/>
        </w:rPr>
        <w:t xml:space="preserve"> По мере удаления частицы от нуля вероятность к нему вернуться уменьшается</w:t>
      </w:r>
      <w:r>
        <w:rPr>
          <w:rFonts w:eastAsia="Times New Roman"/>
          <w:sz w:val="24"/>
          <w:szCs w:val="24"/>
        </w:rPr>
        <w:t>,</w:t>
      </w:r>
      <w:r w:rsidRPr="0029618A">
        <w:rPr>
          <w:rFonts w:eastAsia="Times New Roman"/>
          <w:sz w:val="24"/>
          <w:szCs w:val="24"/>
        </w:rPr>
        <w:t xml:space="preserve"> и у богатых становится больше шансов сберечь своё состояние. </w:t>
      </w:r>
    </w:p>
    <w:p w14:paraId="1FC8134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r>
        <w:rPr>
          <w:rFonts w:eastAsia="Times New Roman"/>
          <w:sz w:val="24"/>
          <w:szCs w:val="24"/>
        </w:rPr>
        <w:t xml:space="preserve"> какой-то игрок случайно получил систематическое преимущество перед остальными.</w:t>
      </w:r>
      <w:r w:rsidRPr="0029618A">
        <w:rPr>
          <w:rFonts w:eastAsia="Times New Roman"/>
          <w:sz w:val="24"/>
          <w:szCs w:val="24"/>
        </w:rPr>
        <w:t xml:space="preserve"> Выбор</w:t>
      </w:r>
      <w:r>
        <w:rPr>
          <w:rFonts w:eastAsia="Times New Roman"/>
          <w:sz w:val="24"/>
          <w:szCs w:val="24"/>
        </w:rPr>
        <w:t>,</w:t>
      </w:r>
      <w:r w:rsidRPr="0029618A">
        <w:rPr>
          <w:rFonts w:eastAsia="Times New Roman"/>
          <w:sz w:val="24"/>
          <w:szCs w:val="24"/>
        </w:rPr>
        <w:t xml:space="preserve"> кому отдать деньги в нашей модели</w:t>
      </w:r>
      <w:r>
        <w:rPr>
          <w:rFonts w:eastAsia="Times New Roman"/>
          <w:sz w:val="24"/>
          <w:szCs w:val="24"/>
        </w:rPr>
        <w:t>,</w:t>
      </w:r>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Pr>
          <w:rFonts w:eastAsia="Times New Roman"/>
          <w:sz w:val="24"/>
          <w:szCs w:val="24"/>
        </w:rPr>
        <w:t>,</w:t>
      </w:r>
      <w:r w:rsidRPr="0029618A">
        <w:rPr>
          <w:rFonts w:eastAsia="Times New Roman"/>
          <w:sz w:val="24"/>
          <w:szCs w:val="24"/>
        </w:rPr>
        <w:t xml:space="preserve"> кто растерял всё своё богатство.</w:t>
      </w:r>
    </w:p>
    <w:p w14:paraId="5997FB0F" w14:textId="77777777" w:rsidR="00FC10F8" w:rsidRPr="0029618A" w:rsidRDefault="00FC10F8" w:rsidP="00FC10F8">
      <w:pPr>
        <w:pStyle w:val="2"/>
        <w:spacing w:before="200" w:after="0"/>
        <w:ind w:firstLine="397"/>
        <w:jc w:val="both"/>
        <w:rPr>
          <w:rFonts w:eastAsia="Cambria"/>
          <w:b/>
          <w:color w:val="4F81BD"/>
          <w:sz w:val="26"/>
          <w:szCs w:val="26"/>
        </w:rPr>
      </w:pPr>
      <w:bookmarkStart w:id="130" w:name="_Toc24894065"/>
      <w:r w:rsidRPr="0029618A">
        <w:rPr>
          <w:rFonts w:eastAsia="Cambria"/>
          <w:b/>
          <w:color w:val="4F81BD"/>
          <w:sz w:val="26"/>
          <w:szCs w:val="26"/>
        </w:rPr>
        <w:t>Игры с энтропией</w:t>
      </w:r>
      <w:bookmarkEnd w:id="130"/>
    </w:p>
    <w:p w14:paraId="36874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14:paraId="7E185A1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 </w:t>
      </w:r>
      <m:oMath>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oMath>
      <w:r w:rsidRPr="0029618A">
        <w:rPr>
          <w:rFonts w:eastAsia="Times New Roman"/>
          <w:sz w:val="24"/>
          <w:szCs w:val="24"/>
        </w:rPr>
        <w:t xml:space="preserve">. В случае, если </w:t>
      </w:r>
      <m:oMath>
        <m:sSub>
          <m:sSubPr>
            <m:ctrlPr>
              <w:rPr>
                <w:rFonts w:ascii="Cambria Math" w:eastAsia="Cambria Math" w:hAnsi="Cambria Math"/>
                <w:sz w:val="24"/>
                <w:szCs w:val="24"/>
              </w:rPr>
            </m:ctrlPr>
          </m:sSubPr>
          <m:e>
            <m:r>
              <w:rPr>
                <w:rFonts w:ascii="Cambria Math" w:eastAsia="Times New Roman" w:hAnsi="Cambria Math"/>
                <w:sz w:val="24"/>
                <w:szCs w:val="24"/>
              </w:rPr>
              <m:t xml:space="preserve">m = </m:t>
            </m:r>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14:paraId="07465512"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w:t>
      </w:r>
      <w:proofErr w:type="spellStart"/>
      <w:r w:rsidRPr="0029618A">
        <w:rPr>
          <w:rFonts w:eastAsia="Courier New"/>
          <w:sz w:val="20"/>
          <w:szCs w:val="20"/>
        </w:rPr>
        <w:t>xs</w:t>
      </w:r>
      <w:proofErr w:type="spellEnd"/>
      <w:r w:rsidRPr="0029618A">
        <w:rPr>
          <w:rFonts w:eastAsia="Courier New"/>
          <w:sz w:val="20"/>
          <w:szCs w:val="20"/>
        </w:rPr>
        <w:t> — массив из n элементов, инициализированный значениями m, </w:t>
      </w:r>
      <w:proofErr w:type="spellStart"/>
      <w:r w:rsidRPr="0029618A">
        <w:rPr>
          <w:rFonts w:eastAsia="Courier New"/>
          <w:sz w:val="20"/>
          <w:szCs w:val="20"/>
        </w:rPr>
        <w:t>xMax</w:t>
      </w:r>
      <w:proofErr w:type="spellEnd"/>
      <w:r w:rsidRPr="0029618A">
        <w:rPr>
          <w:rFonts w:eastAsia="Courier New"/>
          <w:sz w:val="20"/>
          <w:szCs w:val="20"/>
        </w:rPr>
        <w:t> — максимальная разрешённая сумма.</w:t>
      </w:r>
      <w:r w:rsidRPr="0029618A">
        <w:rPr>
          <w:rFonts w:eastAsia="Courier New"/>
          <w:sz w:val="20"/>
          <w:szCs w:val="20"/>
        </w:rPr>
        <w:br/>
      </w:r>
      <w:r w:rsidRPr="0029618A">
        <w:rPr>
          <w:rFonts w:eastAsia="Courier New"/>
          <w:sz w:val="20"/>
          <w:szCs w:val="20"/>
        </w:rPr>
        <w:br/>
        <w:t>Повторять</w:t>
      </w:r>
    </w:p>
    <w:p w14:paraId="303A461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46A0B7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1EB34C5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F83FC3E" w14:textId="77777777" w:rsidR="00FC10F8" w:rsidRPr="00713766"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713766">
        <w:rPr>
          <w:rFonts w:eastAsia="Courier New"/>
          <w:sz w:val="20"/>
          <w:szCs w:val="20"/>
          <w:lang w:val="en-US"/>
        </w:rPr>
        <w:t xml:space="preserve"> </w:t>
      </w:r>
      <w:proofErr w:type="spellStart"/>
      <w:r w:rsidRPr="002D5441">
        <w:rPr>
          <w:rFonts w:eastAsia="Courier New"/>
          <w:sz w:val="20"/>
          <w:szCs w:val="20"/>
          <w:lang w:val="en-US"/>
        </w:rPr>
        <w:t>xs</w:t>
      </w:r>
      <w:proofErr w:type="spellEnd"/>
      <w:r w:rsidRPr="00713766">
        <w:rPr>
          <w:rFonts w:eastAsia="Courier New"/>
          <w:sz w:val="20"/>
          <w:szCs w:val="20"/>
          <w:lang w:val="en-US"/>
        </w:rPr>
        <w:t>[</w:t>
      </w:r>
      <w:r w:rsidRPr="002D5441">
        <w:rPr>
          <w:rFonts w:eastAsia="Courier New"/>
          <w:sz w:val="20"/>
          <w:szCs w:val="20"/>
          <w:lang w:val="en-US"/>
        </w:rPr>
        <w:t>j</w:t>
      </w:r>
      <w:r w:rsidRPr="00713766">
        <w:rPr>
          <w:rFonts w:eastAsia="Courier New"/>
          <w:sz w:val="20"/>
          <w:szCs w:val="20"/>
          <w:lang w:val="en-US"/>
        </w:rPr>
        <w:t xml:space="preserve">] &lt; </w:t>
      </w:r>
      <w:proofErr w:type="spellStart"/>
      <w:r w:rsidRPr="002D5441">
        <w:rPr>
          <w:rFonts w:eastAsia="Courier New"/>
          <w:sz w:val="20"/>
          <w:szCs w:val="20"/>
          <w:lang w:val="en-US"/>
        </w:rPr>
        <w:t>xMax</w:t>
      </w:r>
      <w:proofErr w:type="spellEnd"/>
    </w:p>
    <w:p w14:paraId="6570CC89" w14:textId="77777777" w:rsidR="00FC10F8" w:rsidRPr="00713766"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713766">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713766">
        <w:rPr>
          <w:rFonts w:eastAsia="Courier New"/>
          <w:sz w:val="20"/>
          <w:szCs w:val="20"/>
          <w:lang w:val="en-US"/>
        </w:rPr>
        <w:t>[</w:t>
      </w:r>
      <w:proofErr w:type="gramEnd"/>
      <w:r w:rsidRPr="002D5441">
        <w:rPr>
          <w:rFonts w:eastAsia="Courier New"/>
          <w:sz w:val="20"/>
          <w:szCs w:val="20"/>
          <w:lang w:val="en-US"/>
        </w:rPr>
        <w:t>i</w:t>
      </w:r>
      <w:r w:rsidRPr="00713766">
        <w:rPr>
          <w:rFonts w:eastAsia="Courier New"/>
          <w:sz w:val="20"/>
          <w:szCs w:val="20"/>
          <w:lang w:val="en-US"/>
        </w:rPr>
        <w:t xml:space="preserve">] &lt;- </w:t>
      </w:r>
      <w:proofErr w:type="spellStart"/>
      <w:r w:rsidRPr="002D5441">
        <w:rPr>
          <w:rFonts w:eastAsia="Courier New"/>
          <w:sz w:val="20"/>
          <w:szCs w:val="20"/>
          <w:lang w:val="en-US"/>
        </w:rPr>
        <w:t>xs</w:t>
      </w:r>
      <w:proofErr w:type="spellEnd"/>
      <w:r w:rsidRPr="00713766">
        <w:rPr>
          <w:rFonts w:eastAsia="Courier New"/>
          <w:sz w:val="20"/>
          <w:szCs w:val="20"/>
          <w:lang w:val="en-US"/>
        </w:rPr>
        <w:t>[</w:t>
      </w:r>
      <w:r w:rsidRPr="002D5441">
        <w:rPr>
          <w:rFonts w:eastAsia="Courier New"/>
          <w:sz w:val="20"/>
          <w:szCs w:val="20"/>
          <w:lang w:val="en-US"/>
        </w:rPr>
        <w:t>i</w:t>
      </w:r>
      <w:r w:rsidRPr="00713766">
        <w:rPr>
          <w:rFonts w:eastAsia="Courier New"/>
          <w:sz w:val="20"/>
          <w:szCs w:val="20"/>
          <w:lang w:val="en-US"/>
        </w:rPr>
        <w:t>] - 1</w:t>
      </w:r>
    </w:p>
    <w:p w14:paraId="336380D5"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713766">
        <w:rPr>
          <w:rFonts w:eastAsia="Courier New"/>
          <w:sz w:val="20"/>
          <w:szCs w:val="20"/>
          <w:lang w:val="en-US"/>
        </w:rPr>
        <w:t xml:space="preserve">            </w:t>
      </w:r>
      <w:proofErr w:type="spellStart"/>
      <w:r w:rsidRPr="0029618A">
        <w:rPr>
          <w:rFonts w:eastAsia="Courier New"/>
          <w:sz w:val="20"/>
          <w:szCs w:val="20"/>
        </w:rPr>
        <w:t>xs</w:t>
      </w:r>
      <w:proofErr w:type="spellEnd"/>
      <w:r w:rsidRPr="0029618A">
        <w:rPr>
          <w:rFonts w:eastAsia="Courier New"/>
          <w:sz w:val="20"/>
          <w:szCs w:val="20"/>
        </w:rPr>
        <w:t xml:space="preserve">[j] &lt;- </w:t>
      </w:r>
      <w:proofErr w:type="spellStart"/>
      <w:r w:rsidRPr="0029618A">
        <w:rPr>
          <w:rFonts w:eastAsia="Courier New"/>
          <w:sz w:val="20"/>
          <w:szCs w:val="20"/>
        </w:rPr>
        <w:t>xs</w:t>
      </w:r>
      <w:proofErr w:type="spellEnd"/>
      <w:r w:rsidRPr="0029618A">
        <w:rPr>
          <w:rFonts w:eastAsia="Courier New"/>
          <w:sz w:val="20"/>
          <w:szCs w:val="20"/>
        </w:rPr>
        <w:t>[j] + 1</w:t>
      </w:r>
    </w:p>
    <w:p w14:paraId="0B5235C9" w14:textId="77777777" w:rsidR="00FC10F8" w:rsidRPr="0029618A" w:rsidRDefault="00FC10F8" w:rsidP="00FC10F8">
      <w:pPr>
        <w:spacing w:line="288" w:lineRule="auto"/>
        <w:ind w:firstLine="397"/>
        <w:jc w:val="both"/>
        <w:rPr>
          <w:rFonts w:eastAsia="Times New Roman"/>
          <w:sz w:val="24"/>
          <w:szCs w:val="24"/>
        </w:rPr>
      </w:pPr>
    </w:p>
    <w:p w14:paraId="6BE621A8"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4191F2E8" wp14:editId="172072C5">
            <wp:extent cx="4614545" cy="283972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cstate="print"/>
                    <a:srcRect/>
                    <a:stretch>
                      <a:fillRect/>
                    </a:stretch>
                  </pic:blipFill>
                  <pic:spPr>
                    <a:xfrm>
                      <a:off x="0" y="0"/>
                      <a:ext cx="4614545" cy="2839720"/>
                    </a:xfrm>
                    <a:prstGeom prst="rect">
                      <a:avLst/>
                    </a:prstGeom>
                    <a:ln/>
                  </pic:spPr>
                </pic:pic>
              </a:graphicData>
            </a:graphic>
          </wp:inline>
        </w:drawing>
      </w:r>
    </w:p>
    <w:p w14:paraId="76A6085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14:paraId="5A9BCBF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14:paraId="25EDEB5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14:paraId="336A9CE2"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2DFA3CA" wp14:editId="689B6D5F">
            <wp:extent cx="4683125" cy="287083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2" cstate="print"/>
                    <a:srcRect/>
                    <a:stretch>
                      <a:fillRect/>
                    </a:stretch>
                  </pic:blipFill>
                  <pic:spPr>
                    <a:xfrm>
                      <a:off x="0" y="0"/>
                      <a:ext cx="4683125" cy="2870835"/>
                    </a:xfrm>
                    <a:prstGeom prst="rect">
                      <a:avLst/>
                    </a:prstGeom>
                    <a:ln/>
                  </pic:spPr>
                </pic:pic>
              </a:graphicData>
            </a:graphic>
          </wp:inline>
        </w:drawing>
      </w:r>
    </w:p>
    <w:p w14:paraId="1C1164F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14:paraId="625C24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w:t>
      </w:r>
      <w:r>
        <w:rPr>
          <w:rFonts w:eastAsia="Times New Roman"/>
          <w:sz w:val="24"/>
          <w:szCs w:val="24"/>
        </w:rPr>
        <w:t xml:space="preserve">модуль количества </w:t>
      </w:r>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14:paraId="03EDBC92" w14:textId="77777777" w:rsidR="00FC10F8" w:rsidRPr="0029618A" w:rsidRDefault="00FC10F8" w:rsidP="00FC10F8">
      <w:pPr>
        <w:spacing w:line="288" w:lineRule="auto"/>
        <w:ind w:firstLine="397"/>
        <w:jc w:val="both"/>
        <w:rPr>
          <w:rFonts w:eastAsia="Times New Roman"/>
          <w:sz w:val="24"/>
          <w:szCs w:val="24"/>
        </w:rPr>
      </w:pPr>
      <w:bookmarkStart w:id="131" w:name="_30j0zll" w:colFirst="0" w:colLast="0"/>
      <w:bookmarkEnd w:id="131"/>
      <w:r w:rsidRPr="0029618A">
        <w:rPr>
          <w:rFonts w:eastAsia="Times New Roman"/>
          <w:sz w:val="24"/>
          <w:szCs w:val="24"/>
        </w:rPr>
        <w:lastRenderedPageBreak/>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 </w:t>
      </w:r>
      <m:oMath>
        <m:r>
          <w:rPr>
            <w:rFonts w:ascii="Cambria Math" w:eastAsia="Cambria Math" w:hAnsi="Cambria Math"/>
            <w:sz w:val="24"/>
            <w:szCs w:val="24"/>
          </w:rPr>
          <m:t>1/(m-</m:t>
        </m:r>
        <m:f>
          <m:fPr>
            <m:ctrlPr>
              <w:rPr>
                <w:rFonts w:ascii="Cambria Math" w:eastAsia="Cambria Math" w:hAnsi="Cambria Math"/>
                <w:sz w:val="24"/>
                <w:szCs w:val="24"/>
              </w:rPr>
            </m:ctrlPr>
          </m:fPr>
          <m:num>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num>
          <m:den>
            <m:r>
              <w:rPr>
                <w:rFonts w:ascii="Cambria Math" w:eastAsia="Cambria Math" w:hAnsi="Cambria Math"/>
                <w:sz w:val="24"/>
                <w:szCs w:val="24"/>
              </w:rPr>
              <m:t>2</m:t>
            </m:r>
          </m:den>
        </m:f>
        <m:r>
          <w:rPr>
            <w:rFonts w:ascii="Cambria Math" w:eastAsia="Cambria Math" w:hAnsi="Cambria Math"/>
            <w:sz w:val="24"/>
            <w:szCs w:val="24"/>
          </w:rPr>
          <m:t>)</m:t>
        </m:r>
      </m:oMath>
      <w:r w:rsidRPr="0029618A">
        <w:rPr>
          <w:rFonts w:eastAsia="Times New Roman"/>
          <w:sz w:val="24"/>
          <w:szCs w:val="24"/>
        </w:rPr>
        <w:t xml:space="preserve"> и эта в</w:t>
      </w:r>
      <w:proofErr w:type="spellStart"/>
      <w:r w:rsidRPr="0029618A">
        <w:rPr>
          <w:rFonts w:eastAsia="Times New Roman"/>
          <w:sz w:val="24"/>
          <w:szCs w:val="24"/>
        </w:rPr>
        <w:t>еличина</w:t>
      </w:r>
      <w:proofErr w:type="spellEnd"/>
      <w:r w:rsidRPr="0029618A">
        <w:rPr>
          <w:rFonts w:eastAsia="Times New Roman"/>
          <w:sz w:val="24"/>
          <w:szCs w:val="24"/>
        </w:rPr>
        <w:t xml:space="preserve"> уже может менять знак. Более того, знак меняется при переходе </w:t>
      </w:r>
      <w:r>
        <w:rPr>
          <w:rFonts w:eastAsia="Times New Roman"/>
          <w:sz w:val="24"/>
          <w:szCs w:val="24"/>
        </w:rPr>
        <w:t xml:space="preserve">знаменателя </w:t>
      </w:r>
      <w:r w:rsidRPr="0029618A">
        <w:rPr>
          <w:rFonts w:eastAsia="Times New Roman"/>
          <w:sz w:val="24"/>
          <w:szCs w:val="24"/>
        </w:rPr>
        <w:t xml:space="preserve">через </w:t>
      </w:r>
      <w:r>
        <w:rPr>
          <w:rFonts w:eastAsia="Times New Roman"/>
          <w:sz w:val="24"/>
          <w:szCs w:val="24"/>
        </w:rPr>
        <w:t>ноль</w:t>
      </w:r>
      <w:r w:rsidRPr="0029618A">
        <w:rPr>
          <w:rFonts w:eastAsia="Times New Roman"/>
          <w:sz w:val="24"/>
          <w:szCs w:val="24"/>
        </w:rPr>
        <w:t>! Что же, получается, что равномерному распределению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соответствует бесконечная температура? Это не совсем так. На ноль, как мы уже упоминали, делить нельзя, так что о какой-либо температуре</w:t>
      </w:r>
      <w:r>
        <w:rPr>
          <w:rFonts w:eastAsia="Times New Roman"/>
          <w:sz w:val="24"/>
          <w:szCs w:val="24"/>
        </w:rPr>
        <w:t xml:space="preserve"> –</w:t>
      </w:r>
      <w:r w:rsidRPr="0029618A">
        <w:rPr>
          <w:rFonts w:eastAsia="Times New Roman"/>
          <w:sz w:val="24"/>
          <w:szCs w:val="24"/>
        </w:rPr>
        <w:t xml:space="preserve"> в смысле показателя экспоненты</w:t>
      </w:r>
      <w:r>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14:paraId="5267DA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Pr>
          <w:rFonts w:eastAsia="Times New Roman"/>
          <w:sz w:val="24"/>
          <w:szCs w:val="24"/>
        </w:rPr>
        <w:t xml:space="preserve">буквально </w:t>
      </w:r>
      <w:r w:rsidRPr="0029618A">
        <w:rPr>
          <w:rFonts w:eastAsia="Times New Roman"/>
          <w:sz w:val="24"/>
          <w:szCs w:val="24"/>
        </w:rPr>
        <w:t xml:space="preserve">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w:t>
      </w:r>
      <w:proofErr w:type="gramStart"/>
      <w:r w:rsidRPr="0029618A">
        <w:rPr>
          <w:rFonts w:eastAsia="Times New Roman"/>
          <w:sz w:val="24"/>
          <w:szCs w:val="24"/>
        </w:rPr>
        <w:t xml:space="preserve">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w:t>
      </w:r>
      <w:proofErr w:type="spellStart"/>
      <w:r w:rsidRPr="0029618A">
        <w:rPr>
          <w:rFonts w:eastAsia="Times New Roman"/>
          <w:sz w:val="24"/>
          <w:szCs w:val="24"/>
        </w:rPr>
        <w:t>эконофизике</w:t>
      </w:r>
      <w:proofErr w:type="spellEnd"/>
      <w:r w:rsidRPr="0029618A">
        <w:rPr>
          <w:rFonts w:eastAsia="Times New Roman"/>
          <w:sz w:val="24"/>
          <w:szCs w:val="24"/>
        </w:rPr>
        <w:t>, но собственно температурой не является</w:t>
      </w:r>
      <w:r>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roofErr w:type="gramEnd"/>
    </w:p>
    <w:p w14:paraId="7528A49D" w14:textId="77777777" w:rsidR="00FC10F8" w:rsidRPr="0029618A" w:rsidRDefault="00FC10F8" w:rsidP="00FC10F8">
      <w:pPr>
        <w:pStyle w:val="2"/>
        <w:spacing w:before="200" w:after="0"/>
        <w:ind w:firstLine="397"/>
        <w:jc w:val="both"/>
        <w:rPr>
          <w:rFonts w:eastAsia="Cambria"/>
          <w:b/>
          <w:color w:val="4F81BD"/>
          <w:sz w:val="26"/>
          <w:szCs w:val="26"/>
        </w:rPr>
      </w:pPr>
      <w:bookmarkStart w:id="132" w:name="_Toc24894066"/>
      <w:r w:rsidRPr="0029618A">
        <w:rPr>
          <w:rFonts w:eastAsia="Cambria"/>
          <w:b/>
          <w:color w:val="4F81BD"/>
          <w:sz w:val="26"/>
          <w:szCs w:val="26"/>
        </w:rPr>
        <w:t>Экономика должна быть экономной</w:t>
      </w:r>
      <w:bookmarkEnd w:id="132"/>
    </w:p>
    <w:p w14:paraId="33401FCF" w14:textId="41DE950B"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Покуда</w:t>
      </w:r>
      <w:proofErr w:type="gramEnd"/>
      <w:r w:rsidRPr="0029618A">
        <w:rPr>
          <w:rFonts w:eastAsia="Times New Roman"/>
          <w:sz w:val="24"/>
          <w:szCs w:val="24"/>
        </w:rPr>
        <w:t xml:space="preserve">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w:t>
      </w:r>
      <w:r w:rsidRPr="0029618A">
        <w:rPr>
          <w:rFonts w:eastAsia="Times New Roman"/>
          <w:sz w:val="24"/>
          <w:szCs w:val="24"/>
        </w:rPr>
        <w:lastRenderedPageBreak/>
        <w:t xml:space="preserve">потребуем, чтобы игроки </w:t>
      </w:r>
      <w:r>
        <w:rPr>
          <w:rFonts w:eastAsia="Times New Roman"/>
          <w:sz w:val="24"/>
          <w:szCs w:val="24"/>
        </w:rPr>
        <w:t xml:space="preserve">в процессе перераспределения </w:t>
      </w:r>
      <w:r w:rsidRPr="0029618A">
        <w:rPr>
          <w:rFonts w:eastAsia="Times New Roman"/>
          <w:sz w:val="24"/>
          <w:szCs w:val="24"/>
        </w:rPr>
        <w:t>отдавали некую известную долю своего состояния</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r>
          <w:rPr>
            <w:rFonts w:ascii="Cambria Math" w:eastAsia="Times New Roman" w:hAnsi="Cambria Math"/>
            <w:sz w:val="24"/>
            <w:szCs w:val="24"/>
          </w:rPr>
          <m:t>=</m:t>
        </m:r>
        <m:d>
          <m:dPr>
            <m:begChr m:val="⌊"/>
            <m:endChr m:val="⌋"/>
            <m:ctrlPr>
              <w:rPr>
                <w:rFonts w:ascii="Cambria Math" w:eastAsia="Times New Roman" w:hAnsi="Cambria Math"/>
                <w:i/>
                <w:sz w:val="24"/>
                <w:szCs w:val="24"/>
              </w:rPr>
            </m:ctrlPr>
          </m:dPr>
          <m:e>
            <m:r>
              <w:rPr>
                <w:rFonts w:ascii="Cambria Math" w:eastAsia="Times New Roman" w:hAnsi="Cambria Math"/>
                <w:sz w:val="24"/>
                <w:szCs w:val="24"/>
              </w:rPr>
              <m:t>αm</m:t>
            </m:r>
          </m:e>
        </m:d>
      </m:oMath>
      <w:r w:rsidRPr="0029618A">
        <w:rPr>
          <w:rFonts w:eastAsia="Times New Roman"/>
          <w:sz w:val="24"/>
          <w:szCs w:val="24"/>
        </w:rPr>
        <w:t>,</w:t>
      </w:r>
      <w:r w:rsidRPr="006917CF">
        <w:rPr>
          <w:rFonts w:eastAsia="Times New Roman"/>
          <w:sz w:val="24"/>
          <w:szCs w:val="24"/>
        </w:rPr>
        <w:t xml:space="preserve"> </w:t>
      </w:r>
      <w:r>
        <w:rPr>
          <w:rFonts w:eastAsia="Times New Roman"/>
          <w:sz w:val="24"/>
          <w:szCs w:val="24"/>
        </w:rPr>
        <w:t xml:space="preserve">где </w:t>
      </w:r>
      <m:oMath>
        <m:r>
          <w:rPr>
            <w:rFonts w:ascii="Cambria Math" w:eastAsia="Cambria Math" w:hAnsi="Cambria Math"/>
            <w:sz w:val="24"/>
            <w:szCs w:val="24"/>
          </w:rPr>
          <m:t>0&lt;α&lt;1</m:t>
        </m:r>
      </m:oMath>
      <w:r w:rsidRPr="0029618A">
        <w:rPr>
          <w:rFonts w:eastAsia="Times New Roman"/>
          <w:sz w:val="24"/>
          <w:szCs w:val="24"/>
        </w:rPr>
        <w:t>.</w:t>
      </w:r>
      <w:r w:rsidR="002E6DCE">
        <w:rPr>
          <w:rFonts w:eastAsia="Times New Roman"/>
          <w:sz w:val="24"/>
          <w:szCs w:val="24"/>
        </w:rPr>
        <w:t xml:space="preserve"> При этом дробные денежные единицы</w:t>
      </w:r>
      <w:r w:rsidR="002E6DCE" w:rsidRPr="00CA53CF">
        <w:rPr>
          <w:rFonts w:eastAsia="Times New Roman"/>
          <w:sz w:val="24"/>
          <w:szCs w:val="24"/>
        </w:rPr>
        <w:t xml:space="preserve"> </w:t>
      </w:r>
      <w:r w:rsidR="002E6DCE">
        <w:rPr>
          <w:rFonts w:eastAsia="Times New Roman"/>
          <w:sz w:val="24"/>
          <w:szCs w:val="24"/>
        </w:rPr>
        <w:t xml:space="preserve">округляются до ближайшего целого </w:t>
      </w:r>
      <w:r w:rsidR="00BD2B53">
        <w:rPr>
          <w:rFonts w:eastAsia="Times New Roman"/>
          <w:sz w:val="24"/>
          <w:szCs w:val="24"/>
        </w:rPr>
        <w:t>вниз</w:t>
      </w:r>
      <w:r w:rsidR="002E6DCE">
        <w:rPr>
          <w:rFonts w:eastAsia="Times New Roman"/>
          <w:sz w:val="24"/>
          <w:szCs w:val="24"/>
        </w:rPr>
        <w:t xml:space="preserve"> (</w:t>
      </w:r>
      <w:r w:rsidR="00C83321">
        <w:rPr>
          <w:rFonts w:eastAsia="Times New Roman"/>
          <w:sz w:val="24"/>
          <w:szCs w:val="24"/>
        </w:rPr>
        <w:t>это значит, ч</w:t>
      </w:r>
      <w:r w:rsidR="002E6DCE">
        <w:rPr>
          <w:rFonts w:eastAsia="Times New Roman"/>
          <w:sz w:val="24"/>
          <w:szCs w:val="24"/>
        </w:rPr>
        <w:t xml:space="preserve">то  если </w:t>
      </w:r>
      <w:r w:rsidR="00C83321">
        <w:rPr>
          <w:rFonts w:eastAsia="Times New Roman"/>
          <w:sz w:val="24"/>
          <w:szCs w:val="24"/>
        </w:rPr>
        <w:t xml:space="preserve">величина </w:t>
      </w:r>
      <m:oMath>
        <m:r>
          <w:rPr>
            <w:rFonts w:ascii="Cambria Math" w:eastAsia="Times New Roman" w:hAnsi="Cambria Math"/>
            <w:sz w:val="24"/>
            <w:szCs w:val="24"/>
          </w:rPr>
          <m:t>αm</m:t>
        </m:r>
      </m:oMath>
      <w:r w:rsidR="00C83321">
        <w:rPr>
          <w:rFonts w:eastAsia="Times New Roman"/>
          <w:sz w:val="24"/>
          <w:szCs w:val="24"/>
        </w:rPr>
        <w:t xml:space="preserve"> окажется меньше единицы, то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oMath>
      <w:r w:rsidR="00C83321">
        <w:rPr>
          <w:rFonts w:eastAsia="Times New Roman"/>
          <w:sz w:val="24"/>
          <w:szCs w:val="24"/>
        </w:rPr>
        <w:t xml:space="preserve"> = 0)</w:t>
      </w:r>
      <w:r w:rsidR="002E6DCE">
        <w:rPr>
          <w:rFonts w:eastAsia="Times New Roman"/>
          <w:sz w:val="24"/>
          <w:szCs w:val="24"/>
        </w:rPr>
        <w:t>.</w:t>
      </w:r>
      <w:r>
        <w:rPr>
          <w:rFonts w:eastAsia="Times New Roman"/>
          <w:sz w:val="24"/>
          <w:szCs w:val="24"/>
        </w:rPr>
        <w:t xml:space="preserve"> </w:t>
      </w:r>
      <w:r w:rsidRPr="0029618A">
        <w:rPr>
          <w:rFonts w:eastAsia="Times New Roman"/>
          <w:sz w:val="24"/>
          <w:szCs w:val="24"/>
        </w:rPr>
        <w:t>Иными словами, добавим нашим участника</w:t>
      </w:r>
      <w:r>
        <w:rPr>
          <w:rFonts w:eastAsia="Times New Roman"/>
          <w:sz w:val="24"/>
          <w:szCs w:val="24"/>
        </w:rPr>
        <w:t>м</w:t>
      </w:r>
      <w:r w:rsidRPr="0029618A">
        <w:rPr>
          <w:rFonts w:eastAsia="Times New Roman"/>
          <w:sz w:val="24"/>
          <w:szCs w:val="24"/>
        </w:rPr>
        <w:t xml:space="preserve"> желание быть экономными.</w:t>
      </w:r>
    </w:p>
    <w:p w14:paraId="3E111C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w:t>
      </w:r>
      <w:proofErr w:type="spellStart"/>
      <w:r w:rsidRPr="0029618A">
        <w:rPr>
          <w:rFonts w:eastAsia="Times New Roman"/>
          <w:sz w:val="24"/>
          <w:szCs w:val="24"/>
        </w:rPr>
        <w:t>ние</w:t>
      </w:r>
      <w:proofErr w:type="spellEnd"/>
      <w:r w:rsidRPr="0029618A">
        <w:rPr>
          <w:rFonts w:eastAsia="Times New Roman"/>
          <w:sz w:val="24"/>
          <w:szCs w:val="24"/>
        </w:rPr>
        <w:t xml:space="preserve">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14:paraId="319034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DBFD26B" wp14:editId="32F824D8">
            <wp:extent cx="4407535" cy="2717165"/>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3" cstate="print"/>
                    <a:srcRect/>
                    <a:stretch>
                      <a:fillRect/>
                    </a:stretch>
                  </pic:blipFill>
                  <pic:spPr>
                    <a:xfrm>
                      <a:off x="0" y="0"/>
                      <a:ext cx="4407535" cy="2717165"/>
                    </a:xfrm>
                    <a:prstGeom prst="rect">
                      <a:avLst/>
                    </a:prstGeom>
                    <a:ln/>
                  </pic:spPr>
                </pic:pic>
              </a:graphicData>
            </a:graphic>
          </wp:inline>
        </w:drawing>
      </w:r>
    </w:p>
    <w:p w14:paraId="042B882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Pr>
          <w:rFonts w:eastAsia="Times New Roman"/>
          <w:i/>
          <w:sz w:val="24"/>
          <w:szCs w:val="24"/>
        </w:rPr>
        <w:t>м</w:t>
      </w:r>
      <w:r w:rsidRPr="0029618A">
        <w:rPr>
          <w:rFonts w:eastAsia="Times New Roman"/>
          <w:i/>
          <w:sz w:val="24"/>
          <w:szCs w:val="24"/>
        </w:rPr>
        <w:t xml:space="preserve">метричному колоколообразному гамма-распределению. В данной модели </w:t>
      </w:r>
      <m:oMath>
        <m:r>
          <w:rPr>
            <w:rFonts w:ascii="Cambria Math" w:eastAsia="Cambria Math" w:hAnsi="Cambria Math"/>
            <w:sz w:val="24"/>
            <w:szCs w:val="24"/>
          </w:rPr>
          <m:t>α=1/3</m:t>
        </m:r>
      </m:oMath>
      <w:r w:rsidRPr="0029618A">
        <w:rPr>
          <w:rFonts w:eastAsia="Times New Roman"/>
          <w:i/>
          <w:sz w:val="24"/>
          <w:szCs w:val="24"/>
        </w:rPr>
        <w:t>.</w:t>
      </w:r>
    </w:p>
    <w:p w14:paraId="1513680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14:paraId="2489E9C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proofErr w:type="spellStart"/>
      <w:r w:rsidRPr="0029618A">
        <w:rPr>
          <w:rFonts w:eastAsia="Liberation Mono"/>
          <w:sz w:val="20"/>
          <w:szCs w:val="20"/>
        </w:rPr>
        <w:t>xs</w:t>
      </w:r>
      <w:proofErr w:type="spellEnd"/>
      <w:r w:rsidRPr="0029618A">
        <w:rPr>
          <w:rFonts w:eastAsia="Liberation Mono"/>
          <w:sz w:val="20"/>
          <w:szCs w:val="20"/>
        </w:rPr>
        <w:t xml:space="preserve">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proofErr w:type="spellStart"/>
      <w:r w:rsidRPr="0029618A">
        <w:rPr>
          <w:rFonts w:eastAsia="Liberation Mono"/>
          <w:sz w:val="20"/>
          <w:szCs w:val="20"/>
        </w:rPr>
        <w:t>alpha</w:t>
      </w:r>
      <w:proofErr w:type="spellEnd"/>
      <w:r w:rsidRPr="0029618A">
        <w:rPr>
          <w:rFonts w:eastAsia="Liberation Mono"/>
          <w:sz w:val="20"/>
          <w:szCs w:val="20"/>
        </w:rPr>
        <w:t xml:space="preserve"> </w:t>
      </w:r>
      <w:r w:rsidRPr="0029618A">
        <w:rPr>
          <w:rFonts w:eastAsia="Courier New"/>
          <w:sz w:val="20"/>
          <w:szCs w:val="20"/>
        </w:rPr>
        <w:t>— доля капитала, которая тратится при обмене.</w:t>
      </w:r>
    </w:p>
    <w:p w14:paraId="59DA0AA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1CD670B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14:paraId="69AF1F7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14:paraId="7E569275"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w:t>
      </w:r>
      <w:proofErr w:type="spellStart"/>
      <w:r w:rsidRPr="002D5441">
        <w:rPr>
          <w:rFonts w:eastAsia="Liberation Mono"/>
          <w:sz w:val="20"/>
          <w:szCs w:val="20"/>
          <w:lang w:val="en-US"/>
        </w:rPr>
        <w:t>xs</w:t>
      </w:r>
      <w:proofErr w:type="spellEnd"/>
      <w:r w:rsidRPr="002D5441">
        <w:rPr>
          <w:rFonts w:eastAsia="Liberation Mono"/>
          <w:sz w:val="20"/>
          <w:szCs w:val="20"/>
          <w:lang w:val="en-US"/>
        </w:rPr>
        <w:t>[i] &gt; 0</w:t>
      </w:r>
    </w:p>
    <w:p w14:paraId="5A3D933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w:t>
      </w:r>
      <w:proofErr w:type="gramStart"/>
      <w:r w:rsidRPr="002D5441">
        <w:rPr>
          <w:rFonts w:eastAsia="Liberation Mono"/>
          <w:sz w:val="20"/>
          <w:szCs w:val="20"/>
          <w:lang w:val="en-US"/>
        </w:rPr>
        <w:t>dx</w:t>
      </w:r>
      <w:proofErr w:type="gramEnd"/>
      <w:r w:rsidRPr="002D5441">
        <w:rPr>
          <w:rFonts w:eastAsia="Liberation Mono"/>
          <w:sz w:val="20"/>
          <w:szCs w:val="20"/>
          <w:lang w:val="en-US"/>
        </w:rPr>
        <w:t xml:space="preserve"> &lt;- floor(</w:t>
      </w:r>
      <w:proofErr w:type="spellStart"/>
      <w:r w:rsidRPr="002D5441">
        <w:rPr>
          <w:rFonts w:eastAsia="Liberation Mono"/>
          <w:sz w:val="20"/>
          <w:szCs w:val="20"/>
          <w:lang w:val="en-US"/>
        </w:rPr>
        <w:t>xs</w:t>
      </w:r>
      <w:proofErr w:type="spellEnd"/>
      <w:r w:rsidRPr="002D5441">
        <w:rPr>
          <w:rFonts w:eastAsia="Liberation Mono"/>
          <w:sz w:val="20"/>
          <w:szCs w:val="20"/>
          <w:lang w:val="en-US"/>
        </w:rPr>
        <w:t>[i]*alpha)</w:t>
      </w:r>
    </w:p>
    <w:p w14:paraId="07461A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[i] &lt;- </w:t>
      </w:r>
      <w:proofErr w:type="spellStart"/>
      <w:r w:rsidRPr="0029618A">
        <w:rPr>
          <w:rFonts w:eastAsia="Liberation Mono"/>
          <w:sz w:val="20"/>
          <w:szCs w:val="20"/>
        </w:rPr>
        <w:t>xs</w:t>
      </w:r>
      <w:proofErr w:type="spellEnd"/>
      <w:r w:rsidRPr="0029618A">
        <w:rPr>
          <w:rFonts w:eastAsia="Liberation Mono"/>
          <w:sz w:val="20"/>
          <w:szCs w:val="20"/>
        </w:rPr>
        <w:t xml:space="preserve">[i] - </w:t>
      </w:r>
      <w:proofErr w:type="spellStart"/>
      <w:r w:rsidRPr="0029618A">
        <w:rPr>
          <w:rFonts w:eastAsia="Liberation Mono"/>
          <w:sz w:val="20"/>
          <w:szCs w:val="20"/>
        </w:rPr>
        <w:t>dx</w:t>
      </w:r>
      <w:proofErr w:type="spellEnd"/>
    </w:p>
    <w:p w14:paraId="277A02F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14:paraId="0ED08657"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[j] &lt;- </w:t>
      </w:r>
      <w:proofErr w:type="spellStart"/>
      <w:r w:rsidRPr="0029618A">
        <w:rPr>
          <w:rFonts w:eastAsia="Liberation Mono"/>
          <w:sz w:val="20"/>
          <w:szCs w:val="20"/>
        </w:rPr>
        <w:t>xs</w:t>
      </w:r>
      <w:proofErr w:type="spellEnd"/>
      <w:r w:rsidRPr="0029618A">
        <w:rPr>
          <w:rFonts w:eastAsia="Liberation Mono"/>
          <w:sz w:val="20"/>
          <w:szCs w:val="20"/>
        </w:rPr>
        <w:t xml:space="preserve">[j] + </w:t>
      </w:r>
      <w:proofErr w:type="spellStart"/>
      <w:r w:rsidRPr="0029618A">
        <w:rPr>
          <w:rFonts w:eastAsia="Liberation Mono"/>
          <w:sz w:val="20"/>
          <w:szCs w:val="20"/>
        </w:rPr>
        <w:t>dx</w:t>
      </w:r>
      <w:proofErr w:type="spellEnd"/>
    </w:p>
    <w:p w14:paraId="70BE6B7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Эта книжка</w:t>
      </w:r>
      <w:r>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14:paraId="542D35A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Гамма-распределение </w:t>
      </w:r>
      <m:oMath>
        <m:r>
          <w:rPr>
            <w:rFonts w:ascii="Cambria Math" w:eastAsia="Cambria Math" w:hAnsi="Cambria Math"/>
            <w:sz w:val="24"/>
            <w:szCs w:val="24"/>
          </w:rPr>
          <m:t>Gamma(k,θ)</m:t>
        </m:r>
      </m:oMath>
      <w:r w:rsidRPr="0029618A">
        <w:rPr>
          <w:rFonts w:eastAsia="Times New Roman"/>
          <w:sz w:val="24"/>
          <w:szCs w:val="24"/>
        </w:rPr>
        <w:t xml:space="preserve"> — это двухпараметрическое распределение, которое часто используется как обобщение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и сводится к нему при </w:t>
      </w:r>
      <m:oMath>
        <m:r>
          <w:rPr>
            <w:rFonts w:ascii="Cambria Math" w:eastAsia="Cambria Math" w:hAnsi="Cambria Math"/>
            <w:sz w:val="24"/>
            <w:szCs w:val="24"/>
          </w:rPr>
          <m:t>k=1</m:t>
        </m:r>
      </m:oMath>
      <w:r w:rsidRPr="0029618A">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r>
        <w:rPr>
          <w:rFonts w:eastAsia="Times New Roman"/>
          <w:sz w:val="24"/>
          <w:szCs w:val="24"/>
        </w:rPr>
        <w:t xml:space="preserve">Случайная величина называется бесконечно делимой, если для любого числа </w:t>
      </w:r>
      <w:r>
        <w:rPr>
          <w:rFonts w:eastAsia="Times New Roman"/>
          <w:sz w:val="24"/>
          <w:szCs w:val="24"/>
          <w:lang w:val="en-US"/>
        </w:rPr>
        <w:t>n</w:t>
      </w:r>
      <w:r w:rsidRPr="00BB52AF">
        <w:rPr>
          <w:rFonts w:eastAsia="Times New Roman"/>
          <w:sz w:val="24"/>
          <w:szCs w:val="24"/>
        </w:rPr>
        <w:t xml:space="preserve"> </w:t>
      </w:r>
      <w:r>
        <w:rPr>
          <w:rFonts w:eastAsia="Times New Roman"/>
          <w:sz w:val="24"/>
          <w:szCs w:val="24"/>
        </w:rPr>
        <w:t xml:space="preserve">≥ </w:t>
      </w:r>
      <w:r w:rsidRPr="00BB52AF">
        <w:rPr>
          <w:rFonts w:eastAsia="Times New Roman"/>
          <w:sz w:val="24"/>
          <w:szCs w:val="24"/>
        </w:rPr>
        <w:t>1</w:t>
      </w:r>
      <w:r>
        <w:rPr>
          <w:rFonts w:eastAsia="Times New Roman"/>
          <w:sz w:val="24"/>
          <w:szCs w:val="24"/>
        </w:rPr>
        <w:t xml:space="preserve"> ее можно представить в виде суммы </w:t>
      </w:r>
      <w:r>
        <w:rPr>
          <w:rFonts w:eastAsia="Times New Roman"/>
          <w:sz w:val="24"/>
          <w:szCs w:val="24"/>
          <w:lang w:val="en-US"/>
        </w:rPr>
        <w:t>n</w:t>
      </w:r>
      <w:r>
        <w:rPr>
          <w:rFonts w:eastAsia="Times New Roman"/>
          <w:sz w:val="24"/>
          <w:szCs w:val="24"/>
        </w:rPr>
        <w:t xml:space="preserve"> независимых одинаково распределенных случайных величин</w:t>
      </w:r>
      <w:r w:rsidRPr="0029618A">
        <w:rPr>
          <w:rFonts w:eastAsia="Times New Roman"/>
          <w:sz w:val="24"/>
          <w:szCs w:val="24"/>
        </w:rPr>
        <w:t xml:space="preserve">. А если эти слагаемые </w:t>
      </w:r>
      <w:r>
        <w:rPr>
          <w:rFonts w:eastAsia="Times New Roman"/>
          <w:sz w:val="24"/>
          <w:szCs w:val="24"/>
        </w:rPr>
        <w:t xml:space="preserve">имеют то же распределение, что и исходная случайная величина, </w:t>
      </w:r>
      <w:r w:rsidRPr="0029618A">
        <w:rPr>
          <w:rFonts w:eastAsia="Times New Roman"/>
          <w:sz w:val="24"/>
          <w:szCs w:val="24"/>
        </w:rPr>
        <w:t xml:space="preserve">то </w:t>
      </w:r>
      <w:r>
        <w:rPr>
          <w:rFonts w:eastAsia="Times New Roman"/>
          <w:sz w:val="24"/>
          <w:szCs w:val="24"/>
        </w:rPr>
        <w:t>она</w:t>
      </w:r>
      <w:r w:rsidRPr="0029618A">
        <w:rPr>
          <w:rFonts w:eastAsia="Times New Roman"/>
          <w:sz w:val="24"/>
          <w:szCs w:val="24"/>
        </w:rPr>
        <w:t xml:space="preserve"> называется устойчив</w:t>
      </w:r>
      <w:r>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14:paraId="657032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14:paraId="1C5D2BE6"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,θ</m:t>
              </m:r>
            </m:e>
          </m:d>
          <m:r>
            <w:rPr>
              <w:rFonts w:ascii="Cambria Math" w:eastAsia="Cambria Math" w:hAnsi="Cambria Math"/>
              <w:sz w:val="24"/>
              <w:szCs w:val="24"/>
            </w:rPr>
            <m:t>, 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 то x+y∼Gamma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m:t>
          </m:r>
        </m:oMath>
      </m:oMathPara>
    </w:p>
    <w:p w14:paraId="3D69CC94"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14:paraId="1EDA222F"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r>
                <w:rPr>
                  <w:rFonts w:ascii="Cambria Math" w:eastAsia="Cambria Math" w:hAnsi="Cambria Math"/>
                  <w:sz w:val="24"/>
                  <w:szCs w:val="24"/>
                </w:rPr>
                <m:t>k,θ</m:t>
              </m:r>
            </m:e>
          </m:d>
          <m:r>
            <w:rPr>
              <w:rFonts w:ascii="Cambria Math" w:eastAsia="Cambria Math" w:hAnsi="Cambria Math"/>
              <w:sz w:val="24"/>
              <w:szCs w:val="24"/>
            </w:rPr>
            <m:t>, то ax∼Gamma(k,aθ).</m:t>
          </m:r>
        </m:oMath>
      </m:oMathPara>
    </w:p>
    <w:p w14:paraId="315E257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Все эти свойства позволили получить распределение благосостояния для нашей модели со средним значением </w:t>
      </w:r>
      <m:oMath>
        <m:r>
          <w:rPr>
            <w:rFonts w:ascii="Cambria Math" w:eastAsia="Cambria Math" w:hAnsi="Cambria Math"/>
            <w:sz w:val="24"/>
            <w:szCs w:val="24"/>
          </w:rPr>
          <m:t>m</m:t>
        </m:r>
      </m:oMath>
      <w:r w:rsidRPr="0029618A">
        <w:rPr>
          <w:rFonts w:eastAsia="Times New Roman"/>
          <w:sz w:val="24"/>
          <w:szCs w:val="24"/>
        </w:rPr>
        <w:t xml:space="preserve"> и коэффициентом </w:t>
      </w:r>
      <m:oMath>
        <m:r>
          <w:rPr>
            <w:rFonts w:ascii="Cambria Math" w:hAnsi="Cambria Math"/>
          </w:rPr>
          <m:t>α</m:t>
        </m:r>
      </m:oMath>
      <w:r w:rsidRPr="0029618A">
        <w:rPr>
          <w:rFonts w:eastAsia="Times New Roman"/>
          <w:sz w:val="24"/>
          <w:szCs w:val="24"/>
        </w:rPr>
        <w:t xml:space="preserve"> в таком виде:</w:t>
      </w:r>
    </w:p>
    <w:p w14:paraId="03CF14A8"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Gamma</m:t>
          </m:r>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-1 ,</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m:t>
                  </m:r>
                </m:e>
              </m:d>
            </m:e>
          </m:d>
          <m:r>
            <w:rPr>
              <w:rFonts w:ascii="Cambria Math" w:eastAsia="Cambria Math" w:hAnsi="Cambria Math"/>
              <w:sz w:val="24"/>
              <w:szCs w:val="24"/>
            </w:rPr>
            <m:t>.</m:t>
          </m:r>
        </m:oMath>
      </m:oMathPara>
    </w:p>
    <w:p w14:paraId="3A5811C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при </w:t>
      </w:r>
      <m:oMath>
        <m:r>
          <w:rPr>
            <w:rFonts w:ascii="Cambria Math" w:eastAsia="Cambria Math" w:hAnsi="Cambria Math"/>
            <w:sz w:val="24"/>
            <w:szCs w:val="24"/>
          </w:rPr>
          <m:t>α&lt;1/2</m:t>
        </m:r>
      </m:oMath>
      <w:r w:rsidRPr="0029618A">
        <w:rPr>
          <w:rFonts w:eastAsia="Times New Roman"/>
          <w:sz w:val="24"/>
          <w:szCs w:val="24"/>
        </w:rPr>
        <w:t xml:space="preserve">. Если тратить больше половины того, что имеешь, вероятность оказаться в бедняках </w:t>
      </w:r>
      <w:r w:rsidRPr="0029618A">
        <w:rPr>
          <w:rFonts w:eastAsia="Times New Roman"/>
          <w:sz w:val="24"/>
          <w:szCs w:val="24"/>
        </w:rPr>
        <w:lastRenderedPageBreak/>
        <w:t>становится не просто отличной от нуля, но и весьма ощутимой. Для различных значений</w:t>
      </w:r>
      <w:r>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14:paraId="5FAEC13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4AA415E" wp14:editId="429A9741">
            <wp:extent cx="3235325" cy="1948153"/>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4" cstate="print"/>
                    <a:srcRect/>
                    <a:stretch>
                      <a:fillRect/>
                    </a:stretch>
                  </pic:blipFill>
                  <pic:spPr>
                    <a:xfrm>
                      <a:off x="0" y="0"/>
                      <a:ext cx="3235325" cy="1948153"/>
                    </a:xfrm>
                    <a:prstGeom prst="rect">
                      <a:avLst/>
                    </a:prstGeom>
                    <a:ln/>
                  </pic:spPr>
                </pic:pic>
              </a:graphicData>
            </a:graphic>
          </wp:inline>
        </w:drawing>
      </w:r>
      <w:r>
        <w:rPr>
          <w:rFonts w:eastAsia="Times New Roman"/>
          <w:i/>
          <w:noProof/>
          <w:sz w:val="24"/>
          <w:szCs w:val="24"/>
        </w:rPr>
        <w:drawing>
          <wp:inline distT="0" distB="0" distL="0" distR="0" wp14:anchorId="3FA965DD" wp14:editId="60B5B38A">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14:paraId="4E37C84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на правом графике в скобках приведены ещё и значения индекса Джини.</w:t>
      </w:r>
    </w:p>
    <w:p w14:paraId="4D0B2F7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m:oMath>
        <m:r>
          <w:rPr>
            <w:rFonts w:ascii="Cambria Math" w:eastAsia="Cambria Math" w:hAnsi="Cambria Math"/>
            <w:sz w:val="24"/>
            <w:szCs w:val="24"/>
          </w:rPr>
          <m:t>α=1/2</m:t>
        </m:r>
      </m:oMath>
      <w:r w:rsidRPr="0029618A">
        <w:rPr>
          <w:rFonts w:eastAsia="Times New Roman"/>
          <w:sz w:val="24"/>
          <w:szCs w:val="24"/>
        </w:rPr>
        <w:t xml:space="preserve"> равновесное распределение становится экс</w:t>
      </w:r>
      <w:proofErr w:type="spellStart"/>
      <w:r w:rsidRPr="0029618A">
        <w:rPr>
          <w:rFonts w:eastAsia="Times New Roman"/>
          <w:sz w:val="24"/>
          <w:szCs w:val="24"/>
        </w:rPr>
        <w:t>поненциальным</w:t>
      </w:r>
      <w:proofErr w:type="spellEnd"/>
      <w:r w:rsidRPr="0029618A">
        <w:rPr>
          <w:rFonts w:eastAsia="Times New Roman"/>
          <w:sz w:val="24"/>
          <w:szCs w:val="24"/>
        </w:rPr>
        <w:t xml:space="preserve">, как в модели при равном обмене. Напомню, что экспоненциальное распределение является частным случаем гамма-распределения с параметром </w:t>
      </w:r>
      <m:oMath>
        <m:r>
          <w:rPr>
            <w:rFonts w:ascii="Cambria Math" w:eastAsia="Cambria Math" w:hAnsi="Cambria Math"/>
            <w:sz w:val="24"/>
            <w:szCs w:val="24"/>
          </w:rPr>
          <m:t>k=1</m:t>
        </m:r>
      </m:oMath>
      <w:r w:rsidRPr="0029618A">
        <w:rPr>
          <w:rFonts w:eastAsia="Times New Roman"/>
          <w:sz w:val="24"/>
          <w:szCs w:val="24"/>
        </w:rPr>
        <w:t xml:space="preserve">,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 </w:t>
      </w:r>
      <m:oMath>
        <m:r>
          <w:rPr>
            <w:rFonts w:ascii="Cambria Math" w:hAnsi="Cambria Math"/>
          </w:rPr>
          <m:t>α</m:t>
        </m:r>
      </m:oMath>
      <w:r w:rsidRPr="0029618A">
        <w:rPr>
          <w:rFonts w:eastAsia="Times New Roman"/>
          <w:sz w:val="24"/>
          <w:szCs w:val="24"/>
        </w:rPr>
        <w:t xml:space="preserve">. Посмотрите, как изменяется энтропия по мере развития ситуации при </w:t>
      </w:r>
      <m:oMath>
        <m:r>
          <w:rPr>
            <w:rFonts w:ascii="Cambria Math" w:eastAsia="Cambria Math" w:hAnsi="Cambria Math"/>
            <w:sz w:val="24"/>
            <w:szCs w:val="24"/>
          </w:rPr>
          <m:t>α=0.75</m:t>
        </m:r>
      </m:oMath>
      <w:r w:rsidRPr="0029618A">
        <w:rPr>
          <w:rFonts w:eastAsia="Times New Roman"/>
          <w:sz w:val="24"/>
          <w:szCs w:val="24"/>
        </w:rPr>
        <w:t>:</w:t>
      </w:r>
    </w:p>
    <w:p w14:paraId="41281895"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5B59052" wp14:editId="116E75CE">
            <wp:extent cx="4354195" cy="264541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6" cstate="print"/>
                    <a:srcRect/>
                    <a:stretch>
                      <a:fillRect/>
                    </a:stretch>
                  </pic:blipFill>
                  <pic:spPr>
                    <a:xfrm>
                      <a:off x="0" y="0"/>
                      <a:ext cx="4354195" cy="2645410"/>
                    </a:xfrm>
                    <a:prstGeom prst="rect">
                      <a:avLst/>
                    </a:prstGeom>
                    <a:ln/>
                  </pic:spPr>
                </pic:pic>
              </a:graphicData>
            </a:graphic>
          </wp:inline>
        </w:drawing>
      </w:r>
    </w:p>
    <w:p w14:paraId="3A43E2B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14:paraId="595E9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Pr>
          <w:rFonts w:eastAsia="Times New Roman"/>
          <w:sz w:val="24"/>
          <w:szCs w:val="24"/>
        </w:rPr>
        <w:t xml:space="preserve"> при</w:t>
      </w:r>
      <w:r w:rsidRPr="0029618A">
        <w:rPr>
          <w:rFonts w:eastAsia="Times New Roman"/>
          <w:sz w:val="24"/>
          <w:szCs w:val="24"/>
        </w:rPr>
        <w:t xml:space="preserve"> </w:t>
      </w:r>
      <m:oMath>
        <m:r>
          <w:rPr>
            <w:rFonts w:ascii="Cambria Math" w:eastAsia="Cambria Math" w:hAnsi="Cambria Math"/>
            <w:sz w:val="24"/>
            <w:szCs w:val="24"/>
          </w:rPr>
          <m:t>α=0.75</m:t>
        </m:r>
      </m:oMath>
      <w:r w:rsidRPr="0029618A">
        <w:rPr>
          <w:rFonts w:eastAsia="Times New Roman"/>
          <w:sz w:val="24"/>
          <w:szCs w:val="24"/>
        </w:rPr>
        <w:t xml:space="preserve"> экспоненциальное распределение соответствует нестационарному состоянию. </w:t>
      </w:r>
    </w:p>
    <w:p w14:paraId="1C206B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Исследователи из Бостонского университета Исполатов и </w:t>
      </w:r>
      <w:proofErr w:type="spellStart"/>
      <w:r w:rsidRPr="0029618A">
        <w:rPr>
          <w:rFonts w:eastAsia="Times New Roman"/>
          <w:sz w:val="24"/>
          <w:szCs w:val="24"/>
        </w:rPr>
        <w:t>Крапивский</w:t>
      </w:r>
      <w:proofErr w:type="spellEnd"/>
      <w:r w:rsidRPr="0029618A">
        <w:rPr>
          <w:rFonts w:eastAsia="Times New Roman"/>
          <w:sz w:val="24"/>
          <w:szCs w:val="24"/>
          <w:vertAlign w:val="superscript"/>
        </w:rPr>
        <w:footnoteReference w:id="35"/>
      </w:r>
      <w:r w:rsidRPr="0029618A">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w:t>
      </w:r>
      <w:r>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14:paraId="22C100BA"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 </w:t>
      </w:r>
      <w:proofErr w:type="spellStart"/>
      <w:r w:rsidRPr="0029618A">
        <w:rPr>
          <w:rFonts w:eastAsia="Courier New"/>
          <w:sz w:val="20"/>
          <w:szCs w:val="20"/>
        </w:rPr>
        <w:t>alpha</w:t>
      </w:r>
      <w:proofErr w:type="spellEnd"/>
      <w:r w:rsidRPr="0029618A">
        <w:rPr>
          <w:rFonts w:eastAsia="Courier New"/>
          <w:sz w:val="20"/>
          <w:szCs w:val="20"/>
        </w:rPr>
        <w:t xml:space="preserve"> — доля капитала, которая тратится при обмене, </w:t>
      </w:r>
      <w:proofErr w:type="spellStart"/>
      <w:r w:rsidRPr="0029618A">
        <w:rPr>
          <w:rFonts w:eastAsia="Courier New"/>
          <w:sz w:val="20"/>
          <w:szCs w:val="20"/>
        </w:rPr>
        <w:t>beta</w:t>
      </w:r>
      <w:proofErr w:type="spellEnd"/>
      <w:r w:rsidRPr="0029618A">
        <w:rPr>
          <w:rFonts w:eastAsia="Courier New"/>
          <w:sz w:val="20"/>
          <w:szCs w:val="20"/>
        </w:rPr>
        <w:t xml:space="preserve"> — доля капитала, приобретаемого при обмене.</w:t>
      </w:r>
    </w:p>
    <w:p w14:paraId="6145A94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487CBE9F"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14:paraId="74A9B6D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2DD7870F"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2D5441">
        <w:rPr>
          <w:rFonts w:eastAsia="Courier New"/>
          <w:sz w:val="20"/>
          <w:szCs w:val="20"/>
          <w:lang w:val="en-US"/>
        </w:rPr>
        <w:t xml:space="preserve"> </w:t>
      </w:r>
      <w:proofErr w:type="spellStart"/>
      <w:r w:rsidRPr="002D5441">
        <w:rPr>
          <w:rFonts w:eastAsia="Courier New"/>
          <w:sz w:val="20"/>
          <w:szCs w:val="20"/>
          <w:lang w:val="en-US"/>
        </w:rPr>
        <w:t>xs</w:t>
      </w:r>
      <w:proofErr w:type="spellEnd"/>
      <w:r w:rsidRPr="002D5441">
        <w:rPr>
          <w:rFonts w:eastAsia="Courier New"/>
          <w:sz w:val="20"/>
          <w:szCs w:val="20"/>
          <w:lang w:val="en-US"/>
        </w:rPr>
        <w:t>[i] &gt; 0</w:t>
      </w:r>
    </w:p>
    <w:p w14:paraId="40650C29"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floor(</w:t>
      </w:r>
      <w:proofErr w:type="spellStart"/>
      <w:r w:rsidRPr="002D5441">
        <w:rPr>
          <w:rFonts w:eastAsia="Courier New"/>
          <w:sz w:val="20"/>
          <w:szCs w:val="20"/>
          <w:lang w:val="en-US"/>
        </w:rPr>
        <w:t>xs</w:t>
      </w:r>
      <w:proofErr w:type="spellEnd"/>
      <w:r w:rsidRPr="002D5441">
        <w:rPr>
          <w:rFonts w:eastAsia="Courier New"/>
          <w:sz w:val="20"/>
          <w:szCs w:val="20"/>
          <w:lang w:val="en-US"/>
        </w:rPr>
        <w:t>[i]*alpha)</w:t>
      </w:r>
    </w:p>
    <w:p w14:paraId="7F90663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proofErr w:type="spellStart"/>
      <w:r w:rsidRPr="0029618A">
        <w:rPr>
          <w:rFonts w:eastAsia="Courier New"/>
          <w:sz w:val="20"/>
          <w:szCs w:val="20"/>
        </w:rPr>
        <w:t>xs</w:t>
      </w:r>
      <w:proofErr w:type="spellEnd"/>
      <w:r w:rsidRPr="0029618A">
        <w:rPr>
          <w:rFonts w:eastAsia="Courier New"/>
          <w:sz w:val="20"/>
          <w:szCs w:val="20"/>
        </w:rPr>
        <w:t xml:space="preserve">[i] &lt;- </w:t>
      </w:r>
      <w:proofErr w:type="spellStart"/>
      <w:r w:rsidRPr="0029618A">
        <w:rPr>
          <w:rFonts w:eastAsia="Courier New"/>
          <w:sz w:val="20"/>
          <w:szCs w:val="20"/>
        </w:rPr>
        <w:t>xs</w:t>
      </w:r>
      <w:proofErr w:type="spellEnd"/>
      <w:r w:rsidRPr="0029618A">
        <w:rPr>
          <w:rFonts w:eastAsia="Courier New"/>
          <w:sz w:val="20"/>
          <w:szCs w:val="20"/>
        </w:rPr>
        <w:t xml:space="preserve">[i] - </w:t>
      </w:r>
      <w:proofErr w:type="spellStart"/>
      <w:r w:rsidRPr="0029618A">
        <w:rPr>
          <w:rFonts w:eastAsia="Courier New"/>
          <w:sz w:val="20"/>
          <w:szCs w:val="20"/>
        </w:rPr>
        <w:t>dx</w:t>
      </w:r>
      <w:proofErr w:type="spellEnd"/>
    </w:p>
    <w:p w14:paraId="61AD7C2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w:t>
      </w:r>
      <w:proofErr w:type="spellStart"/>
      <w:r w:rsidRPr="0029618A">
        <w:rPr>
          <w:rFonts w:eastAsia="Courier New"/>
          <w:sz w:val="20"/>
          <w:szCs w:val="20"/>
        </w:rPr>
        <w:t>dx</w:t>
      </w:r>
      <w:proofErr w:type="spellEnd"/>
      <w:r w:rsidRPr="0029618A">
        <w:rPr>
          <w:rFonts w:eastAsia="Courier New"/>
          <w:sz w:val="20"/>
          <w:szCs w:val="20"/>
        </w:rPr>
        <w:t xml:space="preserve"> &gt; 0</w:t>
      </w:r>
    </w:p>
    <w:p w14:paraId="5781DFD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2C74B02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 xml:space="preserve">d = </w:t>
      </w:r>
      <w:proofErr w:type="gramStart"/>
      <w:r w:rsidRPr="002D5441">
        <w:rPr>
          <w:rFonts w:eastAsia="Courier New"/>
          <w:sz w:val="20"/>
          <w:szCs w:val="20"/>
          <w:lang w:val="en-US"/>
        </w:rPr>
        <w:t>min(</w:t>
      </w:r>
      <w:proofErr w:type="gramEnd"/>
      <w:r w:rsidRPr="002D5441">
        <w:rPr>
          <w:rFonts w:eastAsia="Courier New"/>
          <w:sz w:val="20"/>
          <w:szCs w:val="20"/>
          <w:lang w:val="en-US"/>
        </w:rPr>
        <w:t>dx, floor(</w:t>
      </w:r>
      <w:proofErr w:type="spellStart"/>
      <w:r w:rsidRPr="002D5441">
        <w:rPr>
          <w:rFonts w:eastAsia="Courier New"/>
          <w:sz w:val="20"/>
          <w:szCs w:val="20"/>
          <w:lang w:val="en-US"/>
        </w:rPr>
        <w:t>xs</w:t>
      </w:r>
      <w:proofErr w:type="spellEnd"/>
      <w:r w:rsidRPr="002D5441">
        <w:rPr>
          <w:rFonts w:eastAsia="Courier New"/>
          <w:sz w:val="20"/>
          <w:szCs w:val="20"/>
          <w:lang w:val="en-US"/>
        </w:rPr>
        <w:t>[j]*beta))</w:t>
      </w:r>
    </w:p>
    <w:p w14:paraId="1397278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d</w:t>
      </w:r>
    </w:p>
    <w:p w14:paraId="28D451F1"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dx - d</w:t>
      </w:r>
    </w:p>
    <w:p w14:paraId="745853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rsidRPr="0029618A">
        <w:rPr>
          <w:rFonts w:eastAsia="Times New Roman"/>
          <w:sz w:val="24"/>
          <w:szCs w:val="24"/>
        </w:rPr>
        <w:t>становятся</w:t>
      </w:r>
      <w:proofErr w:type="gramEnd"/>
      <w:r w:rsidRPr="0029618A">
        <w:rPr>
          <w:rFonts w:eastAsia="Times New Roman"/>
          <w:sz w:val="24"/>
          <w:szCs w:val="24"/>
        </w:rP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Pr>
          <w:rFonts w:eastAsia="Times New Roman"/>
          <w:sz w:val="24"/>
          <w:szCs w:val="24"/>
        </w:rPr>
        <w:t>,</w:t>
      </w:r>
      <w:r w:rsidRPr="0029618A">
        <w:rPr>
          <w:rFonts w:eastAsia="Times New Roman"/>
          <w:sz w:val="24"/>
          <w:szCs w:val="24"/>
        </w:rPr>
        <w:t xml:space="preserve"> следовательно</w:t>
      </w:r>
      <w:r>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w:t>
      </w:r>
      <w:proofErr w:type="gramStart"/>
      <w:r w:rsidRPr="0029618A">
        <w:rPr>
          <w:rFonts w:eastAsia="Times New Roman"/>
          <w:sz w:val="24"/>
          <w:szCs w:val="24"/>
        </w:rPr>
        <w:t>от</w:t>
      </w:r>
      <w:proofErr w:type="gramEnd"/>
      <w:r w:rsidRPr="0029618A">
        <w:rPr>
          <w:rFonts w:eastAsia="Times New Roman"/>
          <w:sz w:val="24"/>
          <w:szCs w:val="24"/>
        </w:rPr>
        <w:t xml:space="preserve">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14:paraId="7B8C3EF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Pr>
          <w:rFonts w:eastAsia="Times New Roman"/>
          <w:sz w:val="24"/>
          <w:szCs w:val="24"/>
        </w:rPr>
        <w:t>. Т</w:t>
      </w:r>
      <w:r w:rsidRPr="0029618A">
        <w:rPr>
          <w:rFonts w:eastAsia="Times New Roman"/>
          <w:sz w:val="24"/>
          <w:szCs w:val="24"/>
        </w:rPr>
        <w:t xml:space="preserve">о ли дело модель, предложенная </w:t>
      </w:r>
      <w:proofErr w:type="gramStart"/>
      <w:r w:rsidRPr="0029618A">
        <w:rPr>
          <w:rFonts w:eastAsia="Times New Roman"/>
          <w:sz w:val="24"/>
          <w:szCs w:val="24"/>
        </w:rPr>
        <w:t>Шариковым</w:t>
      </w:r>
      <w:proofErr w:type="gramEnd"/>
      <w:r w:rsidRPr="0029618A">
        <w:rPr>
          <w:rFonts w:eastAsia="Times New Roman"/>
          <w:sz w:val="24"/>
          <w:szCs w:val="24"/>
        </w:rPr>
        <w:t xml:space="preserve">!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w:t>
      </w:r>
      <w:proofErr w:type="spellStart"/>
      <w:r w:rsidRPr="0029618A">
        <w:rPr>
          <w:rFonts w:eastAsia="Times New Roman"/>
          <w:sz w:val="24"/>
          <w:szCs w:val="24"/>
        </w:rPr>
        <w:t>нестационарно</w:t>
      </w:r>
      <w:proofErr w:type="spellEnd"/>
      <w:r w:rsidRPr="0029618A">
        <w:rPr>
          <w:rFonts w:eastAsia="Times New Roman"/>
          <w:sz w:val="24"/>
          <w:szCs w:val="24"/>
        </w:rPr>
        <w:t xml:space="preserve">,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w:t>
      </w:r>
      <w:proofErr w:type="gramStart"/>
      <w:r w:rsidRPr="0029618A">
        <w:rPr>
          <w:rFonts w:eastAsia="Times New Roman"/>
          <w:sz w:val="24"/>
          <w:szCs w:val="24"/>
        </w:rPr>
        <w:t>поганой</w:t>
      </w:r>
      <w:proofErr w:type="gramEnd"/>
      <w:r w:rsidRPr="0029618A">
        <w:rPr>
          <w:rFonts w:eastAsia="Times New Roman"/>
          <w:sz w:val="24"/>
          <w:szCs w:val="24"/>
        </w:rPr>
        <w:t xml:space="preserve"> человеческой натуры, а объективное свойство системы, частью которой мы все являемся. Более того, попытки создать абсолютную справедливость </w:t>
      </w:r>
      <w:proofErr w:type="spellStart"/>
      <w:r w:rsidRPr="0029618A">
        <w:rPr>
          <w:rFonts w:eastAsia="Times New Roman"/>
          <w:sz w:val="24"/>
          <w:szCs w:val="24"/>
        </w:rPr>
        <w:t>по-шариковски</w:t>
      </w:r>
      <w:proofErr w:type="spellEnd"/>
      <w:r w:rsidRPr="0029618A">
        <w:rPr>
          <w:rFonts w:eastAsia="Times New Roman"/>
          <w:sz w:val="24"/>
          <w:szCs w:val="24"/>
        </w:rPr>
        <w:t xml:space="preserve"> всегда проходили с боем и кровью, а результаты, в силу её неравновесности, существовали недолго.</w:t>
      </w:r>
    </w:p>
    <w:p w14:paraId="4E588C0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Вряд ли молекулы и атомы рассуждают о несправедливости своего мира, да и физики с инженерами за двести лет смирились с тем, что</w:t>
      </w:r>
      <w:r>
        <w:rPr>
          <w:rFonts w:eastAsia="Times New Roman"/>
          <w:sz w:val="24"/>
          <w:szCs w:val="24"/>
        </w:rPr>
        <w:t>,</w:t>
      </w:r>
      <w:r w:rsidRPr="0029618A">
        <w:rPr>
          <w:rFonts w:eastAsia="Times New Roman"/>
          <w:sz w:val="24"/>
          <w:szCs w:val="24"/>
        </w:rPr>
        <w:t xml:space="preserve"> какую бы идеальную тепловую машину они н</w:t>
      </w:r>
      <w:r>
        <w:rPr>
          <w:rFonts w:eastAsia="Times New Roman"/>
          <w:sz w:val="24"/>
          <w:szCs w:val="24"/>
        </w:rPr>
        <w:t>и</w:t>
      </w:r>
      <w:r w:rsidRPr="0029618A">
        <w:rPr>
          <w:rFonts w:eastAsia="Times New Roman"/>
          <w:sz w:val="24"/>
          <w:szCs w:val="24"/>
        </w:rPr>
        <w:t xml:space="preserve"> построили, хаос не позволит </w:t>
      </w:r>
      <w:r>
        <w:rPr>
          <w:rFonts w:eastAsia="Times New Roman"/>
          <w:sz w:val="24"/>
          <w:szCs w:val="24"/>
        </w:rPr>
        <w:t xml:space="preserve">полностью </w:t>
      </w:r>
      <w:r w:rsidRPr="0029618A">
        <w:rPr>
          <w:rFonts w:eastAsia="Times New Roman"/>
          <w:sz w:val="24"/>
          <w:szCs w:val="24"/>
        </w:rPr>
        <w:t xml:space="preserve">преобразовать тепло в </w:t>
      </w:r>
      <w:r>
        <w:rPr>
          <w:rFonts w:eastAsia="Times New Roman"/>
          <w:sz w:val="24"/>
          <w:szCs w:val="24"/>
        </w:rPr>
        <w:t xml:space="preserve">механическую </w:t>
      </w:r>
      <w:r w:rsidRPr="0029618A">
        <w:rPr>
          <w:rFonts w:eastAsia="Times New Roman"/>
          <w:sz w:val="24"/>
          <w:szCs w:val="24"/>
        </w:rPr>
        <w:t>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14:paraId="3600E3F3" w14:textId="77777777" w:rsidR="00FC10F8" w:rsidRPr="0029618A" w:rsidRDefault="00FC10F8" w:rsidP="00FC10F8">
      <w:pPr>
        <w:jc w:val="both"/>
      </w:pPr>
    </w:p>
    <w:p w14:paraId="5B35C156" w14:textId="77777777" w:rsidR="00FC10F8" w:rsidRPr="0029618A" w:rsidRDefault="00FC10F8" w:rsidP="00FC10F8">
      <w:pPr>
        <w:pStyle w:val="1"/>
        <w:jc w:val="both"/>
      </w:pPr>
      <w:bookmarkStart w:id="133" w:name="_ir20wy20v3pc" w:colFirst="0" w:colLast="0"/>
      <w:bookmarkEnd w:id="133"/>
      <w:r w:rsidRPr="0029618A">
        <w:br w:type="page"/>
      </w:r>
    </w:p>
    <w:p w14:paraId="3846D4D6" w14:textId="77777777" w:rsidR="00FC10F8" w:rsidRPr="0029618A" w:rsidRDefault="00FC10F8" w:rsidP="00FC10F8">
      <w:pPr>
        <w:pStyle w:val="1"/>
        <w:jc w:val="center"/>
        <w:rPr>
          <w:rFonts w:eastAsia="Cambria"/>
          <w:b/>
        </w:rPr>
      </w:pPr>
      <w:bookmarkStart w:id="134" w:name="_Toc24894067"/>
      <w:r w:rsidRPr="0029618A">
        <w:rPr>
          <w:rFonts w:eastAsia="Cambria"/>
          <w:b/>
        </w:rPr>
        <w:lastRenderedPageBreak/>
        <w:t>Заключение</w:t>
      </w:r>
      <w:bookmarkEnd w:id="134"/>
    </w:p>
    <w:p w14:paraId="105FF25B"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Pr>
          <w:rFonts w:eastAsia="Times New Roman"/>
          <w:sz w:val="24"/>
          <w:szCs w:val="24"/>
        </w:rPr>
        <w:t>,</w:t>
      </w:r>
      <w:r w:rsidRPr="0029618A">
        <w:rPr>
          <w:rFonts w:eastAsia="Times New Roman"/>
          <w:sz w:val="24"/>
          <w:szCs w:val="24"/>
        </w:rPr>
        <w:t xml:space="preserve"> например</w:t>
      </w:r>
      <w:r>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14:paraId="4BE154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Pr>
          <w:rFonts w:eastAsia="Times New Roman"/>
          <w:sz w:val="24"/>
          <w:szCs w:val="24"/>
        </w:rPr>
        <w:t>. Н</w:t>
      </w:r>
      <w:r w:rsidRPr="0029618A">
        <w:rPr>
          <w:rFonts w:eastAsia="Times New Roman"/>
          <w:sz w:val="24"/>
          <w:szCs w:val="24"/>
        </w:rPr>
        <w:t>адо понять</w:t>
      </w:r>
      <w:r>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r>
        <w:rPr>
          <w:rFonts w:eastAsia="Times New Roman"/>
          <w:sz w:val="24"/>
          <w:szCs w:val="24"/>
        </w:rPr>
        <w:t xml:space="preserve">с некоторыми из которых мы знакомились ещё в школе, </w:t>
      </w:r>
      <w:r w:rsidRPr="0029618A">
        <w:rPr>
          <w:rFonts w:eastAsia="Times New Roman"/>
          <w:sz w:val="24"/>
          <w:szCs w:val="24"/>
        </w:rPr>
        <w:t xml:space="preserve">родилась теория Галуа, которая </w:t>
      </w:r>
      <w:r w:rsidRPr="00BB52AF">
        <w:rPr>
          <w:rFonts w:eastAsia="Times New Roman"/>
          <w:sz w:val="24"/>
          <w:szCs w:val="24"/>
        </w:rPr>
        <w:t>расширила взгляд</w:t>
      </w:r>
      <w:r w:rsidRPr="0029618A">
        <w:rPr>
          <w:rFonts w:eastAsia="Times New Roman"/>
          <w:sz w:val="24"/>
          <w:szCs w:val="24"/>
        </w:rPr>
        <w:t xml:space="preserve"> не только на сами уравнения, а практически на</w:t>
      </w:r>
      <w:r>
        <w:rPr>
          <w:rFonts w:eastAsia="Times New Roman"/>
          <w:sz w:val="24"/>
          <w:szCs w:val="24"/>
        </w:rPr>
        <w:t xml:space="preserve"> </w:t>
      </w:r>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14:paraId="1E60F7D2"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Pr>
          <w:rFonts w:eastAsia="Times New Roman"/>
          <w:sz w:val="24"/>
          <w:szCs w:val="24"/>
        </w:rPr>
        <w:t>е</w:t>
      </w:r>
      <w:r w:rsidRPr="0029618A">
        <w:rPr>
          <w:rFonts w:eastAsia="Times New Roman"/>
          <w:sz w:val="24"/>
          <w:szCs w:val="24"/>
        </w:rPr>
        <w:t xml:space="preserve"> о</w:t>
      </w:r>
      <w:r>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Pr>
          <w:rFonts w:eastAsia="Times New Roman"/>
          <w:sz w:val="24"/>
          <w:szCs w:val="24"/>
        </w:rPr>
        <w:t xml:space="preserve">вроде </w:t>
      </w:r>
      <w:r w:rsidRPr="0029618A">
        <w:rPr>
          <w:rFonts w:eastAsia="Times New Roman"/>
          <w:sz w:val="24"/>
          <w:szCs w:val="24"/>
        </w:rPr>
        <w:t>“ложно/истинно”</w:t>
      </w:r>
      <w:r>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14:paraId="090FE9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14:paraId="426AFAFF"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1D2BD97D" w14:textId="77777777" w:rsidR="00FC10F8" w:rsidRPr="0029618A" w:rsidRDefault="00FC10F8" w:rsidP="00FC10F8">
      <w:pPr>
        <w:pStyle w:val="1"/>
        <w:spacing w:line="288" w:lineRule="auto"/>
        <w:ind w:firstLine="397"/>
        <w:jc w:val="both"/>
      </w:pPr>
      <w:bookmarkStart w:id="135" w:name="_Toc24894068"/>
      <w:r w:rsidRPr="0029618A">
        <w:t>Рекомендуемая литература</w:t>
      </w:r>
      <w:bookmarkEnd w:id="135"/>
    </w:p>
    <w:p w14:paraId="4D81CDC8" w14:textId="7144DE7E" w:rsidR="00FC10F8" w:rsidRPr="00733DD8" w:rsidRDefault="00FC10F8" w:rsidP="0012471D">
      <w:pPr>
        <w:pStyle w:val="af6"/>
        <w:numPr>
          <w:ilvl w:val="0"/>
          <w:numId w:val="4"/>
        </w:numPr>
      </w:pPr>
      <w:r w:rsidRPr="00733DD8">
        <w:t>Колмогоров А.Н. Основные понятия теории вероятностей. Изд. стереотип.</w:t>
      </w:r>
      <w:r w:rsidR="005B7CC6">
        <w:t xml:space="preserve"> </w:t>
      </w:r>
      <w:r w:rsidRPr="00733DD8">
        <w:t>URSS. 2019. </w:t>
      </w:r>
      <w:r>
        <w:t xml:space="preserve">– </w:t>
      </w:r>
      <w:r w:rsidRPr="00733DD8">
        <w:t>120 с. </w:t>
      </w:r>
    </w:p>
    <w:p w14:paraId="07C05FA8" w14:textId="77777777" w:rsidR="00FC10F8" w:rsidRPr="00733DD8" w:rsidRDefault="00FC10F8" w:rsidP="00FC10F8">
      <w:pPr>
        <w:pStyle w:val="af6"/>
        <w:numPr>
          <w:ilvl w:val="0"/>
          <w:numId w:val="4"/>
        </w:numPr>
      </w:pPr>
      <w:r w:rsidRPr="00733DD8">
        <w:lastRenderedPageBreak/>
        <w:t xml:space="preserve">Дж. </w:t>
      </w:r>
      <w:proofErr w:type="spellStart"/>
      <w:r w:rsidRPr="00733DD8">
        <w:t>Мазур</w:t>
      </w:r>
      <w:proofErr w:type="spellEnd"/>
      <w:r w:rsidRPr="00733DD8">
        <w:t xml:space="preserve">. Игра случая. Математика и мифология совпадения.  Альпина </w:t>
      </w:r>
      <w:proofErr w:type="spellStart"/>
      <w:r w:rsidRPr="00733DD8">
        <w:t>Диджитал</w:t>
      </w:r>
      <w:proofErr w:type="spellEnd"/>
      <w:r w:rsidRPr="00733DD8">
        <w:t xml:space="preserve">, 2017, </w:t>
      </w:r>
      <w:r>
        <w:t xml:space="preserve">– </w:t>
      </w:r>
      <w:r w:rsidRPr="00733DD8">
        <w:t xml:space="preserve">292 с.  </w:t>
      </w:r>
    </w:p>
    <w:p w14:paraId="7A225604" w14:textId="77777777" w:rsidR="00FC10F8" w:rsidRPr="00124774" w:rsidRDefault="00FC10F8" w:rsidP="00FC10F8">
      <w:pPr>
        <w:pStyle w:val="af6"/>
        <w:numPr>
          <w:ilvl w:val="0"/>
          <w:numId w:val="4"/>
        </w:numPr>
      </w:pPr>
      <w:r w:rsidRPr="00733DD8">
        <w:t xml:space="preserve">Леонард </w:t>
      </w:r>
      <w:proofErr w:type="spellStart"/>
      <w:r w:rsidRPr="00733DD8">
        <w:t>Млодинов</w:t>
      </w:r>
      <w:proofErr w:type="spellEnd"/>
      <w:r w:rsidRPr="00733DD8">
        <w:t>. (Не</w:t>
      </w:r>
      <w:proofErr w:type="gramStart"/>
      <w:r w:rsidRPr="00733DD8">
        <w:t>)с</w:t>
      </w:r>
      <w:proofErr w:type="gramEnd"/>
      <w:r w:rsidRPr="00733DD8">
        <w:t>ове</w:t>
      </w:r>
      <w:r w:rsidRPr="008E5C3A">
        <w:t xml:space="preserve">ршенная случайность. Как случай управляет нашей </w:t>
      </w:r>
      <w:r w:rsidRPr="00124774">
        <w:t xml:space="preserve">жизнью. </w:t>
      </w:r>
      <w:proofErr w:type="spellStart"/>
      <w:r w:rsidRPr="00124774">
        <w:t>Гаятри</w:t>
      </w:r>
      <w:proofErr w:type="spellEnd"/>
      <w:r w:rsidRPr="00124774">
        <w:t xml:space="preserve">, 2008, </w:t>
      </w:r>
      <w:r>
        <w:t xml:space="preserve">– </w:t>
      </w:r>
      <w:r w:rsidRPr="00124774">
        <w:t>352 с.</w:t>
      </w:r>
    </w:p>
    <w:p w14:paraId="124ADB2E" w14:textId="77777777" w:rsidR="00FC10F8" w:rsidRPr="00733DD8" w:rsidRDefault="00FC10F8" w:rsidP="00FC10F8">
      <w:pPr>
        <w:pStyle w:val="af6"/>
        <w:numPr>
          <w:ilvl w:val="0"/>
          <w:numId w:val="4"/>
        </w:numPr>
      </w:pPr>
      <w:r w:rsidRPr="00124774">
        <w:t>Р. Курант</w:t>
      </w:r>
      <w:r>
        <w:t>,</w:t>
      </w:r>
      <w:r w:rsidRPr="00124774">
        <w:t xml:space="preserve"> Г. </w:t>
      </w:r>
      <w:proofErr w:type="spellStart"/>
      <w:r w:rsidRPr="00124774">
        <w:t>Роббинс</w:t>
      </w:r>
      <w:proofErr w:type="spellEnd"/>
      <w:r>
        <w:t>.</w:t>
      </w:r>
      <w:r w:rsidRPr="00124774">
        <w:t xml:space="preserve"> Что такое математика? (Элементарный очерк идей и методов) 3-е изд., </w:t>
      </w:r>
      <w:proofErr w:type="spellStart"/>
      <w:r w:rsidRPr="00124774">
        <w:t>испр</w:t>
      </w:r>
      <w:proofErr w:type="spellEnd"/>
      <w:r w:rsidRPr="00124774">
        <w:t xml:space="preserve">. и доп. - М.: 2001. </w:t>
      </w:r>
      <w:r>
        <w:t>–</w:t>
      </w:r>
      <w:r w:rsidRPr="00124774">
        <w:t>  568с.</w:t>
      </w:r>
      <w:r w:rsidRPr="00124774">
        <w:rPr>
          <w:color w:val="000000"/>
          <w:shd w:val="clear" w:color="auto" w:fill="F7F7F7"/>
        </w:rPr>
        <w:t> </w:t>
      </w:r>
      <w:r w:rsidRPr="00733DD8">
        <w:t>Перевод с английского под редакцией А. Н. Колмогорова.</w:t>
      </w:r>
    </w:p>
    <w:p w14:paraId="5CC733C6" w14:textId="77777777" w:rsidR="00FC10F8" w:rsidRDefault="00FC10F8" w:rsidP="00FC10F8">
      <w:pPr>
        <w:pStyle w:val="af6"/>
        <w:numPr>
          <w:ilvl w:val="0"/>
          <w:numId w:val="4"/>
        </w:numPr>
      </w:pPr>
      <w:r w:rsidRPr="00733DD8">
        <w:t>В. И. Арнольд</w:t>
      </w:r>
      <w:r>
        <w:t>.</w:t>
      </w:r>
      <w:r w:rsidRPr="00733DD8">
        <w:t xml:space="preserve"> Что такое математика?</w:t>
      </w:r>
      <w:r w:rsidRPr="00EF207D">
        <w:t xml:space="preserve">  </w:t>
      </w:r>
      <w:hyperlink r:id="rId127" w:history="1">
        <w:r w:rsidRPr="00EF207D">
          <w:t>МЦНМО</w:t>
        </w:r>
      </w:hyperlink>
      <w:r w:rsidRPr="00EF207D">
        <w:t>, 201</w:t>
      </w:r>
      <w:r>
        <w:t>2</w:t>
      </w:r>
      <w:r w:rsidRPr="00EF207D">
        <w:t>.</w:t>
      </w:r>
      <w:r>
        <w:t xml:space="preserve"> – 108 с.</w:t>
      </w:r>
    </w:p>
    <w:p w14:paraId="611A1862" w14:textId="77777777" w:rsidR="00FC10F8" w:rsidRPr="00EF207D" w:rsidRDefault="00FC10F8" w:rsidP="00FC10F8">
      <w:pPr>
        <w:pStyle w:val="af6"/>
        <w:numPr>
          <w:ilvl w:val="0"/>
          <w:numId w:val="4"/>
        </w:numPr>
      </w:pPr>
      <w:r w:rsidRPr="00EF207D">
        <w:t>В. И. Арнольд. Экспериментальная математика.  </w:t>
      </w:r>
      <w:hyperlink r:id="rId128" w:history="1">
        <w:r w:rsidRPr="00EF207D">
          <w:t>МЦНМО</w:t>
        </w:r>
      </w:hyperlink>
      <w:r w:rsidRPr="00EF207D">
        <w:t>, 2018.</w:t>
      </w:r>
      <w:r>
        <w:t xml:space="preserve"> – 184 с.</w:t>
      </w:r>
    </w:p>
    <w:p w14:paraId="41263F31" w14:textId="7A188E31" w:rsidR="00FC10F8" w:rsidRPr="00EF207D" w:rsidRDefault="00FC10F8" w:rsidP="00FC10F8">
      <w:pPr>
        <w:pStyle w:val="af6"/>
        <w:numPr>
          <w:ilvl w:val="0"/>
          <w:numId w:val="4"/>
        </w:numPr>
      </w:pPr>
      <w:r>
        <w:t xml:space="preserve">С. </w:t>
      </w:r>
      <w:r w:rsidRPr="00EF207D">
        <w:t xml:space="preserve">Сингх. Великая Теорема Ферма. МЦНМО, 2000, </w:t>
      </w:r>
      <w:r>
        <w:t>– 234 с.</w:t>
      </w:r>
    </w:p>
    <w:p w14:paraId="73532199" w14:textId="77777777" w:rsidR="00FC10F8" w:rsidRPr="00733DD8" w:rsidRDefault="00FC10F8" w:rsidP="00FC10F8">
      <w:pPr>
        <w:pStyle w:val="af6"/>
        <w:numPr>
          <w:ilvl w:val="0"/>
          <w:numId w:val="4"/>
        </w:numPr>
      </w:pPr>
      <w:r w:rsidRPr="00733DD8">
        <w:t>Дж</w:t>
      </w:r>
      <w:r>
        <w:t>.</w:t>
      </w:r>
      <w:r w:rsidRPr="00733DD8">
        <w:t xml:space="preserve"> </w:t>
      </w:r>
      <w:proofErr w:type="spellStart"/>
      <w:r w:rsidRPr="00733DD8">
        <w:t>Элленберг</w:t>
      </w:r>
      <w:proofErr w:type="spellEnd"/>
      <w:r w:rsidRPr="00733DD8">
        <w:t>. Как не ошибаться. Сила математического мышления.</w:t>
      </w:r>
      <w:r>
        <w:t xml:space="preserve"> МИФ. 2017. – 576 с.</w:t>
      </w:r>
    </w:p>
    <w:p w14:paraId="573CF2E0" w14:textId="77777777" w:rsidR="00FC10F8" w:rsidRPr="00733DD8" w:rsidRDefault="00FC10F8" w:rsidP="00FC10F8">
      <w:pPr>
        <w:pStyle w:val="af6"/>
        <w:numPr>
          <w:ilvl w:val="0"/>
          <w:numId w:val="4"/>
        </w:numPr>
      </w:pPr>
      <w:r w:rsidRPr="00733DD8">
        <w:t>С</w:t>
      </w:r>
      <w:r>
        <w:t>.</w:t>
      </w:r>
      <w:r w:rsidRPr="00733DD8">
        <w:t xml:space="preserve"> </w:t>
      </w:r>
      <w:proofErr w:type="spellStart"/>
      <w:r w:rsidRPr="00733DD8">
        <w:t>Строгац</w:t>
      </w:r>
      <w:proofErr w:type="spellEnd"/>
      <w:r w:rsidRPr="00733DD8">
        <w:t>. Удовольствие от х.</w:t>
      </w:r>
      <w:r>
        <w:t xml:space="preserve"> МИФ. 2017. – 560 с.</w:t>
      </w:r>
    </w:p>
    <w:p w14:paraId="583E64CC" w14:textId="754014C5" w:rsidR="00FC10F8" w:rsidRPr="00EF207D" w:rsidRDefault="000A1E18" w:rsidP="00FC10F8">
      <w:pPr>
        <w:pStyle w:val="af6"/>
        <w:numPr>
          <w:ilvl w:val="0"/>
          <w:numId w:val="4"/>
        </w:numPr>
        <w:rPr>
          <w:lang w:val="en-US"/>
        </w:rPr>
      </w:pPr>
      <w:r>
        <w:t xml:space="preserve">Эдуард </w:t>
      </w:r>
      <w:r w:rsidR="00FC10F8" w:rsidRPr="00733DD8">
        <w:t>Френкель</w:t>
      </w:r>
      <w:r w:rsidR="00FC10F8" w:rsidRPr="00BB52AF">
        <w:t xml:space="preserve">. </w:t>
      </w:r>
      <w:r w:rsidR="00FC10F8" w:rsidRPr="00733DD8">
        <w:t>Любовь</w:t>
      </w:r>
      <w:r w:rsidR="00FC10F8" w:rsidRPr="00BB52AF">
        <w:t xml:space="preserve"> </w:t>
      </w:r>
      <w:r w:rsidR="00FC10F8" w:rsidRPr="00733DD8">
        <w:t>и</w:t>
      </w:r>
      <w:r w:rsidR="00FC10F8" w:rsidRPr="00BB52AF">
        <w:t xml:space="preserve"> </w:t>
      </w:r>
      <w:r w:rsidR="00FC10F8" w:rsidRPr="00733DD8">
        <w:t>математика</w:t>
      </w:r>
      <w:r w:rsidR="00FC10F8" w:rsidRPr="00BB52AF">
        <w:t xml:space="preserve">. </w:t>
      </w:r>
      <w:r w:rsidR="00FC10F8">
        <w:t>Питер</w:t>
      </w:r>
      <w:r w:rsidR="00FC10F8" w:rsidRPr="00BB52AF">
        <w:t xml:space="preserve">. </w:t>
      </w:r>
      <w:r w:rsidR="00FC10F8" w:rsidRPr="00EF207D">
        <w:rPr>
          <w:lang w:val="en-US"/>
        </w:rPr>
        <w:t xml:space="preserve">2015. </w:t>
      </w:r>
      <w:r w:rsidR="00FC10F8">
        <w:t>– 352 с.</w:t>
      </w:r>
    </w:p>
    <w:p w14:paraId="6CADD5C0" w14:textId="77777777" w:rsidR="00FC10F8" w:rsidRPr="0029618A" w:rsidRDefault="00FC10F8" w:rsidP="00FC10F8">
      <w:pPr>
        <w:rPr>
          <w:rFonts w:eastAsia="Times New Roman"/>
          <w:sz w:val="24"/>
          <w:szCs w:val="24"/>
        </w:rPr>
      </w:pPr>
    </w:p>
    <w:p w14:paraId="63EE1950"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404E07ED" w14:textId="77777777" w:rsidR="0099050E" w:rsidRDefault="0099050E"/>
    <w:sectPr w:rsidR="0099050E" w:rsidSect="00333E94">
      <w:headerReference w:type="default" r:id="rId129"/>
      <w:pgSz w:w="11909" w:h="16834"/>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4" w:author="Пользователь" w:date="2019-11-16T17:17:00Z" w:initials="П">
    <w:p w14:paraId="11313430" w14:textId="77777777" w:rsidR="00CA53CF" w:rsidRDefault="00CA53CF" w:rsidP="00FC10F8">
      <w:pPr>
        <w:pStyle w:val="aa"/>
      </w:pPr>
      <w:r>
        <w:rPr>
          <w:rStyle w:val="a9"/>
        </w:rPr>
        <w:annotationRef/>
      </w:r>
      <w:r>
        <w:t xml:space="preserve">По-моему, тут как раз уместно вставить иллюстрацию – изобразить пример кривой Лоренца для доходов. Иначе не очень понятно. </w:t>
      </w:r>
      <w:proofErr w:type="gramStart"/>
      <w:r>
        <w:t>Но в соответствии с нижеизложенным иллюстрацию можно нарисовать в точности такой же, как с велосипедистом, просто в другой терминологии.</w:t>
      </w:r>
      <w:proofErr w:type="gramEnd"/>
    </w:p>
  </w:comment>
  <w:comment w:id="15" w:author="Пользователь" w:date="2019-11-16T17:17:00Z" w:initials="П">
    <w:p w14:paraId="27ABCF0F" w14:textId="77777777" w:rsidR="00CA53CF" w:rsidRDefault="00CA53CF" w:rsidP="00FC10F8">
      <w:pPr>
        <w:pStyle w:val="aa"/>
      </w:pPr>
      <w:r>
        <w:rPr>
          <w:rStyle w:val="a9"/>
        </w:rPr>
        <w:annotationRef/>
      </w:r>
      <w:r>
        <w:t xml:space="preserve">И эта фраза будет лучше звучать, если отнести ее </w:t>
      </w:r>
      <w:proofErr w:type="gramStart"/>
      <w:r>
        <w:t>ко</w:t>
      </w:r>
      <w:proofErr w:type="gramEnd"/>
      <w:r>
        <w:t xml:space="preserve"> вставленной иллюстрации с распределением доходов, как предложено выше.</w:t>
      </w:r>
    </w:p>
  </w:comment>
  <w:comment w:id="61" w:author="Пользователь" w:date="2019-11-16T23:52:00Z" w:initials="П">
    <w:p w14:paraId="5C33ADAB" w14:textId="340DDB76" w:rsidR="00CA53CF" w:rsidRDefault="00CA53CF">
      <w:pPr>
        <w:pStyle w:val="aa"/>
      </w:pPr>
      <w:r>
        <w:rPr>
          <w:rStyle w:val="a9"/>
        </w:rPr>
        <w:annotationRef/>
      </w:r>
      <w:r>
        <w:t xml:space="preserve">Не нравится мне красный текст – все равно он выглядит так, что в нем </w:t>
      </w:r>
      <w:proofErr w:type="spellStart"/>
      <w:r>
        <w:t>фальсифицируемость</w:t>
      </w:r>
      <w:proofErr w:type="spellEnd"/>
      <w:r>
        <w:t xml:space="preserve"> и теорема Геделя применяются к одному и тому же. Но это не так. Вроде в прошлый раз я предложил вообще убрать слово </w:t>
      </w:r>
      <w:proofErr w:type="spellStart"/>
      <w:r>
        <w:t>фальсифицируемость</w:t>
      </w:r>
      <w:proofErr w:type="spellEnd"/>
      <w:r>
        <w:t xml:space="preserve"> из текста. Если очень жаль такой интересной темы, то можно сделать очень большую сноску про нее, но четко отделить от математики и вычеркнуть вообще Геделя. </w:t>
      </w:r>
    </w:p>
  </w:comment>
  <w:comment w:id="62" w:author="СБ" w:date="2019-11-17T14:21:00Z" w:initials="С">
    <w:p w14:paraId="17709C11" w14:textId="41EFB8A2" w:rsidR="00CA53CF" w:rsidRDefault="00CA53CF">
      <w:pPr>
        <w:pStyle w:val="aa"/>
      </w:pPr>
      <w:r>
        <w:rPr>
          <w:rStyle w:val="a9"/>
        </w:rPr>
        <w:annotationRef/>
      </w:r>
      <w:r>
        <w:t>Вынес в сноску. Всё же мне хочется остав</w:t>
      </w:r>
      <w:r w:rsidR="00084EBD">
        <w:t>и</w:t>
      </w:r>
      <w:r>
        <w:t>ть знакомство с этим принципом.</w:t>
      </w:r>
    </w:p>
  </w:comment>
  <w:comment w:id="67" w:author="Пользователь" w:date="2019-11-16T17:17:00Z" w:initials="П">
    <w:p w14:paraId="63A47E5E" w14:textId="77777777" w:rsidR="00CA53CF" w:rsidRDefault="00CA53CF" w:rsidP="00FC10F8">
      <w:pPr>
        <w:pStyle w:val="aa"/>
      </w:pPr>
      <w:r>
        <w:rPr>
          <w:rStyle w:val="a9"/>
        </w:rPr>
        <w:annotationRef/>
      </w:r>
      <w:r>
        <w:t>Не было такого сказано, когда вводили определение группы.</w:t>
      </w:r>
    </w:p>
  </w:comment>
  <w:comment w:id="70" w:author="СБ" w:date="2019-11-16T17:17:00Z" w:initials="С">
    <w:p w14:paraId="3890CE31" w14:textId="77777777" w:rsidR="00CA53CF" w:rsidRDefault="00CA53CF" w:rsidP="00FC10F8">
      <w:pPr>
        <w:pStyle w:val="aa"/>
      </w:pPr>
      <w:r>
        <w:rPr>
          <w:rStyle w:val="a9"/>
        </w:rPr>
        <w:annotationRef/>
      </w:r>
      <w:r>
        <w:t>Есть, свойство 3).</w:t>
      </w:r>
    </w:p>
  </w:comment>
  <w:comment w:id="71" w:author="Пользователь" w:date="2019-11-16T17:17:00Z" w:initials="П">
    <w:p w14:paraId="2642F2D0" w14:textId="77777777" w:rsidR="00CA53CF" w:rsidRDefault="00CA53CF" w:rsidP="00FC10F8">
      <w:pPr>
        <w:pStyle w:val="aa"/>
      </w:pPr>
      <w:r>
        <w:rPr>
          <w:rStyle w:val="a9"/>
        </w:rPr>
        <w:annotationRef/>
      </w:r>
      <w:r>
        <w:t xml:space="preserve">Нет. В пункте 3 только единственность, но ничего нет </w:t>
      </w:r>
      <w:proofErr w:type="gramStart"/>
      <w:r>
        <w:t>про</w:t>
      </w:r>
      <w:proofErr w:type="gramEnd"/>
      <w:r>
        <w:t xml:space="preserve"> левый и правый. Если это нужно, добавьте в определение группы.</w:t>
      </w:r>
    </w:p>
  </w:comment>
  <w:comment w:id="74" w:author="Пользователь" w:date="2019-11-16T17:17:00Z" w:initials="П">
    <w:p w14:paraId="7169D433" w14:textId="77777777" w:rsidR="00CA53CF" w:rsidRDefault="00CA53CF" w:rsidP="00FC10F8">
      <w:pPr>
        <w:pStyle w:val="aa"/>
      </w:pPr>
      <w:r>
        <w:rPr>
          <w:rStyle w:val="a9"/>
        </w:rPr>
        <w:annotationRef/>
      </w:r>
      <w:r>
        <w:t xml:space="preserve">То же самое. Не сказали. Не было ничего раньше про сложение слева и справа. </w:t>
      </w:r>
    </w:p>
  </w:comment>
  <w:comment w:id="76" w:author="СБ" w:date="2019-11-16T17:17:00Z" w:initials="С">
    <w:p w14:paraId="03FEA30A" w14:textId="77777777" w:rsidR="00CA53CF" w:rsidRDefault="00CA53CF">
      <w:pPr>
        <w:pStyle w:val="aa"/>
      </w:pPr>
      <w:r>
        <w:rPr>
          <w:rStyle w:val="a9"/>
        </w:rPr>
        <w:annotationRef/>
      </w:r>
      <w:r>
        <w:t>Это указано в свойстве 3)</w:t>
      </w:r>
    </w:p>
  </w:comment>
  <w:comment w:id="77" w:author="Пользователь" w:date="2019-11-16T23:25:00Z" w:initials="П">
    <w:p w14:paraId="6DF70DEC" w14:textId="337EB45E" w:rsidR="00CA53CF" w:rsidRDefault="00CA53CF">
      <w:pPr>
        <w:pStyle w:val="aa"/>
      </w:pPr>
      <w:r>
        <w:rPr>
          <w:rStyle w:val="a9"/>
        </w:rPr>
        <w:annotationRef/>
      </w:r>
      <w:r>
        <w:t xml:space="preserve">Кажется, мы говорим о </w:t>
      </w:r>
      <w:proofErr w:type="gramStart"/>
      <w:r>
        <w:t>разном</w:t>
      </w:r>
      <w:proofErr w:type="gramEnd"/>
      <w:r>
        <w:t>. Формула 0+а=</w:t>
      </w:r>
      <w:proofErr w:type="gramStart"/>
      <w:r>
        <w:t>а</w:t>
      </w:r>
      <w:proofErr w:type="gramEnd"/>
      <w:r>
        <w:t xml:space="preserve">+0 была. </w:t>
      </w:r>
      <w:proofErr w:type="gramStart"/>
      <w:r>
        <w:t>Но это отнюдь не вводит _термин_ правый и левый ноль, если таких слов не произносилось :). Эта формула, например, еще в школе писалась.</w:t>
      </w:r>
      <w:proofErr w:type="gramEnd"/>
      <w:r>
        <w:t xml:space="preserve"> </w:t>
      </w:r>
      <w:proofErr w:type="gramStart"/>
      <w:r>
        <w:t xml:space="preserve">Но школьники все равно сделают квадратные глаза, если им сказать про правый и левый ноль! :) </w:t>
      </w:r>
      <w:proofErr w:type="gramEnd"/>
    </w:p>
  </w:comment>
  <w:comment w:id="78" w:author="СБ" w:date="2019-11-17T14:11:00Z" w:initials="С">
    <w:p w14:paraId="15CC5E8B" w14:textId="55FA52B2" w:rsidR="00CA53CF" w:rsidRDefault="00CA53CF">
      <w:pPr>
        <w:pStyle w:val="aa"/>
      </w:pPr>
      <w:r>
        <w:rPr>
          <w:rStyle w:val="a9"/>
        </w:rPr>
        <w:annotationRef/>
      </w:r>
      <w:r>
        <w:t>Избавился от «правого « и «левого» нуля.</w:t>
      </w:r>
    </w:p>
  </w:comment>
  <w:comment w:id="100" w:author="Пользователь" w:date="2019-11-16T23:34:00Z" w:initials="П">
    <w:p w14:paraId="07F69155" w14:textId="6D5A112B" w:rsidR="00CA53CF" w:rsidRDefault="00CA53CF">
      <w:pPr>
        <w:pStyle w:val="aa"/>
      </w:pPr>
      <w:r>
        <w:rPr>
          <w:rStyle w:val="a9"/>
        </w:rPr>
        <w:annotationRef/>
      </w:r>
      <w:r>
        <w:t xml:space="preserve">То есть тут нужно понимать, что теленок – это и есть вторая корова? Тогда это лучше прямо пояснить, пожалуй. </w:t>
      </w:r>
    </w:p>
  </w:comment>
  <w:comment w:id="101" w:author="Пользователь" w:date="2019-11-16T17:17:00Z" w:initials="П">
    <w:p w14:paraId="5733AAB6" w14:textId="77777777" w:rsidR="00CA53CF" w:rsidRDefault="00CA53CF" w:rsidP="00FC10F8">
      <w:pPr>
        <w:pStyle w:val="aa"/>
      </w:pPr>
      <w:r>
        <w:rPr>
          <w:rStyle w:val="a9"/>
        </w:rPr>
        <w:annotationRef/>
      </w:r>
      <w:r>
        <w:t xml:space="preserve">Эта фраза мне кажется лишней. Это вроде сдвиг точки отсчета (сдвиг всей кривой вверх или вниз), а не усреднение. </w:t>
      </w:r>
    </w:p>
  </w:comment>
  <w:comment w:id="102" w:author="СБ" w:date="2019-11-16T17:17:00Z" w:initials="С">
    <w:p w14:paraId="7428EEB1" w14:textId="77777777" w:rsidR="00CA53CF" w:rsidRDefault="00CA53CF">
      <w:pPr>
        <w:pStyle w:val="aa"/>
      </w:pPr>
      <w:r>
        <w:rPr>
          <w:rStyle w:val="a9"/>
        </w:rPr>
        <w:annotationRef/>
      </w:r>
      <w:r>
        <w:t>Предлагаю пока оставить её, передав вопрос о её уместности на усмотрение художественного редактора.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AA1569" w15:done="0"/>
  <w15:commentEx w15:paraId="7904321C" w15:done="0"/>
  <w15:commentEx w15:paraId="31035BA0" w15:done="0"/>
  <w15:commentEx w15:paraId="68DEE1EA" w15:done="0"/>
  <w15:commentEx w15:paraId="498DB136" w15:done="0"/>
  <w15:commentEx w15:paraId="5BD45156" w15:done="0"/>
  <w15:commentEx w15:paraId="7B413F95" w15:done="0"/>
  <w15:commentEx w15:paraId="11313430" w15:done="0"/>
  <w15:commentEx w15:paraId="27ABCF0F" w15:done="0"/>
  <w15:commentEx w15:paraId="05334014" w15:done="0"/>
  <w15:commentEx w15:paraId="1A2DF9A3" w15:done="0"/>
  <w15:commentEx w15:paraId="70CEA8CB" w15:done="0"/>
  <w15:commentEx w15:paraId="432E77FF" w15:done="0"/>
  <w15:commentEx w15:paraId="68BE3C0A" w15:done="0"/>
  <w15:commentEx w15:paraId="651233A2" w15:done="0"/>
  <w15:commentEx w15:paraId="0653AC31" w15:done="0"/>
  <w15:commentEx w15:paraId="7AE0B548" w15:done="0"/>
  <w15:commentEx w15:paraId="1997963A" w15:done="0"/>
  <w15:commentEx w15:paraId="676AE757" w15:done="0"/>
  <w15:commentEx w15:paraId="0B39DE42" w15:done="0"/>
  <w15:commentEx w15:paraId="461041CC" w15:done="0"/>
  <w15:commentEx w15:paraId="78B9154F" w15:done="0"/>
  <w15:commentEx w15:paraId="6F736E9C" w15:done="0"/>
  <w15:commentEx w15:paraId="3A673AB4" w15:done="0"/>
  <w15:commentEx w15:paraId="2543D1C0" w15:done="0"/>
  <w15:commentEx w15:paraId="35D27BBB" w15:done="0"/>
  <w15:commentEx w15:paraId="66E18BA0" w15:done="0"/>
  <w15:commentEx w15:paraId="75B65908" w15:done="0"/>
  <w15:commentEx w15:paraId="6F8274ED" w15:done="0"/>
  <w15:commentEx w15:paraId="7ACC8D06" w15:done="0"/>
  <w15:commentEx w15:paraId="144B12CC" w15:done="0"/>
  <w15:commentEx w15:paraId="1F1CDA14" w15:done="0"/>
  <w15:commentEx w15:paraId="30E6ED0F" w15:done="0"/>
  <w15:commentEx w15:paraId="26213058" w15:done="0"/>
  <w15:commentEx w15:paraId="624855EA" w15:done="0"/>
  <w15:commentEx w15:paraId="5C33ADAB" w15:done="0"/>
  <w15:commentEx w15:paraId="0C14E9D2" w15:done="0"/>
  <w15:commentEx w15:paraId="195AE1C7" w15:done="0"/>
  <w15:commentEx w15:paraId="4E944384" w15:done="0"/>
  <w15:commentEx w15:paraId="28EF0FF2" w15:done="0"/>
  <w15:commentEx w15:paraId="76438D74" w15:done="0"/>
  <w15:commentEx w15:paraId="1896937A" w15:done="0"/>
  <w15:commentEx w15:paraId="63A47E5E" w15:done="0"/>
  <w15:commentEx w15:paraId="3890CE31" w15:done="0"/>
  <w15:commentEx w15:paraId="2642F2D0" w15:done="0"/>
  <w15:commentEx w15:paraId="7169D433" w15:done="0"/>
  <w15:commentEx w15:paraId="03FEA30A" w15:done="0"/>
  <w15:commentEx w15:paraId="6DF70DEC" w15:done="0"/>
  <w15:commentEx w15:paraId="5AC16982" w15:done="0"/>
  <w15:commentEx w15:paraId="48F986E1" w15:done="0"/>
  <w15:commentEx w15:paraId="4666789B" w15:done="0"/>
  <w15:commentEx w15:paraId="642DA9AC" w15:done="0"/>
  <w15:commentEx w15:paraId="46D323BF" w15:done="0"/>
  <w15:commentEx w15:paraId="2D0F1E52" w15:done="0"/>
  <w15:commentEx w15:paraId="380AF1A7" w15:done="0"/>
  <w15:commentEx w15:paraId="16E5608C" w15:done="0"/>
  <w15:commentEx w15:paraId="78B59C45" w15:done="0"/>
  <w15:commentEx w15:paraId="6A38F2DB" w15:done="0"/>
  <w15:commentEx w15:paraId="25C9BC10" w15:done="0"/>
  <w15:commentEx w15:paraId="474078FF" w15:done="0"/>
  <w15:commentEx w15:paraId="0F6E978C" w15:done="0"/>
  <w15:commentEx w15:paraId="20B87F39" w15:done="0"/>
  <w15:commentEx w15:paraId="07F69155" w15:done="0"/>
  <w15:commentEx w15:paraId="60F56B5F" w15:done="0"/>
  <w15:commentEx w15:paraId="42250828" w15:done="0"/>
  <w15:commentEx w15:paraId="21B6CEE9" w15:done="0"/>
  <w15:commentEx w15:paraId="7D2C7517" w15:done="0"/>
  <w15:commentEx w15:paraId="2D94F941" w15:done="0"/>
  <w15:commentEx w15:paraId="472AFCDE" w15:done="0"/>
  <w15:commentEx w15:paraId="5733AAB6" w15:done="0"/>
  <w15:commentEx w15:paraId="7428EEB1" w15:done="0"/>
  <w15:commentEx w15:paraId="6159EFB0" w15:done="0"/>
  <w15:commentEx w15:paraId="524D28A6" w15:done="0"/>
  <w15:commentEx w15:paraId="751D4FDA" w15:done="0"/>
  <w15:commentEx w15:paraId="008D5F73" w15:done="0"/>
  <w15:commentEx w15:paraId="00F61158" w15:done="0"/>
  <w15:commentEx w15:paraId="7B041BAE" w15:done="0"/>
  <w15:commentEx w15:paraId="67A6E3B0" w15:done="0"/>
  <w15:commentEx w15:paraId="0879B786" w15:done="0"/>
  <w15:commentEx w15:paraId="40824853" w15:done="0"/>
  <w15:commentEx w15:paraId="611D7E47" w15:done="0"/>
  <w15:commentEx w15:paraId="438259BC" w15:done="0"/>
  <w15:commentEx w15:paraId="7AB9695E" w15:done="0"/>
  <w15:commentEx w15:paraId="360C46D1" w15:done="0"/>
  <w15:commentEx w15:paraId="10058995" w15:done="0"/>
  <w15:commentEx w15:paraId="3F7BE1CF" w15:done="0"/>
  <w15:commentEx w15:paraId="0E92A3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F2460E" w14:textId="77777777" w:rsidR="006434A2" w:rsidRDefault="006434A2" w:rsidP="00FC10F8">
      <w:pPr>
        <w:spacing w:line="240" w:lineRule="auto"/>
      </w:pPr>
      <w:r>
        <w:separator/>
      </w:r>
    </w:p>
  </w:endnote>
  <w:endnote w:type="continuationSeparator" w:id="0">
    <w:p w14:paraId="75754635" w14:textId="77777777" w:rsidR="006434A2" w:rsidRDefault="006434A2" w:rsidP="00FC1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7C5F49" w14:textId="77777777" w:rsidR="006434A2" w:rsidRDefault="006434A2" w:rsidP="00FC10F8">
      <w:pPr>
        <w:spacing w:line="240" w:lineRule="auto"/>
      </w:pPr>
      <w:r>
        <w:separator/>
      </w:r>
    </w:p>
  </w:footnote>
  <w:footnote w:type="continuationSeparator" w:id="0">
    <w:p w14:paraId="29D3E00E" w14:textId="77777777" w:rsidR="006434A2" w:rsidRDefault="006434A2" w:rsidP="00FC10F8">
      <w:pPr>
        <w:spacing w:line="240" w:lineRule="auto"/>
      </w:pPr>
      <w:r>
        <w:continuationSeparator/>
      </w:r>
    </w:p>
  </w:footnote>
  <w:footnote w:id="1">
    <w:p w14:paraId="6B93C706" w14:textId="77777777" w:rsidR="00CA53CF" w:rsidRDefault="00CA53CF">
      <w:pPr>
        <w:pStyle w:val="ae"/>
      </w:pPr>
      <w:r>
        <w:rPr>
          <w:rStyle w:val="af0"/>
        </w:rPr>
        <w:footnoteRef/>
      </w:r>
      <w:r>
        <w:t xml:space="preserve"> </w:t>
      </w:r>
      <w:r w:rsidRPr="00333E94">
        <w:t xml:space="preserve">Артур Блох. Закон </w:t>
      </w:r>
      <w:proofErr w:type="spellStart"/>
      <w:r w:rsidRPr="00333E94">
        <w:t>Мерфи</w:t>
      </w:r>
      <w:proofErr w:type="spellEnd"/>
      <w:r w:rsidRPr="00333E94">
        <w:t>. — Минск: Попурри, 2005. — 224 с.</w:t>
      </w:r>
    </w:p>
  </w:footnote>
  <w:footnote w:id="2">
    <w:p w14:paraId="1F471CC7" w14:textId="77777777" w:rsidR="00CA53CF" w:rsidRPr="00E4643A" w:rsidRDefault="00CA53CF">
      <w:pPr>
        <w:pStyle w:val="ae"/>
      </w:pPr>
      <w:r>
        <w:rPr>
          <w:rStyle w:val="af0"/>
        </w:rPr>
        <w:footnoteRef/>
      </w:r>
      <w:r w:rsidRPr="00E4643A">
        <w:t xml:space="preserve"> </w:t>
      </w:r>
      <w:r w:rsidRPr="00BE6325">
        <w:t xml:space="preserve">Первоисточником закона </w:t>
      </w:r>
      <w:proofErr w:type="spellStart"/>
      <w:r w:rsidRPr="00BE6325">
        <w:t>Мерфи</w:t>
      </w:r>
      <w:proofErr w:type="spellEnd"/>
      <w:r w:rsidRPr="00BE6325">
        <w:t xml:space="preserve"> была не книга Артура Блоха, в ней были собраны многочисленные следствия закона </w:t>
      </w:r>
      <w:proofErr w:type="spellStart"/>
      <w:r w:rsidRPr="00BE6325">
        <w:t>Мерфи</w:t>
      </w:r>
      <w:proofErr w:type="spellEnd"/>
      <w:r w:rsidRPr="00BE6325">
        <w:t xml:space="preserve">, однако сам закон появился раньше. Сам Блох приписывает закон Эдварду </w:t>
      </w:r>
      <w:proofErr w:type="spellStart"/>
      <w:r w:rsidRPr="00BE6325">
        <w:t>Мерфи</w:t>
      </w:r>
      <w:proofErr w:type="spellEnd"/>
      <w:r w:rsidRPr="00BE6325">
        <w:t>, инженеру Лаборатории реактивного движения, сформулировавшему его в 1949 году в форме: "</w:t>
      </w:r>
      <w:r w:rsidRPr="00E4643A">
        <w:rPr>
          <w:lang w:val="en-US"/>
        </w:rPr>
        <w:t>If</w:t>
      </w:r>
      <w:r w:rsidRPr="00E4643A">
        <w:t xml:space="preserve"> </w:t>
      </w:r>
      <w:r w:rsidRPr="00E4643A">
        <w:rPr>
          <w:lang w:val="en-US"/>
        </w:rPr>
        <w:t>there</w:t>
      </w:r>
      <w:r w:rsidRPr="00E4643A">
        <w:t xml:space="preserve"> </w:t>
      </w:r>
      <w:r w:rsidRPr="00E4643A">
        <w:rPr>
          <w:lang w:val="en-US"/>
        </w:rPr>
        <w:t>is</w:t>
      </w:r>
      <w:r w:rsidRPr="00E4643A">
        <w:t xml:space="preserve"> </w:t>
      </w:r>
      <w:r w:rsidRPr="00E4643A">
        <w:rPr>
          <w:lang w:val="en-US"/>
        </w:rPr>
        <w:t>any</w:t>
      </w:r>
      <w:r w:rsidRPr="00E4643A">
        <w:t xml:space="preserve"> </w:t>
      </w:r>
      <w:r w:rsidRPr="00E4643A">
        <w:rPr>
          <w:lang w:val="en-US"/>
        </w:rPr>
        <w:t>way</w:t>
      </w:r>
      <w:r w:rsidRPr="00E4643A">
        <w:t xml:space="preserve"> </w:t>
      </w:r>
      <w:r w:rsidRPr="00E4643A">
        <w:rPr>
          <w:lang w:val="en-US"/>
        </w:rPr>
        <w:t>to</w:t>
      </w:r>
      <w:r w:rsidRPr="00E4643A">
        <w:t xml:space="preserve"> </w:t>
      </w:r>
      <w:r w:rsidRPr="00E4643A">
        <w:rPr>
          <w:lang w:val="en-US"/>
        </w:rPr>
        <w:t>do</w:t>
      </w:r>
      <w:r w:rsidRPr="00E4643A">
        <w:t xml:space="preserve"> </w:t>
      </w:r>
      <w:r w:rsidRPr="00E4643A">
        <w:rPr>
          <w:lang w:val="en-US"/>
        </w:rPr>
        <w:t>it</w:t>
      </w:r>
      <w:r w:rsidRPr="00E4643A">
        <w:t xml:space="preserve"> </w:t>
      </w:r>
      <w:r w:rsidRPr="00E4643A">
        <w:rPr>
          <w:lang w:val="en-US"/>
        </w:rPr>
        <w:t>wrong</w:t>
      </w:r>
      <w:r w:rsidRPr="00E4643A">
        <w:t xml:space="preserve">, </w:t>
      </w:r>
      <w:r w:rsidRPr="00E4643A">
        <w:rPr>
          <w:lang w:val="en-US"/>
        </w:rPr>
        <w:t>he</w:t>
      </w:r>
      <w:r w:rsidRPr="00E4643A">
        <w:t xml:space="preserve"> </w:t>
      </w:r>
      <w:r w:rsidRPr="00E4643A">
        <w:rPr>
          <w:lang w:val="en-US"/>
        </w:rPr>
        <w:t>will</w:t>
      </w:r>
      <w:r w:rsidRPr="00E4643A">
        <w:t xml:space="preserve">" (если что-то можно сделать неправильно, это будет сделано неправильно). В книге Анны </w:t>
      </w:r>
      <w:proofErr w:type="spellStart"/>
      <w:r w:rsidRPr="00E4643A">
        <w:t>Роу</w:t>
      </w:r>
      <w:proofErr w:type="spellEnd"/>
      <w:r w:rsidRPr="00E4643A">
        <w:t xml:space="preserve"> 1952 года формулировка "закона </w:t>
      </w:r>
      <w:proofErr w:type="spellStart"/>
      <w:r w:rsidRPr="00E4643A">
        <w:t>Мерфи</w:t>
      </w:r>
      <w:proofErr w:type="spellEnd"/>
      <w:r w:rsidRPr="00E4643A">
        <w:t xml:space="preserve"> или четвертого закона термодинамики" звучит так: "Если что-то может пойти не так, это пойдет не так" ("</w:t>
      </w:r>
      <w:r w:rsidRPr="00E4643A">
        <w:rPr>
          <w:lang w:val="en-US"/>
        </w:rPr>
        <w:t>If</w:t>
      </w:r>
      <w:r w:rsidRPr="00E4643A">
        <w:t xml:space="preserve"> </w:t>
      </w:r>
      <w:r w:rsidRPr="00E4643A">
        <w:rPr>
          <w:lang w:val="en-US"/>
        </w:rPr>
        <w:t>anything</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it</w:t>
      </w:r>
      <w:r w:rsidRPr="00E4643A">
        <w:t xml:space="preserve"> </w:t>
      </w:r>
      <w:r w:rsidRPr="00E4643A">
        <w:rPr>
          <w:lang w:val="en-US"/>
        </w:rPr>
        <w:t>will</w:t>
      </w:r>
      <w:r w:rsidRPr="00E4643A">
        <w:t xml:space="preserve">’), и она приписывается безымянному физику. Как позднее установлено, это был физик </w:t>
      </w:r>
      <w:proofErr w:type="spellStart"/>
      <w:r w:rsidRPr="00E4643A">
        <w:t>Ховард</w:t>
      </w:r>
      <w:proofErr w:type="spellEnd"/>
      <w:r w:rsidRPr="00E4643A">
        <w:t xml:space="preserve"> Перси </w:t>
      </w:r>
      <w:proofErr w:type="spellStart"/>
      <w:r w:rsidRPr="00E4643A">
        <w:t>Робертсон</w:t>
      </w:r>
      <w:proofErr w:type="spellEnd"/>
      <w:r w:rsidRPr="00E4643A">
        <w:t xml:space="preserve">, который дал интервью </w:t>
      </w:r>
      <w:proofErr w:type="spellStart"/>
      <w:r w:rsidRPr="00E4643A">
        <w:t>Роу</w:t>
      </w:r>
      <w:proofErr w:type="spellEnd"/>
      <w:r w:rsidRPr="00E4643A">
        <w:t xml:space="preserve"> в 1949 году. Однако близкие по смыслу формулировки существовали намного раньше. Например, в 1877 году британский инженер Альфред </w:t>
      </w:r>
      <w:proofErr w:type="spellStart"/>
      <w:r w:rsidRPr="00E4643A">
        <w:t>Холт</w:t>
      </w:r>
      <w:proofErr w:type="spellEnd"/>
      <w:r w:rsidRPr="00E4643A">
        <w:t xml:space="preserve"> писал: "Установлено, что если что-нибудь может в море пойти неправильно, это рано или поздно пойдет неправильно" ("</w:t>
      </w:r>
      <w:r w:rsidRPr="00E4643A">
        <w:rPr>
          <w:lang w:val="en-US"/>
        </w:rPr>
        <w:t>It</w:t>
      </w:r>
      <w:r w:rsidRPr="00E4643A">
        <w:t xml:space="preserve"> </w:t>
      </w:r>
      <w:r w:rsidRPr="00E4643A">
        <w:rPr>
          <w:lang w:val="en-US"/>
        </w:rPr>
        <w:t>is</w:t>
      </w:r>
      <w:r w:rsidRPr="00E4643A">
        <w:t xml:space="preserve"> </w:t>
      </w:r>
      <w:r w:rsidRPr="00E4643A">
        <w:rPr>
          <w:lang w:val="en-US"/>
        </w:rPr>
        <w:t>found</w:t>
      </w:r>
      <w:r w:rsidRPr="00E4643A">
        <w:t xml:space="preserve"> </w:t>
      </w:r>
      <w:r w:rsidRPr="00E4643A">
        <w:rPr>
          <w:lang w:val="en-US"/>
        </w:rPr>
        <w:t>that</w:t>
      </w:r>
      <w:r w:rsidRPr="00E4643A">
        <w:t xml:space="preserve"> </w:t>
      </w:r>
      <w:r w:rsidRPr="00E4643A">
        <w:rPr>
          <w:lang w:val="en-US"/>
        </w:rPr>
        <w:t>anything</w:t>
      </w:r>
      <w:r w:rsidRPr="00E4643A">
        <w:t xml:space="preserve"> </w:t>
      </w:r>
      <w:r w:rsidRPr="00E4643A">
        <w:rPr>
          <w:lang w:val="en-US"/>
        </w:rPr>
        <w:t>that</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at</w:t>
      </w:r>
      <w:r w:rsidRPr="00E4643A">
        <w:t xml:space="preserve"> </w:t>
      </w:r>
      <w:r w:rsidRPr="00E4643A">
        <w:rPr>
          <w:lang w:val="en-US"/>
        </w:rPr>
        <w:t>sea</w:t>
      </w:r>
      <w:r w:rsidRPr="00E4643A">
        <w:t xml:space="preserve"> </w:t>
      </w:r>
      <w:r w:rsidRPr="00E4643A">
        <w:rPr>
          <w:lang w:val="en-US"/>
        </w:rPr>
        <w:t>generally</w:t>
      </w:r>
      <w:r w:rsidRPr="00E4643A">
        <w:t xml:space="preserve"> </w:t>
      </w:r>
      <w:r w:rsidRPr="00E4643A">
        <w:rPr>
          <w:lang w:val="en-US"/>
        </w:rPr>
        <w:t>does</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sooner</w:t>
      </w:r>
      <w:r w:rsidRPr="00E4643A">
        <w:t xml:space="preserve"> </w:t>
      </w:r>
      <w:r w:rsidRPr="00E4643A">
        <w:rPr>
          <w:lang w:val="en-US"/>
        </w:rPr>
        <w:t>or</w:t>
      </w:r>
      <w:r w:rsidRPr="00E4643A">
        <w:t xml:space="preserve"> </w:t>
      </w:r>
      <w:r w:rsidRPr="00E4643A">
        <w:rPr>
          <w:lang w:val="en-US"/>
        </w:rPr>
        <w:t>later</w:t>
      </w:r>
      <w:r w:rsidRPr="00E4643A">
        <w:t>").</w:t>
      </w:r>
    </w:p>
  </w:footnote>
  <w:footnote w:id="3">
    <w:p w14:paraId="0627D1D8" w14:textId="77777777" w:rsidR="00CA53CF" w:rsidRPr="002D5441" w:rsidRDefault="00CA53CF"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w:t>
      </w:r>
      <w:proofErr w:type="spellStart"/>
      <w:r w:rsidRPr="002D5441">
        <w:rPr>
          <w:rFonts w:ascii="Times New Roman" w:eastAsia="Times New Roman" w:hAnsi="Times New Roman" w:cs="Times New Roman"/>
          <w:sz w:val="20"/>
          <w:szCs w:val="20"/>
          <w:lang w:val="en-US"/>
        </w:rPr>
        <w:t>Raymer</w:t>
      </w:r>
      <w:proofErr w:type="spellEnd"/>
      <w:r w:rsidRPr="002D5441">
        <w:rPr>
          <w:rFonts w:ascii="Times New Roman" w:eastAsia="Times New Roman" w:hAnsi="Times New Roman" w:cs="Times New Roman"/>
          <w:sz w:val="20"/>
          <w:szCs w:val="20"/>
          <w:lang w:val="en-US"/>
        </w:rPr>
        <w:t> and Douglas E. Smith, Spontaneous knotting of an agitated string, PNAS October 16, 2007 104 (42) 16432-16437;</w:t>
      </w:r>
    </w:p>
  </w:footnote>
  <w:footnote w:id="4">
    <w:p w14:paraId="40A9ECE3" w14:textId="77777777" w:rsidR="00CA53CF" w:rsidRDefault="00CA53CF"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5">
    <w:p w14:paraId="51F19AC1"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w:t>
      </w:r>
      <w:proofErr w:type="spellStart"/>
      <w:r>
        <w:rPr>
          <w:rFonts w:ascii="Times New Roman" w:eastAsia="Times New Roman" w:hAnsi="Times New Roman" w:cs="Times New Roman"/>
          <w:sz w:val="20"/>
          <w:szCs w:val="20"/>
        </w:rPr>
        <w:t>обезразмеривании</w:t>
      </w:r>
      <w:proofErr w:type="spellEnd"/>
      <w:r>
        <w:rPr>
          <w:rFonts w:ascii="Times New Roman" w:eastAsia="Times New Roman" w:hAnsi="Times New Roman" w:cs="Times New Roman"/>
          <w:sz w:val="20"/>
          <w:szCs w:val="20"/>
        </w:rPr>
        <w:t xml:space="preserve"> задачи мы поговорим во второй главе, когда речь пойдёт о бутербродах.</w:t>
      </w:r>
    </w:p>
  </w:footnote>
  <w:footnote w:id="6">
    <w:p w14:paraId="3CCAB33B" w14:textId="77777777" w:rsidR="00CA53CF" w:rsidRPr="002D5441" w:rsidRDefault="00CA53CF" w:rsidP="00FC10F8">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 xml:space="preserve">J. B. Keller. (1986) </w:t>
      </w:r>
      <w:proofErr w:type="gramStart"/>
      <w:r w:rsidRPr="002D5441">
        <w:rPr>
          <w:rFonts w:ascii="Times New Roman" w:eastAsia="Times New Roman" w:hAnsi="Times New Roman" w:cs="Times New Roman"/>
          <w:color w:val="00000A"/>
          <w:lang w:val="en-US"/>
        </w:rPr>
        <w:t>The</w:t>
      </w:r>
      <w:proofErr w:type="gramEnd"/>
      <w:r w:rsidRPr="002D5441">
        <w:rPr>
          <w:rFonts w:ascii="Times New Roman" w:eastAsia="Times New Roman" w:hAnsi="Times New Roman" w:cs="Times New Roman"/>
          <w:color w:val="00000A"/>
          <w:lang w:val="en-US"/>
        </w:rPr>
        <w:t xml:space="preserve"> probability of heads, American Mathematical Monthly, 93:191-197.</w:t>
      </w:r>
    </w:p>
  </w:footnote>
  <w:footnote w:id="7">
    <w:p w14:paraId="242DB698" w14:textId="77777777" w:rsidR="00CA53CF" w:rsidRDefault="00CA53CF" w:rsidP="00FC10F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8">
    <w:p w14:paraId="08C2A8A8" w14:textId="77777777" w:rsidR="00CA53CF" w:rsidRPr="007A6AFB" w:rsidRDefault="00CA53CF" w:rsidP="00FC10F8">
      <w:pPr>
        <w:pStyle w:val="1"/>
        <w:spacing w:before="0" w:after="375"/>
        <w:rPr>
          <w:rStyle w:val="af5"/>
          <w:rFonts w:ascii="Times New Roman" w:hAnsi="Times New Roman" w:cs="Times New Roman"/>
          <w:sz w:val="22"/>
          <w:szCs w:val="22"/>
        </w:rPr>
      </w:pPr>
      <w:r w:rsidRPr="00BC6DE7">
        <w:rPr>
          <w:rStyle w:val="af0"/>
          <w:sz w:val="20"/>
          <w:szCs w:val="20"/>
        </w:rPr>
        <w:footnoteRef/>
      </w:r>
      <w:r w:rsidRPr="00BC6DE7">
        <w:rPr>
          <w:sz w:val="20"/>
          <w:szCs w:val="20"/>
          <w:lang w:val="en-US"/>
        </w:rPr>
        <w:t xml:space="preserve"> </w:t>
      </w:r>
      <w:r w:rsidRPr="00BC6DE7">
        <w:rPr>
          <w:rFonts w:ascii="Times New Roman" w:hAnsi="Times New Roman" w:cs="Times New Roman"/>
          <w:sz w:val="22"/>
          <w:szCs w:val="22"/>
          <w:lang w:val="en-US"/>
        </w:rPr>
        <w:t xml:space="preserve">R. A. Matthews, Tumbling </w:t>
      </w:r>
      <w:proofErr w:type="gramStart"/>
      <w:r w:rsidRPr="00BC6DE7">
        <w:rPr>
          <w:rFonts w:ascii="Times New Roman" w:hAnsi="Times New Roman" w:cs="Times New Roman"/>
          <w:sz w:val="22"/>
          <w:szCs w:val="22"/>
          <w:lang w:val="en-US"/>
        </w:rPr>
        <w:t>toast,</w:t>
      </w:r>
      <w:proofErr w:type="gramEnd"/>
      <w:r w:rsidRPr="00BC6DE7">
        <w:rPr>
          <w:rFonts w:ascii="Times New Roman" w:hAnsi="Times New Roman" w:cs="Times New Roman"/>
          <w:sz w:val="22"/>
          <w:szCs w:val="22"/>
          <w:lang w:val="en-US"/>
        </w:rPr>
        <w:t xml:space="preserve"> Murphy's Law and the fundamental constants. European</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Pr>
          <w:rFonts w:ascii="Times New Roman" w:hAnsi="Times New Roman" w:cs="Times New Roman"/>
          <w:sz w:val="22"/>
          <w:szCs w:val="22"/>
          <w:lang w:val="en-US"/>
        </w:rPr>
        <w:t> </w:t>
      </w:r>
      <w:r w:rsidRPr="007A6AFB">
        <w:rPr>
          <w:rFonts w:ascii="Times New Roman" w:hAnsi="Times New Roman" w:cs="Times New Roman"/>
          <w:sz w:val="22"/>
          <w:szCs w:val="22"/>
        </w:rPr>
        <w:t>16(4), 1995: 172-176</w:t>
      </w:r>
      <w:r w:rsidRPr="00BC6DE7">
        <w:rPr>
          <w:rFonts w:ascii="Times New Roman" w:hAnsi="Times New Roman" w:cs="Times New Roman"/>
          <w:sz w:val="22"/>
          <w:szCs w:val="22"/>
        </w:rPr>
        <w:t> </w:t>
      </w:r>
    </w:p>
    <w:p w14:paraId="2ECCFACA" w14:textId="77777777" w:rsidR="00CA53CF" w:rsidRPr="009A62EE" w:rsidRDefault="00CA53CF" w:rsidP="00FC10F8">
      <w:pPr>
        <w:pStyle w:val="ae"/>
      </w:pPr>
    </w:p>
  </w:footnote>
  <w:footnote w:id="9">
    <w:p w14:paraId="08BDF559" w14:textId="77777777" w:rsidR="00CA53CF" w:rsidRDefault="00CA53CF">
      <w:pPr>
        <w:pStyle w:val="ae"/>
      </w:pPr>
      <w:r>
        <w:rPr>
          <w:rStyle w:val="af0"/>
        </w:rPr>
        <w:footnoteRef/>
      </w:r>
      <w:r>
        <w:t xml:space="preserve"> Действительно, 100 бросаний – это мало. А почему и по </w:t>
      </w:r>
      <w:proofErr w:type="gramStart"/>
      <w:r>
        <w:t>сравнению</w:t>
      </w:r>
      <w:proofErr w:type="gramEnd"/>
      <w:r>
        <w:t xml:space="preserve"> с чем мало, мы обсудим в следующей главе.</w:t>
      </w:r>
    </w:p>
  </w:footnote>
  <w:footnote w:id="10">
    <w:p w14:paraId="7A7A0243"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 xml:space="preserve">свободную </w:t>
      </w:r>
      <w:proofErr w:type="spellStart"/>
      <w:r>
        <w:rPr>
          <w:rFonts w:ascii="Times New Roman" w:eastAsia="Times New Roman" w:hAnsi="Times New Roman" w:cs="Times New Roman"/>
          <w:i/>
          <w:color w:val="205968"/>
          <w:sz w:val="20"/>
          <w:szCs w:val="20"/>
          <w:highlight w:val="white"/>
        </w:rPr>
        <w:t>абелеву</w:t>
      </w:r>
      <w:proofErr w:type="spellEnd"/>
      <w:r>
        <w:rPr>
          <w:rFonts w:ascii="Times New Roman" w:eastAsia="Times New Roman" w:hAnsi="Times New Roman" w:cs="Times New Roman"/>
          <w:i/>
          <w:color w:val="205968"/>
          <w:sz w:val="20"/>
          <w:szCs w:val="20"/>
          <w:highlight w:val="white"/>
        </w:rPr>
        <w:t xml:space="preserve"> группу</w:t>
      </w:r>
      <w:r>
        <w:rPr>
          <w:rFonts w:ascii="Times New Roman" w:eastAsia="Times New Roman" w:hAnsi="Times New Roman" w:cs="Times New Roman"/>
          <w:sz w:val="20"/>
          <w:szCs w:val="20"/>
        </w:rPr>
        <w:t>, а размерные величины</w:t>
      </w:r>
      <w:proofErr w:type="gramStart"/>
      <w:r>
        <w:rPr>
          <w:rFonts w:ascii="Times New Roman" w:eastAsia="Times New Roman" w:hAnsi="Times New Roman" w:cs="Times New Roman"/>
          <w:sz w:val="20"/>
          <w:szCs w:val="20"/>
        </w:rPr>
        <w:t xml:space="preserve"> -- </w:t>
      </w:r>
      <w:proofErr w:type="gramEnd"/>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1">
    <w:p w14:paraId="35B5C79D"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2">
    <w:p w14:paraId="19B7B4DE" w14:textId="77777777" w:rsidR="00CA53CF" w:rsidRDefault="00CA53CF" w:rsidP="00FC10F8">
      <w:pPr>
        <w:pStyle w:val="ae"/>
      </w:pPr>
      <w:r>
        <w:rPr>
          <w:rStyle w:val="af0"/>
        </w:rPr>
        <w:footnoteRef/>
      </w:r>
      <w:r>
        <w:t xml:space="preserve"> Надо признаться, что эта фраза, ставшая </w:t>
      </w:r>
      <w:proofErr w:type="gramStart"/>
      <w:r>
        <w:t>расхожей</w:t>
      </w:r>
      <w:proofErr w:type="gramEnd"/>
      <w:r>
        <w:t xml:space="preserve"> с лёгкой руки Марка Твена, не высказывалась Дизраэли, и вообще неясно, кто её автор. </w:t>
      </w:r>
    </w:p>
  </w:footnote>
  <w:footnote w:id="13">
    <w:p w14:paraId="37A27287" w14:textId="77777777" w:rsidR="00CA53CF" w:rsidRPr="002D5441" w:rsidRDefault="00CA53CF" w:rsidP="00FC10F8">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 xml:space="preserve">N. Earl, I. Simmonds and N. Tapper. Weekly cycles in peak time temperatures and urban heat island intensity. Environ. Res. </w:t>
      </w:r>
      <w:proofErr w:type="spellStart"/>
      <w:r w:rsidRPr="002D5441">
        <w:rPr>
          <w:rFonts w:ascii="Times New Roman" w:eastAsia="Times New Roman" w:hAnsi="Times New Roman" w:cs="Times New Roman"/>
          <w:color w:val="00000A"/>
          <w:sz w:val="20"/>
          <w:szCs w:val="20"/>
          <w:lang w:val="en-US"/>
        </w:rPr>
        <w:t>Lett</w:t>
      </w:r>
      <w:proofErr w:type="spellEnd"/>
      <w:r w:rsidRPr="002D5441">
        <w:rPr>
          <w:rFonts w:ascii="Times New Roman" w:eastAsia="Times New Roman" w:hAnsi="Times New Roman" w:cs="Times New Roman"/>
          <w:color w:val="00000A"/>
          <w:sz w:val="20"/>
          <w:szCs w:val="20"/>
          <w:lang w:val="en-US"/>
        </w:rPr>
        <w:t>. 11 (2016)</w:t>
      </w:r>
    </w:p>
  </w:footnote>
  <w:footnote w:id="14">
    <w:p w14:paraId="6E1082A0" w14:textId="77777777" w:rsidR="00CA53CF" w:rsidRDefault="00CA53CF"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proofErr w:type="gramStart"/>
      <w:r w:rsidRPr="002D5441">
        <w:rPr>
          <w:rFonts w:ascii="Times New Roman" w:eastAsia="Times New Roman" w:hAnsi="Times New Roman" w:cs="Times New Roman"/>
          <w:color w:val="00000A"/>
          <w:sz w:val="20"/>
          <w:szCs w:val="20"/>
          <w:lang w:val="en-US"/>
        </w:rPr>
        <w:t>Bäumer</w:t>
      </w:r>
      <w:proofErr w:type="spellEnd"/>
      <w:r w:rsidRPr="002D5441">
        <w:rPr>
          <w:rFonts w:ascii="Times New Roman" w:eastAsia="Times New Roman" w:hAnsi="Times New Roman" w:cs="Times New Roman"/>
          <w:color w:val="00000A"/>
          <w:sz w:val="20"/>
          <w:szCs w:val="20"/>
          <w:lang w:val="en-US"/>
        </w:rPr>
        <w:t>, Dominique &amp; Vogel, Bernhard.</w:t>
      </w:r>
      <w:proofErr w:type="gramEnd"/>
      <w:r w:rsidRPr="002D5441">
        <w:rPr>
          <w:rFonts w:ascii="Times New Roman" w:eastAsia="Times New Roman" w:hAnsi="Times New Roman" w:cs="Times New Roman"/>
          <w:color w:val="00000A"/>
          <w:sz w:val="20"/>
          <w:szCs w:val="20"/>
          <w:lang w:val="en-US"/>
        </w:rPr>
        <w:t xml:space="preserve"> </w:t>
      </w:r>
      <w:proofErr w:type="gramStart"/>
      <w:r w:rsidRPr="002D5441">
        <w:rPr>
          <w:rFonts w:ascii="Times New Roman" w:eastAsia="Times New Roman" w:hAnsi="Times New Roman" w:cs="Times New Roman"/>
          <w:color w:val="00000A"/>
          <w:sz w:val="20"/>
          <w:szCs w:val="20"/>
          <w:lang w:val="en-US"/>
        </w:rPr>
        <w:t>An unexpected pattern of distinct weekly periodicities in climatological variables in Germany.</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Geophysical</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Research</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Letters</w:t>
      </w:r>
      <w:proofErr w:type="spellEnd"/>
      <w:r>
        <w:rPr>
          <w:rFonts w:ascii="Times New Roman" w:eastAsia="Times New Roman" w:hAnsi="Times New Roman" w:cs="Times New Roman"/>
          <w:color w:val="00000A"/>
          <w:sz w:val="20"/>
          <w:szCs w:val="20"/>
        </w:rPr>
        <w:t>. 34. (2007)</w:t>
      </w:r>
    </w:p>
  </w:footnote>
  <w:footnote w:id="15">
    <w:p w14:paraId="606561D1" w14:textId="1DD88B9C" w:rsidR="00CA53CF" w:rsidRPr="0029618A" w:rsidRDefault="00CA53CF" w:rsidP="00713766">
      <w:pPr>
        <w:spacing w:line="288" w:lineRule="auto"/>
        <w:ind w:firstLine="397"/>
        <w:jc w:val="both"/>
        <w:rPr>
          <w:ins w:id="38" w:author="СБ" w:date="2019-11-17T14:06:00Z"/>
          <w:rFonts w:eastAsia="Times New Roman"/>
          <w:color w:val="00000A"/>
          <w:sz w:val="24"/>
          <w:szCs w:val="24"/>
          <w:highlight w:val="white"/>
        </w:rPr>
      </w:pPr>
      <w:ins w:id="39" w:author="СБ" w:date="2019-11-17T14:06:00Z">
        <w:r>
          <w:rPr>
            <w:rStyle w:val="af0"/>
          </w:rPr>
          <w:footnoteRef/>
        </w:r>
        <w:r>
          <w:t xml:space="preserve"> </w:t>
        </w:r>
        <w:r w:rsidRPr="00713766">
          <w:rPr>
            <w:highlight w:val="white"/>
          </w:rPr>
          <w:t xml:space="preserve">Более того, критерию </w:t>
        </w:r>
      </w:ins>
      <w:ins w:id="40" w:author="СБ" w:date="2019-11-17T14:07:00Z">
        <w:r>
          <w:rPr>
            <w:highlight w:val="white"/>
          </w:rPr>
          <w:t>Поппера</w:t>
        </w:r>
        <w:r w:rsidRPr="00713766">
          <w:rPr>
            <w:highlight w:val="white"/>
          </w:rPr>
          <w:t xml:space="preserve"> </w:t>
        </w:r>
      </w:ins>
      <w:ins w:id="41" w:author="СБ" w:date="2019-11-17T14:06:00Z">
        <w:r w:rsidRPr="00713766">
          <w:rPr>
            <w:highlight w:val="white"/>
          </w:rPr>
          <w:t>не удовлетворяют такие науки как математика и логика</w:t>
        </w:r>
      </w:ins>
      <w:ins w:id="42" w:author="СБ" w:date="2019-11-17T14:07:00Z">
        <w:r>
          <w:rPr>
            <w:highlight w:val="white"/>
          </w:rPr>
          <w:t>, в</w:t>
        </w:r>
      </w:ins>
      <w:ins w:id="43" w:author="СБ" w:date="2019-11-17T14:06:00Z">
        <w:r w:rsidRPr="00713766">
          <w:rPr>
            <w:highlight w:val="white"/>
          </w:rPr>
          <w:t>прочем, их относят не к естественным наукам, а к </w:t>
        </w:r>
        <w:r w:rsidRPr="00713766">
          <w:t>формальным</w:t>
        </w:r>
      </w:ins>
      <w:r w:rsidRPr="00713766">
        <w:t xml:space="preserve">. </w:t>
      </w:r>
      <w:ins w:id="44" w:author="СБ" w:date="2019-11-17T14:06:00Z">
        <w:r w:rsidRPr="00713766">
          <w:t xml:space="preserve">Однако очень важно понимать, что принцип </w:t>
        </w:r>
        <w:proofErr w:type="spellStart"/>
        <w:r w:rsidRPr="00713766">
          <w:t>фальсифицируемости</w:t>
        </w:r>
        <w:proofErr w:type="spellEnd"/>
        <w:r w:rsidRPr="00713766">
          <w:t xml:space="preserve"> говорит не об </w:t>
        </w:r>
        <w:r w:rsidRPr="00713766">
          <w:rPr>
            <w:i/>
          </w:rPr>
          <w:t>истинности</w:t>
        </w:r>
        <w:r w:rsidRPr="00713766">
          <w:t xml:space="preserve"> теории, а только о том, является она </w:t>
        </w:r>
        <w:r w:rsidRPr="00713766">
          <w:rPr>
            <w:highlight w:val="white"/>
          </w:rPr>
          <w:t>научной или нет. Он</w:t>
        </w:r>
        <w:r w:rsidRPr="00713766">
          <w:annotationRef/>
        </w:r>
        <w:r w:rsidRPr="00713766">
          <w:rPr>
            <w:highlight w:val="white"/>
          </w:rPr>
          <w:t xml:space="preserve"> помогает определить, даёт ли некая теория язык, на котором имеет смысл рассуждать о мире, или нет.</w:t>
        </w:r>
        <w:r w:rsidRPr="0029618A">
          <w:rPr>
            <w:rFonts w:eastAsia="Times New Roman"/>
            <w:color w:val="00000A"/>
            <w:sz w:val="24"/>
            <w:szCs w:val="24"/>
            <w:highlight w:val="white"/>
          </w:rPr>
          <w:t> </w:t>
        </w:r>
      </w:ins>
    </w:p>
    <w:p w14:paraId="76720876" w14:textId="2BA7D364" w:rsidR="00CA53CF" w:rsidRPr="00713766" w:rsidRDefault="00CA53CF">
      <w:pPr>
        <w:pStyle w:val="ae"/>
      </w:pPr>
    </w:p>
  </w:footnote>
  <w:footnote w:id="16">
    <w:p w14:paraId="0A702F50" w14:textId="77777777" w:rsidR="00CA53CF" w:rsidRDefault="00CA53CF"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w:t>
      </w:r>
      <w:proofErr w:type="gramStart"/>
      <w:r>
        <w:rPr>
          <w:rFonts w:ascii="Times New Roman" w:eastAsia="Times New Roman" w:hAnsi="Times New Roman" w:cs="Times New Roman"/>
          <w:sz w:val="20"/>
          <w:szCs w:val="20"/>
        </w:rPr>
        <w:t>единственным</w:t>
      </w:r>
      <w:proofErr w:type="gramEnd"/>
      <w:r>
        <w:rPr>
          <w:rFonts w:ascii="Times New Roman" w:eastAsia="Times New Roman" w:hAnsi="Times New Roman" w:cs="Times New Roman"/>
          <w:sz w:val="20"/>
          <w:szCs w:val="20"/>
        </w:rPr>
        <w:t xml:space="preserve"> нулю и единице?</w:t>
      </w:r>
    </w:p>
  </w:footnote>
  <w:footnote w:id="17">
    <w:p w14:paraId="0CD3B4DB" w14:textId="77777777" w:rsidR="00CA53CF" w:rsidRPr="00D762B0" w:rsidRDefault="00CA53CF" w:rsidP="00FC10F8">
      <w:pPr>
        <w:shd w:val="clear" w:color="auto" w:fill="FFFFFF"/>
        <w:spacing w:before="100" w:beforeAutospacing="1" w:after="24" w:line="240" w:lineRule="auto"/>
        <w:rPr>
          <w:rFonts w:ascii="Times New Roman" w:eastAsia="Times New Roman" w:hAnsi="Times New Roman" w:cs="Times New Roman"/>
          <w:sz w:val="20"/>
          <w:szCs w:val="20"/>
          <w:lang w:val="en-US"/>
        </w:rPr>
      </w:pPr>
      <w:r>
        <w:rPr>
          <w:rStyle w:val="af0"/>
        </w:rPr>
        <w:footnoteRef/>
      </w:r>
      <w:r w:rsidRPr="00D762B0">
        <w:rPr>
          <w:lang w:val="en-US"/>
        </w:rPr>
        <w:t xml:space="preserve"> </w:t>
      </w:r>
      <w:proofErr w:type="spellStart"/>
      <w:r w:rsidRPr="00D762B0">
        <w:rPr>
          <w:rFonts w:ascii="Times New Roman" w:eastAsia="Times New Roman" w:hAnsi="Times New Roman" w:cs="Times New Roman"/>
          <w:sz w:val="20"/>
          <w:szCs w:val="20"/>
          <w:lang w:val="en-US"/>
        </w:rPr>
        <w:t>Carlström</w:t>
      </w:r>
      <w:proofErr w:type="spellEnd"/>
      <w:r w:rsidRPr="00D762B0">
        <w:rPr>
          <w:rFonts w:ascii="Times New Roman" w:eastAsia="Times New Roman" w:hAnsi="Times New Roman" w:cs="Times New Roman"/>
          <w:sz w:val="20"/>
          <w:szCs w:val="20"/>
          <w:lang w:val="en-US"/>
        </w:rPr>
        <w:t xml:space="preserve">, </w:t>
      </w:r>
      <w:proofErr w:type="spellStart"/>
      <w:r w:rsidRPr="00D762B0">
        <w:rPr>
          <w:rFonts w:ascii="Times New Roman" w:eastAsia="Times New Roman" w:hAnsi="Times New Roman" w:cs="Times New Roman"/>
          <w:sz w:val="20"/>
          <w:szCs w:val="20"/>
          <w:lang w:val="en-US"/>
        </w:rPr>
        <w:t>Jesper</w:t>
      </w:r>
      <w:proofErr w:type="spellEnd"/>
      <w:r w:rsidRPr="00D762B0">
        <w:rPr>
          <w:rFonts w:ascii="Times New Roman" w:eastAsia="Times New Roman" w:hAnsi="Times New Roman" w:cs="Times New Roman"/>
          <w:sz w:val="20"/>
          <w:szCs w:val="20"/>
          <w:lang w:val="en-US"/>
        </w:rPr>
        <w:t xml:space="preserve"> (2004), "Wheels – On Division by Zero", Mathematical Structures in Computer Science, Cambridge University Press, 14 (1)</w:t>
      </w:r>
      <w:r w:rsidRPr="00BB52AF">
        <w:rPr>
          <w:rFonts w:ascii="Times New Roman" w:eastAsia="Times New Roman" w:hAnsi="Times New Roman" w:cs="Times New Roman"/>
          <w:sz w:val="20"/>
          <w:szCs w:val="20"/>
          <w:lang w:val="en-US"/>
        </w:rPr>
        <w:t>, 2011</w:t>
      </w:r>
      <w:r w:rsidRPr="00D762B0">
        <w:rPr>
          <w:rFonts w:ascii="Times New Roman" w:eastAsia="Times New Roman" w:hAnsi="Times New Roman" w:cs="Times New Roman"/>
          <w:sz w:val="20"/>
          <w:szCs w:val="20"/>
          <w:lang w:val="en-US"/>
        </w:rPr>
        <w:t>: 143–184</w:t>
      </w:r>
      <w:proofErr w:type="gramStart"/>
      <w:r w:rsidRPr="00D762B0">
        <w:rPr>
          <w:rFonts w:ascii="Times New Roman" w:eastAsia="Times New Roman" w:hAnsi="Times New Roman" w:cs="Times New Roman"/>
          <w:sz w:val="20"/>
          <w:szCs w:val="20"/>
          <w:lang w:val="en-US"/>
        </w:rPr>
        <w:t>, .</w:t>
      </w:r>
      <w:proofErr w:type="gramEnd"/>
    </w:p>
    <w:p w14:paraId="30CDF027" w14:textId="77777777" w:rsidR="00CA53CF" w:rsidRPr="00D762B0" w:rsidRDefault="00CA53CF" w:rsidP="00FC10F8">
      <w:pPr>
        <w:pStyle w:val="ae"/>
        <w:rPr>
          <w:lang w:val="en-US"/>
        </w:rPr>
      </w:pPr>
    </w:p>
  </w:footnote>
  <w:footnote w:id="18">
    <w:p w14:paraId="6782E3A7" w14:textId="77777777" w:rsidR="00CA53CF" w:rsidRDefault="00CA53CF"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r w:rsidRPr="002D5441">
        <w:rPr>
          <w:rFonts w:ascii="Times New Roman" w:eastAsia="Times New Roman" w:hAnsi="Times New Roman" w:cs="Times New Roman"/>
          <w:color w:val="00000A"/>
          <w:sz w:val="20"/>
          <w:szCs w:val="20"/>
          <w:lang w:val="en-US"/>
        </w:rPr>
        <w:t>Gusev</w:t>
      </w:r>
      <w:proofErr w:type="spellEnd"/>
      <w:r w:rsidRPr="002D5441">
        <w:rPr>
          <w:rFonts w:ascii="Times New Roman" w:eastAsia="Times New Roman" w:hAnsi="Times New Roman" w:cs="Times New Roman"/>
          <w:color w:val="00000A"/>
          <w:sz w:val="20"/>
          <w:szCs w:val="20"/>
          <w:lang w:val="en-US"/>
        </w:rPr>
        <w:t xml:space="preserve">, A.A., 2005. </w:t>
      </w:r>
      <w:proofErr w:type="spellStart"/>
      <w:proofErr w:type="gramStart"/>
      <w:r w:rsidRPr="002D5441">
        <w:rPr>
          <w:rFonts w:ascii="Times New Roman" w:eastAsia="Times New Roman" w:hAnsi="Times New Roman" w:cs="Times New Roman"/>
          <w:color w:val="00000A"/>
          <w:sz w:val="20"/>
          <w:szCs w:val="20"/>
          <w:lang w:val="en-US"/>
        </w:rPr>
        <w:t>Multiscale</w:t>
      </w:r>
      <w:proofErr w:type="spellEnd"/>
      <w:r w:rsidRPr="002D5441">
        <w:rPr>
          <w:rFonts w:ascii="Times New Roman" w:eastAsia="Times New Roman" w:hAnsi="Times New Roman" w:cs="Times New Roman"/>
          <w:color w:val="00000A"/>
          <w:sz w:val="20"/>
          <w:szCs w:val="20"/>
          <w:lang w:val="en-US"/>
        </w:rPr>
        <w:t xml:space="preserve"> order grouping in sequences of Earth’s earthquakes.</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Izvestiya</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Phys</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Solid</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Earth</w:t>
      </w:r>
      <w:proofErr w:type="spellEnd"/>
      <w:r>
        <w:rPr>
          <w:rFonts w:ascii="Times New Roman" w:eastAsia="Times New Roman" w:hAnsi="Times New Roman" w:cs="Times New Roman"/>
          <w:color w:val="00000A"/>
          <w:sz w:val="20"/>
          <w:szCs w:val="20"/>
        </w:rPr>
        <w:t>. 41, 798–812</w:t>
      </w:r>
    </w:p>
  </w:footnote>
  <w:footnote w:id="19">
    <w:p w14:paraId="2364758E" w14:textId="77777777" w:rsidR="00CA53CF" w:rsidRDefault="00CA53CF" w:rsidP="00FC10F8">
      <w:pPr>
        <w:pStyle w:val="ae"/>
      </w:pPr>
      <w:r>
        <w:rPr>
          <w:rStyle w:val="af0"/>
        </w:rPr>
        <w:footnoteRef/>
      </w:r>
      <w:r>
        <w:t xml:space="preserve"> Есть перевод на русский язык: </w:t>
      </w:r>
      <w:proofErr w:type="spellStart"/>
      <w:r>
        <w:t>Тодд</w:t>
      </w:r>
      <w:proofErr w:type="spellEnd"/>
      <w:r>
        <w:t xml:space="preserve"> </w:t>
      </w:r>
      <w:proofErr w:type="spellStart"/>
      <w:r>
        <w:t>Роуз</w:t>
      </w:r>
      <w:proofErr w:type="spellEnd"/>
      <w:r>
        <w:t>. Долой среднее! Новый манифест индивидуальности. МИФ, 2018. (Прим. ред.)</w:t>
      </w:r>
    </w:p>
  </w:footnote>
  <w:footnote w:id="20">
    <w:p w14:paraId="5FFE9409" w14:textId="77777777" w:rsidR="00CA53CF" w:rsidRDefault="00CA53CF"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1">
    <w:p w14:paraId="44821A1A"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22">
    <w:p w14:paraId="4E302273"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w:t>
      </w:r>
      <w:proofErr w:type="gramStart"/>
      <w:r>
        <w:rPr>
          <w:rFonts w:ascii="Times New Roman" w:eastAsia="Times New Roman" w:hAnsi="Times New Roman" w:cs="Times New Roman"/>
          <w:sz w:val="20"/>
          <w:szCs w:val="20"/>
        </w:rPr>
        <w:t>отыскать</w:t>
      </w:r>
      <w:proofErr w:type="gramEnd"/>
      <w:r>
        <w:rPr>
          <w:rFonts w:ascii="Times New Roman" w:eastAsia="Times New Roman" w:hAnsi="Times New Roman" w:cs="Times New Roman"/>
          <w:sz w:val="20"/>
          <w:szCs w:val="20"/>
        </w:rPr>
        <w:t xml:space="preserve"> возможно.</w:t>
      </w:r>
    </w:p>
    <w:p w14:paraId="27A668CD" w14:textId="77777777" w:rsidR="00CA53CF" w:rsidRDefault="00CA53CF" w:rsidP="00FC10F8">
      <w:pPr>
        <w:spacing w:line="240" w:lineRule="auto"/>
        <w:ind w:firstLine="397"/>
        <w:jc w:val="both"/>
        <w:rPr>
          <w:rFonts w:ascii="Times New Roman" w:eastAsia="Times New Roman" w:hAnsi="Times New Roman" w:cs="Times New Roman"/>
          <w:sz w:val="20"/>
          <w:szCs w:val="20"/>
        </w:rPr>
      </w:pPr>
    </w:p>
  </w:footnote>
  <w:footnote w:id="23">
    <w:p w14:paraId="360F3DD7" w14:textId="77777777" w:rsidR="00CA53CF" w:rsidRDefault="00CA53CF"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Более того, таким </w:t>
      </w:r>
      <w:proofErr w:type="gramStart"/>
      <w:r>
        <w:rPr>
          <w:rFonts w:ascii="Times New Roman" w:eastAsia="Times New Roman" w:hAnsi="Times New Roman" w:cs="Times New Roman"/>
          <w:sz w:val="20"/>
          <w:szCs w:val="20"/>
        </w:rPr>
        <w:t>образом</w:t>
      </w:r>
      <w:proofErr w:type="gramEnd"/>
      <w:r>
        <w:rPr>
          <w:rFonts w:ascii="Times New Roman" w:eastAsia="Times New Roman" w:hAnsi="Times New Roman" w:cs="Times New Roman"/>
          <w:sz w:val="20"/>
          <w:szCs w:val="20"/>
        </w:rPr>
        <w:t xml:space="preserve"> определяется операция умножения чисел на самом базовом уровне, так что это аксиома умножения, а не следствие из определения.</w:t>
      </w:r>
    </w:p>
  </w:footnote>
  <w:footnote w:id="24">
    <w:p w14:paraId="01C431E2" w14:textId="3E4E3B58" w:rsidR="00CA53CF" w:rsidRDefault="00CA53CF">
      <w:pPr>
        <w:pStyle w:val="ae"/>
      </w:pPr>
      <w:r>
        <w:rPr>
          <w:rStyle w:val="af0"/>
        </w:rPr>
        <w:footnoteRef/>
      </w:r>
      <w:r>
        <w:t xml:space="preserve"> Сама идея цепи появилась при работе Маркова над темой, как кажется, весьма далёкой от математики: анализом сочетаний гласных и согласных звуков в тексте романа А. С. Пушкина «Евгений Онегин».</w:t>
      </w:r>
    </w:p>
  </w:footnote>
  <w:footnote w:id="25">
    <w:p w14:paraId="5EBA573C"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6">
    <w:p w14:paraId="2DB1721D" w14:textId="77777777" w:rsidR="00CA53CF" w:rsidRPr="002D5441" w:rsidRDefault="00CA53CF" w:rsidP="00FC10F8">
      <w:pPr>
        <w:spacing w:line="240" w:lineRule="auto"/>
        <w:rPr>
          <w:sz w:val="20"/>
          <w:szCs w:val="20"/>
          <w:lang w:val="en-US"/>
        </w:rPr>
      </w:pPr>
      <w:r>
        <w:rPr>
          <w:vertAlign w:val="superscript"/>
        </w:rPr>
        <w:footnoteRef/>
      </w:r>
      <w:r w:rsidRPr="002D5441">
        <w:rPr>
          <w:sz w:val="20"/>
          <w:szCs w:val="20"/>
          <w:lang w:val="en-US"/>
        </w:rPr>
        <w:t xml:space="preserve"> </w:t>
      </w:r>
      <w:proofErr w:type="gramStart"/>
      <w:r w:rsidRPr="002D5441">
        <w:rPr>
          <w:rFonts w:ascii="Times New Roman" w:eastAsia="Times New Roman" w:hAnsi="Times New Roman" w:cs="Times New Roman"/>
          <w:sz w:val="20"/>
          <w:szCs w:val="20"/>
          <w:lang w:val="en-US"/>
        </w:rPr>
        <w:t>J. E. Cohen and P. Horowitz.</w:t>
      </w:r>
      <w:proofErr w:type="gramEnd"/>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Paradoxical behavior of mechanical and electrical networks.</w:t>
      </w:r>
      <w:proofErr w:type="gramEnd"/>
      <w:r w:rsidRPr="002D5441">
        <w:rPr>
          <w:rFonts w:ascii="Times New Roman" w:eastAsia="Times New Roman" w:hAnsi="Times New Roman" w:cs="Times New Roman"/>
          <w:sz w:val="20"/>
          <w:szCs w:val="20"/>
          <w:lang w:val="en-US"/>
        </w:rPr>
        <w:t xml:space="preserve"> Nature, 352:699–701, 1991</w:t>
      </w:r>
    </w:p>
  </w:footnote>
  <w:footnote w:id="27">
    <w:p w14:paraId="0B73A0CC" w14:textId="77777777" w:rsidR="00CA53CF" w:rsidRPr="00B36015" w:rsidRDefault="00CA53CF" w:rsidP="00FC10F8">
      <w:pPr>
        <w:spacing w:line="240" w:lineRule="auto"/>
        <w:rPr>
          <w:sz w:val="20"/>
          <w:szCs w:val="20"/>
          <w:lang w:val="en-US"/>
        </w:rPr>
      </w:pPr>
      <w:r>
        <w:rPr>
          <w:vertAlign w:val="superscript"/>
        </w:rPr>
        <w:footnoteRef/>
      </w:r>
      <w:r w:rsidRPr="00BB52AF">
        <w:rPr>
          <w:rFonts w:ascii="Times New Roman" w:eastAsia="Times New Roman" w:hAnsi="Times New Roman" w:cs="Times New Roman"/>
          <w:color w:val="333333"/>
          <w:sz w:val="20"/>
          <w:szCs w:val="20"/>
          <w:lang w:val="en-US"/>
        </w:rPr>
        <w:t xml:space="preserve"> </w:t>
      </w:r>
      <w:r w:rsidRPr="00BB52AF">
        <w:rPr>
          <w:rFonts w:ascii="Times New Roman" w:eastAsia="Times New Roman" w:hAnsi="Times New Roman" w:cs="Times New Roman"/>
          <w:sz w:val="20"/>
          <w:szCs w:val="20"/>
          <w:lang w:val="en-US"/>
        </w:rPr>
        <w:t xml:space="preserve">Marco Pala, Hermann </w:t>
      </w:r>
      <w:proofErr w:type="spellStart"/>
      <w:r w:rsidRPr="00BB52AF">
        <w:rPr>
          <w:rFonts w:ascii="Times New Roman" w:eastAsia="Times New Roman" w:hAnsi="Times New Roman" w:cs="Times New Roman"/>
          <w:sz w:val="20"/>
          <w:szCs w:val="20"/>
          <w:lang w:val="en-US"/>
        </w:rPr>
        <w:t>Sellier</w:t>
      </w:r>
      <w:proofErr w:type="spell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et</w:t>
      </w:r>
      <w:proofErr w:type="gram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al</w:t>
      </w:r>
      <w:proofErr w:type="gramEnd"/>
      <w:r w:rsidRPr="00BB52AF">
        <w:rPr>
          <w:rFonts w:ascii="Times New Roman" w:eastAsia="Times New Roman" w:hAnsi="Times New Roman" w:cs="Times New Roman"/>
          <w:sz w:val="20"/>
          <w:szCs w:val="20"/>
          <w:lang w:val="en-US"/>
        </w:rPr>
        <w:t xml:space="preserve">. </w:t>
      </w:r>
      <w:r w:rsidRPr="002D5441">
        <w:rPr>
          <w:rFonts w:ascii="Times New Roman" w:eastAsia="Times New Roman" w:hAnsi="Times New Roman" w:cs="Times New Roman"/>
          <w:sz w:val="20"/>
          <w:szCs w:val="20"/>
          <w:lang w:val="en-US"/>
        </w:rPr>
        <w:t xml:space="preserve">A new transport phenomenon in nanostructures: a </w:t>
      </w:r>
      <w:proofErr w:type="spellStart"/>
      <w:r w:rsidRPr="002D5441">
        <w:rPr>
          <w:rFonts w:ascii="Times New Roman" w:eastAsia="Times New Roman" w:hAnsi="Times New Roman" w:cs="Times New Roman"/>
          <w:sz w:val="20"/>
          <w:szCs w:val="20"/>
          <w:lang w:val="en-US"/>
        </w:rPr>
        <w:t>mesoscopic</w:t>
      </w:r>
      <w:proofErr w:type="spellEnd"/>
      <w:r w:rsidRPr="002D5441">
        <w:rPr>
          <w:rFonts w:ascii="Times New Roman" w:eastAsia="Times New Roman" w:hAnsi="Times New Roman" w:cs="Times New Roman"/>
          <w:sz w:val="20"/>
          <w:szCs w:val="20"/>
          <w:lang w:val="en-US"/>
        </w:rPr>
        <w:t xml:space="preserve"> analog of the </w:t>
      </w:r>
      <w:proofErr w:type="spellStart"/>
      <w:r w:rsidRPr="002D5441">
        <w:rPr>
          <w:rFonts w:ascii="Times New Roman" w:eastAsia="Times New Roman" w:hAnsi="Times New Roman" w:cs="Times New Roman"/>
          <w:sz w:val="20"/>
          <w:szCs w:val="20"/>
          <w:lang w:val="en-US"/>
        </w:rPr>
        <w:t>Braess</w:t>
      </w:r>
      <w:proofErr w:type="spellEnd"/>
      <w:r w:rsidRPr="002D5441">
        <w:rPr>
          <w:rFonts w:ascii="Times New Roman" w:eastAsia="Times New Roman" w:hAnsi="Times New Roman" w:cs="Times New Roman"/>
          <w:sz w:val="20"/>
          <w:szCs w:val="20"/>
          <w:lang w:val="en-US"/>
        </w:rPr>
        <w:t xml:space="preserve"> paradox encountered in road networks. </w:t>
      </w:r>
      <w:proofErr w:type="spellStart"/>
      <w:r w:rsidRPr="00B36015">
        <w:rPr>
          <w:rFonts w:ascii="Times New Roman" w:eastAsia="Times New Roman" w:hAnsi="Times New Roman" w:cs="Times New Roman"/>
          <w:sz w:val="20"/>
          <w:szCs w:val="20"/>
          <w:lang w:val="en-US"/>
        </w:rPr>
        <w:t>Nanoscale</w:t>
      </w:r>
      <w:proofErr w:type="spellEnd"/>
      <w:r w:rsidRPr="00B36015">
        <w:rPr>
          <w:rFonts w:ascii="Times New Roman" w:eastAsia="Times New Roman" w:hAnsi="Times New Roman" w:cs="Times New Roman"/>
          <w:sz w:val="20"/>
          <w:szCs w:val="20"/>
          <w:lang w:val="en-US"/>
        </w:rPr>
        <w:t xml:space="preserve"> Research Letters 2012, 7:472 </w:t>
      </w:r>
    </w:p>
  </w:footnote>
  <w:footnote w:id="28">
    <w:p w14:paraId="6DEC78EA" w14:textId="77777777" w:rsidR="00CA53CF" w:rsidRPr="005B7CC6" w:rsidRDefault="00CA53CF" w:rsidP="00FC10F8">
      <w:pPr>
        <w:spacing w:line="240" w:lineRule="auto"/>
        <w:rPr>
          <w:rFonts w:ascii="Times New Roman" w:eastAsia="Times New Roman" w:hAnsi="Times New Roman" w:cs="Times New Roman"/>
          <w:sz w:val="20"/>
          <w:szCs w:val="20"/>
          <w:rPrChange w:id="113" w:author="Пользователь" w:date="2019-11-16T13:25:00Z">
            <w:rPr>
              <w:rFonts w:ascii="Times New Roman" w:eastAsia="Times New Roman" w:hAnsi="Times New Roman" w:cs="Times New Roman"/>
              <w:sz w:val="20"/>
              <w:szCs w:val="20"/>
              <w:lang w:val="en-US"/>
            </w:rPr>
          </w:rPrChange>
        </w:rPr>
      </w:pPr>
      <w:r>
        <w:rPr>
          <w:vertAlign w:val="superscript"/>
        </w:rPr>
        <w:footnoteRef/>
      </w:r>
      <w:r w:rsidRPr="00B36015">
        <w:rPr>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Valiant, Gregory &amp; </w:t>
      </w:r>
      <w:proofErr w:type="spellStart"/>
      <w:r w:rsidRPr="00B36015">
        <w:rPr>
          <w:rFonts w:ascii="Times New Roman" w:eastAsia="Times New Roman" w:hAnsi="Times New Roman" w:cs="Times New Roman"/>
          <w:sz w:val="20"/>
          <w:szCs w:val="20"/>
          <w:lang w:val="en-US"/>
        </w:rPr>
        <w:t>Roughgarden</w:t>
      </w:r>
      <w:proofErr w:type="spellEnd"/>
      <w:r w:rsidRPr="00B36015">
        <w:rPr>
          <w:rFonts w:ascii="Times New Roman" w:eastAsia="Times New Roman" w:hAnsi="Times New Roman" w:cs="Times New Roman"/>
          <w:sz w:val="20"/>
          <w:szCs w:val="20"/>
          <w:lang w:val="en-US"/>
        </w:rPr>
        <w:t>, Tim.</w:t>
      </w:r>
      <w:proofErr w:type="gramEnd"/>
      <w:r w:rsidRPr="00B36015">
        <w:rPr>
          <w:rFonts w:ascii="Times New Roman" w:eastAsia="Times New Roman" w:hAnsi="Times New Roman" w:cs="Times New Roman"/>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(2010). </w:t>
      </w:r>
      <w:proofErr w:type="spellStart"/>
      <w:r w:rsidRPr="002D5441">
        <w:rPr>
          <w:rFonts w:ascii="Times New Roman" w:eastAsia="Times New Roman" w:hAnsi="Times New Roman" w:cs="Times New Roman"/>
          <w:sz w:val="20"/>
          <w:szCs w:val="20"/>
          <w:lang w:val="en-US"/>
        </w:rPr>
        <w:t>Braess's</w:t>
      </w:r>
      <w:proofErr w:type="spellEnd"/>
      <w:r w:rsidRPr="002D5441">
        <w:rPr>
          <w:rFonts w:ascii="Times New Roman" w:eastAsia="Times New Roman" w:hAnsi="Times New Roman" w:cs="Times New Roman"/>
          <w:sz w:val="20"/>
          <w:szCs w:val="20"/>
          <w:lang w:val="en-US"/>
        </w:rPr>
        <w:t xml:space="preserve"> Paradox in large random graph.</w:t>
      </w:r>
      <w:proofErr w:type="gramEnd"/>
      <w:r w:rsidRPr="002D5441">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Random</w:t>
      </w:r>
      <w:r w:rsidRPr="00420C37">
        <w:rPr>
          <w:rFonts w:ascii="Times New Roman" w:eastAsia="Times New Roman" w:hAnsi="Times New Roman" w:cs="Times New Roman"/>
          <w:sz w:val="20"/>
          <w:szCs w:val="20"/>
        </w:rPr>
        <w:t xml:space="preserve"> </w:t>
      </w:r>
      <w:r w:rsidRPr="00BB52AF">
        <w:rPr>
          <w:rFonts w:ascii="Times New Roman" w:eastAsia="Times New Roman" w:hAnsi="Times New Roman" w:cs="Times New Roman"/>
          <w:sz w:val="20"/>
          <w:szCs w:val="20"/>
          <w:lang w:val="en-US"/>
        </w:rPr>
        <w:t>Structures</w:t>
      </w:r>
      <w:r w:rsidRPr="00420C37">
        <w:rPr>
          <w:rFonts w:ascii="Times New Roman" w:eastAsia="Times New Roman" w:hAnsi="Times New Roman" w:cs="Times New Roman"/>
          <w:sz w:val="20"/>
          <w:szCs w:val="20"/>
        </w:rPr>
        <w:t xml:space="preserve"> &amp; </w:t>
      </w:r>
      <w:r w:rsidRPr="00BB52AF">
        <w:rPr>
          <w:rFonts w:ascii="Times New Roman" w:eastAsia="Times New Roman" w:hAnsi="Times New Roman" w:cs="Times New Roman"/>
          <w:sz w:val="20"/>
          <w:szCs w:val="20"/>
          <w:lang w:val="en-US"/>
        </w:rPr>
        <w:t>Algorithms</w:t>
      </w:r>
      <w:r w:rsidRPr="00420C37">
        <w:rPr>
          <w:rFonts w:ascii="Times New Roman" w:eastAsia="Times New Roman" w:hAnsi="Times New Roman" w:cs="Times New Roman"/>
          <w:sz w:val="20"/>
          <w:szCs w:val="20"/>
        </w:rPr>
        <w:t>.</w:t>
      </w:r>
      <w:proofErr w:type="gramEnd"/>
      <w:r w:rsidRPr="00420C37">
        <w:rPr>
          <w:rFonts w:ascii="Times New Roman" w:eastAsia="Times New Roman" w:hAnsi="Times New Roman" w:cs="Times New Roman"/>
          <w:sz w:val="20"/>
          <w:szCs w:val="20"/>
        </w:rPr>
        <w:t xml:space="preserve"> 37. 495 - 515. </w:t>
      </w:r>
      <w:r w:rsidRPr="005B7CC6">
        <w:rPr>
          <w:rFonts w:ascii="Times New Roman" w:eastAsia="Times New Roman" w:hAnsi="Times New Roman" w:cs="Times New Roman"/>
          <w:sz w:val="20"/>
          <w:szCs w:val="20"/>
          <w:rPrChange w:id="114" w:author="Пользователь" w:date="2019-11-16T13:25:00Z">
            <w:rPr>
              <w:rFonts w:ascii="Times New Roman" w:eastAsia="Times New Roman" w:hAnsi="Times New Roman" w:cs="Times New Roman"/>
              <w:sz w:val="20"/>
              <w:szCs w:val="20"/>
              <w:lang w:val="en-US"/>
            </w:rPr>
          </w:rPrChange>
        </w:rPr>
        <w:t>10.1002/</w:t>
      </w:r>
      <w:proofErr w:type="spellStart"/>
      <w:r w:rsidRPr="009A62EE">
        <w:rPr>
          <w:rFonts w:ascii="Times New Roman" w:eastAsia="Times New Roman" w:hAnsi="Times New Roman" w:cs="Times New Roman"/>
          <w:sz w:val="20"/>
          <w:szCs w:val="20"/>
          <w:lang w:val="en-US"/>
        </w:rPr>
        <w:t>rsa</w:t>
      </w:r>
      <w:proofErr w:type="spellEnd"/>
      <w:r w:rsidRPr="005B7CC6">
        <w:rPr>
          <w:rFonts w:ascii="Times New Roman" w:eastAsia="Times New Roman" w:hAnsi="Times New Roman" w:cs="Times New Roman"/>
          <w:sz w:val="20"/>
          <w:szCs w:val="20"/>
          <w:rPrChange w:id="115" w:author="Пользователь" w:date="2019-11-16T13:25:00Z">
            <w:rPr>
              <w:rFonts w:ascii="Times New Roman" w:eastAsia="Times New Roman" w:hAnsi="Times New Roman" w:cs="Times New Roman"/>
              <w:sz w:val="20"/>
              <w:szCs w:val="20"/>
              <w:lang w:val="en-US"/>
            </w:rPr>
          </w:rPrChange>
        </w:rPr>
        <w:t xml:space="preserve">.20325. </w:t>
      </w:r>
    </w:p>
  </w:footnote>
  <w:footnote w:id="29">
    <w:p w14:paraId="23E79BCD" w14:textId="0CB45360" w:rsidR="00CA53CF" w:rsidRPr="00615FC1" w:rsidRDefault="00CA53CF" w:rsidP="00615FC1">
      <w:pPr>
        <w:spacing w:line="240" w:lineRule="auto"/>
        <w:rPr>
          <w:rFonts w:ascii="Times New Roman" w:eastAsia="Times New Roman" w:hAnsi="Times New Roman" w:cs="Times New Roman"/>
          <w:sz w:val="24"/>
          <w:szCs w:val="24"/>
        </w:rPr>
      </w:pPr>
      <w:r>
        <w:rPr>
          <w:rStyle w:val="af0"/>
        </w:rPr>
        <w:footnoteRef/>
      </w:r>
      <w:r w:rsidRPr="00615FC1">
        <w:t xml:space="preserve"> </w:t>
      </w:r>
      <w:r w:rsidRPr="0090447A">
        <w:rPr>
          <w:rFonts w:asciiTheme="majorHAnsi" w:eastAsia="Calibri" w:hAnsiTheme="majorHAnsi" w:cs="Times New Roman"/>
          <w:lang w:eastAsia="en-US"/>
        </w:rPr>
        <w:t xml:space="preserve">Рекордной случайной величиной (или просто рекордом) </w:t>
      </w:r>
      <w:r>
        <w:rPr>
          <w:rFonts w:asciiTheme="majorHAnsi" w:eastAsia="Calibri" w:hAnsiTheme="majorHAnsi" w:cs="Times New Roman"/>
          <w:lang w:eastAsia="en-US"/>
        </w:rPr>
        <w:t xml:space="preserve">в последовательности случайных величин </w:t>
      </w:r>
      <w:r w:rsidRPr="0090447A">
        <w:rPr>
          <w:rFonts w:asciiTheme="majorHAnsi" w:eastAsia="Calibri" w:hAnsiTheme="majorHAnsi" w:cs="Times New Roman"/>
          <w:lang w:eastAsia="en-US"/>
        </w:rPr>
        <w:t xml:space="preserve">называется величина, которая превосходит все предыдущие. Вероятность того, что среди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w:t>
      </w:r>
      <w:r>
        <w:rPr>
          <w:rFonts w:asciiTheme="majorHAnsi" w:eastAsia="Calibri" w:hAnsiTheme="majorHAnsi" w:cs="Times New Roman"/>
          <w:lang w:eastAsia="en-US"/>
        </w:rPr>
        <w:t xml:space="preserve">непрерывных </w:t>
      </w:r>
      <w:r w:rsidRPr="0090447A">
        <w:rPr>
          <w:rFonts w:asciiTheme="majorHAnsi" w:eastAsia="Calibri" w:hAnsiTheme="majorHAnsi" w:cs="Times New Roman"/>
          <w:lang w:eastAsia="en-US"/>
        </w:rPr>
        <w:t xml:space="preserve">случайных величин 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w:t>
      </w:r>
      <w:r>
        <w:rPr>
          <w:rFonts w:asciiTheme="majorHAnsi" w:eastAsia="Calibri" w:hAnsiTheme="majorHAnsi" w:cs="Times New Roman"/>
          <w:lang w:eastAsia="en-US"/>
        </w:rPr>
        <w:t>,</w:t>
      </w:r>
      <w:r w:rsidRPr="0090447A">
        <w:rPr>
          <w:rFonts w:asciiTheme="majorHAnsi" w:eastAsia="Calibri" w:hAnsiTheme="majorHAnsi" w:cs="Times New Roman"/>
          <w:lang w:eastAsia="en-US"/>
        </w:rPr>
        <w:t xml:space="preserve"> описывается</w:t>
      </w:r>
      <w:r>
        <w:rPr>
          <w:rFonts w:asciiTheme="majorHAnsi" w:eastAsia="Calibri" w:hAnsiTheme="majorHAnsi" w:cs="Times New Roman"/>
          <w:lang w:eastAsia="en-US"/>
        </w:rPr>
        <w:t xml:space="preserve"> точно таким же выражением. </w:t>
      </w:r>
      <w:r>
        <w:rPr>
          <w:rFonts w:ascii="Times New Roman" w:eastAsia="Times New Roman" w:hAnsi="Times New Roman" w:cs="Times New Roman"/>
          <w:sz w:val="24"/>
          <w:szCs w:val="24"/>
        </w:rPr>
        <w:t>Подробнее</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 этом можно</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прочесть</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работе</w:t>
      </w:r>
      <w:r w:rsidRPr="00615FC1">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lang w:val="en-US"/>
        </w:rPr>
        <w:t>Balakrishnan</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lang w:val="en-US"/>
        </w:rPr>
        <w:t>Nevzorov</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V</w:t>
      </w:r>
      <w:r w:rsidRPr="00615FC1">
        <w:rPr>
          <w:rFonts w:ascii="Times New Roman" w:eastAsia="Times New Roman" w:hAnsi="Times New Roman" w:cs="Times New Roman"/>
          <w:sz w:val="24"/>
          <w:szCs w:val="24"/>
        </w:rPr>
        <w:t>.</w:t>
      </w:r>
      <w:r w:rsidRPr="009F3C3E">
        <w:rPr>
          <w:rFonts w:ascii="Times New Roman" w:eastAsia="Times New Roman" w:hAnsi="Times New Roman" w:cs="Times New Roman"/>
          <w:sz w:val="24"/>
          <w:szCs w:val="24"/>
          <w:lang w:val="en-US"/>
        </w:rPr>
        <w:t>B</w:t>
      </w:r>
      <w:r w:rsidRPr="00615FC1">
        <w:rPr>
          <w:rFonts w:ascii="Times New Roman" w:eastAsia="Times New Roman" w:hAnsi="Times New Roman" w:cs="Times New Roman"/>
          <w:sz w:val="24"/>
          <w:szCs w:val="24"/>
        </w:rPr>
        <w:t xml:space="preserve">. (1997) </w:t>
      </w:r>
      <w:proofErr w:type="spellStart"/>
      <w:r w:rsidRPr="009F3C3E">
        <w:rPr>
          <w:rFonts w:ascii="Times New Roman" w:eastAsia="Times New Roman" w:hAnsi="Times New Roman" w:cs="Times New Roman"/>
          <w:sz w:val="24"/>
          <w:szCs w:val="24"/>
          <w:lang w:val="en-US"/>
        </w:rPr>
        <w:t>Stirling</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numbers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and</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records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In Advances in Combinatorial</w:t>
      </w:r>
      <w:proofErr w:type="gramStart"/>
      <w:r w:rsidRPr="009F3C3E">
        <w:rPr>
          <w:rFonts w:ascii="Times New Roman" w:eastAsia="Times New Roman" w:hAnsi="Times New Roman" w:cs="Times New Roman"/>
          <w:sz w:val="24"/>
          <w:szCs w:val="24"/>
          <w:lang w:val="en-US"/>
        </w:rPr>
        <w:t>  Methods</w:t>
      </w:r>
      <w:proofErr w:type="gramEnd"/>
      <w:r w:rsidRPr="009F3C3E">
        <w:rPr>
          <w:rFonts w:ascii="Times New Roman" w:eastAsia="Times New Roman" w:hAnsi="Times New Roman" w:cs="Times New Roman"/>
          <w:sz w:val="24"/>
          <w:szCs w:val="24"/>
          <w:lang w:val="en-US"/>
        </w:rPr>
        <w:t xml:space="preserve"> and Applications to Probability and Statistics. </w:t>
      </w:r>
      <w:r w:rsidRPr="00E4643A">
        <w:rPr>
          <w:rFonts w:ascii="Times New Roman" w:eastAsia="Times New Roman" w:hAnsi="Times New Roman" w:cs="Times New Roman"/>
          <w:sz w:val="24"/>
          <w:szCs w:val="24"/>
          <w:lang w:val="en-US"/>
        </w:rPr>
        <w:t>Editor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w:t>
      </w:r>
      <w:proofErr w:type="spellStart"/>
      <w:r w:rsidRPr="00E4643A">
        <w:rPr>
          <w:rFonts w:ascii="Times New Roman" w:eastAsia="Times New Roman" w:hAnsi="Times New Roman" w:cs="Times New Roman"/>
          <w:sz w:val="24"/>
          <w:szCs w:val="24"/>
          <w:lang w:val="en-US"/>
        </w:rPr>
        <w:t>Balakrishnan</w:t>
      </w:r>
      <w:proofErr w:type="spellEnd"/>
      <w:r w:rsidRPr="00615FC1">
        <w:rPr>
          <w:rFonts w:ascii="Times New Roman" w:eastAsia="Times New Roman" w:hAnsi="Times New Roman" w:cs="Times New Roman"/>
          <w:sz w:val="24"/>
          <w:szCs w:val="24"/>
        </w:rPr>
        <w:t xml:space="preserve">, </w:t>
      </w:r>
      <w:proofErr w:type="spellStart"/>
      <w:r w:rsidRPr="00E4643A">
        <w:rPr>
          <w:rFonts w:ascii="Times New Roman" w:eastAsia="Times New Roman" w:hAnsi="Times New Roman" w:cs="Times New Roman"/>
          <w:sz w:val="24"/>
          <w:szCs w:val="24"/>
          <w:lang w:val="en-US"/>
        </w:rPr>
        <w:t>Birkhauser</w:t>
      </w:r>
      <w:proofErr w:type="spellEnd"/>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Boston</w:t>
      </w:r>
      <w:r w:rsidRPr="00615FC1">
        <w:rPr>
          <w:rFonts w:ascii="Times New Roman" w:eastAsia="Times New Roman" w:hAnsi="Times New Roman" w:cs="Times New Roman"/>
          <w:sz w:val="24"/>
          <w:szCs w:val="24"/>
        </w:rPr>
        <w:t xml:space="preserve">, </w:t>
      </w:r>
      <w:proofErr w:type="spellStart"/>
      <w:r w:rsidRPr="00E4643A">
        <w:rPr>
          <w:rFonts w:ascii="Times New Roman" w:eastAsia="Times New Roman" w:hAnsi="Times New Roman" w:cs="Times New Roman"/>
          <w:sz w:val="24"/>
          <w:szCs w:val="24"/>
          <w:lang w:val="en-US"/>
        </w:rPr>
        <w:t>pp</w:t>
      </w:r>
      <w:proofErr w:type="spellEnd"/>
      <w:r w:rsidRPr="00615FC1">
        <w:rPr>
          <w:rFonts w:ascii="Times New Roman" w:eastAsia="Times New Roman" w:hAnsi="Times New Roman" w:cs="Times New Roman"/>
          <w:sz w:val="24"/>
          <w:szCs w:val="24"/>
        </w:rPr>
        <w:t>.189-200.</w:t>
      </w:r>
      <w:r>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rPr>
        <w:t xml:space="preserve">Автор благодарит профессора Санкт-Петербургского государственного университета Валерия Борисовича </w:t>
      </w:r>
      <w:proofErr w:type="spellStart"/>
      <w:r w:rsidRPr="009F3C3E">
        <w:rPr>
          <w:rFonts w:ascii="Times New Roman" w:eastAsia="Times New Roman" w:hAnsi="Times New Roman" w:cs="Times New Roman"/>
          <w:sz w:val="24"/>
          <w:szCs w:val="24"/>
        </w:rPr>
        <w:t>Невзорова</w:t>
      </w:r>
      <w:proofErr w:type="spellEnd"/>
      <w:r w:rsidRPr="009F3C3E">
        <w:rPr>
          <w:rFonts w:ascii="Times New Roman" w:eastAsia="Times New Roman" w:hAnsi="Times New Roman" w:cs="Times New Roman"/>
          <w:sz w:val="24"/>
          <w:szCs w:val="24"/>
        </w:rPr>
        <w:t xml:space="preserve"> за любезно предоставленную информацию</w:t>
      </w:r>
      <w:r>
        <w:rPr>
          <w:rFonts w:ascii="Times New Roman" w:eastAsia="Times New Roman" w:hAnsi="Times New Roman" w:cs="Times New Roman"/>
          <w:sz w:val="24"/>
          <w:szCs w:val="24"/>
        </w:rPr>
        <w:t>.</w:t>
      </w:r>
    </w:p>
    <w:p w14:paraId="0750C571" w14:textId="77777777" w:rsidR="00CA53CF" w:rsidRPr="0090447A" w:rsidRDefault="00CA53CF" w:rsidP="00FC10F8">
      <w:pPr>
        <w:spacing w:line="240" w:lineRule="auto"/>
      </w:pPr>
    </w:p>
  </w:footnote>
  <w:footnote w:id="30">
    <w:p w14:paraId="40B33BD8"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1">
    <w:p w14:paraId="370BA55C" w14:textId="77777777" w:rsidR="00CA53CF" w:rsidRPr="002D5441" w:rsidRDefault="00CA53CF"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Strong Law of Small Numbers, Amer. </w:t>
      </w:r>
      <w:r w:rsidRPr="00B36015">
        <w:rPr>
          <w:rFonts w:ascii="Times New Roman" w:eastAsia="Times New Roman" w:hAnsi="Times New Roman" w:cs="Times New Roman"/>
          <w:sz w:val="20"/>
          <w:szCs w:val="20"/>
          <w:lang w:val="en-US"/>
        </w:rPr>
        <w:t xml:space="preserve">Math. </w:t>
      </w:r>
      <w:proofErr w:type="gramStart"/>
      <w:r w:rsidRPr="002D5441">
        <w:rPr>
          <w:rFonts w:ascii="Times New Roman" w:eastAsia="Times New Roman" w:hAnsi="Times New Roman" w:cs="Times New Roman"/>
          <w:sz w:val="20"/>
          <w:szCs w:val="20"/>
          <w:lang w:val="en-US"/>
        </w:rPr>
        <w:t>Monthly Vol. 95 (1988).</w:t>
      </w:r>
      <w:proofErr w:type="gramEnd"/>
    </w:p>
  </w:footnote>
  <w:footnote w:id="32">
    <w:p w14:paraId="54D396BC" w14:textId="77777777" w:rsidR="00CA53CF" w:rsidRPr="002D5441" w:rsidRDefault="00CA53CF"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Second Strong Law of Small Numbers, Mathematics Magazine 63 (1990).</w:t>
      </w:r>
    </w:p>
  </w:footnote>
  <w:footnote w:id="33">
    <w:p w14:paraId="544A7BBE"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4">
    <w:p w14:paraId="487A12DF" w14:textId="77777777" w:rsidR="00CA53CF" w:rsidRPr="00273FA4" w:rsidRDefault="00CA53CF"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 xml:space="preserve">Statistical mechanics of money, A. </w:t>
      </w:r>
      <w:proofErr w:type="spellStart"/>
      <w:r w:rsidRPr="002D5441">
        <w:rPr>
          <w:rFonts w:ascii="Times New Roman" w:eastAsia="Times New Roman" w:hAnsi="Times New Roman" w:cs="Times New Roman"/>
          <w:sz w:val="20"/>
          <w:szCs w:val="20"/>
          <w:lang w:val="en-US"/>
        </w:rPr>
        <w:t>Dragulescu</w:t>
      </w:r>
      <w:proofErr w:type="spellEnd"/>
      <w:r w:rsidRPr="002D5441">
        <w:rPr>
          <w:rFonts w:ascii="Times New Roman" w:eastAsia="Times New Roman" w:hAnsi="Times New Roman" w:cs="Times New Roman"/>
          <w:sz w:val="20"/>
          <w:szCs w:val="20"/>
          <w:lang w:val="en-US"/>
        </w:rPr>
        <w:t xml:space="preserve"> and V.M. </w:t>
      </w:r>
      <w:proofErr w:type="spellStart"/>
      <w:r w:rsidRPr="002D5441">
        <w:rPr>
          <w:rFonts w:ascii="Times New Roman" w:eastAsia="Times New Roman" w:hAnsi="Times New Roman" w:cs="Times New Roman"/>
          <w:sz w:val="20"/>
          <w:szCs w:val="20"/>
          <w:lang w:val="en-US"/>
        </w:rPr>
        <w:t>Yakovenko</w:t>
      </w:r>
      <w:proofErr w:type="spellEnd"/>
      <w:r w:rsidRPr="002D5441">
        <w:rPr>
          <w:rFonts w:ascii="Times New Roman" w:eastAsia="Times New Roman" w:hAnsi="Times New Roman" w:cs="Times New Roman"/>
          <w:sz w:val="20"/>
          <w:szCs w:val="20"/>
          <w:lang w:val="en-US"/>
        </w:rPr>
        <w:t xml:space="preserve"> Eur. </w:t>
      </w:r>
      <w:r w:rsidRPr="00B36015">
        <w:rPr>
          <w:rFonts w:ascii="Times New Roman" w:eastAsia="Times New Roman" w:hAnsi="Times New Roman" w:cs="Times New Roman"/>
          <w:sz w:val="20"/>
          <w:szCs w:val="20"/>
          <w:lang w:val="en-US"/>
        </w:rPr>
        <w:t>Phys. J. B 17, 723 – 729 (2000)</w:t>
      </w:r>
      <w:r w:rsidRPr="00BB52AF">
        <w:rPr>
          <w:rFonts w:ascii="Times New Roman" w:eastAsia="Times New Roman" w:hAnsi="Times New Roman" w:cs="Times New Roman"/>
          <w:sz w:val="20"/>
          <w:szCs w:val="20"/>
          <w:lang w:val="en-US"/>
        </w:rPr>
        <w:t>.</w:t>
      </w:r>
      <w:proofErr w:type="gramEnd"/>
    </w:p>
  </w:footnote>
  <w:footnote w:id="35">
    <w:p w14:paraId="0E32CF9A" w14:textId="77777777" w:rsidR="00CA53CF" w:rsidRDefault="00CA53CF"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Ispolatov</w:t>
      </w:r>
      <w:proofErr w:type="spellEnd"/>
      <w:r w:rsidRPr="002D5441">
        <w:rPr>
          <w:rFonts w:ascii="Times New Roman" w:eastAsia="Times New Roman" w:hAnsi="Times New Roman" w:cs="Times New Roman"/>
          <w:sz w:val="20"/>
          <w:szCs w:val="20"/>
          <w:lang w:val="en-US"/>
        </w:rPr>
        <w:t xml:space="preserve">, P.L. </w:t>
      </w:r>
      <w:proofErr w:type="spellStart"/>
      <w:r w:rsidRPr="002D5441">
        <w:rPr>
          <w:rFonts w:ascii="Times New Roman" w:eastAsia="Times New Roman" w:hAnsi="Times New Roman" w:cs="Times New Roman"/>
          <w:sz w:val="20"/>
          <w:szCs w:val="20"/>
          <w:lang w:val="en-US"/>
        </w:rPr>
        <w:t>Krapivsky</w:t>
      </w:r>
      <w:proofErr w:type="spellEnd"/>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Redner</w:t>
      </w:r>
      <w:proofErr w:type="spellEnd"/>
      <w:r w:rsidRPr="002D5441">
        <w:rPr>
          <w:rFonts w:ascii="Times New Roman" w:eastAsia="Times New Roman" w:hAnsi="Times New Roman" w:cs="Times New Roman"/>
          <w:sz w:val="20"/>
          <w:szCs w:val="20"/>
          <w:lang w:val="en-US"/>
        </w:rPr>
        <w:t xml:space="preserve">, Wealth Distributions in Models of Capital Exchange. </w:t>
      </w:r>
      <w:proofErr w:type="spellStart"/>
      <w:r>
        <w:rPr>
          <w:rFonts w:ascii="Times New Roman" w:eastAsia="Times New Roman" w:hAnsi="Times New Roman" w:cs="Times New Roman"/>
          <w:sz w:val="20"/>
          <w:szCs w:val="20"/>
        </w:rPr>
        <w:t>Eur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Phys</w:t>
      </w:r>
      <w:proofErr w:type="spellEnd"/>
      <w:r>
        <w:rPr>
          <w:rFonts w:ascii="Times New Roman" w:eastAsia="Times New Roman" w:hAnsi="Times New Roman" w:cs="Times New Roman"/>
          <w:sz w:val="20"/>
          <w:szCs w:val="20"/>
        </w:rPr>
        <w:t>. J. B. 2, 267 (1998).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1205155"/>
      <w:docPartObj>
        <w:docPartGallery w:val="Page Numbers (Top of Page)"/>
        <w:docPartUnique/>
      </w:docPartObj>
    </w:sdtPr>
    <w:sdtEndPr/>
    <w:sdtContent>
      <w:p w14:paraId="00877B25" w14:textId="0C31184E" w:rsidR="00CA53CF" w:rsidRDefault="00CA53CF">
        <w:pPr>
          <w:pStyle w:val="af2"/>
          <w:jc w:val="center"/>
        </w:pPr>
        <w:r>
          <w:fldChar w:fldCharType="begin"/>
        </w:r>
        <w:r>
          <w:instrText>PAGE   \* MERGEFORMAT</w:instrText>
        </w:r>
        <w:r>
          <w:fldChar w:fldCharType="separate"/>
        </w:r>
        <w:r w:rsidR="00420C37">
          <w:rPr>
            <w:noProof/>
          </w:rPr>
          <w:t>10</w:t>
        </w:r>
        <w:r>
          <w:fldChar w:fldCharType="end"/>
        </w:r>
      </w:p>
    </w:sdtContent>
  </w:sdt>
  <w:p w14:paraId="688BEE84" w14:textId="77777777" w:rsidR="00CA53CF" w:rsidRDefault="00CA53CF">
    <w:pPr>
      <w:pStyle w:val="af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15:presenceInfo w15:providerId="None" w15:userId="Пользовател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0F8"/>
    <w:rsid w:val="00071DE0"/>
    <w:rsid w:val="00084EBD"/>
    <w:rsid w:val="000963D1"/>
    <w:rsid w:val="000A1E18"/>
    <w:rsid w:val="000B521B"/>
    <w:rsid w:val="001058AC"/>
    <w:rsid w:val="0012471D"/>
    <w:rsid w:val="00153DBD"/>
    <w:rsid w:val="002272B9"/>
    <w:rsid w:val="00257DA3"/>
    <w:rsid w:val="00272FBD"/>
    <w:rsid w:val="002876AF"/>
    <w:rsid w:val="002E6DCE"/>
    <w:rsid w:val="00301D5F"/>
    <w:rsid w:val="00333E94"/>
    <w:rsid w:val="00334C8D"/>
    <w:rsid w:val="003B463D"/>
    <w:rsid w:val="0040598D"/>
    <w:rsid w:val="00420C37"/>
    <w:rsid w:val="004D5395"/>
    <w:rsid w:val="00597FAC"/>
    <w:rsid w:val="005B7CC6"/>
    <w:rsid w:val="005B7D3E"/>
    <w:rsid w:val="00604082"/>
    <w:rsid w:val="00614636"/>
    <w:rsid w:val="00615FC1"/>
    <w:rsid w:val="00621462"/>
    <w:rsid w:val="00624A58"/>
    <w:rsid w:val="006434A2"/>
    <w:rsid w:val="00696F63"/>
    <w:rsid w:val="00713766"/>
    <w:rsid w:val="007414DF"/>
    <w:rsid w:val="007A6AFB"/>
    <w:rsid w:val="008022C6"/>
    <w:rsid w:val="0081510E"/>
    <w:rsid w:val="00820F93"/>
    <w:rsid w:val="009027E9"/>
    <w:rsid w:val="00904030"/>
    <w:rsid w:val="00925CA6"/>
    <w:rsid w:val="0099050E"/>
    <w:rsid w:val="00994551"/>
    <w:rsid w:val="009A62EE"/>
    <w:rsid w:val="00AE3404"/>
    <w:rsid w:val="00B06A33"/>
    <w:rsid w:val="00B657ED"/>
    <w:rsid w:val="00B76663"/>
    <w:rsid w:val="00BD2B53"/>
    <w:rsid w:val="00BE6325"/>
    <w:rsid w:val="00C33876"/>
    <w:rsid w:val="00C460CA"/>
    <w:rsid w:val="00C83321"/>
    <w:rsid w:val="00C8348F"/>
    <w:rsid w:val="00CA53CF"/>
    <w:rsid w:val="00DA1156"/>
    <w:rsid w:val="00DB2321"/>
    <w:rsid w:val="00DF6079"/>
    <w:rsid w:val="00E01F71"/>
    <w:rsid w:val="00E13992"/>
    <w:rsid w:val="00E4643A"/>
    <w:rsid w:val="00E607E4"/>
    <w:rsid w:val="00EE4CD0"/>
    <w:rsid w:val="00F051F2"/>
    <w:rsid w:val="00FB0A19"/>
    <w:rsid w:val="00FB67FD"/>
    <w:rsid w:val="00FC10F8"/>
    <w:rsid w:val="00FD4C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B8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6" Type="http://schemas.openxmlformats.org/officeDocument/2006/relationships/comments" Target="comments.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hyperlink" Target="https://www.labirint.ru/pubhouse/1457/" TargetMode="Externa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header" Target="header1.xml"/><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www.emsd.ru/ts/alldemo.php?id=2" TargetMode="External"/><Relationship Id="rId86" Type="http://schemas.openxmlformats.org/officeDocument/2006/relationships/image" Target="media/image75.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microsoft.com/office/2011/relationships/people" Target="people.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hyperlink" Target="https://www.labirint.ru/pubhouse/1457/" TargetMode="External"/><Relationship Id="rId10" Type="http://schemas.openxmlformats.org/officeDocument/2006/relationships/oleObject" Target="embeddings/oleObject1.bin"/><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microsoft.com/office/2007/relationships/stylesWithEffects" Target="stylesWithEffects.xml"/><Relationship Id="rId9" Type="http://schemas.openxmlformats.org/officeDocument/2006/relationships/image" Target="media/image1.wmf"/><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microsoft.com/office/2011/relationships/commentsExtended" Target="commentsExtended.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0B6FBB-D0EA-4BA7-971F-328E1F550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203</Pages>
  <Words>59064</Words>
  <Characters>336668</Characters>
  <Application>Microsoft Office Word</Application>
  <DocSecurity>0</DocSecurity>
  <Lines>2805</Lines>
  <Paragraphs>789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394943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СБ</dc:creator>
  <cp:lastModifiedBy>СБ</cp:lastModifiedBy>
  <cp:revision>3</cp:revision>
  <dcterms:created xsi:type="dcterms:W3CDTF">2019-11-17T02:37:00Z</dcterms:created>
  <dcterms:modified xsi:type="dcterms:W3CDTF">2019-11-17T02:41:00Z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