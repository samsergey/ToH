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rsidTr="00333E94">
        <w:tc>
          <w:tcPr>
            <w:tcW w:w="7668" w:type="dxa"/>
            <w:tcMar>
              <w:top w:w="216" w:type="dxa"/>
              <w:left w:w="115" w:type="dxa"/>
              <w:bottom w:w="216" w:type="dxa"/>
              <w:right w:w="115" w:type="dxa"/>
            </w:tcMar>
          </w:tcPr>
          <w:p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rsidTr="00333E94">
        <w:tc>
          <w:tcPr>
            <w:tcW w:w="7668" w:type="dxa"/>
            <w:tcMar>
              <w:top w:w="216" w:type="dxa"/>
              <w:left w:w="115" w:type="dxa"/>
              <w:bottom w:w="216" w:type="dxa"/>
              <w:right w:w="115" w:type="dxa"/>
            </w:tcMar>
          </w:tcPr>
          <w:p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rsidR="00FC10F8" w:rsidRPr="0029618A" w:rsidRDefault="00FC10F8" w:rsidP="00FC10F8">
      <w:pPr>
        <w:ind w:firstLine="397"/>
        <w:jc w:val="both"/>
        <w:rPr>
          <w:rFonts w:eastAsia="Times New Roman"/>
          <w:sz w:val="24"/>
          <w:szCs w:val="24"/>
        </w:rPr>
      </w:pPr>
    </w:p>
    <w:p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rsidTr="00333E94">
        <w:tc>
          <w:tcPr>
            <w:tcW w:w="7668" w:type="dxa"/>
            <w:tcMar>
              <w:top w:w="216" w:type="dxa"/>
              <w:left w:w="115" w:type="dxa"/>
              <w:bottom w:w="216" w:type="dxa"/>
              <w:right w:w="115" w:type="dxa"/>
            </w:tcMar>
          </w:tcPr>
          <w:p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rsidR="00FC10F8" w:rsidRPr="0029618A" w:rsidRDefault="00FC10F8" w:rsidP="00333E94">
            <w:pPr>
              <w:spacing w:line="240" w:lineRule="auto"/>
              <w:rPr>
                <w:rFonts w:eastAsia="Calibri"/>
                <w:color w:val="4F81BD"/>
              </w:rPr>
            </w:pPr>
            <w:r w:rsidRPr="0029618A">
              <w:rPr>
                <w:rFonts w:eastAsia="Calibri"/>
                <w:color w:val="4F81BD"/>
              </w:rPr>
              <w:t>2019</w:t>
            </w:r>
          </w:p>
          <w:p w:rsidR="00FC10F8" w:rsidRPr="0029618A" w:rsidRDefault="00FC10F8" w:rsidP="00333E94">
            <w:pPr>
              <w:spacing w:line="240" w:lineRule="auto"/>
              <w:rPr>
                <w:rFonts w:eastAsia="Calibri"/>
                <w:color w:val="4F81BD"/>
              </w:rPr>
            </w:pPr>
          </w:p>
        </w:tc>
      </w:tr>
    </w:tbl>
    <w:p w:rsidR="00FC10F8" w:rsidRPr="0029618A" w:rsidRDefault="00FC10F8" w:rsidP="00FC10F8">
      <w:pPr>
        <w:pStyle w:val="1"/>
      </w:pPr>
      <w:r w:rsidRPr="0029618A">
        <w:br w:type="page"/>
      </w:r>
      <w:bookmarkStart w:id="0" w:name="_Toc22639603"/>
      <w:r w:rsidRPr="0029618A">
        <w:lastRenderedPageBreak/>
        <w:t>Аннотация</w:t>
      </w:r>
      <w:bookmarkEnd w:id="0"/>
    </w:p>
    <w:p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rsidR="00FC10F8" w:rsidRPr="0029618A" w:rsidRDefault="00FC10F8" w:rsidP="00FC10F8">
      <w:pPr>
        <w:ind w:firstLine="397"/>
        <w:jc w:val="both"/>
      </w:pPr>
    </w:p>
    <w:p w:rsidR="00FC10F8" w:rsidRPr="0029618A" w:rsidRDefault="00FC10F8" w:rsidP="00FC10F8">
      <w:pPr>
        <w:pStyle w:val="1"/>
        <w:ind w:firstLine="397"/>
        <w:jc w:val="both"/>
      </w:pPr>
      <w:bookmarkStart w:id="1" w:name="_Toc22639604"/>
      <w:r w:rsidRPr="0029618A">
        <w:t>Об авторе</w:t>
      </w:r>
      <w:bookmarkEnd w:id="1"/>
    </w:p>
    <w:p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2639605"/>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Content>
        <w:p w:rsidR="00FC10F8" w:rsidRDefault="00FC10F8" w:rsidP="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2639603" w:history="1">
            <w:r w:rsidRPr="00B60BD2">
              <w:rPr>
                <w:rStyle w:val="af1"/>
                <w:noProof/>
              </w:rPr>
              <w:t>Аннотация</w:t>
            </w:r>
            <w:r>
              <w:rPr>
                <w:noProof/>
                <w:webHidden/>
              </w:rPr>
              <w:tab/>
            </w:r>
            <w:r>
              <w:rPr>
                <w:noProof/>
                <w:webHidden/>
              </w:rPr>
              <w:fldChar w:fldCharType="begin"/>
            </w:r>
            <w:r>
              <w:rPr>
                <w:noProof/>
                <w:webHidden/>
              </w:rPr>
              <w:instrText xml:space="preserve"> PAGEREF _Toc22639603 \h </w:instrText>
            </w:r>
            <w:r>
              <w:rPr>
                <w:noProof/>
                <w:webHidden/>
              </w:rPr>
            </w:r>
            <w:r>
              <w:rPr>
                <w:noProof/>
                <w:webHidden/>
              </w:rPr>
              <w:fldChar w:fldCharType="separate"/>
            </w:r>
            <w:r>
              <w:rPr>
                <w:noProof/>
                <w:webHidden/>
              </w:rPr>
              <w:t>2</w:t>
            </w:r>
            <w:r>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04" w:history="1">
            <w:r w:rsidR="00FC10F8" w:rsidRPr="00B60BD2">
              <w:rPr>
                <w:rStyle w:val="af1"/>
                <w:noProof/>
              </w:rPr>
              <w:t>Об авторе</w:t>
            </w:r>
            <w:r w:rsidR="00FC10F8">
              <w:rPr>
                <w:noProof/>
                <w:webHidden/>
              </w:rPr>
              <w:tab/>
            </w:r>
            <w:r w:rsidR="00FC10F8">
              <w:rPr>
                <w:noProof/>
                <w:webHidden/>
              </w:rPr>
              <w:fldChar w:fldCharType="begin"/>
            </w:r>
            <w:r w:rsidR="00FC10F8">
              <w:rPr>
                <w:noProof/>
                <w:webHidden/>
              </w:rPr>
              <w:instrText xml:space="preserve"> PAGEREF _Toc22639604 \h </w:instrText>
            </w:r>
            <w:r w:rsidR="00FC10F8">
              <w:rPr>
                <w:noProof/>
                <w:webHidden/>
              </w:rPr>
            </w:r>
            <w:r w:rsidR="00FC10F8">
              <w:rPr>
                <w:noProof/>
                <w:webHidden/>
              </w:rPr>
              <w:fldChar w:fldCharType="separate"/>
            </w:r>
            <w:r w:rsidR="00FC10F8">
              <w:rPr>
                <w:noProof/>
                <w:webHidden/>
              </w:rPr>
              <w:t>2</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05" w:history="1">
            <w:r w:rsidR="00FC10F8" w:rsidRPr="00B60BD2">
              <w:rPr>
                <w:rStyle w:val="af1"/>
                <w:rFonts w:eastAsia="Cambria"/>
                <w:b/>
                <w:noProof/>
                <w:highlight w:val="white"/>
              </w:rPr>
              <w:t>Оглавление</w:t>
            </w:r>
            <w:r w:rsidR="00FC10F8">
              <w:rPr>
                <w:noProof/>
                <w:webHidden/>
              </w:rPr>
              <w:tab/>
            </w:r>
            <w:r w:rsidR="00FC10F8">
              <w:rPr>
                <w:noProof/>
                <w:webHidden/>
              </w:rPr>
              <w:fldChar w:fldCharType="begin"/>
            </w:r>
            <w:r w:rsidR="00FC10F8">
              <w:rPr>
                <w:noProof/>
                <w:webHidden/>
              </w:rPr>
              <w:instrText xml:space="preserve"> PAGEREF _Toc22639605 \h </w:instrText>
            </w:r>
            <w:r w:rsidR="00FC10F8">
              <w:rPr>
                <w:noProof/>
                <w:webHidden/>
              </w:rPr>
            </w:r>
            <w:r w:rsidR="00FC10F8">
              <w:rPr>
                <w:noProof/>
                <w:webHidden/>
              </w:rPr>
              <w:fldChar w:fldCharType="separate"/>
            </w:r>
            <w:r w:rsidR="00FC10F8">
              <w:rPr>
                <w:noProof/>
                <w:webHidden/>
              </w:rPr>
              <w:t>3</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06" w:history="1">
            <w:r w:rsidR="00FC10F8" w:rsidRPr="00B60BD2">
              <w:rPr>
                <w:rStyle w:val="af1"/>
                <w:rFonts w:eastAsia="Cambria"/>
                <w:b/>
                <w:noProof/>
                <w:highlight w:val="white"/>
              </w:rPr>
              <w:t>Введение</w:t>
            </w:r>
            <w:r w:rsidR="00FC10F8">
              <w:rPr>
                <w:noProof/>
                <w:webHidden/>
              </w:rPr>
              <w:tab/>
            </w:r>
            <w:r w:rsidR="00FC10F8">
              <w:rPr>
                <w:noProof/>
                <w:webHidden/>
              </w:rPr>
              <w:fldChar w:fldCharType="begin"/>
            </w:r>
            <w:r w:rsidR="00FC10F8">
              <w:rPr>
                <w:noProof/>
                <w:webHidden/>
              </w:rPr>
              <w:instrText xml:space="preserve"> PAGEREF _Toc22639606 \h </w:instrText>
            </w:r>
            <w:r w:rsidR="00FC10F8">
              <w:rPr>
                <w:noProof/>
                <w:webHidden/>
              </w:rPr>
            </w:r>
            <w:r w:rsidR="00FC10F8">
              <w:rPr>
                <w:noProof/>
                <w:webHidden/>
              </w:rPr>
              <w:fldChar w:fldCharType="separate"/>
            </w:r>
            <w:r w:rsidR="00FC10F8">
              <w:rPr>
                <w:noProof/>
                <w:webHidden/>
              </w:rPr>
              <w:t>6</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07" w:history="1">
            <w:r w:rsidR="00FC10F8" w:rsidRPr="00B60BD2">
              <w:rPr>
                <w:rStyle w:val="af1"/>
                <w:rFonts w:eastAsia="Cambria"/>
                <w:b/>
                <w:noProof/>
                <w:highlight w:val="white"/>
              </w:rPr>
              <w:t>Знакомимся с неприятностями</w:t>
            </w:r>
            <w:r w:rsidR="00FC10F8">
              <w:rPr>
                <w:noProof/>
                <w:webHidden/>
              </w:rPr>
              <w:tab/>
            </w:r>
            <w:r w:rsidR="00FC10F8">
              <w:rPr>
                <w:noProof/>
                <w:webHidden/>
              </w:rPr>
              <w:fldChar w:fldCharType="begin"/>
            </w:r>
            <w:r w:rsidR="00FC10F8">
              <w:rPr>
                <w:noProof/>
                <w:webHidden/>
              </w:rPr>
              <w:instrText xml:space="preserve"> PAGEREF _Toc22639607 \h </w:instrText>
            </w:r>
            <w:r w:rsidR="00FC10F8">
              <w:rPr>
                <w:noProof/>
                <w:webHidden/>
              </w:rPr>
            </w:r>
            <w:r w:rsidR="00FC10F8">
              <w:rPr>
                <w:noProof/>
                <w:webHidden/>
              </w:rPr>
              <w:fldChar w:fldCharType="separate"/>
            </w:r>
            <w:r w:rsidR="00FC10F8">
              <w:rPr>
                <w:noProof/>
                <w:webHidden/>
              </w:rPr>
              <w:t>9</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08" w:history="1">
            <w:r w:rsidR="00FC10F8" w:rsidRPr="00B60BD2">
              <w:rPr>
                <w:rStyle w:val="af1"/>
                <w:rFonts w:eastAsia="Cambria"/>
                <w:b/>
                <w:noProof/>
              </w:rPr>
              <w:t>Разновидности неприятностей</w:t>
            </w:r>
            <w:r w:rsidR="00FC10F8">
              <w:rPr>
                <w:noProof/>
                <w:webHidden/>
              </w:rPr>
              <w:tab/>
            </w:r>
            <w:r w:rsidR="00FC10F8">
              <w:rPr>
                <w:noProof/>
                <w:webHidden/>
              </w:rPr>
              <w:fldChar w:fldCharType="begin"/>
            </w:r>
            <w:r w:rsidR="00FC10F8">
              <w:rPr>
                <w:noProof/>
                <w:webHidden/>
              </w:rPr>
              <w:instrText xml:space="preserve"> PAGEREF _Toc22639608 \h </w:instrText>
            </w:r>
            <w:r w:rsidR="00FC10F8">
              <w:rPr>
                <w:noProof/>
                <w:webHidden/>
              </w:rPr>
            </w:r>
            <w:r w:rsidR="00FC10F8">
              <w:rPr>
                <w:noProof/>
                <w:webHidden/>
              </w:rPr>
              <w:fldChar w:fldCharType="separate"/>
            </w:r>
            <w:r w:rsidR="00FC10F8">
              <w:rPr>
                <w:noProof/>
                <w:webHidden/>
              </w:rPr>
              <w:t>9</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09" w:history="1">
            <w:r w:rsidR="00FC10F8" w:rsidRPr="00B60BD2">
              <w:rPr>
                <w:rStyle w:val="af1"/>
                <w:rFonts w:eastAsia="Cambria"/>
                <w:b/>
                <w:noProof/>
              </w:rPr>
              <w:t>А при чём тут математика?</w:t>
            </w:r>
            <w:r w:rsidR="00FC10F8">
              <w:rPr>
                <w:noProof/>
                <w:webHidden/>
              </w:rPr>
              <w:tab/>
            </w:r>
            <w:r w:rsidR="00FC10F8">
              <w:rPr>
                <w:noProof/>
                <w:webHidden/>
              </w:rPr>
              <w:fldChar w:fldCharType="begin"/>
            </w:r>
            <w:r w:rsidR="00FC10F8">
              <w:rPr>
                <w:noProof/>
                <w:webHidden/>
              </w:rPr>
              <w:instrText xml:space="preserve"> PAGEREF _Toc22639609 \h </w:instrText>
            </w:r>
            <w:r w:rsidR="00FC10F8">
              <w:rPr>
                <w:noProof/>
                <w:webHidden/>
              </w:rPr>
            </w:r>
            <w:r w:rsidR="00FC10F8">
              <w:rPr>
                <w:noProof/>
                <w:webHidden/>
              </w:rPr>
              <w:fldChar w:fldCharType="separate"/>
            </w:r>
            <w:r w:rsidR="00FC10F8">
              <w:rPr>
                <w:noProof/>
                <w:webHidden/>
              </w:rPr>
              <w:t>11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0" w:history="1">
            <w:r w:rsidR="00FC10F8" w:rsidRPr="00B60BD2">
              <w:rPr>
                <w:rStyle w:val="af1"/>
                <w:rFonts w:eastAsia="Cambria"/>
                <w:b/>
                <w:noProof/>
              </w:rPr>
              <w:t>Закон велосипедиста</w:t>
            </w:r>
            <w:r w:rsidR="00FC10F8">
              <w:rPr>
                <w:noProof/>
                <w:webHidden/>
              </w:rPr>
              <w:tab/>
            </w:r>
            <w:r w:rsidR="00FC10F8">
              <w:rPr>
                <w:noProof/>
                <w:webHidden/>
              </w:rPr>
              <w:fldChar w:fldCharType="begin"/>
            </w:r>
            <w:r w:rsidR="00FC10F8">
              <w:rPr>
                <w:noProof/>
                <w:webHidden/>
              </w:rPr>
              <w:instrText xml:space="preserve"> PAGEREF _Toc22639610 \h </w:instrText>
            </w:r>
            <w:r w:rsidR="00FC10F8">
              <w:rPr>
                <w:noProof/>
                <w:webHidden/>
              </w:rPr>
            </w:r>
            <w:r w:rsidR="00FC10F8">
              <w:rPr>
                <w:noProof/>
                <w:webHidden/>
              </w:rPr>
              <w:fldChar w:fldCharType="separate"/>
            </w:r>
            <w:r w:rsidR="00FC10F8">
              <w:rPr>
                <w:noProof/>
                <w:webHidden/>
              </w:rPr>
              <w:t>14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1" w:history="1">
            <w:r w:rsidR="00FC10F8" w:rsidRPr="00B60BD2">
              <w:rPr>
                <w:rStyle w:val="af1"/>
                <w:rFonts w:eastAsia="Cambria"/>
                <w:b/>
                <w:noProof/>
              </w:rPr>
              <w:t>Измеряем уровень подлости</w:t>
            </w:r>
            <w:r w:rsidR="00FC10F8">
              <w:rPr>
                <w:noProof/>
                <w:webHidden/>
              </w:rPr>
              <w:tab/>
            </w:r>
            <w:r w:rsidR="00FC10F8">
              <w:rPr>
                <w:noProof/>
                <w:webHidden/>
              </w:rPr>
              <w:fldChar w:fldCharType="begin"/>
            </w:r>
            <w:r w:rsidR="00FC10F8">
              <w:rPr>
                <w:noProof/>
                <w:webHidden/>
              </w:rPr>
              <w:instrText xml:space="preserve"> PAGEREF _Toc22639611 \h </w:instrText>
            </w:r>
            <w:r w:rsidR="00FC10F8">
              <w:rPr>
                <w:noProof/>
                <w:webHidden/>
              </w:rPr>
            </w:r>
            <w:r w:rsidR="00FC10F8">
              <w:rPr>
                <w:noProof/>
                <w:webHidden/>
              </w:rPr>
              <w:fldChar w:fldCharType="separate"/>
            </w:r>
            <w:r w:rsidR="00FC10F8">
              <w:rPr>
                <w:noProof/>
                <w:webHidden/>
              </w:rPr>
              <w:t>15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2" w:history="1">
            <w:r w:rsidR="00FC10F8" w:rsidRPr="00B60BD2">
              <w:rPr>
                <w:rStyle w:val="af1"/>
                <w:rFonts w:eastAsia="Cambria"/>
                <w:b/>
                <w:noProof/>
              </w:rPr>
              <w:t>От закона велосипедиста к парадоксу инспекции</w:t>
            </w:r>
            <w:r w:rsidR="00FC10F8">
              <w:rPr>
                <w:noProof/>
                <w:webHidden/>
              </w:rPr>
              <w:tab/>
            </w:r>
            <w:r w:rsidR="00FC10F8">
              <w:rPr>
                <w:noProof/>
                <w:webHidden/>
              </w:rPr>
              <w:fldChar w:fldCharType="begin"/>
            </w:r>
            <w:r w:rsidR="00FC10F8">
              <w:rPr>
                <w:noProof/>
                <w:webHidden/>
              </w:rPr>
              <w:instrText xml:space="preserve"> PAGEREF _Toc22639612 \h </w:instrText>
            </w:r>
            <w:r w:rsidR="00FC10F8">
              <w:rPr>
                <w:noProof/>
                <w:webHidden/>
              </w:rPr>
            </w:r>
            <w:r w:rsidR="00FC10F8">
              <w:rPr>
                <w:noProof/>
                <w:webHidden/>
              </w:rPr>
              <w:fldChar w:fldCharType="separate"/>
            </w:r>
            <w:r w:rsidR="00FC10F8">
              <w:rPr>
                <w:noProof/>
                <w:webHidden/>
              </w:rPr>
              <w:t>19</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13" w:history="1">
            <w:r w:rsidR="00FC10F8" w:rsidRPr="00B60BD2">
              <w:rPr>
                <w:rStyle w:val="af1"/>
                <w:rFonts w:eastAsia="Cambria"/>
                <w:b/>
                <w:noProof/>
                <w:highlight w:val="white"/>
              </w:rPr>
              <w:t>Знакомимся со случайностями и с вероятностями</w:t>
            </w:r>
            <w:r w:rsidR="00FC10F8">
              <w:rPr>
                <w:noProof/>
                <w:webHidden/>
              </w:rPr>
              <w:tab/>
            </w:r>
            <w:r w:rsidR="00FC10F8">
              <w:rPr>
                <w:noProof/>
                <w:webHidden/>
              </w:rPr>
              <w:fldChar w:fldCharType="begin"/>
            </w:r>
            <w:r w:rsidR="00FC10F8">
              <w:rPr>
                <w:noProof/>
                <w:webHidden/>
              </w:rPr>
              <w:instrText xml:space="preserve"> PAGEREF _Toc22639613 \h </w:instrText>
            </w:r>
            <w:r w:rsidR="00FC10F8">
              <w:rPr>
                <w:noProof/>
                <w:webHidden/>
              </w:rPr>
            </w:r>
            <w:r w:rsidR="00FC10F8">
              <w:rPr>
                <w:noProof/>
                <w:webHidden/>
              </w:rPr>
              <w:fldChar w:fldCharType="separate"/>
            </w:r>
            <w:r w:rsidR="00FC10F8">
              <w:rPr>
                <w:noProof/>
                <w:webHidden/>
              </w:rPr>
              <w:t>24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4" w:history="1">
            <w:r w:rsidR="00FC10F8" w:rsidRPr="00B60BD2">
              <w:rPr>
                <w:rStyle w:val="af1"/>
                <w:rFonts w:eastAsia="Cambria"/>
                <w:b/>
                <w:noProof/>
              </w:rPr>
              <w:t>Что мы имеем в виду, говоря о вероятности?</w:t>
            </w:r>
            <w:r w:rsidR="00FC10F8">
              <w:rPr>
                <w:noProof/>
                <w:webHidden/>
              </w:rPr>
              <w:tab/>
            </w:r>
            <w:r w:rsidR="00FC10F8">
              <w:rPr>
                <w:noProof/>
                <w:webHidden/>
              </w:rPr>
              <w:fldChar w:fldCharType="begin"/>
            </w:r>
            <w:r w:rsidR="00FC10F8">
              <w:rPr>
                <w:noProof/>
                <w:webHidden/>
              </w:rPr>
              <w:instrText xml:space="preserve"> PAGEREF _Toc22639614 \h </w:instrText>
            </w:r>
            <w:r w:rsidR="00FC10F8">
              <w:rPr>
                <w:noProof/>
                <w:webHidden/>
              </w:rPr>
            </w:r>
            <w:r w:rsidR="00FC10F8">
              <w:rPr>
                <w:noProof/>
                <w:webHidden/>
              </w:rPr>
              <w:fldChar w:fldCharType="separate"/>
            </w:r>
            <w:r w:rsidR="00FC10F8">
              <w:rPr>
                <w:noProof/>
                <w:webHidden/>
              </w:rPr>
              <w:t>25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5" w:history="1">
            <w:r w:rsidR="00FC10F8" w:rsidRPr="00B60BD2">
              <w:rPr>
                <w:rStyle w:val="af1"/>
                <w:rFonts w:eastAsia="Cambria"/>
                <w:b/>
                <w:noProof/>
              </w:rPr>
              <w:t>Возможность невероятного</w:t>
            </w:r>
            <w:r w:rsidR="00FC10F8">
              <w:rPr>
                <w:noProof/>
                <w:webHidden/>
              </w:rPr>
              <w:tab/>
            </w:r>
            <w:r w:rsidR="00FC10F8">
              <w:rPr>
                <w:noProof/>
                <w:webHidden/>
              </w:rPr>
              <w:fldChar w:fldCharType="begin"/>
            </w:r>
            <w:r w:rsidR="00FC10F8">
              <w:rPr>
                <w:noProof/>
                <w:webHidden/>
              </w:rPr>
              <w:instrText xml:space="preserve"> PAGEREF _Toc22639615 \h </w:instrText>
            </w:r>
            <w:r w:rsidR="00FC10F8">
              <w:rPr>
                <w:noProof/>
                <w:webHidden/>
              </w:rPr>
            </w:r>
            <w:r w:rsidR="00FC10F8">
              <w:rPr>
                <w:noProof/>
                <w:webHidden/>
              </w:rPr>
              <w:fldChar w:fldCharType="separate"/>
            </w:r>
            <w:r w:rsidR="00FC10F8">
              <w:rPr>
                <w:noProof/>
                <w:webHidden/>
              </w:rPr>
              <w:t>31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6" w:history="1">
            <w:r w:rsidR="00FC10F8" w:rsidRPr="00B60BD2">
              <w:rPr>
                <w:rStyle w:val="af1"/>
                <w:rFonts w:eastAsia="Cambria"/>
                <w:b/>
                <w:noProof/>
              </w:rPr>
              <w:t>О коварстве географических карт</w:t>
            </w:r>
            <w:r w:rsidR="00FC10F8">
              <w:rPr>
                <w:noProof/>
                <w:webHidden/>
              </w:rPr>
              <w:tab/>
            </w:r>
            <w:r w:rsidR="00FC10F8">
              <w:rPr>
                <w:noProof/>
                <w:webHidden/>
              </w:rPr>
              <w:fldChar w:fldCharType="begin"/>
            </w:r>
            <w:r w:rsidR="00FC10F8">
              <w:rPr>
                <w:noProof/>
                <w:webHidden/>
              </w:rPr>
              <w:instrText xml:space="preserve"> PAGEREF _Toc22639616 \h </w:instrText>
            </w:r>
            <w:r w:rsidR="00FC10F8">
              <w:rPr>
                <w:noProof/>
                <w:webHidden/>
              </w:rPr>
            </w:r>
            <w:r w:rsidR="00FC10F8">
              <w:rPr>
                <w:noProof/>
                <w:webHidden/>
              </w:rPr>
              <w:fldChar w:fldCharType="separate"/>
            </w:r>
            <w:r w:rsidR="00FC10F8">
              <w:rPr>
                <w:noProof/>
                <w:webHidden/>
              </w:rPr>
              <w:t>34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7" w:history="1">
            <w:r w:rsidR="00FC10F8" w:rsidRPr="00B60BD2">
              <w:rPr>
                <w:rStyle w:val="af1"/>
                <w:rFonts w:eastAsia="Cambria"/>
                <w:b/>
                <w:noProof/>
              </w:rPr>
              <w:t>Проверяем честность реальной монеты</w:t>
            </w:r>
            <w:r w:rsidR="00FC10F8">
              <w:rPr>
                <w:noProof/>
                <w:webHidden/>
              </w:rPr>
              <w:tab/>
            </w:r>
            <w:r w:rsidR="00FC10F8">
              <w:rPr>
                <w:noProof/>
                <w:webHidden/>
              </w:rPr>
              <w:fldChar w:fldCharType="begin"/>
            </w:r>
            <w:r w:rsidR="00FC10F8">
              <w:rPr>
                <w:noProof/>
                <w:webHidden/>
              </w:rPr>
              <w:instrText xml:space="preserve"> PAGEREF _Toc22639617 \h </w:instrText>
            </w:r>
            <w:r w:rsidR="00FC10F8">
              <w:rPr>
                <w:noProof/>
                <w:webHidden/>
              </w:rPr>
            </w:r>
            <w:r w:rsidR="00FC10F8">
              <w:rPr>
                <w:noProof/>
                <w:webHidden/>
              </w:rPr>
              <w:fldChar w:fldCharType="separate"/>
            </w:r>
            <w:r w:rsidR="00FC10F8">
              <w:rPr>
                <w:noProof/>
                <w:webHidden/>
              </w:rPr>
              <w:t>36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8" w:history="1">
            <w:r w:rsidR="00FC10F8" w:rsidRPr="00B60BD2">
              <w:rPr>
                <w:rStyle w:val="af1"/>
                <w:rFonts w:eastAsia="Cambria"/>
                <w:b/>
                <w:noProof/>
              </w:rPr>
              <w:t>Откуда же берётся случайность?</w:t>
            </w:r>
            <w:r w:rsidR="00FC10F8">
              <w:rPr>
                <w:noProof/>
                <w:webHidden/>
              </w:rPr>
              <w:tab/>
            </w:r>
            <w:r w:rsidR="00FC10F8">
              <w:rPr>
                <w:noProof/>
                <w:webHidden/>
              </w:rPr>
              <w:fldChar w:fldCharType="begin"/>
            </w:r>
            <w:r w:rsidR="00FC10F8">
              <w:rPr>
                <w:noProof/>
                <w:webHidden/>
              </w:rPr>
              <w:instrText xml:space="preserve"> PAGEREF _Toc22639618 \h </w:instrText>
            </w:r>
            <w:r w:rsidR="00FC10F8">
              <w:rPr>
                <w:noProof/>
                <w:webHidden/>
              </w:rPr>
            </w:r>
            <w:r w:rsidR="00FC10F8">
              <w:rPr>
                <w:noProof/>
                <w:webHidden/>
              </w:rPr>
              <w:fldChar w:fldCharType="separate"/>
            </w:r>
            <w:r w:rsidR="00FC10F8">
              <w:rPr>
                <w:noProof/>
                <w:webHidden/>
              </w:rPr>
              <w:t>37</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19" w:history="1">
            <w:r w:rsidR="00FC10F8" w:rsidRPr="00B60BD2">
              <w:rPr>
                <w:rStyle w:val="af1"/>
                <w:rFonts w:eastAsia="Cambria"/>
                <w:b/>
                <w:noProof/>
              </w:rPr>
              <w:t>От монеток к бабочкам и самой судьбе</w:t>
            </w:r>
            <w:r w:rsidR="00FC10F8">
              <w:rPr>
                <w:noProof/>
                <w:webHidden/>
              </w:rPr>
              <w:tab/>
            </w:r>
            <w:r w:rsidR="00FC10F8">
              <w:rPr>
                <w:noProof/>
                <w:webHidden/>
              </w:rPr>
              <w:fldChar w:fldCharType="begin"/>
            </w:r>
            <w:r w:rsidR="00FC10F8">
              <w:rPr>
                <w:noProof/>
                <w:webHidden/>
              </w:rPr>
              <w:instrText xml:space="preserve"> PAGEREF _Toc22639619 \h </w:instrText>
            </w:r>
            <w:r w:rsidR="00FC10F8">
              <w:rPr>
                <w:noProof/>
                <w:webHidden/>
              </w:rPr>
            </w:r>
            <w:r w:rsidR="00FC10F8">
              <w:rPr>
                <w:noProof/>
                <w:webHidden/>
              </w:rPr>
              <w:fldChar w:fldCharType="separate"/>
            </w:r>
            <w:r w:rsidR="00FC10F8">
              <w:rPr>
                <w:noProof/>
                <w:webHidden/>
              </w:rPr>
              <w:t>41</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20" w:history="1">
            <w:r w:rsidR="00FC10F8" w:rsidRPr="00B60BD2">
              <w:rPr>
                <w:rStyle w:val="af1"/>
                <w:rFonts w:eastAsia="Cambria"/>
                <w:b/>
                <w:noProof/>
              </w:rPr>
              <w:t>Головокружительный полёт бутерброда с маслом</w:t>
            </w:r>
            <w:r w:rsidR="00FC10F8">
              <w:rPr>
                <w:noProof/>
                <w:webHidden/>
              </w:rPr>
              <w:tab/>
            </w:r>
            <w:r w:rsidR="00FC10F8">
              <w:rPr>
                <w:noProof/>
                <w:webHidden/>
              </w:rPr>
              <w:fldChar w:fldCharType="begin"/>
            </w:r>
            <w:r w:rsidR="00FC10F8">
              <w:rPr>
                <w:noProof/>
                <w:webHidden/>
              </w:rPr>
              <w:instrText xml:space="preserve"> PAGEREF _Toc22639620 \h </w:instrText>
            </w:r>
            <w:r w:rsidR="00FC10F8">
              <w:rPr>
                <w:noProof/>
                <w:webHidden/>
              </w:rPr>
            </w:r>
            <w:r w:rsidR="00FC10F8">
              <w:rPr>
                <w:noProof/>
                <w:webHidden/>
              </w:rPr>
              <w:fldChar w:fldCharType="separate"/>
            </w:r>
            <w:r w:rsidR="00FC10F8">
              <w:rPr>
                <w:noProof/>
                <w:webHidden/>
              </w:rPr>
              <w:t>44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1" w:history="1">
            <w:r w:rsidR="00FC10F8" w:rsidRPr="00B60BD2">
              <w:rPr>
                <w:rStyle w:val="af1"/>
                <w:rFonts w:eastAsia="Cambria"/>
                <w:b/>
                <w:noProof/>
              </w:rPr>
              <w:t>Айда кидать бутерброды в Монте-Карло!</w:t>
            </w:r>
            <w:r w:rsidR="00FC10F8">
              <w:rPr>
                <w:noProof/>
                <w:webHidden/>
              </w:rPr>
              <w:tab/>
            </w:r>
            <w:r w:rsidR="00FC10F8">
              <w:rPr>
                <w:noProof/>
                <w:webHidden/>
              </w:rPr>
              <w:fldChar w:fldCharType="begin"/>
            </w:r>
            <w:r w:rsidR="00FC10F8">
              <w:rPr>
                <w:noProof/>
                <w:webHidden/>
              </w:rPr>
              <w:instrText xml:space="preserve"> PAGEREF _Toc22639621 \h </w:instrText>
            </w:r>
            <w:r w:rsidR="00FC10F8">
              <w:rPr>
                <w:noProof/>
                <w:webHidden/>
              </w:rPr>
            </w:r>
            <w:r w:rsidR="00FC10F8">
              <w:rPr>
                <w:noProof/>
                <w:webHidden/>
              </w:rPr>
              <w:fldChar w:fldCharType="separate"/>
            </w:r>
            <w:r w:rsidR="00FC10F8">
              <w:rPr>
                <w:noProof/>
                <w:webHidden/>
              </w:rPr>
              <w:t>44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2" w:history="1">
            <w:r w:rsidR="00FC10F8" w:rsidRPr="00B60BD2">
              <w:rPr>
                <w:rStyle w:val="af1"/>
                <w:rFonts w:eastAsia="Cambria"/>
                <w:b/>
                <w:noProof/>
              </w:rPr>
              <w:t>Как правильно говорить о случайных величинах</w:t>
            </w:r>
            <w:r w:rsidR="00FC10F8">
              <w:rPr>
                <w:noProof/>
                <w:webHidden/>
              </w:rPr>
              <w:tab/>
            </w:r>
            <w:r w:rsidR="00FC10F8">
              <w:rPr>
                <w:noProof/>
                <w:webHidden/>
              </w:rPr>
              <w:fldChar w:fldCharType="begin"/>
            </w:r>
            <w:r w:rsidR="00FC10F8">
              <w:rPr>
                <w:noProof/>
                <w:webHidden/>
              </w:rPr>
              <w:instrText xml:space="preserve"> PAGEREF _Toc22639622 \h </w:instrText>
            </w:r>
            <w:r w:rsidR="00FC10F8">
              <w:rPr>
                <w:noProof/>
                <w:webHidden/>
              </w:rPr>
            </w:r>
            <w:r w:rsidR="00FC10F8">
              <w:rPr>
                <w:noProof/>
                <w:webHidden/>
              </w:rPr>
              <w:fldChar w:fldCharType="separate"/>
            </w:r>
            <w:r w:rsidR="00FC10F8">
              <w:rPr>
                <w:noProof/>
                <w:webHidden/>
              </w:rPr>
              <w:t>46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3" w:history="1">
            <w:r w:rsidR="00FC10F8" w:rsidRPr="00B60BD2">
              <w:rPr>
                <w:rStyle w:val="af1"/>
                <w:rFonts w:eastAsia="Cambria"/>
                <w:b/>
                <w:noProof/>
              </w:rPr>
              <w:t>Как правильно задавать вопрос природе?</w:t>
            </w:r>
            <w:r w:rsidR="00FC10F8">
              <w:rPr>
                <w:noProof/>
                <w:webHidden/>
              </w:rPr>
              <w:tab/>
            </w:r>
            <w:r w:rsidR="00FC10F8">
              <w:rPr>
                <w:noProof/>
                <w:webHidden/>
              </w:rPr>
              <w:fldChar w:fldCharType="begin"/>
            </w:r>
            <w:r w:rsidR="00FC10F8">
              <w:rPr>
                <w:noProof/>
                <w:webHidden/>
              </w:rPr>
              <w:instrText xml:space="preserve"> PAGEREF _Toc22639623 \h </w:instrText>
            </w:r>
            <w:r w:rsidR="00FC10F8">
              <w:rPr>
                <w:noProof/>
                <w:webHidden/>
              </w:rPr>
            </w:r>
            <w:r w:rsidR="00FC10F8">
              <w:rPr>
                <w:noProof/>
                <w:webHidden/>
              </w:rPr>
              <w:fldChar w:fldCharType="separate"/>
            </w:r>
            <w:r w:rsidR="00FC10F8">
              <w:rPr>
                <w:noProof/>
                <w:webHidden/>
              </w:rPr>
              <w:t>51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4" w:history="1">
            <w:r w:rsidR="00FC10F8" w:rsidRPr="00B60BD2">
              <w:rPr>
                <w:rStyle w:val="af1"/>
                <w:rFonts w:eastAsia="Cambria"/>
                <w:b/>
                <w:noProof/>
              </w:rPr>
              <w:t>Ещё немного анализа размерностей</w:t>
            </w:r>
            <w:r w:rsidR="00FC10F8">
              <w:rPr>
                <w:noProof/>
                <w:webHidden/>
              </w:rPr>
              <w:tab/>
            </w:r>
            <w:r w:rsidR="00FC10F8">
              <w:rPr>
                <w:noProof/>
                <w:webHidden/>
              </w:rPr>
              <w:fldChar w:fldCharType="begin"/>
            </w:r>
            <w:r w:rsidR="00FC10F8">
              <w:rPr>
                <w:noProof/>
                <w:webHidden/>
              </w:rPr>
              <w:instrText xml:space="preserve"> PAGEREF _Toc22639624 \h </w:instrText>
            </w:r>
            <w:r w:rsidR="00FC10F8">
              <w:rPr>
                <w:noProof/>
                <w:webHidden/>
              </w:rPr>
            </w:r>
            <w:r w:rsidR="00FC10F8">
              <w:rPr>
                <w:noProof/>
                <w:webHidden/>
              </w:rPr>
              <w:fldChar w:fldCharType="separate"/>
            </w:r>
            <w:r w:rsidR="00FC10F8">
              <w:rPr>
                <w:noProof/>
                <w:webHidden/>
              </w:rPr>
              <w:t>55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5" w:history="1">
            <w:r w:rsidR="00FC10F8" w:rsidRPr="00B60BD2">
              <w:rPr>
                <w:rStyle w:val="af1"/>
                <w:rFonts w:eastAsia="Cambria"/>
                <w:b/>
                <w:noProof/>
              </w:rPr>
              <w:t>Виновато ли масло?</w:t>
            </w:r>
            <w:r w:rsidR="00FC10F8">
              <w:rPr>
                <w:noProof/>
                <w:webHidden/>
              </w:rPr>
              <w:tab/>
            </w:r>
            <w:r w:rsidR="00FC10F8">
              <w:rPr>
                <w:noProof/>
                <w:webHidden/>
              </w:rPr>
              <w:fldChar w:fldCharType="begin"/>
            </w:r>
            <w:r w:rsidR="00FC10F8">
              <w:rPr>
                <w:noProof/>
                <w:webHidden/>
              </w:rPr>
              <w:instrText xml:space="preserve"> PAGEREF _Toc22639625 \h </w:instrText>
            </w:r>
            <w:r w:rsidR="00FC10F8">
              <w:rPr>
                <w:noProof/>
                <w:webHidden/>
              </w:rPr>
            </w:r>
            <w:r w:rsidR="00FC10F8">
              <w:rPr>
                <w:noProof/>
                <w:webHidden/>
              </w:rPr>
              <w:fldChar w:fldCharType="separate"/>
            </w:r>
            <w:r w:rsidR="00FC10F8">
              <w:rPr>
                <w:noProof/>
                <w:webHidden/>
              </w:rPr>
              <w:t>59</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26" w:history="1">
            <w:r w:rsidR="00FC10F8" w:rsidRPr="00B60BD2">
              <w:rPr>
                <w:rStyle w:val="af1"/>
                <w:rFonts w:eastAsia="Cambria"/>
                <w:b/>
                <w:noProof/>
              </w:rPr>
              <w:t>Статистика как научный способ  чего-либо не знать</w:t>
            </w:r>
            <w:r w:rsidR="00FC10F8">
              <w:rPr>
                <w:noProof/>
                <w:webHidden/>
              </w:rPr>
              <w:tab/>
            </w:r>
            <w:r w:rsidR="00FC10F8">
              <w:rPr>
                <w:noProof/>
                <w:webHidden/>
              </w:rPr>
              <w:fldChar w:fldCharType="begin"/>
            </w:r>
            <w:r w:rsidR="00FC10F8">
              <w:rPr>
                <w:noProof/>
                <w:webHidden/>
              </w:rPr>
              <w:instrText xml:space="preserve"> PAGEREF _Toc22639626 \h </w:instrText>
            </w:r>
            <w:r w:rsidR="00FC10F8">
              <w:rPr>
                <w:noProof/>
                <w:webHidden/>
              </w:rPr>
            </w:r>
            <w:r w:rsidR="00FC10F8">
              <w:rPr>
                <w:noProof/>
                <w:webHidden/>
              </w:rPr>
              <w:fldChar w:fldCharType="separate"/>
            </w:r>
            <w:r w:rsidR="00FC10F8">
              <w:rPr>
                <w:noProof/>
                <w:webHidden/>
              </w:rPr>
              <w:t>63</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7" w:history="1">
            <w:r w:rsidR="00FC10F8" w:rsidRPr="00B60BD2">
              <w:rPr>
                <w:rStyle w:val="af1"/>
                <w:rFonts w:eastAsia="Cambria"/>
                <w:b/>
                <w:noProof/>
              </w:rPr>
              <w:t>Слово в защиту статистики</w:t>
            </w:r>
            <w:r w:rsidR="00FC10F8">
              <w:rPr>
                <w:noProof/>
                <w:webHidden/>
              </w:rPr>
              <w:tab/>
            </w:r>
            <w:r w:rsidR="00FC10F8">
              <w:rPr>
                <w:noProof/>
                <w:webHidden/>
              </w:rPr>
              <w:fldChar w:fldCharType="begin"/>
            </w:r>
            <w:r w:rsidR="00FC10F8">
              <w:rPr>
                <w:noProof/>
                <w:webHidden/>
              </w:rPr>
              <w:instrText xml:space="preserve"> PAGEREF _Toc22639627 \h </w:instrText>
            </w:r>
            <w:r w:rsidR="00FC10F8">
              <w:rPr>
                <w:noProof/>
                <w:webHidden/>
              </w:rPr>
            </w:r>
            <w:r w:rsidR="00FC10F8">
              <w:rPr>
                <w:noProof/>
                <w:webHidden/>
              </w:rPr>
              <w:fldChar w:fldCharType="separate"/>
            </w:r>
            <w:r w:rsidR="00FC10F8">
              <w:rPr>
                <w:noProof/>
                <w:webHidden/>
              </w:rPr>
              <w:t>64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8" w:history="1">
            <w:r w:rsidR="00FC10F8" w:rsidRPr="00B60BD2">
              <w:rPr>
                <w:rStyle w:val="af1"/>
                <w:rFonts w:eastAsia="Cambria"/>
                <w:b/>
                <w:noProof/>
                <w:highlight w:val="white"/>
              </w:rPr>
              <w:t>Как возможность ошибиться делает науку наукой</w:t>
            </w:r>
            <w:r w:rsidR="00FC10F8">
              <w:rPr>
                <w:noProof/>
                <w:webHidden/>
              </w:rPr>
              <w:tab/>
            </w:r>
            <w:r w:rsidR="00FC10F8">
              <w:rPr>
                <w:noProof/>
                <w:webHidden/>
              </w:rPr>
              <w:fldChar w:fldCharType="begin"/>
            </w:r>
            <w:r w:rsidR="00FC10F8">
              <w:rPr>
                <w:noProof/>
                <w:webHidden/>
              </w:rPr>
              <w:instrText xml:space="preserve"> PAGEREF _Toc22639628 \h </w:instrText>
            </w:r>
            <w:r w:rsidR="00FC10F8">
              <w:rPr>
                <w:noProof/>
                <w:webHidden/>
              </w:rPr>
            </w:r>
            <w:r w:rsidR="00FC10F8">
              <w:rPr>
                <w:noProof/>
                <w:webHidden/>
              </w:rPr>
              <w:fldChar w:fldCharType="separate"/>
            </w:r>
            <w:r w:rsidR="00FC10F8">
              <w:rPr>
                <w:noProof/>
                <w:webHidden/>
              </w:rPr>
              <w:t>66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29" w:history="1">
            <w:r w:rsidR="00FC10F8" w:rsidRPr="00B60BD2">
              <w:rPr>
                <w:rStyle w:val="af1"/>
                <w:rFonts w:eastAsia="Cambria"/>
                <w:b/>
                <w:noProof/>
              </w:rPr>
              <w:t>Запутываем статистикой и помогаем распутаться</w:t>
            </w:r>
            <w:r w:rsidR="00FC10F8">
              <w:rPr>
                <w:noProof/>
                <w:webHidden/>
              </w:rPr>
              <w:tab/>
            </w:r>
            <w:r w:rsidR="00FC10F8">
              <w:rPr>
                <w:noProof/>
                <w:webHidden/>
              </w:rPr>
              <w:fldChar w:fldCharType="begin"/>
            </w:r>
            <w:r w:rsidR="00FC10F8">
              <w:rPr>
                <w:noProof/>
                <w:webHidden/>
              </w:rPr>
              <w:instrText xml:space="preserve"> PAGEREF _Toc22639629 \h </w:instrText>
            </w:r>
            <w:r w:rsidR="00FC10F8">
              <w:rPr>
                <w:noProof/>
                <w:webHidden/>
              </w:rPr>
            </w:r>
            <w:r w:rsidR="00FC10F8">
              <w:rPr>
                <w:noProof/>
                <w:webHidden/>
              </w:rPr>
              <w:fldChar w:fldCharType="separate"/>
            </w:r>
            <w:r w:rsidR="00FC10F8">
              <w:rPr>
                <w:noProof/>
                <w:webHidden/>
              </w:rPr>
              <w:t>70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0" w:history="1">
            <w:r w:rsidR="00FC10F8" w:rsidRPr="00B60BD2">
              <w:rPr>
                <w:rStyle w:val="af1"/>
                <w:rFonts w:eastAsia="Cambria"/>
                <w:b/>
                <w:noProof/>
                <w:highlight w:val="white"/>
              </w:rPr>
              <w:t>Где заканчивается свобода в математике?</w:t>
            </w:r>
            <w:r w:rsidR="00FC10F8">
              <w:rPr>
                <w:noProof/>
                <w:webHidden/>
              </w:rPr>
              <w:tab/>
            </w:r>
            <w:r w:rsidR="00FC10F8">
              <w:rPr>
                <w:noProof/>
                <w:webHidden/>
              </w:rPr>
              <w:fldChar w:fldCharType="begin"/>
            </w:r>
            <w:r w:rsidR="00FC10F8">
              <w:rPr>
                <w:noProof/>
                <w:webHidden/>
              </w:rPr>
              <w:instrText xml:space="preserve"> PAGEREF _Toc22639630 \h </w:instrText>
            </w:r>
            <w:r w:rsidR="00FC10F8">
              <w:rPr>
                <w:noProof/>
                <w:webHidden/>
              </w:rPr>
            </w:r>
            <w:r w:rsidR="00FC10F8">
              <w:rPr>
                <w:noProof/>
                <w:webHidden/>
              </w:rPr>
              <w:fldChar w:fldCharType="separate"/>
            </w:r>
            <w:r w:rsidR="00FC10F8">
              <w:rPr>
                <w:noProof/>
                <w:webHidden/>
              </w:rPr>
              <w:t>72</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1" w:history="1">
            <w:r w:rsidR="00FC10F8" w:rsidRPr="00B60BD2">
              <w:rPr>
                <w:rStyle w:val="af1"/>
                <w:rFonts w:eastAsia="Cambria"/>
                <w:b/>
                <w:noProof/>
              </w:rPr>
              <w:t>Измеряем нашу доверчивость</w:t>
            </w:r>
            <w:r w:rsidR="00FC10F8">
              <w:rPr>
                <w:noProof/>
                <w:webHidden/>
              </w:rPr>
              <w:tab/>
            </w:r>
            <w:r w:rsidR="00FC10F8">
              <w:rPr>
                <w:noProof/>
                <w:webHidden/>
              </w:rPr>
              <w:fldChar w:fldCharType="begin"/>
            </w:r>
            <w:r w:rsidR="00FC10F8">
              <w:rPr>
                <w:noProof/>
                <w:webHidden/>
              </w:rPr>
              <w:instrText xml:space="preserve"> PAGEREF _Toc22639631 \h </w:instrText>
            </w:r>
            <w:r w:rsidR="00FC10F8">
              <w:rPr>
                <w:noProof/>
                <w:webHidden/>
              </w:rPr>
            </w:r>
            <w:r w:rsidR="00FC10F8">
              <w:rPr>
                <w:noProof/>
                <w:webHidden/>
              </w:rPr>
              <w:fldChar w:fldCharType="separate"/>
            </w:r>
            <w:r w:rsidR="00FC10F8">
              <w:rPr>
                <w:noProof/>
                <w:webHidden/>
              </w:rPr>
              <w:t>75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2" w:history="1">
            <w:r w:rsidR="00FC10F8" w:rsidRPr="00B60BD2">
              <w:rPr>
                <w:rStyle w:val="af1"/>
                <w:rFonts w:eastAsia="Cambria"/>
                <w:b/>
                <w:noProof/>
                <w:highlight w:val="white"/>
              </w:rPr>
              <w:t>Так правда ли, что дожди предпочитают выходные дни?</w:t>
            </w:r>
            <w:r w:rsidR="00FC10F8">
              <w:rPr>
                <w:noProof/>
                <w:webHidden/>
              </w:rPr>
              <w:tab/>
            </w:r>
            <w:r w:rsidR="00FC10F8">
              <w:rPr>
                <w:noProof/>
                <w:webHidden/>
              </w:rPr>
              <w:fldChar w:fldCharType="begin"/>
            </w:r>
            <w:r w:rsidR="00FC10F8">
              <w:rPr>
                <w:noProof/>
                <w:webHidden/>
              </w:rPr>
              <w:instrText xml:space="preserve"> PAGEREF _Toc22639632 \h </w:instrText>
            </w:r>
            <w:r w:rsidR="00FC10F8">
              <w:rPr>
                <w:noProof/>
                <w:webHidden/>
              </w:rPr>
            </w:r>
            <w:r w:rsidR="00FC10F8">
              <w:rPr>
                <w:noProof/>
                <w:webHidden/>
              </w:rPr>
              <w:fldChar w:fldCharType="separate"/>
            </w:r>
            <w:r w:rsidR="00FC10F8">
              <w:rPr>
                <w:noProof/>
                <w:webHidden/>
              </w:rPr>
              <w:t>80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3" w:history="1">
            <w:r w:rsidR="00FC10F8" w:rsidRPr="00B60BD2">
              <w:rPr>
                <w:rStyle w:val="af1"/>
                <w:rFonts w:eastAsia="Cambria"/>
                <w:b/>
                <w:noProof/>
              </w:rPr>
              <w:t>Беспорядок внутри самих чисел</w:t>
            </w:r>
            <w:r w:rsidR="00FC10F8">
              <w:rPr>
                <w:noProof/>
                <w:webHidden/>
              </w:rPr>
              <w:tab/>
            </w:r>
            <w:r w:rsidR="00FC10F8">
              <w:rPr>
                <w:noProof/>
                <w:webHidden/>
              </w:rPr>
              <w:fldChar w:fldCharType="begin"/>
            </w:r>
            <w:r w:rsidR="00FC10F8">
              <w:rPr>
                <w:noProof/>
                <w:webHidden/>
              </w:rPr>
              <w:instrText xml:space="preserve"> PAGEREF _Toc22639633 \h </w:instrText>
            </w:r>
            <w:r w:rsidR="00FC10F8">
              <w:rPr>
                <w:noProof/>
                <w:webHidden/>
              </w:rPr>
            </w:r>
            <w:r w:rsidR="00FC10F8">
              <w:rPr>
                <w:noProof/>
                <w:webHidden/>
              </w:rPr>
              <w:fldChar w:fldCharType="separate"/>
            </w:r>
            <w:r w:rsidR="00FC10F8">
              <w:rPr>
                <w:noProof/>
                <w:webHidden/>
              </w:rPr>
              <w:t>85</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34" w:history="1">
            <w:r w:rsidR="00FC10F8" w:rsidRPr="00B60BD2">
              <w:rPr>
                <w:rStyle w:val="af1"/>
                <w:rFonts w:eastAsia="Cambria"/>
                <w:b/>
                <w:noProof/>
              </w:rPr>
              <w:t>Закон арбузной корки  и нормальность ненормальности</w:t>
            </w:r>
            <w:r w:rsidR="00FC10F8">
              <w:rPr>
                <w:noProof/>
                <w:webHidden/>
              </w:rPr>
              <w:tab/>
            </w:r>
            <w:r w:rsidR="00FC10F8">
              <w:rPr>
                <w:noProof/>
                <w:webHidden/>
              </w:rPr>
              <w:fldChar w:fldCharType="begin"/>
            </w:r>
            <w:r w:rsidR="00FC10F8">
              <w:rPr>
                <w:noProof/>
                <w:webHidden/>
              </w:rPr>
              <w:instrText xml:space="preserve"> PAGEREF _Toc22639634 \h </w:instrText>
            </w:r>
            <w:r w:rsidR="00FC10F8">
              <w:rPr>
                <w:noProof/>
                <w:webHidden/>
              </w:rPr>
            </w:r>
            <w:r w:rsidR="00FC10F8">
              <w:rPr>
                <w:noProof/>
                <w:webHidden/>
              </w:rPr>
              <w:fldChar w:fldCharType="separate"/>
            </w:r>
            <w:r w:rsidR="00FC10F8">
              <w:rPr>
                <w:noProof/>
                <w:webHidden/>
              </w:rPr>
              <w:t>87</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5" w:history="1">
            <w:r w:rsidR="00FC10F8" w:rsidRPr="00B60BD2">
              <w:rPr>
                <w:rStyle w:val="af1"/>
                <w:rFonts w:eastAsia="Cambria"/>
                <w:b/>
                <w:noProof/>
              </w:rPr>
              <w:t>Начнём с многомерного арбуза</w:t>
            </w:r>
            <w:r w:rsidR="00FC10F8">
              <w:rPr>
                <w:noProof/>
                <w:webHidden/>
              </w:rPr>
              <w:tab/>
            </w:r>
            <w:r w:rsidR="00FC10F8">
              <w:rPr>
                <w:noProof/>
                <w:webHidden/>
              </w:rPr>
              <w:fldChar w:fldCharType="begin"/>
            </w:r>
            <w:r w:rsidR="00FC10F8">
              <w:rPr>
                <w:noProof/>
                <w:webHidden/>
              </w:rPr>
              <w:instrText xml:space="preserve"> PAGEREF _Toc22639635 \h </w:instrText>
            </w:r>
            <w:r w:rsidR="00FC10F8">
              <w:rPr>
                <w:noProof/>
                <w:webHidden/>
              </w:rPr>
            </w:r>
            <w:r w:rsidR="00FC10F8">
              <w:rPr>
                <w:noProof/>
                <w:webHidden/>
              </w:rPr>
              <w:fldChar w:fldCharType="separate"/>
            </w:r>
            <w:r w:rsidR="00FC10F8">
              <w:rPr>
                <w:noProof/>
                <w:webHidden/>
              </w:rPr>
              <w:t>87</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6" w:history="1">
            <w:r w:rsidR="00FC10F8" w:rsidRPr="00B60BD2">
              <w:rPr>
                <w:rStyle w:val="af1"/>
                <w:rFonts w:eastAsia="Cambria"/>
                <w:b/>
                <w:noProof/>
              </w:rPr>
              <w:t>Мне одному кажется, что я нормальный?</w:t>
            </w:r>
            <w:r w:rsidR="00FC10F8">
              <w:rPr>
                <w:noProof/>
                <w:webHidden/>
              </w:rPr>
              <w:tab/>
            </w:r>
            <w:r w:rsidR="00FC10F8">
              <w:rPr>
                <w:noProof/>
                <w:webHidden/>
              </w:rPr>
              <w:fldChar w:fldCharType="begin"/>
            </w:r>
            <w:r w:rsidR="00FC10F8">
              <w:rPr>
                <w:noProof/>
                <w:webHidden/>
              </w:rPr>
              <w:instrText xml:space="preserve"> PAGEREF _Toc22639636 \h </w:instrText>
            </w:r>
            <w:r w:rsidR="00FC10F8">
              <w:rPr>
                <w:noProof/>
                <w:webHidden/>
              </w:rPr>
            </w:r>
            <w:r w:rsidR="00FC10F8">
              <w:rPr>
                <w:noProof/>
                <w:webHidden/>
              </w:rPr>
              <w:fldChar w:fldCharType="separate"/>
            </w:r>
            <w:r w:rsidR="00FC10F8">
              <w:rPr>
                <w:noProof/>
                <w:webHidden/>
              </w:rPr>
              <w:t>90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7" w:history="1">
            <w:r w:rsidR="00FC10F8" w:rsidRPr="00B60BD2">
              <w:rPr>
                <w:rStyle w:val="af1"/>
                <w:rFonts w:eastAsia="Cambria"/>
                <w:b/>
                <w:noProof/>
              </w:rPr>
              <w:t>В погоне за Нормой</w:t>
            </w:r>
            <w:r w:rsidR="00FC10F8">
              <w:rPr>
                <w:noProof/>
                <w:webHidden/>
              </w:rPr>
              <w:tab/>
            </w:r>
            <w:r w:rsidR="00FC10F8">
              <w:rPr>
                <w:noProof/>
                <w:webHidden/>
              </w:rPr>
              <w:fldChar w:fldCharType="begin"/>
            </w:r>
            <w:r w:rsidR="00FC10F8">
              <w:rPr>
                <w:noProof/>
                <w:webHidden/>
              </w:rPr>
              <w:instrText xml:space="preserve"> PAGEREF _Toc22639637 \h </w:instrText>
            </w:r>
            <w:r w:rsidR="00FC10F8">
              <w:rPr>
                <w:noProof/>
                <w:webHidden/>
              </w:rPr>
            </w:r>
            <w:r w:rsidR="00FC10F8">
              <w:rPr>
                <w:noProof/>
                <w:webHidden/>
              </w:rPr>
              <w:fldChar w:fldCharType="separate"/>
            </w:r>
            <w:r w:rsidR="00FC10F8">
              <w:rPr>
                <w:noProof/>
                <w:webHidden/>
              </w:rPr>
              <w:t>92</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8" w:history="1">
            <w:r w:rsidR="00FC10F8" w:rsidRPr="00B60BD2">
              <w:rPr>
                <w:rStyle w:val="af1"/>
                <w:rFonts w:eastAsia="Cambria"/>
                <w:b/>
                <w:noProof/>
              </w:rPr>
              <w:t>Тот самый закон подлости</w:t>
            </w:r>
            <w:r w:rsidR="00FC10F8">
              <w:rPr>
                <w:noProof/>
                <w:webHidden/>
              </w:rPr>
              <w:tab/>
            </w:r>
            <w:r w:rsidR="00FC10F8">
              <w:rPr>
                <w:noProof/>
                <w:webHidden/>
              </w:rPr>
              <w:fldChar w:fldCharType="begin"/>
            </w:r>
            <w:r w:rsidR="00FC10F8">
              <w:rPr>
                <w:noProof/>
                <w:webHidden/>
              </w:rPr>
              <w:instrText xml:space="preserve"> PAGEREF _Toc22639638 \h </w:instrText>
            </w:r>
            <w:r w:rsidR="00FC10F8">
              <w:rPr>
                <w:noProof/>
                <w:webHidden/>
              </w:rPr>
            </w:r>
            <w:r w:rsidR="00FC10F8">
              <w:rPr>
                <w:noProof/>
                <w:webHidden/>
              </w:rPr>
              <w:fldChar w:fldCharType="separate"/>
            </w:r>
            <w:r w:rsidR="00FC10F8">
              <w:rPr>
                <w:noProof/>
                <w:webHidden/>
              </w:rPr>
              <w:t>94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39" w:history="1">
            <w:r w:rsidR="00FC10F8" w:rsidRPr="00B60BD2">
              <w:rPr>
                <w:rStyle w:val="af1"/>
                <w:rFonts w:eastAsia="Cambria"/>
                <w:b/>
                <w:noProof/>
              </w:rPr>
              <w:t>Счастье — это найти друзей с тем же диагнозом, что и у тебя</w:t>
            </w:r>
            <w:r w:rsidR="00FC10F8">
              <w:rPr>
                <w:noProof/>
                <w:webHidden/>
              </w:rPr>
              <w:tab/>
            </w:r>
            <w:r w:rsidR="00FC10F8">
              <w:rPr>
                <w:noProof/>
                <w:webHidden/>
              </w:rPr>
              <w:fldChar w:fldCharType="begin"/>
            </w:r>
            <w:r w:rsidR="00FC10F8">
              <w:rPr>
                <w:noProof/>
                <w:webHidden/>
              </w:rPr>
              <w:instrText xml:space="preserve"> PAGEREF _Toc22639639 \h </w:instrText>
            </w:r>
            <w:r w:rsidR="00FC10F8">
              <w:rPr>
                <w:noProof/>
                <w:webHidden/>
              </w:rPr>
            </w:r>
            <w:r w:rsidR="00FC10F8">
              <w:rPr>
                <w:noProof/>
                <w:webHidden/>
              </w:rPr>
              <w:fldChar w:fldCharType="separate"/>
            </w:r>
            <w:r w:rsidR="00FC10F8">
              <w:rPr>
                <w:noProof/>
                <w:webHidden/>
              </w:rPr>
              <w:t>95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0" w:history="1">
            <w:r w:rsidR="00FC10F8" w:rsidRPr="00B60BD2">
              <w:rPr>
                <w:rStyle w:val="af1"/>
                <w:rFonts w:eastAsia="Cambria"/>
                <w:b/>
                <w:noProof/>
              </w:rPr>
              <w:t>Этот странный закольцованный мир</w:t>
            </w:r>
            <w:r w:rsidR="00FC10F8">
              <w:rPr>
                <w:noProof/>
                <w:webHidden/>
              </w:rPr>
              <w:tab/>
            </w:r>
            <w:r w:rsidR="00FC10F8">
              <w:rPr>
                <w:noProof/>
                <w:webHidden/>
              </w:rPr>
              <w:fldChar w:fldCharType="begin"/>
            </w:r>
            <w:r w:rsidR="00FC10F8">
              <w:rPr>
                <w:noProof/>
                <w:webHidden/>
              </w:rPr>
              <w:instrText xml:space="preserve"> PAGEREF _Toc22639640 \h </w:instrText>
            </w:r>
            <w:r w:rsidR="00FC10F8">
              <w:rPr>
                <w:noProof/>
                <w:webHidden/>
              </w:rPr>
            </w:r>
            <w:r w:rsidR="00FC10F8">
              <w:rPr>
                <w:noProof/>
                <w:webHidden/>
              </w:rPr>
              <w:fldChar w:fldCharType="separate"/>
            </w:r>
            <w:r w:rsidR="00FC10F8">
              <w:rPr>
                <w:noProof/>
                <w:webHidden/>
              </w:rPr>
              <w:t>100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1" w:history="1">
            <w:r w:rsidR="00FC10F8" w:rsidRPr="00B60BD2">
              <w:rPr>
                <w:rStyle w:val="af1"/>
                <w:rFonts w:eastAsia="Cambria"/>
                <w:b/>
                <w:noProof/>
              </w:rPr>
              <w:t>Сравниваем с помощью вероятности</w:t>
            </w:r>
            <w:r w:rsidR="00FC10F8">
              <w:rPr>
                <w:noProof/>
                <w:webHidden/>
              </w:rPr>
              <w:tab/>
            </w:r>
            <w:r w:rsidR="00FC10F8">
              <w:rPr>
                <w:noProof/>
                <w:webHidden/>
              </w:rPr>
              <w:fldChar w:fldCharType="begin"/>
            </w:r>
            <w:r w:rsidR="00FC10F8">
              <w:rPr>
                <w:noProof/>
                <w:webHidden/>
              </w:rPr>
              <w:instrText xml:space="preserve"> PAGEREF _Toc22639641 \h </w:instrText>
            </w:r>
            <w:r w:rsidR="00FC10F8">
              <w:rPr>
                <w:noProof/>
                <w:webHidden/>
              </w:rPr>
            </w:r>
            <w:r w:rsidR="00FC10F8">
              <w:rPr>
                <w:noProof/>
                <w:webHidden/>
              </w:rPr>
              <w:fldChar w:fldCharType="separate"/>
            </w:r>
            <w:r w:rsidR="00FC10F8">
              <w:rPr>
                <w:noProof/>
                <w:webHidden/>
              </w:rPr>
              <w:t>103</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42" w:history="1">
            <w:r w:rsidR="00FC10F8" w:rsidRPr="00B60BD2">
              <w:rPr>
                <w:rStyle w:val="af1"/>
                <w:rFonts w:eastAsia="Cambria"/>
                <w:b/>
                <w:noProof/>
              </w:rPr>
              <w:t>Почему уж не везёт, так не везёт?</w:t>
            </w:r>
            <w:r w:rsidR="00FC10F8">
              <w:rPr>
                <w:noProof/>
                <w:webHidden/>
              </w:rPr>
              <w:tab/>
            </w:r>
            <w:r w:rsidR="00FC10F8">
              <w:rPr>
                <w:noProof/>
                <w:webHidden/>
              </w:rPr>
              <w:fldChar w:fldCharType="begin"/>
            </w:r>
            <w:r w:rsidR="00FC10F8">
              <w:rPr>
                <w:noProof/>
                <w:webHidden/>
              </w:rPr>
              <w:instrText xml:space="preserve"> PAGEREF _Toc22639642 \h </w:instrText>
            </w:r>
            <w:r w:rsidR="00FC10F8">
              <w:rPr>
                <w:noProof/>
                <w:webHidden/>
              </w:rPr>
            </w:r>
            <w:r w:rsidR="00FC10F8">
              <w:rPr>
                <w:noProof/>
                <w:webHidden/>
              </w:rPr>
              <w:fldChar w:fldCharType="separate"/>
            </w:r>
            <w:r w:rsidR="00FC10F8">
              <w:rPr>
                <w:noProof/>
                <w:webHidden/>
              </w:rPr>
              <w:t>106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3" w:history="1">
            <w:r w:rsidR="00FC10F8" w:rsidRPr="00B60BD2">
              <w:rPr>
                <w:rStyle w:val="af1"/>
                <w:rFonts w:eastAsia="Cambria"/>
                <w:b/>
                <w:noProof/>
              </w:rPr>
              <w:t>Синтезируем злодейку судьбу</w:t>
            </w:r>
            <w:r w:rsidR="00FC10F8">
              <w:rPr>
                <w:noProof/>
                <w:webHidden/>
              </w:rPr>
              <w:tab/>
            </w:r>
            <w:r w:rsidR="00FC10F8">
              <w:rPr>
                <w:noProof/>
                <w:webHidden/>
              </w:rPr>
              <w:fldChar w:fldCharType="begin"/>
            </w:r>
            <w:r w:rsidR="00FC10F8">
              <w:rPr>
                <w:noProof/>
                <w:webHidden/>
              </w:rPr>
              <w:instrText xml:space="preserve"> PAGEREF _Toc22639643 \h </w:instrText>
            </w:r>
            <w:r w:rsidR="00FC10F8">
              <w:rPr>
                <w:noProof/>
                <w:webHidden/>
              </w:rPr>
            </w:r>
            <w:r w:rsidR="00FC10F8">
              <w:rPr>
                <w:noProof/>
                <w:webHidden/>
              </w:rPr>
              <w:fldChar w:fldCharType="separate"/>
            </w:r>
            <w:r w:rsidR="00FC10F8">
              <w:rPr>
                <w:noProof/>
                <w:webHidden/>
              </w:rPr>
              <w:t>106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4" w:history="1">
            <w:r w:rsidR="00FC10F8" w:rsidRPr="00B60BD2">
              <w:rPr>
                <w:rStyle w:val="af1"/>
                <w:rFonts w:eastAsia="Cambria"/>
                <w:b/>
                <w:noProof/>
              </w:rPr>
              <w:t>Ценность релаксации</w:t>
            </w:r>
            <w:r w:rsidR="00FC10F8">
              <w:rPr>
                <w:noProof/>
                <w:webHidden/>
              </w:rPr>
              <w:tab/>
            </w:r>
            <w:r w:rsidR="00FC10F8">
              <w:rPr>
                <w:noProof/>
                <w:webHidden/>
              </w:rPr>
              <w:fldChar w:fldCharType="begin"/>
            </w:r>
            <w:r w:rsidR="00FC10F8">
              <w:rPr>
                <w:noProof/>
                <w:webHidden/>
              </w:rPr>
              <w:instrText xml:space="preserve"> PAGEREF _Toc22639644 \h </w:instrText>
            </w:r>
            <w:r w:rsidR="00FC10F8">
              <w:rPr>
                <w:noProof/>
                <w:webHidden/>
              </w:rPr>
            </w:r>
            <w:r w:rsidR="00FC10F8">
              <w:rPr>
                <w:noProof/>
                <w:webHidden/>
              </w:rPr>
              <w:fldChar w:fldCharType="separate"/>
            </w:r>
            <w:r w:rsidR="00FC10F8">
              <w:rPr>
                <w:noProof/>
                <w:webHidden/>
              </w:rPr>
              <w:t>110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5" w:history="1">
            <w:r w:rsidR="00FC10F8" w:rsidRPr="00B60BD2">
              <w:rPr>
                <w:rStyle w:val="af1"/>
                <w:rFonts w:eastAsia="Cambria"/>
                <w:b/>
                <w:noProof/>
              </w:rPr>
              <w:t>О марковских цепях и пессимистах с оптимистами</w:t>
            </w:r>
            <w:r w:rsidR="00FC10F8">
              <w:rPr>
                <w:noProof/>
                <w:webHidden/>
              </w:rPr>
              <w:tab/>
            </w:r>
            <w:r w:rsidR="00FC10F8">
              <w:rPr>
                <w:noProof/>
                <w:webHidden/>
              </w:rPr>
              <w:fldChar w:fldCharType="begin"/>
            </w:r>
            <w:r w:rsidR="00FC10F8">
              <w:rPr>
                <w:noProof/>
                <w:webHidden/>
              </w:rPr>
              <w:instrText xml:space="preserve"> PAGEREF _Toc22639645 \h </w:instrText>
            </w:r>
            <w:r w:rsidR="00FC10F8">
              <w:rPr>
                <w:noProof/>
                <w:webHidden/>
              </w:rPr>
            </w:r>
            <w:r w:rsidR="00FC10F8">
              <w:rPr>
                <w:noProof/>
                <w:webHidden/>
              </w:rPr>
              <w:fldChar w:fldCharType="separate"/>
            </w:r>
            <w:r w:rsidR="00FC10F8">
              <w:rPr>
                <w:noProof/>
                <w:webHidden/>
              </w:rPr>
              <w:t>115</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6" w:history="1">
            <w:r w:rsidR="00FC10F8" w:rsidRPr="00B60BD2">
              <w:rPr>
                <w:rStyle w:val="af1"/>
                <w:rFonts w:eastAsia="Cambria"/>
                <w:b/>
                <w:noProof/>
                <w:highlight w:val="white"/>
              </w:rPr>
              <w:t>Лила и игра с бесконечностью</w:t>
            </w:r>
            <w:r w:rsidR="00FC10F8">
              <w:rPr>
                <w:noProof/>
                <w:webHidden/>
              </w:rPr>
              <w:tab/>
            </w:r>
            <w:r w:rsidR="00FC10F8">
              <w:rPr>
                <w:noProof/>
                <w:webHidden/>
              </w:rPr>
              <w:fldChar w:fldCharType="begin"/>
            </w:r>
            <w:r w:rsidR="00FC10F8">
              <w:rPr>
                <w:noProof/>
                <w:webHidden/>
              </w:rPr>
              <w:instrText xml:space="preserve"> PAGEREF _Toc22639646 \h </w:instrText>
            </w:r>
            <w:r w:rsidR="00FC10F8">
              <w:rPr>
                <w:noProof/>
                <w:webHidden/>
              </w:rPr>
            </w:r>
            <w:r w:rsidR="00FC10F8">
              <w:rPr>
                <w:noProof/>
                <w:webHidden/>
              </w:rPr>
              <w:fldChar w:fldCharType="separate"/>
            </w:r>
            <w:r w:rsidR="00FC10F8">
              <w:rPr>
                <w:noProof/>
                <w:webHidden/>
              </w:rPr>
              <w:t>119</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7" w:history="1">
            <w:r w:rsidR="00FC10F8" w:rsidRPr="00B60BD2">
              <w:rPr>
                <w:rStyle w:val="af1"/>
                <w:rFonts w:eastAsia="Cambria"/>
                <w:b/>
                <w:noProof/>
              </w:rPr>
              <w:t>Почему автобуса всё нет!?</w:t>
            </w:r>
            <w:r w:rsidR="00FC10F8">
              <w:rPr>
                <w:noProof/>
                <w:webHidden/>
              </w:rPr>
              <w:tab/>
            </w:r>
            <w:r w:rsidR="00FC10F8">
              <w:rPr>
                <w:noProof/>
                <w:webHidden/>
              </w:rPr>
              <w:fldChar w:fldCharType="begin"/>
            </w:r>
            <w:r w:rsidR="00FC10F8">
              <w:rPr>
                <w:noProof/>
                <w:webHidden/>
              </w:rPr>
              <w:instrText xml:space="preserve"> PAGEREF _Toc22639647 \h </w:instrText>
            </w:r>
            <w:r w:rsidR="00FC10F8">
              <w:rPr>
                <w:noProof/>
                <w:webHidden/>
              </w:rPr>
            </w:r>
            <w:r w:rsidR="00FC10F8">
              <w:rPr>
                <w:noProof/>
                <w:webHidden/>
              </w:rPr>
              <w:fldChar w:fldCharType="separate"/>
            </w:r>
            <w:r w:rsidR="00FC10F8">
              <w:rPr>
                <w:noProof/>
                <w:webHidden/>
              </w:rPr>
              <w:t>126</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48" w:history="1">
            <w:r w:rsidR="00FC10F8" w:rsidRPr="00B60BD2">
              <w:rPr>
                <w:rStyle w:val="af1"/>
                <w:rFonts w:eastAsia="Cambria"/>
                <w:b/>
                <w:noProof/>
              </w:rPr>
              <w:t>Прелести чужой очереди</w:t>
            </w:r>
            <w:r w:rsidR="00FC10F8">
              <w:rPr>
                <w:noProof/>
                <w:webHidden/>
              </w:rPr>
              <w:tab/>
            </w:r>
            <w:r w:rsidR="00FC10F8">
              <w:rPr>
                <w:noProof/>
                <w:webHidden/>
              </w:rPr>
              <w:fldChar w:fldCharType="begin"/>
            </w:r>
            <w:r w:rsidR="00FC10F8">
              <w:rPr>
                <w:noProof/>
                <w:webHidden/>
              </w:rPr>
              <w:instrText xml:space="preserve"> PAGEREF _Toc22639648 \h </w:instrText>
            </w:r>
            <w:r w:rsidR="00FC10F8">
              <w:rPr>
                <w:noProof/>
                <w:webHidden/>
              </w:rPr>
            </w:r>
            <w:r w:rsidR="00FC10F8">
              <w:rPr>
                <w:noProof/>
                <w:webHidden/>
              </w:rPr>
              <w:fldChar w:fldCharType="separate"/>
            </w:r>
            <w:r w:rsidR="00FC10F8">
              <w:rPr>
                <w:noProof/>
                <w:webHidden/>
              </w:rPr>
              <w:t>130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49" w:history="1">
            <w:r w:rsidR="00FC10F8" w:rsidRPr="00B60BD2">
              <w:rPr>
                <w:rStyle w:val="af1"/>
                <w:rFonts w:eastAsia="Cambria"/>
                <w:b/>
                <w:noProof/>
                <w:highlight w:val="white"/>
              </w:rPr>
              <w:t>Ещё раз про пуассоновский процесс</w:t>
            </w:r>
            <w:r w:rsidR="00FC10F8">
              <w:rPr>
                <w:noProof/>
                <w:webHidden/>
              </w:rPr>
              <w:tab/>
            </w:r>
            <w:r w:rsidR="00FC10F8">
              <w:rPr>
                <w:noProof/>
                <w:webHidden/>
              </w:rPr>
              <w:fldChar w:fldCharType="begin"/>
            </w:r>
            <w:r w:rsidR="00FC10F8">
              <w:rPr>
                <w:noProof/>
                <w:webHidden/>
              </w:rPr>
              <w:instrText xml:space="preserve"> PAGEREF _Toc22639649 \h </w:instrText>
            </w:r>
            <w:r w:rsidR="00FC10F8">
              <w:rPr>
                <w:noProof/>
                <w:webHidden/>
              </w:rPr>
            </w:r>
            <w:r w:rsidR="00FC10F8">
              <w:rPr>
                <w:noProof/>
                <w:webHidden/>
              </w:rPr>
              <w:fldChar w:fldCharType="separate"/>
            </w:r>
            <w:r w:rsidR="00FC10F8">
              <w:rPr>
                <w:noProof/>
                <w:webHidden/>
              </w:rPr>
              <w:t>130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0" w:history="1">
            <w:r w:rsidR="00FC10F8" w:rsidRPr="00B60BD2">
              <w:rPr>
                <w:rStyle w:val="af1"/>
                <w:rFonts w:eastAsia="Cambria"/>
                <w:b/>
                <w:noProof/>
                <w:highlight w:val="white"/>
              </w:rPr>
              <w:t>Теория для заскучавших в коридоре</w:t>
            </w:r>
            <w:r w:rsidR="00FC10F8">
              <w:rPr>
                <w:noProof/>
                <w:webHidden/>
              </w:rPr>
              <w:tab/>
            </w:r>
            <w:r w:rsidR="00FC10F8">
              <w:rPr>
                <w:noProof/>
                <w:webHidden/>
              </w:rPr>
              <w:fldChar w:fldCharType="begin"/>
            </w:r>
            <w:r w:rsidR="00FC10F8">
              <w:rPr>
                <w:noProof/>
                <w:webHidden/>
              </w:rPr>
              <w:instrText xml:space="preserve"> PAGEREF _Toc22639650 \h </w:instrText>
            </w:r>
            <w:r w:rsidR="00FC10F8">
              <w:rPr>
                <w:noProof/>
                <w:webHidden/>
              </w:rPr>
            </w:r>
            <w:r w:rsidR="00FC10F8">
              <w:rPr>
                <w:noProof/>
                <w:webHidden/>
              </w:rPr>
              <w:fldChar w:fldCharType="separate"/>
            </w:r>
            <w:r w:rsidR="00FC10F8">
              <w:rPr>
                <w:noProof/>
                <w:webHidden/>
              </w:rPr>
              <w:t>132</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1" w:history="1">
            <w:r w:rsidR="00FC10F8" w:rsidRPr="00B60BD2">
              <w:rPr>
                <w:rStyle w:val="af1"/>
                <w:rFonts w:eastAsia="Cambria"/>
                <w:b/>
                <w:noProof/>
                <w:highlight w:val="white"/>
              </w:rPr>
              <w:t>Совсем немного о случайных функциях</w:t>
            </w:r>
            <w:r w:rsidR="00FC10F8">
              <w:rPr>
                <w:noProof/>
                <w:webHidden/>
              </w:rPr>
              <w:tab/>
            </w:r>
            <w:r w:rsidR="00FC10F8">
              <w:rPr>
                <w:noProof/>
                <w:webHidden/>
              </w:rPr>
              <w:fldChar w:fldCharType="begin"/>
            </w:r>
            <w:r w:rsidR="00FC10F8">
              <w:rPr>
                <w:noProof/>
                <w:webHidden/>
              </w:rPr>
              <w:instrText xml:space="preserve"> PAGEREF _Toc22639651 \h </w:instrText>
            </w:r>
            <w:r w:rsidR="00FC10F8">
              <w:rPr>
                <w:noProof/>
                <w:webHidden/>
              </w:rPr>
            </w:r>
            <w:r w:rsidR="00FC10F8">
              <w:rPr>
                <w:noProof/>
                <w:webHidden/>
              </w:rPr>
              <w:fldChar w:fldCharType="separate"/>
            </w:r>
            <w:r w:rsidR="00FC10F8">
              <w:rPr>
                <w:noProof/>
                <w:webHidden/>
              </w:rPr>
              <w:t>138</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2" w:history="1">
            <w:r w:rsidR="00FC10F8" w:rsidRPr="00B60BD2">
              <w:rPr>
                <w:rStyle w:val="af1"/>
                <w:rFonts w:eastAsia="Cambria"/>
                <w:b/>
                <w:noProof/>
                <w:highlight w:val="white"/>
              </w:rPr>
              <w:t>Мне только спросить!</w:t>
            </w:r>
            <w:r w:rsidR="00FC10F8">
              <w:rPr>
                <w:noProof/>
                <w:webHidden/>
              </w:rPr>
              <w:tab/>
            </w:r>
            <w:r w:rsidR="00FC10F8">
              <w:rPr>
                <w:noProof/>
                <w:webHidden/>
              </w:rPr>
              <w:fldChar w:fldCharType="begin"/>
            </w:r>
            <w:r w:rsidR="00FC10F8">
              <w:rPr>
                <w:noProof/>
                <w:webHidden/>
              </w:rPr>
              <w:instrText xml:space="preserve"> PAGEREF _Toc22639652 \h </w:instrText>
            </w:r>
            <w:r w:rsidR="00FC10F8">
              <w:rPr>
                <w:noProof/>
                <w:webHidden/>
              </w:rPr>
            </w:r>
            <w:r w:rsidR="00FC10F8">
              <w:rPr>
                <w:noProof/>
                <w:webHidden/>
              </w:rPr>
              <w:fldChar w:fldCharType="separate"/>
            </w:r>
            <w:r w:rsidR="00FC10F8">
              <w:rPr>
                <w:noProof/>
                <w:webHidden/>
              </w:rPr>
              <w:t>141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3" w:history="1">
            <w:r w:rsidR="00FC10F8" w:rsidRPr="00B60BD2">
              <w:rPr>
                <w:rStyle w:val="af1"/>
                <w:rFonts w:eastAsia="Cambria"/>
                <w:b/>
                <w:noProof/>
                <w:highlight w:val="white"/>
              </w:rPr>
              <w:t>Стационарный бардак</w:t>
            </w:r>
            <w:r w:rsidR="00FC10F8">
              <w:rPr>
                <w:noProof/>
                <w:webHidden/>
              </w:rPr>
              <w:tab/>
            </w:r>
            <w:r w:rsidR="00FC10F8">
              <w:rPr>
                <w:noProof/>
                <w:webHidden/>
              </w:rPr>
              <w:fldChar w:fldCharType="begin"/>
            </w:r>
            <w:r w:rsidR="00FC10F8">
              <w:rPr>
                <w:noProof/>
                <w:webHidden/>
              </w:rPr>
              <w:instrText xml:space="preserve"> PAGEREF _Toc22639653 \h </w:instrText>
            </w:r>
            <w:r w:rsidR="00FC10F8">
              <w:rPr>
                <w:noProof/>
                <w:webHidden/>
              </w:rPr>
            </w:r>
            <w:r w:rsidR="00FC10F8">
              <w:rPr>
                <w:noProof/>
                <w:webHidden/>
              </w:rPr>
              <w:fldChar w:fldCharType="separate"/>
            </w:r>
            <w:r w:rsidR="00FC10F8">
              <w:rPr>
                <w:noProof/>
                <w:webHidden/>
              </w:rPr>
              <w:t>142</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4" w:history="1">
            <w:r w:rsidR="00FC10F8" w:rsidRPr="00B60BD2">
              <w:rPr>
                <w:rStyle w:val="af1"/>
                <w:rFonts w:eastAsia="Cambria"/>
                <w:b/>
                <w:noProof/>
                <w:highlight w:val="white"/>
              </w:rPr>
              <w:t>Лучшее враг хорошего</w:t>
            </w:r>
            <w:r w:rsidR="00FC10F8">
              <w:rPr>
                <w:noProof/>
                <w:webHidden/>
              </w:rPr>
              <w:tab/>
            </w:r>
            <w:r w:rsidR="00FC10F8">
              <w:rPr>
                <w:noProof/>
                <w:webHidden/>
              </w:rPr>
              <w:fldChar w:fldCharType="begin"/>
            </w:r>
            <w:r w:rsidR="00FC10F8">
              <w:rPr>
                <w:noProof/>
                <w:webHidden/>
              </w:rPr>
              <w:instrText xml:space="preserve"> PAGEREF _Toc22639654 \h </w:instrText>
            </w:r>
            <w:r w:rsidR="00FC10F8">
              <w:rPr>
                <w:noProof/>
                <w:webHidden/>
              </w:rPr>
            </w:r>
            <w:r w:rsidR="00FC10F8">
              <w:rPr>
                <w:noProof/>
                <w:webHidden/>
              </w:rPr>
              <w:fldChar w:fldCharType="separate"/>
            </w:r>
            <w:r w:rsidR="00FC10F8">
              <w:rPr>
                <w:noProof/>
                <w:webHidden/>
              </w:rPr>
              <w:t>147</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55" w:history="1">
            <w:r w:rsidR="00FC10F8" w:rsidRPr="00B60BD2">
              <w:rPr>
                <w:rStyle w:val="af1"/>
                <w:rFonts w:eastAsia="Cambria"/>
                <w:b/>
                <w:noProof/>
              </w:rPr>
              <w:t>Проклятие режиссёра и проклятые принтеры</w:t>
            </w:r>
            <w:r w:rsidR="00FC10F8">
              <w:rPr>
                <w:noProof/>
                <w:webHidden/>
              </w:rPr>
              <w:tab/>
            </w:r>
            <w:r w:rsidR="00FC10F8">
              <w:rPr>
                <w:noProof/>
                <w:webHidden/>
              </w:rPr>
              <w:fldChar w:fldCharType="begin"/>
            </w:r>
            <w:r w:rsidR="00FC10F8">
              <w:rPr>
                <w:noProof/>
                <w:webHidden/>
              </w:rPr>
              <w:instrText xml:space="preserve"> PAGEREF _Toc22639655 \h </w:instrText>
            </w:r>
            <w:r w:rsidR="00FC10F8">
              <w:rPr>
                <w:noProof/>
                <w:webHidden/>
              </w:rPr>
            </w:r>
            <w:r w:rsidR="00FC10F8">
              <w:rPr>
                <w:noProof/>
                <w:webHidden/>
              </w:rPr>
              <w:fldChar w:fldCharType="separate"/>
            </w:r>
            <w:r w:rsidR="00FC10F8">
              <w:rPr>
                <w:noProof/>
                <w:webHidden/>
              </w:rPr>
              <w:t>151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6" w:history="1">
            <w:r w:rsidR="00FC10F8" w:rsidRPr="00B60BD2">
              <w:rPr>
                <w:rStyle w:val="af1"/>
                <w:rFonts w:eastAsia="Cambria"/>
                <w:b/>
                <w:noProof/>
              </w:rPr>
              <w:t>Стратегия балбеса</w:t>
            </w:r>
            <w:r w:rsidR="00FC10F8">
              <w:rPr>
                <w:noProof/>
                <w:webHidden/>
              </w:rPr>
              <w:tab/>
            </w:r>
            <w:r w:rsidR="00FC10F8">
              <w:rPr>
                <w:noProof/>
                <w:webHidden/>
              </w:rPr>
              <w:fldChar w:fldCharType="begin"/>
            </w:r>
            <w:r w:rsidR="00FC10F8">
              <w:rPr>
                <w:noProof/>
                <w:webHidden/>
              </w:rPr>
              <w:instrText xml:space="preserve"> PAGEREF _Toc22639656 \h </w:instrText>
            </w:r>
            <w:r w:rsidR="00FC10F8">
              <w:rPr>
                <w:noProof/>
                <w:webHidden/>
              </w:rPr>
            </w:r>
            <w:r w:rsidR="00FC10F8">
              <w:rPr>
                <w:noProof/>
                <w:webHidden/>
              </w:rPr>
              <w:fldChar w:fldCharType="separate"/>
            </w:r>
            <w:r w:rsidR="00FC10F8">
              <w:rPr>
                <w:noProof/>
                <w:webHidden/>
              </w:rPr>
              <w:t>151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7" w:history="1">
            <w:r w:rsidR="00FC10F8" w:rsidRPr="00B60BD2">
              <w:rPr>
                <w:rStyle w:val="af1"/>
                <w:rFonts w:eastAsia="Cambria"/>
                <w:b/>
                <w:noProof/>
              </w:rPr>
              <w:t>О методе пристального всматривания</w:t>
            </w:r>
            <w:r w:rsidR="00FC10F8">
              <w:rPr>
                <w:noProof/>
                <w:webHidden/>
              </w:rPr>
              <w:tab/>
            </w:r>
            <w:r w:rsidR="00FC10F8">
              <w:rPr>
                <w:noProof/>
                <w:webHidden/>
              </w:rPr>
              <w:fldChar w:fldCharType="begin"/>
            </w:r>
            <w:r w:rsidR="00FC10F8">
              <w:rPr>
                <w:noProof/>
                <w:webHidden/>
              </w:rPr>
              <w:instrText xml:space="preserve"> PAGEREF _Toc22639657 \h </w:instrText>
            </w:r>
            <w:r w:rsidR="00FC10F8">
              <w:rPr>
                <w:noProof/>
                <w:webHidden/>
              </w:rPr>
            </w:r>
            <w:r w:rsidR="00FC10F8">
              <w:rPr>
                <w:noProof/>
                <w:webHidden/>
              </w:rPr>
              <w:fldChar w:fldCharType="separate"/>
            </w:r>
            <w:r w:rsidR="00FC10F8">
              <w:rPr>
                <w:noProof/>
                <w:webHidden/>
              </w:rPr>
              <w:t>156</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8" w:history="1">
            <w:r w:rsidR="00FC10F8" w:rsidRPr="00B60BD2">
              <w:rPr>
                <w:rStyle w:val="af1"/>
                <w:rFonts w:eastAsia="Cambria"/>
                <w:b/>
                <w:noProof/>
              </w:rPr>
              <w:t>Быстрее, ещё быстрее!</w:t>
            </w:r>
            <w:r w:rsidR="00FC10F8">
              <w:rPr>
                <w:noProof/>
                <w:webHidden/>
              </w:rPr>
              <w:tab/>
            </w:r>
            <w:r w:rsidR="00FC10F8">
              <w:rPr>
                <w:noProof/>
                <w:webHidden/>
              </w:rPr>
              <w:fldChar w:fldCharType="begin"/>
            </w:r>
            <w:r w:rsidR="00FC10F8">
              <w:rPr>
                <w:noProof/>
                <w:webHidden/>
              </w:rPr>
              <w:instrText xml:space="preserve"> PAGEREF _Toc22639658 \h </w:instrText>
            </w:r>
            <w:r w:rsidR="00FC10F8">
              <w:rPr>
                <w:noProof/>
                <w:webHidden/>
              </w:rPr>
            </w:r>
            <w:r w:rsidR="00FC10F8">
              <w:rPr>
                <w:noProof/>
                <w:webHidden/>
              </w:rPr>
              <w:fldChar w:fldCharType="separate"/>
            </w:r>
            <w:r w:rsidR="00FC10F8">
              <w:rPr>
                <w:noProof/>
                <w:webHidden/>
              </w:rPr>
              <w:t>161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59" w:history="1">
            <w:r w:rsidR="00FC10F8" w:rsidRPr="00B60BD2">
              <w:rPr>
                <w:rStyle w:val="af1"/>
                <w:rFonts w:eastAsia="Cambria"/>
                <w:b/>
                <w:noProof/>
              </w:rPr>
              <w:t>Мостим дорогу благими намерениями</w:t>
            </w:r>
            <w:r w:rsidR="00FC10F8">
              <w:rPr>
                <w:noProof/>
                <w:webHidden/>
              </w:rPr>
              <w:tab/>
            </w:r>
            <w:r w:rsidR="00FC10F8">
              <w:rPr>
                <w:noProof/>
                <w:webHidden/>
              </w:rPr>
              <w:fldChar w:fldCharType="begin"/>
            </w:r>
            <w:r w:rsidR="00FC10F8">
              <w:rPr>
                <w:noProof/>
                <w:webHidden/>
              </w:rPr>
              <w:instrText xml:space="preserve"> PAGEREF _Toc22639659 \h </w:instrText>
            </w:r>
            <w:r w:rsidR="00FC10F8">
              <w:rPr>
                <w:noProof/>
                <w:webHidden/>
              </w:rPr>
            </w:r>
            <w:r w:rsidR="00FC10F8">
              <w:rPr>
                <w:noProof/>
                <w:webHidden/>
              </w:rPr>
              <w:fldChar w:fldCharType="separate"/>
            </w:r>
            <w:r w:rsidR="00FC10F8">
              <w:rPr>
                <w:noProof/>
                <w:webHidden/>
              </w:rPr>
              <w:t>164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0" w:history="1">
            <w:r w:rsidR="00FC10F8" w:rsidRPr="00B60BD2">
              <w:rPr>
                <w:rStyle w:val="af1"/>
                <w:rFonts w:eastAsia="Cambria"/>
                <w:b/>
                <w:noProof/>
              </w:rPr>
              <w:t>Ну вот! Ещё и принтер сломался!</w:t>
            </w:r>
            <w:r w:rsidR="00FC10F8">
              <w:rPr>
                <w:noProof/>
                <w:webHidden/>
              </w:rPr>
              <w:tab/>
            </w:r>
            <w:r w:rsidR="00FC10F8">
              <w:rPr>
                <w:noProof/>
                <w:webHidden/>
              </w:rPr>
              <w:fldChar w:fldCharType="begin"/>
            </w:r>
            <w:r w:rsidR="00FC10F8">
              <w:rPr>
                <w:noProof/>
                <w:webHidden/>
              </w:rPr>
              <w:instrText xml:space="preserve"> PAGEREF _Toc22639660 \h </w:instrText>
            </w:r>
            <w:r w:rsidR="00FC10F8">
              <w:rPr>
                <w:noProof/>
                <w:webHidden/>
              </w:rPr>
            </w:r>
            <w:r w:rsidR="00FC10F8">
              <w:rPr>
                <w:noProof/>
                <w:webHidden/>
              </w:rPr>
              <w:fldChar w:fldCharType="separate"/>
            </w:r>
            <w:r w:rsidR="00FC10F8">
              <w:rPr>
                <w:noProof/>
                <w:webHidden/>
              </w:rPr>
              <w:t>167</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61" w:history="1">
            <w:r w:rsidR="00FC10F8" w:rsidRPr="00B60BD2">
              <w:rPr>
                <w:rStyle w:val="af1"/>
                <w:rFonts w:eastAsia="Cambria"/>
                <w:b/>
                <w:noProof/>
              </w:rPr>
              <w:t>Термодинамика классового неравенства</w:t>
            </w:r>
            <w:r w:rsidR="00FC10F8">
              <w:rPr>
                <w:noProof/>
                <w:webHidden/>
              </w:rPr>
              <w:tab/>
            </w:r>
            <w:r w:rsidR="00FC10F8">
              <w:rPr>
                <w:noProof/>
                <w:webHidden/>
              </w:rPr>
              <w:fldChar w:fldCharType="begin"/>
            </w:r>
            <w:r w:rsidR="00FC10F8">
              <w:rPr>
                <w:noProof/>
                <w:webHidden/>
              </w:rPr>
              <w:instrText xml:space="preserve"> PAGEREF _Toc22639661 \h </w:instrText>
            </w:r>
            <w:r w:rsidR="00FC10F8">
              <w:rPr>
                <w:noProof/>
                <w:webHidden/>
              </w:rPr>
            </w:r>
            <w:r w:rsidR="00FC10F8">
              <w:rPr>
                <w:noProof/>
                <w:webHidden/>
              </w:rPr>
              <w:fldChar w:fldCharType="separate"/>
            </w:r>
            <w:r w:rsidR="00FC10F8">
              <w:rPr>
                <w:noProof/>
                <w:webHidden/>
              </w:rPr>
              <w:t>169</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2" w:history="1">
            <w:r w:rsidR="00FC10F8" w:rsidRPr="00B60BD2">
              <w:rPr>
                <w:rStyle w:val="af1"/>
                <w:rFonts w:eastAsia="Cambria"/>
                <w:b/>
                <w:noProof/>
              </w:rPr>
              <w:t>Как говорить об экономике?</w:t>
            </w:r>
            <w:r w:rsidR="00FC10F8">
              <w:rPr>
                <w:noProof/>
                <w:webHidden/>
              </w:rPr>
              <w:tab/>
            </w:r>
            <w:r w:rsidR="00FC10F8">
              <w:rPr>
                <w:noProof/>
                <w:webHidden/>
              </w:rPr>
              <w:fldChar w:fldCharType="begin"/>
            </w:r>
            <w:r w:rsidR="00FC10F8">
              <w:rPr>
                <w:noProof/>
                <w:webHidden/>
              </w:rPr>
              <w:instrText xml:space="preserve"> PAGEREF _Toc22639662 \h </w:instrText>
            </w:r>
            <w:r w:rsidR="00FC10F8">
              <w:rPr>
                <w:noProof/>
                <w:webHidden/>
              </w:rPr>
            </w:r>
            <w:r w:rsidR="00FC10F8">
              <w:rPr>
                <w:noProof/>
                <w:webHidden/>
              </w:rPr>
              <w:fldChar w:fldCharType="separate"/>
            </w:r>
            <w:r w:rsidR="00FC10F8">
              <w:rPr>
                <w:noProof/>
                <w:webHidden/>
              </w:rPr>
              <w:t>170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3" w:history="1">
            <w:r w:rsidR="00FC10F8" w:rsidRPr="00B60BD2">
              <w:rPr>
                <w:rStyle w:val="af1"/>
                <w:rFonts w:eastAsia="Cambria"/>
                <w:b/>
                <w:noProof/>
              </w:rPr>
              <w:t>Подходите, всем хватит!</w:t>
            </w:r>
            <w:r w:rsidR="00FC10F8">
              <w:rPr>
                <w:noProof/>
                <w:webHidden/>
              </w:rPr>
              <w:tab/>
            </w:r>
            <w:r w:rsidR="00FC10F8">
              <w:rPr>
                <w:noProof/>
                <w:webHidden/>
              </w:rPr>
              <w:fldChar w:fldCharType="begin"/>
            </w:r>
            <w:r w:rsidR="00FC10F8">
              <w:rPr>
                <w:noProof/>
                <w:webHidden/>
              </w:rPr>
              <w:instrText xml:space="preserve"> PAGEREF _Toc22639663 \h </w:instrText>
            </w:r>
            <w:r w:rsidR="00FC10F8">
              <w:rPr>
                <w:noProof/>
                <w:webHidden/>
              </w:rPr>
            </w:r>
            <w:r w:rsidR="00FC10F8">
              <w:rPr>
                <w:noProof/>
                <w:webHidden/>
              </w:rPr>
              <w:fldChar w:fldCharType="separate"/>
            </w:r>
            <w:r w:rsidR="00FC10F8">
              <w:rPr>
                <w:noProof/>
                <w:webHidden/>
              </w:rPr>
              <w:t>171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4" w:history="1">
            <w:r w:rsidR="00FC10F8" w:rsidRPr="00B60BD2">
              <w:rPr>
                <w:rStyle w:val="af1"/>
                <w:rFonts w:eastAsia="Cambria"/>
                <w:b/>
                <w:noProof/>
              </w:rPr>
              <w:t>Новая экономическая политика</w:t>
            </w:r>
            <w:r w:rsidR="00FC10F8">
              <w:rPr>
                <w:noProof/>
                <w:webHidden/>
              </w:rPr>
              <w:tab/>
            </w:r>
            <w:r w:rsidR="00FC10F8">
              <w:rPr>
                <w:noProof/>
                <w:webHidden/>
              </w:rPr>
              <w:fldChar w:fldCharType="begin"/>
            </w:r>
            <w:r w:rsidR="00FC10F8">
              <w:rPr>
                <w:noProof/>
                <w:webHidden/>
              </w:rPr>
              <w:instrText xml:space="preserve"> PAGEREF _Toc22639664 \h </w:instrText>
            </w:r>
            <w:r w:rsidR="00FC10F8">
              <w:rPr>
                <w:noProof/>
                <w:webHidden/>
              </w:rPr>
            </w:r>
            <w:r w:rsidR="00FC10F8">
              <w:rPr>
                <w:noProof/>
                <w:webHidden/>
              </w:rPr>
              <w:fldChar w:fldCharType="separate"/>
            </w:r>
            <w:r w:rsidR="00FC10F8">
              <w:rPr>
                <w:noProof/>
                <w:webHidden/>
              </w:rPr>
              <w:t>174</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5" w:history="1">
            <w:r w:rsidR="00FC10F8" w:rsidRPr="00B60BD2">
              <w:rPr>
                <w:rStyle w:val="af1"/>
                <w:rFonts w:eastAsia="Cambria"/>
                <w:b/>
                <w:noProof/>
              </w:rPr>
              <w:t>Люди — молекулы</w:t>
            </w:r>
            <w:r w:rsidR="00FC10F8">
              <w:rPr>
                <w:noProof/>
                <w:webHidden/>
              </w:rPr>
              <w:tab/>
            </w:r>
            <w:r w:rsidR="00FC10F8">
              <w:rPr>
                <w:noProof/>
                <w:webHidden/>
              </w:rPr>
              <w:fldChar w:fldCharType="begin"/>
            </w:r>
            <w:r w:rsidR="00FC10F8">
              <w:rPr>
                <w:noProof/>
                <w:webHidden/>
              </w:rPr>
              <w:instrText xml:space="preserve"> PAGEREF _Toc22639665 \h </w:instrText>
            </w:r>
            <w:r w:rsidR="00FC10F8">
              <w:rPr>
                <w:noProof/>
                <w:webHidden/>
              </w:rPr>
            </w:r>
            <w:r w:rsidR="00FC10F8">
              <w:rPr>
                <w:noProof/>
                <w:webHidden/>
              </w:rPr>
              <w:fldChar w:fldCharType="separate"/>
            </w:r>
            <w:r w:rsidR="00FC10F8">
              <w:rPr>
                <w:noProof/>
                <w:webHidden/>
              </w:rPr>
              <w:t>177</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6" w:history="1">
            <w:r w:rsidR="00FC10F8" w:rsidRPr="00B60BD2">
              <w:rPr>
                <w:rStyle w:val="af1"/>
                <w:rFonts w:eastAsia="Cambria"/>
                <w:b/>
                <w:noProof/>
              </w:rPr>
              <w:t>Измеряем температуру у рынка</w:t>
            </w:r>
            <w:r w:rsidR="00FC10F8">
              <w:rPr>
                <w:noProof/>
                <w:webHidden/>
              </w:rPr>
              <w:tab/>
            </w:r>
            <w:r w:rsidR="00FC10F8">
              <w:rPr>
                <w:noProof/>
                <w:webHidden/>
              </w:rPr>
              <w:fldChar w:fldCharType="begin"/>
            </w:r>
            <w:r w:rsidR="00FC10F8">
              <w:rPr>
                <w:noProof/>
                <w:webHidden/>
              </w:rPr>
              <w:instrText xml:space="preserve"> PAGEREF _Toc22639666 \h </w:instrText>
            </w:r>
            <w:r w:rsidR="00FC10F8">
              <w:rPr>
                <w:noProof/>
                <w:webHidden/>
              </w:rPr>
            </w:r>
            <w:r w:rsidR="00FC10F8">
              <w:rPr>
                <w:noProof/>
                <w:webHidden/>
              </w:rPr>
              <w:fldChar w:fldCharType="separate"/>
            </w:r>
            <w:r w:rsidR="00FC10F8">
              <w:rPr>
                <w:noProof/>
                <w:webHidden/>
              </w:rPr>
              <w:t>180</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7" w:history="1">
            <w:r w:rsidR="00FC10F8" w:rsidRPr="00B60BD2">
              <w:rPr>
                <w:rStyle w:val="af1"/>
                <w:rFonts w:eastAsia="Cambria"/>
                <w:b/>
                <w:noProof/>
              </w:rPr>
              <w:t>Постигаем Дао энтропии</w:t>
            </w:r>
            <w:r w:rsidR="00FC10F8">
              <w:rPr>
                <w:noProof/>
                <w:webHidden/>
              </w:rPr>
              <w:tab/>
            </w:r>
            <w:r w:rsidR="00FC10F8">
              <w:rPr>
                <w:noProof/>
                <w:webHidden/>
              </w:rPr>
              <w:fldChar w:fldCharType="begin"/>
            </w:r>
            <w:r w:rsidR="00FC10F8">
              <w:rPr>
                <w:noProof/>
                <w:webHidden/>
              </w:rPr>
              <w:instrText xml:space="preserve"> PAGEREF _Toc22639667 \h </w:instrText>
            </w:r>
            <w:r w:rsidR="00FC10F8">
              <w:rPr>
                <w:noProof/>
                <w:webHidden/>
              </w:rPr>
            </w:r>
            <w:r w:rsidR="00FC10F8">
              <w:rPr>
                <w:noProof/>
                <w:webHidden/>
              </w:rPr>
              <w:fldChar w:fldCharType="separate"/>
            </w:r>
            <w:r w:rsidR="00FC10F8">
              <w:rPr>
                <w:noProof/>
                <w:webHidden/>
              </w:rPr>
              <w:t>181</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8" w:history="1">
            <w:r w:rsidR="00FC10F8" w:rsidRPr="00B60BD2">
              <w:rPr>
                <w:rStyle w:val="af1"/>
                <w:rFonts w:eastAsia="Cambria"/>
                <w:b/>
                <w:noProof/>
              </w:rPr>
              <w:t>Игры с энтропией</w:t>
            </w:r>
            <w:r w:rsidR="00FC10F8">
              <w:rPr>
                <w:noProof/>
                <w:webHidden/>
              </w:rPr>
              <w:tab/>
            </w:r>
            <w:r w:rsidR="00FC10F8">
              <w:rPr>
                <w:noProof/>
                <w:webHidden/>
              </w:rPr>
              <w:fldChar w:fldCharType="begin"/>
            </w:r>
            <w:r w:rsidR="00FC10F8">
              <w:rPr>
                <w:noProof/>
                <w:webHidden/>
              </w:rPr>
              <w:instrText xml:space="preserve"> PAGEREF _Toc22639668 \h </w:instrText>
            </w:r>
            <w:r w:rsidR="00FC10F8">
              <w:rPr>
                <w:noProof/>
                <w:webHidden/>
              </w:rPr>
            </w:r>
            <w:r w:rsidR="00FC10F8">
              <w:rPr>
                <w:noProof/>
                <w:webHidden/>
              </w:rPr>
              <w:fldChar w:fldCharType="separate"/>
            </w:r>
            <w:r w:rsidR="00FC10F8">
              <w:rPr>
                <w:noProof/>
                <w:webHidden/>
              </w:rPr>
              <w:t>187</w:t>
            </w:r>
            <w:r w:rsidR="00FC10F8">
              <w:rPr>
                <w:noProof/>
                <w:webHidden/>
              </w:rPr>
              <w:fldChar w:fldCharType="end"/>
            </w:r>
          </w:hyperlink>
        </w:p>
        <w:p w:rsidR="00FC10F8" w:rsidRDefault="008022C6" w:rsidP="00FC10F8">
          <w:pPr>
            <w:pStyle w:val="21"/>
            <w:tabs>
              <w:tab w:val="right" w:pos="9019"/>
            </w:tabs>
            <w:rPr>
              <w:rFonts w:asciiTheme="minorHAnsi" w:eastAsiaTheme="minorEastAsia" w:hAnsiTheme="minorHAnsi" w:cstheme="minorBidi"/>
              <w:noProof/>
            </w:rPr>
          </w:pPr>
          <w:hyperlink w:anchor="_Toc22639669" w:history="1">
            <w:r w:rsidR="00FC10F8" w:rsidRPr="00B60BD2">
              <w:rPr>
                <w:rStyle w:val="af1"/>
                <w:rFonts w:eastAsia="Cambria"/>
                <w:b/>
                <w:noProof/>
              </w:rPr>
              <w:t>Экономика должна быть экономной</w:t>
            </w:r>
            <w:r w:rsidR="00FC10F8">
              <w:rPr>
                <w:noProof/>
                <w:webHidden/>
              </w:rPr>
              <w:tab/>
            </w:r>
            <w:r w:rsidR="00FC10F8">
              <w:rPr>
                <w:noProof/>
                <w:webHidden/>
              </w:rPr>
              <w:fldChar w:fldCharType="begin"/>
            </w:r>
            <w:r w:rsidR="00FC10F8">
              <w:rPr>
                <w:noProof/>
                <w:webHidden/>
              </w:rPr>
              <w:instrText xml:space="preserve"> PAGEREF _Toc22639669 \h </w:instrText>
            </w:r>
            <w:r w:rsidR="00FC10F8">
              <w:rPr>
                <w:noProof/>
                <w:webHidden/>
              </w:rPr>
            </w:r>
            <w:r w:rsidR="00FC10F8">
              <w:rPr>
                <w:noProof/>
                <w:webHidden/>
              </w:rPr>
              <w:fldChar w:fldCharType="separate"/>
            </w:r>
            <w:r w:rsidR="00FC10F8">
              <w:rPr>
                <w:noProof/>
                <w:webHidden/>
              </w:rPr>
              <w:t>190</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70" w:history="1">
            <w:r w:rsidR="00FC10F8" w:rsidRPr="00B60BD2">
              <w:rPr>
                <w:rStyle w:val="af1"/>
                <w:rFonts w:eastAsia="Cambria"/>
                <w:b/>
                <w:noProof/>
              </w:rPr>
              <w:t>Заключение</w:t>
            </w:r>
            <w:r w:rsidR="00FC10F8">
              <w:rPr>
                <w:noProof/>
                <w:webHidden/>
              </w:rPr>
              <w:tab/>
            </w:r>
            <w:r w:rsidR="00FC10F8">
              <w:rPr>
                <w:noProof/>
                <w:webHidden/>
              </w:rPr>
              <w:fldChar w:fldCharType="begin"/>
            </w:r>
            <w:r w:rsidR="00FC10F8">
              <w:rPr>
                <w:noProof/>
                <w:webHidden/>
              </w:rPr>
              <w:instrText xml:space="preserve"> PAGEREF _Toc22639670 \h </w:instrText>
            </w:r>
            <w:r w:rsidR="00FC10F8">
              <w:rPr>
                <w:noProof/>
                <w:webHidden/>
              </w:rPr>
            </w:r>
            <w:r w:rsidR="00FC10F8">
              <w:rPr>
                <w:noProof/>
                <w:webHidden/>
              </w:rPr>
              <w:fldChar w:fldCharType="separate"/>
            </w:r>
            <w:r w:rsidR="00FC10F8">
              <w:rPr>
                <w:noProof/>
                <w:webHidden/>
              </w:rPr>
              <w:t>196</w:t>
            </w:r>
            <w:r w:rsidR="00FC10F8">
              <w:rPr>
                <w:noProof/>
                <w:webHidden/>
              </w:rPr>
              <w:fldChar w:fldCharType="end"/>
            </w:r>
          </w:hyperlink>
        </w:p>
        <w:p w:rsidR="00FC10F8" w:rsidRDefault="008022C6" w:rsidP="00FC10F8">
          <w:pPr>
            <w:pStyle w:val="11"/>
            <w:tabs>
              <w:tab w:val="right" w:pos="9019"/>
            </w:tabs>
            <w:rPr>
              <w:rFonts w:asciiTheme="minorHAnsi" w:eastAsiaTheme="minorEastAsia" w:hAnsiTheme="minorHAnsi" w:cstheme="minorBidi"/>
              <w:noProof/>
            </w:rPr>
          </w:pPr>
          <w:hyperlink w:anchor="_Toc22639671" w:history="1">
            <w:r w:rsidR="00FC10F8" w:rsidRPr="00B60BD2">
              <w:rPr>
                <w:rStyle w:val="af1"/>
                <w:noProof/>
              </w:rPr>
              <w:t>Рекомендуемая литература</w:t>
            </w:r>
            <w:r w:rsidR="00FC10F8">
              <w:rPr>
                <w:noProof/>
                <w:webHidden/>
              </w:rPr>
              <w:tab/>
            </w:r>
            <w:r w:rsidR="00FC10F8">
              <w:rPr>
                <w:noProof/>
                <w:webHidden/>
              </w:rPr>
              <w:fldChar w:fldCharType="begin"/>
            </w:r>
            <w:r w:rsidR="00FC10F8">
              <w:rPr>
                <w:noProof/>
                <w:webHidden/>
              </w:rPr>
              <w:instrText xml:space="preserve"> PAGEREF _Toc22639671 \h </w:instrText>
            </w:r>
            <w:r w:rsidR="00FC10F8">
              <w:rPr>
                <w:noProof/>
                <w:webHidden/>
              </w:rPr>
            </w:r>
            <w:r w:rsidR="00FC10F8">
              <w:rPr>
                <w:noProof/>
                <w:webHidden/>
              </w:rPr>
              <w:fldChar w:fldCharType="separate"/>
            </w:r>
            <w:r w:rsidR="00FC10F8">
              <w:rPr>
                <w:noProof/>
                <w:webHidden/>
              </w:rPr>
              <w:t>196</w:t>
            </w:r>
            <w:r w:rsidR="00FC10F8">
              <w:rPr>
                <w:noProof/>
                <w:webHidden/>
              </w:rPr>
              <w:fldChar w:fldCharType="end"/>
            </w:r>
          </w:hyperlink>
        </w:p>
        <w:p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rsidR="00FC10F8" w:rsidRPr="0029618A" w:rsidRDefault="00FC10F8" w:rsidP="00FC10F8"/>
    <w:p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rsidR="00FC10F8" w:rsidRPr="0029618A" w:rsidRDefault="00FC10F8" w:rsidP="00FC10F8">
      <w:pPr>
        <w:pStyle w:val="1"/>
        <w:spacing w:before="600" w:after="480"/>
        <w:jc w:val="center"/>
        <w:rPr>
          <w:rFonts w:eastAsia="Cambria"/>
          <w:b/>
        </w:rPr>
      </w:pPr>
      <w:bookmarkStart w:id="5" w:name="_Toc22639606"/>
      <w:r w:rsidRPr="0029618A">
        <w:rPr>
          <w:rFonts w:eastAsia="Cambria"/>
          <w:b/>
          <w:highlight w:val="white"/>
        </w:rPr>
        <w:lastRenderedPageBreak/>
        <w:t>Введение</w:t>
      </w:r>
      <w:bookmarkEnd w:id="5"/>
    </w:p>
    <w:p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w:t>
      </w:r>
      <w:commentRangeStart w:id="6"/>
      <w:commentRangeStart w:id="7"/>
      <w:r w:rsidRPr="0029618A">
        <w:rPr>
          <w:rFonts w:eastAsia="Times New Roman"/>
          <w:sz w:val="24"/>
          <w:szCs w:val="24"/>
          <w:highlight w:val="white"/>
        </w:rPr>
        <w:t>учёных</w:t>
      </w:r>
      <w:commentRangeEnd w:id="6"/>
      <w:r>
        <w:rPr>
          <w:rStyle w:val="a9"/>
        </w:rPr>
        <w:commentReference w:id="6"/>
      </w:r>
      <w:commentRangeEnd w:id="7"/>
      <w:r>
        <w:rPr>
          <w:rStyle w:val="a9"/>
        </w:rPr>
        <w:commentReference w:id="7"/>
      </w:r>
      <w:r w:rsidRPr="0029618A">
        <w:rPr>
          <w:rFonts w:eastAsia="Times New Roman"/>
          <w:sz w:val="24"/>
          <w:szCs w:val="24"/>
          <w:highlight w:val="white"/>
        </w:rPr>
        <w:t xml:space="preserve">. </w:t>
      </w:r>
      <w:commentRangeStart w:id="8"/>
      <w:r w:rsidRPr="0029618A">
        <w:rPr>
          <w:rFonts w:eastAsia="Times New Roman"/>
          <w:sz w:val="24"/>
          <w:szCs w:val="24"/>
          <w:highlight w:val="white"/>
        </w:rPr>
        <w:t>Выдержки</w:t>
      </w:r>
      <w:commentRangeEnd w:id="8"/>
      <w:r>
        <w:rPr>
          <w:rStyle w:val="a9"/>
        </w:rPr>
        <w:commentReference w:id="8"/>
      </w:r>
      <w:r w:rsidRPr="0029618A">
        <w:rPr>
          <w:rFonts w:eastAsia="Times New Roman"/>
          <w:sz w:val="24"/>
          <w:szCs w:val="24"/>
          <w:highlight w:val="white"/>
        </w:rPr>
        <w:t xml:space="preserve">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ins w:id="10" w:author="СБ" w:date="2019-11-14T19:32:00Z">
        <w:r w:rsidR="00E4643A">
          <w:rPr>
            <w:rStyle w:val="af0"/>
            <w:rFonts w:eastAsia="Times New Roman"/>
            <w:sz w:val="24"/>
            <w:szCs w:val="24"/>
            <w:highlight w:val="white"/>
          </w:rPr>
          <w:footnoteReference w:id="2"/>
        </w:r>
      </w:ins>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rsidR="00FC10F8" w:rsidRPr="0029618A" w:rsidRDefault="00FC10F8" w:rsidP="00FC10F8">
      <w:pPr>
        <w:pStyle w:val="1"/>
        <w:spacing w:line="288" w:lineRule="auto"/>
        <w:ind w:firstLine="397"/>
        <w:jc w:val="center"/>
        <w:rPr>
          <w:rFonts w:eastAsia="Cambria"/>
          <w:b/>
          <w:highlight w:val="white"/>
        </w:rPr>
      </w:pPr>
      <w:bookmarkStart w:id="18" w:name="_ubq0vv26cpr2" w:colFirst="0" w:colLast="0"/>
      <w:bookmarkEnd w:id="18"/>
      <w:r w:rsidRPr="0029618A">
        <w:br w:type="page"/>
      </w:r>
    </w:p>
    <w:p w:rsidR="00FC10F8" w:rsidRPr="0029618A" w:rsidRDefault="00FC10F8" w:rsidP="00FC10F8">
      <w:pPr>
        <w:pStyle w:val="1"/>
        <w:spacing w:line="288" w:lineRule="auto"/>
        <w:ind w:firstLine="397"/>
        <w:jc w:val="center"/>
      </w:pPr>
      <w:bookmarkStart w:id="19" w:name="_Toc22639607"/>
      <w:r w:rsidRPr="0029618A">
        <w:rPr>
          <w:rFonts w:eastAsia="Cambria"/>
          <w:b/>
          <w:highlight w:val="white"/>
        </w:rPr>
        <w:lastRenderedPageBreak/>
        <w:t>Знакомимся с неприятностями</w:t>
      </w:r>
      <w:bookmarkEnd w:id="19"/>
    </w:p>
    <w:p w:rsidR="00FC10F8" w:rsidRPr="0029618A" w:rsidRDefault="00FC10F8" w:rsidP="00FC10F8">
      <w:pPr>
        <w:pStyle w:val="2"/>
        <w:spacing w:before="200" w:after="0"/>
        <w:ind w:firstLine="397"/>
        <w:jc w:val="both"/>
        <w:rPr>
          <w:rFonts w:eastAsia="Cambria"/>
          <w:b/>
          <w:color w:val="4F81BD"/>
          <w:sz w:val="26"/>
          <w:szCs w:val="26"/>
        </w:rPr>
      </w:pPr>
      <w:bookmarkStart w:id="20" w:name="_Toc22639608"/>
      <w:r w:rsidRPr="0029618A">
        <w:rPr>
          <w:rFonts w:eastAsia="Cambria"/>
          <w:b/>
          <w:color w:val="4F81BD"/>
          <w:sz w:val="26"/>
          <w:szCs w:val="26"/>
        </w:rPr>
        <w:t>Разновидности неприятностей</w:t>
      </w:r>
      <w:bookmarkEnd w:id="20"/>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1-0.1</m:t>
              </m:r>
            </m:e>
          </m:d>
          <m:d>
            <m:dPr>
              <m:ctrlPr>
                <w:rPr>
                  <w:rFonts w:ascii="Cambria Math" w:eastAsia="Cambria Math" w:hAnsi="Cambria Math"/>
                  <w:sz w:val="24"/>
                  <w:szCs w:val="24"/>
                </w:rPr>
              </m:ctrlPr>
            </m:dPr>
            <m:e>
              <m:r>
                <w:rPr>
                  <w:rFonts w:ascii="Cambria Math" w:eastAsia="Cambria Math" w:hAnsi="Cambria Math"/>
                  <w:sz w:val="24"/>
                  <w:szCs w:val="24"/>
                </w:rPr>
                <m:t>1+0.1</m:t>
              </m:r>
            </m:e>
          </m:d>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1-0.01</m:t>
              </m:r>
            </m:e>
          </m:d>
          <m:r>
            <w:rPr>
              <w:rFonts w:ascii="Cambria Math" w:eastAsia="Cambria Math" w:hAnsi="Cambria Math"/>
              <w:sz w:val="24"/>
              <w:szCs w:val="24"/>
            </w:rPr>
            <m:t>&lt;x.</m:t>
          </m:r>
        </m:oMath>
      </m:oMathPara>
    </w:p>
    <w:p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rsidR="00FC10F8" w:rsidRPr="0029618A" w:rsidRDefault="00FC10F8" w:rsidP="00FC10F8">
      <w:pPr>
        <w:spacing w:line="288" w:lineRule="auto"/>
        <w:ind w:firstLine="397"/>
        <w:jc w:val="both"/>
        <w:rPr>
          <w:rFonts w:eastAsia="Times New Roman"/>
          <w:sz w:val="24"/>
          <w:szCs w:val="24"/>
          <w:highlight w:val="white"/>
        </w:rPr>
      </w:pPr>
    </w:p>
    <w:p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59557C6E" wp14:editId="3F937FEC">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cstate="print"/>
                    <a:srcRect/>
                    <a:stretch>
                      <a:fillRect/>
                    </a:stretch>
                  </pic:blipFill>
                  <pic:spPr>
                    <a:xfrm>
                      <a:off x="0" y="0"/>
                      <a:ext cx="3686175" cy="680226"/>
                    </a:xfrm>
                    <a:prstGeom prst="rect">
                      <a:avLst/>
                    </a:prstGeom>
                    <a:ln/>
                  </pic:spPr>
                </pic:pic>
              </a:graphicData>
            </a:graphic>
          </wp:inline>
        </w:drawing>
      </w:r>
    </w:p>
    <w:p w:rsidR="00FC10F8" w:rsidRPr="0029618A" w:rsidRDefault="00FC10F8" w:rsidP="00FC10F8">
      <w:pPr>
        <w:spacing w:line="288" w:lineRule="auto"/>
        <w:ind w:firstLine="397"/>
        <w:jc w:val="both"/>
        <w:rPr>
          <w:rFonts w:eastAsia="Times New Roman"/>
          <w:sz w:val="24"/>
          <w:szCs w:val="24"/>
          <w:highlight w:val="white"/>
        </w:rPr>
      </w:pPr>
    </w:p>
    <w:p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i/>
          <w:sz w:val="24"/>
          <w:szCs w:val="24"/>
          <w:highlight w:val="white"/>
        </w:rPr>
        <w:t xml:space="preserve">Примеры сложения петель разных знаков </w:t>
      </w:r>
    </w:p>
    <w:p w:rsidR="00FC10F8" w:rsidRPr="0029618A" w:rsidRDefault="00FC10F8" w:rsidP="00FC10F8">
      <w:pPr>
        <w:spacing w:line="288" w:lineRule="auto"/>
        <w:ind w:firstLine="397"/>
        <w:jc w:val="both"/>
        <w:rPr>
          <w:rFonts w:eastAsia="Times New Roman"/>
          <w:sz w:val="24"/>
          <w:szCs w:val="24"/>
          <w:highlight w:val="white"/>
        </w:rPr>
      </w:pP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rsidR="00FC10F8" w:rsidRPr="0029618A" w:rsidRDefault="00FC10F8" w:rsidP="00FC10F8">
      <w:pPr>
        <w:ind w:firstLine="397"/>
        <w:rPr>
          <w:rFonts w:eastAsia="Times New Roman"/>
          <w:sz w:val="24"/>
          <w:szCs w:val="24"/>
        </w:rPr>
      </w:pPr>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189F5329" wp14:editId="3345F7E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1" cstate="print"/>
                    <a:srcRect/>
                    <a:stretch>
                      <a:fillRect/>
                    </a:stretch>
                  </pic:blipFill>
                  <pic:spPr>
                    <a:xfrm>
                      <a:off x="0" y="0"/>
                      <a:ext cx="3090863" cy="1730267"/>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Pr="0029618A">
        <w:rPr>
          <w:rFonts w:eastAsia="Times New Roman"/>
          <w:i/>
          <w:sz w:val="24"/>
          <w:szCs w:val="24"/>
          <w:highlight w:val="white"/>
        </w:rPr>
        <w:t>мудру</w:t>
      </w:r>
      <w:proofErr w:type="spellEnd"/>
      <w:r w:rsidRPr="0029618A">
        <w:rPr>
          <w:rFonts w:eastAsia="Times New Roman"/>
          <w:i/>
          <w:sz w:val="24"/>
          <w:szCs w:val="24"/>
          <w:highlight w:val="white"/>
        </w:rPr>
        <w:t xml:space="preserve"> любви.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w:t>
      </w:r>
      <w:r w:rsidRPr="0029618A">
        <w:rPr>
          <w:rFonts w:eastAsia="Times New Roman"/>
          <w:sz w:val="24"/>
          <w:szCs w:val="24"/>
          <w:highlight w:val="white"/>
        </w:rPr>
        <w:lastRenderedPageBreak/>
        <w:t xml:space="preserve">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rsidR="00FC10F8" w:rsidRPr="0029618A" w:rsidRDefault="00FC10F8" w:rsidP="00FC10F8">
      <w:pPr>
        <w:pStyle w:val="2"/>
        <w:spacing w:line="288" w:lineRule="auto"/>
        <w:ind w:firstLine="397"/>
        <w:jc w:val="both"/>
        <w:rPr>
          <w:rFonts w:eastAsia="Times New Roman"/>
          <w:b/>
          <w:sz w:val="34"/>
          <w:szCs w:val="34"/>
        </w:rPr>
      </w:pPr>
      <w:bookmarkStart w:id="21" w:name="_Toc22639609"/>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21"/>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w:t>
      </w:r>
      <w:r w:rsidRPr="0029618A">
        <w:rPr>
          <w:rFonts w:eastAsia="Times New Roman"/>
          <w:sz w:val="24"/>
          <w:szCs w:val="24"/>
          <w:highlight w:val="white"/>
        </w:rPr>
        <w:lastRenderedPageBreak/>
        <w:t xml:space="preserve">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w:t>
      </w:r>
      <w:proofErr w:type="spellStart"/>
      <w:r w:rsidRPr="0029618A">
        <w:rPr>
          <w:rFonts w:eastAsia="Times New Roman"/>
          <w:sz w:val="24"/>
          <w:szCs w:val="24"/>
          <w:highlight w:val="white"/>
        </w:rPr>
        <w:t>вать</w:t>
      </w:r>
      <w:proofErr w:type="spellEnd"/>
      <w:r w:rsidRPr="0029618A">
        <w:rPr>
          <w:rFonts w:eastAsia="Times New Roman"/>
          <w:sz w:val="24"/>
          <w:szCs w:val="24"/>
          <w:highlight w:val="white"/>
        </w:rPr>
        <w:t xml:space="preserve">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w:t>
      </w:r>
      <w:proofErr w:type="gramEnd"/>
      <w:r w:rsidRPr="0029618A">
        <w:rPr>
          <w:rFonts w:eastAsia="Times New Roman"/>
          <w:sz w:val="24"/>
          <w:szCs w:val="24"/>
          <w:highlight w:val="white"/>
        </w:rPr>
        <w:t xml:space="preserve"> бумаге.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xml:space="preserve">, для </w:t>
      </w:r>
      <w:r w:rsidRPr="0029618A">
        <w:rPr>
          <w:rFonts w:eastAsia="Times New Roman"/>
          <w:sz w:val="24"/>
          <w:szCs w:val="24"/>
          <w:highlight w:val="white"/>
        </w:rPr>
        <w:lastRenderedPageBreak/>
        <w:t>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r>
        <w:rPr>
          <w:rFonts w:eastAsia="Times New Roman"/>
          <w:sz w:val="24"/>
          <w:szCs w:val="24"/>
          <w:highlight w:val="white"/>
        </w:rPr>
        <w:t>,</w:t>
      </w:r>
      <w:r w:rsidRPr="0029618A">
        <w:rPr>
          <w:rFonts w:eastAsia="Times New Roman"/>
          <w:sz w:val="24"/>
          <w:szCs w:val="24"/>
          <w:highlight w:val="white"/>
        </w:rPr>
        <w:t xml:space="preserve">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существует единс</w:t>
      </w:r>
      <w:proofErr w:type="spellStart"/>
      <w:r w:rsidRPr="0029618A">
        <w:rPr>
          <w:rFonts w:eastAsia="Times New Roman"/>
          <w:sz w:val="24"/>
          <w:szCs w:val="24"/>
          <w:highlight w:val="white"/>
        </w:rPr>
        <w:t>твенный</w:t>
      </w:r>
      <w:proofErr w:type="spellEnd"/>
      <w:r w:rsidRPr="0029618A">
        <w:rPr>
          <w:rFonts w:eastAsia="Times New Roman"/>
          <w:sz w:val="24"/>
          <w:szCs w:val="24"/>
          <w:highlight w:val="white"/>
        </w:rPr>
        <w:t xml:space="preserve">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153DBD">
        <w:rPr>
          <w:rFonts w:eastAsia="Times New Roman"/>
          <w:sz w:val="24"/>
          <w:szCs w:val="24"/>
          <w:highlight w:val="white"/>
        </w:rPr>
        <w:t xml:space="preserve">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ins w:id="22" w:author="СБ" w:date="2019-11-15T11:55:00Z">
        <w:r w:rsidR="00B657ED" w:rsidRPr="003B463D">
          <w:rPr>
            <w:rFonts w:eastAsia="Times New Roman"/>
            <w:sz w:val="24"/>
            <w:szCs w:val="24"/>
            <w:highlight w:val="white"/>
            <w:lang w:val="en-US"/>
          </w:rPr>
          <w:t xml:space="preserve"> </w:t>
        </w:r>
      </w:ins>
    </w:p>
    <w:p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xml:space="preserve">. Но </w:t>
      </w:r>
      <w:r w:rsidRPr="0029618A">
        <w:rPr>
          <w:rFonts w:eastAsia="Times New Roman"/>
          <w:sz w:val="24"/>
          <w:szCs w:val="24"/>
          <w:highlight w:val="white"/>
        </w:rPr>
        <w:lastRenderedPageBreak/>
        <w:t>знакомясь с ними, мы встретим многие другие понятия и модели и обозначим некоторые связи между ними.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rsidR="00FC10F8" w:rsidRPr="0029618A" w:rsidRDefault="00FC10F8" w:rsidP="00FC10F8">
      <w:pPr>
        <w:pStyle w:val="2"/>
        <w:spacing w:before="200" w:after="0"/>
        <w:ind w:firstLine="397"/>
        <w:jc w:val="both"/>
        <w:rPr>
          <w:rFonts w:eastAsia="Cambria"/>
          <w:b/>
          <w:color w:val="4F81BD"/>
          <w:sz w:val="26"/>
          <w:szCs w:val="26"/>
        </w:rPr>
      </w:pPr>
      <w:bookmarkStart w:id="23" w:name="_Toc22639610"/>
      <w:r w:rsidRPr="0029618A">
        <w:rPr>
          <w:rFonts w:eastAsia="Cambria"/>
          <w:b/>
          <w:color w:val="4F81BD"/>
          <w:sz w:val="26"/>
          <w:szCs w:val="26"/>
        </w:rPr>
        <w:t>Закон велосипедиста</w:t>
      </w:r>
      <w:bookmarkEnd w:id="23"/>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w:t>
      </w:r>
      <w:commentRangeStart w:id="24"/>
      <w:r>
        <w:rPr>
          <w:rStyle w:val="a9"/>
        </w:rPr>
        <w:commentReference w:id="25"/>
      </w:r>
      <w:commentRangeEnd w:id="24"/>
      <w:r>
        <w:rPr>
          <w:rStyle w:val="a9"/>
        </w:rPr>
        <w:commentReference w:id="24"/>
      </w:r>
      <w:r w:rsidRPr="0029618A">
        <w:rPr>
          <w:rFonts w:eastAsia="Times New Roman"/>
          <w:sz w:val="24"/>
          <w:szCs w:val="24"/>
        </w:rPr>
        <w:t xml:space="preserve"> </w:t>
      </w:r>
      <w:commentRangeStart w:id="26"/>
      <w:r w:rsidRPr="0029618A">
        <w:rPr>
          <w:rFonts w:eastAsia="Times New Roman"/>
          <w:sz w:val="24"/>
          <w:szCs w:val="24"/>
        </w:rPr>
        <w:t>маршрут</w:t>
      </w:r>
      <w:commentRangeEnd w:id="26"/>
      <w:r>
        <w:rPr>
          <w:rStyle w:val="a9"/>
        </w:rPr>
        <w:commentReference w:id="26"/>
      </w:r>
      <w:r w:rsidRPr="0029618A">
        <w:rPr>
          <w:rFonts w:eastAsia="Times New Roman"/>
          <w:sz w:val="24"/>
          <w:szCs w:val="24"/>
        </w:rPr>
        <w:t>,</w:t>
      </w:r>
      <w:commentRangeStart w:id="27"/>
      <w:r w:rsidRPr="0029618A">
        <w:rPr>
          <w:rFonts w:eastAsia="Times New Roman"/>
          <w:sz w:val="24"/>
          <w:szCs w:val="24"/>
        </w:rPr>
        <w:t xml:space="preserve"> </w:t>
      </w:r>
      <w:commentRangeEnd w:id="27"/>
      <w:r w:rsidR="00621462">
        <w:rPr>
          <w:rStyle w:val="a9"/>
        </w:rPr>
        <w:commentReference w:id="27"/>
      </w:r>
      <w:r w:rsidRPr="0029618A">
        <w:rPr>
          <w:rFonts w:eastAsia="Times New Roman"/>
          <w:sz w:val="24"/>
          <w:szCs w:val="24"/>
        </w:rPr>
        <w:t xml:space="preserve">в котором прямой и обратный пути совпадают.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w:t>
      </w:r>
      <w:r w:rsidRPr="0029618A">
        <w:rPr>
          <w:rFonts w:eastAsia="Times New Roman"/>
          <w:sz w:val="24"/>
          <w:szCs w:val="24"/>
        </w:rPr>
        <w:lastRenderedPageBreak/>
        <w:t xml:space="preserve">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rsidR="00FC10F8" w:rsidRPr="0029618A" w:rsidRDefault="00FC10F8" w:rsidP="00FC10F8">
      <w:pPr>
        <w:pStyle w:val="2"/>
        <w:spacing w:before="200" w:after="0"/>
        <w:ind w:firstLine="397"/>
        <w:jc w:val="both"/>
        <w:rPr>
          <w:rFonts w:eastAsia="Cambria"/>
          <w:b/>
          <w:color w:val="4F81BD"/>
          <w:sz w:val="26"/>
          <w:szCs w:val="26"/>
        </w:rPr>
      </w:pPr>
      <w:bookmarkStart w:id="28" w:name="_Toc22639611"/>
      <w:r w:rsidRPr="0029618A">
        <w:rPr>
          <w:rFonts w:eastAsia="Cambria"/>
          <w:b/>
          <w:color w:val="4F81BD"/>
          <w:sz w:val="26"/>
          <w:szCs w:val="26"/>
        </w:rPr>
        <w:t>Измеряем уровень подлости</w:t>
      </w:r>
      <w:bookmarkEnd w:id="28"/>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23C368B5" wp14:editId="1A94AE57">
            <wp:extent cx="3187700" cy="301371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cstate="print"/>
                    <a:srcRect/>
                    <a:stretch>
                      <a:fillRect/>
                    </a:stretch>
                  </pic:blipFill>
                  <pic:spPr>
                    <a:xfrm>
                      <a:off x="0" y="0"/>
                      <a:ext cx="3187700" cy="301371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в долях от общего пути и времени.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xml:space="preserve">,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w:t>
      </w:r>
      <w:r w:rsidRPr="0029618A">
        <w:rPr>
          <w:rFonts w:eastAsia="Times New Roman"/>
          <w:sz w:val="24"/>
          <w:szCs w:val="24"/>
        </w:rPr>
        <w:lastRenderedPageBreak/>
        <w:t>половину расчётного времени путешествия велосипедист успеет преодолеть лишь треть всего пути. Пока всё предельно просто и понятно.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54F0F720" wp14:editId="3B457751">
            <wp:extent cx="3095625" cy="2939466"/>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cstate="print"/>
                    <a:srcRect/>
                    <a:stretch>
                      <a:fillRect/>
                    </a:stretch>
                  </pic:blipFill>
                  <pic:spPr>
                    <a:xfrm>
                      <a:off x="0" y="0"/>
                      <a:ext cx="3095625" cy="2939466"/>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более сложного маршрута.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72FF3F75" wp14:editId="45324DF6">
            <wp:extent cx="3074035" cy="2910205"/>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cstate="print"/>
                    <a:srcRect/>
                    <a:stretch>
                      <a:fillRect/>
                    </a:stretch>
                  </pic:blipFill>
                  <pic:spPr>
                    <a:xfrm>
                      <a:off x="0" y="0"/>
                      <a:ext cx="3074035" cy="291020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распределения скоростей.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X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w:t>
      </w:r>
      <w:commentRangeStart w:id="29"/>
      <w:r w:rsidRPr="0029618A">
        <w:rPr>
          <w:rFonts w:eastAsia="Times New Roman"/>
          <w:sz w:val="24"/>
          <w:szCs w:val="24"/>
        </w:rPr>
        <w:t>процентам</w:t>
      </w:r>
      <w:commentRangeEnd w:id="29"/>
      <w:r>
        <w:rPr>
          <w:rStyle w:val="a9"/>
        </w:rPr>
        <w:commentReference w:id="29"/>
      </w:r>
      <w:r w:rsidRPr="0029618A">
        <w:rPr>
          <w:rFonts w:eastAsia="Times New Roman"/>
          <w:sz w:val="24"/>
          <w:szCs w:val="24"/>
        </w:rPr>
        <w:t xml:space="preserve">.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 xml:space="preserve">горке, </w:t>
      </w:r>
      <w:r w:rsidRPr="0029618A">
        <w:rPr>
          <w:rFonts w:eastAsia="Times New Roman"/>
          <w:sz w:val="24"/>
          <w:szCs w:val="24"/>
        </w:rPr>
        <w:lastRenderedPageBreak/>
        <w:t>мы, по существу, построили кривую Лоренца для распределения скоростей по отрезкам пути, состоящего всего из двух столбцов, как показано на рисунке:</w:t>
      </w:r>
    </w:p>
    <w:p w:rsidR="00FC10F8" w:rsidRPr="0029618A" w:rsidRDefault="00FC10F8" w:rsidP="00FC10F8">
      <w:pPr>
        <w:ind w:firstLine="397"/>
        <w:rPr>
          <w:rFonts w:eastAsia="Times New Roman"/>
          <w:sz w:val="24"/>
          <w:szCs w:val="24"/>
        </w:rPr>
      </w:pPr>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74C08FD3" wp14:editId="1A5A875E">
            <wp:extent cx="3701415" cy="2439035"/>
            <wp:effectExtent l="0" t="0" r="0" b="0"/>
            <wp:docPr id="15"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5" cstate="print"/>
                    <a:srcRect/>
                    <a:stretch>
                      <a:fillRect/>
                    </a:stretch>
                  </pic:blipFill>
                  <pic:spPr>
                    <a:xfrm>
                      <a:off x="0" y="0"/>
                      <a:ext cx="3701415" cy="2439035"/>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Распределение скорости велосипедиста по пройденному пути.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w:t>
      </w:r>
      <w:commentRangeStart w:id="30"/>
      <w:r w:rsidRPr="0029618A">
        <w:rPr>
          <w:rFonts w:eastAsia="Times New Roman"/>
          <w:sz w:val="24"/>
          <w:szCs w:val="24"/>
        </w:rPr>
        <w:t>диаграмме</w:t>
      </w:r>
      <w:commentRangeEnd w:id="30"/>
      <w:r>
        <w:rPr>
          <w:rStyle w:val="a9"/>
        </w:rPr>
        <w:commentReference w:id="30"/>
      </w:r>
      <w:r w:rsidRPr="0029618A">
        <w:rPr>
          <w:rFonts w:eastAsia="Times New Roman"/>
          <w:sz w:val="24"/>
          <w:szCs w:val="24"/>
        </w:rPr>
        <w:t xml:space="preserve">) и лежит в диапазоне от 0 до 1. Для кривой равенства, то есть, для идеального </w:t>
      </w:r>
      <w:r w:rsidRPr="0029618A">
        <w:rPr>
          <w:rFonts w:eastAsia="Times New Roman"/>
          <w:sz w:val="24"/>
          <w:szCs w:val="24"/>
        </w:rPr>
        <w:lastRenderedPageBreak/>
        <w:t xml:space="preserve">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rsidR="00FC10F8" w:rsidRPr="0029618A" w:rsidRDefault="00FC10F8" w:rsidP="00FC10F8">
      <w:pPr>
        <w:pStyle w:val="2"/>
        <w:spacing w:before="200" w:after="0"/>
        <w:ind w:firstLine="397"/>
        <w:jc w:val="both"/>
        <w:rPr>
          <w:rFonts w:eastAsia="Cambria"/>
          <w:b/>
          <w:color w:val="4F81BD"/>
          <w:sz w:val="26"/>
          <w:szCs w:val="26"/>
        </w:rPr>
      </w:pPr>
      <w:bookmarkStart w:id="31" w:name="_Toc22639612"/>
      <w:r w:rsidRPr="0029618A">
        <w:rPr>
          <w:rFonts w:eastAsia="Cambria"/>
          <w:b/>
          <w:color w:val="4F81BD"/>
          <w:sz w:val="26"/>
          <w:szCs w:val="26"/>
        </w:rPr>
        <w:t>От закона велосипедиста к парадоксу инспекции</w:t>
      </w:r>
      <w:bookmarkEnd w:id="31"/>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w:t>
      </w:r>
      <w:r w:rsidRPr="0029618A">
        <w:rPr>
          <w:rFonts w:eastAsia="Times New Roman"/>
          <w:sz w:val="24"/>
          <w:szCs w:val="24"/>
        </w:rPr>
        <w:lastRenderedPageBreak/>
        <w:t xml:space="preserve">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rsidR="00FC10F8" w:rsidRPr="0029618A" w:rsidRDefault="00FC10F8" w:rsidP="00FC10F8">
      <w:pPr>
        <w:ind w:firstLine="397"/>
        <w:rPr>
          <w:rFonts w:eastAsia="Times New Roman"/>
          <w:sz w:val="24"/>
          <w:szCs w:val="24"/>
        </w:rPr>
      </w:pPr>
    </w:p>
    <w:p w:rsidR="00FC10F8" w:rsidRPr="0029618A" w:rsidRDefault="00FC10F8" w:rsidP="00FC10F8">
      <w:pPr>
        <w:spacing w:before="120" w:after="120"/>
        <w:rPr>
          <w:i/>
          <w:color w:val="222222"/>
          <w:sz w:val="24"/>
          <w:szCs w:val="24"/>
        </w:rPr>
      </w:pPr>
      <w:r w:rsidRPr="0029618A">
        <w:rPr>
          <w:rFonts w:eastAsia="Times New Roman"/>
          <w:i/>
          <w:noProof/>
          <w:sz w:val="24"/>
          <w:szCs w:val="24"/>
        </w:rPr>
        <w:drawing>
          <wp:inline distT="0" distB="0" distL="0" distR="0" wp14:anchorId="49F41909" wp14:editId="34714C15">
            <wp:extent cx="5692850" cy="2498725"/>
            <wp:effectExtent l="0" t="0" r="0"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6" cstate="print"/>
                    <a:srcRect/>
                    <a:stretch>
                      <a:fillRect/>
                    </a:stretch>
                  </pic:blipFill>
                  <pic:spPr>
                    <a:xfrm>
                      <a:off x="0" y="0"/>
                      <a:ext cx="5692850" cy="2498725"/>
                    </a:xfrm>
                    <a:prstGeom prst="rect">
                      <a:avLst/>
                    </a:prstGeom>
                    <a:ln/>
                  </pic:spPr>
                </pic:pic>
              </a:graphicData>
            </a:graphic>
          </wp:inline>
        </w:drawing>
      </w:r>
    </w:p>
    <w:p w:rsidR="00FC10F8" w:rsidRPr="0029618A" w:rsidRDefault="00FC10F8" w:rsidP="00FC10F8">
      <w:pPr>
        <w:keepLines/>
        <w:spacing w:before="120" w:after="240"/>
        <w:ind w:left="567" w:right="567"/>
        <w:jc w:val="both"/>
        <w:rPr>
          <w:i/>
          <w:color w:val="222222"/>
          <w:sz w:val="24"/>
          <w:szCs w:val="24"/>
          <w:highlight w:val="white"/>
        </w:rPr>
      </w:pPr>
      <w:r w:rsidRPr="0029618A">
        <w:rPr>
          <w:rFonts w:eastAsia="Times New Roman"/>
          <w:i/>
          <w:sz w:val="24"/>
          <w:szCs w:val="24"/>
        </w:rPr>
        <w:lastRenderedPageBreak/>
        <w:t xml:space="preserve">Статистика по автобусам говорит, что </w:t>
      </w:r>
      <w:r>
        <w:rPr>
          <w:rFonts w:eastAsia="Times New Roman"/>
          <w:i/>
          <w:sz w:val="24"/>
          <w:szCs w:val="24"/>
        </w:rPr>
        <w:t xml:space="preserve">в </w:t>
      </w:r>
      <w:r w:rsidRPr="0029618A">
        <w:rPr>
          <w:rFonts w:eastAsia="Times New Roman"/>
          <w:i/>
          <w:sz w:val="24"/>
          <w:szCs w:val="24"/>
        </w:rPr>
        <w:t xml:space="preserve">75% </w:t>
      </w:r>
      <w:r>
        <w:rPr>
          <w:rFonts w:eastAsia="Times New Roman"/>
          <w:i/>
          <w:sz w:val="24"/>
          <w:szCs w:val="24"/>
        </w:rPr>
        <w:t>машин есть</w:t>
      </w:r>
      <w:r w:rsidRPr="0029618A">
        <w:rPr>
          <w:rFonts w:eastAsia="Times New Roman"/>
          <w:i/>
          <w:sz w:val="24"/>
          <w:szCs w:val="24"/>
        </w:rPr>
        <w:t xml:space="preserve"> свободн</w:t>
      </w:r>
      <w:r>
        <w:rPr>
          <w:rFonts w:eastAsia="Times New Roman"/>
          <w:i/>
          <w:sz w:val="24"/>
          <w:szCs w:val="24"/>
        </w:rPr>
        <w:t>ые места, то есть они ездят не в полной мере эффективно</w:t>
      </w:r>
      <w:r w:rsidRPr="0029618A">
        <w:rPr>
          <w:rFonts w:eastAsia="Times New Roman"/>
          <w:i/>
          <w:sz w:val="24"/>
          <w:szCs w:val="24"/>
        </w:rPr>
        <w:t>. В то же время опрос пассажиров обнаружит, что</w:t>
      </w:r>
      <w:r>
        <w:rPr>
          <w:rFonts w:eastAsia="Times New Roman"/>
          <w:i/>
          <w:sz w:val="24"/>
          <w:szCs w:val="24"/>
        </w:rPr>
        <w:t xml:space="preserve"> 61%</w:t>
      </w:r>
      <w:r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rsidTr="00333E94">
        <w:trPr>
          <w:jc w:val="center"/>
        </w:trPr>
        <w:tc>
          <w:tcPr>
            <w:tcW w:w="327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12</w:t>
            </w:r>
          </w:p>
        </w:tc>
      </w:tr>
      <w:tr w:rsidR="00FC10F8" w:rsidRPr="0029618A" w:rsidTr="00333E94">
        <w:trPr>
          <w:jc w:val="center"/>
        </w:trPr>
        <w:tc>
          <w:tcPr>
            <w:tcW w:w="327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54</w:t>
            </w:r>
          </w:p>
        </w:tc>
      </w:tr>
      <w:tr w:rsidR="00FC10F8" w:rsidRPr="0029618A" w:rsidTr="00333E94">
        <w:trPr>
          <w:jc w:val="center"/>
        </w:trPr>
        <w:tc>
          <w:tcPr>
            <w:tcW w:w="327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rsidR="00FC10F8" w:rsidRPr="0029618A" w:rsidRDefault="00FC10F8" w:rsidP="00333E94">
            <w:pPr>
              <w:jc w:val="center"/>
              <w:rPr>
                <w:rFonts w:eastAsia="Times New Roman"/>
              </w:rPr>
            </w:pPr>
            <w:r w:rsidRPr="0029618A">
              <w:rPr>
                <w:rFonts w:eastAsia="Times New Roman"/>
              </w:rPr>
              <w:t>12</w:t>
            </w:r>
          </w:p>
        </w:tc>
      </w:tr>
    </w:tbl>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798084FC" wp14:editId="527AC310">
            <wp:extent cx="3344863" cy="3108149"/>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cstate="print"/>
                    <a:srcRect/>
                    <a:stretch>
                      <a:fillRect/>
                    </a:stretch>
                  </pic:blipFill>
                  <pic:spPr>
                    <a:xfrm>
                      <a:off x="0" y="0"/>
                      <a:ext cx="3344863" cy="3108149"/>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Pr>
          <w:rFonts w:eastAsia="Times New Roman"/>
          <w:i/>
          <w:sz w:val="24"/>
          <w:szCs w:val="24"/>
        </w:rPr>
        <w:t>5</w:t>
      </w:r>
      <w:r w:rsidRPr="0029618A">
        <w:rPr>
          <w:rFonts w:eastAsia="Times New Roman"/>
          <w:i/>
          <w:sz w:val="24"/>
          <w:szCs w:val="24"/>
        </w:rPr>
        <w:t>% перегруженных автобусов приходится половина всех пассажиров.</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rsidR="00FC10F8" w:rsidRPr="0029618A" w:rsidRDefault="00FC10F8" w:rsidP="00FC10F8">
      <w:pPr>
        <w:ind w:firstLine="397"/>
        <w:rPr>
          <w:rFonts w:eastAsia="Times New Roman"/>
          <w:sz w:val="24"/>
          <w:szCs w:val="24"/>
        </w:rPr>
      </w:pPr>
    </w:p>
    <w:p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4A9A1F0B" wp14:editId="15A5C7DC">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lastRenderedPageBreak/>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w:t>
      </w:r>
      <w:r w:rsidRPr="0029618A">
        <w:rPr>
          <w:rFonts w:eastAsia="Times New Roman"/>
          <w:sz w:val="24"/>
          <w:szCs w:val="24"/>
        </w:rPr>
        <w:lastRenderedPageBreak/>
        <w:t xml:space="preserve">жизни нужно не только умение отпускать привязанности, но и терпение, а также умение получать удовольствие от затяжных участков. </w:t>
      </w:r>
    </w:p>
    <w:p w:rsidR="00FC10F8" w:rsidRPr="0029618A" w:rsidRDefault="00FC10F8" w:rsidP="00FC10F8">
      <w:pPr>
        <w:pStyle w:val="1"/>
        <w:spacing w:before="600" w:after="480"/>
        <w:jc w:val="center"/>
        <w:rPr>
          <w:rFonts w:eastAsia="Cambria"/>
          <w:b/>
          <w:color w:val="00000A"/>
          <w:highlight w:val="white"/>
        </w:rPr>
      </w:pPr>
      <w:bookmarkStart w:id="32" w:name="_Toc22639613"/>
      <w:r w:rsidRPr="0029618A">
        <w:rPr>
          <w:rFonts w:eastAsia="Cambria"/>
          <w:b/>
          <w:color w:val="00000A"/>
          <w:highlight w:val="white"/>
        </w:rPr>
        <w:t>Знакомимся со случайностями и с вероятностями</w:t>
      </w:r>
      <w:bookmarkEnd w:id="32"/>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w:t>
      </w:r>
      <w:r w:rsidRPr="0029618A">
        <w:rPr>
          <w:rFonts w:eastAsia="Times New Roman"/>
          <w:color w:val="00000A"/>
          <w:sz w:val="24"/>
          <w:szCs w:val="24"/>
          <w:highlight w:val="white"/>
        </w:rPr>
        <w:lastRenderedPageBreak/>
        <w:t>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rsidR="00FC10F8" w:rsidRPr="0029618A" w:rsidRDefault="00FC10F8" w:rsidP="00FC10F8">
      <w:pPr>
        <w:pStyle w:val="2"/>
        <w:spacing w:before="200" w:after="0"/>
        <w:ind w:firstLine="397"/>
        <w:jc w:val="both"/>
        <w:rPr>
          <w:rFonts w:eastAsia="Cambria"/>
          <w:b/>
          <w:color w:val="4F81BD"/>
          <w:sz w:val="26"/>
          <w:szCs w:val="26"/>
        </w:rPr>
      </w:pPr>
      <w:bookmarkStart w:id="33" w:name="_Toc22639614"/>
      <w:r w:rsidRPr="0029618A">
        <w:rPr>
          <w:rFonts w:eastAsia="Cambria"/>
          <w:b/>
          <w:color w:val="4F81BD"/>
          <w:sz w:val="26"/>
          <w:szCs w:val="26"/>
        </w:rPr>
        <w:t>Что мы имеем в виду, говоря о вероятности?</w:t>
      </w:r>
      <w:bookmarkEnd w:id="33"/>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w:t>
      </w:r>
      <w:r w:rsidRPr="0029618A">
        <w:rPr>
          <w:rFonts w:eastAsia="Times New Roman"/>
          <w:color w:val="00000A"/>
          <w:sz w:val="24"/>
          <w:szCs w:val="24"/>
          <w:highlight w:val="white"/>
        </w:rPr>
        <w:lastRenderedPageBreak/>
        <w:t>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rsidR="00FC10F8" w:rsidRPr="0029618A" w:rsidRDefault="00FC10F8" w:rsidP="00FC10F8">
      <w:pPr>
        <w:keepNext/>
        <w:spacing w:before="240" w:after="120"/>
        <w:jc w:val="center"/>
        <w:rPr>
          <w:i/>
          <w:color w:val="222222"/>
          <w:sz w:val="24"/>
          <w:szCs w:val="24"/>
        </w:rPr>
      </w:pPr>
      <w:r w:rsidRPr="0029618A">
        <w:rPr>
          <w:rFonts w:eastAsia="Times New Roman"/>
          <w:i/>
          <w:noProof/>
          <w:color w:val="00000A"/>
          <w:sz w:val="24"/>
          <w:szCs w:val="24"/>
        </w:rPr>
        <w:drawing>
          <wp:inline distT="0" distB="0" distL="0" distR="0" wp14:anchorId="13F0F4C1" wp14:editId="1DEA3B93">
            <wp:extent cx="3462802" cy="3222804"/>
            <wp:effectExtent l="0" t="0" r="0" b="0"/>
            <wp:docPr id="19" name="image12.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12.png" descr="https://habrastorage.org/webt/2u/am/t-/2uamt-kpskdnr1qg0nkmsyywjyw.png"/>
                    <pic:cNvPicPr preferRelativeResize="0"/>
                  </pic:nvPicPr>
                  <pic:blipFill>
                    <a:blip r:embed="rId19" cstate="print"/>
                    <a:srcRect/>
                    <a:stretch>
                      <a:fillRect/>
                    </a:stretch>
                  </pic:blipFill>
                  <pic:spPr>
                    <a:xfrm>
                      <a:off x="0" y="0"/>
                      <a:ext cx="3462802" cy="3222804"/>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color w:val="00000A"/>
          <w:sz w:val="24"/>
          <w:szCs w:val="24"/>
          <w:highlight w:val="white"/>
        </w:rPr>
      </w:pPr>
      <w:r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того чтобы перевести наши рассуждения на язык вероятностей, окунёмся немного в такую математику, которую не проходят в школе. И хотя от </w:t>
      </w:r>
      <w:r w:rsidRPr="0029618A">
        <w:rPr>
          <w:rFonts w:eastAsia="Times New Roman"/>
          <w:color w:val="00000A"/>
          <w:sz w:val="24"/>
          <w:szCs w:val="24"/>
          <w:highlight w:val="white"/>
        </w:rPr>
        <w:lastRenderedPageBreak/>
        <w:t>математики такого рода ожидают чего-то сложного, сейчас она упростит наш взгляд и поможет лучше понять, о чём мы рассуждаем.</w:t>
      </w:r>
    </w:p>
    <w:p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rsidR="00FC10F8" w:rsidRPr="00EA377C" w:rsidDel="00E607E4" w:rsidRDefault="00FC10F8" w:rsidP="00FC10F8">
      <w:pPr>
        <w:spacing w:line="288" w:lineRule="auto"/>
        <w:ind w:firstLine="397"/>
        <w:jc w:val="both"/>
        <w:rPr>
          <w:del w:id="34" w:author="СБ" w:date="2019-11-15T11:22:00Z"/>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w:t>
      </w:r>
      <w:commentRangeStart w:id="35"/>
      <w:r w:rsidRPr="00EA377C">
        <w:rPr>
          <w:rFonts w:eastAsia="Times New Roman"/>
          <w:color w:val="00000A"/>
          <w:sz w:val="24"/>
          <w:szCs w:val="24"/>
          <w:highlight w:val="white"/>
        </w:rPr>
        <w:t>математики</w:t>
      </w:r>
      <w:commentRangeEnd w:id="35"/>
      <w:r w:rsidRPr="00EA377C">
        <w:rPr>
          <w:rStyle w:val="a9"/>
        </w:rPr>
        <w:commentReference w:id="35"/>
      </w:r>
      <w:r w:rsidRPr="00EA377C">
        <w:rPr>
          <w:rFonts w:eastAsia="Times New Roman"/>
          <w:color w:val="00000A"/>
          <w:sz w:val="24"/>
          <w:szCs w:val="24"/>
          <w:highlight w:val="white"/>
        </w:rPr>
        <w:t xml:space="preserve">. </w:t>
      </w:r>
      <w:ins w:id="36" w:author="СБ" w:date="2019-11-15T11:14:00Z">
        <w:r w:rsidR="00621462">
          <w:rPr>
            <w:rFonts w:eastAsia="Times New Roman"/>
            <w:color w:val="00000A"/>
            <w:sz w:val="24"/>
            <w:szCs w:val="24"/>
            <w:highlight w:val="white"/>
          </w:rPr>
          <w:t xml:space="preserve">Я прошу читателя не пугаться, если что-то в приводимых </w:t>
        </w:r>
      </w:ins>
      <w:ins w:id="37" w:author="СБ" w:date="2019-11-15T11:16:00Z">
        <w:r w:rsidR="00621462">
          <w:rPr>
            <w:rFonts w:eastAsia="Times New Roman"/>
            <w:color w:val="00000A"/>
            <w:sz w:val="24"/>
            <w:szCs w:val="24"/>
            <w:highlight w:val="white"/>
          </w:rPr>
          <w:t xml:space="preserve">ниже </w:t>
        </w:r>
      </w:ins>
      <w:ins w:id="38" w:author="СБ" w:date="2019-11-15T11:14:00Z">
        <w:r w:rsidR="00621462">
          <w:rPr>
            <w:rFonts w:eastAsia="Times New Roman"/>
            <w:color w:val="00000A"/>
            <w:sz w:val="24"/>
            <w:szCs w:val="24"/>
            <w:highlight w:val="white"/>
          </w:rPr>
          <w:t>определ</w:t>
        </w:r>
      </w:ins>
      <w:ins w:id="39" w:author="СБ" w:date="2019-11-15T11:15:00Z">
        <w:r w:rsidR="00621462">
          <w:rPr>
            <w:rFonts w:eastAsia="Times New Roman"/>
            <w:color w:val="00000A"/>
            <w:sz w:val="24"/>
            <w:szCs w:val="24"/>
            <w:highlight w:val="white"/>
          </w:rPr>
          <w:t>е</w:t>
        </w:r>
      </w:ins>
      <w:ins w:id="40" w:author="СБ" w:date="2019-11-15T11:14:00Z">
        <w:r w:rsidR="00621462">
          <w:rPr>
            <w:rFonts w:eastAsia="Times New Roman"/>
            <w:color w:val="00000A"/>
            <w:sz w:val="24"/>
            <w:szCs w:val="24"/>
            <w:highlight w:val="white"/>
          </w:rPr>
          <w:t>ния</w:t>
        </w:r>
      </w:ins>
      <w:ins w:id="41" w:author="СБ" w:date="2019-11-15T11:18:00Z">
        <w:r w:rsidR="00621462">
          <w:rPr>
            <w:rFonts w:eastAsia="Times New Roman"/>
            <w:color w:val="00000A"/>
            <w:sz w:val="24"/>
            <w:szCs w:val="24"/>
            <w:highlight w:val="white"/>
          </w:rPr>
          <w:t>х</w:t>
        </w:r>
      </w:ins>
      <w:ins w:id="42" w:author="СБ" w:date="2019-11-15T11:14:00Z">
        <w:r w:rsidR="00621462">
          <w:rPr>
            <w:rFonts w:eastAsia="Times New Roman"/>
            <w:color w:val="00000A"/>
            <w:sz w:val="24"/>
            <w:szCs w:val="24"/>
            <w:highlight w:val="white"/>
          </w:rPr>
          <w:t xml:space="preserve"> покажется непонятным. </w:t>
        </w:r>
      </w:ins>
      <w:ins w:id="43" w:author="СБ" w:date="2019-11-15T11:17:00Z">
        <w:r w:rsidR="00621462">
          <w:rPr>
            <w:rFonts w:eastAsia="Times New Roman"/>
            <w:color w:val="00000A"/>
            <w:sz w:val="24"/>
            <w:szCs w:val="24"/>
            <w:highlight w:val="white"/>
          </w:rPr>
          <w:t>Если язык математики вам совершенно незнаком, то в</w:t>
        </w:r>
      </w:ins>
      <w:ins w:id="44" w:author="СБ" w:date="2019-11-15T11:15:00Z">
        <w:r w:rsidR="00621462">
          <w:rPr>
            <w:rFonts w:eastAsia="Times New Roman"/>
            <w:color w:val="00000A"/>
            <w:sz w:val="24"/>
            <w:szCs w:val="24"/>
            <w:highlight w:val="white"/>
          </w:rPr>
          <w:t>оспринимайте это как отрывок текста</w:t>
        </w:r>
      </w:ins>
      <w:ins w:id="45" w:author="СБ" w:date="2019-11-15T11:17:00Z">
        <w:r w:rsidR="00621462">
          <w:rPr>
            <w:rFonts w:eastAsia="Times New Roman"/>
            <w:color w:val="00000A"/>
            <w:sz w:val="24"/>
            <w:szCs w:val="24"/>
            <w:highlight w:val="white"/>
          </w:rPr>
          <w:t xml:space="preserve"> «в оригинале» на незнакомом для вас языке</w:t>
        </w:r>
      </w:ins>
      <w:proofErr w:type="gramStart"/>
      <w:ins w:id="46" w:author="СБ" w:date="2019-11-15T11:18:00Z">
        <w:r w:rsidR="00621462">
          <w:rPr>
            <w:rFonts w:eastAsia="Times New Roman"/>
            <w:color w:val="00000A"/>
            <w:sz w:val="24"/>
            <w:szCs w:val="24"/>
            <w:highlight w:val="white"/>
          </w:rPr>
          <w:t>.</w:t>
        </w:r>
        <w:proofErr w:type="gramEnd"/>
        <w:r w:rsidR="00621462">
          <w:rPr>
            <w:rFonts w:eastAsia="Times New Roman"/>
            <w:color w:val="00000A"/>
            <w:sz w:val="24"/>
            <w:szCs w:val="24"/>
            <w:highlight w:val="white"/>
          </w:rPr>
          <w:t xml:space="preserve"> </w:t>
        </w:r>
      </w:ins>
      <w:ins w:id="47" w:author="СБ" w:date="2019-11-16T10:10:00Z">
        <w:r w:rsidR="008022C6">
          <w:rPr>
            <w:rFonts w:eastAsia="Times New Roman"/>
            <w:color w:val="00000A"/>
            <w:sz w:val="24"/>
            <w:szCs w:val="24"/>
            <w:highlight w:val="white"/>
          </w:rPr>
          <w:t>Он может быть</w:t>
        </w:r>
      </w:ins>
      <w:ins w:id="48" w:author="СБ" w:date="2019-11-15T11:18:00Z">
        <w:r w:rsidR="00621462">
          <w:rPr>
            <w:rFonts w:eastAsia="Times New Roman"/>
            <w:color w:val="00000A"/>
            <w:sz w:val="24"/>
            <w:szCs w:val="24"/>
            <w:highlight w:val="white"/>
          </w:rPr>
          <w:t xml:space="preserve"> не </w:t>
        </w:r>
      </w:ins>
      <w:ins w:id="49" w:author="СБ" w:date="2019-11-15T11:22:00Z">
        <w:r w:rsidR="00E607E4">
          <w:rPr>
            <w:rFonts w:eastAsia="Times New Roman"/>
            <w:color w:val="00000A"/>
            <w:sz w:val="24"/>
            <w:szCs w:val="24"/>
            <w:highlight w:val="white"/>
          </w:rPr>
          <w:t>полностью</w:t>
        </w:r>
      </w:ins>
      <w:ins w:id="50" w:author="СБ" w:date="2019-11-16T10:10:00Z">
        <w:r w:rsidR="008022C6">
          <w:rPr>
            <w:rFonts w:eastAsia="Times New Roman"/>
            <w:color w:val="00000A"/>
            <w:sz w:val="24"/>
            <w:szCs w:val="24"/>
            <w:highlight w:val="white"/>
          </w:rPr>
          <w:t xml:space="preserve"> понятен</w:t>
        </w:r>
      </w:ins>
      <w:ins w:id="51" w:author="СБ" w:date="2019-11-15T11:18:00Z">
        <w:r w:rsidR="00621462">
          <w:rPr>
            <w:rFonts w:eastAsia="Times New Roman"/>
            <w:color w:val="00000A"/>
            <w:sz w:val="24"/>
            <w:szCs w:val="24"/>
            <w:highlight w:val="white"/>
          </w:rPr>
          <w:t>, но в нём</w:t>
        </w:r>
      </w:ins>
      <w:ins w:id="52" w:author="СБ" w:date="2019-11-15T11:19:00Z">
        <w:r w:rsidR="00621462">
          <w:rPr>
            <w:rFonts w:eastAsia="Times New Roman"/>
            <w:color w:val="00000A"/>
            <w:sz w:val="24"/>
            <w:szCs w:val="24"/>
            <w:highlight w:val="white"/>
          </w:rPr>
          <w:t xml:space="preserve"> нет</w:t>
        </w:r>
      </w:ins>
      <w:ins w:id="53" w:author="СБ" w:date="2019-11-15T11:17:00Z">
        <w:r w:rsidR="00621462">
          <w:rPr>
            <w:rFonts w:eastAsia="Times New Roman"/>
            <w:color w:val="00000A"/>
            <w:sz w:val="24"/>
            <w:szCs w:val="24"/>
            <w:highlight w:val="white"/>
          </w:rPr>
          <w:t xml:space="preserve"> искажений «переводчика»</w:t>
        </w:r>
      </w:ins>
      <w:ins w:id="54" w:author="СБ" w:date="2019-11-15T11:19:00Z">
        <w:r w:rsidR="00621462">
          <w:rPr>
            <w:rFonts w:eastAsia="Times New Roman"/>
            <w:color w:val="00000A"/>
            <w:sz w:val="24"/>
            <w:szCs w:val="24"/>
            <w:highlight w:val="white"/>
          </w:rPr>
          <w:t xml:space="preserve"> и не нарушена его целостность</w:t>
        </w:r>
      </w:ins>
      <w:ins w:id="55" w:author="СБ" w:date="2019-11-15T11:17:00Z">
        <w:r w:rsidR="00621462">
          <w:rPr>
            <w:rFonts w:eastAsia="Times New Roman"/>
            <w:color w:val="00000A"/>
            <w:sz w:val="24"/>
            <w:szCs w:val="24"/>
            <w:highlight w:val="white"/>
          </w:rPr>
          <w:t xml:space="preserve">. </w:t>
        </w:r>
      </w:ins>
      <w:ins w:id="56" w:author="СБ" w:date="2019-11-15T11:22:00Z">
        <w:r w:rsidR="00E607E4">
          <w:rPr>
            <w:rFonts w:eastAsia="Times New Roman"/>
            <w:color w:val="00000A"/>
            <w:sz w:val="24"/>
            <w:szCs w:val="24"/>
            <w:highlight w:val="white"/>
          </w:rPr>
          <w:t>При изучении истории, литературы или иностранных языков, совершенно необходимо работать или</w:t>
        </w:r>
      </w:ins>
      <w:ins w:id="57" w:author="СБ" w:date="2019-11-15T11:23:00Z">
        <w:r w:rsidR="00E607E4">
          <w:rPr>
            <w:rFonts w:eastAsia="Times New Roman"/>
            <w:color w:val="00000A"/>
            <w:sz w:val="24"/>
            <w:szCs w:val="24"/>
            <w:highlight w:val="white"/>
          </w:rPr>
          <w:t>,</w:t>
        </w:r>
      </w:ins>
      <w:ins w:id="58" w:author="СБ" w:date="2019-11-15T11:22:00Z">
        <w:r w:rsidR="00E607E4">
          <w:rPr>
            <w:rFonts w:eastAsia="Times New Roman"/>
            <w:color w:val="00000A"/>
            <w:sz w:val="24"/>
            <w:szCs w:val="24"/>
            <w:highlight w:val="white"/>
          </w:rPr>
          <w:t xml:space="preserve"> хотя бы</w:t>
        </w:r>
      </w:ins>
      <w:ins w:id="59" w:author="СБ" w:date="2019-11-15T11:23:00Z">
        <w:r w:rsidR="00E607E4">
          <w:rPr>
            <w:rFonts w:eastAsia="Times New Roman"/>
            <w:color w:val="00000A"/>
            <w:sz w:val="24"/>
            <w:szCs w:val="24"/>
            <w:highlight w:val="white"/>
          </w:rPr>
          <w:t>,</w:t>
        </w:r>
      </w:ins>
      <w:ins w:id="60" w:author="СБ" w:date="2019-11-15T11:22:00Z">
        <w:r w:rsidR="00E607E4">
          <w:rPr>
            <w:rFonts w:eastAsia="Times New Roman"/>
            <w:color w:val="00000A"/>
            <w:sz w:val="24"/>
            <w:szCs w:val="24"/>
            <w:highlight w:val="white"/>
          </w:rPr>
          <w:t xml:space="preserve"> знакомиться с оригинальными текстами и полными цитатами</w:t>
        </w:r>
      </w:ins>
      <w:ins w:id="61" w:author="СБ" w:date="2019-11-15T11:23:00Z">
        <w:r w:rsidR="00E607E4">
          <w:rPr>
            <w:rFonts w:eastAsia="Times New Roman"/>
            <w:color w:val="00000A"/>
            <w:sz w:val="24"/>
            <w:szCs w:val="24"/>
            <w:highlight w:val="white"/>
          </w:rPr>
          <w:t xml:space="preserve">. </w:t>
        </w:r>
      </w:ins>
      <w:ins w:id="62" w:author="СБ" w:date="2019-11-15T11:19:00Z">
        <w:r w:rsidR="00621462">
          <w:rPr>
            <w:rFonts w:eastAsia="Times New Roman"/>
            <w:color w:val="00000A"/>
            <w:sz w:val="24"/>
            <w:szCs w:val="24"/>
            <w:highlight w:val="white"/>
          </w:rPr>
          <w:t xml:space="preserve">Язык математики </w:t>
        </w:r>
      </w:ins>
      <w:ins w:id="63" w:author="СБ" w:date="2019-11-16T10:18:00Z">
        <w:r w:rsidR="00DA1156">
          <w:rPr>
            <w:rFonts w:eastAsia="Times New Roman"/>
            <w:color w:val="00000A"/>
            <w:sz w:val="24"/>
            <w:szCs w:val="24"/>
            <w:highlight w:val="white"/>
          </w:rPr>
          <w:t xml:space="preserve">тоже </w:t>
        </w:r>
      </w:ins>
      <w:ins w:id="64" w:author="СБ" w:date="2019-11-15T11:19:00Z">
        <w:r w:rsidR="00621462">
          <w:rPr>
            <w:rFonts w:eastAsia="Times New Roman"/>
            <w:color w:val="00000A"/>
            <w:sz w:val="24"/>
            <w:szCs w:val="24"/>
            <w:highlight w:val="white"/>
          </w:rPr>
          <w:t xml:space="preserve">требует </w:t>
        </w:r>
      </w:ins>
      <w:ins w:id="65" w:author="СБ" w:date="2019-11-15T11:20:00Z">
        <w:r w:rsidR="00E607E4">
          <w:rPr>
            <w:rFonts w:eastAsia="Times New Roman"/>
            <w:color w:val="00000A"/>
            <w:sz w:val="24"/>
            <w:szCs w:val="24"/>
            <w:highlight w:val="white"/>
          </w:rPr>
          <w:t xml:space="preserve">от изучающего </w:t>
        </w:r>
      </w:ins>
      <w:ins w:id="66" w:author="СБ" w:date="2019-11-15T11:19:00Z">
        <w:r w:rsidR="00621462">
          <w:rPr>
            <w:rFonts w:eastAsia="Times New Roman"/>
            <w:color w:val="00000A"/>
            <w:sz w:val="24"/>
            <w:szCs w:val="24"/>
            <w:highlight w:val="white"/>
          </w:rPr>
          <w:t xml:space="preserve">знакомства </w:t>
        </w:r>
      </w:ins>
      <w:ins w:id="67" w:author="СБ" w:date="2019-11-15T11:24:00Z">
        <w:r w:rsidR="00E607E4">
          <w:rPr>
            <w:rFonts w:eastAsia="Times New Roman"/>
            <w:color w:val="00000A"/>
            <w:sz w:val="24"/>
            <w:szCs w:val="24"/>
            <w:highlight w:val="white"/>
          </w:rPr>
          <w:t>«</w:t>
        </w:r>
      </w:ins>
      <w:ins w:id="68" w:author="СБ" w:date="2019-11-15T11:19:00Z">
        <w:r w:rsidR="00621462">
          <w:rPr>
            <w:rFonts w:eastAsia="Times New Roman"/>
            <w:color w:val="00000A"/>
            <w:sz w:val="24"/>
            <w:szCs w:val="24"/>
            <w:highlight w:val="white"/>
          </w:rPr>
          <w:t>с оригиналом</w:t>
        </w:r>
      </w:ins>
      <w:ins w:id="69" w:author="СБ" w:date="2019-11-15T11:24:00Z">
        <w:r w:rsidR="00E607E4">
          <w:rPr>
            <w:rFonts w:eastAsia="Times New Roman"/>
            <w:color w:val="00000A"/>
            <w:sz w:val="24"/>
            <w:szCs w:val="24"/>
            <w:highlight w:val="white"/>
          </w:rPr>
          <w:t>»</w:t>
        </w:r>
      </w:ins>
      <w:ins w:id="70" w:author="СБ" w:date="2019-11-15T11:19:00Z">
        <w:r w:rsidR="00621462">
          <w:rPr>
            <w:rFonts w:eastAsia="Times New Roman"/>
            <w:color w:val="00000A"/>
            <w:sz w:val="24"/>
            <w:szCs w:val="24"/>
            <w:highlight w:val="white"/>
          </w:rPr>
          <w:t xml:space="preserve">, </w:t>
        </w:r>
      </w:ins>
      <w:ins w:id="71" w:author="СБ" w:date="2019-11-15T11:21:00Z">
        <w:r w:rsidR="00E607E4">
          <w:rPr>
            <w:rFonts w:eastAsia="Times New Roman"/>
            <w:color w:val="00000A"/>
            <w:sz w:val="24"/>
            <w:szCs w:val="24"/>
            <w:highlight w:val="white"/>
          </w:rPr>
          <w:t xml:space="preserve">оттого, что </w:t>
        </w:r>
      </w:ins>
      <w:ins w:id="72" w:author="СБ" w:date="2019-11-15T11:19:00Z">
        <w:r w:rsidR="00621462">
          <w:rPr>
            <w:rFonts w:eastAsia="Times New Roman"/>
            <w:color w:val="00000A"/>
            <w:sz w:val="24"/>
            <w:szCs w:val="24"/>
            <w:highlight w:val="white"/>
          </w:rPr>
          <w:t>в текстах</w:t>
        </w:r>
      </w:ins>
      <w:ins w:id="73" w:author="СБ" w:date="2019-11-15T11:20:00Z">
        <w:r w:rsidR="00E607E4">
          <w:rPr>
            <w:rFonts w:eastAsia="Times New Roman"/>
            <w:color w:val="00000A"/>
            <w:sz w:val="24"/>
            <w:szCs w:val="24"/>
            <w:highlight w:val="white"/>
          </w:rPr>
          <w:t xml:space="preserve"> определений и теорем ничего ни прибавить, ни убавить</w:t>
        </w:r>
      </w:ins>
      <w:ins w:id="74" w:author="СБ" w:date="2019-11-15T11:24:00Z">
        <w:r w:rsidR="00E607E4">
          <w:rPr>
            <w:rFonts w:eastAsia="Times New Roman"/>
            <w:color w:val="00000A"/>
            <w:sz w:val="24"/>
            <w:szCs w:val="24"/>
            <w:highlight w:val="white"/>
          </w:rPr>
          <w:t xml:space="preserve"> без  потерь не получится.</w:t>
        </w:r>
      </w:ins>
      <w:ins w:id="75" w:author="СБ" w:date="2019-11-15T11:21:00Z">
        <w:r w:rsidR="00E607E4">
          <w:rPr>
            <w:rFonts w:eastAsia="Times New Roman"/>
            <w:color w:val="00000A"/>
            <w:sz w:val="24"/>
            <w:szCs w:val="24"/>
            <w:highlight w:val="white"/>
          </w:rPr>
          <w:t xml:space="preserve"> Какие-то попытки сократить </w:t>
        </w:r>
        <w:r w:rsidR="00E607E4">
          <w:rPr>
            <w:rFonts w:eastAsia="Times New Roman"/>
            <w:color w:val="00000A"/>
            <w:sz w:val="24"/>
            <w:szCs w:val="24"/>
            <w:highlight w:val="white"/>
          </w:rPr>
          <w:lastRenderedPageBreak/>
          <w:t xml:space="preserve">текст «для ясности» приводят к серьёзным неточностям и вовсе к ошибкам. </w:t>
        </w:r>
      </w:ins>
      <w:ins w:id="76" w:author="СБ" w:date="2019-11-15T11:25:00Z">
        <w:r w:rsidR="00E607E4">
          <w:rPr>
            <w:rFonts w:eastAsia="Times New Roman"/>
            <w:color w:val="00000A"/>
            <w:sz w:val="24"/>
            <w:szCs w:val="24"/>
            <w:highlight w:val="white"/>
          </w:rPr>
          <w:t>Итак, вот как звучит определение меры:</w:t>
        </w:r>
      </w:ins>
    </w:p>
    <w:p w:rsidR="00FC10F8" w:rsidRDefault="00FC10F8" w:rsidP="00FC10F8">
      <w:pPr>
        <w:spacing w:line="288" w:lineRule="auto"/>
        <w:ind w:firstLine="397"/>
        <w:jc w:val="both"/>
        <w:rPr>
          <w:rFonts w:eastAsia="Times New Roman"/>
          <w:color w:val="00000A"/>
          <w:sz w:val="24"/>
          <w:szCs w:val="24"/>
          <w:highlight w:val="white"/>
        </w:rPr>
      </w:pP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имеется множество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Набор его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и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их объединение</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U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xml:space="preserve">, если вместо 3) потребовать более сильное условие: чтобы объединение счетного числа множеств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если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w:t>
      </w:r>
      <m:oMath>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nary>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 Ø, верно μ(А U В) = μ(А) + μ(В).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и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m:oMath>
        <m:r>
          <w:rPr>
            <w:rFonts w:ascii="Cambria Math" w:hAnsi="Cambria Math"/>
            <w:szCs w:val="24"/>
            <w:lang w:val="en-US"/>
          </w:rPr>
          <m:t>μ</m:t>
        </m:r>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lang w:val="en-US"/>
                  </w:rPr>
                  <m:t>μ</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oMath>
      <w:r w:rsidRPr="00E607E4">
        <w:rPr>
          <w:rFonts w:eastAsia="Times New Roman"/>
          <w:szCs w:val="24"/>
        </w:rPr>
        <w:t xml:space="preserve">, которое называется сигма-аддитивностью.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не больше, чем у В: если А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μ(А) ≤ μ(В).</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 разности множеств равна разности мер: если</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w:t>
      </w:r>
      <w:r w:rsidRPr="00E607E4">
        <w:rPr>
          <w:rFonts w:eastAsia="Times New Roman"/>
          <w:color w:val="00000A"/>
          <w:szCs w:val="24"/>
          <w:highlight w:val="white"/>
          <w:lang w:val="en-US"/>
        </w:rPr>
        <w:t>B</w:t>
      </w:r>
      <w:r w:rsidRPr="00E607E4">
        <w:rPr>
          <w:rFonts w:eastAsia="Times New Roman"/>
          <w:color w:val="00000A"/>
          <w:szCs w:val="24"/>
          <w:highlight w:val="white"/>
        </w:rPr>
        <w:t>\</w:t>
      </w:r>
      <w:r w:rsidRPr="00E607E4">
        <w:rPr>
          <w:rFonts w:eastAsia="Times New Roman"/>
          <w:color w:val="00000A"/>
          <w:szCs w:val="24"/>
          <w:highlight w:val="white"/>
          <w:lang w:val="en-US"/>
        </w:rPr>
        <w:t>A</w:t>
      </w:r>
      <w:r w:rsidRPr="00E607E4">
        <w:rPr>
          <w:rFonts w:eastAsia="Times New Roman"/>
          <w:color w:val="00000A"/>
          <w:szCs w:val="24"/>
          <w:highlight w:val="white"/>
        </w:rPr>
        <w:t>)= μ(В) - μ(А).</w:t>
      </w:r>
    </w:p>
    <w:p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верно μ(А U В) = μ(А) + μ(В) - μ(</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w:t>
      </w:r>
    </w:p>
    <w:p w:rsidR="00FC10F8" w:rsidRPr="007C2469" w:rsidRDefault="00FC10F8" w:rsidP="00FC10F8">
      <w:pPr>
        <w:spacing w:line="288" w:lineRule="auto"/>
        <w:ind w:firstLine="397"/>
        <w:jc w:val="both"/>
        <w:rPr>
          <w:rFonts w:eastAsia="Times New Roman"/>
          <w:color w:val="00000A"/>
          <w:sz w:val="24"/>
          <w:szCs w:val="24"/>
          <w:highlight w:val="white"/>
        </w:rPr>
      </w:pPr>
    </w:p>
    <w:p w:rsidR="00FC10F8" w:rsidRPr="00C7708C" w:rsidDel="00E607E4" w:rsidRDefault="00FC10F8" w:rsidP="00FC10F8">
      <w:pPr>
        <w:spacing w:before="240" w:line="300" w:lineRule="auto"/>
        <w:ind w:left="397" w:right="397"/>
        <w:rPr>
          <w:del w:id="77" w:author="СБ" w:date="2019-11-15T11:26:00Z"/>
          <w:rFonts w:eastAsia="Times New Roman"/>
          <w:strike/>
          <w:color w:val="1F497D"/>
          <w:sz w:val="24"/>
          <w:szCs w:val="24"/>
        </w:rPr>
      </w:pPr>
      <w:del w:id="78" w:author="СБ" w:date="2019-11-15T11:26:00Z">
        <w:r w:rsidRPr="00C7708C" w:rsidDel="00E607E4">
          <w:rPr>
            <w:rFonts w:eastAsia="Times New Roman"/>
            <w:strike/>
            <w:color w:val="1F497D"/>
            <w:sz w:val="24"/>
            <w:szCs w:val="24"/>
          </w:rPr>
          <w:delText>1. Мера пустого множества равна нулю.</w:delText>
        </w:r>
      </w:del>
    </w:p>
    <w:p w:rsidR="00FC10F8" w:rsidRPr="00C7708C" w:rsidDel="00E607E4" w:rsidRDefault="00FC10F8" w:rsidP="00FC10F8">
      <w:pPr>
        <w:spacing w:line="300" w:lineRule="auto"/>
        <w:ind w:left="397" w:right="397"/>
        <w:rPr>
          <w:del w:id="79" w:author="СБ" w:date="2019-11-15T11:26:00Z"/>
          <w:rFonts w:eastAsia="Times New Roman"/>
          <w:strike/>
          <w:color w:val="1F497D"/>
          <w:sz w:val="24"/>
          <w:szCs w:val="24"/>
        </w:rPr>
      </w:pPr>
      <w:del w:id="80" w:author="СБ" w:date="2019-11-15T11:26:00Z">
        <w:r w:rsidRPr="00C7708C" w:rsidDel="00E607E4">
          <w:rPr>
            <w:rFonts w:eastAsia="Times New Roman"/>
            <w:strike/>
            <w:color w:val="1F497D"/>
            <w:sz w:val="24"/>
            <w:szCs w:val="24"/>
          </w:rPr>
          <w:delText>2. Мера подмножества не превышает меры множества.</w:delText>
        </w:r>
      </w:del>
    </w:p>
    <w:p w:rsidR="00FC10F8" w:rsidRPr="00C7708C" w:rsidDel="00E607E4" w:rsidRDefault="00FC10F8" w:rsidP="00FC10F8">
      <w:pPr>
        <w:spacing w:line="300" w:lineRule="auto"/>
        <w:ind w:left="397" w:right="397"/>
        <w:rPr>
          <w:del w:id="81" w:author="СБ" w:date="2019-11-15T11:26:00Z"/>
          <w:rFonts w:eastAsia="Times New Roman"/>
          <w:strike/>
          <w:color w:val="1F497D"/>
          <w:sz w:val="24"/>
          <w:szCs w:val="24"/>
        </w:rPr>
      </w:pPr>
      <w:del w:id="82" w:author="СБ" w:date="2019-11-15T11:26:00Z">
        <w:r w:rsidRPr="00C7708C" w:rsidDel="00E607E4">
          <w:rPr>
            <w:rFonts w:eastAsia="Times New Roman"/>
            <w:strike/>
            <w:color w:val="1F497D"/>
            <w:sz w:val="24"/>
            <w:szCs w:val="24"/>
          </w:rPr>
          <w:delText>3. Мера объединения двух непересекающихся множеств равна сумме мер этих множеств (</w:delText>
        </w:r>
        <w:commentRangeStart w:id="83"/>
        <w:r w:rsidRPr="00C7708C" w:rsidDel="00E607E4">
          <w:rPr>
            <w:rFonts w:eastAsia="Times New Roman"/>
            <w:strike/>
            <w:color w:val="1F497D"/>
            <w:sz w:val="24"/>
            <w:szCs w:val="24"/>
          </w:rPr>
          <w:delText>аддитивность</w:delText>
        </w:r>
        <w:commentRangeEnd w:id="83"/>
        <w:r w:rsidRPr="00C7708C" w:rsidDel="00E607E4">
          <w:rPr>
            <w:rStyle w:val="a9"/>
            <w:strike/>
          </w:rPr>
          <w:commentReference w:id="83"/>
        </w:r>
        <w:r w:rsidRPr="00C7708C" w:rsidDel="00E607E4">
          <w:rPr>
            <w:rFonts w:eastAsia="Times New Roman"/>
            <w:strike/>
            <w:color w:val="1F497D"/>
            <w:sz w:val="24"/>
            <w:szCs w:val="24"/>
          </w:rPr>
          <w:delText>).</w:delText>
        </w:r>
      </w:del>
    </w:p>
    <w:p w:rsidR="00FC10F8" w:rsidRPr="00C7708C" w:rsidDel="00E607E4" w:rsidRDefault="00FC10F8" w:rsidP="00FC10F8">
      <w:pPr>
        <w:spacing w:after="240" w:line="300" w:lineRule="auto"/>
        <w:ind w:left="397" w:right="397"/>
        <w:rPr>
          <w:del w:id="84" w:author="СБ" w:date="2019-11-15T11:26:00Z"/>
          <w:strike/>
          <w:color w:val="222222"/>
          <w:sz w:val="24"/>
          <w:szCs w:val="24"/>
        </w:rPr>
      </w:pPr>
      <w:del w:id="85" w:author="СБ" w:date="2019-11-15T11:26:00Z">
        <w:r w:rsidRPr="00C7708C" w:rsidDel="00E607E4">
          <w:rPr>
            <w:rFonts w:eastAsia="Times New Roman"/>
            <w:strike/>
            <w:color w:val="1F497D"/>
            <w:sz w:val="24"/>
            <w:szCs w:val="24"/>
          </w:rPr>
          <w:delText>4. Мера дополнения подмножества равна разности мер всего множества и меры подмножества.</w:delText>
        </w:r>
      </w:del>
    </w:p>
    <w:p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Количество элементов – это так называемая считающая мера. Каждому подмножеству</w:t>
      </w:r>
      <w:proofErr w:type="gramStart"/>
      <w:r>
        <w:rPr>
          <w:rFonts w:eastAsia="Times New Roman"/>
          <w:color w:val="00000A"/>
          <w:sz w:val="24"/>
          <w:szCs w:val="24"/>
          <w:highlight w:val="white"/>
        </w:rPr>
        <w:t xml:space="preserve"> А</w:t>
      </w:r>
      <w:proofErr w:type="gramEnd"/>
      <w:r>
        <w:rPr>
          <w:rFonts w:eastAsia="Times New Roman"/>
          <w:color w:val="00000A"/>
          <w:sz w:val="24"/>
          <w:szCs w:val="24"/>
          <w:highlight w:val="white"/>
        </w:rPr>
        <w:t xml:space="preserve"> поставим в соответствие количество элементов в нем: для 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C7708C">
        <w:rPr>
          <w:rFonts w:eastAsia="Times New Roman"/>
          <w:color w:val="00000A"/>
          <w:sz w:val="24"/>
          <w:szCs w:val="24"/>
          <w:highlight w:val="white"/>
        </w:rPr>
        <w:t xml:space="preserve"> = |</w:t>
      </w:r>
      <w:r>
        <w:rPr>
          <w:rFonts w:eastAsia="Times New Roman"/>
          <w:color w:val="00000A"/>
          <w:sz w:val="24"/>
          <w:szCs w:val="24"/>
          <w:highlight w:val="white"/>
          <w:lang w:val="en-US"/>
        </w:rPr>
        <w:t>A</w:t>
      </w:r>
      <w:r w:rsidRPr="00C7708C">
        <w:rPr>
          <w:rFonts w:eastAsia="Times New Roman"/>
          <w:color w:val="00000A"/>
          <w:sz w:val="24"/>
          <w:szCs w:val="24"/>
          <w:highlight w:val="white"/>
        </w:rPr>
        <w:t>|</w:t>
      </w:r>
      <w:r>
        <w:rPr>
          <w:rFonts w:eastAsia="Times New Roman"/>
          <w:color w:val="00000A"/>
          <w:sz w:val="24"/>
          <w:szCs w:val="24"/>
          <w:highlight w:val="white"/>
        </w:rPr>
        <w:t xml:space="preserve">, а для бесконечных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 xml:space="preserve">. </w:t>
      </w:r>
    </w:p>
    <w:p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w:t>
      </w:r>
      <w:r w:rsidRPr="0029618A">
        <w:rPr>
          <w:rFonts w:eastAsia="Times New Roman"/>
          <w:color w:val="00000A"/>
          <w:sz w:val="24"/>
          <w:szCs w:val="24"/>
          <w:highlight w:val="white"/>
        </w:rPr>
        <w:lastRenderedPageBreak/>
        <w:t xml:space="preserve">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ins w:id="86" w:author="СБ" w:date="2019-11-15T11:27:00Z">
        <w:r w:rsidR="00E13992">
          <w:rPr>
            <w:rFonts w:eastAsia="Times New Roman"/>
            <w:color w:val="00000A"/>
            <w:sz w:val="24"/>
            <w:szCs w:val="24"/>
          </w:rPr>
          <w:t xml:space="preserve"> Ну, </w:t>
        </w:r>
        <w:proofErr w:type="spellStart"/>
        <w:r w:rsidR="00E13992">
          <w:rPr>
            <w:rFonts w:eastAsia="Times New Roman"/>
            <w:color w:val="00000A"/>
            <w:sz w:val="24"/>
            <w:szCs w:val="24"/>
          </w:rPr>
          <w:t>чтоже</w:t>
        </w:r>
        <w:proofErr w:type="spellEnd"/>
        <w:r w:rsidR="00E13992">
          <w:rPr>
            <w:rFonts w:eastAsia="Times New Roman"/>
            <w:color w:val="00000A"/>
            <w:sz w:val="24"/>
            <w:szCs w:val="24"/>
          </w:rPr>
          <w:t xml:space="preserve"> мы теперь готовы познакомиться с </w:t>
        </w:r>
      </w:ins>
      <w:ins w:id="87" w:author="СБ" w:date="2019-11-15T11:28:00Z">
        <w:r w:rsidR="00E13992">
          <w:rPr>
            <w:rFonts w:eastAsia="Times New Roman"/>
            <w:color w:val="00000A"/>
            <w:sz w:val="24"/>
            <w:szCs w:val="24"/>
          </w:rPr>
          <w:t xml:space="preserve">тем как в математика </w:t>
        </w:r>
      </w:ins>
    </w:p>
    <w:p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C6"/>
      </w:r>
      <w:r w:rsidRPr="00E13992">
        <w:rPr>
          <w:rFonts w:eastAsia="Times New Roman"/>
          <w:color w:val="00000A"/>
          <w:szCs w:val="24"/>
          <w:lang w:val="en-US"/>
        </w:rPr>
        <w:t>) = 0,</w:t>
      </w:r>
    </w:p>
    <w:p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57"/>
      </w:r>
      <w:r w:rsidRPr="00E13992">
        <w:rPr>
          <w:rFonts w:eastAsia="Times New Roman"/>
          <w:color w:val="00000A"/>
          <w:szCs w:val="24"/>
          <w:lang w:val="en-US"/>
        </w:rPr>
        <w:t>) = 1,</w:t>
      </w:r>
    </w:p>
    <w:p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E13992">
        <w:rPr>
          <w:rFonts w:eastAsia="Times New Roman"/>
          <w:color w:val="00000A"/>
          <w:szCs w:val="24"/>
          <w:lang w:val="en-US"/>
        </w:rPr>
        <w:t>P</w:t>
      </w:r>
      <w:r w:rsidRPr="00E13992">
        <w:rPr>
          <w:rFonts w:eastAsia="Times New Roman"/>
          <w:color w:val="00000A"/>
          <w:szCs w:val="24"/>
        </w:rPr>
        <w:t xml:space="preserve"> 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 xml:space="preserve">вероятность счетного объединения непересекающихся событий равна сумме их вероятностей: </w:t>
      </w:r>
      <m:oMath>
        <m:r>
          <w:rPr>
            <w:rFonts w:ascii="Cambria Math" w:hAnsi="Cambria Math"/>
            <w:szCs w:val="24"/>
          </w:rPr>
          <m:t>P(</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r>
          <w:rPr>
            <w:rFonts w:ascii="Cambria Math" w:hAnsi="Cambria Math"/>
            <w:szCs w:val="24"/>
          </w:rPr>
          <m:t>.</m:t>
        </m:r>
      </m:oMath>
    </w:p>
    <w:p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lastRenderedPageBreak/>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А не больше, чем вероятность В: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(А) ≤ P(В).</w:t>
      </w:r>
    </w:p>
    <w:p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того, что наступит В, но не наступит А, равна разности вероятностей: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w:t>
      </w:r>
      <w:r w:rsidRPr="00E13992">
        <w:rPr>
          <w:rFonts w:eastAsia="Times New Roman"/>
          <w:color w:val="00000A"/>
          <w:szCs w:val="24"/>
          <w:highlight w:val="white"/>
          <w:lang w:val="en-US"/>
        </w:rPr>
        <w:t>B</w:t>
      </w:r>
      <w:r w:rsidRPr="00E13992">
        <w:rPr>
          <w:rFonts w:eastAsia="Times New Roman"/>
          <w:color w:val="00000A"/>
          <w:szCs w:val="24"/>
          <w:highlight w:val="white"/>
        </w:rPr>
        <w:t>\</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P(В) - P(А). В частности, если </w:t>
      </w:r>
      <w:r w:rsidRPr="00E13992">
        <w:rPr>
          <w:rFonts w:eastAsia="Times New Roman"/>
          <w:color w:val="00000A"/>
          <w:szCs w:val="24"/>
          <w:highlight w:val="white"/>
          <w:lang w:val="en-US"/>
        </w:rPr>
        <w:t>B</w:t>
      </w:r>
      <w:r w:rsidRPr="00E13992">
        <w:rPr>
          <w:rFonts w:eastAsia="Times New Roman"/>
          <w:color w:val="00000A"/>
          <w:szCs w:val="24"/>
          <w:highlight w:val="white"/>
        </w:rPr>
        <w:t> =</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то получаем формулу для вероятности противоположного события. Если событие, означающее, что событие</w:t>
      </w:r>
      <w:proofErr w:type="gramStart"/>
      <w:r w:rsidRPr="00E13992">
        <w:rPr>
          <w:rFonts w:eastAsia="Times New Roman"/>
          <w:color w:val="00000A"/>
          <w:szCs w:val="24"/>
        </w:rPr>
        <w:t xml:space="preserve"> А</w:t>
      </w:r>
      <w:proofErr w:type="gramEnd"/>
      <w:r w:rsidRPr="00E13992">
        <w:rPr>
          <w:rFonts w:eastAsia="Times New Roman"/>
          <w:color w:val="00000A"/>
          <w:szCs w:val="24"/>
        </w:rPr>
        <w:t xml:space="preserve"> не произошло, обозначить Ā, то </w:t>
      </w:r>
      <w:r w:rsidRPr="00E13992">
        <w:rPr>
          <w:rFonts w:eastAsia="Times New Roman"/>
          <w:color w:val="00000A"/>
          <w:szCs w:val="24"/>
          <w:lang w:val="en-US"/>
        </w:rPr>
        <w:t>P</w:t>
      </w:r>
      <w:r w:rsidRPr="00E13992">
        <w:rPr>
          <w:rFonts w:eastAsia="Times New Roman"/>
          <w:color w:val="00000A"/>
          <w:szCs w:val="24"/>
        </w:rPr>
        <w:t xml:space="preserve">(Ā) = 1 – </w:t>
      </w:r>
      <w:r w:rsidRPr="00E13992">
        <w:rPr>
          <w:rFonts w:eastAsia="Times New Roman"/>
          <w:color w:val="00000A"/>
          <w:szCs w:val="24"/>
          <w:lang w:val="en-US"/>
        </w:rPr>
        <w:t>P</w:t>
      </w:r>
      <w:r w:rsidRPr="00E13992">
        <w:rPr>
          <w:rFonts w:eastAsia="Times New Roman"/>
          <w:color w:val="00000A"/>
          <w:szCs w:val="24"/>
        </w:rPr>
        <w:t>(</w:t>
      </w:r>
      <w:r w:rsidRPr="00E13992">
        <w:rPr>
          <w:rFonts w:eastAsia="Times New Roman"/>
          <w:color w:val="00000A"/>
          <w:szCs w:val="24"/>
          <w:lang w:val="en-US"/>
        </w:rPr>
        <w:t>A</w:t>
      </w:r>
      <w:r w:rsidRPr="00E13992">
        <w:rPr>
          <w:rFonts w:eastAsia="Times New Roman"/>
          <w:color w:val="00000A"/>
          <w:szCs w:val="24"/>
        </w:rPr>
        <w:t xml:space="preserve">). </w:t>
      </w:r>
    </w:p>
    <w:p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и В верно </w:t>
      </w:r>
      <w:r w:rsidRPr="00E13992">
        <w:rPr>
          <w:rFonts w:eastAsia="Times New Roman"/>
          <w:color w:val="00000A"/>
          <w:szCs w:val="24"/>
          <w:highlight w:val="white"/>
          <w:lang w:val="en-US"/>
        </w:rPr>
        <w:t>P</w:t>
      </w:r>
      <w:r w:rsidRPr="00E13992">
        <w:rPr>
          <w:rFonts w:eastAsia="Times New Roman"/>
          <w:color w:val="00000A"/>
          <w:szCs w:val="24"/>
          <w:highlight w:val="white"/>
        </w:rPr>
        <w:t>(А U В) = P(А) + P(В) – P(</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w:t>
      </w:r>
      <w:r w:rsidRPr="00E13992">
        <w:rPr>
          <w:rFonts w:eastAsia="Times New Roman"/>
          <w:color w:val="00000A"/>
          <w:szCs w:val="24"/>
          <w:highlight w:val="white"/>
          <w:lang w:val="en-US"/>
        </w:rPr>
        <w:t>B</w:t>
      </w:r>
      <w:r w:rsidRPr="00E13992">
        <w:rPr>
          <w:rFonts w:eastAsia="Times New Roman"/>
          <w:color w:val="00000A"/>
          <w:szCs w:val="24"/>
          <w:highlight w:val="white"/>
        </w:rPr>
        <w:t>).</w:t>
      </w:r>
    </w:p>
    <w:p w:rsidR="00FC10F8" w:rsidRPr="00B42775" w:rsidRDefault="00FC10F8" w:rsidP="00FC10F8">
      <w:pPr>
        <w:spacing w:line="288" w:lineRule="auto"/>
        <w:ind w:firstLine="397"/>
        <w:jc w:val="both"/>
        <w:rPr>
          <w:rFonts w:eastAsia="Times New Roman"/>
          <w:color w:val="00000A"/>
          <w:sz w:val="24"/>
          <w:szCs w:val="24"/>
        </w:rPr>
      </w:pPr>
    </w:p>
    <w:p w:rsidR="00FC10F8" w:rsidRPr="00C7708C" w:rsidRDefault="00FC10F8" w:rsidP="00FC10F8">
      <w:pPr>
        <w:spacing w:line="288" w:lineRule="auto"/>
        <w:ind w:firstLine="397"/>
        <w:jc w:val="both"/>
        <w:rPr>
          <w:rFonts w:eastAsia="Times New Roman"/>
          <w:strike/>
          <w:color w:val="00000A"/>
          <w:sz w:val="24"/>
          <w:szCs w:val="24"/>
        </w:rPr>
      </w:pPr>
    </w:p>
    <w:p w:rsidR="00FC10F8" w:rsidRPr="00C7708C" w:rsidRDefault="00FC10F8" w:rsidP="00FC10F8">
      <w:pPr>
        <w:spacing w:line="288" w:lineRule="auto"/>
        <w:ind w:firstLine="397"/>
        <w:jc w:val="both"/>
        <w:rPr>
          <w:rFonts w:eastAsia="Times New Roman"/>
          <w:strike/>
          <w:color w:val="00000A"/>
          <w:sz w:val="24"/>
          <w:szCs w:val="24"/>
        </w:rPr>
      </w:pPr>
      <w:r w:rsidRPr="00C7708C">
        <w:rPr>
          <w:rFonts w:eastAsia="Times New Roman"/>
          <w:strike/>
          <w:color w:val="00000A"/>
          <w:sz w:val="24"/>
          <w:szCs w:val="24"/>
        </w:rPr>
        <w:t>Такое определение приводит к тому, что свойства мер (количеств, объёмов и т.д.), которые мы перечисляли раньше, можно переложить на свойства вероятностей:</w:t>
      </w:r>
    </w:p>
    <w:p w:rsidR="00FC10F8" w:rsidRPr="00C7708C" w:rsidRDefault="00FC10F8" w:rsidP="00FC10F8">
      <w:pPr>
        <w:spacing w:line="288" w:lineRule="auto"/>
        <w:ind w:firstLine="397"/>
        <w:jc w:val="both"/>
        <w:rPr>
          <w:rFonts w:eastAsia="Times New Roman"/>
          <w:strike/>
          <w:color w:val="00000A"/>
          <w:sz w:val="24"/>
          <w:szCs w:val="24"/>
        </w:rPr>
      </w:pPr>
    </w:p>
    <w:p w:rsidR="00FC10F8" w:rsidRPr="00C7708C" w:rsidRDefault="00FC10F8" w:rsidP="00FC10F8">
      <w:pPr>
        <w:spacing w:before="240" w:line="300" w:lineRule="auto"/>
        <w:ind w:left="397" w:right="397"/>
        <w:rPr>
          <w:rFonts w:eastAsia="Times New Roman"/>
          <w:strike/>
          <w:color w:val="1F497D"/>
          <w:sz w:val="24"/>
          <w:szCs w:val="24"/>
        </w:rPr>
      </w:pPr>
      <w:r w:rsidRPr="00C7708C">
        <w:rPr>
          <w:rFonts w:eastAsia="Times New Roman"/>
          <w:strike/>
          <w:color w:val="1F497D"/>
          <w:sz w:val="24"/>
          <w:szCs w:val="24"/>
        </w:rPr>
        <w:t>1. Вероятность невозможного события равна нулю.</w:t>
      </w:r>
    </w:p>
    <w:p w:rsidR="00FC10F8" w:rsidRPr="00C7708C" w:rsidRDefault="00FC10F8" w:rsidP="00FC10F8">
      <w:pPr>
        <w:spacing w:line="300" w:lineRule="auto"/>
        <w:ind w:left="397" w:right="397"/>
        <w:rPr>
          <w:rFonts w:eastAsia="Times New Roman"/>
          <w:strike/>
          <w:color w:val="1F497D"/>
          <w:sz w:val="24"/>
          <w:szCs w:val="24"/>
        </w:rPr>
      </w:pPr>
      <w:r w:rsidRPr="00C7708C">
        <w:rPr>
          <w:rFonts w:eastAsia="Times New Roman"/>
          <w:strike/>
          <w:color w:val="1F497D"/>
          <w:sz w:val="24"/>
          <w:szCs w:val="24"/>
        </w:rPr>
        <w:t>2. Вероятность всего вероятностного пространства равна единице. </w:t>
      </w:r>
    </w:p>
    <w:p w:rsidR="00FC10F8" w:rsidRPr="00C7708C" w:rsidRDefault="00FC10F8" w:rsidP="00FC10F8">
      <w:pPr>
        <w:spacing w:line="300" w:lineRule="auto"/>
        <w:ind w:left="397" w:right="397"/>
        <w:rPr>
          <w:rFonts w:eastAsia="Times New Roman"/>
          <w:strike/>
          <w:color w:val="1F497D"/>
          <w:sz w:val="24"/>
          <w:szCs w:val="24"/>
        </w:rPr>
      </w:pPr>
      <w:r w:rsidRPr="00C7708C">
        <w:rPr>
          <w:rFonts w:eastAsia="Times New Roman"/>
          <w:strike/>
          <w:color w:val="1F497D"/>
          <w:sz w:val="24"/>
          <w:szCs w:val="24"/>
        </w:rPr>
        <w:t>3. Если одно событие влечёт за собой также и другое, то вероятность второго не превышает вероятности первого</w:t>
      </w:r>
      <w:commentRangeStart w:id="88"/>
      <w:commentRangeStart w:id="89"/>
      <w:r w:rsidRPr="00C7708C">
        <w:rPr>
          <w:rFonts w:eastAsia="Times New Roman"/>
          <w:strike/>
          <w:color w:val="1F497D"/>
          <w:sz w:val="24"/>
          <w:szCs w:val="24"/>
        </w:rPr>
        <w:t>.</w:t>
      </w:r>
      <w:r w:rsidRPr="00C7708C">
        <w:rPr>
          <w:rFonts w:eastAsia="Times New Roman"/>
          <w:strike/>
          <w:color w:val="1F497D"/>
          <w:sz w:val="24"/>
          <w:szCs w:val="24"/>
          <w:vertAlign w:val="superscript"/>
        </w:rPr>
        <w:footnoteReference w:id="7"/>
      </w:r>
      <w:commentRangeEnd w:id="88"/>
      <w:r w:rsidRPr="00C7708C">
        <w:rPr>
          <w:rStyle w:val="a9"/>
          <w:strike/>
        </w:rPr>
        <w:commentReference w:id="88"/>
      </w:r>
      <w:commentRangeEnd w:id="89"/>
      <w:r w:rsidRPr="00C7708C">
        <w:rPr>
          <w:rStyle w:val="a9"/>
          <w:strike/>
        </w:rPr>
        <w:commentReference w:id="89"/>
      </w:r>
      <w:r w:rsidRPr="00C7708C">
        <w:rPr>
          <w:rFonts w:eastAsia="Times New Roman"/>
          <w:strike/>
          <w:color w:val="1F497D"/>
          <w:sz w:val="24"/>
          <w:szCs w:val="24"/>
        </w:rPr>
        <w:t xml:space="preserve"> </w:t>
      </w:r>
    </w:p>
    <w:p w:rsidR="00FC10F8" w:rsidRPr="00C7708C" w:rsidRDefault="00FC10F8" w:rsidP="00FC10F8">
      <w:pPr>
        <w:spacing w:line="300" w:lineRule="auto"/>
        <w:ind w:left="397" w:right="397"/>
        <w:rPr>
          <w:rFonts w:eastAsia="Times New Roman"/>
          <w:strike/>
          <w:color w:val="1F497D"/>
          <w:sz w:val="24"/>
          <w:szCs w:val="24"/>
        </w:rPr>
      </w:pPr>
      <w:r w:rsidRPr="00C7708C">
        <w:rPr>
          <w:rFonts w:eastAsia="Times New Roman"/>
          <w:strike/>
          <w:color w:val="1F497D"/>
          <w:sz w:val="24"/>
          <w:szCs w:val="24"/>
        </w:rPr>
        <w:t xml:space="preserve">4. Вероятность наступления хотя бы одного из двух несовместных событий (соответствующих  непересекающимся элементам </w:t>
      </w:r>
      <w:proofErr w:type="gramStart"/>
      <w:r w:rsidRPr="00C7708C">
        <w:rPr>
          <w:rFonts w:eastAsia="Times New Roman"/>
          <w:strike/>
          <w:color w:val="1F497D"/>
          <w:sz w:val="24"/>
          <w:szCs w:val="24"/>
        </w:rPr>
        <w:t>сигма-алгебры</w:t>
      </w:r>
      <w:proofErr w:type="gramEnd"/>
      <w:r w:rsidRPr="00C7708C">
        <w:rPr>
          <w:rFonts w:eastAsia="Times New Roman"/>
          <w:strike/>
          <w:color w:val="1F497D"/>
          <w:sz w:val="24"/>
          <w:szCs w:val="24"/>
        </w:rPr>
        <w:t>)  равна сумме вероятностей каждого из них</w:t>
      </w:r>
      <w:r w:rsidRPr="00C7708C">
        <w:rPr>
          <w:rStyle w:val="a9"/>
          <w:strike/>
        </w:rPr>
        <w:commentReference w:id="90"/>
      </w:r>
      <w:r w:rsidRPr="00C7708C">
        <w:rPr>
          <w:rFonts w:eastAsia="Times New Roman"/>
          <w:strike/>
          <w:color w:val="1F497D"/>
          <w:sz w:val="24"/>
          <w:szCs w:val="24"/>
        </w:rPr>
        <w:t>.</w:t>
      </w:r>
    </w:p>
    <w:p w:rsidR="00FC10F8" w:rsidRPr="00C7708C" w:rsidRDefault="00FC10F8" w:rsidP="00FC10F8">
      <w:pPr>
        <w:spacing w:after="240" w:line="300" w:lineRule="auto"/>
        <w:ind w:left="397" w:right="397"/>
        <w:rPr>
          <w:strike/>
          <w:color w:val="222222"/>
          <w:sz w:val="24"/>
          <w:szCs w:val="24"/>
        </w:rPr>
      </w:pPr>
      <w:r w:rsidRPr="00C7708C">
        <w:rPr>
          <w:rFonts w:eastAsia="Times New Roman"/>
          <w:strike/>
          <w:color w:val="1F497D"/>
          <w:sz w:val="24"/>
          <w:szCs w:val="24"/>
        </w:rPr>
        <w:t xml:space="preserve">5. Вероятность </w:t>
      </w:r>
      <w:proofErr w:type="spellStart"/>
      <w:r w:rsidRPr="00C7708C">
        <w:rPr>
          <w:rFonts w:eastAsia="Times New Roman"/>
          <w:strike/>
          <w:color w:val="1F497D"/>
          <w:sz w:val="24"/>
          <w:szCs w:val="24"/>
        </w:rPr>
        <w:t>ненаступления</w:t>
      </w:r>
      <w:proofErr w:type="spellEnd"/>
      <w:r w:rsidRPr="00C7708C">
        <w:rPr>
          <w:rFonts w:eastAsia="Times New Roman"/>
          <w:strike/>
          <w:color w:val="1F497D"/>
          <w:sz w:val="24"/>
          <w:szCs w:val="24"/>
        </w:rPr>
        <w:t xml:space="preserve"> события равна один минус вероятность наступления события.</w:t>
      </w:r>
    </w:p>
    <w:p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 xml:space="preserve">Очевидно, что свойство сигма-аддитивности </w:t>
      </w:r>
      <w:r>
        <w:rPr>
          <w:rFonts w:eastAsia="Times New Roman"/>
          <w:color w:val="00000A"/>
          <w:sz w:val="24"/>
          <w:szCs w:val="24"/>
        </w:rPr>
        <w:lastRenderedPageBreak/>
        <w:t>(</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rsidR="00FC10F8" w:rsidRDefault="00FC10F8" w:rsidP="00FC10F8">
      <w:pPr>
        <w:spacing w:line="288" w:lineRule="auto"/>
        <w:ind w:firstLine="397"/>
        <w:jc w:val="both"/>
        <w:rPr>
          <w:rFonts w:eastAsia="Times New Roman"/>
          <w:color w:val="00000A"/>
          <w:sz w:val="24"/>
          <w:szCs w:val="24"/>
        </w:rPr>
      </w:pP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ins w:id="91" w:author="СБ" w:date="2019-11-15T11:30:00Z">
        <w:r w:rsidR="00994551">
          <w:rPr>
            <w:rFonts w:eastAsia="Times New Roman"/>
            <w:color w:val="00000A"/>
            <w:sz w:val="24"/>
            <w:szCs w:val="24"/>
          </w:rPr>
          <w:t xml:space="preserve">полноценной работы со случайными событиями и </w:t>
        </w:r>
      </w:ins>
      <w:r>
        <w:rPr>
          <w:rFonts w:eastAsia="Times New Roman"/>
          <w:color w:val="00000A"/>
          <w:sz w:val="24"/>
          <w:szCs w:val="24"/>
        </w:rPr>
        <w:t>вероятност</w:t>
      </w:r>
      <w:ins w:id="92" w:author="СБ" w:date="2019-11-15T11:31:00Z">
        <w:r w:rsidR="00994551">
          <w:rPr>
            <w:rFonts w:eastAsia="Times New Roman"/>
            <w:color w:val="00000A"/>
            <w:sz w:val="24"/>
            <w:szCs w:val="24"/>
          </w:rPr>
          <w:t>ями</w:t>
        </w:r>
      </w:ins>
      <w:del w:id="93" w:author="СБ" w:date="2019-11-15T11:31:00Z">
        <w:r w:rsidDel="00994551">
          <w:rPr>
            <w:rFonts w:eastAsia="Times New Roman"/>
            <w:color w:val="00000A"/>
            <w:sz w:val="24"/>
            <w:szCs w:val="24"/>
          </w:rPr>
          <w:delText>и</w:delText>
        </w:r>
      </w:del>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rsidR="00FC10F8" w:rsidRPr="0029618A" w:rsidRDefault="00FC10F8" w:rsidP="00FC10F8">
      <w:pPr>
        <w:pStyle w:val="2"/>
        <w:spacing w:before="200" w:after="0"/>
        <w:ind w:firstLine="397"/>
        <w:jc w:val="both"/>
        <w:rPr>
          <w:rFonts w:eastAsia="Cambria"/>
          <w:b/>
          <w:color w:val="4F81BD"/>
          <w:sz w:val="26"/>
          <w:szCs w:val="26"/>
        </w:rPr>
      </w:pPr>
      <w:bookmarkStart w:id="94" w:name="_Toc22639615"/>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94"/>
      <w:proofErr w:type="gramEnd"/>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w:t>
      </w:r>
      <w:r w:rsidRPr="0029618A">
        <w:rPr>
          <w:rFonts w:eastAsia="Times New Roman"/>
          <w:color w:val="00000A"/>
          <w:sz w:val="24"/>
          <w:szCs w:val="24"/>
          <w:highlight w:val="white"/>
        </w:rPr>
        <w:lastRenderedPageBreak/>
        <w:t xml:space="preserve">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6EAE3F25" wp14:editId="2DB9559E">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0" cstate="print"/>
                    <a:srcRect/>
                    <a:stretch>
                      <a:fillRect/>
                    </a:stretch>
                  </pic:blipFill>
                  <pic:spPr>
                    <a:xfrm>
                      <a:off x="0" y="0"/>
                      <a:ext cx="5734050" cy="37592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Pr="0029618A">
        <w:rPr>
          <w:rFonts w:eastAsia="Times New Roman"/>
          <w:i/>
          <w:color w:val="00000A"/>
          <w:sz w:val="24"/>
          <w:szCs w:val="24"/>
        </w:rPr>
        <w:t>Жулиа</w:t>
      </w:r>
      <w:proofErr w:type="spellEnd"/>
      <w:r w:rsidRPr="0029618A">
        <w:rPr>
          <w:rFonts w:eastAsia="Times New Roman"/>
          <w:i/>
          <w:color w:val="00000A"/>
          <w:sz w:val="24"/>
          <w:szCs w:val="24"/>
        </w:rPr>
        <w:t xml:space="preserve">, фрактальная губка </w:t>
      </w:r>
      <w:proofErr w:type="spellStart"/>
      <w:r w:rsidRPr="0029618A">
        <w:rPr>
          <w:rFonts w:eastAsia="Times New Roman"/>
          <w:i/>
          <w:color w:val="00000A"/>
          <w:sz w:val="24"/>
          <w:szCs w:val="24"/>
        </w:rPr>
        <w:t>Менгера</w:t>
      </w:r>
      <w:proofErr w:type="spellEnd"/>
      <w:r w:rsidRPr="0029618A">
        <w:rPr>
          <w:rFonts w:eastAsia="Times New Roman"/>
          <w:i/>
          <w:color w:val="00000A"/>
          <w:sz w:val="24"/>
          <w:szCs w:val="24"/>
        </w:rPr>
        <w:t xml:space="preserve"> в трёхмерном пространстве.</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w:t>
      </w:r>
      <w:r w:rsidRPr="0029618A">
        <w:rPr>
          <w:rFonts w:eastAsia="Times New Roman"/>
          <w:color w:val="00000A"/>
          <w:sz w:val="24"/>
          <w:szCs w:val="24"/>
          <w:highlight w:val="white"/>
        </w:rPr>
        <w:lastRenderedPageBreak/>
        <w:t xml:space="preserve">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xml:space="preserve">» — это </w:t>
      </w:r>
      <w:r w:rsidRPr="0029618A">
        <w:rPr>
          <w:rFonts w:eastAsia="Times New Roman"/>
          <w:color w:val="00000A"/>
          <w:sz w:val="24"/>
          <w:szCs w:val="24"/>
          <w:highlight w:val="white"/>
        </w:rPr>
        <w:lastRenderedPageBreak/>
        <w:t>точный математический термин, означающий, что событие является дополнением подмножества вероятностного пространства нулевой меры.</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8"/>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 </w:t>
      </w:r>
      <w:r>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rsidR="00FC10F8" w:rsidRPr="0029618A" w:rsidRDefault="00FC10F8" w:rsidP="00FC10F8">
      <w:pPr>
        <w:pStyle w:val="2"/>
        <w:spacing w:before="200" w:after="0"/>
        <w:ind w:firstLine="397"/>
        <w:jc w:val="both"/>
        <w:rPr>
          <w:rFonts w:eastAsia="Cambria"/>
          <w:b/>
          <w:color w:val="4F81BD"/>
          <w:sz w:val="26"/>
          <w:szCs w:val="26"/>
        </w:rPr>
      </w:pPr>
      <w:bookmarkStart w:id="95" w:name="_Toc22639616"/>
      <w:r w:rsidRPr="0029618A">
        <w:rPr>
          <w:rFonts w:eastAsia="Cambria"/>
          <w:b/>
          <w:color w:val="4F81BD"/>
          <w:sz w:val="26"/>
          <w:szCs w:val="26"/>
        </w:rPr>
        <w:t>О коварстве географических карт</w:t>
      </w:r>
      <w:bookmarkEnd w:id="95"/>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То место, куда направляется турист, чаще всего оказывается либо на сгибе карты, либо на краю листа.</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мы можем счесть, что закон т</w:t>
      </w:r>
      <w:proofErr w:type="spellStart"/>
      <w:r w:rsidRPr="0029618A">
        <w:rPr>
          <w:rFonts w:eastAsia="Times New Roman"/>
          <w:color w:val="00000A"/>
          <w:sz w:val="24"/>
          <w:szCs w:val="24"/>
          <w:highlight w:val="white"/>
        </w:rPr>
        <w:t>уриста</w:t>
      </w:r>
      <w:proofErr w:type="spellEnd"/>
      <w:r w:rsidRPr="0029618A">
        <w:rPr>
          <w:rFonts w:eastAsia="Times New Roman"/>
          <w:color w:val="00000A"/>
          <w:sz w:val="24"/>
          <w:szCs w:val="24"/>
          <w:highlight w:val="white"/>
        </w:rPr>
        <w:t xml:space="preserve">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3A166CE2" wp14:editId="095BF5D1">
            <wp:extent cx="4335145" cy="3307715"/>
            <wp:effectExtent l="0" t="0" r="0" b="0"/>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1" cstate="print"/>
                    <a:srcRect/>
                    <a:stretch>
                      <a:fillRect/>
                    </a:stretch>
                  </pic:blipFill>
                  <pic:spPr>
                    <a:xfrm>
                      <a:off x="0" y="0"/>
                      <a:ext cx="4335145" cy="330771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highlight w:val="white"/>
        </w:rPr>
      </w:pPr>
      <w:proofErr w:type="gramStart"/>
      <w:r w:rsidRPr="0029618A">
        <w:rPr>
          <w:rFonts w:eastAsia="Times New Roman"/>
          <w:i/>
          <w:color w:val="00000A"/>
          <w:sz w:val="24"/>
          <w:szCs w:val="24"/>
          <w:highlight w:val="white"/>
        </w:rPr>
        <w:t>Серым</w:t>
      </w:r>
      <w:proofErr w:type="gramEnd"/>
      <w:r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Pr>
          <w:rFonts w:eastAsia="Times New Roman"/>
          <w:i/>
          <w:color w:val="00000A"/>
          <w:sz w:val="24"/>
          <w:szCs w:val="24"/>
          <w:highlight w:val="white"/>
        </w:rPr>
        <w:t xml:space="preserve"> размерами </w:t>
      </w:r>
      <w:r w:rsidRPr="0029618A">
        <w:rPr>
          <w:rFonts w:eastAsia="Times New Roman"/>
          <w:i/>
          <w:color w:val="00000A"/>
          <w:sz w:val="24"/>
          <w:szCs w:val="24"/>
          <w:highlight w:val="white"/>
        </w:rPr>
        <w:t xml:space="preserve">  40</w:t>
      </w:r>
      <w:r>
        <w:rPr>
          <w:rFonts w:eastAsia="Times New Roman"/>
          <w:i/>
          <w:color w:val="00000A"/>
          <w:sz w:val="24"/>
          <w:szCs w:val="24"/>
          <w:highlight w:val="white"/>
        </w:rPr>
        <w:t>×50</w:t>
      </w:r>
      <w:r w:rsidRPr="0029618A">
        <w:rPr>
          <w:rFonts w:eastAsia="Times New Roman"/>
          <w:i/>
          <w:color w:val="00000A"/>
          <w:sz w:val="24"/>
          <w:szCs w:val="24"/>
          <w:highlight w:val="white"/>
        </w:rPr>
        <w:t xml:space="preserve"> см, она имеет размер, слегка превышающий 3 см.</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w:t>
      </w:r>
      <w:r w:rsidRPr="0029618A">
        <w:rPr>
          <w:rFonts w:eastAsia="Times New Roman"/>
          <w:color w:val="00000A"/>
          <w:sz w:val="24"/>
          <w:szCs w:val="24"/>
          <w:highlight w:val="white"/>
        </w:rPr>
        <w:lastRenderedPageBreak/>
        <w:t xml:space="preserve">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w:t>
      </w:r>
      <w:commentRangeStart w:id="96"/>
      <w:commentRangeStart w:id="97"/>
      <w:r w:rsidRPr="0029618A">
        <w:rPr>
          <w:rFonts w:eastAsia="Times New Roman"/>
          <w:color w:val="00000A"/>
          <w:sz w:val="24"/>
          <w:szCs w:val="24"/>
          <w:highlight w:val="white"/>
        </w:rPr>
        <w:t>карты</w:t>
      </w:r>
      <w:commentRangeEnd w:id="96"/>
      <w:r>
        <w:rPr>
          <w:rStyle w:val="a9"/>
        </w:rPr>
        <w:commentReference w:id="96"/>
      </w:r>
      <w:commentRangeEnd w:id="97"/>
      <w:ins w:id="98" w:author="СБ" w:date="2019-11-15T11:32:00Z">
        <w:r w:rsidR="00301D5F">
          <w:rPr>
            <w:rFonts w:eastAsia="Times New Roman"/>
            <w:color w:val="00000A"/>
            <w:sz w:val="24"/>
            <w:szCs w:val="24"/>
          </w:rPr>
          <w:t xml:space="preserve"> </w:t>
        </w:r>
        <w:r w:rsidR="00301D5F">
          <w:rPr>
            <w:rFonts w:eastAsia="Times New Roman"/>
            <w:color w:val="00000A"/>
            <w:sz w:val="24"/>
            <w:szCs w:val="24"/>
            <w:lang w:val="en-US"/>
          </w:rPr>
          <w:t>S</w:t>
        </w:r>
      </w:ins>
      <w:r>
        <w:rPr>
          <w:rStyle w:val="a9"/>
        </w:rPr>
        <w:commentReference w:id="97"/>
      </w:r>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объекта</w:t>
      </w:r>
      <w:proofErr w:type="gramEnd"/>
      <w:r w:rsidRPr="0029618A">
        <w:rPr>
          <w:rFonts w:eastAsia="Times New Roman"/>
          <w:color w:val="00000A"/>
          <w:sz w:val="24"/>
          <w:szCs w:val="24"/>
          <w:highlight w:val="white"/>
        </w:rPr>
        <w:t>: </w:t>
      </w:r>
    </w:p>
    <w:p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79EDAE8C" wp14:editId="2E4E2A3F">
            <wp:extent cx="3393111" cy="3197218"/>
            <wp:effectExtent l="0" t="0" r="0" b="0"/>
            <wp:docPr id="105" name="image88.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9mtg_arh5sm4l_gg1lxl2kbpqqy.png"/>
                    <pic:cNvPicPr preferRelativeResize="0"/>
                  </pic:nvPicPr>
                  <pic:blipFill>
                    <a:blip r:embed="rId22" cstate="print"/>
                    <a:srcRect/>
                    <a:stretch>
                      <a:fillRect/>
                    </a:stretch>
                  </pic:blipFill>
                  <pic:spPr>
                    <a:xfrm>
                      <a:off x="0" y="0"/>
                      <a:ext cx="3393111" cy="319721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Pr="0029618A">
        <w:rPr>
          <w:rFonts w:eastAsia="Times New Roman"/>
          <w:i/>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99" w:name="_Toc22639617"/>
      <w:r w:rsidRPr="0029618A">
        <w:rPr>
          <w:rFonts w:eastAsia="Cambria"/>
          <w:b/>
          <w:color w:val="4F81BD"/>
          <w:sz w:val="26"/>
          <w:szCs w:val="26"/>
        </w:rPr>
        <w:t>Проверяем честность реальной монеты</w:t>
      </w:r>
      <w:bookmarkEnd w:id="99"/>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w:t>
      </w:r>
      <w:r w:rsidRPr="0029618A">
        <w:rPr>
          <w:rFonts w:eastAsia="Times New Roman"/>
          <w:color w:val="00000A"/>
          <w:sz w:val="24"/>
          <w:szCs w:val="24"/>
          <w:highlight w:val="white"/>
        </w:rPr>
        <w:lastRenderedPageBreak/>
        <w:t>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то благодаря свойству аддитивности, площ</w:t>
      </w:r>
      <w:proofErr w:type="spellStart"/>
      <w:r w:rsidRPr="0029618A">
        <w:rPr>
          <w:rFonts w:eastAsia="Times New Roman"/>
          <w:color w:val="00000A"/>
          <w:sz w:val="24"/>
          <w:szCs w:val="24"/>
          <w:highlight w:val="white"/>
        </w:rPr>
        <w:t>адь</w:t>
      </w:r>
      <w:proofErr w:type="spellEnd"/>
      <w:r w:rsidRPr="0029618A">
        <w:rPr>
          <w:rFonts w:eastAsia="Times New Roman"/>
          <w:color w:val="00000A"/>
          <w:sz w:val="24"/>
          <w:szCs w:val="24"/>
          <w:highlight w:val="white"/>
        </w:rPr>
        <w:t xml:space="preserve">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w:t>
      </w:r>
      <w:proofErr w:type="spellStart"/>
      <w:r w:rsidRPr="0029618A">
        <w:rPr>
          <w:rFonts w:eastAsia="Times New Roman"/>
          <w:color w:val="00000A"/>
          <w:sz w:val="24"/>
          <w:szCs w:val="24"/>
          <w:highlight w:val="white"/>
        </w:rPr>
        <w:t>от</w:t>
      </w:r>
      <w:proofErr w:type="spellEnd"/>
      <w:r w:rsidRPr="0029618A">
        <w:rPr>
          <w:rFonts w:eastAsia="Times New Roman"/>
          <w:color w:val="00000A"/>
          <w:sz w:val="24"/>
          <w:szCs w:val="24"/>
          <w:highlight w:val="white"/>
        </w:rPr>
        <w:t xml:space="preserve">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xml:space="preserve">), показывает, что при ручном </w:t>
      </w:r>
      <w:r w:rsidRPr="0029618A">
        <w:rPr>
          <w:rFonts w:eastAsia="Times New Roman"/>
          <w:color w:val="00000A"/>
          <w:sz w:val="24"/>
          <w:szCs w:val="24"/>
          <w:highlight w:val="white"/>
        </w:rPr>
        <w:lastRenderedPageBreak/>
        <w:t>подбрасывании из позиции «орел сверху» вероятность выпадения «орла» составляет 51%. К смыслу этого результата мы ещё вернёмся.</w:t>
      </w:r>
    </w:p>
    <w:p w:rsidR="00FC10F8" w:rsidRPr="0029618A" w:rsidRDefault="00FC10F8" w:rsidP="00FC10F8">
      <w:pPr>
        <w:pStyle w:val="2"/>
        <w:spacing w:before="200" w:after="0"/>
        <w:ind w:firstLine="397"/>
        <w:jc w:val="both"/>
        <w:rPr>
          <w:rFonts w:eastAsia="Cambria"/>
          <w:b/>
          <w:color w:val="4F81BD"/>
          <w:sz w:val="26"/>
          <w:szCs w:val="26"/>
        </w:rPr>
      </w:pPr>
      <w:bookmarkStart w:id="100" w:name="_Toc22639618"/>
      <w:r w:rsidRPr="0029618A">
        <w:rPr>
          <w:rFonts w:eastAsia="Cambria"/>
          <w:b/>
          <w:color w:val="4F81BD"/>
          <w:sz w:val="26"/>
          <w:szCs w:val="26"/>
        </w:rPr>
        <w:t>Откуда же берётся случайность?</w:t>
      </w:r>
      <w:bookmarkEnd w:id="100"/>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07B77042" wp14:editId="235A3E63">
            <wp:extent cx="3538220" cy="3201670"/>
            <wp:effectExtent l="0" t="0" r="0" b="0"/>
            <wp:docPr id="24" name="image13.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buter\2018-12-13_19-02-54.png"/>
                    <pic:cNvPicPr preferRelativeResize="0"/>
                  </pic:nvPicPr>
                  <pic:blipFill>
                    <a:blip r:embed="rId23" cstate="print"/>
                    <a:srcRect/>
                    <a:stretch>
                      <a:fillRect/>
                    </a:stretch>
                  </pic:blipFill>
                  <pic:spPr>
                    <a:xfrm>
                      <a:off x="0" y="0"/>
                      <a:ext cx="3538220" cy="320167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Pr="0029618A">
        <w:rPr>
          <w:rFonts w:eastAsia="Times New Roman"/>
          <w:i/>
          <w:color w:val="00000A"/>
          <w:sz w:val="24"/>
          <w:szCs w:val="24"/>
          <w:highlight w:val="white"/>
        </w:rPr>
        <w:t>Дюффинга</w:t>
      </w:r>
      <w:proofErr w:type="spellEnd"/>
      <w:r w:rsidRPr="0029618A">
        <w:rPr>
          <w:rFonts w:eastAsia="Times New Roman"/>
          <w:i/>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w:t>
      </w:r>
      <w:r w:rsidRPr="0029618A">
        <w:rPr>
          <w:rFonts w:eastAsia="Times New Roman"/>
          <w:color w:val="00000A"/>
          <w:sz w:val="24"/>
          <w:szCs w:val="24"/>
          <w:highlight w:val="white"/>
        </w:rPr>
        <w:lastRenderedPageBreak/>
        <w:t xml:space="preserve">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58182E76" wp14:editId="32BB3E2F">
            <wp:simplePos x="0" y="0"/>
            <wp:positionH relativeFrom="column">
              <wp:posOffset>3208020</wp:posOffset>
            </wp:positionH>
            <wp:positionV relativeFrom="paragraph">
              <wp:posOffset>709800</wp:posOffset>
            </wp:positionV>
            <wp:extent cx="2437130" cy="2235200"/>
            <wp:effectExtent l="0" t="0" r="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 cstate="print"/>
                    <a:srcRect/>
                    <a:stretch>
                      <a:fillRect/>
                    </a:stretch>
                  </pic:blipFill>
                  <pic:spPr>
                    <a:xfrm>
                      <a:off x="0" y="0"/>
                      <a:ext cx="2437130" cy="2235200"/>
                    </a:xfrm>
                    <a:prstGeom prst="rect">
                      <a:avLst/>
                    </a:prstGeom>
                    <a:ln/>
                  </pic:spPr>
                </pic:pic>
              </a:graphicData>
            </a:graphic>
          </wp:anchor>
        </w:drawing>
      </w:r>
    </w:p>
    <w:p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4D5855" wp14:editId="364284C1">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5" cstate="print"/>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30EBABB8" wp14:editId="5C276FE2">
            <wp:extent cx="2146935" cy="2146935"/>
            <wp:effectExtent l="0" t="0" r="0" b="0"/>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6" cstate="print"/>
                    <a:srcRect/>
                    <a:stretch>
                      <a:fillRect/>
                    </a:stretch>
                  </pic:blipFill>
                  <pic:spPr>
                    <a:xfrm>
                      <a:off x="0" y="0"/>
                      <a:ext cx="2146935" cy="214693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rsidR="00FC10F8" w:rsidRPr="0029618A" w:rsidRDefault="00FC10F8" w:rsidP="00FC10F8">
      <w:pPr>
        <w:pStyle w:val="2"/>
        <w:spacing w:before="200" w:after="0"/>
        <w:ind w:firstLine="397"/>
        <w:jc w:val="both"/>
        <w:rPr>
          <w:rFonts w:eastAsia="Cambria"/>
          <w:b/>
          <w:color w:val="4F81BD"/>
          <w:sz w:val="26"/>
          <w:szCs w:val="26"/>
        </w:rPr>
      </w:pPr>
      <w:bookmarkStart w:id="101" w:name="_Toc22639619"/>
      <w:r w:rsidRPr="0029618A">
        <w:rPr>
          <w:rFonts w:eastAsia="Cambria"/>
          <w:b/>
          <w:color w:val="4F81BD"/>
          <w:sz w:val="26"/>
          <w:szCs w:val="26"/>
        </w:rPr>
        <w:t>От монеток к бабочкам и самой судьбе</w:t>
      </w:r>
      <w:bookmarkEnd w:id="101"/>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rsidR="00FC10F8" w:rsidRPr="0029618A" w:rsidRDefault="00FC10F8" w:rsidP="00FC10F8">
      <w:pPr>
        <w:spacing w:line="288" w:lineRule="auto"/>
        <w:ind w:firstLine="397"/>
        <w:jc w:val="both"/>
        <w:rPr>
          <w:rFonts w:eastAsia="Times New Roman"/>
          <w:color w:val="00000A"/>
          <w:sz w:val="24"/>
          <w:szCs w:val="24"/>
        </w:rPr>
      </w:pPr>
    </w:p>
    <w:p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6FFC1A39" wp14:editId="3586F6D7">
            <wp:extent cx="3568720" cy="3051860"/>
            <wp:effectExtent l="0" t="0" r="0" b="0"/>
            <wp:docPr id="111" name="image97.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7.png" descr="C:\tmp\podlost\ToH\html\figures\buter\xz_fr1uqxevsvvaq9orghxxbqda.png"/>
                    <pic:cNvPicPr preferRelativeResize="0"/>
                  </pic:nvPicPr>
                  <pic:blipFill>
                    <a:blip r:embed="rId27" cstate="print"/>
                    <a:srcRect/>
                    <a:stretch>
                      <a:fillRect/>
                    </a:stretch>
                  </pic:blipFill>
                  <pic:spPr>
                    <a:xfrm>
                      <a:off x="0" y="0"/>
                      <a:ext cx="3568720" cy="305186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rsidR="00FC10F8" w:rsidRPr="0029618A" w:rsidRDefault="00FC10F8" w:rsidP="00FC10F8">
      <w:pPr>
        <w:spacing w:line="240" w:lineRule="auto"/>
        <w:ind w:firstLine="397"/>
        <w:jc w:val="center"/>
        <w:rPr>
          <w:rFonts w:eastAsia="Times New Roman"/>
          <w:color w:val="00000A"/>
          <w:sz w:val="24"/>
          <w:szCs w:val="24"/>
        </w:rPr>
      </w:pP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w:t>
      </w:r>
      <w:r w:rsidRPr="0029618A">
        <w:rPr>
          <w:rFonts w:eastAsia="Times New Roman"/>
          <w:color w:val="00000A"/>
          <w:sz w:val="24"/>
          <w:szCs w:val="24"/>
          <w:highlight w:val="white"/>
        </w:rPr>
        <w:lastRenderedPageBreak/>
        <w:t xml:space="preserve">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rsidR="00FC10F8" w:rsidRPr="0029618A" w:rsidRDefault="00FC10F8" w:rsidP="00FC10F8">
      <w:pPr>
        <w:pStyle w:val="1"/>
        <w:spacing w:before="600" w:after="480"/>
        <w:jc w:val="center"/>
        <w:rPr>
          <w:rFonts w:eastAsia="Cambria"/>
          <w:b/>
        </w:rPr>
      </w:pPr>
      <w:bookmarkStart w:id="102" w:name="_Toc22639620"/>
      <w:r w:rsidRPr="0029618A">
        <w:rPr>
          <w:rFonts w:eastAsia="Cambria"/>
          <w:b/>
        </w:rPr>
        <w:t>Головокружительный полёт</w:t>
      </w:r>
      <w:r w:rsidRPr="0029618A">
        <w:rPr>
          <w:rFonts w:eastAsia="Cambria"/>
          <w:b/>
        </w:rPr>
        <w:br/>
        <w:t>бутерброда с маслом</w:t>
      </w:r>
      <w:bookmarkEnd w:id="102"/>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9"/>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xml:space="preserve">: на какой бы планете ни возникли антропоморфные существа, живущие в атмосфере, они будут обречены на закон </w:t>
      </w:r>
      <w:commentRangeStart w:id="103"/>
      <w:r w:rsidRPr="0029618A">
        <w:rPr>
          <w:rFonts w:eastAsia="Times New Roman"/>
          <w:sz w:val="24"/>
          <w:szCs w:val="24"/>
        </w:rPr>
        <w:t>бутерброда</w:t>
      </w:r>
      <w:commentRangeEnd w:id="103"/>
      <w:r>
        <w:rPr>
          <w:rStyle w:val="a9"/>
        </w:rPr>
        <w:commentReference w:id="103"/>
      </w:r>
      <w:commentRangeStart w:id="104"/>
      <w:r w:rsidRPr="0029618A">
        <w:rPr>
          <w:rFonts w:eastAsia="Times New Roman"/>
          <w:sz w:val="24"/>
          <w:szCs w:val="24"/>
        </w:rPr>
        <w:t>.</w:t>
      </w:r>
      <w:commentRangeEnd w:id="104"/>
      <w:r>
        <w:rPr>
          <w:rStyle w:val="a9"/>
        </w:rPr>
        <w:commentReference w:id="104"/>
      </w:r>
      <w:r w:rsidRPr="0029618A">
        <w:rPr>
          <w:rFonts w:eastAsia="Times New Roman"/>
          <w:sz w:val="24"/>
          <w:szCs w:val="24"/>
        </w:rPr>
        <w:t xml:space="preserve"> После такого триумфа бесполезных исследований можно бы тему и закрыть, но зачем </w:t>
      </w:r>
      <w:r w:rsidRPr="0029618A">
        <w:rPr>
          <w:rFonts w:eastAsia="Times New Roman"/>
          <w:sz w:val="24"/>
          <w:szCs w:val="24"/>
        </w:rPr>
        <w:lastRenderedPageBreak/>
        <w:t>упускать возможность рассмотреть на примере занятной задачки интересные и объективно полезные методы!</w:t>
      </w:r>
    </w:p>
    <w:p w:rsidR="00FC10F8" w:rsidRPr="0029618A" w:rsidRDefault="00FC10F8" w:rsidP="00FC10F8">
      <w:pPr>
        <w:pStyle w:val="2"/>
        <w:spacing w:before="200" w:after="0"/>
        <w:ind w:firstLine="397"/>
        <w:jc w:val="both"/>
        <w:rPr>
          <w:rFonts w:eastAsia="Cambria"/>
          <w:b/>
          <w:color w:val="4F81BD"/>
          <w:sz w:val="26"/>
          <w:szCs w:val="26"/>
        </w:rPr>
      </w:pPr>
      <w:bookmarkStart w:id="105" w:name="_Toc22639621"/>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105"/>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rsidR="00FC10F8" w:rsidRPr="0029618A" w:rsidRDefault="00FC10F8" w:rsidP="00FC10F8">
      <w:pPr>
        <w:ind w:firstLine="397"/>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6E446E24" wp14:editId="52425DFA">
            <wp:extent cx="3064669" cy="193450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cstate="print"/>
                    <a:srcRect/>
                    <a:stretch>
                      <a:fillRect/>
                    </a:stretch>
                  </pic:blipFill>
                  <pic:spPr>
                    <a:xfrm>
                      <a:off x="0" y="0"/>
                      <a:ext cx="3064669" cy="1934509"/>
                    </a:xfrm>
                    <a:prstGeom prst="rect">
                      <a:avLst/>
                    </a:prstGeom>
                    <a:ln/>
                  </pic:spPr>
                </pic:pic>
              </a:graphicData>
            </a:graphic>
          </wp:inline>
        </w:drawing>
      </w:r>
    </w:p>
    <w:p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Математические эксперименты с бутербродами.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rsidR="00FC10F8" w:rsidRPr="0029618A" w:rsidRDefault="00FC10F8" w:rsidP="00FC10F8">
      <w:pPr>
        <w:pStyle w:val="2"/>
        <w:pBdr>
          <w:top w:val="nil"/>
          <w:left w:val="nil"/>
          <w:bottom w:val="nil"/>
          <w:right w:val="nil"/>
          <w:between w:val="nil"/>
        </w:pBdr>
        <w:spacing w:line="288" w:lineRule="auto"/>
        <w:ind w:firstLine="397"/>
        <w:jc w:val="both"/>
      </w:pPr>
      <w:bookmarkStart w:id="106" w:name="_Toc22639622"/>
      <w:r w:rsidRPr="0029618A">
        <w:rPr>
          <w:rFonts w:eastAsia="Cambria"/>
          <w:b/>
          <w:color w:val="4F81BD"/>
          <w:sz w:val="26"/>
          <w:szCs w:val="26"/>
        </w:rPr>
        <w:lastRenderedPageBreak/>
        <w:t>Как правильно говорить о случайных величинах</w:t>
      </w:r>
      <w:bookmarkEnd w:id="106"/>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w:t>
      </w:r>
      <w:proofErr w:type="gramStart"/>
      <w:r>
        <w:rPr>
          <w:rFonts w:eastAsia="Times New Roman"/>
          <w:sz w:val="24"/>
          <w:szCs w:val="24"/>
        </w:rPr>
        <w:t>целом</w:t>
      </w:r>
      <w:proofErr w:type="gramEnd"/>
      <w:r w:rsidRPr="0029618A">
        <w:rPr>
          <w:rFonts w:eastAsia="Times New Roman"/>
          <w:sz w:val="24"/>
          <w:szCs w:val="24"/>
        </w:rPr>
        <w:t xml:space="preserve"> </w:t>
      </w:r>
      <w:commentRangeStart w:id="107"/>
      <w:r w:rsidRPr="0029618A">
        <w:rPr>
          <w:rFonts w:eastAsia="Times New Roman"/>
          <w:sz w:val="24"/>
          <w:szCs w:val="24"/>
        </w:rPr>
        <w:t>то</w:t>
      </w:r>
      <w:commentRangeEnd w:id="107"/>
      <w:r>
        <w:rPr>
          <w:rStyle w:val="a9"/>
        </w:rPr>
        <w:commentReference w:id="107"/>
      </w:r>
      <w:commentRangeStart w:id="108"/>
      <w:r w:rsidRPr="0029618A">
        <w:rPr>
          <w:rFonts w:eastAsia="Times New Roman"/>
          <w:sz w:val="24"/>
          <w:szCs w:val="24"/>
        </w:rPr>
        <w:t xml:space="preserve"> </w:t>
      </w:r>
      <w:commentRangeEnd w:id="108"/>
      <w:r w:rsidR="002876AF">
        <w:rPr>
          <w:rStyle w:val="a9"/>
        </w:rPr>
        <w:commentReference w:id="108"/>
      </w:r>
      <w:r w:rsidRPr="0029618A">
        <w:rPr>
          <w:rFonts w:eastAsia="Times New Roman"/>
          <w:sz w:val="24"/>
          <w:szCs w:val="24"/>
        </w:rPr>
        <w:t>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w:t>
      </w:r>
      <w:r w:rsidRPr="0029618A">
        <w:rPr>
          <w:rFonts w:eastAsia="Times New Roman"/>
          <w:sz w:val="24"/>
          <w:szCs w:val="24"/>
        </w:rPr>
        <w:lastRenderedPageBreak/>
        <w:t xml:space="preserve">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jc w:val="center"/>
        <w:rPr>
          <w:rFonts w:eastAsia="Times New Roman"/>
          <w:i/>
          <w:sz w:val="24"/>
          <w:szCs w:val="24"/>
        </w:rPr>
      </w:pPr>
      <w:r>
        <w:rPr>
          <w:rFonts w:eastAsia="Times New Roman"/>
          <w:i/>
          <w:noProof/>
          <w:sz w:val="24"/>
          <w:szCs w:val="24"/>
        </w:rPr>
        <w:drawing>
          <wp:inline distT="0" distB="0" distL="0" distR="0" wp14:anchorId="17CFEF7C" wp14:editId="1F23142F">
            <wp:extent cx="5724525" cy="2590800"/>
            <wp:effectExtent l="0" t="0" r="9525" b="0"/>
            <wp:docPr id="26" name="Рисунок 26" descr="C:\tmp\podlost\ToH\work\figures\buter\2019-10-27_15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7_15203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rsidTr="00333E94">
        <w:trPr>
          <w:jc w:val="center"/>
        </w:trPr>
        <w:tc>
          <w:tcPr>
            <w:tcW w:w="213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rsidTr="00333E94">
        <w:trPr>
          <w:jc w:val="center"/>
        </w:trPr>
        <w:tc>
          <w:tcPr>
            <w:tcW w:w="213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rsidR="00FC10F8" w:rsidRPr="0029618A" w:rsidRDefault="00FC10F8" w:rsidP="00FC10F8">
      <w:pPr>
        <w:spacing w:line="288" w:lineRule="auto"/>
        <w:ind w:firstLine="397"/>
        <w:jc w:val="center"/>
        <w:rPr>
          <w:rFonts w:eastAsia="Times New Roman"/>
          <w:i/>
          <w:sz w:val="24"/>
          <w:szCs w:val="24"/>
        </w:rPr>
      </w:pPr>
    </w:p>
    <w:p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Примеры представления распределений различных случайных величин.</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w:t>
      </w:r>
      <w:r>
        <w:rPr>
          <w:rFonts w:eastAsia="Times New Roman"/>
          <w:sz w:val="24"/>
          <w:szCs w:val="24"/>
        </w:rPr>
        <w:lastRenderedPageBreak/>
        <w:t xml:space="preserve">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 xml:space="preserve">знакомого каждому студенту, прикоснувшемуся к математической </w:t>
      </w:r>
      <w:commentRangeStart w:id="109"/>
      <w:commentRangeStart w:id="110"/>
      <w:r w:rsidRPr="0029618A">
        <w:rPr>
          <w:rFonts w:eastAsia="Times New Roman"/>
          <w:sz w:val="24"/>
          <w:szCs w:val="24"/>
        </w:rPr>
        <w:t>статистике</w:t>
      </w:r>
      <w:commentRangeEnd w:id="109"/>
      <w:r>
        <w:rPr>
          <w:rStyle w:val="a9"/>
        </w:rPr>
        <w:commentReference w:id="109"/>
      </w:r>
      <w:commentRangeEnd w:id="110"/>
      <w:r>
        <w:rPr>
          <w:rStyle w:val="a9"/>
        </w:rPr>
        <w:commentReference w:id="110"/>
      </w:r>
      <w:r w:rsidRPr="0029618A">
        <w:rPr>
          <w:rFonts w:eastAsia="Times New Roman"/>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w:t>
      </w:r>
      <w:commentRangeStart w:id="111"/>
      <w:del w:id="112" w:author="СБ" w:date="2019-11-15T11:39:00Z">
        <w:r w:rsidRPr="00C7708C" w:rsidDel="009027E9">
          <w:rPr>
            <w:rFonts w:eastAsia="Times New Roman"/>
            <w:strike/>
            <w:sz w:val="24"/>
            <w:szCs w:val="24"/>
          </w:rPr>
          <w:delText xml:space="preserve">Чаще всего бутерброды имеют размеры от </w:delText>
        </w:r>
        <m:oMath>
          <m:r>
            <w:rPr>
              <w:rFonts w:ascii="Cambria Math" w:eastAsia="Cambria Math" w:hAnsi="Cambria Math"/>
              <w:strike/>
              <w:sz w:val="24"/>
              <w:szCs w:val="24"/>
            </w:rPr>
            <m:t>6</m:t>
          </m:r>
        </m:oMath>
        <w:r w:rsidRPr="00C7708C" w:rsidDel="009027E9">
          <w:rPr>
            <w:rFonts w:eastAsia="Times New Roman"/>
            <w:strike/>
            <w:sz w:val="24"/>
            <w:szCs w:val="24"/>
          </w:rPr>
          <w:delText xml:space="preserve"> до </w:delText>
        </w:r>
        <m:oMath>
          <m:r>
            <w:rPr>
              <w:rFonts w:ascii="Cambria Math" w:eastAsia="Cambria Math" w:hAnsi="Cambria Math"/>
              <w:strike/>
              <w:sz w:val="24"/>
              <w:szCs w:val="24"/>
            </w:rPr>
            <m:t>10</m:t>
          </m:r>
        </m:oMath>
        <w:r w:rsidRPr="00C7708C" w:rsidDel="009027E9">
          <w:rPr>
            <w:rFonts w:eastAsia="Times New Roman"/>
            <w:strike/>
            <w:sz w:val="24"/>
            <w:szCs w:val="24"/>
          </w:rPr>
          <w:delText> </w:delText>
        </w:r>
        <w:commentRangeStart w:id="113"/>
        <w:r w:rsidRPr="00C7708C" w:rsidDel="009027E9">
          <w:rPr>
            <w:rFonts w:eastAsia="Times New Roman"/>
            <w:strike/>
            <w:sz w:val="24"/>
            <w:szCs w:val="24"/>
          </w:rPr>
          <w:delText>см</w:delText>
        </w:r>
        <w:commentRangeEnd w:id="113"/>
        <w:r w:rsidR="009027E9" w:rsidDel="009027E9">
          <w:rPr>
            <w:rStyle w:val="a9"/>
          </w:rPr>
          <w:commentReference w:id="113"/>
        </w:r>
        <w:r w:rsidRPr="00C7708C" w:rsidDel="009027E9">
          <w:rPr>
            <w:rFonts w:eastAsia="Times New Roman"/>
            <w:strike/>
            <w:sz w:val="24"/>
            <w:szCs w:val="24"/>
          </w:rPr>
          <w:delText>.</w:delText>
        </w:r>
        <w:r w:rsidRPr="0029618A" w:rsidDel="009027E9">
          <w:rPr>
            <w:rFonts w:eastAsia="Times New Roman"/>
            <w:sz w:val="24"/>
            <w:szCs w:val="24"/>
          </w:rPr>
          <w:delText xml:space="preserve"> </w:delText>
        </w:r>
        <w:commentRangeEnd w:id="111"/>
        <w:r w:rsidDel="009027E9">
          <w:rPr>
            <w:rStyle w:val="a9"/>
          </w:rPr>
          <w:commentReference w:id="111"/>
        </w:r>
      </w:del>
      <w:r w:rsidRPr="0029618A">
        <w:rPr>
          <w:rFonts w:eastAsia="Times New Roman"/>
          <w:sz w:val="24"/>
          <w:szCs w:val="24"/>
        </w:rPr>
        <w:t xml:space="preserve">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r w:rsidRPr="0029618A">
        <w:rPr>
          <w:noProof/>
        </w:rPr>
        <w:drawing>
          <wp:anchor distT="0" distB="0" distL="114300" distR="114300" simplePos="0" relativeHeight="251660288" behindDoc="0" locked="0" layoutInCell="1" allowOverlap="1" wp14:anchorId="247ECEAE" wp14:editId="2FCBB1E5">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1" name="image60.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60.png" descr="C:\tmp\podlost\ToH\html\figures\buter\2018-12-12_11-51-36.png"/>
                    <pic:cNvPicPr preferRelativeResize="0"/>
                  </pic:nvPicPr>
                  <pic:blipFill>
                    <a:blip r:embed="rId30" cstate="print"/>
                    <a:srcRect/>
                    <a:stretch>
                      <a:fillRect/>
                    </a:stretch>
                  </pic:blipFill>
                  <pic:spPr>
                    <a:xfrm>
                      <a:off x="0" y="0"/>
                      <a:ext cx="3131185" cy="2106930"/>
                    </a:xfrm>
                    <a:prstGeom prst="rect">
                      <a:avLst/>
                    </a:prstGeom>
                    <a:ln/>
                  </pic:spPr>
                </pic:pic>
              </a:graphicData>
            </a:graphic>
          </wp:anchor>
        </w:drawing>
      </w:r>
    </w:p>
    <w:p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rsidR="00FC10F8" w:rsidRPr="0029618A" w:rsidRDefault="00FC10F8" w:rsidP="00FC10F8">
      <w:pPr>
        <w:spacing w:line="288" w:lineRule="auto"/>
        <w:jc w:val="both"/>
        <w:rPr>
          <w:rFonts w:eastAsia="Times New Roman"/>
          <w:sz w:val="24"/>
          <w:szCs w:val="24"/>
        </w:rPr>
      </w:pPr>
      <w:r w:rsidRPr="00C7708C">
        <w:rPr>
          <w:sz w:val="24"/>
          <w:szCs w:val="24"/>
        </w:rPr>
        <w:t>В случае равномерного распределения на некотором отрезке</w:t>
      </w:r>
      <w:proofErr w:type="gramStart"/>
      <w:r w:rsidRPr="00C7708C">
        <w:rPr>
          <w:sz w:val="24"/>
          <w:szCs w:val="24"/>
        </w:rPr>
        <w:t xml:space="preserve"> </w:t>
      </w:r>
      <m:oMath>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m:t>
        </m:r>
      </m:oMath>
      <w:r w:rsidRPr="00C7708C">
        <w:rPr>
          <w:sz w:val="24"/>
          <w:szCs w:val="24"/>
        </w:rPr>
        <w:t xml:space="preserve"> </w:t>
      </w:r>
      <w:proofErr w:type="gramEnd"/>
      <w:r w:rsidRPr="00C7708C">
        <w:rPr>
          <w:sz w:val="24"/>
          <w:szCs w:val="24"/>
        </w:rPr>
        <w:t xml:space="preserve">случайная величина имеет всюду одинаковую плотность равную </w:t>
      </w:r>
      <m:oMath>
        <m:r>
          <w:rPr>
            <w:rFonts w:ascii="Cambria Math" w:hAnsi="Cambria Math"/>
            <w:sz w:val="24"/>
            <w:szCs w:val="24"/>
          </w:rPr>
          <m:t>1/(</m:t>
        </m:r>
        <m:r>
          <w:rPr>
            <w:rFonts w:ascii="Cambria Math" w:hAnsi="Cambria Math"/>
            <w:sz w:val="24"/>
            <w:szCs w:val="24"/>
            <w:lang w:val="en-US"/>
          </w:rPr>
          <m:t>b</m:t>
        </m:r>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m:t>
        </m:r>
      </m:oMath>
      <w:r w:rsidRPr="00C7708C">
        <w:rPr>
          <w:sz w:val="24"/>
          <w:szCs w:val="24"/>
        </w:rPr>
        <w:t>. В этом случае</w:t>
      </w:r>
      <w:r>
        <w:rPr>
          <w:sz w:val="24"/>
          <w:szCs w:val="24"/>
        </w:rPr>
        <w:t xml:space="preserve"> плотность</w:t>
      </w:r>
      <w:r w:rsidRPr="00C7708C">
        <w:rPr>
          <w:sz w:val="24"/>
          <w:szCs w:val="24"/>
        </w:rPr>
        <w:t xml:space="preserve"> распределени</w:t>
      </w:r>
      <w:r>
        <w:rPr>
          <w:sz w:val="24"/>
          <w:szCs w:val="24"/>
        </w:rPr>
        <w:t>я</w:t>
      </w:r>
      <w:r w:rsidRPr="00C7708C">
        <w:rPr>
          <w:sz w:val="24"/>
          <w:szCs w:val="24"/>
        </w:rPr>
        <w:t xml:space="preserve"> имеет вид прямоугольника, а вероятность попасть в какой-нибудь отрезок пропорциональна его длине. Так</w:t>
      </w:r>
      <w:r>
        <w:t xml:space="preserve">ой </w:t>
      </w:r>
      <w:r>
        <w:rPr>
          <w:rFonts w:eastAsia="Times New Roman"/>
          <w:sz w:val="24"/>
          <w:szCs w:val="24"/>
        </w:rPr>
        <w:t>в</w:t>
      </w:r>
      <w:r w:rsidRPr="0029618A">
        <w:rPr>
          <w:rFonts w:eastAsia="Times New Roman"/>
          <w:sz w:val="24"/>
          <w:szCs w:val="24"/>
        </w:rPr>
        <w:t>ыбор не идеален</w:t>
      </w:r>
      <w:r>
        <w:rPr>
          <w:rFonts w:eastAsia="Times New Roman"/>
          <w:sz w:val="24"/>
          <w:szCs w:val="24"/>
        </w:rPr>
        <w:t>:</w:t>
      </w:r>
      <w:r w:rsidRPr="0029618A">
        <w:rPr>
          <w:rFonts w:eastAsia="Times New Roman"/>
          <w:sz w:val="24"/>
          <w:szCs w:val="24"/>
        </w:rPr>
        <w:t xml:space="preserve"> всё же </w:t>
      </w:r>
      <w:r>
        <w:rPr>
          <w:rFonts w:eastAsia="Times New Roman"/>
          <w:sz w:val="24"/>
          <w:szCs w:val="24"/>
        </w:rPr>
        <w:t>средние</w:t>
      </w:r>
      <w:r w:rsidRPr="0029618A">
        <w:rPr>
          <w:rFonts w:eastAsia="Times New Roman"/>
          <w:sz w:val="24"/>
          <w:szCs w:val="24"/>
        </w:rPr>
        <w:t xml:space="preserve"> бутерброды мы встречаем чаще </w:t>
      </w:r>
      <w:proofErr w:type="gramStart"/>
      <w:r w:rsidRPr="0029618A">
        <w:rPr>
          <w:rFonts w:eastAsia="Times New Roman"/>
          <w:sz w:val="24"/>
          <w:szCs w:val="24"/>
        </w:rPr>
        <w:t>крошечных</w:t>
      </w:r>
      <w:proofErr w:type="gramEnd"/>
      <w:r w:rsidRPr="0029618A">
        <w:rPr>
          <w:rFonts w:eastAsia="Times New Roman"/>
          <w:sz w:val="24"/>
          <w:szCs w:val="24"/>
        </w:rPr>
        <w:t xml:space="preserve"> или гигантских. Но позже мы увидим, что это слабое место можно изящно обойти.</w:t>
      </w:r>
    </w:p>
    <w:p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Pr="0029618A">
        <w:rPr>
          <w:rFonts w:eastAsia="Times New Roman"/>
          <w:sz w:val="24"/>
          <w:szCs w:val="24"/>
        </w:rPr>
        <w:t xml:space="preserve"> до </w:t>
      </w:r>
      <m:oMath>
        <m:r>
          <w:rPr>
            <w:rFonts w:ascii="Cambria Math" w:eastAsia="Cambria Math" w:hAnsi="Cambria Math"/>
            <w:sz w:val="24"/>
            <w:szCs w:val="24"/>
          </w:rPr>
          <m:t>0.9</m:t>
        </m:r>
      </m:oMath>
      <w:r w:rsidRPr="0029618A">
        <w:rPr>
          <w:rFonts w:eastAsia="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sz w:val="24"/>
            <w:szCs w:val="24"/>
          </w:rPr>
          <m:t>0.3</m:t>
        </m:r>
      </m:oMath>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commentRangeStart w:id="114"/>
      <w:r w:rsidRPr="0029618A">
        <w:rPr>
          <w:rFonts w:eastAsia="Times New Roman"/>
          <w:sz w:val="24"/>
          <w:szCs w:val="24"/>
        </w:rPr>
        <w:t>поможет</w:t>
      </w:r>
      <w:commentRangeEnd w:id="114"/>
      <w:r>
        <w:rPr>
          <w:rStyle w:val="a9"/>
        </w:rPr>
        <w:commentReference w:id="114"/>
      </w:r>
      <w:r w:rsidRPr="0029618A">
        <w:rPr>
          <w:rFonts w:eastAsia="Times New Roman"/>
          <w:sz w:val="24"/>
          <w:szCs w:val="24"/>
        </w:rPr>
        <w:t xml:space="preserve"> </w:t>
      </w:r>
      <w:r w:rsidRPr="0029618A">
        <w:rPr>
          <w:rFonts w:eastAsia="Times New Roman"/>
          <w:sz w:val="24"/>
          <w:szCs w:val="24"/>
        </w:rPr>
        <w:lastRenderedPageBreak/>
        <w:t xml:space="preserve">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Pr="0029618A">
        <w:rPr>
          <w:noProof/>
        </w:rPr>
        <w:drawing>
          <wp:anchor distT="0" distB="0" distL="114300" distR="114300" simplePos="0" relativeHeight="251661312" behindDoc="0" locked="0" layoutInCell="1" allowOverlap="1" wp14:anchorId="14B40B49" wp14:editId="5A219F8C">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1" name="image33.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33.png" descr="C:\tmp\podlost\ToH\html\figures\buter\2018-12-12_11-44-44.png"/>
                    <pic:cNvPicPr preferRelativeResize="0"/>
                  </pic:nvPicPr>
                  <pic:blipFill>
                    <a:blip r:embed="rId31" cstate="print"/>
                    <a:srcRect/>
                    <a:stretch>
                      <a:fillRect/>
                    </a:stretch>
                  </pic:blipFill>
                  <pic:spPr>
                    <a:xfrm>
                      <a:off x="0" y="0"/>
                      <a:ext cx="3180080" cy="2130425"/>
                    </a:xfrm>
                    <a:prstGeom prst="rect">
                      <a:avLst/>
                    </a:prstGeom>
                    <a:ln/>
                  </pic:spPr>
                </pic:pic>
              </a:graphicData>
            </a:graphic>
          </wp:anchor>
        </w:drawing>
      </w:r>
    </w:p>
    <w:p w:rsidR="00FC10F8" w:rsidRPr="0029618A" w:rsidRDefault="00FC10F8" w:rsidP="00FC10F8">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rsidR="00FC10F8" w:rsidRPr="0029618A" w:rsidRDefault="00FC10F8" w:rsidP="00FC10F8">
      <w:pPr>
        <w:spacing w:line="288" w:lineRule="auto"/>
        <w:ind w:firstLine="397"/>
        <w:jc w:val="both"/>
        <w:rPr>
          <w:rFonts w:eastAsia="Times New Roman"/>
          <w:sz w:val="24"/>
          <w:szCs w:val="24"/>
        </w:rPr>
      </w:pPr>
      <w:r>
        <w:rPr>
          <w:noProof/>
        </w:rPr>
        <w:drawing>
          <wp:anchor distT="0" distB="0" distL="114300" distR="114300" simplePos="0" relativeHeight="251682816" behindDoc="0" locked="0" layoutInCell="1" allowOverlap="1" wp14:anchorId="56F2B3C2" wp14:editId="37E6FF3B">
            <wp:simplePos x="0" y="0"/>
            <wp:positionH relativeFrom="column">
              <wp:posOffset>2600960</wp:posOffset>
            </wp:positionH>
            <wp:positionV relativeFrom="paragraph">
              <wp:posOffset>645795</wp:posOffset>
            </wp:positionV>
            <wp:extent cx="3122930" cy="2208530"/>
            <wp:effectExtent l="0" t="0" r="1270" b="1270"/>
            <wp:wrapSquare wrapText="bothSides"/>
            <wp:docPr id="110" name="Рисунок 110" descr="C:\tmp\podlost\ToH\work\figures\buter\2019-10-29_11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9_11505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293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18A">
        <w:rPr>
          <w:rFonts w:eastAsia="Cambria"/>
          <w:b/>
          <w:i/>
          <w:color w:val="4F81BD"/>
          <w:sz w:val="24"/>
          <w:szCs w:val="24"/>
        </w:rPr>
        <w:t>Начальная скорость</w:t>
      </w:r>
      <w:r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rsidR="00FC10F8" w:rsidRPr="0029618A" w:rsidRDefault="008022C6" w:rsidP="00FC10F8">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3DA4789" wp14:editId="57F72916">
            <wp:extent cx="4960144" cy="2657545"/>
            <wp:effectExtent l="0" t="0" r="0" b="0"/>
            <wp:docPr id="46" name="image40.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40.png" descr="C:\tmp\podlost\ToH\html\figures\buter\7znk29cv7cfnnbmeerouledyhma.png"/>
                    <pic:cNvPicPr preferRelativeResize="0"/>
                  </pic:nvPicPr>
                  <pic:blipFill>
                    <a:blip r:embed="rId33" cstate="print"/>
                    <a:srcRect/>
                    <a:stretch>
                      <a:fillRect/>
                    </a:stretch>
                  </pic:blipFill>
                  <pic:spPr>
                    <a:xfrm>
                      <a:off x="0" y="0"/>
                      <a:ext cx="4960144" cy="265754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commentRangeStart w:id="115"/>
      <w:proofErr w:type="gramStart"/>
      <w:r w:rsidRPr="0029618A">
        <w:rPr>
          <w:rFonts w:eastAsia="Times New Roman"/>
          <w:sz w:val="24"/>
          <w:szCs w:val="24"/>
        </w:rPr>
        <w:t>бутербродов</w:t>
      </w:r>
      <w:commentRangeEnd w:id="115"/>
      <w:proofErr w:type="gramEnd"/>
      <w:r>
        <w:rPr>
          <w:rStyle w:val="a9"/>
        </w:rPr>
        <w:commentReference w:id="115"/>
      </w:r>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commentRangeStart w:id="116"/>
      <w:ins w:id="117" w:author="СБ" w:date="2019-11-15T11:40:00Z">
        <w:r w:rsidR="00624A58">
          <w:rPr>
            <w:rStyle w:val="af0"/>
            <w:rFonts w:eastAsia="Times New Roman"/>
            <w:sz w:val="24"/>
            <w:szCs w:val="24"/>
          </w:rPr>
          <w:footnoteReference w:id="10"/>
        </w:r>
      </w:ins>
      <w:commentRangeEnd w:id="116"/>
      <w:ins w:id="124" w:author="СБ" w:date="2019-11-15T11:41:00Z">
        <w:r w:rsidR="00624A58">
          <w:rPr>
            <w:rStyle w:val="a9"/>
          </w:rPr>
          <w:commentReference w:id="116"/>
        </w:r>
      </w:ins>
      <w:r w:rsidRPr="0029618A">
        <w:rPr>
          <w:rFonts w:eastAsia="Times New Roman"/>
          <w:sz w:val="24"/>
          <w:szCs w:val="24"/>
        </w:rPr>
        <w:t xml:space="preserve"> Давайте увеличим число бросаний и посмотрим, что получится:</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AAF9EE6" wp14:editId="2E6FB73F">
            <wp:extent cx="5150796" cy="2751056"/>
            <wp:effectExtent l="0" t="0" r="0" b="0"/>
            <wp:docPr id="30" name="image21.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buter\jpc1v71j7vpaqh_ek0tsoeu4kkm.png"/>
                    <pic:cNvPicPr preferRelativeResize="0"/>
                  </pic:nvPicPr>
                  <pic:blipFill>
                    <a:blip r:embed="rId34" cstate="print"/>
                    <a:srcRect/>
                    <a:stretch>
                      <a:fillRect/>
                    </a:stretch>
                  </pic:blipFill>
                  <pic:spPr>
                    <a:xfrm>
                      <a:off x="0" y="0"/>
                      <a:ext cx="5150796" cy="2751056"/>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w:t>
      </w:r>
      <w:r>
        <w:rPr>
          <w:rFonts w:eastAsia="Times New Roman"/>
          <w:i/>
          <w:sz w:val="24"/>
          <w:szCs w:val="24"/>
        </w:rPr>
        <w:t>,</w:t>
      </w:r>
      <w:r w:rsidRPr="0029618A">
        <w:rPr>
          <w:rFonts w:eastAsia="Times New Roman"/>
          <w:i/>
          <w:sz w:val="24"/>
          <w:szCs w:val="24"/>
        </w:rPr>
        <w:t xml:space="preserve"> посчитанная для большего числа испытаний (по 500 на каждую высоту).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rsidR="00FC10F8" w:rsidRPr="0029618A" w:rsidRDefault="00FC10F8" w:rsidP="00FC10F8">
      <w:pPr>
        <w:pStyle w:val="2"/>
        <w:spacing w:before="200" w:after="0"/>
        <w:ind w:firstLine="397"/>
        <w:jc w:val="both"/>
        <w:rPr>
          <w:rFonts w:eastAsia="Cambria"/>
          <w:b/>
          <w:color w:val="4F81BD"/>
          <w:sz w:val="26"/>
          <w:szCs w:val="26"/>
        </w:rPr>
      </w:pPr>
      <w:bookmarkStart w:id="125" w:name="_Toc22639623"/>
      <w:r w:rsidRPr="0029618A">
        <w:rPr>
          <w:rFonts w:eastAsia="Cambria"/>
          <w:b/>
          <w:color w:val="4F81BD"/>
          <w:sz w:val="26"/>
          <w:szCs w:val="26"/>
        </w:rPr>
        <w:t>Как правильно задавать вопрос природе?</w:t>
      </w:r>
      <w:bookmarkEnd w:id="125"/>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1"/>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Ограничения, накладываемые размерностями на физические формулы, часто воспринимаются учениками и студентами как лишняя морока, за которой </w:t>
      </w:r>
      <w:r w:rsidRPr="0029618A">
        <w:rPr>
          <w:rFonts w:eastAsia="Times New Roman"/>
          <w:sz w:val="24"/>
          <w:szCs w:val="24"/>
        </w:rPr>
        <w:lastRenderedPageBreak/>
        <w:t>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Числа разные, но величина одна, и она не зависит от нашего выбора каких-то единиц.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rsidTr="00333E94">
        <w:trPr>
          <w:jc w:val="center"/>
        </w:trPr>
        <w:tc>
          <w:tcPr>
            <w:tcW w:w="3010" w:type="dxa"/>
            <w:tcBorders>
              <w:top w:val="single" w:sz="8" w:space="0" w:color="000000"/>
              <w:bottom w:val="single" w:sz="8" w:space="0" w:color="000000"/>
            </w:tcBorders>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rsidTr="00333E94">
        <w:trPr>
          <w:jc w:val="center"/>
        </w:trPr>
        <w:tc>
          <w:tcPr>
            <w:tcW w:w="3010" w:type="dxa"/>
            <w:tcBorders>
              <w:top w:val="single" w:sz="8" w:space="0" w:color="000000"/>
            </w:tcBorders>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rsidTr="00333E94">
        <w:trPr>
          <w:jc w:val="center"/>
        </w:trPr>
        <w:tc>
          <w:tcPr>
            <w:tcW w:w="3010" w:type="dxa"/>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rsidTr="00333E94">
        <w:trPr>
          <w:jc w:val="center"/>
        </w:trPr>
        <w:tc>
          <w:tcPr>
            <w:tcW w:w="3010" w:type="dxa"/>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rsidTr="00333E94">
        <w:trPr>
          <w:jc w:val="center"/>
        </w:trPr>
        <w:tc>
          <w:tcPr>
            <w:tcW w:w="3010" w:type="dxa"/>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rsidTr="00333E94">
        <w:trPr>
          <w:jc w:val="center"/>
        </w:trPr>
        <w:tc>
          <w:tcPr>
            <w:tcW w:w="3010" w:type="dxa"/>
            <w:tcBorders>
              <w:bottom w:val="single" w:sz="8" w:space="0" w:color="000000"/>
            </w:tcBorders>
            <w:vAlign w:val="center"/>
          </w:tcPr>
          <w:p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w:t>
      </w:r>
      <w:r w:rsidRPr="0029618A">
        <w:rPr>
          <w:rFonts w:eastAsia="Times New Roman"/>
          <w:sz w:val="24"/>
          <w:szCs w:val="24"/>
        </w:rPr>
        <w:lastRenderedPageBreak/>
        <w:t xml:space="preserve">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w:t>
      </w:r>
      <w:proofErr w:type="spellStart"/>
      <w:r w:rsidRPr="0029618A">
        <w:rPr>
          <w:rFonts w:eastAsia="Times New Roman"/>
          <w:sz w:val="24"/>
          <w:szCs w:val="24"/>
        </w:rPr>
        <w:t>акие-нибудь</w:t>
      </w:r>
      <w:proofErr w:type="spellEnd"/>
      <w:r w:rsidRPr="0029618A">
        <w:rPr>
          <w:rFonts w:eastAsia="Times New Roman"/>
          <w:sz w:val="24"/>
          <w:szCs w:val="24"/>
        </w:rPr>
        <w:t xml:space="preserve">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ED5AFA0" wp14:editId="36BF4865">
            <wp:extent cx="5247942" cy="3203522"/>
            <wp:effectExtent l="0" t="0" r="0" b="0"/>
            <wp:docPr id="119" name="image104.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4.png" descr="C:\tmp\podlost\ToH\html\figures\buter\2018-12-12_20-46-42.png"/>
                    <pic:cNvPicPr preferRelativeResize="0"/>
                  </pic:nvPicPr>
                  <pic:blipFill>
                    <a:blip r:embed="rId35" cstate="print"/>
                    <a:srcRect/>
                    <a:stretch>
                      <a:fillRect/>
                    </a:stretch>
                  </pic:blipFill>
                  <pic:spPr>
                    <a:xfrm>
                      <a:off x="0" y="0"/>
                      <a:ext cx="5247942" cy="3203522"/>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Pr>
          <w:rFonts w:eastAsia="Times New Roman"/>
          <w:i/>
          <w:sz w:val="24"/>
          <w:szCs w:val="24"/>
        </w:rPr>
        <w:t>определённой</w:t>
      </w:r>
      <w:r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Pr>
          <w:rFonts w:eastAsia="Times New Roman"/>
          <w:i/>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349182A" wp14:editId="0630FC6C">
            <wp:extent cx="4951991" cy="3029217"/>
            <wp:effectExtent l="0" t="0" r="0" b="0"/>
            <wp:docPr id="60" name="image42.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42.png" descr="C:\tmp\podlost\ToH\html\figures\buter\butterAll.png"/>
                    <pic:cNvPicPr preferRelativeResize="0"/>
                  </pic:nvPicPr>
                  <pic:blipFill>
                    <a:blip r:embed="rId36" cstate="print"/>
                    <a:srcRect/>
                    <a:stretch>
                      <a:fillRect/>
                    </a:stretch>
                  </pic:blipFill>
                  <pic:spPr>
                    <a:xfrm>
                      <a:off x="0" y="0"/>
                      <a:ext cx="4951991" cy="3029217"/>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бутерброда при падении с большой высоты.</w:t>
      </w:r>
    </w:p>
    <w:p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О чём это может говорить? Тот же ли это эффект, что и в случае с монеткой, когда при увеличении длите</w:t>
      </w:r>
      <w:proofErr w:type="spellStart"/>
      <w:r w:rsidRPr="0029618A">
        <w:rPr>
          <w:rFonts w:eastAsia="Times New Roman"/>
          <w:sz w:val="24"/>
          <w:szCs w:val="24"/>
        </w:rPr>
        <w:t>льности</w:t>
      </w:r>
      <w:proofErr w:type="spellEnd"/>
      <w:r w:rsidRPr="0029618A">
        <w:rPr>
          <w:rFonts w:eastAsia="Times New Roman"/>
          <w:sz w:val="24"/>
          <w:szCs w:val="24"/>
        </w:rPr>
        <w:t xml:space="preserve">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rsidR="00FC10F8" w:rsidRPr="0029618A" w:rsidRDefault="00FC10F8" w:rsidP="00FC10F8">
      <w:pPr>
        <w:pStyle w:val="2"/>
        <w:spacing w:before="200" w:after="0"/>
        <w:ind w:firstLine="397"/>
        <w:jc w:val="both"/>
        <w:rPr>
          <w:rFonts w:eastAsia="Cambria"/>
          <w:b/>
          <w:color w:val="4F81BD"/>
          <w:sz w:val="26"/>
          <w:szCs w:val="26"/>
        </w:rPr>
      </w:pPr>
      <w:bookmarkStart w:id="126" w:name="_Toc22639624"/>
      <w:r w:rsidRPr="0029618A">
        <w:rPr>
          <w:rFonts w:eastAsia="Cambria"/>
          <w:b/>
          <w:color w:val="4F81BD"/>
          <w:sz w:val="26"/>
          <w:szCs w:val="26"/>
        </w:rPr>
        <w:t>Ещё немного анализа размерностей</w:t>
      </w:r>
      <w:bookmarkEnd w:id="126"/>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rsidR="00FC10F8" w:rsidRPr="0029618A" w:rsidRDefault="00FC10F8" w:rsidP="00FC10F8">
      <w:pPr>
        <w:ind w:firstLine="397"/>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1. Угол поворота падающего бутерброда зависит от времени и угловой скорости</w:t>
      </w:r>
      <w:proofErr w:type="gramStart"/>
      <w:r w:rsidRPr="0029618A">
        <w:rPr>
          <w:rFonts w:eastAsia="Times New Roman"/>
          <w:sz w:val="24"/>
          <w:szCs w:val="24"/>
        </w:rPr>
        <w:t xml:space="preserve">: </w:t>
      </w:r>
      <w:proofErr w:type="gramEnd"/>
    </w:p>
    <w:p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w:lastRenderedPageBreak/>
          <m:t>φ</m:t>
        </m:r>
        <m:r>
          <w:rPr>
            <w:rFonts w:ascii="Cambria Math" w:eastAsia="Cambria Math" w:hAnsi="Cambria Math"/>
            <w:sz w:val="24"/>
            <w:szCs w:val="24"/>
          </w:rPr>
          <m:t>=tω</m:t>
        </m:r>
      </m:oMath>
      <w:r w:rsidRPr="0029618A">
        <w:rPr>
          <w:rFonts w:eastAsia="Times New Roman"/>
          <w:i/>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rsidR="00FC10F8" w:rsidRPr="0029618A" w:rsidRDefault="008022C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r>
        <w:rPr>
          <w:rFonts w:eastAsia="Times New Roman"/>
          <w:sz w:val="24"/>
          <w:szCs w:val="24"/>
        </w:rPr>
        <w:t xml:space="preserve">части </w:t>
      </w:r>
      <w:r w:rsidRPr="0029618A">
        <w:rPr>
          <w:rFonts w:eastAsia="Times New Roman"/>
          <w:sz w:val="24"/>
          <w:szCs w:val="24"/>
        </w:rPr>
        <w:t>бутерброда, лежавш</w:t>
      </w:r>
      <w:r>
        <w:rPr>
          <w:rFonts w:eastAsia="Times New Roman"/>
          <w:sz w:val="24"/>
          <w:szCs w:val="24"/>
        </w:rPr>
        <w:t>ей</w:t>
      </w:r>
      <w:r w:rsidRPr="0029618A">
        <w:rPr>
          <w:rFonts w:eastAsia="Times New Roman"/>
          <w:sz w:val="24"/>
          <w:szCs w:val="24"/>
        </w:rPr>
        <w:t xml:space="preserve"> на столе. Здесь 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w:t>
      </w:r>
      <w:proofErr w:type="spellStart"/>
      <w:r w:rsidRPr="0029618A">
        <w:rPr>
          <w:rFonts w:eastAsia="Times New Roman"/>
          <w:sz w:val="24"/>
          <w:szCs w:val="24"/>
        </w:rPr>
        <w:t>ревращается</w:t>
      </w:r>
      <w:proofErr w:type="spellEnd"/>
      <w:r w:rsidRPr="0029618A">
        <w:rPr>
          <w:rFonts w:eastAsia="Times New Roman"/>
          <w:sz w:val="24"/>
          <w:szCs w:val="24"/>
        </w:rPr>
        <w:t xml:space="preserve">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w:t>
      </w:r>
      <w:proofErr w:type="spellStart"/>
      <w:r w:rsidRPr="0029618A">
        <w:rPr>
          <w:rFonts w:eastAsia="Times New Roman"/>
          <w:sz w:val="24"/>
          <w:szCs w:val="24"/>
        </w:rPr>
        <w:t>ычислять</w:t>
      </w:r>
      <w:proofErr w:type="spellEnd"/>
      <w:r w:rsidRPr="0029618A">
        <w:rPr>
          <w:rFonts w:eastAsia="Times New Roman"/>
          <w:sz w:val="24"/>
          <w:szCs w:val="24"/>
        </w:rPr>
        <w:t xml:space="preserve">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roofErr w:type="gramStart"/>
      <w:r w:rsidRPr="0029618A">
        <w:rPr>
          <w:rFonts w:eastAsia="Times New Roman"/>
          <w:sz w:val="24"/>
          <w:szCs w:val="24"/>
        </w:rPr>
        <w:t>:</w:t>
      </w:r>
      <w:proofErr w:type="gramEnd"/>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rsidR="00FC10F8" w:rsidRPr="0029618A" w:rsidRDefault="00FC10F8" w:rsidP="00FC10F8">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w:lastRenderedPageBreak/>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Pr>
          <w:rFonts w:eastAsia="Times New Roman"/>
          <w:sz w:val="24"/>
          <w:szCs w:val="24"/>
        </w:rPr>
        <w:t xml:space="preserve"> </w:t>
      </w:r>
    </w:p>
    <w:p w:rsidR="00FC10F8" w:rsidRPr="0029618A" w:rsidRDefault="008022C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Мы использовали союз «или», п</w:t>
      </w:r>
      <w:proofErr w:type="spellStart"/>
      <w:r w:rsidRPr="0029618A">
        <w:rPr>
          <w:rFonts w:eastAsia="Times New Roman"/>
          <w:sz w:val="24"/>
          <w:szCs w:val="24"/>
        </w:rPr>
        <w:t>ри</w:t>
      </w:r>
      <w:proofErr w:type="spellEnd"/>
      <w:r w:rsidRPr="0029618A">
        <w:rPr>
          <w:rFonts w:eastAsia="Times New Roman"/>
          <w:sz w:val="24"/>
          <w:szCs w:val="24"/>
        </w:rPr>
        <w:t xml:space="preserve">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rsidR="00FC10F8" w:rsidRPr="0029618A" w:rsidRDefault="008022C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05063B3" wp14:editId="470D80CD">
            <wp:extent cx="4353975" cy="2597190"/>
            <wp:effectExtent l="0" t="0" r="0" b="0"/>
            <wp:docPr id="96" name="image76.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76.png" descr="C:\tmp\podlost\ToH\html\figures\buter\2018-12-12_20-31-57.png"/>
                    <pic:cNvPicPr preferRelativeResize="0"/>
                  </pic:nvPicPr>
                  <pic:blipFill>
                    <a:blip r:embed="rId37" cstate="print"/>
                    <a:srcRect/>
                    <a:stretch>
                      <a:fillRect/>
                    </a:stretch>
                  </pic:blipFill>
                  <pic:spPr>
                    <a:xfrm>
                      <a:off x="0" y="0"/>
                      <a:ext cx="4353975" cy="259719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приближается 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Если мы забудем про несчастный бутерброд и продолжим гра</w:t>
      </w:r>
      <w:proofErr w:type="spellStart"/>
      <w:r w:rsidRPr="0029618A">
        <w:rPr>
          <w:rFonts w:eastAsia="Times New Roman"/>
          <w:sz w:val="24"/>
          <w:szCs w:val="24"/>
        </w:rPr>
        <w:t>фик</w:t>
      </w:r>
      <w:proofErr w:type="spellEnd"/>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2"/>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xml:space="preserve">. Больше он нам не понадобится, так что если вас </w:t>
      </w:r>
      <w:r w:rsidRPr="0029618A">
        <w:rPr>
          <w:rFonts w:eastAsia="Times New Roman"/>
          <w:sz w:val="24"/>
          <w:szCs w:val="24"/>
        </w:rPr>
        <w:lastRenderedPageBreak/>
        <w:t>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rsidR="00FC10F8" w:rsidRPr="0029618A" w:rsidRDefault="00FC10F8" w:rsidP="00FC10F8">
      <w:pPr>
        <w:pStyle w:val="2"/>
        <w:spacing w:before="200" w:after="0"/>
        <w:ind w:firstLine="397"/>
        <w:jc w:val="both"/>
        <w:rPr>
          <w:rFonts w:eastAsia="Cambria"/>
          <w:b/>
          <w:color w:val="4F81BD"/>
          <w:sz w:val="26"/>
          <w:szCs w:val="26"/>
        </w:rPr>
      </w:pPr>
      <w:bookmarkStart w:id="127" w:name="_Toc22639625"/>
      <w:r w:rsidRPr="0029618A">
        <w:rPr>
          <w:rFonts w:eastAsia="Cambria"/>
          <w:b/>
          <w:color w:val="4F81BD"/>
          <w:sz w:val="26"/>
          <w:szCs w:val="26"/>
        </w:rPr>
        <w:t>Виновато ли масло?</w:t>
      </w:r>
      <w:bookmarkEnd w:id="127"/>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w:t>
      </w:r>
      <w:r w:rsidRPr="0029618A">
        <w:rPr>
          <w:rFonts w:eastAsia="Times New Roman"/>
          <w:sz w:val="24"/>
          <w:szCs w:val="24"/>
        </w:rPr>
        <w:lastRenderedPageBreak/>
        <w:t xml:space="preserve">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C1309D8" wp14:editId="316D8759">
            <wp:extent cx="3669506" cy="2184600"/>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8" cstate="print"/>
                    <a:srcRect/>
                    <a:stretch>
                      <a:fillRect/>
                    </a:stretch>
                  </pic:blipFill>
                  <pic:spPr>
                    <a:xfrm>
                      <a:off x="0" y="0"/>
                      <a:ext cx="3669506" cy="21846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Силы, приводящие воздушный шар в устойчивое положение.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w:t>
      </w:r>
      <w:proofErr w:type="spellStart"/>
      <w:r w:rsidRPr="0029618A">
        <w:rPr>
          <w:rFonts w:eastAsia="Times New Roman"/>
          <w:sz w:val="24"/>
          <w:szCs w:val="24"/>
        </w:rPr>
        <w:t>ина</w:t>
      </w:r>
      <w:proofErr w:type="spellEnd"/>
      <w:r w:rsidRPr="0029618A">
        <w:rPr>
          <w:rFonts w:eastAsia="Times New Roman"/>
          <w:sz w:val="24"/>
          <w:szCs w:val="24"/>
        </w:rPr>
        <w:t xml:space="preserve">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Я написал здесь знак пропорциональности, поскольку коэффициенты сопротивления для пластинки, ра</w:t>
      </w:r>
      <w:proofErr w:type="spellStart"/>
      <w:r w:rsidRPr="0029618A">
        <w:rPr>
          <w:rFonts w:eastAsia="Times New Roman"/>
          <w:sz w:val="24"/>
          <w:szCs w:val="24"/>
        </w:rPr>
        <w:t>сположенной</w:t>
      </w:r>
      <w:proofErr w:type="spellEnd"/>
      <w:r w:rsidRPr="0029618A">
        <w:rPr>
          <w:rFonts w:eastAsia="Times New Roman"/>
          <w:sz w:val="24"/>
          <w:szCs w:val="24"/>
        </w:rPr>
        <w:t xml:space="preserve">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w:t>
      </w:r>
      <w:r w:rsidRPr="0029618A">
        <w:rPr>
          <w:rFonts w:eastAsia="Times New Roman"/>
          <w:sz w:val="24"/>
          <w:szCs w:val="24"/>
        </w:rPr>
        <w:lastRenderedPageBreak/>
        <w:t xml:space="preserve">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51EE401E" wp14:editId="3C1E901F">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9" cstate="print"/>
                    <a:srcRect/>
                    <a:stretch>
                      <a:fillRect/>
                    </a:stretch>
                  </pic:blipFill>
                  <pic:spPr>
                    <a:xfrm>
                      <a:off x="0" y="0"/>
                      <a:ext cx="1003935" cy="2663825"/>
                    </a:xfrm>
                    <a:prstGeom prst="rect">
                      <a:avLst/>
                    </a:prstGeom>
                    <a:ln/>
                  </pic:spPr>
                </pic:pic>
              </a:graphicData>
            </a:graphic>
          </wp:anchor>
        </w:drawing>
      </w:r>
    </w:p>
    <w:p w:rsidR="00FC10F8" w:rsidRPr="0029618A" w:rsidRDefault="008022C6" w:rsidP="00FC10F8">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rsidR="00FC10F8" w:rsidRPr="0029618A" w:rsidRDefault="00FC10F8" w:rsidP="00FC10F8">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rsidR="00FC10F8" w:rsidRPr="0029618A" w:rsidRDefault="008022C6" w:rsidP="00FC10F8">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w:t>
      </w:r>
      <w:commentRangeStart w:id="128"/>
      <w:commentRangeStart w:id="129"/>
      <w:r w:rsidRPr="0029618A">
        <w:rPr>
          <w:rFonts w:eastAsia="Times New Roman"/>
          <w:sz w:val="24"/>
          <w:szCs w:val="24"/>
        </w:rPr>
        <w:t>хлеба</w:t>
      </w:r>
      <w:commentRangeEnd w:id="128"/>
      <w:r>
        <w:rPr>
          <w:rStyle w:val="a9"/>
        </w:rPr>
        <w:commentReference w:id="128"/>
      </w:r>
      <w:commentRangeEnd w:id="129"/>
      <w:r>
        <w:rPr>
          <w:rStyle w:val="a9"/>
        </w:rPr>
        <w:commentReference w:id="129"/>
      </w:r>
      <w:r>
        <w:rPr>
          <w:rFonts w:eastAsia="Times New Roman"/>
          <w:sz w:val="24"/>
          <w:szCs w:val="24"/>
        </w:rPr>
        <w:t xml:space="preserve"> примерно </w:t>
      </w:r>
      <w:commentRangeStart w:id="130"/>
      <w:r>
        <w:rPr>
          <w:rFonts w:eastAsia="Times New Roman"/>
          <w:sz w:val="24"/>
          <w:szCs w:val="24"/>
        </w:rPr>
        <w:t>вдвое</w:t>
      </w:r>
      <w:commentRangeEnd w:id="130"/>
      <w:r>
        <w:rPr>
          <w:rStyle w:val="a9"/>
        </w:rPr>
        <w:commentReference w:id="130"/>
      </w:r>
      <w:commentRangeStart w:id="131"/>
      <w:r>
        <w:rPr>
          <w:rFonts w:eastAsia="Times New Roman"/>
          <w:sz w:val="24"/>
          <w:szCs w:val="24"/>
        </w:rPr>
        <w:t>.</w:t>
      </w:r>
      <w:commentRangeEnd w:id="131"/>
      <w:r w:rsidR="00624A58">
        <w:rPr>
          <w:rStyle w:val="a9"/>
        </w:rPr>
        <w:commentReference w:id="131"/>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w:t>
      </w:r>
      <w:r w:rsidRPr="0029618A">
        <w:rPr>
          <w:rFonts w:eastAsia="Times New Roman"/>
          <w:sz w:val="24"/>
          <w:szCs w:val="24"/>
        </w:rPr>
        <w:lastRenderedPageBreak/>
        <w:t>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rsidR="00FC10F8" w:rsidRPr="0029618A" w:rsidRDefault="00FC10F8" w:rsidP="00FC10F8">
      <w:pPr>
        <w:pStyle w:val="1"/>
        <w:spacing w:before="600" w:after="480"/>
        <w:jc w:val="center"/>
        <w:rPr>
          <w:rFonts w:eastAsia="Cambria"/>
          <w:b/>
          <w:color w:val="00000A"/>
        </w:rPr>
      </w:pPr>
      <w:bookmarkStart w:id="132" w:name="_Toc22639626"/>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132"/>
    </w:p>
    <w:p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3"/>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4"/>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w:t>
      </w:r>
      <w:proofErr w:type="spellStart"/>
      <w:r w:rsidRPr="0029618A">
        <w:rPr>
          <w:rFonts w:eastAsia="Times New Roman"/>
          <w:color w:val="00000A"/>
          <w:sz w:val="24"/>
          <w:szCs w:val="24"/>
          <w:highlight w:val="white"/>
        </w:rPr>
        <w:t>ного</w:t>
      </w:r>
      <w:proofErr w:type="spellEnd"/>
      <w:r w:rsidRPr="0029618A">
        <w:rPr>
          <w:rFonts w:eastAsia="Times New Roman"/>
          <w:color w:val="00000A"/>
          <w:sz w:val="24"/>
          <w:szCs w:val="24"/>
          <w:highlight w:val="white"/>
        </w:rPr>
        <w:t xml:space="preserve">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5"/>
      </w:r>
      <w:r w:rsidRPr="0029618A">
        <w:rPr>
          <w:rFonts w:eastAsia="Times New Roman"/>
          <w:color w:val="00000A"/>
          <w:sz w:val="24"/>
          <w:szCs w:val="24"/>
          <w:highlight w:val="white"/>
        </w:rPr>
        <w:t xml:space="preserve"> и привело примерно к тем же выводам.</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rsidR="00FC10F8" w:rsidRPr="0029618A" w:rsidRDefault="00FC10F8" w:rsidP="00FC10F8">
      <w:pPr>
        <w:pStyle w:val="2"/>
        <w:spacing w:before="200" w:after="0"/>
        <w:ind w:firstLine="397"/>
        <w:jc w:val="both"/>
        <w:rPr>
          <w:rFonts w:eastAsia="Cambria"/>
          <w:b/>
          <w:color w:val="4F81BD"/>
          <w:sz w:val="26"/>
          <w:szCs w:val="26"/>
        </w:rPr>
      </w:pPr>
      <w:bookmarkStart w:id="133" w:name="_Toc22639627"/>
      <w:r w:rsidRPr="0029618A">
        <w:rPr>
          <w:rFonts w:eastAsia="Cambria"/>
          <w:b/>
          <w:color w:val="4F81BD"/>
          <w:sz w:val="26"/>
          <w:szCs w:val="26"/>
        </w:rPr>
        <w:t>Слово в защиту статистики</w:t>
      </w:r>
      <w:bookmarkEnd w:id="133"/>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w:t>
      </w:r>
      <w:r w:rsidRPr="0029618A">
        <w:rPr>
          <w:rFonts w:eastAsia="Times New Roman"/>
          <w:color w:val="00000A"/>
          <w:sz w:val="24"/>
          <w:szCs w:val="24"/>
        </w:rPr>
        <w:lastRenderedPageBreak/>
        <w:t>описание случайного процесса! Случайное описание случайного процесса — ещё бы здесь не запутаться, а то и захотеть запутать намеренно!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ins w:id="134" w:author="СБ" w:date="2019-11-15T11:45:00Z">
        <w:r w:rsidR="00696F63">
          <w:rPr>
            <w:rFonts w:eastAsia="Times New Roman"/>
            <w:color w:val="00000A"/>
            <w:sz w:val="24"/>
            <w:szCs w:val="24"/>
          </w:rPr>
          <w:t xml:space="preserve">законы </w:t>
        </w:r>
      </w:ins>
      <w:r>
        <w:rPr>
          <w:rFonts w:eastAsia="Times New Roman"/>
          <w:color w:val="00000A"/>
          <w:sz w:val="24"/>
          <w:szCs w:val="24"/>
        </w:rPr>
        <w:t>и</w:t>
      </w:r>
      <w:del w:id="135" w:author="СБ" w:date="2019-11-15T11:46:00Z">
        <w:r w:rsidDel="00696F63">
          <w:rPr>
            <w:rFonts w:eastAsia="Times New Roman"/>
            <w:color w:val="00000A"/>
            <w:sz w:val="24"/>
            <w:szCs w:val="24"/>
          </w:rPr>
          <w:delText>ли</w:delText>
        </w:r>
      </w:del>
      <w:r>
        <w:rPr>
          <w:rFonts w:eastAsia="Times New Roman"/>
          <w:color w:val="00000A"/>
          <w:sz w:val="24"/>
          <w:szCs w:val="24"/>
        </w:rPr>
        <w:t xml:space="preserve"> </w:t>
      </w:r>
      <w:ins w:id="136" w:author="СБ" w:date="2019-11-15T11:46:00Z">
        <w:r w:rsidR="00696F63">
          <w:rPr>
            <w:rFonts w:eastAsia="Times New Roman"/>
            <w:color w:val="00000A"/>
            <w:sz w:val="24"/>
            <w:szCs w:val="24"/>
          </w:rPr>
          <w:t xml:space="preserve">наблюдаемые нами </w:t>
        </w:r>
      </w:ins>
      <w:r>
        <w:rPr>
          <w:rFonts w:eastAsia="Times New Roman"/>
          <w:color w:val="00000A"/>
          <w:sz w:val="24"/>
          <w:szCs w:val="24"/>
        </w:rPr>
        <w:t>экономические законы</w:t>
      </w:r>
      <w:r>
        <w:rPr>
          <w:rStyle w:val="a9"/>
        </w:rPr>
        <w:commentReference w:id="137"/>
      </w:r>
      <w:r>
        <w:rPr>
          <w:rStyle w:val="a9"/>
        </w:rPr>
        <w:commentReference w:id="138"/>
      </w:r>
      <w:r w:rsidRPr="0029618A">
        <w:rPr>
          <w:rFonts w:eastAsia="Times New Roman"/>
          <w:color w:val="00000A"/>
          <w:sz w:val="24"/>
          <w:szCs w:val="24"/>
        </w:rPr>
        <w:t xml:space="preserve"> </w:t>
      </w:r>
      <w:commentRangeStart w:id="139"/>
      <w:commentRangeStart w:id="140"/>
      <w:r w:rsidRPr="0029618A">
        <w:rPr>
          <w:rFonts w:eastAsia="Times New Roman"/>
          <w:color w:val="00000A"/>
          <w:sz w:val="24"/>
          <w:szCs w:val="24"/>
        </w:rPr>
        <w:t>строятся</w:t>
      </w:r>
      <w:commentRangeEnd w:id="139"/>
      <w:r>
        <w:rPr>
          <w:rStyle w:val="a9"/>
        </w:rPr>
        <w:commentReference w:id="139"/>
      </w:r>
      <w:commentRangeEnd w:id="140"/>
      <w:r w:rsidR="00696F63">
        <w:rPr>
          <w:rStyle w:val="a9"/>
        </w:rPr>
        <w:commentReference w:id="140"/>
      </w:r>
      <w:r w:rsidRPr="0029618A">
        <w:rPr>
          <w:rFonts w:eastAsia="Times New Roman"/>
          <w:color w:val="00000A"/>
          <w:sz w:val="24"/>
          <w:szCs w:val="24"/>
        </w:rPr>
        <w:t xml:space="preserve">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xml:space="preserve">. И пока речь идёт об искусстве, характере домашних любимцев или обсуждении политики, об этом можно сильно не беспокоиться. </w:t>
      </w:r>
      <w:r w:rsidRPr="0029618A">
        <w:rPr>
          <w:rFonts w:eastAsia="Times New Roman"/>
          <w:color w:val="00000A"/>
          <w:sz w:val="24"/>
          <w:szCs w:val="24"/>
        </w:rPr>
        <w:lastRenderedPageBreak/>
        <w:t>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rsidR="00FC10F8" w:rsidRPr="0029618A" w:rsidRDefault="00FC10F8" w:rsidP="00FC10F8">
      <w:pPr>
        <w:pStyle w:val="2"/>
        <w:spacing w:before="200" w:after="0"/>
        <w:ind w:firstLine="397"/>
        <w:jc w:val="both"/>
        <w:rPr>
          <w:rFonts w:eastAsia="Cambria"/>
          <w:b/>
          <w:color w:val="4F81BD"/>
          <w:sz w:val="26"/>
          <w:szCs w:val="26"/>
          <w:highlight w:val="white"/>
        </w:rPr>
      </w:pPr>
      <w:bookmarkStart w:id="141" w:name="_Toc22639628"/>
      <w:r w:rsidRPr="0029618A">
        <w:rPr>
          <w:rFonts w:eastAsia="Cambria"/>
          <w:b/>
          <w:color w:val="4F81BD"/>
          <w:sz w:val="26"/>
          <w:szCs w:val="26"/>
          <w:highlight w:val="white"/>
        </w:rPr>
        <w:t>Как возможность ошибиться делает науку наукой</w:t>
      </w:r>
      <w:bookmarkEnd w:id="141"/>
    </w:p>
    <w:p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rPr>
        <w:t xml:space="preserve"> </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w:t>
      </w:r>
      <m:oMath>
        <m:sSub>
          <m:sSubPr>
            <m:ctrlPr>
              <w:rPr>
                <w:rFonts w:ascii="Cambria Math" w:eastAsia="Times New Roman" w:hAnsi="Cambria Math"/>
                <w:i/>
                <w:color w:val="00000A"/>
                <w:szCs w:val="24"/>
              </w:rPr>
            </m:ctrlPr>
          </m:sSubPr>
          <m:e>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highlight w:val="white"/>
              </w:rPr>
              <m:t>= 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rPr>
          <m:t>+</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r>
          <w:rPr>
            <w:rFonts w:ascii="Cambria Math" w:eastAsia="Times New Roman" w:hAnsi="Cambria Math"/>
            <w:color w:val="00000A"/>
            <w:szCs w:val="24"/>
          </w:rPr>
          <m:t xml:space="preserve">. </m:t>
        </m:r>
      </m:oMath>
      <w:r w:rsidRPr="00696F63">
        <w:rPr>
          <w:rFonts w:eastAsia="Times New Roman"/>
          <w:color w:val="00000A"/>
          <w:szCs w:val="24"/>
          <w:highlight w:val="white"/>
        </w:rPr>
        <w:t xml:space="preserve">Тогда </w:t>
      </w:r>
    </w:p>
    <w:p w:rsidR="00FC10F8" w:rsidRPr="00696F63" w:rsidRDefault="008022C6"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lang w:val="en-US"/>
                </w:rPr>
              </m:ctrlPr>
            </m:fPr>
            <m:num>
              <m:sSub>
                <m:sSubPr>
                  <m:ctrlPr>
                    <w:rPr>
                      <w:rFonts w:ascii="Cambria Math" w:eastAsia="Times New Roman" w:hAnsi="Cambria Math"/>
                      <w:i/>
                      <w:color w:val="00000A"/>
                      <w:szCs w:val="24"/>
                      <w:lang w:val="en-US"/>
                    </w:rPr>
                  </m:ctrlPr>
                </m:sSubPr>
                <m:e>
                  <m:r>
                    <w:rPr>
                      <w:rFonts w:ascii="Cambria Math" w:eastAsia="Times New Roman" w:hAnsi="Cambria Math"/>
                      <w:color w:val="00000A"/>
                      <w:szCs w:val="24"/>
                      <w:lang w:val="en-US"/>
                    </w:rPr>
                    <m:t>S</m:t>
                  </m:r>
                </m:e>
                <m:sub>
                  <m:r>
                    <w:rPr>
                      <w:rFonts w:ascii="Cambria Math" w:eastAsia="Times New Roman" w:hAnsi="Cambria Math"/>
                      <w:color w:val="00000A"/>
                      <w:szCs w:val="24"/>
                      <w:lang w:val="en-US"/>
                    </w:rPr>
                    <m:t>n</m:t>
                  </m:r>
                </m:sub>
              </m:sSub>
            </m:num>
            <m:den>
              <m:r>
                <w:rPr>
                  <w:rFonts w:ascii="Cambria Math" w:eastAsia="Times New Roman" w:hAnsi="Cambria Math"/>
                  <w:color w:val="00000A"/>
                  <w:szCs w:val="24"/>
                  <w:lang w:val="en-US"/>
                </w:rPr>
                <m:t>n</m:t>
              </m:r>
            </m:den>
          </m:f>
          <m:r>
            <w:rPr>
              <w:rFonts w:ascii="Cambria Math" w:eastAsia="Times New Roman" w:hAnsi="Cambria Math"/>
              <w:color w:val="00000A"/>
              <w:szCs w:val="24"/>
              <w:lang w:val="en-US"/>
            </w:rPr>
            <m:t>→a, n →∞.</m:t>
          </m:r>
        </m:oMath>
      </m:oMathPara>
    </w:p>
    <w:p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w:t>
      </w:r>
      <w:r>
        <w:rPr>
          <w:rFonts w:eastAsia="Times New Roman"/>
          <w:color w:val="00000A"/>
          <w:sz w:val="24"/>
          <w:szCs w:val="24"/>
          <w:highlight w:val="white"/>
        </w:rPr>
        <w:lastRenderedPageBreak/>
        <w:t>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опять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и дисперсией </w:t>
      </w:r>
      <m:oMath>
        <m:sSup>
          <m:sSupPr>
            <m:ctrlPr>
              <w:rPr>
                <w:rFonts w:ascii="Cambria Math" w:eastAsia="Times New Roman" w:hAnsi="Cambria Math"/>
                <w:i/>
                <w:color w:val="00000A"/>
                <w:szCs w:val="24"/>
              </w:rPr>
            </m:ctrlPr>
          </m:sSupPr>
          <m:e>
            <m:r>
              <w:rPr>
                <w:rFonts w:ascii="Cambria Math" w:eastAsia="Times New Roman" w:hAnsi="Cambria Math"/>
                <w:color w:val="00000A"/>
                <w:szCs w:val="24"/>
                <w:highlight w:val="white"/>
              </w:rPr>
              <m:t>σ</m:t>
            </m:r>
            <m:ctrlPr>
              <w:rPr>
                <w:rFonts w:ascii="Cambria Math" w:eastAsia="Times New Roman" w:hAnsi="Cambria Math"/>
                <w:i/>
                <w:color w:val="00000A"/>
                <w:szCs w:val="24"/>
                <w:highlight w:val="white"/>
              </w:rPr>
            </m:ctrlPr>
          </m:e>
          <m:sup>
            <m:r>
              <w:rPr>
                <w:rFonts w:ascii="Cambria Math" w:eastAsia="Times New Roman" w:hAnsi="Cambria Math"/>
                <w:color w:val="00000A"/>
                <w:szCs w:val="24"/>
                <w:highlight w:val="white"/>
              </w:rPr>
              <m:t>2</m:t>
            </m:r>
          </m:sup>
        </m:sSup>
      </m:oMath>
      <w:r w:rsidRPr="00696F63">
        <w:rPr>
          <w:rFonts w:eastAsia="Times New Roman"/>
          <w:color w:val="00000A"/>
          <w:szCs w:val="24"/>
          <w:highlight w:val="white"/>
        </w:rPr>
        <w:t>. Тогда</w:t>
      </w:r>
    </w:p>
    <w:p w:rsidR="00FC10F8" w:rsidRPr="00696F63" w:rsidRDefault="008022C6"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rPr>
              </m:ctrlPr>
            </m:fPr>
            <m:num>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rPr>
                <m:t>-na</m:t>
              </m:r>
            </m:num>
            <m:den>
              <m:r>
                <w:rPr>
                  <w:rFonts w:ascii="Cambria Math" w:eastAsia="Times New Roman" w:hAnsi="Cambria Math"/>
                  <w:color w:val="00000A"/>
                  <w:szCs w:val="24"/>
                </w:rPr>
                <m:t>σ</m:t>
              </m:r>
              <m:rad>
                <m:radPr>
                  <m:degHide m:val="1"/>
                  <m:ctrlPr>
                    <w:rPr>
                      <w:rFonts w:ascii="Cambria Math" w:eastAsia="Times New Roman" w:hAnsi="Cambria Math"/>
                      <w:i/>
                      <w:color w:val="00000A"/>
                      <w:szCs w:val="24"/>
                    </w:rPr>
                  </m:ctrlPr>
                </m:radPr>
                <m:deg/>
                <m:e>
                  <m:r>
                    <w:rPr>
                      <w:rFonts w:ascii="Cambria Math" w:eastAsia="Times New Roman" w:hAnsi="Cambria Math"/>
                      <w:color w:val="00000A"/>
                      <w:szCs w:val="24"/>
                    </w:rPr>
                    <m:t>n</m:t>
                  </m:r>
                </m:e>
              </m:rad>
            </m:den>
          </m:f>
          <m:r>
            <w:rPr>
              <w:rFonts w:ascii="Cambria Math" w:eastAsia="Times New Roman" w:hAnsi="Cambria Math"/>
              <w:color w:val="00000A"/>
              <w:szCs w:val="24"/>
            </w:rPr>
            <m:t xml:space="preserve"> →</m:t>
          </m:r>
          <m:r>
            <w:rPr>
              <w:rFonts w:ascii="Cambria Math" w:eastAsia="Times New Roman" w:hAnsi="Cambria Math"/>
              <w:color w:val="00000A"/>
              <w:szCs w:val="24"/>
              <w:lang w:val="en-US"/>
            </w:rPr>
            <m:t>N</m:t>
          </m:r>
          <m:r>
            <w:rPr>
              <w:rFonts w:ascii="Cambria Math" w:eastAsia="Times New Roman" w:hAnsi="Cambria Math"/>
              <w:color w:val="00000A"/>
              <w:szCs w:val="24"/>
            </w:rPr>
            <m:t>(0,1)</m:t>
          </m:r>
          <m:r>
            <w:rPr>
              <w:rFonts w:ascii="Cambria Math" w:eastAsia="Times New Roman" w:hAnsi="Cambria Math"/>
              <w:color w:val="00000A"/>
              <w:szCs w:val="24"/>
              <w:lang w:val="en-US"/>
            </w:rPr>
            <m:t>, n →∞.</m:t>
          </m:r>
        </m:oMath>
      </m:oMathPara>
    </w:p>
    <w:p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m:oMath>
        <m:r>
          <w:rPr>
            <w:rFonts w:ascii="Cambria Math" w:eastAsia="Times New Roman" w:hAnsi="Cambria Math"/>
            <w:color w:val="00000A"/>
            <w:szCs w:val="24"/>
            <w:highlight w:val="white"/>
            <w:lang w:val="en-US"/>
          </w:rPr>
          <m:t>N</m:t>
        </m:r>
        <m:r>
          <w:rPr>
            <w:rFonts w:ascii="Cambria Math" w:eastAsia="Times New Roman" w:hAnsi="Cambria Math"/>
            <w:color w:val="00000A"/>
            <w:szCs w:val="24"/>
            <w:highlight w:val="white"/>
          </w:rPr>
          <m:t>(0,1)</m:t>
        </m:r>
      </m:oMath>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rsidR="00FC10F8" w:rsidRPr="000554BF"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n</m:t>
        </m:r>
      </m:oMath>
      <w:r>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 </w:t>
      </w:r>
      <m:oMath>
        <m:r>
          <w:rPr>
            <w:rFonts w:ascii="Cambria Math" w:eastAsia="Times New Roman" w:hAnsi="Cambria Math"/>
            <w:color w:val="00000A"/>
            <w:sz w:val="24"/>
            <w:szCs w:val="24"/>
            <w:highlight w:val="white"/>
          </w:rPr>
          <m:t>na</m:t>
        </m:r>
      </m:oMath>
      <w:r>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Pr>
          <w:rFonts w:eastAsia="Times New Roman"/>
          <w:color w:val="00000A"/>
          <w:sz w:val="24"/>
          <w:szCs w:val="24"/>
          <w:highlight w:val="white"/>
          <w:lang w:val="en-US"/>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Pr="004F39A6">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w:t>
      </w:r>
      <w:r w:rsidRPr="004F39A6">
        <w:rPr>
          <w:rFonts w:eastAsia="Times New Roman"/>
          <w:color w:val="00000A"/>
          <w:sz w:val="24"/>
          <w:szCs w:val="24"/>
          <w:highlight w:val="white"/>
        </w:rPr>
        <w:lastRenderedPageBreak/>
        <w:t xml:space="preserve">совсем, </w:t>
      </w:r>
      <w:r w:rsidRPr="00981EC9">
        <w:rPr>
          <w:rFonts w:eastAsia="Times New Roman"/>
          <w:color w:val="00000A"/>
          <w:sz w:val="24"/>
          <w:szCs w:val="24"/>
          <w:highlight w:val="white"/>
        </w:rPr>
        <w:t xml:space="preserve">иногда частично). Гипотеза – любое предположение о </w:t>
      </w:r>
      <w:r w:rsidRPr="00981EC9">
        <w:rPr>
          <w:rFonts w:ascii="Cambria Math" w:eastAsia="Times New Roman" w:hAnsi="Cambria Math" w:cs="Cambria Math"/>
          <w:color w:val="00000A"/>
          <w:sz w:val="24"/>
          <w:szCs w:val="24"/>
          <w:highlight w:val="white"/>
        </w:rPr>
        <w:t>ℙ</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 xml:space="preserve">предположение, что </w:t>
      </w:r>
      <w:r w:rsidRPr="00C7708C">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 xml:space="preserve">Сложная гипотеза – предположение, что </w:t>
      </w:r>
      <w:r w:rsidRPr="003B78D6">
        <w:rPr>
          <w:rFonts w:ascii="Cambria Math" w:eastAsia="Times New Roman" w:hAnsi="Cambria Math" w:cs="Cambria Math"/>
          <w:color w:val="00000A"/>
          <w:sz w:val="24"/>
          <w:szCs w:val="24"/>
          <w:highlight w:val="white"/>
        </w:rPr>
        <w:t>ℙ</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Чем не закон подлости</w:t>
      </w:r>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sidRPr="0029618A">
        <w:rPr>
          <w:rFonts w:eastAsia="Times New Roman"/>
          <w:i/>
          <w:color w:val="00000A"/>
          <w:sz w:val="24"/>
          <w:szCs w:val="24"/>
          <w:highlight w:val="white"/>
        </w:rPr>
        <w:t>естественным</w:t>
      </w:r>
      <w:r w:rsidRPr="0029618A">
        <w:rPr>
          <w:rFonts w:eastAsia="Times New Roman"/>
          <w:color w:val="00000A"/>
          <w:sz w:val="24"/>
          <w:szCs w:val="24"/>
          <w:highlight w:val="white"/>
        </w:rPr>
        <w:t xml:space="preserve"> наукам, а к </w:t>
      </w:r>
      <w:r w:rsidRPr="0029618A">
        <w:rPr>
          <w:rFonts w:eastAsia="Times New Roman"/>
          <w:color w:val="00000A"/>
          <w:sz w:val="24"/>
          <w:szCs w:val="24"/>
        </w:rPr>
        <w:t>формальным</w:t>
      </w:r>
      <w:r w:rsidRPr="0029618A">
        <w:rPr>
          <w:rFonts w:eastAsia="Times New Roman"/>
          <w:color w:val="00000A"/>
          <w:sz w:val="24"/>
          <w:szCs w:val="24"/>
          <w:highlight w:val="white"/>
        </w:rPr>
        <w:t xml:space="preserve">, не требующим проверки на </w:t>
      </w:r>
      <w:proofErr w:type="spellStart"/>
      <w:r w:rsidRPr="0029618A">
        <w:rPr>
          <w:rFonts w:eastAsia="Times New Roman"/>
          <w:color w:val="00000A"/>
          <w:sz w:val="24"/>
          <w:szCs w:val="24"/>
          <w:highlight w:val="white"/>
        </w:rPr>
        <w:t>фальсифицируемость</w:t>
      </w:r>
      <w:proofErr w:type="spellEnd"/>
      <w:r w:rsidRPr="0029618A">
        <w:rPr>
          <w:rFonts w:eastAsia="Times New Roman"/>
          <w:color w:val="00000A"/>
          <w:sz w:val="24"/>
          <w:szCs w:val="24"/>
          <w:highlight w:val="white"/>
        </w:rPr>
        <w:t>. А если к этому добавить ещё один результат того же времени</w:t>
      </w:r>
      <w:r>
        <w:rPr>
          <w:rFonts w:eastAsia="Times New Roman"/>
          <w:color w:val="00000A"/>
          <w:sz w:val="24"/>
          <w:szCs w:val="24"/>
          <w:highlight w:val="white"/>
        </w:rPr>
        <w:t xml:space="preserve"> – </w:t>
      </w:r>
      <w:r w:rsidRPr="0029618A">
        <w:rPr>
          <w:rFonts w:eastAsia="Times New Roman"/>
          <w:i/>
          <w:color w:val="215868"/>
          <w:sz w:val="24"/>
          <w:szCs w:val="24"/>
        </w:rPr>
        <w:t>принцип неполноты</w:t>
      </w:r>
      <w:r w:rsidRPr="0029618A">
        <w:rPr>
          <w:rFonts w:eastAsia="Times New Roman"/>
          <w:color w:val="00000A"/>
          <w:sz w:val="24"/>
          <w:szCs w:val="24"/>
          <w:highlight w:val="white"/>
        </w:rPr>
        <w:t> </w:t>
      </w:r>
      <w:proofErr w:type="spellStart"/>
      <w:r w:rsidRPr="0029618A">
        <w:rPr>
          <w:rFonts w:eastAsia="Times New Roman"/>
          <w:color w:val="00000A"/>
          <w:sz w:val="24"/>
          <w:szCs w:val="24"/>
          <w:highlight w:val="white"/>
        </w:rPr>
        <w:t>Гёделя</w:t>
      </w:r>
      <w:proofErr w:type="spellEnd"/>
      <w:r w:rsidRPr="0029618A">
        <w:rPr>
          <w:rFonts w:eastAsia="Times New Roman"/>
          <w:color w:val="00000A"/>
          <w:sz w:val="24"/>
          <w:szCs w:val="24"/>
          <w:highlight w:val="white"/>
        </w:rPr>
        <w:t>, утверждающий, что в рамках любой формальной системы</w:t>
      </w:r>
      <w:r>
        <w:rPr>
          <w:rFonts w:eastAsia="Times New Roman"/>
          <w:color w:val="00000A"/>
          <w:sz w:val="24"/>
          <w:szCs w:val="24"/>
          <w:highlight w:val="white"/>
        </w:rPr>
        <w:t xml:space="preserve">, в которой вводятся арифметические понятия, </w:t>
      </w:r>
      <w:r w:rsidRPr="0029618A">
        <w:rPr>
          <w:rFonts w:eastAsia="Times New Roman"/>
          <w:color w:val="00000A"/>
          <w:sz w:val="24"/>
          <w:szCs w:val="24"/>
          <w:highlight w:val="white"/>
        </w:rPr>
        <w:t>можно сформулировать утверждение, которое невозможно ни доказать, ни опровергнуть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то может </w:t>
      </w:r>
      <w:r>
        <w:rPr>
          <w:rFonts w:eastAsia="Times New Roman"/>
          <w:color w:val="00000A"/>
          <w:sz w:val="24"/>
          <w:szCs w:val="24"/>
          <w:highlight w:val="white"/>
        </w:rPr>
        <w:t>оказаться, что</w:t>
      </w:r>
      <w:r w:rsidRPr="0029618A">
        <w:rPr>
          <w:rFonts w:eastAsia="Times New Roman"/>
          <w:color w:val="00000A"/>
          <w:sz w:val="24"/>
          <w:szCs w:val="24"/>
          <w:highlight w:val="white"/>
        </w:rPr>
        <w:t xml:space="preserve"> непонятно зачем вообще всем этим заниматься! </w:t>
      </w:r>
      <w:r w:rsidRPr="00B13C00">
        <w:rPr>
          <w:rFonts w:eastAsia="Times New Roman"/>
          <w:color w:val="00000A"/>
          <w:sz w:val="24"/>
          <w:szCs w:val="24"/>
        </w:rPr>
        <w:t xml:space="preserve">Однако очень важно понимать, что принцип </w:t>
      </w:r>
      <w:proofErr w:type="spellStart"/>
      <w:r w:rsidRPr="00B13C00">
        <w:rPr>
          <w:rFonts w:eastAsia="Times New Roman"/>
          <w:color w:val="00000A"/>
          <w:sz w:val="24"/>
          <w:szCs w:val="24"/>
        </w:rPr>
        <w:t>фальсифицируемости</w:t>
      </w:r>
      <w:proofErr w:type="spellEnd"/>
      <w:r w:rsidRPr="00B13C00">
        <w:rPr>
          <w:rFonts w:eastAsia="Times New Roman"/>
          <w:color w:val="00000A"/>
          <w:sz w:val="24"/>
          <w:szCs w:val="24"/>
        </w:rPr>
        <w:t xml:space="preserve"> Поппера говорит</w:t>
      </w:r>
      <w:r>
        <w:rPr>
          <w:rFonts w:eastAsia="Times New Roman"/>
          <w:color w:val="00000A"/>
          <w:sz w:val="24"/>
          <w:szCs w:val="24"/>
        </w:rPr>
        <w:t xml:space="preserve"> не</w:t>
      </w:r>
      <w:r w:rsidRPr="00B13C00">
        <w:rPr>
          <w:rFonts w:eastAsia="Times New Roman"/>
          <w:color w:val="00000A"/>
          <w:sz w:val="24"/>
          <w:szCs w:val="24"/>
        </w:rPr>
        <w:t xml:space="preserve"> об </w:t>
      </w:r>
      <w:r w:rsidRPr="00B13C00">
        <w:rPr>
          <w:rFonts w:eastAsia="Times New Roman"/>
          <w:i/>
          <w:color w:val="00000A"/>
          <w:sz w:val="24"/>
          <w:szCs w:val="24"/>
        </w:rPr>
        <w:t>истинности</w:t>
      </w:r>
      <w:r w:rsidRPr="00B13C00">
        <w:rPr>
          <w:rFonts w:eastAsia="Times New Roman"/>
          <w:color w:val="00000A"/>
          <w:sz w:val="24"/>
          <w:szCs w:val="24"/>
        </w:rPr>
        <w:t xml:space="preserve"> теории, а только о том, является она </w:t>
      </w:r>
      <w:r w:rsidRPr="0029618A">
        <w:rPr>
          <w:rFonts w:eastAsia="Times New Roman"/>
          <w:color w:val="00000A"/>
          <w:sz w:val="24"/>
          <w:szCs w:val="24"/>
          <w:highlight w:val="white"/>
        </w:rPr>
        <w:t>научной или нет. Он помогает определить, даёт ли некая теория язык, на котором имеет смысл рассуждать о мире</w:t>
      </w:r>
      <w:r>
        <w:rPr>
          <w:rFonts w:eastAsia="Times New Roman"/>
          <w:color w:val="00000A"/>
          <w:sz w:val="24"/>
          <w:szCs w:val="24"/>
          <w:highlight w:val="white"/>
        </w:rPr>
        <w:t>,</w:t>
      </w:r>
      <w:r w:rsidRPr="0029618A">
        <w:rPr>
          <w:rFonts w:eastAsia="Times New Roman"/>
          <w:color w:val="00000A"/>
          <w:sz w:val="24"/>
          <w:szCs w:val="24"/>
          <w:highlight w:val="white"/>
        </w:rPr>
        <w:t xml:space="preserve"> или нет.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rsidR="00FC10F8" w:rsidRPr="00C7708C" w:rsidDel="00604082" w:rsidRDefault="00FC10F8" w:rsidP="00FC10F8">
      <w:pPr>
        <w:spacing w:line="288" w:lineRule="auto"/>
        <w:ind w:firstLine="426"/>
        <w:jc w:val="both"/>
        <w:rPr>
          <w:del w:id="142" w:author="СБ" w:date="2019-11-15T11:49:00Z"/>
          <w:rFonts w:eastAsia="Times New Roman"/>
          <w:color w:val="00000A"/>
          <w:sz w:val="24"/>
          <w:szCs w:val="24"/>
          <w:highlight w:val="green"/>
        </w:rPr>
      </w:pPr>
      <w:del w:id="143" w:author="СБ" w:date="2019-11-15T11:49:00Z">
        <w:r w:rsidRPr="00C7708C" w:rsidDel="00604082">
          <w:rPr>
            <w:rFonts w:eastAsia="Times New Roman"/>
            <w:color w:val="00000A"/>
            <w:sz w:val="24"/>
            <w:szCs w:val="24"/>
            <w:highlight w:val="green"/>
          </w:rPr>
          <w:delTex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эксперимента </w:delText>
        </w:r>
        <w:commentRangeStart w:id="144"/>
        <w:r w:rsidRPr="00C7708C" w:rsidDel="00604082">
          <w:rPr>
            <w:rFonts w:eastAsia="Times New Roman"/>
            <w:i/>
            <w:color w:val="00000A"/>
            <w:sz w:val="24"/>
            <w:szCs w:val="24"/>
            <w:highlight w:val="green"/>
          </w:rPr>
          <w:delText>степень нашего незнания осталась на прежнем уровне</w:delText>
        </w:r>
        <w:commentRangeEnd w:id="144"/>
        <w:r w:rsidRPr="00C7708C" w:rsidDel="00604082">
          <w:rPr>
            <w:rStyle w:val="a9"/>
            <w:highlight w:val="green"/>
          </w:rPr>
          <w:commentReference w:id="144"/>
        </w:r>
        <w:r w:rsidRPr="00C7708C" w:rsidDel="00604082">
          <w:rPr>
            <w:rFonts w:eastAsia="Times New Roman"/>
            <w:color w:val="00000A"/>
            <w:sz w:val="24"/>
            <w:szCs w:val="24"/>
            <w:highlight w:val="green"/>
          </w:rPr>
          <w:delText xml:space="preserve">. </w:delText>
        </w:r>
        <w:commentRangeStart w:id="145"/>
        <w:r w:rsidRPr="00C7708C" w:rsidDel="00604082">
          <w:rPr>
            <w:rFonts w:eastAsia="Times New Roman"/>
            <w:color w:val="00000A"/>
            <w:sz w:val="24"/>
            <w:szCs w:val="24"/>
            <w:highlight w:val="green"/>
          </w:rPr>
          <w:delText>В</w:delText>
        </w:r>
        <w:commentRangeEnd w:id="145"/>
        <w:r w:rsidRPr="00C7708C" w:rsidDel="00604082">
          <w:rPr>
            <w:rStyle w:val="a9"/>
            <w:highlight w:val="green"/>
          </w:rPr>
          <w:commentReference w:id="145"/>
        </w:r>
        <w:r w:rsidRPr="00C7708C" w:rsidDel="00604082">
          <w:rPr>
            <w:rFonts w:eastAsia="Times New Roman"/>
            <w:color w:val="00000A"/>
            <w:sz w:val="24"/>
            <w:szCs w:val="24"/>
            <w:highlight w:val="green"/>
          </w:rPr>
          <w:delText xml:space="preserve"> примере же со снежным человеком, явно или неявно, но предполагается обратное: </w:delText>
        </w:r>
        <w:commentRangeStart w:id="146"/>
        <w:r w:rsidRPr="00C7708C" w:rsidDel="00604082">
          <w:rPr>
            <w:rFonts w:eastAsia="Times New Roman"/>
            <w:color w:val="00000A"/>
            <w:sz w:val="24"/>
            <w:szCs w:val="24"/>
            <w:highlight w:val="green"/>
          </w:rPr>
          <w:delText>отсутствие доказательств того, что этой загадочной твари не существует, представляется чем-то, что может увеличить степень нашего знания о ней.</w:delText>
        </w:r>
        <w:commentRangeEnd w:id="146"/>
        <w:r w:rsidRPr="00C7708C" w:rsidDel="00604082">
          <w:rPr>
            <w:rStyle w:val="a9"/>
            <w:highlight w:val="green"/>
          </w:rPr>
          <w:commentReference w:id="146"/>
        </w:r>
        <w:commentRangeStart w:id="147"/>
        <w:r w:rsidRPr="00C7708C" w:rsidDel="00604082">
          <w:rPr>
            <w:rFonts w:eastAsia="Times New Roman"/>
            <w:color w:val="00000A"/>
            <w:sz w:val="24"/>
            <w:szCs w:val="24"/>
            <w:highlight w:val="green"/>
          </w:rPr>
          <w:delText> </w:delText>
        </w:r>
        <w:commentRangeEnd w:id="147"/>
        <w:r w:rsidRPr="00C7708C" w:rsidDel="00604082">
          <w:rPr>
            <w:rStyle w:val="a9"/>
            <w:highlight w:val="green"/>
          </w:rPr>
          <w:commentReference w:id="147"/>
        </w:r>
        <w:commentRangeStart w:id="148"/>
        <w:r w:rsidRPr="00C7708C" w:rsidDel="00604082">
          <w:rPr>
            <w:rStyle w:val="a9"/>
            <w:highlight w:val="green"/>
          </w:rPr>
          <w:commentReference w:id="149"/>
        </w:r>
      </w:del>
      <w:commentRangeEnd w:id="148"/>
      <w:r w:rsidR="00604082">
        <w:rPr>
          <w:rStyle w:val="a9"/>
        </w:rPr>
        <w:commentReference w:id="148"/>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w:t>
      </w:r>
      <w:r w:rsidRPr="0029618A">
        <w:rPr>
          <w:rFonts w:eastAsia="Times New Roman"/>
          <w:color w:val="00000A"/>
          <w:sz w:val="24"/>
          <w:szCs w:val="24"/>
          <w:highlight w:val="white"/>
        </w:rPr>
        <w:lastRenderedPageBreak/>
        <w:t>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rsidR="00FC10F8" w:rsidRPr="0029618A" w:rsidRDefault="00FC10F8" w:rsidP="00FC10F8">
      <w:pPr>
        <w:pStyle w:val="2"/>
        <w:spacing w:before="200" w:after="0"/>
        <w:ind w:firstLine="397"/>
        <w:jc w:val="both"/>
        <w:rPr>
          <w:rFonts w:eastAsia="Cambria"/>
          <w:b/>
          <w:color w:val="4F81BD"/>
          <w:sz w:val="26"/>
          <w:szCs w:val="26"/>
        </w:rPr>
      </w:pPr>
      <w:bookmarkStart w:id="150" w:name="_Toc22639629"/>
      <w:r w:rsidRPr="0029618A">
        <w:rPr>
          <w:rFonts w:eastAsia="Cambria"/>
          <w:b/>
          <w:color w:val="4F81BD"/>
          <w:sz w:val="26"/>
          <w:szCs w:val="26"/>
        </w:rPr>
        <w:t>Запутываем статистикой и помогаем распутаться</w:t>
      </w:r>
      <w:bookmarkEnd w:id="150"/>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Pr="0029618A">
        <w:rPr>
          <w:color w:val="222222"/>
          <w:sz w:val="24"/>
          <w:szCs w:val="24"/>
          <w:highlight w:val="white"/>
        </w:rPr>
        <w:t xml:space="preserve"> </w:t>
      </w:r>
      <w:r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w:t>
      </w:r>
      <w:proofErr w:type="spellStart"/>
      <w:r w:rsidRPr="0029618A">
        <w:rPr>
          <w:rFonts w:eastAsia="Times New Roman"/>
          <w:color w:val="00000A"/>
          <w:sz w:val="24"/>
          <w:szCs w:val="24"/>
          <w:highlight w:val="white"/>
        </w:rPr>
        <w:t>емая</w:t>
      </w:r>
      <w:proofErr w:type="spellEnd"/>
      <w:r w:rsidRPr="0029618A">
        <w:rPr>
          <w:rFonts w:eastAsia="Times New Roman"/>
          <w:color w:val="00000A"/>
          <w:sz w:val="24"/>
          <w:szCs w:val="24"/>
          <w:highlight w:val="white"/>
        </w:rPr>
        <w:t xml:space="preserve"> нация, тем несправедливей будет применение описанного нами прибора!</w:t>
      </w:r>
    </w:p>
    <w:p w:rsidR="00FC10F8" w:rsidRPr="00604082" w:rsidRDefault="00FC10F8" w:rsidP="00FC10F8">
      <w:pPr>
        <w:spacing w:line="288" w:lineRule="auto"/>
        <w:ind w:firstLine="397"/>
        <w:jc w:val="both"/>
        <w:rPr>
          <w:rFonts w:eastAsia="Times New Roman"/>
          <w:i/>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Pr>
          <w:rFonts w:eastAsia="Times New Roman"/>
          <w:color w:val="00000A"/>
          <w:sz w:val="24"/>
          <w:szCs w:val="24"/>
          <w:highlight w:val="white"/>
        </w:rPr>
        <w:t xml:space="preserve">) </w:t>
      </w:r>
      <w:r w:rsidRPr="00604082">
        <w:rPr>
          <w:rFonts w:eastAsia="Times New Roman"/>
          <w:sz w:val="24"/>
          <w:szCs w:val="24"/>
          <w:highlight w:val="white"/>
        </w:rPr>
        <w:t xml:space="preserve">она обозначается </w:t>
      </w:r>
      <m:oMath>
        <m:r>
          <w:rPr>
            <w:rFonts w:ascii="Cambria Math" w:eastAsia="Times New Roman" w:hAnsi="Cambria Math"/>
            <w:sz w:val="24"/>
            <w:szCs w:val="24"/>
            <w:highlight w:val="white"/>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rPr>
              <m:t>A</m:t>
            </m:r>
          </m:e>
          <m:e>
            <m:r>
              <w:rPr>
                <w:rFonts w:ascii="Cambria Math" w:eastAsia="Times New Roman" w:hAnsi="Cambria Math"/>
                <w:sz w:val="24"/>
                <w:szCs w:val="24"/>
                <w:highlight w:val="white"/>
              </w:rPr>
              <m:t>B</m:t>
            </m:r>
          </m:e>
        </m:d>
      </m:oMath>
      <w:r w:rsidRPr="00604082">
        <w:rPr>
          <w:rFonts w:eastAsia="Times New Roman"/>
          <w:sz w:val="24"/>
          <w:szCs w:val="24"/>
          <w:highlight w:val="white"/>
        </w:rPr>
        <w:t xml:space="preserve"> и вычисляется следующим образом</w:t>
      </w:r>
      <w:proofErr w:type="gramStart"/>
      <w:r w:rsidRPr="00604082">
        <w:rPr>
          <w:rFonts w:eastAsia="Times New Roman"/>
          <w:sz w:val="24"/>
          <w:szCs w:val="24"/>
          <w:highlight w:val="white"/>
        </w:rPr>
        <w:t>:</w:t>
      </w:r>
      <w:proofErr w:type="gramEnd"/>
    </w:p>
    <w:p w:rsidR="00FC10F8" w:rsidRPr="00604082" w:rsidRDefault="00FC10F8" w:rsidP="00FC10F8">
      <w:pPr>
        <w:ind w:firstLine="397"/>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f>
            <m:fPr>
              <m:ctrlPr>
                <w:rPr>
                  <w:rFonts w:ascii="Cambria Math" w:eastAsia="Cambria Math" w:hAnsi="Cambria Math"/>
                  <w:i/>
                  <w:sz w:val="24"/>
                  <w:szCs w:val="24"/>
                  <w:lang w:val="en-US"/>
                </w:rPr>
              </m:ctrlPr>
            </m:fPr>
            <m:num>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A∩B</m:t>
                  </m:r>
                </m:e>
              </m:d>
            </m:num>
            <m:den>
              <m:r>
                <w:rPr>
                  <w:rFonts w:ascii="Cambria Math" w:eastAsia="Cambria Math" w:hAnsi="Cambria Math"/>
                  <w:sz w:val="24"/>
                  <w:szCs w:val="24"/>
                  <w:lang w:val="en-US"/>
                </w:rPr>
                <m:t>P</m:t>
              </m:r>
              <m:d>
                <m:dPr>
                  <m:ctrlPr>
                    <w:rPr>
                      <w:rFonts w:ascii="Cambria Math" w:eastAsia="Cambria Math" w:hAnsi="Cambria Math"/>
                      <w:i/>
                      <w:sz w:val="24"/>
                      <w:szCs w:val="24"/>
                      <w:lang w:val="en-US"/>
                    </w:rPr>
                  </m:ctrlPr>
                </m:dPr>
                <m:e>
                  <m:r>
                    <w:rPr>
                      <w:rFonts w:ascii="Cambria Math" w:eastAsia="Cambria Math" w:hAnsi="Cambria Math"/>
                      <w:sz w:val="24"/>
                      <w:szCs w:val="24"/>
                      <w:lang w:val="en-US"/>
                    </w:rPr>
                    <m:t>B</m:t>
                  </m:r>
                </m:e>
              </m:d>
            </m:den>
          </m:f>
          <m:r>
            <w:rPr>
              <w:rFonts w:ascii="Cambria Math" w:eastAsia="Cambria Math" w:hAnsi="Cambria Math"/>
              <w:sz w:val="24"/>
              <w:szCs w:val="24"/>
              <w:lang w:val="en-US"/>
            </w:rPr>
            <m:t>.</m:t>
          </m:r>
        </m:oMath>
      </m:oMathPara>
    </w:p>
    <w:p w:rsidR="00FC10F8" w:rsidRPr="00604082"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 xml:space="preserve">Пример: мы бросили игральную кость. Пусть событие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 {выпала 1}. Поэтому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e>
        </m:d>
        <m:r>
          <w:rPr>
            <w:rFonts w:ascii="Cambria Math" w:eastAsia="Times New Roman" w:hAnsi="Cambria Math"/>
            <w:sz w:val="24"/>
            <w:szCs w:val="24"/>
            <w:highlight w:val="white"/>
          </w:rPr>
          <m:t>=1/6</m:t>
        </m:r>
      </m:oMath>
      <w:r w:rsidRPr="00604082">
        <w:rPr>
          <w:rFonts w:eastAsia="Times New Roman"/>
          <w:sz w:val="24"/>
          <w:szCs w:val="24"/>
          <w:highlight w:val="white"/>
        </w:rPr>
        <w:t xml:space="preserve">. Пусть теперь известно, что при бросании произошло событие </w:t>
      </w:r>
      <m:oMath>
        <m:r>
          <w:rPr>
            <w:rFonts w:ascii="Cambria Math" w:eastAsia="Times New Roman" w:hAnsi="Cambria Math"/>
            <w:sz w:val="24"/>
            <w:szCs w:val="24"/>
            <w:highlight w:val="white"/>
          </w:rPr>
          <m:t>B</m:t>
        </m:r>
      </m:oMath>
      <w:r w:rsidRPr="00604082">
        <w:rPr>
          <w:rFonts w:eastAsia="Times New Roman"/>
          <w:sz w:val="24"/>
          <w:szCs w:val="24"/>
          <w:highlight w:val="white"/>
        </w:rPr>
        <w:t xml:space="preserve"> = {выпало нечетное число}. Теперь, очевидно, вместо шести возможных вариантов есть всего три, так что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r>
              <w:rPr>
                <w:rFonts w:ascii="Cambria Math" w:eastAsia="Times New Roman" w:hAnsi="Cambria Math"/>
                <w:sz w:val="24"/>
                <w:szCs w:val="24"/>
              </w:rPr>
              <m:t>|</m:t>
            </m:r>
            <m:r>
              <w:rPr>
                <w:rFonts w:ascii="Cambria Math" w:eastAsia="Times New Roman" w:hAnsi="Cambria Math"/>
                <w:sz w:val="24"/>
                <w:szCs w:val="24"/>
                <w:lang w:val="en-US"/>
              </w:rPr>
              <m:t>B</m:t>
            </m:r>
          </m:e>
        </m:d>
        <m:r>
          <w:rPr>
            <w:rFonts w:ascii="Cambria Math" w:eastAsia="Times New Roman" w:hAnsi="Cambria Math"/>
            <w:sz w:val="24"/>
            <w:szCs w:val="24"/>
          </w:rPr>
          <m:t>=1/3</m:t>
        </m:r>
      </m:oMath>
      <w:r w:rsidRPr="00604082">
        <w:rPr>
          <w:rFonts w:eastAsia="Times New Roman"/>
          <w:sz w:val="24"/>
          <w:szCs w:val="24"/>
        </w:rPr>
        <w:t>. Именно это мы и получаем по нашему определению:</w:t>
      </w:r>
      <m:oMath>
        <m:r>
          <w:rPr>
            <w:rFonts w:ascii="Cambria Math" w:eastAsia="Times New Roman" w:hAnsi="Cambria Math"/>
            <w:sz w:val="24"/>
            <w:szCs w:val="24"/>
            <w:highlight w:val="white"/>
          </w:rPr>
          <m:t xml:space="preserve"> </m:t>
        </m:r>
        <m:r>
          <w:rPr>
            <w:rFonts w:ascii="Cambria Math" w:eastAsia="Times New Roman" w:hAnsi="Cambria Math"/>
            <w:sz w:val="24"/>
            <w:szCs w:val="24"/>
            <w:highlight w:val="white"/>
            <w:lang w:val="en-US"/>
          </w:rPr>
          <m:t>A</m:t>
        </m:r>
        <m:r>
          <w:rPr>
            <w:rFonts w:ascii="Cambria Math" w:eastAsia="Cambria Math" w:hAnsi="Cambria Math"/>
            <w:sz w:val="24"/>
            <w:szCs w:val="24"/>
          </w:rPr>
          <m:t>∩B</m:t>
        </m:r>
      </m:oMath>
      <w:r w:rsidRPr="00604082">
        <w:rPr>
          <w:rFonts w:eastAsia="Times New Roman"/>
          <w:sz w:val="24"/>
          <w:szCs w:val="24"/>
          <w:highlight w:val="white"/>
        </w:rPr>
        <w:t xml:space="preserve"> = {выпала 1}</w:t>
      </w:r>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lang w:val="en-US"/>
              </w:rPr>
              <m:t>A</m:t>
            </m:r>
            <m:r>
              <w:rPr>
                <w:rFonts w:ascii="Cambria Math" w:eastAsia="Cambria Math" w:hAnsi="Cambria Math"/>
                <w:sz w:val="24"/>
                <w:szCs w:val="24"/>
              </w:rPr>
              <m:t>∩B</m:t>
            </m:r>
          </m:e>
        </m:d>
        <m:r>
          <w:rPr>
            <w:rFonts w:ascii="Cambria Math" w:eastAsia="Times New Roman" w:hAnsi="Cambria Math"/>
            <w:sz w:val="24"/>
            <w:szCs w:val="24"/>
          </w:rPr>
          <m:t>=1/6</m:t>
        </m:r>
      </m:oMath>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Cambria Math" w:hAnsi="Cambria Math"/>
                <w:sz w:val="24"/>
                <w:szCs w:val="24"/>
              </w:rPr>
              <m:t>B</m:t>
            </m:r>
          </m:e>
        </m:d>
        <m:r>
          <w:rPr>
            <w:rFonts w:ascii="Cambria Math" w:eastAsia="Times New Roman" w:hAnsi="Cambria Math"/>
            <w:sz w:val="24"/>
            <w:szCs w:val="24"/>
          </w:rPr>
          <m:t>=1/2</m:t>
        </m:r>
      </m:oMath>
      <w:r w:rsidRPr="00604082">
        <w:rPr>
          <w:rFonts w:eastAsia="Times New Roman"/>
          <w:sz w:val="24"/>
          <w:szCs w:val="24"/>
        </w:rPr>
        <w:t xml:space="preserve">, откуда </w:t>
      </w:r>
      <m:oMath>
        <m:r>
          <w:rPr>
            <w:rFonts w:ascii="Cambria Math" w:eastAsia="Times New Roman" w:hAnsi="Cambria Math"/>
            <w:sz w:val="24"/>
            <w:szCs w:val="24"/>
          </w:rPr>
          <m:t>1/6</m:t>
        </m:r>
        <w:proofErr w:type="gramStart"/>
        <m:r>
          <w:rPr>
            <w:rFonts w:ascii="Cambria Math" w:eastAsia="Times New Roman" w:hAnsi="Cambria Math"/>
            <w:sz w:val="24"/>
            <w:szCs w:val="24"/>
          </w:rPr>
          <m:t xml:space="preserve"> :</m:t>
        </m:r>
        <w:proofErr w:type="gramEnd"/>
        <m:r>
          <w:rPr>
            <w:rFonts w:ascii="Cambria Math" w:eastAsia="Times New Roman" w:hAnsi="Cambria Math"/>
            <w:sz w:val="24"/>
            <w:szCs w:val="24"/>
          </w:rPr>
          <m:t>1/2=1/3.</m:t>
        </m:r>
      </m:oMath>
    </w:p>
    <w:p w:rsidR="00FC10F8" w:rsidRPr="00604082" w:rsidRDefault="00FC10F8" w:rsidP="00FC10F8">
      <w:pPr>
        <w:spacing w:line="288" w:lineRule="auto"/>
        <w:ind w:firstLine="426"/>
        <w:jc w:val="both"/>
        <w:rPr>
          <w:rFonts w:eastAsia="Times New Roman"/>
          <w:sz w:val="24"/>
          <w:szCs w:val="24"/>
          <w:highlight w:val="white"/>
        </w:rPr>
      </w:pPr>
    </w:p>
    <w:p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604082">
        <w:rPr>
          <w:rFonts w:eastAsia="Times New Roman"/>
          <w:sz w:val="24"/>
          <w:szCs w:val="24"/>
          <w:highlight w:val="white"/>
          <w:lang w:val="en-US"/>
        </w:rPr>
        <w:t>B</w:t>
      </w:r>
      <w:r w:rsidRPr="00604082">
        <w:rPr>
          <w:rFonts w:eastAsia="Times New Roman"/>
          <w:sz w:val="24"/>
          <w:szCs w:val="24"/>
          <w:highlight w:val="white"/>
        </w:rPr>
        <w:t xml:space="preserve"> не меняет вероятность наступления события А, то должно быть</w:t>
      </w:r>
      <w:proofErr w:type="gramStart"/>
      <w:r w:rsidRPr="00604082">
        <w:rPr>
          <w:rFonts w:eastAsia="Times New Roman"/>
          <w:sz w:val="24"/>
          <w:szCs w:val="24"/>
          <w:highlight w:val="white"/>
        </w:rPr>
        <w:t xml:space="preserve"> </w:t>
      </w:r>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r>
          <w:rPr>
            <w:rFonts w:ascii="Cambria Math" w:eastAsia="Cambria Math" w:hAnsi="Cambria Math"/>
            <w:sz w:val="24"/>
            <w:szCs w:val="24"/>
            <w:lang w:val="en-US"/>
          </w:rPr>
          <m:t>P</m:t>
        </m:r>
        <m:r>
          <w:rPr>
            <w:rFonts w:ascii="Cambria Math" w:eastAsia="Cambria Math" w:hAnsi="Cambria Math"/>
            <w:sz w:val="24"/>
            <w:szCs w:val="24"/>
          </w:rPr>
          <m:t>(A)</m:t>
        </m:r>
      </m:oMath>
      <w:r w:rsidRPr="00604082">
        <w:rPr>
          <w:rFonts w:eastAsia="Times New Roman"/>
          <w:sz w:val="24"/>
          <w:szCs w:val="24"/>
        </w:rPr>
        <w:t xml:space="preserve">. </w:t>
      </w:r>
      <w:proofErr w:type="gramEnd"/>
      <w:r w:rsidRPr="00604082">
        <w:rPr>
          <w:rFonts w:eastAsia="Times New Roman"/>
          <w:sz w:val="24"/>
          <w:szCs w:val="24"/>
        </w:rPr>
        <w:t xml:space="preserve">В силу определения условной вероятности это значит, что </w:t>
      </w:r>
      <m:oMath>
        <m:r>
          <w:rPr>
            <w:rFonts w:ascii="Cambria Math" w:eastAsia="Cambria Math" w:hAnsi="Cambria Math"/>
            <w:sz w:val="24"/>
            <w:szCs w:val="24"/>
          </w:rPr>
          <m:t>P(A∩B) = P(A)P(B)</m:t>
        </m:r>
      </m:oMath>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 </w:t>
      </w:r>
      <m:oMath>
        <m:r>
          <w:rPr>
            <w:rFonts w:ascii="Cambria Math" w:eastAsia="Times New Roman" w:hAnsi="Cambria Math"/>
            <w:sz w:val="24"/>
            <w:szCs w:val="24"/>
            <w:highlight w:val="white"/>
            <w:lang w:val="en-US"/>
          </w:rPr>
          <m:t>B</m:t>
        </m:r>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proofErr w:type="spellStart"/>
      <w:r w:rsidRPr="00604082">
        <w:rPr>
          <w:rFonts w:eastAsia="Times New Roman"/>
          <w:sz w:val="24"/>
          <w:szCs w:val="24"/>
          <w:highlight w:val="white"/>
        </w:rPr>
        <w:t>сли</w:t>
      </w:r>
      <w:proofErr w:type="spellEnd"/>
      <w:r w:rsidRPr="00604082">
        <w:rPr>
          <w:rFonts w:eastAsia="Times New Roman"/>
          <w:sz w:val="24"/>
          <w:szCs w:val="24"/>
          <w:highlight w:val="white"/>
        </w:rPr>
        <w:t xml:space="preserve"> </w:t>
      </w:r>
      <m:oMath>
        <m:r>
          <w:rPr>
            <w:rFonts w:ascii="Cambria Math" w:eastAsia="Cambria Math" w:hAnsi="Cambria Math"/>
            <w:sz w:val="24"/>
            <w:szCs w:val="24"/>
          </w:rPr>
          <m:t>P(A∩B) = P(A)P(B)</m:t>
        </m:r>
      </m:oMath>
      <w:r w:rsidRPr="00604082">
        <w:rPr>
          <w:rFonts w:eastAsia="Times New Roman"/>
          <w:sz w:val="24"/>
          <w:szCs w:val="24"/>
        </w:rPr>
        <w:t>.</w:t>
      </w:r>
      <w:r w:rsidRPr="00604082">
        <w:rPr>
          <w:rFonts w:eastAsia="Times New Roman"/>
          <w:sz w:val="24"/>
          <w:szCs w:val="24"/>
          <w:highlight w:val="white"/>
        </w:rPr>
        <w:t xml:space="preserve"> Определение работает, даже если вероятности событий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или </w:t>
      </w:r>
      <m:oMath>
        <m:r>
          <w:rPr>
            <w:rFonts w:ascii="Cambria Math" w:eastAsia="Times New Roman" w:hAnsi="Cambria Math"/>
            <w:sz w:val="24"/>
            <w:szCs w:val="24"/>
            <w:highlight w:val="white"/>
            <w:lang w:val="en-US"/>
          </w:rPr>
          <m:t>B</m:t>
        </m:r>
      </m:oMath>
      <w:r w:rsidRPr="00604082">
        <w:rPr>
          <w:rFonts w:eastAsia="Times New Roman"/>
          <w:sz w:val="24"/>
          <w:szCs w:val="24"/>
          <w:highlight w:val="white"/>
        </w:rPr>
        <w:t xml:space="preserve"> равны 0.</w:t>
      </w:r>
    </w:p>
    <w:p w:rsidR="00FC10F8" w:rsidRPr="00604082" w:rsidRDefault="00FC10F8" w:rsidP="00FC10F8">
      <w:pPr>
        <w:rPr>
          <w:rFonts w:eastAsia="Times New Roman"/>
          <w:sz w:val="24"/>
          <w:szCs w:val="24"/>
        </w:rPr>
      </w:pPr>
    </w:p>
    <w:p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rsidR="00FC10F8" w:rsidRPr="008735EE" w:rsidRDefault="00FC10F8" w:rsidP="00FC10F8">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rsidR="00FC10F8" w:rsidRPr="0029618A" w:rsidRDefault="00FC10F8" w:rsidP="00FC10F8">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Pr="0029618A">
        <w:rPr>
          <w:rFonts w:eastAsia="Times New Roman"/>
          <w:color w:val="00000A"/>
          <w:sz w:val="24"/>
          <w:szCs w:val="24"/>
          <w:highlight w:val="white"/>
        </w:rPr>
        <w:t> — вероятность того, остановленный водитель пьян; </w:t>
      </w:r>
      <w:bookmarkStart w:id="151" w:name="_Hlk23416062"/>
      <m:oMath>
        <m:r>
          <w:rPr>
            <w:rFonts w:ascii="Cambria Math" w:eastAsia="Cambria Math" w:hAnsi="Cambria Math"/>
            <w:color w:val="00000A"/>
            <w:sz w:val="24"/>
            <w:szCs w:val="24"/>
            <w:highlight w:val="white"/>
          </w:rPr>
          <m:t>P(B|A)</m:t>
        </m:r>
        <w:bookmarkEnd w:id="151"/>
        <m:r>
          <w:rPr>
            <w:rFonts w:ascii="Cambria Math" w:eastAsia="Cambria Math" w:hAnsi="Cambria Math"/>
            <w:color w:val="00000A"/>
            <w:sz w:val="24"/>
            <w:szCs w:val="24"/>
            <w:highlight w:val="white"/>
          </w:rPr>
          <m:t>=99%</m:t>
        </m:r>
      </m:oMath>
      <w:r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1%</m:t>
        </m:r>
      </m:oMath>
      <w:r>
        <w:rPr>
          <w:rFonts w:eastAsia="Times New Roman"/>
          <w:color w:val="00000A"/>
          <w:sz w:val="24"/>
          <w:szCs w:val="24"/>
          <w:highlight w:val="white"/>
        </w:rPr>
        <w:t xml:space="preserve">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Pr="0029618A">
        <w:rPr>
          <w:rFonts w:eastAsia="Times New Roman"/>
          <w:color w:val="00000A"/>
          <w:sz w:val="24"/>
          <w:szCs w:val="24"/>
          <w:highlight w:val="white"/>
        </w:rPr>
        <w:t> — вероятность того, что тестируемый пь</w:t>
      </w:r>
      <w:proofErr w:type="spellStart"/>
      <w:r w:rsidRPr="0029618A">
        <w:rPr>
          <w:rFonts w:eastAsia="Times New Roman"/>
          <w:color w:val="00000A"/>
          <w:sz w:val="24"/>
          <w:szCs w:val="24"/>
          <w:highlight w:val="white"/>
        </w:rPr>
        <w:t>ян</w:t>
      </w:r>
      <w:proofErr w:type="spellEnd"/>
      <w:r w:rsidRPr="0029618A">
        <w:rPr>
          <w:rFonts w:eastAsia="Times New Roman"/>
          <w:color w:val="00000A"/>
          <w:sz w:val="24"/>
          <w:szCs w:val="24"/>
          <w:highlight w:val="white"/>
        </w:rPr>
        <w:t>, если тест дал положительный результат (исключается </w:t>
      </w:r>
      <m:oMath>
        <m:r>
          <w:rPr>
            <w:rFonts w:ascii="Cambria Math" w:eastAsia="Cambria Math" w:hAnsi="Cambria Math"/>
            <w:color w:val="00000A"/>
            <w:sz w:val="24"/>
            <w:szCs w:val="24"/>
            <w:highlight w:val="white"/>
          </w:rPr>
          <m:t>1%</m:t>
        </m:r>
      </m:oMath>
      <w:r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случится ни та,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Pr="0029618A">
        <w:rPr>
          <w:rFonts w:eastAsia="Times New Roman"/>
          <w:color w:val="00000A"/>
          <w:sz w:val="24"/>
          <w:szCs w:val="24"/>
          <w:highlight w:val="white"/>
        </w:rPr>
        <w:t xml:space="preserve"> — вероятность получить положительный результат теста на дороге:</w:t>
      </w:r>
    </w:p>
    <w:p w:rsidR="00FC10F8" w:rsidRPr="00BB52AF"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w:t>
      </w:r>
      <w:r w:rsidRPr="0029618A">
        <w:rPr>
          <w:rFonts w:eastAsia="Times New Roman"/>
          <w:color w:val="00000A"/>
          <w:sz w:val="24"/>
          <w:szCs w:val="24"/>
          <w:highlight w:val="white"/>
        </w:rPr>
        <w:lastRenderedPageBreak/>
        <w:t xml:space="preserve">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rsidR="00FC10F8" w:rsidRPr="0029618A" w:rsidRDefault="00FC10F8" w:rsidP="00FC10F8">
      <w:pPr>
        <w:pStyle w:val="2"/>
        <w:spacing w:before="200" w:after="0"/>
        <w:ind w:firstLine="397"/>
        <w:jc w:val="both"/>
        <w:rPr>
          <w:rFonts w:eastAsia="Cambria"/>
          <w:b/>
          <w:color w:val="4F81BD"/>
          <w:sz w:val="26"/>
          <w:szCs w:val="26"/>
        </w:rPr>
      </w:pPr>
      <w:bookmarkStart w:id="152" w:name="_Toc22639630"/>
      <w:r w:rsidRPr="0029618A">
        <w:rPr>
          <w:rFonts w:eastAsia="Cambria"/>
          <w:b/>
          <w:color w:val="4F81BD"/>
          <w:sz w:val="26"/>
          <w:szCs w:val="26"/>
          <w:highlight w:val="white"/>
        </w:rPr>
        <w:t>Где заканчивается свобода в математике?</w:t>
      </w:r>
      <w:bookmarkEnd w:id="152"/>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w:t>
      </w:r>
      <w:r w:rsidRPr="0029618A">
        <w:rPr>
          <w:rFonts w:eastAsia="Times New Roman"/>
          <w:color w:val="00000A"/>
          <w:sz w:val="24"/>
          <w:szCs w:val="24"/>
          <w:highlight w:val="white"/>
        </w:rPr>
        <w:lastRenderedPageBreak/>
        <w:t>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w:t>
      </w:r>
      <w:commentRangeStart w:id="153"/>
      <w:r w:rsidRPr="0029618A">
        <w:rPr>
          <w:rFonts w:eastAsia="Times New Roman"/>
          <w:color w:val="00000A"/>
          <w:sz w:val="24"/>
          <w:szCs w:val="24"/>
          <w:highlight w:val="white"/>
        </w:rPr>
        <w:t xml:space="preserve">наличие единственного нуля </w:t>
      </w:r>
      <w:r w:rsidRPr="00A516C8">
        <w:rPr>
          <w:rFonts w:eastAsia="Times New Roman"/>
          <w:color w:val="00000A"/>
          <w:sz w:val="24"/>
          <w:szCs w:val="24"/>
        </w:rPr>
        <w:t>–</w:t>
      </w:r>
      <w:r w:rsidRPr="00A516C8">
        <w:rPr>
          <w:rFonts w:eastAsia="Times New Roman"/>
          <w:color w:val="00000A"/>
          <w:sz w:val="24"/>
          <w:szCs w:val="24"/>
          <w:highlight w:val="white"/>
        </w:rPr>
        <w:t xml:space="preserve"> одновременно правого и левого </w:t>
      </w:r>
      <w:r w:rsidRPr="00A516C8">
        <w:rPr>
          <w:rFonts w:eastAsia="Times New Roman"/>
          <w:color w:val="00000A"/>
          <w:sz w:val="24"/>
          <w:szCs w:val="24"/>
        </w:rPr>
        <w:t xml:space="preserve">– </w:t>
      </w:r>
      <w:r w:rsidRPr="00A516C8">
        <w:rPr>
          <w:rFonts w:eastAsia="Times New Roman"/>
          <w:color w:val="00000A"/>
          <w:sz w:val="24"/>
          <w:szCs w:val="24"/>
          <w:highlight w:val="white"/>
        </w:rPr>
        <w:t>и,</w:t>
      </w:r>
      <w:r w:rsidRPr="0029618A">
        <w:rPr>
          <w:rFonts w:eastAsia="Times New Roman"/>
          <w:color w:val="00000A"/>
          <w:sz w:val="24"/>
          <w:szCs w:val="24"/>
          <w:highlight w:val="white"/>
        </w:rPr>
        <w:t xml:space="preserve"> </w:t>
      </w:r>
      <w:commentRangeEnd w:id="153"/>
      <w:r>
        <w:rPr>
          <w:rStyle w:val="a9"/>
        </w:rPr>
        <w:commentReference w:id="153"/>
      </w:r>
      <w:commentRangeStart w:id="154"/>
      <w:commentRangeStart w:id="155"/>
      <w:r w:rsidRPr="0029618A">
        <w:rPr>
          <w:rFonts w:eastAsia="Times New Roman"/>
          <w:color w:val="00000A"/>
          <w:sz w:val="24"/>
          <w:szCs w:val="24"/>
          <w:highlight w:val="white"/>
        </w:rPr>
        <w:t>наконец</w:t>
      </w:r>
      <w:commentRangeEnd w:id="154"/>
      <w:r>
        <w:rPr>
          <w:rStyle w:val="a9"/>
        </w:rPr>
        <w:commentReference w:id="154"/>
      </w:r>
      <w:commentRangeEnd w:id="155"/>
      <w:r>
        <w:rPr>
          <w:rStyle w:val="a9"/>
        </w:rPr>
        <w:commentReference w:id="155"/>
      </w:r>
      <w:r w:rsidRPr="0029618A">
        <w:rPr>
          <w:rFonts w:eastAsia="Times New Roman"/>
          <w:color w:val="00000A"/>
          <w:sz w:val="24"/>
          <w:szCs w:val="24"/>
          <w:highlight w:val="white"/>
        </w:rPr>
        <w:t xml:space="preserve">,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xml:space="preserve">)? Легко убедиться в том, что для наших петель, как и для чисел, это свойство выполняется. Кроме того, мы сразу сказали, что ноль является нейтральным элементом при </w:t>
      </w:r>
      <w:proofErr w:type="gramStart"/>
      <w:r w:rsidRPr="0029618A">
        <w:rPr>
          <w:rFonts w:eastAsia="Times New Roman"/>
          <w:color w:val="00000A"/>
          <w:sz w:val="24"/>
          <w:szCs w:val="24"/>
          <w:highlight w:val="white"/>
        </w:rPr>
        <w:t>сложении</w:t>
      </w:r>
      <w:proofErr w:type="gramEnd"/>
      <w:r w:rsidRPr="0029618A">
        <w:rPr>
          <w:rFonts w:eastAsia="Times New Roman"/>
          <w:color w:val="00000A"/>
          <w:sz w:val="24"/>
          <w:szCs w:val="24"/>
          <w:highlight w:val="white"/>
        </w:rPr>
        <w:t xml:space="preserve"> как справа, так и </w:t>
      </w:r>
      <w:commentRangeStart w:id="156"/>
      <w:r w:rsidRPr="0029618A">
        <w:rPr>
          <w:rFonts w:eastAsia="Times New Roman"/>
          <w:color w:val="00000A"/>
          <w:sz w:val="24"/>
          <w:szCs w:val="24"/>
          <w:highlight w:val="white"/>
        </w:rPr>
        <w:t>слева</w:t>
      </w:r>
      <w:commentRangeEnd w:id="156"/>
      <w:r>
        <w:rPr>
          <w:rStyle w:val="a9"/>
        </w:rPr>
        <w:commentReference w:id="156"/>
      </w:r>
      <w:ins w:id="157" w:author="СБ" w:date="2019-11-16T10:31:00Z">
        <w:r w:rsidR="003B463D">
          <w:rPr>
            <w:rFonts w:eastAsia="Times New Roman"/>
            <w:color w:val="00000A"/>
            <w:sz w:val="24"/>
            <w:szCs w:val="24"/>
            <w:highlight w:val="white"/>
          </w:rPr>
          <w:t xml:space="preserve"> (</w:t>
        </w:r>
        <m:oMath>
          <m:r>
            <w:rPr>
              <w:rFonts w:ascii="Cambria Math" w:eastAsia="Times New Roman" w:hAnsi="Cambria Math"/>
              <w:sz w:val="24"/>
              <w:szCs w:val="24"/>
              <w:highlight w:val="white"/>
            </w:rPr>
            <m:t>0+a=a+0=a</m:t>
          </m:r>
        </m:oMath>
        <w:r w:rsidR="003B463D">
          <w:rPr>
            <w:rFonts w:eastAsia="Times New Roman"/>
            <w:color w:val="00000A"/>
            <w:sz w:val="24"/>
            <w:szCs w:val="24"/>
            <w:highlight w:val="white"/>
          </w:rPr>
          <w:t>)</w:t>
        </w:r>
      </w:ins>
      <w:commentRangeStart w:id="158"/>
      <w:r w:rsidRPr="0029618A">
        <w:rPr>
          <w:rFonts w:eastAsia="Times New Roman"/>
          <w:color w:val="00000A"/>
          <w:sz w:val="24"/>
          <w:szCs w:val="24"/>
          <w:highlight w:val="white"/>
        </w:rPr>
        <w:t>.</w:t>
      </w:r>
      <w:commentRangeEnd w:id="158"/>
      <w:r w:rsidR="00272FBD">
        <w:rPr>
          <w:rStyle w:val="a9"/>
        </w:rPr>
        <w:commentReference w:id="158"/>
      </w:r>
      <w:r w:rsidRPr="0029618A">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m:oMath>
        <m:r>
          <w:rPr>
            <w:rFonts w:ascii="Cambria Math" w:eastAsia="Times New Roman" w:hAnsi="Cambria Math"/>
            <w:color w:val="00000A"/>
            <w:sz w:val="24"/>
            <w:szCs w:val="24"/>
            <w:highlight w:val="white"/>
          </w:rPr>
          <m:t>x/y</m:t>
        </m:r>
      </m:oMath>
      <w:r>
        <w:rPr>
          <w:rFonts w:eastAsia="Times New Roman"/>
          <w:color w:val="00000A"/>
          <w:sz w:val="24"/>
          <w:szCs w:val="24"/>
          <w:highlight w:val="white"/>
        </w:rPr>
        <w:t>, обратная умножению, а как унарный оператор</w:t>
      </w:r>
      <w:r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Pr="00D762B0">
        <w:rPr>
          <w:rFonts w:eastAsia="Times New Roman"/>
          <w:color w:val="00000A"/>
          <w:sz w:val="24"/>
          <w:szCs w:val="24"/>
          <w:highlight w:val="white"/>
        </w:rPr>
        <w:t xml:space="preserve">, </w:t>
      </w:r>
      <w:r>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Pr>
          <w:rFonts w:eastAsia="Times New Roman"/>
          <w:color w:val="00000A"/>
          <w:sz w:val="24"/>
          <w:szCs w:val="24"/>
        </w:rPr>
        <w:t xml:space="preserve"> </w:t>
      </w:r>
      <m:oMath>
        <m:r>
          <w:rPr>
            <w:rFonts w:ascii="Cambria Math" w:eastAsia="Times New Roman" w:hAnsi="Cambria Math"/>
            <w:color w:val="00000A"/>
            <w:sz w:val="24"/>
            <w:szCs w:val="24"/>
          </w:rPr>
          <m:t>x⋅/y</m:t>
        </m:r>
      </m:oMath>
      <w:r>
        <w:rPr>
          <w:rFonts w:eastAsia="Times New Roman"/>
          <w:color w:val="00000A"/>
          <w:sz w:val="24"/>
          <w:szCs w:val="24"/>
        </w:rPr>
        <w:t xml:space="preserve">. Кроме того, алгебраическая система дополняется символами </w:t>
      </w:r>
      <m:oMath>
        <m:r>
          <w:rPr>
            <w:rFonts w:ascii="Cambria Math" w:eastAsia="Times New Roman" w:hAnsi="Cambria Math"/>
            <w:color w:val="00000A"/>
            <w:sz w:val="24"/>
            <w:szCs w:val="24"/>
          </w:rPr>
          <m:t>/0</m:t>
        </m:r>
      </m:oMath>
      <w:r>
        <w:rPr>
          <w:rFonts w:eastAsia="Times New Roman"/>
          <w:color w:val="00000A"/>
          <w:sz w:val="24"/>
          <w:szCs w:val="24"/>
        </w:rPr>
        <w:t xml:space="preserve"> и </w:t>
      </w:r>
      <m:oMath>
        <m:r>
          <w:rPr>
            <w:rFonts w:ascii="Cambria Math" w:eastAsia="Times New Roman" w:hAnsi="Cambria Math"/>
            <w:color w:val="00000A"/>
            <w:sz w:val="24"/>
            <w:szCs w:val="24"/>
          </w:rPr>
          <m:t>0/0</m:t>
        </m:r>
      </m:oMath>
      <w:r>
        <w:rPr>
          <w:rFonts w:eastAsia="Times New Roman"/>
          <w:color w:val="00000A"/>
          <w:sz w:val="24"/>
          <w:szCs w:val="24"/>
        </w:rPr>
        <w:t xml:space="preserve">, которые иногда </w:t>
      </w:r>
      <w:proofErr w:type="gramStart"/>
      <w:r>
        <w:rPr>
          <w:rFonts w:eastAsia="Times New Roman"/>
          <w:color w:val="00000A"/>
          <w:sz w:val="24"/>
          <w:szCs w:val="24"/>
        </w:rPr>
        <w:t>обоз</w:t>
      </w:r>
      <w:proofErr w:type="spellStart"/>
      <w:r>
        <w:rPr>
          <w:rFonts w:eastAsia="Times New Roman"/>
          <w:color w:val="00000A"/>
          <w:sz w:val="24"/>
          <w:szCs w:val="24"/>
        </w:rPr>
        <w:t>начаются</w:t>
      </w:r>
      <w:proofErr w:type="spellEnd"/>
      <w:proofErr w:type="gramEnd"/>
      <w:r>
        <w:rPr>
          <w:rFonts w:eastAsia="Times New Roman"/>
          <w:color w:val="00000A"/>
          <w:sz w:val="24"/>
          <w:szCs w:val="24"/>
        </w:rPr>
        <w:t xml:space="preserve"> как </w:t>
      </w:r>
      <m:oMath>
        <m:r>
          <w:rPr>
            <w:rFonts w:ascii="Cambria Math" w:eastAsia="Times New Roman" w:hAnsi="Cambria Math"/>
            <w:color w:val="00000A"/>
            <w:sz w:val="24"/>
            <w:szCs w:val="24"/>
          </w:rPr>
          <m:t>∞</m:t>
        </m:r>
      </m:oMath>
      <w:r>
        <w:rPr>
          <w:rFonts w:eastAsia="Times New Roman"/>
          <w:color w:val="00000A"/>
          <w:sz w:val="24"/>
          <w:szCs w:val="24"/>
        </w:rPr>
        <w:t xml:space="preserve"> и  </w:t>
      </w:r>
      <m:oMath>
        <m:r>
          <w:rPr>
            <w:rFonts w:ascii="Cambria Math" w:eastAsia="Times New Roman" w:hAnsi="Cambria Math"/>
            <w:color w:val="00000A"/>
            <w:sz w:val="24"/>
            <w:szCs w:val="24"/>
          </w:rPr>
          <m:t>⊥</m:t>
        </m:r>
      </m:oMath>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Непротиворечивая система аксиом колеса, кроме коммутативности, ассоциативности сложения с умножением содержит следующие правила:</w:t>
      </w:r>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/(xy)=/y/x</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m:t>
          </m:r>
          <m:r>
            <w:rPr>
              <w:rFonts w:ascii="Cambria Math" w:eastAsia="Times New Roman" w:hAnsi="Cambria Math"/>
              <w:color w:val="00000A"/>
              <w:sz w:val="24"/>
              <w:szCs w:val="24"/>
              <w:lang w:val="en-US"/>
            </w:rPr>
            <m:t>z+yz=(x+y)z+0z</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rsidR="00FC10F8" w:rsidRDefault="00FC10F8" w:rsidP="00FC10F8">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rsidR="00FC10F8" w:rsidRDefault="00FC10F8" w:rsidP="00FC10F8">
      <w:pPr>
        <w:spacing w:line="288" w:lineRule="auto"/>
        <w:ind w:firstLine="397"/>
        <w:jc w:val="both"/>
        <w:rPr>
          <w:rFonts w:eastAsia="Times New Roman"/>
          <w:color w:val="00000A"/>
          <w:sz w:val="24"/>
          <w:szCs w:val="24"/>
          <w:lang w:val="en-US"/>
        </w:rPr>
      </w:pPr>
    </w:p>
    <w:p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rsidR="00FC10F8" w:rsidRDefault="00FC10F8" w:rsidP="00FC10F8">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w:t>
      </w:r>
      <w:r w:rsidRPr="0029618A">
        <w:rPr>
          <w:rFonts w:eastAsia="Times New Roman"/>
          <w:color w:val="00000A"/>
          <w:sz w:val="24"/>
          <w:szCs w:val="24"/>
          <w:highlight w:val="white"/>
        </w:rPr>
        <w:lastRenderedPageBreak/>
        <w:t>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rsidR="00FC10F8" w:rsidRPr="0029618A" w:rsidRDefault="00FC10F8" w:rsidP="00FC10F8">
      <w:pPr>
        <w:pStyle w:val="2"/>
        <w:spacing w:before="200" w:after="0"/>
        <w:ind w:firstLine="397"/>
        <w:jc w:val="both"/>
        <w:rPr>
          <w:rFonts w:eastAsia="Cambria"/>
          <w:b/>
          <w:color w:val="4F81BD"/>
          <w:sz w:val="26"/>
          <w:szCs w:val="26"/>
        </w:rPr>
      </w:pPr>
      <w:bookmarkStart w:id="159" w:name="_Toc22639631"/>
      <w:r w:rsidRPr="0029618A">
        <w:rPr>
          <w:rFonts w:eastAsia="Cambria"/>
          <w:b/>
          <w:color w:val="4F81BD"/>
          <w:sz w:val="26"/>
          <w:szCs w:val="26"/>
        </w:rPr>
        <w:t>Измеряем нашу доверчивость</w:t>
      </w:r>
      <w:bookmarkEnd w:id="159"/>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w:t>
      </w:r>
      <w:proofErr w:type="spellStart"/>
      <w:r w:rsidRPr="0029618A">
        <w:rPr>
          <w:rFonts w:eastAsia="Times New Roman"/>
          <w:color w:val="00000A"/>
          <w:sz w:val="24"/>
          <w:szCs w:val="24"/>
          <w:highlight w:val="white"/>
        </w:rPr>
        <w:t>ютную</w:t>
      </w:r>
      <w:proofErr w:type="spellEnd"/>
      <w:r w:rsidRPr="0029618A">
        <w:rPr>
          <w:rFonts w:eastAsia="Times New Roman"/>
          <w:color w:val="00000A"/>
          <w:sz w:val="24"/>
          <w:szCs w:val="24"/>
          <w:highlight w:val="white"/>
        </w:rPr>
        <w:t xml:space="preserve">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 </w:t>
      </w:r>
      <m:oMath>
        <m:r>
          <w:rPr>
            <w:rFonts w:ascii="Cambria Math" w:hAnsi="Cambria Math"/>
          </w:rPr>
          <m:t>δ</m:t>
        </m:r>
      </m:oMath>
      <w:r w:rsidRPr="00DB2321">
        <w:rPr>
          <w:rFonts w:eastAsia="Times New Roman"/>
          <w:sz w:val="24"/>
          <w:szCs w:val="24"/>
          <w:highlight w:val="white"/>
        </w:rPr>
        <w:t>. При этом, если</w:t>
      </w:r>
    </w:p>
    <w:p w:rsidR="00FC10F8" w:rsidRPr="00DB2321"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n≥</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2σ</m:t>
                    </m:r>
                  </m:num>
                  <m:den>
                    <m:r>
                      <w:rPr>
                        <w:rFonts w:ascii="Cambria Math" w:eastAsia="Cambria Math" w:hAnsi="Cambria Math"/>
                        <w:sz w:val="24"/>
                        <w:szCs w:val="24"/>
                      </w:rPr>
                      <m:t>μδ</m:t>
                    </m:r>
                  </m:den>
                </m:f>
              </m:e>
            </m:d>
          </m:e>
          <m:sup>
            <m:r>
              <w:rPr>
                <w:rFonts w:ascii="Cambria Math" w:eastAsia="Cambria Math" w:hAnsi="Cambria Math"/>
                <w:sz w:val="24"/>
                <w:szCs w:val="24"/>
              </w:rPr>
              <m:t>2</m:t>
            </m:r>
          </m:sup>
        </m:sSup>
      </m:oMath>
      <w:r w:rsidRPr="00DB2321">
        <w:rPr>
          <w:rFonts w:eastAsia="Times New Roman"/>
          <w:i/>
          <w:sz w:val="24"/>
          <w:szCs w:val="24"/>
        </w:rPr>
        <w:t>,</w:t>
      </w:r>
    </w:p>
    <w:p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 При </w:t>
      </w:r>
      <m:oMath>
        <m:r>
          <w:rPr>
            <w:rFonts w:ascii="Cambria Math" w:hAnsi="Cambria Math"/>
          </w:rPr>
          <m:t>μ</m:t>
        </m:r>
      </m:oMath>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 xml:space="preserve">2. Пусть нулевой гипотезой будет предположение, что наблюдаемое </w:t>
      </w:r>
      <w:r w:rsidRPr="00DB2321">
        <w:rPr>
          <w:rFonts w:eastAsia="Times New Roman"/>
          <w:sz w:val="24"/>
          <w:szCs w:val="24"/>
          <w:highlight w:val="white"/>
        </w:rPr>
        <w:lastRenderedPageBreak/>
        <w:t>среднее значение равно </w:t>
      </w:r>
      <m:oMath>
        <m:r>
          <w:rPr>
            <w:rFonts w:ascii="Cambria Math" w:hAnsi="Cambria Math"/>
          </w:rPr>
          <m:t>μ</m:t>
        </m:r>
      </m:oMath>
      <w:r w:rsidRPr="00DB2321">
        <w:rPr>
          <w:rFonts w:eastAsia="Times New Roman"/>
          <w:sz w:val="24"/>
          <w:szCs w:val="24"/>
          <w:highlight w:val="white"/>
        </w:rPr>
        <w:t>. Тогда, если наблюдаемое среднее не выходит за пределы </w:t>
      </w:r>
      <m:oMath>
        <m:r>
          <w:rPr>
            <w:rFonts w:ascii="Cambria Math" w:eastAsia="Cambria Math" w:hAnsi="Cambria Math"/>
            <w:sz w:val="24"/>
            <w:szCs w:val="24"/>
            <w:highlight w:val="white"/>
          </w:rPr>
          <m:t>μ±2σ/</m:t>
        </m:r>
        <m:rad>
          <m:radPr>
            <m:degHide m:val="1"/>
            <m:ctrlPr>
              <w:rPr>
                <w:rFonts w:ascii="Cambria Math" w:eastAsia="Cambria Math" w:hAnsi="Cambria Math"/>
                <w:sz w:val="24"/>
                <w:szCs w:val="24"/>
                <w:highlight w:val="white"/>
              </w:rPr>
            </m:ctrlPr>
          </m:radPr>
          <m:deg/>
          <m:e>
            <m:r>
              <w:rPr>
                <w:rFonts w:ascii="Cambria Math" w:eastAsia="Cambria Math" w:hAnsi="Cambria Math"/>
                <w:sz w:val="24"/>
                <w:szCs w:val="24"/>
                <w:highlight w:val="white"/>
              </w:rPr>
              <m:t>n</m:t>
            </m:r>
          </m:e>
        </m:rad>
      </m:oMath>
      <w:r w:rsidRPr="00DB2321">
        <w:rPr>
          <w:rFonts w:eastAsia="Times New Roman"/>
          <w:sz w:val="24"/>
          <w:szCs w:val="24"/>
          <w:highlight w:val="white"/>
        </w:rPr>
        <w:t>, то вероятность того, что нулевая гипотеза верна,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после чего можно уточнить необходимое число экспериментов. Зачастую, если у нас ес</w:t>
      </w:r>
      <w:proofErr w:type="spellStart"/>
      <w:r w:rsidRPr="0029618A">
        <w:rPr>
          <w:rFonts w:eastAsia="Times New Roman"/>
          <w:color w:val="00000A"/>
          <w:sz w:val="24"/>
          <w:szCs w:val="24"/>
          <w:highlight w:val="white"/>
        </w:rPr>
        <w:t>ть</w:t>
      </w:r>
      <w:proofErr w:type="spellEnd"/>
      <w:r w:rsidRPr="0029618A">
        <w:rPr>
          <w:rFonts w:eastAsia="Times New Roman"/>
          <w:color w:val="00000A"/>
          <w:sz w:val="24"/>
          <w:szCs w:val="24"/>
          <w:highlight w:val="white"/>
        </w:rPr>
        <w:t xml:space="preserve">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rsidR="00FC10F8" w:rsidRPr="0029618A" w:rsidRDefault="00FC10F8" w:rsidP="00FC10F8">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w:t>
      </w:r>
      <w:proofErr w:type="spellStart"/>
      <w:r w:rsidRPr="0029618A">
        <w:rPr>
          <w:rFonts w:eastAsia="Times New Roman"/>
          <w:color w:val="00000A"/>
          <w:sz w:val="24"/>
          <w:szCs w:val="24"/>
          <w:highlight w:val="white"/>
        </w:rPr>
        <w:t>сла</w:t>
      </w:r>
      <w:proofErr w:type="spellEnd"/>
      <w:r w:rsidRPr="0029618A">
        <w:rPr>
          <w:rFonts w:eastAsia="Times New Roman"/>
          <w:color w:val="00000A"/>
          <w:sz w:val="24"/>
          <w:szCs w:val="24"/>
          <w:highlight w:val="white"/>
        </w:rPr>
        <w:t xml:space="preserve"> экспериментов и доверительного интервала получим такие выражения:</w:t>
      </w:r>
    </w:p>
    <w:p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rsidR="00FC10F8" w:rsidRPr="0029618A" w:rsidRDefault="00FC10F8" w:rsidP="00FC10F8">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w:t>
      </w:r>
      <w:r w:rsidRPr="0029618A">
        <w:rPr>
          <w:rFonts w:eastAsia="Times New Roman"/>
          <w:color w:val="00000A"/>
          <w:sz w:val="24"/>
          <w:szCs w:val="24"/>
          <w:highlight w:val="white"/>
        </w:rPr>
        <w:lastRenderedPageBreak/>
        <w:t xml:space="preserve">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w:t>
      </w:r>
      <w:proofErr w:type="spellStart"/>
      <w:r w:rsidRPr="0029618A">
        <w:rPr>
          <w:rFonts w:eastAsia="Times New Roman"/>
          <w:color w:val="00000A"/>
          <w:sz w:val="24"/>
          <w:szCs w:val="24"/>
          <w:highlight w:val="white"/>
        </w:rPr>
        <w:t>реднего</w:t>
      </w:r>
      <w:proofErr w:type="spellEnd"/>
      <w:r w:rsidRPr="0029618A">
        <w:rPr>
          <w:rFonts w:eastAsia="Times New Roman"/>
          <w:color w:val="00000A"/>
          <w:sz w:val="24"/>
          <w:szCs w:val="24"/>
          <w:highlight w:val="white"/>
        </w:rPr>
        <w:t xml:space="preserve">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rsidR="00FC10F8" w:rsidRPr="0029618A" w:rsidRDefault="00FC10F8" w:rsidP="00FC10F8">
      <w:pPr>
        <w:spacing w:line="288" w:lineRule="auto"/>
        <w:ind w:firstLine="397"/>
        <w:jc w:val="both"/>
        <w:rPr>
          <w:rFonts w:eastAsia="Times New Roman"/>
          <w:color w:val="00000A"/>
          <w:sz w:val="24"/>
          <w:szCs w:val="24"/>
        </w:rPr>
      </w:pPr>
    </w:p>
    <w:p w:rsidR="00FC10F8" w:rsidRPr="0029618A" w:rsidRDefault="00FC10F8" w:rsidP="00FC10F8">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301C8F91" wp14:editId="52BC899D">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40" cstate="print"/>
                    <a:srcRect/>
                    <a:stretch>
                      <a:fillRect/>
                    </a:stretch>
                  </pic:blipFill>
                  <pic:spPr>
                    <a:xfrm>
                      <a:off x="0" y="0"/>
                      <a:ext cx="4238625" cy="3115372"/>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Pr="0029618A">
        <w:rPr>
          <w:rFonts w:eastAsia="Times New Roman"/>
          <w:i/>
          <w:color w:val="00000A"/>
          <w:sz w:val="24"/>
          <w:szCs w:val="24"/>
        </w:rPr>
        <w:t>неидеальность</w:t>
      </w:r>
      <w:proofErr w:type="spellEnd"/>
      <w:r w:rsidRPr="0029618A">
        <w:rPr>
          <w:rFonts w:eastAsia="Times New Roman"/>
          <w:i/>
          <w:color w:val="00000A"/>
          <w:sz w:val="24"/>
          <w:szCs w:val="24"/>
        </w:rPr>
        <w:t>.</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rsidR="00FC10F8" w:rsidRPr="0029618A" w:rsidRDefault="00FC10F8" w:rsidP="00FC10F8">
      <w:pPr>
        <w:spacing w:line="288" w:lineRule="auto"/>
        <w:ind w:firstLine="397"/>
        <w:jc w:val="both"/>
        <w:rPr>
          <w:rFonts w:eastAsia="Times New Roman"/>
          <w:color w:val="00000A"/>
          <w:sz w:val="24"/>
          <w:szCs w:val="24"/>
        </w:rPr>
      </w:pPr>
    </w:p>
    <w:p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25F82101" wp14:editId="3B16FC74">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41"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7BDFC6DA" wp14:editId="52DC9BCB">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42" cstate="print"/>
                    <a:srcRect/>
                    <a:stretch>
                      <a:fillRect/>
                    </a:stretch>
                  </pic:blipFill>
                  <pic:spPr>
                    <a:xfrm>
                      <a:off x="0" y="0"/>
                      <a:ext cx="2905125" cy="1915160"/>
                    </a:xfrm>
                    <a:prstGeom prst="rect">
                      <a:avLst/>
                    </a:prstGeom>
                    <a:ln/>
                  </pic:spPr>
                </pic:pic>
              </a:graphicData>
            </a:graphic>
          </wp:inline>
        </w:drawing>
      </w:r>
    </w:p>
    <w:p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7451ABA9" wp14:editId="7C336854">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43" cstate="print"/>
                    <a:srcRect/>
                    <a:stretch>
                      <a:fillRect/>
                    </a:stretch>
                  </pic:blipFill>
                  <pic:spPr>
                    <a:xfrm>
                      <a:off x="0" y="0"/>
                      <a:ext cx="2779395" cy="193294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Пример, показывающий соотношение оценки разброса, сделанной по правилу</w:t>
      </w:r>
      <w:r>
        <w:rPr>
          <w:rFonts w:eastAsia="Times New Roman"/>
          <w:i/>
          <w:color w:val="00000A"/>
          <w:sz w:val="24"/>
          <w:szCs w:val="24"/>
        </w:rPr>
        <w:t xml:space="preserve"> </w:t>
      </w:r>
      <m:oMath>
        <m:r>
          <w:rPr>
            <w:rFonts w:ascii="Cambria Math" w:eastAsia="Cambria Math" w:hAnsi="Cambria Math"/>
            <w:color w:val="00000A"/>
            <w:sz w:val="24"/>
            <w:szCs w:val="24"/>
          </w:rPr>
          <m:t>2σ</m:t>
        </m:r>
      </m:oMath>
      <w:r>
        <w:rPr>
          <w:rFonts w:eastAsia="Times New Roman"/>
          <w:i/>
          <w:color w:val="00000A"/>
          <w:sz w:val="24"/>
          <w:szCs w:val="24"/>
        </w:rPr>
        <w:t>,</w:t>
      </w:r>
      <w:r w:rsidRPr="0029618A">
        <w:rPr>
          <w:rFonts w:eastAsia="Times New Roman"/>
          <w:i/>
          <w:color w:val="00000A"/>
          <w:sz w:val="24"/>
          <w:szCs w:val="24"/>
        </w:rPr>
        <w:t xml:space="preserve"> и наблюдаемого разброса для трёх случайных величин.</w:t>
      </w:r>
      <w:r>
        <w:rPr>
          <w:rFonts w:eastAsia="Times New Roman"/>
          <w:i/>
          <w:color w:val="00000A"/>
          <w:sz w:val="24"/>
          <w:szCs w:val="24"/>
        </w:rPr>
        <w:t xml:space="preserve"> Здесь толстой линией показаны истинные распределения, а </w:t>
      </w:r>
      <w:proofErr w:type="gramStart"/>
      <w:r>
        <w:rPr>
          <w:rFonts w:eastAsia="Times New Roman"/>
          <w:i/>
          <w:color w:val="00000A"/>
          <w:sz w:val="24"/>
          <w:szCs w:val="24"/>
        </w:rPr>
        <w:t>тонким</w:t>
      </w:r>
      <w:proofErr w:type="gramEnd"/>
      <w:r>
        <w:rPr>
          <w:rFonts w:eastAsia="Times New Roman"/>
          <w:i/>
          <w:color w:val="00000A"/>
          <w:sz w:val="24"/>
          <w:szCs w:val="24"/>
        </w:rPr>
        <w:t xml:space="preserve"> линиями  </w:t>
      </w:r>
      <w:r>
        <w:rPr>
          <w:rFonts w:eastAsia="Times New Roman"/>
          <w:color w:val="00000A"/>
          <w:sz w:val="24"/>
          <w:szCs w:val="24"/>
          <w:highlight w:val="white"/>
        </w:rPr>
        <w:t>–</w:t>
      </w:r>
      <w:r>
        <w:rPr>
          <w:rFonts w:eastAsia="Times New Roman"/>
          <w:i/>
          <w:color w:val="00000A"/>
          <w:sz w:val="24"/>
          <w:szCs w:val="24"/>
        </w:rPr>
        <w:t xml:space="preserve">  оценка для наблюдаемых отклонений.</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неверный рез</w:t>
      </w:r>
      <w:proofErr w:type="spellStart"/>
      <w:r w:rsidRPr="0029618A">
        <w:rPr>
          <w:rFonts w:eastAsia="Times New Roman"/>
          <w:color w:val="00000A"/>
          <w:sz w:val="24"/>
          <w:szCs w:val="24"/>
          <w:highlight w:val="white"/>
        </w:rPr>
        <w:t>ультат</w:t>
      </w:r>
      <w:proofErr w:type="spellEnd"/>
      <w:r w:rsidRPr="0029618A">
        <w:rPr>
          <w:rFonts w:eastAsia="Times New Roman"/>
          <w:color w:val="00000A"/>
          <w:sz w:val="24"/>
          <w:szCs w:val="24"/>
          <w:highlight w:val="white"/>
        </w:rPr>
        <w:t>!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xml:space="preserve">. Исходя из смысла проверки гипотез, можно </w:t>
      </w:r>
      <w:r w:rsidRPr="0029618A">
        <w:rPr>
          <w:rFonts w:eastAsia="Times New Roman"/>
          <w:color w:val="00000A"/>
          <w:sz w:val="24"/>
          <w:szCs w:val="24"/>
          <w:highlight w:val="white"/>
        </w:rPr>
        <w:lastRenderedPageBreak/>
        <w:t>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w:t>
      </w:r>
      <w:proofErr w:type="spellStart"/>
      <w:r w:rsidRPr="0029618A">
        <w:rPr>
          <w:rFonts w:eastAsia="Times New Roman"/>
          <w:color w:val="00000A"/>
          <w:sz w:val="24"/>
          <w:szCs w:val="24"/>
          <w:highlight w:val="white"/>
        </w:rPr>
        <w:t>льтатов</w:t>
      </w:r>
      <w:proofErr w:type="spellEnd"/>
      <w:r w:rsidRPr="0029618A">
        <w:rPr>
          <w:rFonts w:eastAsia="Times New Roman"/>
          <w:color w:val="00000A"/>
          <w:sz w:val="24"/>
          <w:szCs w:val="24"/>
          <w:highlight w:val="white"/>
        </w:rPr>
        <w:t xml:space="preserve"> добрая треть окажется неверной!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rsidR="00FC10F8" w:rsidRPr="0029618A" w:rsidRDefault="00FC10F8" w:rsidP="00FC10F8">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5B365B1F" wp14:editId="4F5290CC">
            <wp:extent cx="3633028" cy="330831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cstate="print"/>
                    <a:srcRect/>
                    <a:stretch>
                      <a:fillRect/>
                    </a:stretch>
                  </pic:blipFill>
                  <pic:spPr>
                    <a:xfrm>
                      <a:off x="0" y="0"/>
                      <a:ext cx="3633028" cy="330831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Оценка доли публикаций, содержащих заведомо неверные результаты</w:t>
      </w:r>
      <w:r>
        <w:rPr>
          <w:rFonts w:eastAsia="Times New Roman"/>
          <w:i/>
          <w:color w:val="00000A"/>
          <w:sz w:val="24"/>
          <w:szCs w:val="24"/>
        </w:rPr>
        <w:t>,</w:t>
      </w:r>
      <w:r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Pr="0029618A">
        <w:rPr>
          <w:rFonts w:eastAsia="Times New Roman"/>
          <w:i/>
          <w:color w:val="00000A"/>
          <w:sz w:val="24"/>
          <w:szCs w:val="24"/>
        </w:rPr>
        <w:t xml:space="preserve"> может быть рискованно, </w:t>
      </w:r>
      <w:proofErr w:type="gramStart"/>
      <w:r w:rsidRPr="0029618A">
        <w:rPr>
          <w:rFonts w:eastAsia="Times New Roman"/>
          <w:i/>
          <w:color w:val="00000A"/>
          <w:sz w:val="24"/>
          <w:szCs w:val="24"/>
        </w:rPr>
        <w:t>тогда</w:t>
      </w:r>
      <w:proofErr w:type="gramEnd"/>
      <w:r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Pr="0029618A">
        <w:rPr>
          <w:rFonts w:eastAsia="Times New Roman"/>
          <w:i/>
          <w:color w:val="00000A"/>
          <w:sz w:val="24"/>
          <w:szCs w:val="24"/>
        </w:rPr>
        <w:t xml:space="preserve"> уже может считаться весьма сильным.</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w:t>
      </w:r>
      <w:proofErr w:type="spellStart"/>
      <w:r w:rsidRPr="0029618A">
        <w:rPr>
          <w:rFonts w:eastAsia="Times New Roman"/>
          <w:color w:val="00000A"/>
          <w:sz w:val="24"/>
          <w:szCs w:val="24"/>
          <w:highlight w:val="white"/>
        </w:rPr>
        <w:t>ки</w:t>
      </w:r>
      <w:proofErr w:type="spellEnd"/>
      <w:r w:rsidRPr="0029618A">
        <w:rPr>
          <w:rFonts w:eastAsia="Times New Roman"/>
          <w:color w:val="00000A"/>
          <w:sz w:val="24"/>
          <w:szCs w:val="24"/>
          <w:highlight w:val="white"/>
        </w:rPr>
        <w:t xml:space="preserve"> нельзя принимать всерьёз. Можно ограничить себя жёсткими рамками </w:t>
      </w:r>
      <w:r w:rsidRPr="0029618A">
        <w:rPr>
          <w:rFonts w:eastAsia="Times New Roman"/>
          <w:color w:val="00000A"/>
          <w:sz w:val="24"/>
          <w:szCs w:val="24"/>
          <w:highlight w:val="white"/>
        </w:rPr>
        <w:lastRenderedPageBreak/>
        <w:t>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rsidR="00FC10F8" w:rsidRPr="0029618A" w:rsidRDefault="00FC10F8" w:rsidP="00FC10F8">
      <w:pPr>
        <w:pStyle w:val="2"/>
        <w:spacing w:before="200" w:after="0"/>
        <w:ind w:firstLine="397"/>
        <w:jc w:val="both"/>
        <w:rPr>
          <w:rFonts w:eastAsia="Cambria"/>
          <w:b/>
          <w:color w:val="4F81BD"/>
          <w:sz w:val="26"/>
          <w:szCs w:val="26"/>
        </w:rPr>
      </w:pPr>
      <w:bookmarkStart w:id="160" w:name="_Toc22639632"/>
      <w:r w:rsidRPr="0029618A">
        <w:rPr>
          <w:rFonts w:eastAsia="Cambria"/>
          <w:b/>
          <w:color w:val="4F81BD"/>
          <w:sz w:val="26"/>
          <w:szCs w:val="26"/>
          <w:highlight w:val="white"/>
        </w:rPr>
        <w:t>Так правда ли, что дожди предпочитают выходные дни?</w:t>
      </w:r>
      <w:bookmarkEnd w:id="160"/>
      <w:r w:rsidRPr="0029618A">
        <w:rPr>
          <w:rFonts w:eastAsia="Cambria"/>
          <w:b/>
          <w:color w:val="4F81BD"/>
          <w:sz w:val="26"/>
          <w:szCs w:val="26"/>
          <w:highlight w:val="white"/>
        </w:rPr>
        <w:t xml:space="preserve"> </w:t>
      </w:r>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w:t>
      </w:r>
      <w:proofErr w:type="spellStart"/>
      <w:r w:rsidRPr="0029618A">
        <w:rPr>
          <w:rFonts w:eastAsia="Times New Roman"/>
          <w:color w:val="00000A"/>
          <w:sz w:val="24"/>
          <w:szCs w:val="24"/>
          <w:highlight w:val="white"/>
        </w:rPr>
        <w:t>ровать</w:t>
      </w:r>
      <w:proofErr w:type="spellEnd"/>
      <w:r w:rsidRPr="0029618A">
        <w:rPr>
          <w:rFonts w:eastAsia="Times New Roman"/>
          <w:color w:val="00000A"/>
          <w:sz w:val="24"/>
          <w:szCs w:val="24"/>
          <w:highlight w:val="white"/>
        </w:rPr>
        <w:t xml:space="preserve">, для того, чтобы быть уверенным в том, что существует некоторая закономерность. Результаты приведены в таблице. </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rsidTr="00333E94">
        <w:trPr>
          <w:trHeight w:val="260"/>
        </w:trPr>
        <w:tc>
          <w:tcPr>
            <w:tcW w:w="3270" w:type="dxa"/>
            <w:tcBorders>
              <w:top w:val="single" w:sz="8" w:space="0" w:color="00000A"/>
              <w:left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rsidTr="00333E94">
        <w:trPr>
          <w:trHeight w:val="560"/>
        </w:trPr>
        <w:tc>
          <w:tcPr>
            <w:tcW w:w="3270"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rsidTr="00333E94">
        <w:trPr>
          <w:trHeight w:val="540"/>
        </w:trPr>
        <w:tc>
          <w:tcPr>
            <w:tcW w:w="3270"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rsidTr="00333E94">
        <w:trPr>
          <w:trHeight w:val="260"/>
        </w:trPr>
        <w:tc>
          <w:tcPr>
            <w:tcW w:w="3270"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rsidTr="00333E94">
        <w:trPr>
          <w:trHeight w:val="840"/>
        </w:trPr>
        <w:tc>
          <w:tcPr>
            <w:tcW w:w="3270" w:type="dxa"/>
            <w:tcBorders>
              <w:top w:val="nil"/>
              <w:left w:val="nil"/>
              <w:bottom w:val="single" w:sz="8" w:space="0" w:color="00000A"/>
              <w:right w:val="nil"/>
            </w:tcBorders>
            <w:shd w:val="clear" w:color="auto" w:fill="auto"/>
            <w:vAlign w:val="center"/>
          </w:tcPr>
          <w:p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rsidR="00FC10F8" w:rsidRPr="0029618A" w:rsidRDefault="00FC10F8" w:rsidP="00FC10F8">
      <w:pPr>
        <w:spacing w:line="288" w:lineRule="auto"/>
        <w:ind w:firstLine="397"/>
        <w:jc w:val="both"/>
        <w:rPr>
          <w:rFonts w:eastAsia="Times New Roman"/>
          <w:color w:val="00000A"/>
          <w:sz w:val="24"/>
          <w:szCs w:val="24"/>
        </w:rPr>
      </w:pP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w:t>
      </w:r>
      <w:r w:rsidRPr="0029618A">
        <w:rPr>
          <w:rFonts w:eastAsia="Times New Roman"/>
          <w:color w:val="00000A"/>
          <w:sz w:val="24"/>
          <w:szCs w:val="24"/>
        </w:rPr>
        <w:lastRenderedPageBreak/>
        <w:t xml:space="preserve">подметить тонкие отклонения, выходящие за пределы </w:t>
      </w:r>
      <m:oMath>
        <m:r>
          <w:rPr>
            <w:rFonts w:ascii="Cambria Math" w:eastAsia="Cambria Math" w:hAnsi="Cambria Math"/>
            <w:color w:val="00000A"/>
            <w:sz w:val="24"/>
            <w:szCs w:val="24"/>
          </w:rPr>
          <m:t>5%</m:t>
        </m:r>
      </m:oMath>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2D89C876" wp14:editId="19DC355B">
            <wp:extent cx="3446780" cy="4219575"/>
            <wp:effectExtent l="0" t="0" r="0" b="0"/>
            <wp:docPr id="98"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5" cstate="print"/>
                    <a:srcRect/>
                    <a:stretch>
                      <a:fillRect/>
                    </a:stretch>
                  </pic:blipFill>
                  <pic:spPr>
                    <a:xfrm>
                      <a:off x="0" y="0"/>
                      <a:ext cx="3446780" cy="4219575"/>
                    </a:xfrm>
                    <a:prstGeom prst="rect">
                      <a:avLst/>
                    </a:prstGeom>
                    <a:ln/>
                  </pic:spPr>
                </pic:pic>
              </a:graphicData>
            </a:graphic>
          </wp:inline>
        </w:drawing>
      </w:r>
    </w:p>
    <w:p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lastRenderedPageBreak/>
        <w:t xml:space="preserve"> </w:t>
      </w:r>
      <w:r w:rsidRPr="0029618A">
        <w:rPr>
          <w:rFonts w:eastAsia="Times New Roman"/>
          <w:i/>
          <w:noProof/>
          <w:color w:val="00000A"/>
          <w:sz w:val="24"/>
          <w:szCs w:val="24"/>
        </w:rPr>
        <w:drawing>
          <wp:inline distT="0" distB="0" distL="0" distR="0" wp14:anchorId="2FF79969" wp14:editId="48C51135">
            <wp:extent cx="3966009" cy="2432101"/>
            <wp:effectExtent l="0" t="0" r="0" b="0"/>
            <wp:docPr id="25" name="image20.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20.png" descr="C:\tmp\podlost\ToH\html\figures\weather\2019-01-08_19-32-51.png"/>
                    <pic:cNvPicPr preferRelativeResize="0"/>
                  </pic:nvPicPr>
                  <pic:blipFill>
                    <a:blip r:embed="rId46" cstate="print"/>
                    <a:srcRect/>
                    <a:stretch>
                      <a:fillRect/>
                    </a:stretch>
                  </pic:blipFill>
                  <pic:spPr>
                    <a:xfrm>
                      <a:off x="0" y="0"/>
                      <a:ext cx="3966009" cy="2432101"/>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Исходный ряд данных и распределение непогожих дней по дням </w:t>
      </w:r>
      <w:proofErr w:type="gramStart"/>
      <w:r w:rsidRPr="0029618A">
        <w:rPr>
          <w:rFonts w:eastAsia="Times New Roman"/>
          <w:i/>
          <w:color w:val="00000A"/>
          <w:sz w:val="24"/>
          <w:szCs w:val="24"/>
        </w:rPr>
        <w:t>недели, полученные за пять</w:t>
      </w:r>
      <w:proofErr w:type="gramEnd"/>
      <w:r w:rsidRPr="0029618A">
        <w:rPr>
          <w:rFonts w:eastAsia="Times New Roman"/>
          <w:i/>
          <w:color w:val="00000A"/>
          <w:sz w:val="24"/>
          <w:szCs w:val="24"/>
        </w:rPr>
        <w:t xml:space="preserve"> лет наблюдений.</w:t>
      </w:r>
    </w:p>
    <w:p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w:t>
      </w:r>
      <w:proofErr w:type="spellStart"/>
      <w:r w:rsidRPr="0029618A">
        <w:rPr>
          <w:rFonts w:eastAsia="Times New Roman"/>
          <w:color w:val="00000A"/>
          <w:sz w:val="24"/>
          <w:szCs w:val="24"/>
        </w:rPr>
        <w:t>дливыми</w:t>
      </w:r>
      <w:proofErr w:type="spellEnd"/>
      <w:r w:rsidRPr="0029618A">
        <w:rPr>
          <w:rFonts w:eastAsia="Times New Roman"/>
          <w:color w:val="00000A"/>
          <w:sz w:val="24"/>
          <w:szCs w:val="24"/>
        </w:rPr>
        <w:t xml:space="preserve">?»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lastRenderedPageBreak/>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4B3203B5" wp14:editId="58C50E58">
            <wp:extent cx="3686175" cy="2538730"/>
            <wp:effectExtent l="0" t="0" r="0" b="0"/>
            <wp:docPr id="92" name="image78.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78.png" descr="C:\tmp\podlost\ToH\html\figures\weather\2019-01-08_19-43-04.png"/>
                    <pic:cNvPicPr preferRelativeResize="0"/>
                  </pic:nvPicPr>
                  <pic:blipFill>
                    <a:blip r:embed="rId47" cstate="print"/>
                    <a:srcRect/>
                    <a:stretch>
                      <a:fillRect/>
                    </a:stretch>
                  </pic:blipFill>
                  <pic:spPr>
                    <a:xfrm>
                      <a:off x="0" y="0"/>
                      <a:ext cx="3686175" cy="253873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Теоретическое и н</w:t>
      </w:r>
      <w:r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Pr>
          <w:rFonts w:eastAsia="Times New Roman"/>
          <w:i/>
          <w:color w:val="00000A"/>
          <w:sz w:val="24"/>
          <w:szCs w:val="24"/>
        </w:rPr>
        <w:t>имеющемся</w:t>
      </w:r>
      <w:r w:rsidRPr="0029618A">
        <w:rPr>
          <w:rFonts w:eastAsia="Times New Roman"/>
          <w:i/>
          <w:color w:val="00000A"/>
          <w:sz w:val="24"/>
          <w:szCs w:val="24"/>
        </w:rPr>
        <w:t xml:space="preserve"> количестве наблюдений.</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xml:space="preserve"> дней можно было бы уверенно </w:t>
      </w:r>
      <w:r w:rsidRPr="0029618A">
        <w:rPr>
          <w:rFonts w:eastAsia="Times New Roman"/>
          <w:color w:val="00000A"/>
          <w:sz w:val="24"/>
          <w:szCs w:val="24"/>
          <w:highlight w:val="white"/>
        </w:rPr>
        <w:lastRenderedPageBreak/>
        <w:t>подтвердить или отвергнуть как случайное отклонение? Это легко посчит</w:t>
      </w:r>
      <w:proofErr w:type="spellStart"/>
      <w:r w:rsidRPr="0029618A">
        <w:rPr>
          <w:rFonts w:eastAsia="Times New Roman"/>
          <w:color w:val="00000A"/>
          <w:sz w:val="24"/>
          <w:szCs w:val="24"/>
          <w:highlight w:val="white"/>
        </w:rPr>
        <w:t>ать</w:t>
      </w:r>
      <w:proofErr w:type="spellEnd"/>
      <w:r w:rsidRPr="0029618A">
        <w:rPr>
          <w:rFonts w:eastAsia="Times New Roman"/>
          <w:color w:val="00000A"/>
          <w:sz w:val="24"/>
          <w:szCs w:val="24"/>
          <w:highlight w:val="white"/>
        </w:rPr>
        <w:t>: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Pr>
          <w:rFonts w:eastAsia="Times New Roman"/>
          <w:color w:val="00000A"/>
          <w:sz w:val="24"/>
          <w:szCs w:val="24"/>
          <w:highlight w:val="white"/>
        </w:rPr>
        <w:t xml:space="preserve"> </w:t>
      </w:r>
      <w:r w:rsidRPr="0029618A">
        <w:rPr>
          <w:rFonts w:eastAsia="Times New Roman"/>
          <w:color w:val="00000A"/>
          <w:sz w:val="24"/>
          <w:szCs w:val="24"/>
          <w:highlight w:val="white"/>
        </w:rPr>
        <w:t>на</w:t>
      </w:r>
      <w:r>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rsidR="00FC10F8" w:rsidRPr="0029618A" w:rsidRDefault="00FC10F8" w:rsidP="00FC10F8">
      <w:pPr>
        <w:pStyle w:val="2"/>
        <w:spacing w:before="200" w:after="0"/>
        <w:ind w:firstLine="397"/>
        <w:jc w:val="both"/>
        <w:rPr>
          <w:rFonts w:eastAsia="Cambria"/>
          <w:b/>
          <w:color w:val="4F81BD"/>
          <w:sz w:val="26"/>
          <w:szCs w:val="26"/>
        </w:rPr>
      </w:pPr>
      <w:bookmarkStart w:id="161" w:name="_Toc22639633"/>
      <w:r w:rsidRPr="0029618A">
        <w:rPr>
          <w:rFonts w:eastAsia="Cambria"/>
          <w:b/>
          <w:color w:val="4F81BD"/>
          <w:sz w:val="26"/>
          <w:szCs w:val="26"/>
        </w:rPr>
        <w:t>Беспорядок внутри самих чисел</w:t>
      </w:r>
      <w:bookmarkEnd w:id="161"/>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w:t>
      </w:r>
      <w:r w:rsidRPr="0029618A">
        <w:rPr>
          <w:rFonts w:eastAsia="Times New Roman"/>
          <w:color w:val="00000A"/>
          <w:sz w:val="24"/>
          <w:szCs w:val="24"/>
        </w:rPr>
        <w:lastRenderedPageBreak/>
        <w:t xml:space="preserve">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до периодичного повторения уже вполне беспорядочных последовательностей в таких чи</w:t>
      </w:r>
      <w:proofErr w:type="spellStart"/>
      <w:r w:rsidRPr="0029618A">
        <w:rPr>
          <w:rFonts w:eastAsia="Times New Roman"/>
          <w:color w:val="00000A"/>
          <w:sz w:val="24"/>
          <w:szCs w:val="24"/>
          <w:highlight w:val="white"/>
        </w:rPr>
        <w:t>слах</w:t>
      </w:r>
      <w:proofErr w:type="spellEnd"/>
      <w:r w:rsidRPr="0029618A">
        <w:rPr>
          <w:rFonts w:eastAsia="Times New Roman"/>
          <w:color w:val="00000A"/>
          <w:sz w:val="24"/>
          <w:szCs w:val="24"/>
          <w:highlight w:val="white"/>
        </w:rPr>
        <w:t xml:space="preserve">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rsidR="00FC10F8" w:rsidRPr="0029618A" w:rsidRDefault="008022C6" w:rsidP="00FC10F8">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rsidR="00FC10F8" w:rsidRPr="0029618A"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w:t>
      </w:r>
      <w:r w:rsidRPr="0029618A">
        <w:rPr>
          <w:rFonts w:eastAsia="Times New Roman"/>
          <w:color w:val="00000A"/>
          <w:sz w:val="24"/>
          <w:szCs w:val="24"/>
          <w:highlight w:val="white"/>
        </w:rPr>
        <w:lastRenderedPageBreak/>
        <w:t>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rsidR="00FC10F8" w:rsidRPr="0029618A" w:rsidRDefault="00FC10F8" w:rsidP="00FC10F8">
      <w:pPr>
        <w:pStyle w:val="1"/>
        <w:spacing w:before="600" w:after="480"/>
        <w:jc w:val="center"/>
        <w:rPr>
          <w:rFonts w:eastAsia="Cambria"/>
          <w:b/>
        </w:rPr>
      </w:pPr>
      <w:bookmarkStart w:id="162" w:name="_Toc22639634"/>
      <w:r w:rsidRPr="0029618A">
        <w:rPr>
          <w:rFonts w:eastAsia="Cambria"/>
          <w:b/>
        </w:rPr>
        <w:t>Закон арбузной корки</w:t>
      </w:r>
      <w:r w:rsidRPr="0029618A">
        <w:rPr>
          <w:rFonts w:eastAsia="Cambria"/>
          <w:b/>
        </w:rPr>
        <w:br/>
        <w:t xml:space="preserve"> и нормальность ненормальности</w:t>
      </w:r>
      <w:bookmarkEnd w:id="162"/>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w:t>
      </w:r>
      <w:r w:rsidRPr="0029618A">
        <w:rPr>
          <w:rFonts w:eastAsia="Times New Roman"/>
          <w:sz w:val="24"/>
          <w:szCs w:val="24"/>
        </w:rPr>
        <w:lastRenderedPageBreak/>
        <w:t>каждый из нас уникален. А подростки уверены, что они-то уж точно отличаются от серой массы “нормальных людей” и ни на кого не похожи.</w:t>
      </w:r>
    </w:p>
    <w:p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у нас есть выборка </w:t>
      </w:r>
      <w:r>
        <w:rPr>
          <w:rFonts w:eastAsia="Times New Roman"/>
          <w:sz w:val="24"/>
          <w:szCs w:val="24"/>
          <w:lang w:val="en-US"/>
        </w:rPr>
        <w:t>X</w:t>
      </w:r>
      <w:r w:rsidRPr="00C7708C">
        <w:rPr>
          <w:rFonts w:eastAsia="Times New Roman"/>
          <w:sz w:val="24"/>
          <w:szCs w:val="24"/>
        </w:rPr>
        <w:t xml:space="preserve"> = (</w:t>
      </w:r>
      <w:r>
        <w:rPr>
          <w:rFonts w:eastAsia="Times New Roman"/>
          <w:sz w:val="24"/>
          <w:szCs w:val="24"/>
          <w:lang w:val="en-US"/>
        </w:rPr>
        <w:t>x</w:t>
      </w:r>
      <w:r w:rsidRPr="00C7708C">
        <w:rPr>
          <w:rFonts w:eastAsia="Times New Roman"/>
          <w:sz w:val="24"/>
          <w:szCs w:val="24"/>
        </w:rPr>
        <w:t xml:space="preserve">1, ... </w:t>
      </w:r>
      <w:proofErr w:type="spellStart"/>
      <w:r>
        <w:rPr>
          <w:rFonts w:eastAsia="Times New Roman"/>
          <w:sz w:val="24"/>
          <w:szCs w:val="24"/>
          <w:lang w:val="en-US"/>
        </w:rPr>
        <w:t>xn</w:t>
      </w:r>
      <w:proofErr w:type="spellEnd"/>
      <w:r w:rsidRPr="00C7708C">
        <w:rPr>
          <w:rFonts w:eastAsia="Times New Roman"/>
          <w:sz w:val="24"/>
          <w:szCs w:val="24"/>
        </w:rPr>
        <w:t>)</w:t>
      </w:r>
      <w:r>
        <w:rPr>
          <w:rFonts w:eastAsia="Times New Roman"/>
          <w:sz w:val="24"/>
          <w:szCs w:val="24"/>
        </w:rPr>
        <w:t>. Тогда выборочное среднее – это обычное среднее арифметическое (</w:t>
      </w:r>
      <w:r>
        <w:rPr>
          <w:rFonts w:eastAsia="Times New Roman"/>
          <w:sz w:val="24"/>
          <w:szCs w:val="24"/>
          <w:lang w:val="en-US"/>
        </w:rPr>
        <w:t>x</w:t>
      </w:r>
      <w:r w:rsidRPr="00C7708C">
        <w:rPr>
          <w:rFonts w:eastAsia="Times New Roman"/>
          <w:sz w:val="24"/>
          <w:szCs w:val="24"/>
        </w:rPr>
        <w:t>1+...+</w:t>
      </w:r>
      <w:proofErr w:type="spellStart"/>
      <w:r>
        <w:rPr>
          <w:rFonts w:eastAsia="Times New Roman"/>
          <w:sz w:val="24"/>
          <w:szCs w:val="24"/>
          <w:lang w:val="en-US"/>
        </w:rPr>
        <w:t>xn</w:t>
      </w:r>
      <w:proofErr w:type="spellEnd"/>
      <w:r>
        <w:rPr>
          <w:rFonts w:eastAsia="Times New Roman"/>
          <w:sz w:val="24"/>
          <w:szCs w:val="24"/>
        </w:rPr>
        <w:t>)</w:t>
      </w:r>
      <w:r w:rsidRPr="00C7708C">
        <w:rPr>
          <w:rFonts w:eastAsia="Times New Roman"/>
          <w:sz w:val="24"/>
          <w:szCs w:val="24"/>
        </w:rPr>
        <w:t>/</w:t>
      </w:r>
      <w:r>
        <w:rPr>
          <w:rFonts w:eastAsia="Times New Roman"/>
          <w:sz w:val="24"/>
          <w:szCs w:val="24"/>
          <w:lang w:val="en-US"/>
        </w:rPr>
        <w:t>n</w:t>
      </w:r>
      <w:r>
        <w:rPr>
          <w:rFonts w:eastAsia="Times New Roman"/>
          <w:sz w:val="24"/>
          <w:szCs w:val="24"/>
        </w:rPr>
        <w:t>. Когда мы говорим о среднем росте или средней оценке в школе, обычно подразумеваем именно это.</w:t>
      </w:r>
    </w:p>
    <w:p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rFonts w:eastAsia="Times New Roman"/>
          <w:sz w:val="24"/>
          <w:szCs w:val="24"/>
          <w:lang w:val="en-US"/>
        </w:rPr>
        <w:t>x</w:t>
      </w:r>
      <w:r w:rsidRPr="00890B38">
        <w:rPr>
          <w:rFonts w:eastAsia="Times New Roman"/>
          <w:sz w:val="24"/>
          <w:szCs w:val="24"/>
        </w:rPr>
        <w:t>(1</w:t>
      </w:r>
      <w:r w:rsidRPr="00C7708C">
        <w:rPr>
          <w:rFonts w:eastAsia="Times New Roman"/>
          <w:sz w:val="24"/>
          <w:szCs w:val="24"/>
        </w:rPr>
        <w:t xml:space="preserve">) </w:t>
      </w:r>
      <w:r>
        <w:rPr>
          <w:rFonts w:eastAsia="Times New Roman"/>
          <w:sz w:val="24"/>
          <w:szCs w:val="24"/>
        </w:rPr>
        <w:t xml:space="preserve">≤ </w:t>
      </w:r>
      <w:r w:rsidRPr="00C7708C">
        <w:rPr>
          <w:rFonts w:eastAsia="Times New Roman"/>
          <w:sz w:val="24"/>
          <w:szCs w:val="24"/>
        </w:rPr>
        <w:t xml:space="preserve"> </w:t>
      </w:r>
      <w:r>
        <w:rPr>
          <w:rFonts w:eastAsia="Times New Roman"/>
          <w:sz w:val="24"/>
          <w:szCs w:val="24"/>
          <w:lang w:val="en-US"/>
        </w:rPr>
        <w:t>x</w:t>
      </w:r>
      <w:r w:rsidRPr="00C7708C">
        <w:rPr>
          <w:rFonts w:eastAsia="Times New Roman"/>
          <w:sz w:val="24"/>
          <w:szCs w:val="24"/>
        </w:rPr>
        <w:t xml:space="preserve">(2) </w:t>
      </w:r>
      <w:r>
        <w:rPr>
          <w:rFonts w:eastAsia="Times New Roman"/>
          <w:sz w:val="24"/>
          <w:szCs w:val="24"/>
        </w:rPr>
        <w:t xml:space="preserve"> ≤ </w:t>
      </w:r>
      <w:r w:rsidRPr="00C7708C">
        <w:rPr>
          <w:rFonts w:eastAsia="Times New Roman"/>
          <w:sz w:val="24"/>
          <w:szCs w:val="24"/>
        </w:rPr>
        <w:t xml:space="preserve">... </w:t>
      </w:r>
      <w:r>
        <w:rPr>
          <w:rFonts w:eastAsia="Times New Roman"/>
          <w:sz w:val="24"/>
          <w:szCs w:val="24"/>
        </w:rPr>
        <w:t xml:space="preserve">≤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n</w:t>
      </w:r>
      <w:r w:rsidRPr="00C7708C">
        <w:rPr>
          <w:rFonts w:eastAsia="Times New Roman"/>
          <w:sz w:val="24"/>
          <w:szCs w:val="24"/>
        </w:rPr>
        <w:t>)</w:t>
      </w:r>
      <w:r>
        <w:rPr>
          <w:rFonts w:eastAsia="Times New Roman"/>
          <w:sz w:val="24"/>
          <w:szCs w:val="24"/>
        </w:rPr>
        <w:t xml:space="preserve">. Такое представление называется вариационным рядом. Здесь </w:t>
      </w:r>
      <w:r>
        <w:rPr>
          <w:rFonts w:eastAsia="Times New Roman"/>
          <w:sz w:val="24"/>
          <w:szCs w:val="24"/>
          <w:lang w:val="en-US"/>
        </w:rPr>
        <w:t>x</w:t>
      </w:r>
      <w:r w:rsidRPr="00C7708C">
        <w:rPr>
          <w:rFonts w:eastAsia="Times New Roman"/>
          <w:sz w:val="24"/>
          <w:szCs w:val="24"/>
        </w:rPr>
        <w:t xml:space="preserve">(1)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 xml:space="preserve">число в выборке, </w:t>
      </w:r>
      <w:r>
        <w:rPr>
          <w:rFonts w:eastAsia="Times New Roman"/>
          <w:sz w:val="24"/>
          <w:szCs w:val="24"/>
          <w:lang w:val="en-US"/>
        </w:rPr>
        <w:t>x</w:t>
      </w:r>
      <w:r w:rsidRPr="00C7708C">
        <w:rPr>
          <w:rFonts w:eastAsia="Times New Roman"/>
          <w:sz w:val="24"/>
          <w:szCs w:val="24"/>
        </w:rPr>
        <w:t>(2)</w: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Fonts w:eastAsia="Times New Roman"/>
          <w:sz w:val="24"/>
          <w:szCs w:val="24"/>
          <w:lang w:val="en-US"/>
        </w:rPr>
        <w:t>n</w:t>
      </w:r>
      <w:r w:rsidRPr="00C7708C">
        <w:rPr>
          <w:rFonts w:eastAsia="Times New Roman"/>
          <w:sz w:val="24"/>
          <w:szCs w:val="24"/>
        </w:rPr>
        <w:t xml:space="preserve"> = 2</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то медиана – это элемент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а если четное (</w:t>
      </w:r>
      <w:r>
        <w:rPr>
          <w:rFonts w:eastAsia="Times New Roman"/>
          <w:sz w:val="24"/>
          <w:szCs w:val="24"/>
          <w:lang w:val="en-US"/>
        </w:rPr>
        <w:t>n</w:t>
      </w:r>
      <w:r w:rsidRPr="00C7708C">
        <w:rPr>
          <w:rFonts w:eastAsia="Times New Roman"/>
          <w:sz w:val="24"/>
          <w:szCs w:val="24"/>
        </w:rPr>
        <w:t>=2</w:t>
      </w:r>
      <w:r>
        <w:rPr>
          <w:rFonts w:eastAsia="Times New Roman"/>
          <w:sz w:val="24"/>
          <w:szCs w:val="24"/>
          <w:lang w:val="en-US"/>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 ½</w:t>
      </w:r>
      <w:r w:rsidRPr="0090463E">
        <w:rPr>
          <w:rFonts w:eastAsia="Times New Roman"/>
          <w:sz w:val="24"/>
          <w:szCs w:val="24"/>
        </w:rPr>
        <w:t> </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Наконец, мода – это просто самое частое значение в нашей выборке. </w:t>
      </w:r>
    </w:p>
    <w:p w:rsidR="00FC10F8" w:rsidRDefault="00FC10F8" w:rsidP="00FC10F8">
      <w:pPr>
        <w:spacing w:line="288" w:lineRule="auto"/>
        <w:ind w:firstLine="397"/>
        <w:jc w:val="both"/>
        <w:rPr>
          <w:rFonts w:eastAsia="Times New Roman"/>
          <w:sz w:val="24"/>
          <w:szCs w:val="24"/>
        </w:rPr>
      </w:pPr>
      <w:r>
        <w:rPr>
          <w:rFonts w:eastAsia="Times New Roman"/>
          <w:sz w:val="24"/>
          <w:szCs w:val="24"/>
        </w:rPr>
        <w:t>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p>
    <w:p w:rsidR="00FC10F8" w:rsidRDefault="00FC10F8" w:rsidP="00FC10F8">
      <w:pPr>
        <w:spacing w:line="288" w:lineRule="auto"/>
        <w:ind w:firstLine="397"/>
        <w:jc w:val="both"/>
        <w:rPr>
          <w:rFonts w:eastAsia="Times New Roman"/>
          <w:sz w:val="24"/>
          <w:szCs w:val="24"/>
        </w:rPr>
      </w:pP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 xml:space="preserve">5 = 78000. </w:t>
      </w:r>
    </w:p>
    <w:p w:rsidR="00FC10F8" w:rsidRDefault="00FC10F8" w:rsidP="00FC10F8">
      <w:pPr>
        <w:spacing w:line="288" w:lineRule="auto"/>
        <w:ind w:firstLine="397"/>
        <w:jc w:val="both"/>
        <w:rPr>
          <w:rFonts w:eastAsia="Times New Roman"/>
          <w:sz w:val="24"/>
          <w:szCs w:val="24"/>
        </w:rPr>
      </w:pPr>
      <w:r>
        <w:rPr>
          <w:rFonts w:eastAsia="Times New Roman"/>
          <w:sz w:val="24"/>
          <w:szCs w:val="24"/>
        </w:rPr>
        <w:t>Медиана – 50 000 (есть две зарплаты больше этого числа и две зарплаты меньше).</w:t>
      </w:r>
    </w:p>
    <w:p w:rsidR="00FC10F8" w:rsidRDefault="00FC10F8" w:rsidP="00FC10F8">
      <w:pPr>
        <w:spacing w:line="288" w:lineRule="auto"/>
        <w:ind w:firstLine="397"/>
        <w:jc w:val="both"/>
        <w:rPr>
          <w:rFonts w:eastAsia="Times New Roman"/>
          <w:sz w:val="24"/>
          <w:szCs w:val="24"/>
        </w:rPr>
      </w:pPr>
      <w:r>
        <w:rPr>
          <w:rFonts w:eastAsia="Times New Roman"/>
          <w:sz w:val="24"/>
          <w:szCs w:val="24"/>
        </w:rPr>
        <w:t>Мода – 20 000 (это значение встречается два раза – чаще других вариантов).</w:t>
      </w:r>
    </w:p>
    <w:p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rsidR="00FC10F8" w:rsidRDefault="00FC10F8" w:rsidP="00FC10F8">
      <w:pPr>
        <w:spacing w:line="288" w:lineRule="auto"/>
        <w:ind w:firstLine="397"/>
        <w:jc w:val="both"/>
        <w:rPr>
          <w:rFonts w:eastAsia="Times New Roman"/>
          <w:sz w:val="24"/>
          <w:szCs w:val="24"/>
        </w:rPr>
      </w:pP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rsidR="00FC10F8" w:rsidRPr="0029618A" w:rsidRDefault="00FC10F8" w:rsidP="00FC10F8">
      <w:pPr>
        <w:pStyle w:val="2"/>
        <w:spacing w:before="200" w:after="0"/>
        <w:ind w:firstLine="397"/>
        <w:jc w:val="both"/>
        <w:rPr>
          <w:rFonts w:eastAsia="Times New Roman"/>
          <w:sz w:val="24"/>
          <w:szCs w:val="24"/>
        </w:rPr>
      </w:pPr>
      <w:bookmarkStart w:id="163" w:name="_Toc22639635"/>
      <w:r w:rsidRPr="0029618A">
        <w:rPr>
          <w:rFonts w:eastAsia="Cambria"/>
          <w:b/>
          <w:color w:val="4F81BD"/>
          <w:sz w:val="26"/>
          <w:szCs w:val="26"/>
        </w:rPr>
        <w:t>Начнём с многомерного арбуза</w:t>
      </w:r>
      <w:bookmarkEnd w:id="163"/>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Pr="0029618A">
        <w:rPr>
          <w:noProof/>
        </w:rPr>
        <w:drawing>
          <wp:anchor distT="0" distB="0" distL="114300" distR="114300" simplePos="0" relativeHeight="251663360" behindDoc="0" locked="0" layoutInCell="1" allowOverlap="1" wp14:anchorId="1AC42CC6" wp14:editId="72F6637F">
            <wp:simplePos x="0" y="0"/>
            <wp:positionH relativeFrom="column">
              <wp:posOffset>2880995</wp:posOffset>
            </wp:positionH>
            <wp:positionV relativeFrom="paragraph">
              <wp:posOffset>712470</wp:posOffset>
            </wp:positionV>
            <wp:extent cx="3131185" cy="2772410"/>
            <wp:effectExtent l="0" t="0" r="0" b="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48" cstate="print"/>
                    <a:srcRect/>
                    <a:stretch>
                      <a:fillRect/>
                    </a:stretch>
                  </pic:blipFill>
                  <pic:spPr>
                    <a:xfrm>
                      <a:off x="0" y="0"/>
                      <a:ext cx="3131185" cy="2772410"/>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w:t>
      </w:r>
      <w:proofErr w:type="gramStart"/>
      <w:r w:rsidRPr="0029618A">
        <w:rPr>
          <w:rFonts w:eastAsia="Times New Roman"/>
          <w:sz w:val="24"/>
          <w:szCs w:val="24"/>
        </w:rPr>
        <w:t xml:space="preserve"> </w:t>
      </w:r>
      <m:oMath>
        <m:r>
          <w:rPr>
            <w:rFonts w:ascii="Cambria Math" w:eastAsia="Cambria Math" w:hAnsi="Cambria Math"/>
            <w:sz w:val="24"/>
            <w:szCs w:val="24"/>
          </w:rPr>
          <m:t>d</m:t>
        </m:r>
      </m:oMath>
      <w:r w:rsidRPr="0029618A">
        <w:rPr>
          <w:rFonts w:eastAsia="Times New Roman"/>
          <w:sz w:val="24"/>
          <w:szCs w:val="24"/>
        </w:rPr>
        <w:t>:</w:t>
      </w:r>
      <w:proofErr w:type="gramEnd"/>
    </w:p>
    <w:p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w:lastRenderedPageBreak/>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 xml:space="preserve">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sup>
        </m:sSup>
        <m:r>
          <w:rPr>
            <w:rFonts w:ascii="Cambria Math" w:eastAsia="Cambria Math" w:hAnsi="Cambria Math"/>
            <w:sz w:val="24"/>
            <w:szCs w:val="24"/>
          </w:rPr>
          <m:t>/</m:t>
        </m:r>
        <m:r>
          <w:rPr>
            <w:rFonts w:ascii="Cambria Math" w:eastAsia="Cambria Math" w:hAnsi="Cambria Math"/>
            <w:sz w:val="24"/>
            <w:szCs w:val="24"/>
          </w:rPr>
          <m:t>Г(</m:t>
        </m:r>
        <m:f>
          <m:fPr>
            <m:ctrlPr>
              <w:rPr>
                <w:rFonts w:ascii="Cambria Math" w:eastAsia="Cambria Math" w:hAnsi="Cambria Math"/>
                <w:i/>
                <w:sz w:val="24"/>
                <w:szCs w:val="24"/>
                <w:lang w:val="en-US"/>
              </w:rPr>
            </m:ctrlPr>
          </m:fPr>
          <m:num>
            <m:r>
              <w:rPr>
                <w:rFonts w:ascii="Cambria Math" w:eastAsia="Cambria Math" w:hAnsi="Cambria Math"/>
                <w:sz w:val="24"/>
                <w:szCs w:val="24"/>
              </w:rPr>
              <m:t>m</m:t>
            </m:r>
            <m:ctrlPr>
              <w:rPr>
                <w:rFonts w:ascii="Cambria Math" w:eastAsia="Cambria Math" w:hAnsi="Cambria Math"/>
                <w:i/>
                <w:sz w:val="24"/>
                <w:szCs w:val="24"/>
              </w:rPr>
            </m:ctrlPr>
          </m:num>
          <m:den>
            <m:r>
              <w:rPr>
                <w:rFonts w:ascii="Cambria Math" w:eastAsia="Cambria Math" w:hAnsi="Cambria Math"/>
                <w:sz w:val="24"/>
                <w:szCs w:val="24"/>
              </w:rPr>
              <m:t>2</m:t>
            </m:r>
          </m:den>
        </m:f>
        <m:r>
          <w:rPr>
            <w:rFonts w:ascii="Cambria Math" w:eastAsia="Cambria Math" w:hAnsi="Cambria Math"/>
            <w:sz w:val="24"/>
            <w:szCs w:val="24"/>
          </w:rPr>
          <m:t>+1)</m:t>
        </m:r>
      </m:oMath>
      <w:r w:rsidR="00EE4CD0">
        <w:rPr>
          <w:rFonts w:eastAsia="Times New Roman"/>
          <w:sz w:val="24"/>
          <w:szCs w:val="24"/>
        </w:rPr>
        <w:t>, которая для целых аргументов сводится к факториалу числа (</w:t>
      </w:r>
      <m:oMath>
        <m:r>
          <w:rPr>
            <w:rFonts w:ascii="Cambria Math" w:eastAsia="Times New Roman" w:hAnsi="Cambria Math"/>
            <w:sz w:val="24"/>
            <w:szCs w:val="24"/>
          </w:rPr>
          <m:t>Г</m:t>
        </m:r>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n</m:t>
            </m:r>
            <m:r>
              <w:rPr>
                <w:rFonts w:ascii="Cambria Math" w:eastAsia="Times New Roman" w:hAnsi="Cambria Math"/>
                <w:sz w:val="24"/>
                <w:szCs w:val="24"/>
              </w:rPr>
              <m:t>+1</m:t>
            </m:r>
          </m:e>
        </m:d>
        <m:r>
          <w:rPr>
            <w:rFonts w:ascii="Cambria Math" w:eastAsia="Times New Roman" w:hAnsi="Cambria Math"/>
            <w:sz w:val="24"/>
            <w:szCs w:val="24"/>
          </w:rPr>
          <m:t>=</m:t>
        </m:r>
        <m:r>
          <w:rPr>
            <w:rFonts w:ascii="Cambria Math" w:eastAsia="Times New Roman" w:hAnsi="Cambria Math"/>
            <w:sz w:val="24"/>
            <w:szCs w:val="24"/>
          </w:rPr>
          <m:t>n!</m:t>
        </m:r>
      </m:oMath>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w:t>
      </w:r>
      <w:commentRangeStart w:id="164"/>
      <w:commentRangeStart w:id="165"/>
      <w:r w:rsidRPr="0029618A">
        <w:rPr>
          <w:rFonts w:eastAsia="Times New Roman"/>
          <w:sz w:val="24"/>
          <w:szCs w:val="24"/>
        </w:rPr>
        <w:t>д</w:t>
      </w:r>
      <w:commentRangeEnd w:id="164"/>
      <w:r>
        <w:rPr>
          <w:rStyle w:val="a9"/>
        </w:rPr>
        <w:commentReference w:id="164"/>
      </w:r>
      <w:commentRangeEnd w:id="165"/>
      <w:r>
        <w:rPr>
          <w:rStyle w:val="a9"/>
        </w:rPr>
        <w:commentReference w:id="165"/>
      </w:r>
      <w:r w:rsidRPr="0029618A">
        <w:rPr>
          <w:rFonts w:eastAsia="Times New Roman"/>
          <w:sz w:val="24"/>
          <w:szCs w:val="24"/>
        </w:rPr>
        <w:t xml:space="preserve">. </w:t>
      </w:r>
      <w:commentRangeStart w:id="166"/>
      <w:r w:rsidRPr="0029618A">
        <w:rPr>
          <w:rFonts w:eastAsia="Times New Roman"/>
          <w:sz w:val="24"/>
          <w:szCs w:val="24"/>
        </w:rPr>
        <w:t>Ни</w:t>
      </w:r>
      <w:commentRangeEnd w:id="166"/>
      <w:r>
        <w:rPr>
          <w:rStyle w:val="a9"/>
        </w:rPr>
        <w:commentReference w:id="166"/>
      </w:r>
      <w:r w:rsidRPr="0029618A">
        <w:rPr>
          <w:rFonts w:eastAsia="Times New Roman"/>
          <w:sz w:val="24"/>
          <w:szCs w:val="24"/>
        </w:rPr>
        <w:t xml:space="preserve"> </w:t>
      </w:r>
      <w:commentRangeStart w:id="167"/>
      <w:r w:rsidRPr="0029618A">
        <w:rPr>
          <w:rFonts w:eastAsia="Times New Roman"/>
          <w:sz w:val="24"/>
          <w:szCs w:val="24"/>
        </w:rPr>
        <w:t>конкретная</w:t>
      </w:r>
      <w:commentRangeEnd w:id="167"/>
      <w:r w:rsidR="00EE4CD0">
        <w:rPr>
          <w:rStyle w:val="a9"/>
        </w:rPr>
        <w:commentReference w:id="167"/>
      </w:r>
      <w:r w:rsidRPr="0029618A">
        <w:rPr>
          <w:rFonts w:eastAsia="Times New Roman"/>
          <w:sz w:val="24"/>
          <w:szCs w:val="24"/>
        </w:rPr>
        <w:t xml:space="preserve">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rsidR="00FC10F8" w:rsidRPr="0029618A" w:rsidRDefault="008022C6"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rsidR="00FC10F8" w:rsidRPr="0029618A" w:rsidRDefault="008022C6" w:rsidP="00FC10F8">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6366195" wp14:editId="3F4A5829">
            <wp:extent cx="4379381" cy="3196765"/>
            <wp:effectExtent l="0" t="0" r="0" b="0"/>
            <wp:docPr id="49"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49" cstate="print"/>
                    <a:srcRect/>
                    <a:stretch>
                      <a:fillRect/>
                    </a:stretch>
                  </pic:blipFill>
                  <pic:spPr>
                    <a:xfrm>
                      <a:off x="0" y="0"/>
                      <a:ext cx="4379381" cy="3196765"/>
                    </a:xfrm>
                    <a:prstGeom prst="rect">
                      <a:avLst/>
                    </a:prstGeom>
                    <a:ln/>
                  </pic:spPr>
                </pic:pic>
              </a:graphicData>
            </a:graphic>
          </wp:inline>
        </w:drawing>
      </w:r>
      <w:r w:rsidRPr="0029618A">
        <w:rPr>
          <w:rFonts w:eastAsia="Times New Roman"/>
          <w:i/>
          <w:sz w:val="24"/>
          <w:szCs w:val="24"/>
        </w:rPr>
        <w:t xml:space="preserve"> </w:t>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Pr="0029618A">
        <w:rPr>
          <w:rFonts w:eastAsia="Times New Roman"/>
          <w:i/>
          <w:sz w:val="24"/>
          <w:szCs w:val="24"/>
        </w:rPr>
        <w:t>одиннадцатимерном</w:t>
      </w:r>
      <w:proofErr w:type="spellEnd"/>
      <w:r w:rsidRPr="0029618A">
        <w:rPr>
          <w:rFonts w:eastAsia="Times New Roman"/>
          <w:i/>
          <w:sz w:val="24"/>
          <w:szCs w:val="24"/>
        </w:rPr>
        <w:t xml:space="preserve"> мире мы сможем полакомит</w:t>
      </w:r>
      <w:r>
        <w:rPr>
          <w:rFonts w:eastAsia="Times New Roman"/>
          <w:i/>
          <w:sz w:val="24"/>
          <w:szCs w:val="24"/>
        </w:rPr>
        <w:t>ь</w:t>
      </w:r>
      <w:r w:rsidRPr="0029618A">
        <w:rPr>
          <w:rFonts w:eastAsia="Times New Roman"/>
          <w:i/>
          <w:sz w:val="24"/>
          <w:szCs w:val="24"/>
        </w:rPr>
        <w:t>ся лишь 15% от всего арбуза, выбросив корочку, составляющую 15% его радиуса!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rsidR="00FC10F8" w:rsidRPr="0029618A" w:rsidRDefault="00FC10F8" w:rsidP="00FC10F8">
      <w:pPr>
        <w:pStyle w:val="2"/>
        <w:spacing w:before="200" w:after="0"/>
        <w:ind w:firstLine="397"/>
        <w:jc w:val="both"/>
        <w:rPr>
          <w:rFonts w:eastAsia="Cambria"/>
          <w:b/>
          <w:color w:val="4F81BD"/>
          <w:sz w:val="26"/>
          <w:szCs w:val="26"/>
        </w:rPr>
      </w:pPr>
      <w:bookmarkStart w:id="168" w:name="_Toc22639636"/>
      <w:r w:rsidRPr="0029618A">
        <w:rPr>
          <w:rFonts w:eastAsia="Cambria"/>
          <w:b/>
          <w:color w:val="4F81BD"/>
          <w:sz w:val="26"/>
          <w:szCs w:val="26"/>
        </w:rPr>
        <w:t>Мне одному кажется, что я нормальный?</w:t>
      </w:r>
      <w:bookmarkEnd w:id="168"/>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w:t>
      </w:r>
      <w:r w:rsidRPr="0029618A">
        <w:rPr>
          <w:rFonts w:eastAsia="Times New Roman"/>
          <w:sz w:val="24"/>
          <w:szCs w:val="24"/>
        </w:rPr>
        <w:lastRenderedPageBreak/>
        <w:t>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критериев будет вычисляться по "арбузной" формуле:</w:t>
      </w:r>
    </w:p>
    <w:p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Вот она </w:t>
      </w:r>
      <w:r>
        <w:rPr>
          <w:rFonts w:eastAsia="Times New Roman"/>
          <w:sz w:val="24"/>
          <w:szCs w:val="24"/>
        </w:rPr>
        <w:t xml:space="preserve">– </w:t>
      </w:r>
      <w:r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Pr="0029618A">
        <w:rPr>
          <w:rFonts w:eastAsia="Times New Roman"/>
          <w:sz w:val="24"/>
          <w:szCs w:val="24"/>
        </w:rPr>
        <w:t xml:space="preserve">, значение </w:t>
      </w:r>
      <m:oMath>
        <m:r>
          <w:rPr>
            <w:rFonts w:ascii="Cambria Math" w:eastAsia="Cambria Math" w:hAnsi="Cambria Math"/>
            <w:sz w:val="24"/>
            <w:szCs w:val="24"/>
          </w:rPr>
          <m:t>P</m:t>
        </m:r>
      </m:oMath>
      <w:r w:rsidRPr="0029618A">
        <w:rPr>
          <w:rFonts w:eastAsia="Times New Roman"/>
          <w:sz w:val="24"/>
          <w:szCs w:val="24"/>
        </w:rPr>
        <w:t xml:space="preserve"> превысит </w:t>
      </w:r>
      <m:oMath>
        <m:r>
          <w:rPr>
            <w:rFonts w:ascii="Cambria Math" w:eastAsia="Cambria Math" w:hAnsi="Cambria Math"/>
            <w:sz w:val="24"/>
            <w:szCs w:val="24"/>
          </w:rPr>
          <m:t>1/2</m:t>
        </m:r>
      </m:oMath>
      <w:r w:rsidRPr="0029618A">
        <w:rPr>
          <w:rFonts w:eastAsia="Times New Roman"/>
          <w:sz w:val="24"/>
          <w:szCs w:val="24"/>
        </w:rPr>
        <w:t>.</w:t>
      </w:r>
      <w:r w:rsidRPr="0029618A">
        <w:rPr>
          <w:noProof/>
        </w:rPr>
        <w:drawing>
          <wp:anchor distT="0" distB="0" distL="114300" distR="114300" simplePos="0" relativeHeight="251664384" behindDoc="0" locked="0" layoutInCell="1" allowOverlap="1" wp14:anchorId="2224FE3B" wp14:editId="0039CF0A">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67"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0" cstate="print"/>
                    <a:srcRect/>
                    <a:stretch>
                      <a:fillRect/>
                    </a:stretch>
                  </pic:blipFill>
                  <pic:spPr>
                    <a:xfrm>
                      <a:off x="0" y="0"/>
                      <a:ext cx="2866028" cy="2908300"/>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w:t>
      </w:r>
      <w:r w:rsidRPr="0029618A">
        <w:rPr>
          <w:rFonts w:eastAsia="Times New Roman"/>
          <w:sz w:val="24"/>
          <w:szCs w:val="24"/>
        </w:rPr>
        <w:lastRenderedPageBreak/>
        <w:t xml:space="preserve">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4C86F8D" wp14:editId="586C418D">
            <wp:extent cx="4103950" cy="3066432"/>
            <wp:effectExtent l="0" t="0" r="0" b="0"/>
            <wp:docPr id="81" name="image64.jpg" descr="C:\tmp\podlost\ToH\work\figures\normal\prziij0n2o3etulzz05frxftrhe.jpeg"/>
            <wp:cNvGraphicFramePr/>
            <a:graphic xmlns:a="http://schemas.openxmlformats.org/drawingml/2006/main">
              <a:graphicData uri="http://schemas.openxmlformats.org/drawingml/2006/picture">
                <pic:pic xmlns:pic="http://schemas.openxmlformats.org/drawingml/2006/picture">
                  <pic:nvPicPr>
                    <pic:cNvPr id="0" name="image64.jpg" descr="C:\tmp\podlost\ToH\work\figures\normal\prziij0n2o3etulzz05frxftrhe.jpeg"/>
                    <pic:cNvPicPr preferRelativeResize="0"/>
                  </pic:nvPicPr>
                  <pic:blipFill>
                    <a:blip r:embed="rId51" cstate="print"/>
                    <a:srcRect/>
                    <a:stretch>
                      <a:fillRect/>
                    </a:stretch>
                  </pic:blipFill>
                  <pic:spPr>
                    <a:xfrm>
                      <a:off x="0" y="0"/>
                      <a:ext cx="4103950" cy="3066432"/>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rsidR="00FC10F8" w:rsidRPr="0029618A" w:rsidRDefault="00FC10F8" w:rsidP="00FC10F8">
      <w:pPr>
        <w:pStyle w:val="2"/>
        <w:spacing w:before="200" w:after="0"/>
        <w:ind w:firstLine="397"/>
        <w:jc w:val="both"/>
        <w:rPr>
          <w:rFonts w:eastAsia="Cambria"/>
          <w:b/>
          <w:color w:val="4F81BD"/>
          <w:sz w:val="26"/>
          <w:szCs w:val="26"/>
        </w:rPr>
      </w:pPr>
      <w:bookmarkStart w:id="169" w:name="_Toc22639637"/>
      <w:r w:rsidRPr="0029618A">
        <w:rPr>
          <w:rFonts w:eastAsia="Cambria"/>
          <w:b/>
          <w:color w:val="4F81BD"/>
          <w:sz w:val="26"/>
          <w:szCs w:val="26"/>
        </w:rPr>
        <w:t>В погоне за Нормой</w:t>
      </w:r>
      <w:bookmarkEnd w:id="169"/>
    </w:p>
    <w:p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w:t>
      </w:r>
      <w:r w:rsidRPr="0029618A">
        <w:rPr>
          <w:rFonts w:eastAsia="Times New Roman"/>
          <w:sz w:val="24"/>
          <w:szCs w:val="24"/>
        </w:rPr>
        <w:lastRenderedPageBreak/>
        <w:t xml:space="preserve">предприняло исследование, основной целью которого было уточнение средних 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r w:rsidRPr="0029618A">
        <w:rPr>
          <w:noProof/>
        </w:rPr>
        <w:drawing>
          <wp:anchor distT="0" distB="0" distL="114300" distR="114300" simplePos="0" relativeHeight="251665408" behindDoc="0" locked="0" layoutInCell="1" allowOverlap="1" wp14:anchorId="4C1B9178" wp14:editId="58A87ADD">
            <wp:simplePos x="0" y="0"/>
            <wp:positionH relativeFrom="column">
              <wp:posOffset>2865120</wp:posOffset>
            </wp:positionH>
            <wp:positionV relativeFrom="paragraph">
              <wp:posOffset>59055</wp:posOffset>
            </wp:positionV>
            <wp:extent cx="3067685" cy="3627755"/>
            <wp:effectExtent l="0" t="0" r="0" b="0"/>
            <wp:wrapSquare wrapText="bothSides" distT="0" distB="0" distL="114300" distR="11430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52" cstate="print"/>
                    <a:srcRect/>
                    <a:stretch>
                      <a:fillRect/>
                    </a:stretch>
                  </pic:blipFill>
                  <pic:spPr>
                    <a:xfrm>
                      <a:off x="0" y="0"/>
                      <a:ext cx="3067685" cy="3627755"/>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527E5B0F" wp14:editId="54782211">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rsidR="008022C6" w:rsidRDefault="008022C6"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a:noAutofit/>
                      </wps:bodyPr>
                    </wps:wsp>
                  </a:graphicData>
                </a:graphic>
              </wp:anchor>
            </w:drawing>
          </mc:Choice>
          <mc:Fallback>
            <w:pict>
              <v:rect id="Прямоугольник 2" o:spid="_x0000_s1026" style="position:absolute;left:0;text-align:left;margin-left:224pt;margin-top:298pt;width:241.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" stroked="f">
                <v:textbox inset="0,0,0,0">
                  <w:txbxContent>
                    <w:p w:rsidR="00333E94" w:rsidRDefault="00333E94"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rsidR="00FC10F8" w:rsidRPr="0029618A" w:rsidRDefault="00FC10F8" w:rsidP="00FC10F8">
      <w:pPr>
        <w:pStyle w:val="2"/>
        <w:spacing w:before="200" w:after="0"/>
        <w:ind w:firstLine="397"/>
        <w:jc w:val="both"/>
        <w:rPr>
          <w:rFonts w:eastAsia="Cambria"/>
          <w:b/>
          <w:color w:val="4F81BD"/>
          <w:sz w:val="26"/>
          <w:szCs w:val="26"/>
        </w:rPr>
      </w:pPr>
      <w:bookmarkStart w:id="170" w:name="_Toc22639638"/>
      <w:r w:rsidRPr="0029618A">
        <w:rPr>
          <w:rFonts w:eastAsia="Cambria"/>
          <w:b/>
          <w:color w:val="4F81BD"/>
          <w:sz w:val="26"/>
          <w:szCs w:val="26"/>
        </w:rPr>
        <w:lastRenderedPageBreak/>
        <w:t>Тот самый закон подлости</w:t>
      </w:r>
      <w:bookmarkEnd w:id="170"/>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Сейчас мы можем взглянуть на него не только с позиции иронии.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rsidR="00FC10F8" w:rsidRPr="0029618A" w:rsidRDefault="008022C6"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lastRenderedPageBreak/>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rsidR="00FC10F8" w:rsidRPr="0029618A" w:rsidRDefault="00FC10F8" w:rsidP="00FC10F8">
      <w:pPr>
        <w:pStyle w:val="2"/>
        <w:spacing w:before="200" w:after="0"/>
        <w:ind w:firstLine="397"/>
        <w:jc w:val="both"/>
        <w:rPr>
          <w:rFonts w:eastAsia="Cambria"/>
          <w:b/>
          <w:color w:val="4F81BD"/>
          <w:sz w:val="26"/>
          <w:szCs w:val="26"/>
        </w:rPr>
      </w:pPr>
      <w:bookmarkStart w:id="171" w:name="_Toc22639639"/>
      <w:r w:rsidRPr="0029618A">
        <w:rPr>
          <w:rFonts w:eastAsia="Cambria"/>
          <w:b/>
          <w:color w:val="4F81BD"/>
          <w:sz w:val="26"/>
          <w:szCs w:val="26"/>
        </w:rPr>
        <w:t>Счастье — это найти друзей с тем же диагнозом, что и у тебя</w:t>
      </w:r>
      <w:bookmarkEnd w:id="171"/>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w:t>
      </w:r>
      <w:r>
        <w:rPr>
          <w:rFonts w:eastAsia="Times New Roman"/>
          <w:sz w:val="24"/>
          <w:szCs w:val="24"/>
        </w:rPr>
        <w:lastRenderedPageBreak/>
        <w:t xml:space="preserve">пространство, в котором каждый цвет имеет три «координаты». </w:t>
      </w:r>
      <w:proofErr w:type="gramStart"/>
      <w:r>
        <w:rPr>
          <w:rFonts w:eastAsia="Times New Roman"/>
          <w:sz w:val="24"/>
          <w:szCs w:val="24"/>
        </w:rPr>
        <w:t>Так</w:t>
      </w:r>
      <w:r w:rsidRPr="0029618A">
        <w:rPr>
          <w:rFonts w:eastAsia="Times New Roman"/>
          <w:sz w:val="24"/>
          <w:szCs w:val="24"/>
        </w:rPr>
        <w:t xml:space="preserve"> можно ли все видимые глазом цвета выстроить по порядку? </w:t>
      </w:r>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w:t>
      </w:r>
      <w:commentRangeStart w:id="172"/>
      <w:r w:rsidRPr="0029618A">
        <w:rPr>
          <w:rFonts w:eastAsia="Times New Roman"/>
          <w:sz w:val="24"/>
          <w:szCs w:val="24"/>
        </w:rPr>
        <w:t>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del w:id="173" w:author="СБ" w:date="2019-11-16T16:25:00Z">
        <w:r w:rsidDel="00257DA3">
          <w:rPr>
            <w:rFonts w:eastAsia="Times New Roman"/>
            <w:sz w:val="24"/>
            <w:szCs w:val="24"/>
          </w:rPr>
          <w:delText>оттенок</w:delText>
        </w:r>
      </w:del>
      <w:ins w:id="174" w:author="СБ" w:date="2019-11-16T16:25:00Z">
        <w:r w:rsidR="00257DA3">
          <w:rPr>
            <w:rFonts w:eastAsia="Times New Roman"/>
            <w:sz w:val="24"/>
            <w:szCs w:val="24"/>
          </w:rPr>
          <w:t xml:space="preserve"> тон</w:t>
        </w:r>
      </w:ins>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commentRangeEnd w:id="172"/>
      <w:r>
        <w:rPr>
          <w:rStyle w:val="a9"/>
        </w:rPr>
        <w:commentReference w:id="172"/>
      </w:r>
      <w:r>
        <w:rPr>
          <w:rFonts w:eastAsia="Times New Roman"/>
          <w:sz w:val="24"/>
          <w:szCs w:val="24"/>
        </w:rPr>
        <w:t xml:space="preserve"> для</w:t>
      </w:r>
      <w:del w:id="175" w:author="СБ" w:date="2019-11-16T16:25:00Z">
        <w:r w:rsidDel="00257DA3">
          <w:rPr>
            <w:rFonts w:eastAsia="Times New Roman"/>
            <w:sz w:val="24"/>
            <w:szCs w:val="24"/>
          </w:rPr>
          <w:delText xml:space="preserve"> оттенка</w:delText>
        </w:r>
      </w:del>
      <w:ins w:id="176" w:author="СБ" w:date="2019-11-16T16:25:00Z">
        <w:r w:rsidR="00257DA3">
          <w:rPr>
            <w:rFonts w:eastAsia="Times New Roman"/>
            <w:sz w:val="24"/>
            <w:szCs w:val="24"/>
          </w:rPr>
          <w:t xml:space="preserve"> тона</w:t>
        </w:r>
      </w:ins>
      <w:r>
        <w:rPr>
          <w:rFonts w:eastAsia="Times New Roman"/>
          <w:sz w:val="24"/>
          <w:szCs w:val="24"/>
        </w:rPr>
        <w:t xml:space="preserve">, который </w:t>
      </w:r>
      <w:ins w:id="177" w:author="СБ" w:date="2019-11-16T16:25:00Z">
        <w:r w:rsidR="00257DA3">
          <w:rPr>
            <w:rFonts w:eastAsia="Times New Roman"/>
            <w:sz w:val="24"/>
            <w:szCs w:val="24"/>
          </w:rPr>
          <w:t>является свое</w:t>
        </w:r>
      </w:ins>
      <w:ins w:id="178" w:author="СБ" w:date="2019-11-16T16:26:00Z">
        <w:r w:rsidR="00257DA3">
          <w:rPr>
            <w:rFonts w:eastAsia="Times New Roman"/>
            <w:sz w:val="24"/>
            <w:szCs w:val="24"/>
          </w:rPr>
          <w:t>о</w:t>
        </w:r>
      </w:ins>
      <w:ins w:id="179" w:author="СБ" w:date="2019-11-16T16:25:00Z">
        <w:r w:rsidR="00257DA3">
          <w:rPr>
            <w:rFonts w:eastAsia="Times New Roman"/>
            <w:sz w:val="24"/>
            <w:szCs w:val="24"/>
          </w:rPr>
          <w:t xml:space="preserve">бразной </w:t>
        </w:r>
      </w:ins>
      <w:ins w:id="180" w:author="СБ" w:date="2019-11-16T16:26:00Z">
        <w:r w:rsidR="00257DA3">
          <w:rPr>
            <w:rFonts w:eastAsia="Times New Roman"/>
            <w:sz w:val="24"/>
            <w:szCs w:val="24"/>
          </w:rPr>
          <w:t>«</w:t>
        </w:r>
      </w:ins>
      <w:ins w:id="181" w:author="СБ" w:date="2019-11-16T16:25:00Z">
        <w:r w:rsidR="00257DA3">
          <w:rPr>
            <w:rFonts w:eastAsia="Times New Roman"/>
            <w:sz w:val="24"/>
            <w:szCs w:val="24"/>
          </w:rPr>
          <w:t>угловой</w:t>
        </w:r>
      </w:ins>
      <w:ins w:id="182" w:author="СБ" w:date="2019-11-16T16:26:00Z">
        <w:r w:rsidR="00257DA3">
          <w:rPr>
            <w:rFonts w:eastAsia="Times New Roman"/>
            <w:sz w:val="24"/>
            <w:szCs w:val="24"/>
          </w:rPr>
          <w:t>»</w:t>
        </w:r>
      </w:ins>
      <w:ins w:id="183" w:author="СБ" w:date="2019-11-16T16:25:00Z">
        <w:r w:rsidR="00257DA3">
          <w:rPr>
            <w:rFonts w:eastAsia="Times New Roman"/>
            <w:sz w:val="24"/>
            <w:szCs w:val="24"/>
          </w:rPr>
          <w:t xml:space="preserve"> </w:t>
        </w:r>
      </w:ins>
      <w:ins w:id="184" w:author="СБ" w:date="2019-11-16T16:27:00Z">
        <w:r w:rsidR="00257DA3">
          <w:rPr>
            <w:rFonts w:eastAsia="Times New Roman"/>
            <w:sz w:val="24"/>
            <w:szCs w:val="24"/>
          </w:rPr>
          <w:t xml:space="preserve">характеристикой </w:t>
        </w:r>
      </w:ins>
      <w:ins w:id="185" w:author="СБ" w:date="2019-11-16T16:25:00Z">
        <w:r w:rsidR="00257DA3">
          <w:rPr>
            <w:rFonts w:eastAsia="Times New Roman"/>
            <w:sz w:val="24"/>
            <w:szCs w:val="24"/>
          </w:rPr>
          <w:t xml:space="preserve">цвета и </w:t>
        </w:r>
      </w:ins>
      <w:r>
        <w:rPr>
          <w:rFonts w:eastAsia="Times New Roman"/>
          <w:sz w:val="24"/>
          <w:szCs w:val="24"/>
        </w:rPr>
        <w:t xml:space="preserve">зациклен, подобно дням </w:t>
      </w:r>
      <w:commentRangeStart w:id="186"/>
      <w:r>
        <w:rPr>
          <w:rFonts w:eastAsia="Times New Roman"/>
          <w:sz w:val="24"/>
          <w:szCs w:val="24"/>
        </w:rPr>
        <w:t>недели</w:t>
      </w:r>
      <w:commentRangeEnd w:id="186"/>
      <w:r>
        <w:rPr>
          <w:rStyle w:val="a9"/>
        </w:rPr>
        <w:commentReference w:id="186"/>
      </w:r>
      <w:r w:rsidRPr="0029618A">
        <w:rPr>
          <w:rFonts w:eastAsia="Times New Roman"/>
          <w:sz w:val="24"/>
          <w:szCs w:val="24"/>
        </w:rPr>
        <w:t>, и существенной многомерностью</w:t>
      </w:r>
      <w:commentRangeStart w:id="187"/>
      <w:r w:rsidRPr="0029618A">
        <w:rPr>
          <w:rFonts w:eastAsia="Times New Roman"/>
          <w:sz w:val="24"/>
          <w:szCs w:val="24"/>
        </w:rPr>
        <w:t>.</w:t>
      </w:r>
      <w:commentRangeEnd w:id="187"/>
      <w:r>
        <w:rPr>
          <w:rStyle w:val="a9"/>
        </w:rPr>
        <w:commentReference w:id="187"/>
      </w:r>
      <w:commentRangeStart w:id="188"/>
      <w:r w:rsidRPr="0029618A">
        <w:rPr>
          <w:rFonts w:eastAsia="Times New Roman"/>
          <w:sz w:val="24"/>
          <w:szCs w:val="24"/>
        </w:rPr>
        <w:t xml:space="preserve"> </w:t>
      </w:r>
      <w:commentRangeEnd w:id="188"/>
      <w:r w:rsidR="00257DA3">
        <w:rPr>
          <w:rStyle w:val="a9"/>
        </w:rPr>
        <w:commentReference w:id="188"/>
      </w:r>
      <w:r w:rsidRPr="0029618A">
        <w:rPr>
          <w:rFonts w:eastAsia="Times New Roman"/>
          <w:sz w:val="24"/>
          <w:szCs w:val="24"/>
        </w:rPr>
        <w:t xml:space="preserve">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w:t>
      </w:r>
      <w:proofErr w:type="spellStart"/>
      <w:r>
        <w:rPr>
          <w:rFonts w:eastAsia="Times New Roman"/>
          <w:sz w:val="24"/>
          <w:szCs w:val="24"/>
        </w:rPr>
        <w:t>ства</w:t>
      </w:r>
      <w:proofErr w:type="spellEnd"/>
      <w:r>
        <w:rPr>
          <w:rFonts w:eastAsia="Times New Roman"/>
          <w:sz w:val="24"/>
          <w:szCs w:val="24"/>
        </w:rPr>
        <w:t>: расстояние между точками равно нулю, если эти точки совпадают)</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 расстояние в обе стороны одинаково)</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rsidR="00FC10F8" w:rsidRPr="001C4C85" w:rsidRDefault="00FC10F8" w:rsidP="00FC10F8">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 xml:space="preserve">неотрицательная функция. В самом деле, рассмотрим неравенство треугольника для случая </w:t>
      </w:r>
      <m:oMath>
        <m:r>
          <w:rPr>
            <w:rFonts w:ascii="Cambria Math" w:eastAsia="Times New Roman" w:hAnsi="Cambria Math"/>
            <w:sz w:val="24"/>
            <w:szCs w:val="24"/>
          </w:rPr>
          <m:t>x=z</m:t>
        </m:r>
      </m:oMath>
      <w:r w:rsidRPr="001C4C85">
        <w:rPr>
          <w:rFonts w:eastAsia="Times New Roman"/>
          <w:sz w:val="24"/>
          <w:szCs w:val="24"/>
        </w:rPr>
        <w:t>:</w:t>
      </w:r>
    </w:p>
    <w:p w:rsidR="00FC10F8" w:rsidRPr="001C4C85" w:rsidRDefault="00FC10F8" w:rsidP="00FC10F8">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8E9113C" wp14:editId="7046F233">
            <wp:extent cx="5610860" cy="2465070"/>
            <wp:effectExtent l="0" t="0" r="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53" cstate="print"/>
                    <a:srcRect/>
                    <a:stretch>
                      <a:fillRect/>
                    </a:stretch>
                  </pic:blipFill>
                  <pic:spPr>
                    <a:xfrm>
                      <a:off x="0" y="0"/>
                      <a:ext cx="5610860" cy="246507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Почти коллинеарные и почти ортогональные векторы в двухмерном и трёхмерном пространстве.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w:t>
      </w:r>
      <w:proofErr w:type="spellStart"/>
      <w:r w:rsidRPr="0029618A">
        <w:rPr>
          <w:rFonts w:eastAsia="Times New Roman"/>
          <w:sz w:val="24"/>
          <w:szCs w:val="24"/>
        </w:rPr>
        <w:t>тырёхмерном</w:t>
      </w:r>
      <w:proofErr w:type="spellEnd"/>
      <w:r w:rsidRPr="0029618A">
        <w:rPr>
          <w:rFonts w:eastAsia="Times New Roman"/>
          <w:sz w:val="24"/>
          <w:szCs w:val="24"/>
        </w:rPr>
        <w:t xml:space="preserve"> мире ортогональные векторы образуют уже трёхмерное пространство, тогда как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CC692B3" wp14:editId="18F6C6C1">
            <wp:extent cx="4440459" cy="3405319"/>
            <wp:effectExtent l="0" t="0" r="0" b="0"/>
            <wp:docPr id="48" name="image44.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44.jpg" descr="C:\tmp\podlost\ToH\work\figures\normal\vc4nng-copgsdiyjikvlqqrzbce.jpeg"/>
                    <pic:cNvPicPr preferRelativeResize="0"/>
                  </pic:nvPicPr>
                  <pic:blipFill>
                    <a:blip r:embed="rId54" cstate="print"/>
                    <a:srcRect/>
                    <a:stretch>
                      <a:fillRect/>
                    </a:stretch>
                  </pic:blipFill>
                  <pic:spPr>
                    <a:xfrm>
                      <a:off x="0" y="0"/>
                      <a:ext cx="4440459" cy="3405319"/>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 xml:space="preserve">Распределения углов случайных векторов в пространствах </w:t>
      </w:r>
      <w:r w:rsidRPr="0029618A">
        <w:rPr>
          <w:rFonts w:eastAsia="Times New Roman"/>
          <w:i/>
          <w:sz w:val="24"/>
          <w:szCs w:val="24"/>
        </w:rPr>
        <w:br/>
        <w:t>различных размерностей.</w:t>
      </w:r>
    </w:p>
    <w:p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сонаправленные вектора образуют множества нулевой меры.</w:t>
      </w:r>
      <w:r>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rsidR="00FC10F8" w:rsidRPr="0029618A" w:rsidRDefault="00FC10F8" w:rsidP="00FC10F8">
      <w:pPr>
        <w:pStyle w:val="2"/>
        <w:spacing w:before="200" w:after="0"/>
        <w:ind w:firstLine="397"/>
        <w:jc w:val="both"/>
        <w:rPr>
          <w:rFonts w:eastAsia="Cambria"/>
          <w:b/>
          <w:color w:val="4F81BD"/>
          <w:sz w:val="26"/>
          <w:szCs w:val="26"/>
        </w:rPr>
      </w:pPr>
      <w:bookmarkStart w:id="189" w:name="_Toc22639640"/>
      <w:r w:rsidRPr="0029618A">
        <w:rPr>
          <w:rFonts w:eastAsia="Cambria"/>
          <w:b/>
          <w:color w:val="4F81BD"/>
          <w:sz w:val="26"/>
          <w:szCs w:val="26"/>
        </w:rPr>
        <w:lastRenderedPageBreak/>
        <w:t>Этот странный закольцованный мир</w:t>
      </w:r>
      <w:bookmarkEnd w:id="189"/>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E3398FA" wp14:editId="2C8097DF">
            <wp:extent cx="5734050" cy="3238500"/>
            <wp:effectExtent l="0" t="0" r="0" b="0"/>
            <wp:docPr id="31"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5" cstate="print"/>
                    <a:srcRect/>
                    <a:stretch>
                      <a:fillRect/>
                    </a:stretch>
                  </pic:blipFill>
                  <pic:spPr>
                    <a:xfrm>
                      <a:off x="0" y="0"/>
                      <a:ext cx="5734050" cy="32385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показывающая распределение числа событий по времени суток</w:t>
      </w:r>
      <w:r>
        <w:rPr>
          <w:rFonts w:eastAsia="Times New Roman"/>
          <w:i/>
          <w:sz w:val="24"/>
          <w:szCs w:val="24"/>
        </w:rPr>
        <w:t>,</w:t>
      </w:r>
      <w:r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w:t>
      </w:r>
      <w:r w:rsidRPr="0029618A">
        <w:rPr>
          <w:rFonts w:eastAsia="Times New Roman"/>
          <w:sz w:val="24"/>
          <w:szCs w:val="24"/>
        </w:rPr>
        <w:lastRenderedPageBreak/>
        <w:t>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rsidR="00FC10F8" w:rsidRPr="0029618A" w:rsidRDefault="00FC10F8" w:rsidP="00FC10F8">
      <w:pPr>
        <w:spacing w:line="288" w:lineRule="auto"/>
        <w:jc w:val="both"/>
        <w:rPr>
          <w:rFonts w:eastAsia="Times New Roman"/>
          <w:sz w:val="24"/>
          <w:szCs w:val="24"/>
        </w:rPr>
      </w:pPr>
      <w:r w:rsidRPr="0029618A">
        <w:rPr>
          <w:rFonts w:eastAsia="Times New Roman"/>
          <w:noProof/>
          <w:sz w:val="24"/>
          <w:szCs w:val="24"/>
        </w:rPr>
        <w:drawing>
          <wp:inline distT="0" distB="0" distL="0" distR="0" wp14:anchorId="5C4F12D0" wp14:editId="6091965E">
            <wp:extent cx="2693670" cy="25019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6" cstate="print"/>
                    <a:srcRect/>
                    <a:stretch>
                      <a:fillRect/>
                    </a:stretch>
                  </pic:blipFill>
                  <pic:spPr>
                    <a:xfrm>
                      <a:off x="0" y="0"/>
                      <a:ext cx="2693670" cy="2501900"/>
                    </a:xfrm>
                    <a:prstGeom prst="rect">
                      <a:avLst/>
                    </a:prstGeom>
                    <a:ln/>
                  </pic:spPr>
                </pic:pic>
              </a:graphicData>
            </a:graphic>
          </wp:inline>
        </w:drawing>
      </w:r>
      <w:r>
        <w:rPr>
          <w:rFonts w:eastAsia="Times New Roman"/>
          <w:sz w:val="24"/>
          <w:szCs w:val="24"/>
        </w:rPr>
        <w:t xml:space="preserve"> </w:t>
      </w:r>
      <w:r w:rsidRPr="0029618A">
        <w:rPr>
          <w:rFonts w:eastAsia="Times New Roman"/>
          <w:noProof/>
          <w:sz w:val="24"/>
          <w:szCs w:val="24"/>
        </w:rPr>
        <w:drawing>
          <wp:inline distT="0" distB="0" distL="0" distR="0" wp14:anchorId="4C428810" wp14:editId="2F6AA794">
            <wp:extent cx="2712085" cy="251841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cstate="print"/>
                    <a:srcRect/>
                    <a:stretch>
                      <a:fillRect/>
                    </a:stretch>
                  </pic:blipFill>
                  <pic:spPr>
                    <a:xfrm>
                      <a:off x="0" y="0"/>
                      <a:ext cx="2712085" cy="251841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Построение циклических </w:t>
      </w:r>
      <w:proofErr w:type="gramStart"/>
      <w:r w:rsidRPr="0029618A">
        <w:rPr>
          <w:rFonts w:eastAsia="Times New Roman"/>
          <w:i/>
          <w:sz w:val="24"/>
          <w:szCs w:val="24"/>
        </w:rPr>
        <w:t>экспоненциального</w:t>
      </w:r>
      <w:proofErr w:type="gramEnd"/>
      <w:r w:rsidRPr="0029618A">
        <w:rPr>
          <w:rFonts w:eastAsia="Times New Roman"/>
          <w:i/>
          <w:sz w:val="24"/>
          <w:szCs w:val="24"/>
        </w:rPr>
        <w:t xml:space="preserve"> и нормального распределений</w:t>
      </w:r>
      <w:r>
        <w:rPr>
          <w:rFonts w:eastAsia="Times New Roman"/>
          <w:i/>
          <w:sz w:val="24"/>
          <w:szCs w:val="24"/>
        </w:rPr>
        <w:t xml:space="preserve"> (показаны красной линией)</w:t>
      </w:r>
      <w:r w:rsidRPr="0029618A">
        <w:rPr>
          <w:rFonts w:eastAsia="Times New Roman"/>
          <w:i/>
          <w:sz w:val="24"/>
          <w:szCs w:val="24"/>
        </w:rPr>
        <w:t xml:space="preserve">. </w:t>
      </w:r>
      <w:r>
        <w:rPr>
          <w:rFonts w:eastAsia="Times New Roman"/>
          <w:i/>
          <w:sz w:val="24"/>
          <w:szCs w:val="24"/>
        </w:rPr>
        <w:t>Тут же приведены г</w:t>
      </w:r>
      <w:r w:rsidRPr="0029618A">
        <w:rPr>
          <w:rFonts w:eastAsia="Times New Roman"/>
          <w:i/>
          <w:sz w:val="24"/>
          <w:szCs w:val="24"/>
        </w:rPr>
        <w:t xml:space="preserve">рафики функций плотности для обыкновенных (линейных) распределений </w:t>
      </w:r>
      <w:r>
        <w:rPr>
          <w:rFonts w:eastAsia="Times New Roman"/>
          <w:i/>
          <w:sz w:val="24"/>
          <w:szCs w:val="24"/>
        </w:rPr>
        <w:t>(</w:t>
      </w:r>
      <w:r w:rsidRPr="0029618A">
        <w:rPr>
          <w:rFonts w:eastAsia="Times New Roman"/>
          <w:i/>
          <w:sz w:val="24"/>
          <w:szCs w:val="24"/>
        </w:rPr>
        <w:t>показаны синим</w:t>
      </w:r>
      <w:r>
        <w:rPr>
          <w:rFonts w:eastAsia="Times New Roman"/>
          <w:i/>
          <w:sz w:val="24"/>
          <w:szCs w:val="24"/>
        </w:rPr>
        <w:t>)</w:t>
      </w:r>
      <w:r w:rsidRPr="0029618A">
        <w:rPr>
          <w:rFonts w:eastAsia="Times New Roman"/>
          <w:i/>
          <w:sz w:val="24"/>
          <w:szCs w:val="24"/>
        </w:rPr>
        <w:t>.</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9ABA379" wp14:editId="38AB101B">
            <wp:extent cx="2647950" cy="245935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cstate="print"/>
                    <a:srcRect/>
                    <a:stretch>
                      <a:fillRect/>
                    </a:stretch>
                  </pic:blipFill>
                  <pic:spPr>
                    <a:xfrm>
                      <a:off x="0" y="0"/>
                      <a:ext cx="2647950" cy="2459355"/>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Циклический аналог распределения Коши.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Pr>
          <w:rFonts w:eastAsia="Times New Roman"/>
          <w:sz w:val="24"/>
          <w:szCs w:val="24"/>
        </w:rPr>
        <w:t xml:space="preserve"> - </w:t>
      </w:r>
      <w:r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roofErr w:type="gramStart"/>
      <w:r w:rsidRPr="0029618A">
        <w:rPr>
          <w:rFonts w:eastAsia="Times New Roman"/>
          <w:sz w:val="24"/>
          <w:szCs w:val="24"/>
        </w:rPr>
        <w:t>!</w:t>
      </w:r>
      <w:proofErr w:type="gramEnd"/>
    </w:p>
    <w:p w:rsidR="00FC10F8" w:rsidRPr="0029618A" w:rsidRDefault="00FC10F8" w:rsidP="00FC10F8">
      <w:pPr>
        <w:spacing w:line="288" w:lineRule="auto"/>
        <w:ind w:firstLine="397"/>
        <w:jc w:val="both"/>
        <w:rPr>
          <w:rFonts w:eastAsia="Times New Roman"/>
          <w:sz w:val="24"/>
          <w:szCs w:val="24"/>
        </w:rPr>
      </w:pPr>
      <w:r w:rsidRPr="00982BEF">
        <w:rPr>
          <w:rFonts w:eastAsia="Times New Roman"/>
          <w:color w:val="1F497D" w:themeColor="text2"/>
          <w:sz w:val="24"/>
          <w:szCs w:val="24"/>
        </w:rPr>
        <w:t>.</w:t>
      </w:r>
    </w:p>
    <w:p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190" w:name="_Toc22639641"/>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190"/>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rsidR="00FC10F8" w:rsidRPr="0029618A" w:rsidRDefault="00FC10F8" w:rsidP="00FC10F8">
      <w:pPr>
        <w:spacing w:line="288" w:lineRule="auto"/>
        <w:ind w:firstLine="397"/>
        <w:jc w:val="center"/>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rsidR="00FC10F8" w:rsidRPr="0029618A" w:rsidRDefault="00FC10F8" w:rsidP="00FC10F8">
      <w:pPr>
        <w:pStyle w:val="1"/>
        <w:spacing w:before="600" w:after="480"/>
        <w:jc w:val="center"/>
        <w:rPr>
          <w:rFonts w:eastAsia="Cambria"/>
          <w:b/>
        </w:rPr>
      </w:pPr>
      <w:bookmarkStart w:id="191" w:name="_Toc22639642"/>
      <w:r w:rsidRPr="0029618A">
        <w:rPr>
          <w:rFonts w:eastAsia="Cambria"/>
          <w:b/>
        </w:rPr>
        <w:t>Почему уж не везёт, так не везёт?</w:t>
      </w:r>
      <w:bookmarkEnd w:id="191"/>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rsidR="00FC10F8" w:rsidRPr="0029618A" w:rsidRDefault="00FC10F8" w:rsidP="00FC10F8">
      <w:pPr>
        <w:pStyle w:val="2"/>
        <w:spacing w:line="288" w:lineRule="auto"/>
        <w:ind w:firstLine="397"/>
        <w:jc w:val="both"/>
        <w:rPr>
          <w:rFonts w:eastAsia="Times New Roman"/>
          <w:sz w:val="24"/>
          <w:szCs w:val="24"/>
          <w:highlight w:val="white"/>
        </w:rPr>
      </w:pPr>
      <w:bookmarkStart w:id="192" w:name="_Toc22639643"/>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192"/>
    </w:p>
    <w:p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lastRenderedPageBreak/>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rsidR="00FC10F8" w:rsidRPr="007511C7" w:rsidRDefault="00FC10F8" w:rsidP="00FC10F8">
      <w:pPr>
        <w:spacing w:line="288" w:lineRule="auto"/>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Pr="00BB52AF">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rsidR="00FC10F8" w:rsidRPr="00EF04A9" w:rsidRDefault="008022C6" w:rsidP="00FC10F8">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rsidR="00FC10F8" w:rsidRPr="00BB52AF" w:rsidRDefault="00FC10F8" w:rsidP="00FC10F8">
      <w:pPr>
        <w:spacing w:line="288" w:lineRule="auto"/>
        <w:ind w:firstLine="397"/>
        <w:jc w:val="both"/>
        <w:rPr>
          <w:rFonts w:eastAsia="Times New Roman"/>
          <w:i/>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w:t>
      </w:r>
      <w:proofErr w:type="spellStart"/>
      <w:r w:rsidRPr="0029618A">
        <w:rPr>
          <w:rFonts w:eastAsia="Times New Roman"/>
          <w:sz w:val="24"/>
          <w:szCs w:val="24"/>
          <w:highlight w:val="white"/>
        </w:rPr>
        <w:t>значает</w:t>
      </w:r>
      <w:proofErr w:type="spellEnd"/>
      <w:r w:rsidRPr="0029618A">
        <w:rPr>
          <w:rFonts w:eastAsia="Times New Roman"/>
          <w:sz w:val="24"/>
          <w:szCs w:val="24"/>
          <w:highlight w:val="white"/>
        </w:rPr>
        <w:t xml:space="preserve">,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595A9A9" wp14:editId="299A87AC">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59" cstate="print"/>
                    <a:srcRect/>
                    <a:stretch>
                      <a:fillRect/>
                    </a:stretch>
                  </pic:blipFill>
                  <pic:spPr>
                    <a:xfrm>
                      <a:off x="0" y="0"/>
                      <a:ext cx="5660385" cy="445903"/>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w:t>
      </w:r>
      <w:commentRangeStart w:id="193"/>
      <w:r w:rsidRPr="0029618A">
        <w:rPr>
          <w:rFonts w:eastAsia="Times New Roman"/>
          <w:i/>
          <w:sz w:val="24"/>
          <w:szCs w:val="24"/>
          <w:highlight w:val="white"/>
        </w:rPr>
        <w:t>события</w:t>
      </w:r>
      <w:commentRangeEnd w:id="193"/>
      <w:r>
        <w:rPr>
          <w:rStyle w:val="a9"/>
        </w:rPr>
        <w:commentReference w:id="193"/>
      </w:r>
      <w:commentRangeStart w:id="194"/>
      <w:r w:rsidRPr="0029618A">
        <w:rPr>
          <w:rFonts w:eastAsia="Times New Roman"/>
          <w:i/>
          <w:sz w:val="24"/>
          <w:szCs w:val="24"/>
          <w:highlight w:val="white"/>
        </w:rPr>
        <w:t>.</w:t>
      </w:r>
      <w:commentRangeEnd w:id="194"/>
      <w:r w:rsidR="00B76663">
        <w:rPr>
          <w:rStyle w:val="a9"/>
        </w:rPr>
        <w:commentReference w:id="194"/>
      </w:r>
    </w:p>
    <w:p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089E56E" wp14:editId="453356FF">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60" cstate="print"/>
                    <a:srcRect/>
                    <a:stretch>
                      <a:fillRect/>
                    </a:stretch>
                  </pic:blipFill>
                  <pic:spPr>
                    <a:xfrm>
                      <a:off x="0" y="0"/>
                      <a:ext cx="4399968" cy="244862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Pr>
          <w:rFonts w:eastAsia="Times New Roman"/>
          <w:sz w:val="24"/>
          <w:szCs w:val="24"/>
          <w:highlight w:val="white"/>
        </w:rPr>
        <w:t xml:space="preserve"> (на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br/>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D9D4AA7" wp14:editId="7645E20C">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61" cstate="print"/>
                    <a:srcRect/>
                    <a:stretch>
                      <a:fillRect/>
                    </a:stretch>
                  </pic:blipFill>
                  <pic:spPr>
                    <a:xfrm>
                      <a:off x="0" y="0"/>
                      <a:ext cx="4590930" cy="2470016"/>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1FDF073" wp14:editId="35FE62FD">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62" cstate="print"/>
                    <a:srcRect/>
                    <a:stretch>
                      <a:fillRect/>
                    </a:stretch>
                  </pic:blipFill>
                  <pic:spPr>
                    <a:xfrm>
                      <a:off x="0" y="0"/>
                      <a:ext cx="4707172" cy="2445523"/>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B285D72" wp14:editId="5695E0F0">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63" cstate="print"/>
                    <a:srcRect/>
                    <a:stretch>
                      <a:fillRect/>
                    </a:stretch>
                  </pic:blipFill>
                  <pic:spPr>
                    <a:xfrm>
                      <a:off x="0" y="0"/>
                      <a:ext cx="4632954" cy="2568233"/>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rsidR="00FC10F8" w:rsidRPr="0029618A" w:rsidRDefault="00FC10F8" w:rsidP="00FC10F8">
      <w:pPr>
        <w:pStyle w:val="2"/>
        <w:spacing w:before="200" w:after="0"/>
        <w:ind w:firstLine="397"/>
        <w:jc w:val="both"/>
        <w:rPr>
          <w:rFonts w:eastAsia="Cambria"/>
          <w:b/>
          <w:color w:val="4F81BD"/>
          <w:sz w:val="26"/>
          <w:szCs w:val="26"/>
        </w:rPr>
      </w:pPr>
      <w:bookmarkStart w:id="195" w:name="_Toc22639644"/>
      <w:r w:rsidRPr="0029618A">
        <w:rPr>
          <w:rFonts w:eastAsia="Cambria"/>
          <w:b/>
          <w:color w:val="4F81BD"/>
          <w:sz w:val="26"/>
          <w:szCs w:val="26"/>
        </w:rPr>
        <w:t>Ценность релаксации</w:t>
      </w:r>
      <w:bookmarkEnd w:id="195"/>
    </w:p>
    <w:p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xml:space="preserve">,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w:t>
      </w:r>
      <w:commentRangeStart w:id="196"/>
      <w:r w:rsidRPr="0029618A">
        <w:rPr>
          <w:rFonts w:eastAsia="Times New Roman"/>
          <w:sz w:val="24"/>
          <w:szCs w:val="24"/>
          <w:highlight w:val="white"/>
        </w:rPr>
        <w:t>времени</w:t>
      </w:r>
      <w:commentRangeEnd w:id="196"/>
      <w:r>
        <w:rPr>
          <w:rStyle w:val="a9"/>
        </w:rPr>
        <w:commentReference w:id="196"/>
      </w:r>
      <w:r w:rsidRPr="0029618A">
        <w:rPr>
          <w:rFonts w:eastAsia="Times New Roman"/>
          <w:sz w:val="24"/>
          <w:szCs w:val="24"/>
          <w:highlight w:val="white"/>
        </w:rPr>
        <w:t>!</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система достигнет нулевого состояния, пропорционально квадрату начального </w:t>
      </w:r>
      <w:commentRangeStart w:id="197"/>
      <w:r>
        <w:rPr>
          <w:rFonts w:eastAsia="Times New Roman"/>
          <w:sz w:val="24"/>
          <w:szCs w:val="24"/>
          <w:highlight w:val="white"/>
        </w:rPr>
        <w:t>отклонения</w:t>
      </w:r>
      <w:commentRangeEnd w:id="197"/>
      <w:r>
        <w:rPr>
          <w:rStyle w:val="a9"/>
        </w:rPr>
        <w:commentReference w:id="197"/>
      </w:r>
      <w:r>
        <w:rPr>
          <w:rFonts w:eastAsia="Times New Roman"/>
          <w:sz w:val="24"/>
          <w:szCs w:val="24"/>
          <w:highlight w:val="white"/>
        </w:rPr>
        <w:t>.</w:t>
      </w:r>
    </w:p>
    <w:p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del w:id="198" w:author="СБ" w:date="2019-11-16T16:31:00Z">
        <w:r w:rsidDel="00B76663">
          <w:rPr>
            <w:rFonts w:eastAsia="Times New Roman"/>
            <w:sz w:val="24"/>
            <w:szCs w:val="24"/>
            <w:highlight w:val="white"/>
          </w:rPr>
          <w:delText xml:space="preserve">Трое </w:delText>
        </w:r>
      </w:del>
      <w:ins w:id="199" w:author="СБ" w:date="2019-11-16T16:31:00Z">
        <w:r w:rsidR="00B76663">
          <w:rPr>
            <w:rFonts w:eastAsia="Times New Roman"/>
            <w:sz w:val="24"/>
            <w:szCs w:val="24"/>
            <w:highlight w:val="white"/>
          </w:rPr>
          <w:t>Каникулы в</w:t>
        </w:r>
      </w:ins>
      <w:del w:id="200" w:author="СБ" w:date="2019-11-16T16:31:00Z">
        <w:r w:rsidDel="00B76663">
          <w:rPr>
            <w:rFonts w:eastAsia="Times New Roman"/>
            <w:sz w:val="24"/>
            <w:szCs w:val="24"/>
            <w:highlight w:val="white"/>
          </w:rPr>
          <w:delText>из</w:delText>
        </w:r>
      </w:del>
      <w:r>
        <w:rPr>
          <w:rFonts w:eastAsia="Times New Roman"/>
          <w:sz w:val="24"/>
          <w:szCs w:val="24"/>
          <w:highlight w:val="white"/>
        </w:rPr>
        <w:t xml:space="preserve"> </w:t>
      </w:r>
      <w:proofErr w:type="gramStart"/>
      <w:ins w:id="201" w:author="СБ" w:date="2019-11-16T16:35:00Z">
        <w:r w:rsidR="00E01F71">
          <w:rPr>
            <w:rFonts w:eastAsia="Times New Roman"/>
            <w:sz w:val="24"/>
            <w:szCs w:val="24"/>
            <w:highlight w:val="white"/>
          </w:rPr>
          <w:t>П</w:t>
        </w:r>
      </w:ins>
      <w:proofErr w:type="gramEnd"/>
      <w:del w:id="202" w:author="СБ" w:date="2019-11-16T16:35:00Z">
        <w:r w:rsidDel="00E01F71">
          <w:rPr>
            <w:rFonts w:eastAsia="Times New Roman"/>
            <w:sz w:val="24"/>
            <w:szCs w:val="24"/>
            <w:highlight w:val="white"/>
          </w:rPr>
          <w:delText>п</w:delText>
        </w:r>
      </w:del>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Можно предположить, что рождение телёнка, 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w:t>
      </w:r>
      <w:commentRangeStart w:id="203"/>
      <w:commentRangeStart w:id="204"/>
      <w:r>
        <w:rPr>
          <w:rFonts w:eastAsia="Times New Roman"/>
          <w:sz w:val="24"/>
          <w:szCs w:val="24"/>
          <w:highlight w:val="white"/>
        </w:rPr>
        <w:t>раза</w:t>
      </w:r>
      <w:commentRangeEnd w:id="203"/>
      <w:r>
        <w:rPr>
          <w:rStyle w:val="a9"/>
        </w:rPr>
        <w:commentReference w:id="203"/>
      </w:r>
      <w:commentRangeEnd w:id="204"/>
      <w:r w:rsidR="00E01F71">
        <w:rPr>
          <w:rStyle w:val="a9"/>
        </w:rPr>
        <w:commentReference w:id="204"/>
      </w:r>
      <w:r>
        <w:rPr>
          <w:rFonts w:eastAsia="Times New Roman"/>
          <w:sz w:val="24"/>
          <w:szCs w:val="24"/>
          <w:highlight w:val="white"/>
        </w:rPr>
        <w:t xml:space="preserve">. </w:t>
      </w:r>
    </w:p>
    <w:p w:rsidR="00FC10F8" w:rsidRDefault="00FC10F8" w:rsidP="00FC10F8">
      <w:pPr>
        <w:spacing w:line="288" w:lineRule="auto"/>
        <w:ind w:firstLine="397"/>
        <w:jc w:val="both"/>
        <w:rPr>
          <w:rFonts w:eastAsia="Times New Roman"/>
          <w:sz w:val="24"/>
          <w:szCs w:val="24"/>
          <w:highlight w:val="white"/>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w:t>
      </w:r>
    </w:p>
    <w:p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3566948" wp14:editId="0511E612">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64" cstate="print"/>
                    <a:srcRect/>
                    <a:stretch>
                      <a:fillRect/>
                    </a:stretch>
                  </pic:blipFill>
                  <pic:spPr>
                    <a:xfrm>
                      <a:off x="0" y="0"/>
                      <a:ext cx="4802533" cy="2490063"/>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w:t>
      </w:r>
      <w:r w:rsidRPr="0029618A">
        <w:rPr>
          <w:rFonts w:eastAsia="Times New Roman"/>
          <w:sz w:val="24"/>
          <w:szCs w:val="24"/>
          <w:highlight w:val="white"/>
        </w:rPr>
        <w:lastRenderedPageBreak/>
        <w:t xml:space="preserve">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AB3FE22" wp14:editId="06291DAB">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65" cstate="print"/>
                    <a:srcRect/>
                    <a:stretch>
                      <a:fillRect/>
                    </a:stretch>
                  </pic:blipFill>
                  <pic:spPr>
                    <a:xfrm>
                      <a:off x="0" y="0"/>
                      <a:ext cx="4500379" cy="2445909"/>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rsidR="00FC10F8" w:rsidRPr="0029618A" w:rsidRDefault="00FC10F8" w:rsidP="00FC10F8">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7263EF40" wp14:editId="7EDE6B0C">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cstate="print"/>
                    <a:srcRect/>
                    <a:stretch>
                      <a:fillRect/>
                    </a:stretch>
                  </pic:blipFill>
                  <pic:spPr>
                    <a:xfrm>
                      <a:off x="0" y="0"/>
                      <a:ext cx="4861853" cy="268128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ы наблюдали их в виде долгих “погружений” в то или иное настроение. 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w:t>
      </w:r>
      <w:r>
        <w:rPr>
          <w:rStyle w:val="a9"/>
        </w:rPr>
        <w:commentReference w:id="205"/>
      </w:r>
      <w:r w:rsidRPr="0029618A">
        <w:rPr>
          <w:rFonts w:eastAsia="Times New Roman"/>
          <w:sz w:val="24"/>
          <w:szCs w:val="24"/>
          <w:highlight w:val="white"/>
        </w:rPr>
        <w:t xml:space="preserve">. </w:t>
      </w:r>
      <w:r w:rsidRPr="00BB52AF">
        <w:rPr>
          <w:rFonts w:eastAsia="Times New Roman"/>
          <w:color w:val="4F81BD" w:themeColor="accent1"/>
          <w:sz w:val="24"/>
          <w:szCs w:val="24"/>
          <w:highlight w:val="white"/>
        </w:rPr>
        <w:t xml:space="preserve">В прошлой главе мы уже упоминали, что такое бывает, например, у распределения </w:t>
      </w:r>
      <w:commentRangeStart w:id="206"/>
      <w:r w:rsidRPr="00BB52AF">
        <w:rPr>
          <w:rFonts w:eastAsia="Times New Roman"/>
          <w:color w:val="4F81BD" w:themeColor="accent1"/>
          <w:sz w:val="24"/>
          <w:szCs w:val="24"/>
          <w:highlight w:val="white"/>
        </w:rPr>
        <w:t>Коши</w:t>
      </w:r>
      <w:commentRangeEnd w:id="206"/>
      <w:r w:rsidRPr="00BB52AF">
        <w:rPr>
          <w:rStyle w:val="a9"/>
          <w:color w:val="4F81BD" w:themeColor="accent1"/>
        </w:rPr>
        <w:commentReference w:id="206"/>
      </w:r>
      <w:r w:rsidRPr="0029618A">
        <w:rPr>
          <w:rFonts w:eastAsia="Times New Roman"/>
          <w:sz w:val="24"/>
          <w:szCs w:val="24"/>
          <w:highlight w:val="white"/>
        </w:rPr>
        <w:t xml:space="preserve">. </w:t>
      </w:r>
      <w:r>
        <w:rPr>
          <w:rFonts w:eastAsia="Times New Roman"/>
          <w:sz w:val="24"/>
          <w:szCs w:val="24"/>
          <w:highlight w:val="white"/>
        </w:rPr>
        <w:t>Дело в том, что все соответствующие интегралы для распределения Юла расходятся.</w:t>
      </w:r>
      <w:del w:id="207" w:author="СБ" w:date="2019-11-16T16:39:00Z">
        <w:r w:rsidDel="00E01F71">
          <w:rPr>
            <w:rFonts w:eastAsia="Times New Roman"/>
            <w:sz w:val="24"/>
            <w:szCs w:val="24"/>
            <w:highlight w:val="white"/>
          </w:rPr>
          <w:delText xml:space="preserve"> </w:delText>
        </w:r>
        <w:r w:rsidRPr="00C7708C" w:rsidDel="00E01F71">
          <w:rPr>
            <w:rFonts w:eastAsia="Times New Roman"/>
            <w:strike/>
            <w:sz w:val="24"/>
            <w:szCs w:val="24"/>
            <w:highlight w:val="white"/>
          </w:rPr>
          <w:delText xml:space="preserve">Дело в том, что все эти характеристики вычисляются, исходя из площади под кривой, полученной умножением плотности распределения величины на саму величину (для среднего) или на квадрат отклонения величины от среднего (для дисперсии), а они в случае  распределения Юла </w:delText>
        </w:r>
        <w:commentRangeStart w:id="208"/>
        <w:commentRangeStart w:id="209"/>
        <w:r w:rsidRPr="00C7708C" w:rsidDel="00E01F71">
          <w:rPr>
            <w:rFonts w:eastAsia="Times New Roman"/>
            <w:strike/>
            <w:sz w:val="24"/>
            <w:szCs w:val="24"/>
            <w:highlight w:val="white"/>
          </w:rPr>
          <w:delText>бесконечн</w:delText>
        </w:r>
        <w:commentRangeEnd w:id="208"/>
        <w:r w:rsidRPr="00C7708C" w:rsidDel="00E01F71">
          <w:rPr>
            <w:rStyle w:val="a9"/>
            <w:strike/>
          </w:rPr>
          <w:commentReference w:id="208"/>
        </w:r>
        <w:r w:rsidRPr="00C7708C" w:rsidDel="00E01F71">
          <w:rPr>
            <w:rFonts w:eastAsia="Times New Roman"/>
            <w:strike/>
            <w:sz w:val="24"/>
            <w:szCs w:val="24"/>
            <w:highlight w:val="white"/>
          </w:rPr>
          <w:delText>ы</w:delText>
        </w:r>
        <w:commentRangeEnd w:id="209"/>
        <w:r w:rsidRPr="00C7708C" w:rsidDel="00E01F71">
          <w:rPr>
            <w:rStyle w:val="a9"/>
            <w:strike/>
          </w:rPr>
          <w:commentReference w:id="209"/>
        </w:r>
      </w:del>
      <w:r w:rsidRPr="00C7708C">
        <w:rPr>
          <w:rFonts w:eastAsia="Times New Roman"/>
          <w:strike/>
          <w:sz w:val="24"/>
          <w:szCs w:val="24"/>
          <w:highlight w:val="white"/>
        </w:rPr>
        <w:t>.</w:t>
      </w:r>
      <w:r w:rsidRPr="0029618A">
        <w:rPr>
          <w:rFonts w:eastAsia="Times New Roman"/>
          <w:sz w:val="24"/>
          <w:szCs w:val="24"/>
          <w:highlight w:val="white"/>
        </w:rPr>
        <w:t xml:space="preserve"> </w:t>
      </w:r>
      <w:commentRangeStart w:id="210"/>
      <w:r w:rsidRPr="0029618A">
        <w:rPr>
          <w:rFonts w:eastAsia="Times New Roman"/>
          <w:sz w:val="24"/>
          <w:szCs w:val="24"/>
          <w:highlight w:val="white"/>
        </w:rPr>
        <w:t>В</w:t>
      </w:r>
      <w:commentRangeEnd w:id="210"/>
      <w:r>
        <w:rPr>
          <w:rStyle w:val="a9"/>
        </w:rPr>
        <w:commentReference w:id="210"/>
      </w:r>
      <w:r w:rsidRPr="0029618A">
        <w:rPr>
          <w:rFonts w:eastAsia="Times New Roman"/>
          <w:sz w:val="24"/>
          <w:szCs w:val="24"/>
          <w:highlight w:val="white"/>
        </w:rPr>
        <w:t xml:space="preserve"> </w:t>
      </w:r>
      <w:commentRangeStart w:id="211"/>
      <w:r w:rsidRPr="0029618A">
        <w:rPr>
          <w:rFonts w:eastAsia="Times New Roman"/>
          <w:sz w:val="24"/>
          <w:szCs w:val="24"/>
          <w:highlight w:val="white"/>
        </w:rPr>
        <w:t>связи</w:t>
      </w:r>
      <w:commentRangeEnd w:id="211"/>
      <w:r w:rsidR="00E01F71">
        <w:rPr>
          <w:rStyle w:val="a9"/>
        </w:rPr>
        <w:commentReference w:id="211"/>
      </w:r>
      <w:r w:rsidRPr="0029618A">
        <w:rPr>
          <w:rFonts w:eastAsia="Times New Roman"/>
          <w:sz w:val="24"/>
          <w:szCs w:val="24"/>
          <w:highlight w:val="white"/>
        </w:rPr>
        <w:t xml:space="preserve">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6137CBA" wp14:editId="54A4B513">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67" cstate="print"/>
                    <a:srcRect/>
                    <a:stretch>
                      <a:fillRect/>
                    </a:stretch>
                  </pic:blipFill>
                  <pic:spPr>
                    <a:xfrm>
                      <a:off x="0" y="0"/>
                      <a:ext cx="4886250" cy="2640023"/>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безоблачна. </w:t>
      </w:r>
      <w:commentRangeStart w:id="212"/>
      <w:r w:rsidRPr="0029618A">
        <w:rPr>
          <w:rFonts w:eastAsia="Times New Roman"/>
          <w:sz w:val="24"/>
          <w:szCs w:val="24"/>
          <w:highlight w:val="white"/>
        </w:rPr>
        <w:t xml:space="preserve">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w:t>
      </w:r>
      <w:commentRangeEnd w:id="212"/>
      <w:r>
        <w:rPr>
          <w:rStyle w:val="a9"/>
        </w:rPr>
        <w:commentReference w:id="212"/>
      </w:r>
      <w:r w:rsidRPr="0029618A">
        <w:rPr>
          <w:rFonts w:eastAsia="Times New Roman"/>
          <w:sz w:val="24"/>
          <w:szCs w:val="24"/>
          <w:highlight w:val="white"/>
        </w:rPr>
        <w:t xml:space="preserve">. </w:t>
      </w:r>
      <w:commentRangeStart w:id="213"/>
      <w:r w:rsidRPr="0029618A">
        <w:rPr>
          <w:rFonts w:eastAsia="Times New Roman"/>
          <w:sz w:val="24"/>
          <w:szCs w:val="24"/>
          <w:highlight w:val="white"/>
        </w:rPr>
        <w:t>Рассматривая</w:t>
      </w:r>
      <w:commentRangeEnd w:id="213"/>
      <w:r w:rsidR="00C8348F">
        <w:rPr>
          <w:rStyle w:val="a9"/>
        </w:rPr>
        <w:commentReference w:id="213"/>
      </w:r>
      <w:r w:rsidRPr="0029618A">
        <w:rPr>
          <w:rFonts w:eastAsia="Times New Roman"/>
          <w:sz w:val="24"/>
          <w:szCs w:val="24"/>
          <w:highlight w:val="white"/>
        </w:rPr>
        <w:t xml:space="preserve"> разницу между последовательностью эмоций и сглаженной линией фона, мы получим такую же картину полос, какую дала нам </w:t>
      </w:r>
      <w:r w:rsidRPr="0029618A">
        <w:rPr>
          <w:rFonts w:eastAsia="Times New Roman"/>
          <w:sz w:val="24"/>
          <w:szCs w:val="24"/>
          <w:highlight w:val="white"/>
        </w:rPr>
        <w:lastRenderedPageBreak/>
        <w:t>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30D2C0" wp14:editId="1C11F189">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68" cstate="print"/>
                    <a:srcRect/>
                    <a:stretch>
                      <a:fillRect/>
                    </a:stretch>
                  </pic:blipFill>
                  <pic:spPr>
                    <a:xfrm>
                      <a:off x="0" y="0"/>
                      <a:ext cx="4786559" cy="255989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rsidR="00FC10F8" w:rsidRPr="0029618A" w:rsidRDefault="00FC10F8" w:rsidP="00FC10F8">
      <w:pPr>
        <w:pStyle w:val="2"/>
        <w:spacing w:before="200" w:after="0"/>
        <w:ind w:firstLine="397"/>
        <w:jc w:val="both"/>
        <w:rPr>
          <w:rFonts w:eastAsia="Cambria"/>
          <w:b/>
          <w:color w:val="4F81BD"/>
          <w:sz w:val="26"/>
          <w:szCs w:val="26"/>
        </w:rPr>
      </w:pPr>
      <w:bookmarkStart w:id="214" w:name="_Toc22639645"/>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214"/>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w:t>
      </w:r>
      <w:r w:rsidRPr="0029618A">
        <w:rPr>
          <w:rFonts w:eastAsia="Times New Roman"/>
          <w:sz w:val="24"/>
          <w:szCs w:val="24"/>
          <w:highlight w:val="white"/>
        </w:rPr>
        <w:lastRenderedPageBreak/>
        <w:t>изначально «вшит» в модель. Насколько при этом универсален наш результат? Можно ли получить его как-нибудь совсем по-другому?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rPr>
        <w:t>,...</w:t>
      </w:r>
      <w:r>
        <w:rPr>
          <w:rFonts w:eastAsia="Times New Roman"/>
          <w:sz w:val="24"/>
          <w:szCs w:val="24"/>
          <w:highlight w:val="white"/>
        </w:rPr>
        <w:t xml:space="preserve"> называется цепью Маркова, если распределение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зависит только от распределения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Pr>
          <w:rFonts w:eastAsia="Times New Roman"/>
          <w:sz w:val="24"/>
          <w:szCs w:val="24"/>
          <w:highlight w:val="white"/>
        </w:rPr>
        <w:t xml:space="preserve">, но не от предыдущих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m:oMath>
        <m:sSub>
          <m:sSubPr>
            <m:ctrlPr>
              <w:ins w:id="215" w:author="СБ" w:date="2019-11-16T16:42:00Z">
                <w:rPr>
                  <w:rFonts w:ascii="Cambria Math" w:eastAsia="Times New Roman" w:hAnsi="Cambria Math"/>
                  <w:i/>
                  <w:sz w:val="24"/>
                  <w:szCs w:val="24"/>
                </w:rPr>
              </w:ins>
            </m:ctrlPr>
          </m:sSubPr>
          <m:e>
            <m:r>
              <w:rPr>
                <w:rFonts w:ascii="Cambria Math" w:eastAsia="Times New Roman" w:hAnsi="Cambria Math"/>
                <w:sz w:val="24"/>
                <w:szCs w:val="24"/>
                <w:highlight w:val="white"/>
                <w:lang w:val="en-US"/>
              </w:rPr>
              <m:t>X</m:t>
            </m:r>
            <m:ctrlPr>
              <w:ins w:id="216" w:author="СБ" w:date="2019-11-16T16:42:00Z">
                <w:rPr>
                  <w:rFonts w:ascii="Cambria Math" w:eastAsia="Times New Roman" w:hAnsi="Cambria Math"/>
                  <w:i/>
                  <w:sz w:val="24"/>
                  <w:szCs w:val="24"/>
                  <w:highlight w:val="white"/>
                  <w:lang w:val="en-US"/>
                </w:rPr>
              </w:ins>
            </m:ctrlPr>
          </m:e>
          <m:sub>
            <m:r>
              <w:rPr>
                <w:rFonts w:ascii="Cambria Math" w:eastAsia="Times New Roman" w:hAnsi="Cambria Math"/>
                <w:sz w:val="24"/>
                <w:szCs w:val="24"/>
                <w:highlight w:val="white"/>
                <w:lang w:val="en-US"/>
              </w:rPr>
              <m:t>n</m:t>
            </m:r>
          </m:sub>
        </m:sSub>
      </m:oMath>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sidRPr="00C7708C">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Pr>
          <w:rFonts w:eastAsia="Times New Roman"/>
          <w:sz w:val="24"/>
          <w:szCs w:val="24"/>
          <w:highlight w:val="white"/>
          <w:lang w:val="en-US"/>
        </w:rPr>
        <w:t>i</w:t>
      </w:r>
      <w:r>
        <w:rPr>
          <w:rFonts w:eastAsia="Times New Roman"/>
          <w:sz w:val="24"/>
          <w:szCs w:val="24"/>
          <w:highlight w:val="white"/>
        </w:rPr>
        <w:t xml:space="preserve"> в состояние с номером </w:t>
      </w:r>
      <w:r>
        <w:rPr>
          <w:rFonts w:eastAsia="Times New Roman"/>
          <w:sz w:val="24"/>
          <w:szCs w:val="24"/>
          <w:highlight w:val="white"/>
          <w:lang w:val="en-US"/>
        </w:rPr>
        <w:t>j</w:t>
      </w:r>
      <w:r>
        <w:rPr>
          <w:rFonts w:eastAsia="Times New Roman"/>
          <w:sz w:val="24"/>
          <w:szCs w:val="24"/>
          <w:highlight w:val="white"/>
        </w:rPr>
        <w:t xml:space="preserve">. Мы ограничимся случаем, когда эти вероятности перехода не зависят от номера </w:t>
      </w:r>
      <w:r>
        <w:rPr>
          <w:rFonts w:eastAsia="Times New Roman"/>
          <w:sz w:val="24"/>
          <w:szCs w:val="24"/>
          <w:highlight w:val="white"/>
          <w:lang w:val="en-US"/>
        </w:rPr>
        <w:t>n</w:t>
      </w:r>
      <w:r>
        <w:rPr>
          <w:rFonts w:eastAsia="Times New Roman"/>
          <w:sz w:val="24"/>
          <w:szCs w:val="24"/>
          <w:highlight w:val="white"/>
        </w:rPr>
        <w:t xml:space="preserve"> (в этом случае цепь Маркова называется однородной). Числа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Pr>
          <w:rFonts w:eastAsia="Times New Roman"/>
          <w:sz w:val="24"/>
          <w:szCs w:val="24"/>
          <w:highlight w:val="white"/>
        </w:rPr>
        <w:t xml:space="preserve"> образуют так называемую матрицу переходов, о которой мы поговорим позже.</w:t>
      </w:r>
    </w:p>
    <w:p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776BC9E4" wp14:editId="7D2D27B6">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69" cstate="print"/>
                    <a:srcRect/>
                    <a:stretch>
                      <a:fillRect/>
                    </a:stretch>
                  </pic:blipFill>
                  <pic:spPr>
                    <a:xfrm>
                      <a:off x="0" y="0"/>
                      <a:ext cx="5646492" cy="535413"/>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85962EF" wp14:editId="2835415E">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70" cstate="print"/>
                    <a:srcRect/>
                    <a:stretch>
                      <a:fillRect/>
                    </a:stretch>
                  </pic:blipFill>
                  <pic:spPr>
                    <a:xfrm>
                      <a:off x="0" y="0"/>
                      <a:ext cx="2613780" cy="136108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Pr="00130419">
        <w:rPr>
          <w:rFonts w:eastAsia="Times New Roman"/>
          <w:i/>
          <w:sz w:val="24"/>
          <w:szCs w:val="24"/>
        </w:rPr>
        <w:t xml:space="preserve"> </w:t>
      </w:r>
      <w:r>
        <w:rPr>
          <w:rFonts w:eastAsia="Times New Roman"/>
          <w:i/>
          <w:sz w:val="24"/>
          <w:szCs w:val="24"/>
        </w:rPr>
        <w:t>Переходы случаются раз в день.</w:t>
      </w:r>
    </w:p>
    <w:p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E19851F" wp14:editId="5414C529">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71" cstate="print"/>
                    <a:srcRect/>
                    <a:stretch>
                      <a:fillRect/>
                    </a:stretch>
                  </pic:blipFill>
                  <pic:spPr>
                    <a:xfrm>
                      <a:off x="0" y="0"/>
                      <a:ext cx="4381169" cy="239062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r>
        <w:rPr>
          <w:rFonts w:eastAsia="Times New Roman"/>
          <w:i/>
          <w:sz w:val="24"/>
          <w:szCs w:val="24"/>
          <w:highlight w:val="white"/>
        </w:rPr>
        <w:t xml:space="preserve"> ежедневных смен настроения</w:t>
      </w:r>
      <w:r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w:t>
      </w:r>
      <w:proofErr w:type="gramStart"/>
      <w:r w:rsidRPr="0029618A">
        <w:rPr>
          <w:rFonts w:eastAsia="Times New Roman"/>
          <w:sz w:val="24"/>
          <w:szCs w:val="24"/>
          <w:highlight w:val="white"/>
        </w:rPr>
        <w:t>Распределение длительностей полос при этом отклонится от геометрического, но при этом всё равно большая часть полос будет короткой, и какой-либо выделенной периодичности наблюдаться не будет.</w:t>
      </w:r>
      <w:proofErr w:type="gramEnd"/>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BDC9A00" wp14:editId="190CBF41">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72" cstate="print"/>
                    <a:srcRect/>
                    <a:stretch>
                      <a:fillRect/>
                    </a:stretch>
                  </pic:blipFill>
                  <pic:spPr>
                    <a:xfrm>
                      <a:off x="0" y="0"/>
                      <a:ext cx="4818490" cy="256107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rsidR="00FC10F8" w:rsidRPr="0029618A" w:rsidRDefault="00FC10F8" w:rsidP="00FC10F8">
      <w:pPr>
        <w:pStyle w:val="2"/>
        <w:spacing w:before="200" w:after="0"/>
        <w:ind w:firstLine="397"/>
        <w:jc w:val="both"/>
        <w:rPr>
          <w:rFonts w:eastAsia="Cambria"/>
          <w:b/>
          <w:color w:val="4F81BD"/>
          <w:sz w:val="26"/>
          <w:szCs w:val="26"/>
          <w:highlight w:val="white"/>
        </w:rPr>
      </w:pPr>
      <w:bookmarkStart w:id="217" w:name="_Toc22639646"/>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217"/>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911DE82" wp14:editId="5D91D60D">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73" cstate="print"/>
                    <a:srcRect/>
                    <a:stretch>
                      <a:fillRect/>
                    </a:stretch>
                  </pic:blipFill>
                  <pic:spPr>
                    <a:xfrm>
                      <a:off x="0" y="0"/>
                      <a:ext cx="4309607" cy="4309607"/>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3ECD8CBC" wp14:editId="6E9CE43B">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74" cstate="print"/>
                    <a:srcRect/>
                    <a:stretch>
                      <a:fillRect/>
                    </a:stretch>
                  </pic:blipFill>
                  <pic:spPr>
                    <a:xfrm>
                      <a:off x="0" y="0"/>
                      <a:ext cx="2607945" cy="2488565"/>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13ECA6C5" wp14:editId="78C68671">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75" cstate="print"/>
                    <a:srcRect/>
                    <a:stretch>
                      <a:fillRect/>
                    </a:stretch>
                  </pic:blipFill>
                  <pic:spPr>
                    <a:xfrm>
                      <a:off x="0" y="0"/>
                      <a:ext cx="4212545" cy="4062413"/>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w:t>
      </w:r>
      <w:proofErr w:type="gramStart"/>
      <w:r>
        <w:rPr>
          <w:rFonts w:eastAsia="Times New Roman"/>
          <w:sz w:val="24"/>
          <w:szCs w:val="24"/>
          <w:highlight w:val="white"/>
        </w:rPr>
        <w:t>Это связано с тем, что каждая строка соответствует какому-то состоянию системы, а её элементы -- вероятностям перехода из этого состояния в другие.</w:t>
      </w:r>
      <w:proofErr w:type="gramEnd"/>
      <w:r>
        <w:rPr>
          <w:rFonts w:eastAsia="Times New Roman"/>
          <w:sz w:val="24"/>
          <w:szCs w:val="24"/>
          <w:highlight w:val="white"/>
        </w:rPr>
        <w:t xml:space="preserve">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rsidR="00FC10F8" w:rsidRPr="0029618A" w:rsidRDefault="008022C6" w:rsidP="00FC10F8">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FC10F8">
        <w:rPr>
          <w:rFonts w:eastAsia="Cambria Math"/>
          <w:sz w:val="24"/>
          <w:szCs w:val="24"/>
          <w:highlight w:val="white"/>
        </w:rPr>
        <w:t>.</w:t>
      </w:r>
    </w:p>
    <w:p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732083B3" wp14:editId="41696489">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76" cstate="print"/>
                    <a:srcRect/>
                    <a:stretch>
                      <a:fillRect/>
                    </a:stretch>
                  </pic:blipFill>
                  <pic:spPr>
                    <a:xfrm>
                      <a:off x="0" y="0"/>
                      <a:ext cx="4260533" cy="2357438"/>
                    </a:xfrm>
                    <a:prstGeom prst="rect">
                      <a:avLst/>
                    </a:prstGeom>
                    <a:ln/>
                  </pic:spPr>
                </pic:pic>
              </a:graphicData>
            </a:graphic>
          </wp:inline>
        </w:drawing>
      </w:r>
    </w:p>
    <w:p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0342B503" wp14:editId="3126F461">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77" cstate="print"/>
                    <a:srcRect/>
                    <a:stretch>
                      <a:fillRect/>
                    </a:stretch>
                  </pic:blipFill>
                  <pic:spPr>
                    <a:xfrm>
                      <a:off x="0" y="0"/>
                      <a:ext cx="4325589" cy="3294829"/>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rsidR="00FC10F8" w:rsidRDefault="00FC10F8" w:rsidP="00FC10F8">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rsidR="00FC10F8" w:rsidRPr="0029618A" w:rsidRDefault="00FC10F8" w:rsidP="00FC10F8">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Pr="0029618A">
        <w:rPr>
          <w:rFonts w:eastAsia="Times New Roman"/>
          <w:sz w:val="24"/>
          <w:szCs w:val="24"/>
          <w:highlight w:val="white"/>
        </w:rPr>
        <w:t xml:space="preserve">. </w:t>
      </w:r>
    </w:p>
    <w:p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w:t>
      </w:r>
      <w:proofErr w:type="spellStart"/>
      <w:r w:rsidRPr="0029618A">
        <w:rPr>
          <w:rFonts w:eastAsia="Times New Roman"/>
          <w:sz w:val="24"/>
          <w:szCs w:val="24"/>
          <w:highlight w:val="white"/>
        </w:rPr>
        <w:t>ти</w:t>
      </w:r>
      <w:proofErr w:type="spellEnd"/>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rsidR="00FC10F8" w:rsidRPr="0029618A" w:rsidRDefault="00FC10F8" w:rsidP="00FC10F8">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sub>
          </m:sSub>
        </m:oMath>
      </m:oMathPara>
    </w:p>
    <w:p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rsidTr="00333E94">
        <w:tc>
          <w:tcPr>
            <w:tcW w:w="1767" w:type="dxa"/>
            <w:tcBorders>
              <w:top w:val="single" w:sz="12" w:space="0" w:color="000000"/>
              <w:left w:val="nil"/>
            </w:tcBorders>
          </w:tcPr>
          <w:p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rsidTr="00333E94">
        <w:trPr>
          <w:trHeight w:val="1020"/>
        </w:trPr>
        <w:tc>
          <w:tcPr>
            <w:tcW w:w="1767" w:type="dxa"/>
            <w:tcBorders>
              <w:left w:val="nil"/>
              <w:bottom w:val="single" w:sz="12" w:space="0" w:color="000000"/>
            </w:tcBorders>
          </w:tcPr>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3E7A013C" wp14:editId="698E3D07">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78"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w:t>
      </w:r>
      <w:r w:rsidRPr="0029618A">
        <w:rPr>
          <w:rFonts w:eastAsia="Times New Roman"/>
          <w:sz w:val="24"/>
          <w:szCs w:val="24"/>
        </w:rPr>
        <w:lastRenderedPageBreak/>
        <w:t xml:space="preserve">биология, генетика, экономика, социология, безопасность дорожного движения… даже в спортивной области используются цепи </w:t>
      </w:r>
      <w:commentRangeStart w:id="218"/>
      <w:r w:rsidRPr="0029618A">
        <w:rPr>
          <w:rFonts w:eastAsia="Times New Roman"/>
          <w:sz w:val="24"/>
          <w:szCs w:val="24"/>
        </w:rPr>
        <w:t>Маркова</w:t>
      </w:r>
      <w:commentRangeEnd w:id="218"/>
      <w:r>
        <w:rPr>
          <w:rStyle w:val="a9"/>
        </w:rPr>
        <w:commentReference w:id="218"/>
      </w:r>
      <w:r w:rsidRPr="0029618A">
        <w:rPr>
          <w:rFonts w:eastAsia="Times New Roman"/>
          <w:sz w:val="24"/>
          <w:szCs w:val="24"/>
        </w:rPr>
        <w:t>!</w:t>
      </w:r>
      <w:ins w:id="219" w:author="СБ" w:date="2019-11-16T16:44:00Z">
        <w:r w:rsidR="002272B9">
          <w:rPr>
            <w:rStyle w:val="af0"/>
            <w:rFonts w:eastAsia="Times New Roman"/>
            <w:sz w:val="24"/>
            <w:szCs w:val="24"/>
          </w:rPr>
          <w:footnoteReference w:id="24"/>
        </w:r>
      </w:ins>
    </w:p>
    <w:p w:rsidR="00FC10F8" w:rsidRPr="0029618A" w:rsidRDefault="00FC10F8" w:rsidP="00FC10F8">
      <w:pPr>
        <w:pStyle w:val="2"/>
        <w:spacing w:before="200" w:after="0"/>
        <w:ind w:firstLine="397"/>
        <w:jc w:val="both"/>
        <w:rPr>
          <w:rFonts w:eastAsia="Cambria"/>
          <w:b/>
          <w:color w:val="4F81BD"/>
          <w:sz w:val="26"/>
          <w:szCs w:val="26"/>
        </w:rPr>
      </w:pPr>
      <w:bookmarkStart w:id="240" w:name="_Toc22639647"/>
      <w:r w:rsidRPr="0029618A">
        <w:rPr>
          <w:rFonts w:eastAsia="Cambria"/>
          <w:b/>
          <w:color w:val="4F81BD"/>
          <w:sz w:val="26"/>
          <w:szCs w:val="26"/>
        </w:rPr>
        <w:t>Почему автобуса всё нет!?</w:t>
      </w:r>
      <w:bookmarkEnd w:id="240"/>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79">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rsidR="00FC10F8" w:rsidRPr="0029618A" w:rsidRDefault="00FC10F8" w:rsidP="00FC10F8">
      <w:pPr>
        <w:ind w:firstLine="397"/>
        <w:jc w:val="both"/>
        <w:rPr>
          <w:rFonts w:eastAsia="Times New Roman"/>
          <w:sz w:val="24"/>
          <w:szCs w:val="24"/>
        </w:rPr>
      </w:pP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A9BE18C" wp14:editId="292897B2">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0" cstate="print"/>
                    <a:srcRect/>
                    <a:stretch>
                      <a:fillRect/>
                    </a:stretch>
                  </pic:blipFill>
                  <pic:spPr>
                    <a:xfrm>
                      <a:off x="0" y="0"/>
                      <a:ext cx="5573770" cy="2968726"/>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w:t>
      </w:r>
      <w:proofErr w:type="spellStart"/>
      <w:r w:rsidRPr="0029618A">
        <w:rPr>
          <w:rFonts w:eastAsia="Times New Roman"/>
          <w:sz w:val="24"/>
          <w:szCs w:val="24"/>
          <w:highlight w:val="white"/>
        </w:rPr>
        <w:t>ть</w:t>
      </w:r>
      <w:proofErr w:type="spellEnd"/>
      <w:r w:rsidRPr="0029618A">
        <w:rPr>
          <w:rFonts w:eastAsia="Times New Roman"/>
          <w:sz w:val="24"/>
          <w:szCs w:val="24"/>
          <w:highlight w:val="white"/>
        </w:rPr>
        <w:t xml:space="preserve">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w:t>
      </w:r>
      <w:proofErr w:type="spellStart"/>
      <w:r w:rsidRPr="0029618A">
        <w:rPr>
          <w:rFonts w:eastAsia="Times New Roman"/>
          <w:sz w:val="24"/>
          <w:szCs w:val="24"/>
          <w:highlight w:val="white"/>
        </w:rPr>
        <w:t>ий</w:t>
      </w:r>
      <w:proofErr w:type="spellEnd"/>
      <w:r w:rsidRPr="0029618A">
        <w:rPr>
          <w:rFonts w:eastAsia="Times New Roman"/>
          <w:sz w:val="24"/>
          <w:szCs w:val="24"/>
          <w:highlight w:val="white"/>
        </w:rPr>
        <w:t xml:space="preserve">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550475B" wp14:editId="43CE30AC">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81" cstate="print"/>
                    <a:srcRect/>
                    <a:stretch>
                      <a:fillRect/>
                    </a:stretch>
                  </pic:blipFill>
                  <pic:spPr>
                    <a:xfrm>
                      <a:off x="0" y="0"/>
                      <a:ext cx="3537663" cy="3218598"/>
                    </a:xfrm>
                    <a:prstGeom prst="rect">
                      <a:avLst/>
                    </a:prstGeom>
                    <a:ln/>
                  </pic:spPr>
                </pic:pic>
              </a:graphicData>
            </a:graphic>
          </wp:inline>
        </w:drawing>
      </w:r>
    </w:p>
    <w:p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rsidR="00FC10F8" w:rsidRPr="0029618A" w:rsidRDefault="00FC10F8" w:rsidP="00FC10F8">
      <w:pPr>
        <w:pStyle w:val="1"/>
        <w:spacing w:before="600" w:after="480"/>
        <w:jc w:val="center"/>
        <w:rPr>
          <w:rFonts w:eastAsia="Times New Roman"/>
          <w:i/>
          <w:color w:val="0F243E"/>
          <w:sz w:val="22"/>
          <w:szCs w:val="22"/>
        </w:rPr>
      </w:pPr>
      <w:bookmarkStart w:id="241" w:name="_Toc22639648"/>
      <w:r w:rsidRPr="0029618A">
        <w:rPr>
          <w:rFonts w:eastAsia="Cambria"/>
          <w:b/>
        </w:rPr>
        <w:lastRenderedPageBreak/>
        <w:t>Прелести чужой очереди</w:t>
      </w:r>
      <w:bookmarkEnd w:id="241"/>
    </w:p>
    <w:p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rsidR="00FC10F8" w:rsidRPr="0029618A" w:rsidRDefault="00FC10F8" w:rsidP="00FC10F8">
      <w:pPr>
        <w:pStyle w:val="2"/>
        <w:spacing w:line="288" w:lineRule="auto"/>
        <w:ind w:firstLine="397"/>
        <w:jc w:val="both"/>
        <w:rPr>
          <w:rFonts w:eastAsia="Cambria"/>
          <w:b/>
          <w:color w:val="4F81BD"/>
          <w:sz w:val="26"/>
          <w:szCs w:val="26"/>
          <w:highlight w:val="white"/>
        </w:rPr>
      </w:pPr>
      <w:bookmarkStart w:id="242" w:name="_Toc22639649"/>
      <w:r w:rsidRPr="0029618A">
        <w:rPr>
          <w:rFonts w:eastAsia="Cambria"/>
          <w:b/>
          <w:color w:val="4F81BD"/>
          <w:sz w:val="26"/>
          <w:szCs w:val="26"/>
          <w:highlight w:val="white"/>
        </w:rPr>
        <w:t>Ещё раз про пуассоновский процесс</w:t>
      </w:r>
      <w:bookmarkEnd w:id="242"/>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82DFC51" wp14:editId="7735945A">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82" cstate="print"/>
                    <a:srcRect/>
                    <a:stretch>
                      <a:fillRect/>
                    </a:stretch>
                  </pic:blipFill>
                  <pic:spPr>
                    <a:xfrm>
                      <a:off x="0" y="0"/>
                      <a:ext cx="4047961" cy="2243138"/>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rsidR="00FC10F8" w:rsidRPr="0029618A" w:rsidRDefault="00FC10F8" w:rsidP="00FC10F8">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D89343C" wp14:editId="73A5BF3B">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83" cstate="print"/>
                    <a:srcRect/>
                    <a:stretch>
                      <a:fillRect/>
                    </a:stretch>
                  </pic:blipFill>
                  <pic:spPr>
                    <a:xfrm>
                      <a:off x="0" y="0"/>
                      <a:ext cx="3562350" cy="244792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rsidR="00FC10F8" w:rsidRPr="0029618A" w:rsidRDefault="00FC10F8" w:rsidP="00FC10F8">
      <w:pPr>
        <w:pStyle w:val="2"/>
        <w:spacing w:before="200" w:after="0"/>
        <w:ind w:firstLine="397"/>
        <w:jc w:val="both"/>
        <w:rPr>
          <w:rFonts w:eastAsia="Cambria"/>
          <w:b/>
          <w:color w:val="4F81BD"/>
          <w:sz w:val="26"/>
          <w:szCs w:val="26"/>
          <w:highlight w:val="white"/>
        </w:rPr>
      </w:pPr>
      <w:bookmarkStart w:id="243" w:name="_Toc22639650"/>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243"/>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w:t>
      </w:r>
      <w:proofErr w:type="spellStart"/>
      <w:r w:rsidRPr="0029618A">
        <w:rPr>
          <w:rFonts w:eastAsia="Times New Roman"/>
          <w:sz w:val="24"/>
          <w:szCs w:val="24"/>
          <w:highlight w:val="white"/>
        </w:rPr>
        <w:t>тся</w:t>
      </w:r>
      <w:proofErr w:type="spellEnd"/>
      <w:r w:rsidRPr="0029618A">
        <w:rPr>
          <w:rFonts w:eastAsia="Times New Roman"/>
          <w:sz w:val="24"/>
          <w:szCs w:val="24"/>
          <w:highlight w:val="white"/>
        </w:rPr>
        <w:t>, а клиент номер 3 готов в неё встать.</w:t>
      </w:r>
      <w:proofErr w:type="gramEnd"/>
      <w:r w:rsidRPr="0029618A">
        <w:rPr>
          <w:rFonts w:eastAsia="Times New Roman"/>
          <w:sz w:val="24"/>
          <w:szCs w:val="24"/>
          <w:highlight w:val="white"/>
        </w:rPr>
        <w:t xml:space="preserve">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38A627AE" wp14:editId="594D11C1">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4" cstate="print"/>
                    <a:srcRect/>
                    <a:stretch>
                      <a:fillRect/>
                    </a:stretch>
                  </pic:blipFill>
                  <pic:spPr>
                    <a:xfrm>
                      <a:off x="0" y="0"/>
                      <a:ext cx="349250" cy="1614805"/>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w:t>
      </w:r>
      <w:r w:rsidRPr="0029618A">
        <w:rPr>
          <w:rFonts w:eastAsia="Times New Roman"/>
          <w:sz w:val="24"/>
          <w:szCs w:val="24"/>
          <w:highlight w:val="white"/>
        </w:rPr>
        <w:lastRenderedPageBreak/>
        <w:t>похоже на очередь у стойки регистрации в аэропорту. На рисунке показан пример того, как могут «жить» M/D/1- и M/M/1-очереди с такими параметрами.</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CAF0741" wp14:editId="61B6494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5" cstate="print"/>
                    <a:srcRect/>
                    <a:stretch>
                      <a:fillRect/>
                    </a:stretch>
                  </pic:blipFill>
                  <pic:spPr>
                    <a:xfrm>
                      <a:off x="0" y="0"/>
                      <a:ext cx="5734050" cy="1841500"/>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9258AE6" wp14:editId="204E6130">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86" cstate="print"/>
                    <a:srcRect/>
                    <a:stretch>
                      <a:fillRect/>
                    </a:stretch>
                  </pic:blipFill>
                  <pic:spPr>
                    <a:xfrm>
                      <a:off x="0" y="0"/>
                      <a:ext cx="5734050" cy="18415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rsidR="00FC10F8" w:rsidRPr="0029618A" w:rsidRDefault="008022C6"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w:t>
      </w:r>
      <w:r w:rsidRPr="0029618A">
        <w:rPr>
          <w:rFonts w:eastAsia="Times New Roman"/>
          <w:sz w:val="24"/>
          <w:szCs w:val="24"/>
        </w:rPr>
        <w:lastRenderedPageBreak/>
        <w:t xml:space="preserve">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9F33AC9" wp14:editId="032334BF">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87" cstate="print"/>
                    <a:srcRect/>
                    <a:stretch>
                      <a:fillRect/>
                    </a:stretch>
                  </pic:blipFill>
                  <pic:spPr>
                    <a:xfrm>
                      <a:off x="0" y="0"/>
                      <a:ext cx="3112770" cy="23114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78AB4373" wp14:editId="5D47783B">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88" cstate="print"/>
                    <a:srcRect/>
                    <a:stretch>
                      <a:fillRect/>
                    </a:stretch>
                  </pic:blipFill>
                  <pic:spPr>
                    <a:xfrm>
                      <a:off x="0" y="0"/>
                      <a:ext cx="4726940" cy="154559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rsidR="00FC10F8" w:rsidRPr="0029618A" w:rsidRDefault="00FC10F8" w:rsidP="00FC10F8">
      <w:pPr>
        <w:pStyle w:val="2"/>
        <w:spacing w:before="200" w:after="0"/>
        <w:ind w:firstLine="397"/>
        <w:jc w:val="both"/>
        <w:rPr>
          <w:rFonts w:eastAsia="Cambria"/>
          <w:b/>
          <w:color w:val="4F81BD"/>
          <w:sz w:val="26"/>
          <w:szCs w:val="26"/>
        </w:rPr>
      </w:pPr>
      <w:bookmarkStart w:id="244" w:name="_Toc22639651"/>
      <w:r w:rsidRPr="0029618A">
        <w:rPr>
          <w:rFonts w:eastAsia="Cambria"/>
          <w:b/>
          <w:color w:val="4F81BD"/>
          <w:sz w:val="26"/>
          <w:szCs w:val="26"/>
          <w:highlight w:val="white"/>
        </w:rPr>
        <w:t>Совсем немного о случайных функциях</w:t>
      </w:r>
      <w:bookmarkEnd w:id="244"/>
    </w:p>
    <w:p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19DC5E1B" wp14:editId="3612F026">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9" cstate="print"/>
                    <a:srcRect/>
                    <a:stretch>
                      <a:fillRect/>
                    </a:stretch>
                  </pic:blipFill>
                  <pic:spPr>
                    <a:xfrm>
                      <a:off x="0" y="0"/>
                      <a:ext cx="3785235" cy="2546545"/>
                    </a:xfrm>
                    <a:prstGeom prst="rect">
                      <a:avLst/>
                    </a:prstGeom>
                    <a:ln/>
                  </pic:spPr>
                </pic:pic>
              </a:graphicData>
            </a:graphic>
          </wp:inline>
        </w:drawing>
      </w:r>
    </w:p>
    <w:p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rsidR="00FC10F8" w:rsidRPr="0029618A" w:rsidRDefault="00FC10F8" w:rsidP="00FC10F8">
      <w:pPr>
        <w:spacing w:line="288" w:lineRule="auto"/>
        <w:jc w:val="center"/>
        <w:rPr>
          <w:rFonts w:eastAsia="Times New Roman"/>
          <w:sz w:val="24"/>
          <w:szCs w:val="24"/>
          <w:highlight w:val="white"/>
        </w:rPr>
      </w:pPr>
    </w:p>
    <w:p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w:t>
      </w:r>
      <w:r w:rsidRPr="0029618A">
        <w:rPr>
          <w:rFonts w:eastAsia="Times New Roman"/>
          <w:sz w:val="24"/>
          <w:szCs w:val="24"/>
        </w:rPr>
        <w:lastRenderedPageBreak/>
        <w:t>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roofErr w:type="gramStart"/>
      <w:r w:rsidRPr="0029618A">
        <w:rPr>
          <w:rFonts w:eastAsia="Times New Roman"/>
          <w:sz w:val="24"/>
          <w:szCs w:val="24"/>
        </w:rPr>
        <w:t>:</w:t>
      </w:r>
      <w:proofErr w:type="gramEnd"/>
    </w:p>
    <w:p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proofErr w:type="gramStart"/>
      <w:r>
        <w:rPr>
          <w:rFonts w:eastAsia="Times New Roman"/>
          <w:sz w:val="24"/>
          <w:szCs w:val="24"/>
        </w:rPr>
        <w:t xml:space="preserve">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proofErr w:type="gramEnd"/>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rsidR="00FC10F8" w:rsidRPr="0029618A" w:rsidRDefault="00FC10F8" w:rsidP="00FC10F8">
      <w:pPr>
        <w:pStyle w:val="2"/>
        <w:spacing w:before="200" w:after="0"/>
        <w:ind w:firstLine="397"/>
        <w:jc w:val="both"/>
        <w:rPr>
          <w:rFonts w:eastAsia="Cambria"/>
          <w:b/>
          <w:color w:val="4F81BD"/>
          <w:sz w:val="26"/>
          <w:szCs w:val="26"/>
          <w:highlight w:val="white"/>
        </w:rPr>
      </w:pPr>
      <w:bookmarkStart w:id="245" w:name="_Toc22639652"/>
      <w:r w:rsidRPr="0029618A">
        <w:rPr>
          <w:rFonts w:eastAsia="Cambria"/>
          <w:b/>
          <w:color w:val="4F81BD"/>
          <w:sz w:val="26"/>
          <w:szCs w:val="26"/>
          <w:highlight w:val="white"/>
        </w:rPr>
        <w:t>Мне только спросить!</w:t>
      </w:r>
      <w:bookmarkEnd w:id="245"/>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w:t>
      </w:r>
      <w:r w:rsidRPr="0029618A">
        <w:rPr>
          <w:rFonts w:eastAsia="Times New Roman"/>
          <w:sz w:val="24"/>
          <w:szCs w:val="24"/>
          <w:highlight w:val="white"/>
        </w:rPr>
        <w:lastRenderedPageBreak/>
        <w:t xml:space="preserve">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F93C071" wp14:editId="324A7256">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0" cstate="print"/>
                    <a:srcRect/>
                    <a:stretch>
                      <a:fillRect/>
                    </a:stretch>
                  </pic:blipFill>
                  <pic:spPr>
                    <a:xfrm>
                      <a:off x="0" y="0"/>
                      <a:ext cx="464185" cy="2286000"/>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w:t>
      </w:r>
      <w:proofErr w:type="spellStart"/>
      <w:r w:rsidRPr="0029618A">
        <w:rPr>
          <w:rFonts w:eastAsia="Times New Roman"/>
          <w:sz w:val="24"/>
          <w:szCs w:val="24"/>
          <w:highlight w:val="white"/>
        </w:rPr>
        <w:t>ентов</w:t>
      </w:r>
      <w:proofErr w:type="spellEnd"/>
      <w:r w:rsidRPr="0029618A">
        <w:rPr>
          <w:rFonts w:eastAsia="Times New Roman"/>
          <w:sz w:val="24"/>
          <w:szCs w:val="24"/>
          <w:highlight w:val="white"/>
        </w:rPr>
        <w:t xml:space="preserve">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rsidR="00FC10F8" w:rsidRPr="0029618A" w:rsidRDefault="008022C6"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6D112B6D" wp14:editId="46BBDACD">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91" cstate="print"/>
                    <a:srcRect/>
                    <a:stretch>
                      <a:fillRect/>
                    </a:stretch>
                  </pic:blipFill>
                  <pic:spPr>
                    <a:xfrm>
                      <a:off x="0" y="0"/>
                      <a:ext cx="4052570" cy="3029585"/>
                    </a:xfrm>
                    <a:prstGeom prst="rect">
                      <a:avLst/>
                    </a:prstGeom>
                    <a:ln/>
                  </pic:spPr>
                </pic:pic>
              </a:graphicData>
            </a:graphic>
          </wp:inline>
        </w:drawing>
      </w:r>
    </w:p>
    <w:p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При </w:t>
      </w:r>
      <w:del w:id="246" w:author="СБ" w:date="2019-11-16T16:51:00Z">
        <m:oMath>
          <m:r>
            <w:rPr>
              <w:rFonts w:ascii="Cambria Math" w:hAnsi="Cambria Math"/>
            </w:rPr>
            <m:t>ε</m:t>
          </m:r>
          <m:r>
            <w:rPr>
              <w:rFonts w:ascii="Cambria Math" w:eastAsia="Cambria Math" w:hAnsi="Cambria Math"/>
              <w:sz w:val="24"/>
              <w:szCs w:val="24"/>
            </w:rPr>
            <m:t>=1</m:t>
          </m:r>
        </m:oMath>
      </w:del>
      <w:r w:rsidRPr="0029618A">
        <w:rPr>
          <w:rFonts w:eastAsia="Times New Roman"/>
          <w:sz w:val="24"/>
          <w:szCs w:val="24"/>
          <w:highlight w:val="white"/>
        </w:rPr>
        <w:t xml:space="preserve"> </w:t>
      </w:r>
      <w:ins w:id="247" w:author="СБ" w:date="2019-11-16T16:51:00Z">
        <m:oMath>
          <m:r>
            <w:rPr>
              <w:rFonts w:ascii="Cambria Math" w:hAnsi="Cambria Math"/>
            </w:rPr>
            <m:t>ε</m:t>
          </m:r>
        </m:oMath>
        <w:proofErr w:type="gramStart"/>
        <w:r w:rsidR="00925CA6" w:rsidRPr="0029618A">
          <w:rPr>
            <w:rFonts w:eastAsia="Times New Roman"/>
            <w:sz w:val="24"/>
            <w:szCs w:val="24"/>
            <w:highlight w:val="white"/>
          </w:rPr>
          <w:t xml:space="preserve"> </w:t>
        </w:r>
        <w:r w:rsidR="00925CA6">
          <w:rPr>
            <w:rFonts w:eastAsia="Times New Roman"/>
            <w:sz w:val="24"/>
            <w:szCs w:val="24"/>
            <w:highlight w:val="white"/>
          </w:rPr>
          <w:t>,</w:t>
        </w:r>
        <w:proofErr w:type="gramEnd"/>
        <w:r w:rsidR="00925CA6">
          <w:rPr>
            <w:rFonts w:eastAsia="Times New Roman"/>
            <w:sz w:val="24"/>
            <w:szCs w:val="24"/>
            <w:highlight w:val="white"/>
          </w:rPr>
          <w:t xml:space="preserve"> стремящемся к единице, </w:t>
        </w:r>
      </w:ins>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del w:id="248" w:author="СБ" w:date="2019-11-16T16:52:00Z">
        <w:r w:rsidRPr="0029618A" w:rsidDel="00925CA6">
          <w:rPr>
            <w:rFonts w:eastAsia="Times New Roman"/>
            <w:sz w:val="24"/>
            <w:szCs w:val="24"/>
            <w:highlight w:val="white"/>
          </w:rPr>
          <w:delText xml:space="preserve">становится равным </w:delText>
        </w:r>
      </w:del>
      <w:ins w:id="249" w:author="СБ" w:date="2019-11-16T16:52:00Z">
        <w:r w:rsidR="00925CA6">
          <w:rPr>
            <w:rFonts w:eastAsia="Times New Roman"/>
            <w:sz w:val="24"/>
            <w:szCs w:val="24"/>
          </w:rPr>
          <w:t xml:space="preserve"> стремится к значению </w:t>
        </w:r>
      </w:ins>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w:t>
      </w:r>
      <w:commentRangeStart w:id="250"/>
      <w:commentRangeStart w:id="251"/>
      <w:r w:rsidRPr="0029618A">
        <w:rPr>
          <w:rFonts w:eastAsia="Times New Roman"/>
          <w:sz w:val="24"/>
          <w:szCs w:val="24"/>
          <w:highlight w:val="white"/>
        </w:rPr>
        <w:t>и</w:t>
      </w:r>
      <w:commentRangeEnd w:id="250"/>
      <w:r>
        <w:rPr>
          <w:rStyle w:val="a9"/>
        </w:rPr>
        <w:commentReference w:id="250"/>
      </w:r>
      <w:commentRangeEnd w:id="251"/>
      <w:r w:rsidR="00925CA6">
        <w:rPr>
          <w:rStyle w:val="a9"/>
        </w:rPr>
        <w:commentReference w:id="251"/>
      </w:r>
      <w:r w:rsidRPr="0029618A">
        <w:rPr>
          <w:rFonts w:eastAsia="Times New Roman"/>
          <w:sz w:val="24"/>
          <w:szCs w:val="24"/>
          <w:highlight w:val="white"/>
        </w:rPr>
        <w:t xml:space="preserve">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внеочередники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rsidR="00FC10F8" w:rsidRPr="0029618A" w:rsidRDefault="00FC10F8" w:rsidP="00FC10F8">
      <w:pPr>
        <w:pStyle w:val="2"/>
        <w:spacing w:before="200" w:after="0"/>
        <w:ind w:firstLine="397"/>
        <w:jc w:val="both"/>
        <w:rPr>
          <w:rFonts w:eastAsia="Cambria"/>
          <w:b/>
          <w:color w:val="4F81BD"/>
          <w:sz w:val="26"/>
          <w:szCs w:val="26"/>
          <w:highlight w:val="white"/>
        </w:rPr>
      </w:pPr>
      <w:bookmarkStart w:id="252" w:name="_Toc22639653"/>
      <w:r w:rsidRPr="0029618A">
        <w:rPr>
          <w:rFonts w:eastAsia="Cambria"/>
          <w:b/>
          <w:color w:val="4F81BD"/>
          <w:sz w:val="26"/>
          <w:szCs w:val="26"/>
          <w:highlight w:val="white"/>
        </w:rPr>
        <w:t>Стационарный бардак</w:t>
      </w:r>
      <w:bookmarkEnd w:id="252"/>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4477D1DC" wp14:editId="43BAB2C6">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2" cstate="print"/>
                    <a:srcRect/>
                    <a:stretch>
                      <a:fillRect/>
                    </a:stretch>
                  </pic:blipFill>
                  <pic:spPr>
                    <a:xfrm>
                      <a:off x="0" y="0"/>
                      <a:ext cx="464185" cy="2073275"/>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6C692534" wp14:editId="18C51C7A">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93" cstate="print"/>
                    <a:srcRect/>
                    <a:stretch>
                      <a:fillRect/>
                    </a:stretch>
                  </pic:blipFill>
                  <pic:spPr>
                    <a:xfrm>
                      <a:off x="0" y="0"/>
                      <a:ext cx="5684520" cy="182181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 xml:space="preserve">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CE22D0A" wp14:editId="6BE6C5BA">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94" cstate="print"/>
                    <a:srcRect/>
                    <a:stretch>
                      <a:fillRect/>
                    </a:stretch>
                  </pic:blipFill>
                  <pic:spPr>
                    <a:xfrm>
                      <a:off x="0" y="0"/>
                      <a:ext cx="4070985" cy="2799715"/>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0F3C5C65" wp14:editId="19B150DB">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95"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4277A3F2" wp14:editId="02D95236">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96" cstate="print"/>
                    <a:srcRect/>
                    <a:stretch>
                      <a:fillRect/>
                    </a:stretch>
                  </pic:blipFill>
                  <pic:spPr>
                    <a:xfrm>
                      <a:off x="0" y="0"/>
                      <a:ext cx="5384165" cy="1673225"/>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6633862E" wp14:editId="61AF8521">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97" cstate="print"/>
                    <a:srcRect/>
                    <a:stretch>
                      <a:fillRect/>
                    </a:stretch>
                  </pic:blipFill>
                  <pic:spPr>
                    <a:xfrm>
                      <a:off x="0" y="0"/>
                      <a:ext cx="5047615" cy="1659890"/>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5931B7B" wp14:editId="17920505">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98" cstate="print"/>
                    <a:srcRect/>
                    <a:stretch>
                      <a:fillRect/>
                    </a:stretch>
                  </pic:blipFill>
                  <pic:spPr>
                    <a:xfrm>
                      <a:off x="0" y="0"/>
                      <a:ext cx="3508375" cy="2440940"/>
                    </a:xfrm>
                    <a:prstGeom prst="rect">
                      <a:avLst/>
                    </a:prstGeom>
                    <a:ln/>
                  </pic:spPr>
                </pic:pic>
              </a:graphicData>
            </a:graphic>
          </wp:inline>
        </w:drawing>
      </w:r>
    </w:p>
    <w:p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rsidR="00FC10F8" w:rsidRPr="0029618A" w:rsidRDefault="00FC10F8" w:rsidP="00FC10F8">
      <w:pPr>
        <w:pStyle w:val="2"/>
        <w:spacing w:line="288" w:lineRule="auto"/>
        <w:ind w:firstLine="397"/>
        <w:jc w:val="both"/>
        <w:rPr>
          <w:rFonts w:eastAsia="Cambria"/>
          <w:b/>
          <w:color w:val="4F81BD"/>
          <w:sz w:val="26"/>
          <w:szCs w:val="26"/>
          <w:highlight w:val="white"/>
        </w:rPr>
      </w:pPr>
      <w:bookmarkStart w:id="253" w:name="_Toc22639654"/>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253"/>
      <w:proofErr w:type="gramEnd"/>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57D7414B" wp14:editId="77F0C816">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9" cstate="print"/>
                    <a:srcRect/>
                    <a:stretch>
                      <a:fillRect/>
                    </a:stretch>
                  </pic:blipFill>
                  <pic:spPr>
                    <a:xfrm>
                      <a:off x="0" y="0"/>
                      <a:ext cx="1673870" cy="2452254"/>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xml:space="preserve">,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w:t>
      </w:r>
      <w:proofErr w:type="spellStart"/>
      <w:r w:rsidRPr="0029618A">
        <w:rPr>
          <w:rFonts w:eastAsia="Times New Roman"/>
          <w:sz w:val="24"/>
          <w:szCs w:val="24"/>
          <w:highlight w:val="white"/>
        </w:rPr>
        <w:t>обилистов</w:t>
      </w:r>
      <w:proofErr w:type="spellEnd"/>
      <w:r w:rsidRPr="0029618A">
        <w:rPr>
          <w:rFonts w:eastAsia="Times New Roman"/>
          <w:sz w:val="24"/>
          <w:szCs w:val="24"/>
          <w:highlight w:val="white"/>
        </w:rPr>
        <w:t xml:space="preserve">,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6B38FF22" wp14:editId="04A0A109">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cstate="print"/>
                    <a:srcRect/>
                    <a:stretch>
                      <a:fillRect/>
                    </a:stretch>
                  </pic:blipFill>
                  <pic:spPr>
                    <a:xfrm>
                      <a:off x="0" y="0"/>
                      <a:ext cx="1731169" cy="2547492"/>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214E761E" wp14:editId="5A1617F1">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1" cstate="print"/>
                    <a:srcRect/>
                    <a:stretch>
                      <a:fillRect/>
                    </a:stretch>
                  </pic:blipFill>
                  <pic:spPr>
                    <a:xfrm>
                      <a:off x="0" y="0"/>
                      <a:ext cx="1587500" cy="2814205"/>
                    </a:xfrm>
                    <a:prstGeom prst="rect">
                      <a:avLst/>
                    </a:prstGeom>
                    <a:ln/>
                  </pic:spPr>
                </pic:pic>
              </a:graphicData>
            </a:graphic>
          </wp:anchor>
        </w:drawing>
      </w:r>
    </w:p>
    <w:p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rsidR="00FC10F8" w:rsidRPr="0029618A" w:rsidRDefault="00FC10F8" w:rsidP="00FC10F8">
      <w:pPr>
        <w:pStyle w:val="1"/>
        <w:spacing w:before="600" w:after="480"/>
        <w:jc w:val="center"/>
        <w:rPr>
          <w:rFonts w:eastAsia="Cambria"/>
          <w:b/>
        </w:rPr>
      </w:pPr>
      <w:bookmarkStart w:id="254" w:name="_dtpzdml79wt8" w:colFirst="0" w:colLast="0"/>
      <w:bookmarkEnd w:id="254"/>
      <w:r w:rsidRPr="0029618A">
        <w:br w:type="page"/>
      </w:r>
    </w:p>
    <w:p w:rsidR="00FC10F8" w:rsidRPr="0029618A" w:rsidRDefault="00FC10F8" w:rsidP="00FC10F8">
      <w:pPr>
        <w:pStyle w:val="1"/>
        <w:spacing w:before="600" w:after="480"/>
        <w:jc w:val="center"/>
        <w:rPr>
          <w:rFonts w:eastAsia="Times New Roman"/>
          <w:i/>
          <w:color w:val="0F243E"/>
          <w:sz w:val="22"/>
          <w:szCs w:val="22"/>
        </w:rPr>
      </w:pPr>
      <w:bookmarkStart w:id="255" w:name="_Toc22639655"/>
      <w:r w:rsidRPr="0029618A">
        <w:rPr>
          <w:rFonts w:eastAsia="Cambria"/>
          <w:b/>
        </w:rPr>
        <w:lastRenderedPageBreak/>
        <w:t>Проклятие режиссёра и проклятые принтеры</w:t>
      </w:r>
      <w:bookmarkEnd w:id="255"/>
    </w:p>
    <w:p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rsidR="00FC10F8" w:rsidRPr="0029618A" w:rsidRDefault="00FC10F8" w:rsidP="00FC10F8">
      <w:pPr>
        <w:spacing w:line="288" w:lineRule="auto"/>
        <w:ind w:left="3402"/>
        <w:jc w:val="right"/>
        <w:rPr>
          <w:rFonts w:eastAsia="Times New Roman"/>
          <w:i/>
          <w:sz w:val="21"/>
          <w:szCs w:val="21"/>
        </w:rPr>
      </w:pPr>
    </w:p>
    <w:p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rsidR="00FC10F8" w:rsidRPr="0029618A" w:rsidRDefault="00FC10F8" w:rsidP="00FC10F8">
      <w:pPr>
        <w:pStyle w:val="2"/>
        <w:spacing w:before="200" w:after="0"/>
        <w:ind w:firstLine="397"/>
        <w:jc w:val="both"/>
        <w:rPr>
          <w:rFonts w:eastAsia="Cambria"/>
          <w:b/>
          <w:color w:val="4F81BD"/>
          <w:sz w:val="26"/>
          <w:szCs w:val="26"/>
        </w:rPr>
      </w:pPr>
      <w:bookmarkStart w:id="256" w:name="_Toc22639656"/>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256"/>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w:t>
      </w:r>
      <w:proofErr w:type="spellStart"/>
      <w:r w:rsidRPr="0029618A">
        <w:rPr>
          <w:rFonts w:eastAsia="Times New Roman"/>
          <w:sz w:val="24"/>
          <w:szCs w:val="24"/>
        </w:rPr>
        <w:t>нты</w:t>
      </w:r>
      <w:proofErr w:type="spellEnd"/>
      <w:r w:rsidRPr="0029618A">
        <w:rPr>
          <w:rFonts w:eastAsia="Times New Roman"/>
          <w:sz w:val="24"/>
          <w:szCs w:val="24"/>
        </w:rPr>
        <w:t>,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CA1577D" wp14:editId="74A60F34">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02" cstate="print"/>
                    <a:srcRect/>
                    <a:stretch>
                      <a:fillRect/>
                    </a:stretch>
                  </pic:blipFill>
                  <pic:spPr>
                    <a:xfrm>
                      <a:off x="0" y="0"/>
                      <a:ext cx="4629785" cy="73279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w:t>
      </w:r>
      <w:proofErr w:type="spellStart"/>
      <w:r w:rsidRPr="0029618A">
        <w:rPr>
          <w:rFonts w:eastAsia="Times New Roman"/>
          <w:sz w:val="24"/>
          <w:szCs w:val="24"/>
        </w:rPr>
        <w:t>ероятность</w:t>
      </w:r>
      <w:proofErr w:type="spellEnd"/>
      <w:r w:rsidRPr="0029618A">
        <w:rPr>
          <w:rFonts w:eastAsia="Times New Roman"/>
          <w:sz w:val="24"/>
          <w:szCs w:val="24"/>
        </w:rPr>
        <w:t xml:space="preserve">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1A231F5" wp14:editId="6663456A">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03" cstate="print"/>
                    <a:srcRect/>
                    <a:stretch>
                      <a:fillRect/>
                    </a:stretch>
                  </pic:blipFill>
                  <pic:spPr>
                    <a:xfrm>
                      <a:off x="0" y="0"/>
                      <a:ext cx="3783965" cy="35052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 </w:t>
      </w:r>
    </w:p>
    <w:p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Следу</w:t>
      </w:r>
      <w:proofErr w:type="spellStart"/>
      <w:r>
        <w:rPr>
          <w:rFonts w:eastAsia="Times New Roman"/>
          <w:sz w:val="24"/>
          <w:szCs w:val="24"/>
        </w:rPr>
        <w:t>ющая</w:t>
      </w:r>
      <w:proofErr w:type="spellEnd"/>
      <w:r>
        <w:rPr>
          <w:rFonts w:eastAsia="Times New Roman"/>
          <w:sz w:val="24"/>
          <w:szCs w:val="24"/>
        </w:rPr>
        <w:t xml:space="preserve">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proofErr w:type="spellStart"/>
      <w:r>
        <w:rPr>
          <w:rFonts w:eastAsia="Times New Roman"/>
          <w:sz w:val="24"/>
          <w:szCs w:val="24"/>
        </w:rPr>
        <w:t>ую</w:t>
      </w:r>
      <w:proofErr w:type="spellEnd"/>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rsidR="00FC10F8" w:rsidRPr="0029618A" w:rsidRDefault="00FC10F8" w:rsidP="00FC10F8">
      <w:pPr>
        <w:spacing w:line="288" w:lineRule="auto"/>
        <w:ind w:firstLine="397"/>
        <w:jc w:val="both"/>
        <w:rPr>
          <w:rFonts w:eastAsia="Times New Roman"/>
          <w:sz w:val="24"/>
          <w:szCs w:val="24"/>
        </w:rPr>
      </w:pPr>
    </w:p>
    <w:p w:rsidR="00FC10F8" w:rsidRPr="0029618A" w:rsidRDefault="008022C6"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rsidR="00FC10F8" w:rsidRPr="0029618A" w:rsidRDefault="008022C6"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rsidR="00FC10F8" w:rsidRPr="0029618A" w:rsidRDefault="008022C6"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rsidR="00FC10F8" w:rsidRPr="0029618A" w:rsidRDefault="008022C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ins w:id="257" w:author="СБ" w:date="2019-11-16T16:55:00Z">
        <w:r w:rsidR="00615FC1">
          <w:rPr>
            <w:rFonts w:eastAsia="Times New Roman"/>
            <w:sz w:val="24"/>
            <w:szCs w:val="24"/>
          </w:rPr>
          <w:t xml:space="preserve"> и в задачах о распределении рекордов</w:t>
        </w:r>
      </w:ins>
      <w:r>
        <w:rPr>
          <w:rStyle w:val="af0"/>
          <w:rFonts w:eastAsia="Times New Roman"/>
          <w:sz w:val="24"/>
          <w:szCs w:val="24"/>
        </w:rPr>
        <w:footnoteReference w:id="29"/>
      </w:r>
      <w:r w:rsidRPr="0029618A">
        <w:rPr>
          <w:rFonts w:eastAsia="Times New Roman"/>
          <w:sz w:val="24"/>
          <w:szCs w:val="24"/>
        </w:rPr>
        <w:t xml:space="preserve">. </w:t>
      </w:r>
      <w:r>
        <w:rPr>
          <w:rStyle w:val="a9"/>
        </w:rPr>
        <w:commentReference w:id="266"/>
      </w:r>
      <w:r w:rsidRPr="0029618A">
        <w:rPr>
          <w:rFonts w:eastAsia="Times New Roman"/>
          <w:sz w:val="24"/>
          <w:szCs w:val="24"/>
        </w:rPr>
        <w:t xml:space="preserve">По </w:t>
      </w:r>
      <w:commentRangeStart w:id="267"/>
      <w:r w:rsidRPr="0029618A">
        <w:rPr>
          <w:rFonts w:eastAsia="Times New Roman"/>
          <w:sz w:val="24"/>
          <w:szCs w:val="24"/>
        </w:rPr>
        <w:t>правде</w:t>
      </w:r>
      <w:commentRangeEnd w:id="267"/>
      <w:r>
        <w:rPr>
          <w:rStyle w:val="a9"/>
        </w:rPr>
        <w:commentReference w:id="267"/>
      </w:r>
      <w:r w:rsidRPr="0029618A">
        <w:rPr>
          <w:rFonts w:eastAsia="Times New Roman"/>
          <w:sz w:val="24"/>
          <w:szCs w:val="24"/>
        </w:rPr>
        <w:t xml:space="preserve"> говоря, числа Стирлинга тоже вычисляются рекуррентным соотношением:</w:t>
      </w:r>
    </w:p>
    <w:p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простых чисел. Нам не потребуются результаты теории чисел явным образом, но свойства гармонических чисел мы используем. Средн</w:t>
      </w:r>
      <w:bookmarkStart w:id="268" w:name="_GoBack"/>
      <w:bookmarkEnd w:id="268"/>
      <w:r w:rsidRPr="0029618A">
        <w:rPr>
          <w:rFonts w:eastAsia="Times New Roman"/>
          <w:sz w:val="24"/>
          <w:szCs w:val="24"/>
        </w:rPr>
        <w:t xml:space="preserve">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w:t>
      </w:r>
      <w:proofErr w:type="spellStart"/>
      <w:r w:rsidRPr="0029618A">
        <w:rPr>
          <w:rFonts w:eastAsia="Times New Roman"/>
          <w:sz w:val="24"/>
          <w:szCs w:val="24"/>
        </w:rPr>
        <w:t>ея</w:t>
      </w:r>
      <w:proofErr w:type="spellEnd"/>
      <w:r w:rsidRPr="0029618A">
        <w:rPr>
          <w:rFonts w:eastAsia="Times New Roman"/>
          <w:sz w:val="24"/>
          <w:szCs w:val="24"/>
        </w:rPr>
        <w:t xml:space="preserve">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1418D0A" wp14:editId="3ACC89A2">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04" cstate="print"/>
                    <a:srcRect/>
                    <a:stretch>
                      <a:fillRect/>
                    </a:stretch>
                  </pic:blipFill>
                  <pic:spPr>
                    <a:xfrm>
                      <a:off x="0" y="0"/>
                      <a:ext cx="4903470" cy="296545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rsidR="00FC10F8" w:rsidRPr="0029618A" w:rsidRDefault="00FC10F8" w:rsidP="00FC10F8">
      <w:pPr>
        <w:pStyle w:val="2"/>
        <w:spacing w:before="200" w:after="0"/>
        <w:ind w:firstLine="397"/>
        <w:jc w:val="both"/>
        <w:rPr>
          <w:rFonts w:eastAsia="Cambria"/>
          <w:b/>
          <w:color w:val="4F81BD"/>
          <w:sz w:val="26"/>
          <w:szCs w:val="26"/>
        </w:rPr>
      </w:pPr>
      <w:bookmarkStart w:id="269" w:name="_Toc22639657"/>
      <w:r w:rsidRPr="0029618A">
        <w:rPr>
          <w:rFonts w:eastAsia="Cambria"/>
          <w:b/>
          <w:color w:val="4F81BD"/>
          <w:sz w:val="26"/>
          <w:szCs w:val="26"/>
        </w:rPr>
        <w:t>О методе пристального всматривания</w:t>
      </w:r>
      <w:bookmarkEnd w:id="269"/>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rsidR="00FC10F8" w:rsidRPr="0029618A" w:rsidRDefault="008022C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53C8CCE3" wp14:editId="596913C7">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roofErr w:type="gram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rsidR="00FC10F8" w:rsidRPr="0029618A" w:rsidRDefault="00FC10F8" w:rsidP="00FC10F8">
      <w:pPr>
        <w:pStyle w:val="2"/>
        <w:spacing w:before="200" w:after="0"/>
        <w:ind w:firstLine="397"/>
        <w:jc w:val="both"/>
        <w:rPr>
          <w:rFonts w:eastAsia="Cambria"/>
          <w:b/>
          <w:color w:val="4F81BD"/>
          <w:sz w:val="26"/>
          <w:szCs w:val="26"/>
        </w:rPr>
      </w:pPr>
      <w:bookmarkStart w:id="270" w:name="_Toc22639658"/>
      <w:r w:rsidRPr="0029618A">
        <w:rPr>
          <w:rFonts w:eastAsia="Cambria"/>
          <w:b/>
          <w:color w:val="4F81BD"/>
          <w:sz w:val="26"/>
          <w:szCs w:val="26"/>
        </w:rPr>
        <w:t>Быстрее, ещё быстрее!</w:t>
      </w:r>
      <w:bookmarkEnd w:id="270"/>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2F28A80A" wp14:editId="45C34CF1">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cstate="print"/>
                    <a:srcRect/>
                    <a:stretch>
                      <a:fillRect/>
                    </a:stretch>
                  </pic:blipFill>
                  <pic:spPr>
                    <a:xfrm>
                      <a:off x="0" y="0"/>
                      <a:ext cx="4141788" cy="3991359"/>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w:t>
      </w:r>
      <w:proofErr w:type="spellStart"/>
      <w:r w:rsidRPr="0029618A">
        <w:rPr>
          <w:rFonts w:eastAsia="Times New Roman"/>
          <w:sz w:val="24"/>
          <w:szCs w:val="24"/>
        </w:rPr>
        <w:t>вная</w:t>
      </w:r>
      <w:proofErr w:type="spellEnd"/>
      <w:r w:rsidRPr="0029618A">
        <w:rPr>
          <w:rFonts w:eastAsia="Times New Roman"/>
          <w:sz w:val="24"/>
          <w:szCs w:val="24"/>
        </w:rPr>
        <w:t xml:space="preserve"> особенность: темп, вернее его наклон, стремительно увеличивается при приближении к </w:t>
      </w:r>
      <w:proofErr w:type="spellStart"/>
      <w:r w:rsidRPr="0029618A">
        <w:rPr>
          <w:rFonts w:eastAsia="Times New Roman"/>
          <w:sz w:val="24"/>
          <w:szCs w:val="24"/>
        </w:rPr>
        <w:t>дедлайну</w:t>
      </w:r>
      <w:proofErr w:type="spellEnd"/>
      <w:r w:rsidRPr="0029618A">
        <w:rPr>
          <w:rFonts w:eastAsia="Times New Roman"/>
          <w:sz w:val="24"/>
          <w:szCs w:val="24"/>
        </w:rPr>
        <w:t>!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rsidR="00FC10F8" w:rsidRPr="0029618A" w:rsidRDefault="008022C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06B9410" wp14:editId="6A1C13D5">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07" cstate="print"/>
                    <a:srcRect/>
                    <a:stretch>
                      <a:fillRect/>
                    </a:stretch>
                  </pic:blipFill>
                  <pic:spPr>
                    <a:xfrm>
                      <a:off x="0" y="0"/>
                      <a:ext cx="3747135" cy="357060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w:t>
      </w:r>
      <w:proofErr w:type="spellStart"/>
      <w:r w:rsidRPr="0029618A">
        <w:rPr>
          <w:rFonts w:eastAsia="Times New Roman"/>
          <w:sz w:val="24"/>
          <w:szCs w:val="24"/>
        </w:rPr>
        <w:t>езультату</w:t>
      </w:r>
      <w:proofErr w:type="spellEnd"/>
      <w:r w:rsidRPr="0029618A">
        <w:rPr>
          <w:rFonts w:eastAsia="Times New Roman"/>
          <w:sz w:val="24"/>
          <w:szCs w:val="24"/>
        </w:rPr>
        <w:t xml:space="preserve">: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rsidR="00FC10F8" w:rsidRPr="0029618A" w:rsidRDefault="00FC10F8" w:rsidP="00FC10F8">
      <w:pPr>
        <w:pStyle w:val="2"/>
        <w:spacing w:before="200" w:after="0"/>
        <w:ind w:firstLine="397"/>
        <w:jc w:val="both"/>
        <w:rPr>
          <w:rFonts w:eastAsia="Cambria"/>
          <w:b/>
          <w:color w:val="4F81BD"/>
          <w:sz w:val="26"/>
          <w:szCs w:val="26"/>
        </w:rPr>
      </w:pPr>
      <w:bookmarkStart w:id="271" w:name="_Toc22639659"/>
      <w:r w:rsidRPr="0029618A">
        <w:rPr>
          <w:rFonts w:eastAsia="Cambria"/>
          <w:b/>
          <w:color w:val="4F81BD"/>
          <w:sz w:val="26"/>
          <w:szCs w:val="26"/>
        </w:rPr>
        <w:t>Мостим дорогу благими намерениями</w:t>
      </w:r>
      <w:bookmarkEnd w:id="271"/>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231D37B" wp14:editId="5C8AEE3F">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08" cstate="print"/>
                    <a:srcRect/>
                    <a:stretch>
                      <a:fillRect/>
                    </a:stretch>
                  </pic:blipFill>
                  <pic:spPr>
                    <a:xfrm>
                      <a:off x="0" y="0"/>
                      <a:ext cx="4540250" cy="27813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 xml:space="preserve">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8E2DB8D" wp14:editId="120D82F2">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09" cstate="print"/>
                    <a:srcRect/>
                    <a:stretch>
                      <a:fillRect/>
                    </a:stretch>
                  </pic:blipFill>
                  <pic:spPr>
                    <a:xfrm>
                      <a:off x="0" y="0"/>
                      <a:ext cx="4380230" cy="409257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w:t>
      </w:r>
      <w:r w:rsidRPr="0029618A">
        <w:rPr>
          <w:rFonts w:eastAsia="Times New Roman"/>
          <w:sz w:val="24"/>
          <w:szCs w:val="24"/>
        </w:rPr>
        <w:lastRenderedPageBreak/>
        <w:t xml:space="preserve">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2B6545C6" wp14:editId="673277D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0" cstate="print"/>
                    <a:srcRect/>
                    <a:stretch>
                      <a:fillRect/>
                    </a:stretch>
                  </pic:blipFill>
                  <pic:spPr>
                    <a:xfrm>
                      <a:off x="0" y="0"/>
                      <a:ext cx="3867388" cy="368935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rsidR="00FC10F8" w:rsidRPr="0029618A" w:rsidRDefault="00FC10F8" w:rsidP="00FC10F8">
      <w:pPr>
        <w:pStyle w:val="2"/>
        <w:spacing w:before="200" w:after="0"/>
        <w:ind w:firstLine="397"/>
        <w:jc w:val="both"/>
        <w:rPr>
          <w:rFonts w:eastAsia="Cambria"/>
          <w:b/>
          <w:color w:val="4F81BD"/>
          <w:sz w:val="26"/>
          <w:szCs w:val="26"/>
        </w:rPr>
      </w:pPr>
      <w:bookmarkStart w:id="272" w:name="_Toc22639660"/>
      <w:r w:rsidRPr="0029618A">
        <w:rPr>
          <w:rFonts w:eastAsia="Cambria"/>
          <w:b/>
          <w:color w:val="4F81BD"/>
          <w:sz w:val="26"/>
          <w:szCs w:val="26"/>
        </w:rPr>
        <w:t>Ну вот! Ещё и принтер сломался!</w:t>
      </w:r>
      <w:bookmarkEnd w:id="272"/>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w:t>
      </w:r>
      <w:proofErr w:type="spellStart"/>
      <w:r w:rsidRPr="0029618A">
        <w:rPr>
          <w:rFonts w:eastAsia="Times New Roman"/>
          <w:sz w:val="24"/>
          <w:szCs w:val="24"/>
        </w:rPr>
        <w:t>аспределению</w:t>
      </w:r>
      <w:proofErr w:type="spellEnd"/>
      <w:r w:rsidRPr="0029618A">
        <w:rPr>
          <w:rFonts w:eastAsia="Times New Roman"/>
          <w:sz w:val="24"/>
          <w:szCs w:val="24"/>
        </w:rPr>
        <w:t xml:space="preserve"> Пуассона. </w:t>
      </w:r>
      <w:del w:id="273" w:author="СБ" w:date="2019-11-16T17:00:00Z">
        <w:r w:rsidRPr="00C7708C" w:rsidDel="000B521B">
          <w:rPr>
            <w:rFonts w:eastAsia="Times New Roman"/>
            <w:sz w:val="24"/>
            <w:szCs w:val="24"/>
            <w:highlight w:val="green"/>
          </w:rPr>
          <w:delText xml:space="preserve">По существу, эти распределения становятся неотличимы друг от другу, когда, согласно центральной предельной теореме, стремятся к нормальному </w:delText>
        </w:r>
        <w:commentRangeStart w:id="274"/>
        <w:commentRangeStart w:id="275"/>
        <w:r w:rsidRPr="00C7708C" w:rsidDel="000B521B">
          <w:rPr>
            <w:rFonts w:eastAsia="Times New Roman"/>
            <w:sz w:val="24"/>
            <w:szCs w:val="24"/>
            <w:highlight w:val="green"/>
          </w:rPr>
          <w:delText>распределению</w:delText>
        </w:r>
        <w:commentRangeEnd w:id="274"/>
        <w:r w:rsidRPr="00C7708C" w:rsidDel="000B521B">
          <w:rPr>
            <w:rStyle w:val="a9"/>
            <w:highlight w:val="green"/>
          </w:rPr>
          <w:commentReference w:id="274"/>
        </w:r>
      </w:del>
      <w:commentRangeEnd w:id="275"/>
      <w:r w:rsidR="000B521B">
        <w:rPr>
          <w:rStyle w:val="a9"/>
        </w:rPr>
        <w:commentReference w:id="275"/>
      </w:r>
      <w:del w:id="276" w:author="СБ" w:date="2019-11-16T17:00:00Z">
        <w:r w:rsidRPr="00C7708C" w:rsidDel="000B521B">
          <w:rPr>
            <w:rFonts w:eastAsia="Times New Roman"/>
            <w:sz w:val="24"/>
            <w:szCs w:val="24"/>
            <w:highlight w:val="green"/>
          </w:rPr>
          <w:delText>.</w:delText>
        </w:r>
        <w:r w:rsidRPr="0029618A" w:rsidDel="000B521B">
          <w:rPr>
            <w:rFonts w:eastAsia="Times New Roman"/>
            <w:sz w:val="24"/>
            <w:szCs w:val="24"/>
          </w:rPr>
          <w:delText xml:space="preserve"> </w:delText>
        </w:r>
      </w:del>
    </w:p>
    <w:p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F57A436" wp14:editId="204376D9">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1" cstate="print"/>
                    <a:srcRect/>
                    <a:stretch>
                      <a:fillRect/>
                    </a:stretch>
                  </pic:blipFill>
                  <pic:spPr>
                    <a:xfrm>
                      <a:off x="0" y="0"/>
                      <a:ext cx="3609340" cy="241427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w:t>
      </w:r>
      <w:r w:rsidRPr="0029618A">
        <w:rPr>
          <w:rFonts w:eastAsia="Times New Roman"/>
          <w:sz w:val="24"/>
          <w:szCs w:val="24"/>
        </w:rPr>
        <w:lastRenderedPageBreak/>
        <w:t xml:space="preserve">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w:t>
      </w:r>
      <w:proofErr w:type="spellStart"/>
      <w:r w:rsidRPr="0029618A">
        <w:rPr>
          <w:rFonts w:eastAsia="Times New Roman"/>
          <w:sz w:val="24"/>
          <w:szCs w:val="24"/>
        </w:rPr>
        <w:t>авляет</w:t>
      </w:r>
      <w:proofErr w:type="spellEnd"/>
      <w:r w:rsidRPr="0029618A">
        <w:rPr>
          <w:rFonts w:eastAsia="Times New Roman"/>
          <w:sz w:val="24"/>
          <w:szCs w:val="24"/>
        </w:rPr>
        <w:t xml:space="preserve"> процесс пуассоновским, но его интенсивность уменьшается, 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57332465" wp14:editId="60080E0E">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7"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yA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bJS11eUR7HCGrgWMvCbOb4iFhcgwamBJ&#10;Cuze7YllGNUvFbxC2KgxsGOwHQOiaKVh1zxGffjcx83rqT3be81FlBHI9KMHjvDY0YhhMcM2/XqP&#10;XQ+fz+on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GA5zIDuAQAAhgMAAA4AAAAAAAAAAAAAAAAALgIAAGRycy9lMm9Eb2Mu&#10;eG1sUEsBAi0AFAAGAAgAAAAhAOMVF0jbAAAAAgEAAA8AAAAAAAAAAAAAAAAASAQAAGRycy9kb3du&#10;cmV2LnhtbFBLBQYAAAAABAAEAPMAAABQBQ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30102759" wp14:editId="76C24943">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8"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3Bb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r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CDrcFvuAQAAhgMAAA4AAAAAAAAAAAAAAAAALgIAAGRycy9lMm9Eb2Mu&#10;eG1sUEsBAi0AFAAGAAgAAAAhAOMVF0jbAAAAAgEAAA8AAAAAAAAAAAAAAAAASAQAAGRycy9kb3du&#10;cmV2LnhtbFBLBQYAAAAABAAEAPMAAABQBQ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16817791" wp14:editId="7FD4C2A0">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29"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203B62DF" wp14:editId="214CCA79">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FY7gEAAIYDAAAOAAAAZHJzL2Uyb0RvYy54bWysU82O0zAQviPxDpbvNEnb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Z5PJfDoF1w8FnszOs/P54DdrPaJQkJ1l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AEFMVjuAQAAhgMAAA4AAAAAAAAAAAAAAAAALgIAAGRycy9lMm9Eb2Mu&#10;eG1sUEsBAi0AFAAGAAgAAAAhAOMVF0jbAAAAAgEAAA8AAAAAAAAAAAAAAAAASAQAAGRycy9kb3du&#10;cmV2LnhtbFBLBQYAAAAABAAEAPMAAABQBQ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1A00460C" wp14:editId="178BF5C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DhI6Y3uAQAAhgMAAA4AAAAAAAAAAAAAAAAALgIAAGRycy9lMm9Eb2Mu&#10;eG1sUEsBAi0AFAAGAAgAAAAhAOMVF0jbAAAAAgEAAA8AAAAAAAAAAAAAAAAASAQAAGRycy9kb3du&#10;cmV2LnhtbFBLBQYAAAAABAAEAPMAAABQBQ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6F60AEB4" wp14:editId="6B1B204E">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2"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C3ht9h7QEAAIgDAAAOAAAAAAAAAAAAAAAAAC4CAABkcnMvZTJvRG9j&#10;LnhtbFBLAQItABQABgAIAAAAIQDrpVhU3QAAAAQBAAAPAAAAAAAAAAAAAAAAAEcEAABkcnMvZG93&#10;bnJldi54bWxQSwUGAAAAAAQABADzAAAAUQU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0AB3465A" wp14:editId="1A9EA178">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rsidR="008022C6" w:rsidRDefault="008022C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f0mIA7wEAAIYDAAAOAAAAAAAAAAAAAAAAAC4CAABkcnMvZTJvRG9j&#10;LnhtbFBLAQItABQABgAIAAAAIQDjFRdI2wAAAAIBAAAPAAAAAAAAAAAAAAAAAEkEAABkcnMvZG93&#10;bnJldi54bWxQSwUGAAAAAAQABADzAAAAUQUAAAAA&#10;" filled="f" stroked="f">
                <v:textbox inset="0,0,0,0">
                  <w:txbxContent>
                    <w:p w:rsidR="00333E94" w:rsidRDefault="00333E94" w:rsidP="00FC10F8">
                      <w:pPr>
                        <w:spacing w:line="288" w:lineRule="auto"/>
                        <w:ind w:firstLine="397"/>
                        <w:jc w:val="both"/>
                        <w:textDirection w:val="btLr"/>
                      </w:pPr>
                    </w:p>
                  </w:txbxContent>
                </v:textbox>
              </v:rect>
            </w:pict>
          </mc:Fallback>
        </mc:AlternateContent>
      </w:r>
    </w:p>
    <w:p w:rsidR="00FC10F8" w:rsidRPr="0029618A" w:rsidRDefault="00FC10F8" w:rsidP="00FC10F8">
      <w:pPr>
        <w:pStyle w:val="1"/>
        <w:spacing w:before="600" w:after="480"/>
        <w:jc w:val="center"/>
        <w:rPr>
          <w:rFonts w:eastAsia="Cambria"/>
          <w:b/>
        </w:rPr>
      </w:pPr>
      <w:bookmarkStart w:id="277" w:name="_Toc22639661"/>
      <w:r w:rsidRPr="0029618A">
        <w:rPr>
          <w:rFonts w:eastAsia="Cambria"/>
          <w:b/>
        </w:rPr>
        <w:t>Термодинамика классового неравенства</w:t>
      </w:r>
      <w:bookmarkEnd w:id="277"/>
    </w:p>
    <w:p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rsidR="00FC10F8" w:rsidRPr="0029618A" w:rsidRDefault="00FC10F8" w:rsidP="00FC10F8">
      <w:pPr>
        <w:ind w:firstLine="397"/>
        <w:jc w:val="both"/>
        <w:rPr>
          <w:rFonts w:eastAsia="Times New Roman"/>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w:t>
      </w:r>
      <w:r w:rsidRPr="0029618A">
        <w:rPr>
          <w:rFonts w:eastAsia="Times New Roman"/>
          <w:sz w:val="24"/>
          <w:szCs w:val="24"/>
        </w:rPr>
        <w:lastRenderedPageBreak/>
        <w:t>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rsidR="00FC10F8" w:rsidRPr="0029618A" w:rsidRDefault="00FC10F8" w:rsidP="00FC10F8">
      <w:pPr>
        <w:pStyle w:val="2"/>
        <w:spacing w:line="288" w:lineRule="auto"/>
        <w:ind w:firstLine="397"/>
        <w:jc w:val="both"/>
      </w:pPr>
      <w:bookmarkStart w:id="278" w:name="_Toc22639662"/>
      <w:r w:rsidRPr="0029618A">
        <w:rPr>
          <w:rFonts w:eastAsia="Cambria"/>
          <w:b/>
          <w:color w:val="4F81BD"/>
          <w:sz w:val="26"/>
          <w:szCs w:val="26"/>
        </w:rPr>
        <w:t>Как говорить об экономике?</w:t>
      </w:r>
      <w:bookmarkEnd w:id="278"/>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w:t>
      </w:r>
      <w:r w:rsidRPr="0029618A">
        <w:rPr>
          <w:rFonts w:eastAsia="Times New Roman"/>
          <w:sz w:val="24"/>
          <w:szCs w:val="24"/>
        </w:rPr>
        <w:lastRenderedPageBreak/>
        <w:t xml:space="preserve">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rsidR="00FC10F8" w:rsidRPr="0029618A" w:rsidRDefault="00FC10F8" w:rsidP="00FC10F8">
      <w:pPr>
        <w:pStyle w:val="2"/>
        <w:spacing w:before="200" w:after="0"/>
        <w:ind w:firstLine="397"/>
        <w:jc w:val="both"/>
        <w:rPr>
          <w:rFonts w:eastAsia="Cambria"/>
          <w:b/>
          <w:color w:val="4F81BD"/>
          <w:sz w:val="26"/>
          <w:szCs w:val="26"/>
        </w:rPr>
      </w:pPr>
      <w:bookmarkStart w:id="279" w:name="_Toc22639663"/>
      <w:r w:rsidRPr="0029618A">
        <w:rPr>
          <w:rFonts w:eastAsia="Cambria"/>
          <w:b/>
          <w:color w:val="4F81BD"/>
          <w:sz w:val="26"/>
          <w:szCs w:val="26"/>
        </w:rPr>
        <w:t>Подходите, всем хватит!</w:t>
      </w:r>
      <w:bookmarkEnd w:id="279"/>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ins w:id="280" w:author="СБ" w:date="2019-11-16T17:04:00Z">
        <w:r w:rsidR="000B521B">
          <w:rPr>
            <w:rFonts w:eastAsia="Times New Roman"/>
            <w:sz w:val="24"/>
            <w:szCs w:val="24"/>
          </w:rPr>
          <w:t>, скажем, по 100 рублей</w:t>
        </w:r>
      </w:ins>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52A549F7" wp14:editId="2A136C9D">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cstate="print"/>
                    <a:srcRect/>
                    <a:stretch>
                      <a:fillRect/>
                    </a:stretch>
                  </pic:blipFill>
                  <pic:spPr>
                    <a:xfrm>
                      <a:off x="0" y="0"/>
                      <a:ext cx="5734050" cy="2057400"/>
                    </a:xfrm>
                    <a:prstGeom prst="rect">
                      <a:avLst/>
                    </a:prstGeom>
                    <a:ln/>
                  </pic:spPr>
                </pic:pic>
              </a:graphicData>
            </a:graphic>
          </wp:inline>
        </w:drawing>
      </w:r>
    </w:p>
    <w:p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 xml:space="preserve">Абсолютно справедливое вырожденное распределение денег: у всех всё поровну. Кривая Лоренца совпадает с кривой равенства, а число 0 показывает индекс </w:t>
      </w:r>
      <w:commentRangeStart w:id="281"/>
      <w:commentRangeStart w:id="282"/>
      <w:r w:rsidRPr="0029618A">
        <w:rPr>
          <w:rFonts w:eastAsia="Times New Roman"/>
          <w:i/>
          <w:sz w:val="24"/>
          <w:szCs w:val="24"/>
        </w:rPr>
        <w:t>Джини</w:t>
      </w:r>
      <w:commentRangeEnd w:id="281"/>
      <w:r>
        <w:rPr>
          <w:rStyle w:val="a9"/>
        </w:rPr>
        <w:commentReference w:id="281"/>
      </w:r>
      <w:commentRangeEnd w:id="282"/>
      <w:r>
        <w:rPr>
          <w:rStyle w:val="a9"/>
        </w:rPr>
        <w:commentReference w:id="282"/>
      </w:r>
      <w:r w:rsidRPr="0029618A">
        <w:rPr>
          <w:rFonts w:eastAsia="Times New Roman"/>
          <w:i/>
          <w:sz w:val="24"/>
          <w:szCs w:val="24"/>
        </w:rPr>
        <w:t>.</w:t>
      </w:r>
      <w:r>
        <w:rPr>
          <w:rFonts w:eastAsia="Times New Roman"/>
          <w:i/>
          <w:sz w:val="24"/>
          <w:szCs w:val="24"/>
        </w:rPr>
        <w:t xml:space="preserve"> </w:t>
      </w:r>
    </w:p>
    <w:p w:rsidR="00FC10F8" w:rsidRPr="0029618A" w:rsidRDefault="00FC10F8" w:rsidP="00FC10F8">
      <w:pPr>
        <w:spacing w:line="288" w:lineRule="auto"/>
        <w:jc w:val="both"/>
        <w:rPr>
          <w:rFonts w:eastAsia="Times New Roman"/>
          <w:sz w:val="24"/>
          <w:szCs w:val="24"/>
        </w:rPr>
      </w:pPr>
      <w:commentRangeStart w:id="283"/>
      <w:commentRangeStart w:id="284"/>
      <w:r w:rsidRPr="0029618A">
        <w:rPr>
          <w:rFonts w:eastAsia="Times New Roman"/>
          <w:sz w:val="24"/>
          <w:szCs w:val="24"/>
        </w:rPr>
        <w:t>Прекрасный</w:t>
      </w:r>
      <w:commentRangeEnd w:id="283"/>
      <w:r>
        <w:rPr>
          <w:rStyle w:val="a9"/>
        </w:rPr>
        <w:commentReference w:id="283"/>
      </w:r>
      <w:commentRangeEnd w:id="284"/>
      <w:r w:rsidR="002E6DCE">
        <w:rPr>
          <w:rStyle w:val="a9"/>
        </w:rPr>
        <w:commentReference w:id="284"/>
      </w:r>
      <w:r w:rsidRPr="0029618A">
        <w:rPr>
          <w:rFonts w:eastAsia="Times New Roman"/>
          <w:sz w:val="24"/>
          <w:szCs w:val="24"/>
        </w:rPr>
        <w:t xml:space="preserve">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w:t>
      </w:r>
      <w:proofErr w:type="spellStart"/>
      <w:r w:rsidRPr="0029618A">
        <w:rPr>
          <w:rFonts w:eastAsia="Times New Roman"/>
          <w:sz w:val="24"/>
          <w:szCs w:val="24"/>
        </w:rPr>
        <w:t>тна</w:t>
      </w:r>
      <w:proofErr w:type="spellEnd"/>
      <w:r w:rsidRPr="0029618A">
        <w:rPr>
          <w:rFonts w:eastAsia="Times New Roman"/>
          <w:sz w:val="24"/>
          <w:szCs w:val="24"/>
        </w:rPr>
        <w:t xml:space="preserve">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6BB15FE6" wp14:editId="0EB8F644">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cstate="print"/>
                    <a:srcRect/>
                    <a:stretch>
                      <a:fillRect/>
                    </a:stretch>
                  </pic:blipFill>
                  <pic:spPr>
                    <a:xfrm>
                      <a:off x="0" y="0"/>
                      <a:ext cx="5734050" cy="2032000"/>
                    </a:xfrm>
                    <a:prstGeom prst="rect">
                      <a:avLst/>
                    </a:prstGeom>
                    <a:ln/>
                  </pic:spPr>
                </pic:pic>
              </a:graphicData>
            </a:graphic>
          </wp:inline>
        </w:drawing>
      </w:r>
    </w:p>
    <w:p w:rsidR="00FC10F8" w:rsidRPr="002E6DCE" w:rsidRDefault="00FC10F8" w:rsidP="00FC10F8">
      <w:pPr>
        <w:keepLines/>
        <w:spacing w:before="120" w:after="240"/>
        <w:ind w:left="567" w:right="567"/>
        <w:jc w:val="both"/>
        <w:rPr>
          <w:rFonts w:eastAsia="Times New Roman"/>
          <w:i/>
          <w:sz w:val="24"/>
          <w:szCs w:val="24"/>
          <w:lang w:val="en-US"/>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ins w:id="285" w:author="СБ" w:date="2019-11-16T17:05:00Z">
        <w:r w:rsidR="002E6DCE">
          <w:rPr>
            <w:rFonts w:eastAsia="Times New Roman"/>
            <w:i/>
            <w:sz w:val="24"/>
            <w:szCs w:val="24"/>
          </w:rPr>
          <w:t xml:space="preserve"> Здесь </w:t>
        </w:r>
        <w:r w:rsidR="002E6DCE">
          <w:rPr>
            <w:rFonts w:eastAsia="Times New Roman"/>
            <w:i/>
            <w:sz w:val="24"/>
            <w:szCs w:val="24"/>
            <w:lang w:val="en-US"/>
          </w:rPr>
          <w:t>M = 1</w:t>
        </w:r>
      </w:ins>
      <w:ins w:id="286" w:author="СБ" w:date="2019-11-16T17:08:00Z">
        <w:r w:rsidR="002E6DCE">
          <w:rPr>
            <w:rFonts w:eastAsia="Times New Roman"/>
            <w:i/>
            <w:sz w:val="24"/>
            <w:szCs w:val="24"/>
          </w:rPr>
          <w:t>0</w:t>
        </w:r>
      </w:ins>
      <w:ins w:id="287" w:author="СБ" w:date="2019-11-16T17:05:00Z">
        <w:r w:rsidR="002E6DCE">
          <w:rPr>
            <w:rFonts w:eastAsia="Times New Roman"/>
            <w:i/>
            <w:sz w:val="24"/>
            <w:szCs w:val="24"/>
            <w:lang w:val="en-US"/>
          </w:rPr>
          <w:t>000, n = 100.</w:t>
        </w:r>
      </w:ins>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commentRangeStart w:id="288"/>
      <w:r w:rsidRPr="0029618A">
        <w:rPr>
          <w:rFonts w:eastAsia="Times New Roman"/>
          <w:i/>
          <w:sz w:val="24"/>
          <w:szCs w:val="24"/>
        </w:rPr>
        <w:t>равномерным</w:t>
      </w:r>
      <w:commentRangeEnd w:id="288"/>
      <w:r>
        <w:rPr>
          <w:rStyle w:val="a9"/>
        </w:rPr>
        <w:commentReference w:id="288"/>
      </w:r>
      <w:commentRangeStart w:id="289"/>
      <w:r w:rsidRPr="0029618A">
        <w:rPr>
          <w:rFonts w:eastAsia="Times New Roman"/>
          <w:sz w:val="24"/>
          <w:szCs w:val="24"/>
        </w:rPr>
        <w:t>.</w:t>
      </w:r>
      <w:commentRangeEnd w:id="289"/>
      <w:r>
        <w:rPr>
          <w:rStyle w:val="a9"/>
        </w:rPr>
        <w:commentReference w:id="289"/>
      </w:r>
      <w:r w:rsidRPr="0029618A">
        <w:rPr>
          <w:rFonts w:eastAsia="Times New Roman"/>
          <w:sz w:val="24"/>
          <w:szCs w:val="24"/>
        </w:rPr>
        <w:t xml:space="preserve"> </w:t>
      </w:r>
      <w:ins w:id="290" w:author="СБ" w:date="2019-11-16T17:06:00Z">
        <w:r w:rsidR="002E6DCE">
          <w:rPr>
            <w:rFonts w:eastAsia="Times New Roman"/>
            <w:sz w:val="24"/>
            <w:szCs w:val="24"/>
          </w:rPr>
          <w:t xml:space="preserve">При этом мы вынуждены </w:t>
        </w:r>
      </w:ins>
      <w:ins w:id="291" w:author="СБ" w:date="2019-11-16T17:07:00Z">
        <w:r w:rsidR="002E6DCE">
          <w:rPr>
            <w:rFonts w:eastAsia="Times New Roman"/>
            <w:sz w:val="24"/>
            <w:szCs w:val="24"/>
          </w:rPr>
          <w:t xml:space="preserve">ввести </w:t>
        </w:r>
      </w:ins>
      <w:ins w:id="292" w:author="СБ" w:date="2019-11-16T17:06:00Z">
        <w:r w:rsidR="002E6DCE">
          <w:rPr>
            <w:rFonts w:eastAsia="Times New Roman"/>
            <w:sz w:val="24"/>
            <w:szCs w:val="24"/>
          </w:rPr>
          <w:t>огранич</w:t>
        </w:r>
      </w:ins>
      <w:ins w:id="293" w:author="СБ" w:date="2019-11-16T17:07:00Z">
        <w:r w:rsidR="002E6DCE">
          <w:rPr>
            <w:rFonts w:eastAsia="Times New Roman"/>
            <w:sz w:val="24"/>
            <w:szCs w:val="24"/>
          </w:rPr>
          <w:t>ение на</w:t>
        </w:r>
      </w:ins>
      <w:ins w:id="294" w:author="СБ" w:date="2019-11-16T17:06:00Z">
        <w:r w:rsidR="002E6DCE">
          <w:rPr>
            <w:rFonts w:eastAsia="Times New Roman"/>
            <w:sz w:val="24"/>
            <w:szCs w:val="24"/>
          </w:rPr>
          <w:t xml:space="preserve"> максимальный уровень достатка </w:t>
        </w:r>
      </w:ins>
      <w:ins w:id="295" w:author="СБ" w:date="2019-11-16T17:07:00Z">
        <w:r w:rsidR="002E6DCE">
          <w:rPr>
            <w:rFonts w:eastAsia="Times New Roman"/>
            <w:sz w:val="24"/>
            <w:szCs w:val="24"/>
          </w:rPr>
          <w:t xml:space="preserve">для </w:t>
        </w:r>
      </w:ins>
      <w:ins w:id="296" w:author="СБ" w:date="2019-11-16T17:06:00Z">
        <w:r w:rsidR="002E6DCE">
          <w:rPr>
            <w:rFonts w:eastAsia="Times New Roman"/>
            <w:sz w:val="24"/>
            <w:szCs w:val="24"/>
          </w:rPr>
          <w:t xml:space="preserve">участника группы. </w:t>
        </w:r>
      </w:ins>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156FE9F4" wp14:editId="016EE05B">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cstate="print"/>
                    <a:srcRect/>
                    <a:stretch>
                      <a:fillRect/>
                    </a:stretch>
                  </pic:blipFill>
                  <pic:spPr>
                    <a:xfrm>
                      <a:off x="0" y="0"/>
                      <a:ext cx="5734050" cy="20066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rsidR="00FC10F8" w:rsidRPr="0029618A" w:rsidRDefault="00FC10F8" w:rsidP="00FC10F8">
      <w:pPr>
        <w:pStyle w:val="2"/>
        <w:spacing w:before="200" w:after="0"/>
        <w:ind w:firstLine="397"/>
        <w:jc w:val="both"/>
        <w:rPr>
          <w:rFonts w:eastAsia="Cambria"/>
          <w:b/>
          <w:color w:val="4F81BD"/>
          <w:sz w:val="26"/>
          <w:szCs w:val="26"/>
        </w:rPr>
      </w:pPr>
      <w:bookmarkStart w:id="297" w:name="_Toc22639664"/>
      <w:r w:rsidRPr="0029618A">
        <w:rPr>
          <w:rFonts w:eastAsia="Cambria"/>
          <w:b/>
          <w:color w:val="4F81BD"/>
          <w:sz w:val="26"/>
          <w:szCs w:val="26"/>
        </w:rPr>
        <w:t>Новая экономическая политика</w:t>
      </w:r>
      <w:bookmarkEnd w:id="297"/>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w:t>
      </w:r>
      <w:proofErr w:type="spellStart"/>
      <w:r w:rsidRPr="0029618A">
        <w:rPr>
          <w:rFonts w:eastAsia="Times New Roman"/>
          <w:sz w:val="24"/>
          <w:szCs w:val="24"/>
        </w:rPr>
        <w:t>ых</w:t>
      </w:r>
      <w:proofErr w:type="spellEnd"/>
      <w:r w:rsidRPr="0029618A">
        <w:rPr>
          <w:rFonts w:eastAsia="Times New Roman"/>
          <w:sz w:val="24"/>
          <w:szCs w:val="24"/>
        </w:rPr>
        <w:t xml:space="preserve">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5A1A4B4" wp14:editId="75385638">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15" cstate="print"/>
                    <a:srcRect/>
                    <a:stretch>
                      <a:fillRect/>
                    </a:stretch>
                  </pic:blipFill>
                  <pic:spPr>
                    <a:xfrm>
                      <a:off x="0" y="0"/>
                      <a:ext cx="5734050" cy="214630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0D509CF8" wp14:editId="68A28047">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cstate="print"/>
                    <a:srcRect/>
                    <a:stretch>
                      <a:fillRect/>
                    </a:stretch>
                  </pic:blipFill>
                  <pic:spPr>
                    <a:xfrm>
                      <a:off x="0" y="0"/>
                      <a:ext cx="4835525" cy="296735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rsidR="00FC10F8" w:rsidRPr="0029618A" w:rsidRDefault="00FC10F8" w:rsidP="00FC10F8">
      <w:pPr>
        <w:pStyle w:val="2"/>
        <w:spacing w:before="200" w:after="0"/>
        <w:ind w:firstLine="397"/>
        <w:jc w:val="both"/>
        <w:rPr>
          <w:rFonts w:eastAsia="Cambria"/>
          <w:b/>
          <w:color w:val="4F81BD"/>
          <w:sz w:val="26"/>
          <w:szCs w:val="26"/>
        </w:rPr>
      </w:pPr>
      <w:bookmarkStart w:id="298" w:name="_Toc22639665"/>
      <w:r w:rsidRPr="0029618A">
        <w:rPr>
          <w:rFonts w:eastAsia="Cambria"/>
          <w:b/>
          <w:color w:val="4F81BD"/>
          <w:sz w:val="26"/>
          <w:szCs w:val="26"/>
        </w:rPr>
        <w:lastRenderedPageBreak/>
        <w:t>Люди — молекулы</w:t>
      </w:r>
      <w:bookmarkEnd w:id="298"/>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rsidR="00FC10F8" w:rsidRPr="0029618A" w:rsidRDefault="00FC10F8" w:rsidP="00FC10F8">
      <w:pPr>
        <w:pStyle w:val="2"/>
        <w:spacing w:before="200" w:after="0"/>
        <w:ind w:firstLine="397"/>
        <w:jc w:val="both"/>
        <w:rPr>
          <w:rFonts w:eastAsia="Cambria"/>
          <w:b/>
          <w:color w:val="4F81BD"/>
          <w:sz w:val="26"/>
          <w:szCs w:val="26"/>
        </w:rPr>
      </w:pPr>
      <w:bookmarkStart w:id="299" w:name="_Toc22639666"/>
      <w:r w:rsidRPr="0029618A">
        <w:rPr>
          <w:rFonts w:eastAsia="Cambria"/>
          <w:b/>
          <w:color w:val="4F81BD"/>
          <w:sz w:val="26"/>
          <w:szCs w:val="26"/>
        </w:rPr>
        <w:t>Измеряем температуру у рынка</w:t>
      </w:r>
      <w:bookmarkEnd w:id="299"/>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3D2007BF" wp14:editId="10D61011">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cstate="print"/>
                    <a:srcRect/>
                    <a:stretch>
                      <a:fillRect/>
                    </a:stretch>
                  </pic:blipFill>
                  <pic:spPr>
                    <a:xfrm>
                      <a:off x="0" y="0"/>
                      <a:ext cx="4412615" cy="268478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Как говорил Остап Бендер в «Золотом Телён</w:t>
      </w:r>
      <w:proofErr w:type="spellStart"/>
      <w:r w:rsidRPr="0029618A">
        <w:rPr>
          <w:rFonts w:eastAsia="Times New Roman"/>
          <w:sz w:val="24"/>
          <w:szCs w:val="24"/>
        </w:rPr>
        <w:t>ке</w:t>
      </w:r>
      <w:proofErr w:type="spellEnd"/>
      <w:r w:rsidRPr="0029618A">
        <w:rPr>
          <w:rFonts w:eastAsia="Times New Roman"/>
          <w:sz w:val="24"/>
          <w:szCs w:val="24"/>
        </w:rPr>
        <w:t xml:space="preserve">»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w:t>
      </w:r>
      <w:proofErr w:type="spellStart"/>
      <w:r w:rsidRPr="0029618A">
        <w:rPr>
          <w:rFonts w:eastAsia="Times New Roman"/>
          <w:sz w:val="24"/>
          <w:szCs w:val="24"/>
        </w:rPr>
        <w:t>истема</w:t>
      </w:r>
      <w:proofErr w:type="spellEnd"/>
      <w:r w:rsidRPr="0029618A">
        <w:rPr>
          <w:rFonts w:eastAsia="Times New Roman"/>
          <w:sz w:val="24"/>
          <w:szCs w:val="24"/>
        </w:rPr>
        <w:t xml:space="preserve">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rsidR="00FC10F8" w:rsidRPr="0029618A" w:rsidRDefault="00FC10F8" w:rsidP="00FC10F8">
      <w:pPr>
        <w:pStyle w:val="2"/>
        <w:spacing w:before="200" w:after="0"/>
        <w:ind w:firstLine="397"/>
        <w:jc w:val="both"/>
        <w:rPr>
          <w:rFonts w:eastAsia="Times New Roman"/>
          <w:sz w:val="24"/>
          <w:szCs w:val="24"/>
        </w:rPr>
      </w:pPr>
      <w:bookmarkStart w:id="300" w:name="_Toc22639667"/>
      <w:r w:rsidRPr="0029618A">
        <w:rPr>
          <w:rFonts w:eastAsia="Cambria"/>
          <w:b/>
          <w:color w:val="4F81BD"/>
          <w:sz w:val="26"/>
          <w:szCs w:val="26"/>
        </w:rPr>
        <w:lastRenderedPageBreak/>
        <w:t>Постигаем Дао энтропии</w:t>
      </w:r>
      <w:bookmarkEnd w:id="300"/>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roofErr w:type="gramStart"/>
      <w:r w:rsidRPr="0029618A">
        <w:rPr>
          <w:rFonts w:eastAsia="Times New Roman"/>
          <w:sz w:val="24"/>
          <w:szCs w:val="24"/>
        </w:rPr>
        <w:t>:</w:t>
      </w:r>
      <w:proofErr w:type="gramEnd"/>
    </w:p>
    <w:p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образом:</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rsidTr="00333E94">
        <w:tc>
          <w:tcPr>
            <w:tcW w:w="3368" w:type="dxa"/>
            <w:shd w:val="clear" w:color="auto" w:fill="auto"/>
          </w:tcPr>
          <w:p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rsidR="00FC10F8" w:rsidRPr="0029618A" w:rsidRDefault="00FC10F8" w:rsidP="00333E94">
            <w:pPr>
              <w:jc w:val="center"/>
              <w:rPr>
                <w:rFonts w:eastAsia="Times New Roman"/>
              </w:rPr>
            </w:pPr>
            <w:r w:rsidRPr="0029618A">
              <w:rPr>
                <w:rFonts w:eastAsia="Times New Roman"/>
              </w:rPr>
              <w:t>+ среднее</w:t>
            </w:r>
          </w:p>
          <w:p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rsidR="00FC10F8" w:rsidRPr="0029618A" w:rsidRDefault="00FC10F8" w:rsidP="00333E94">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rsidR="00FC10F8" w:rsidRPr="0029618A" w:rsidRDefault="008022C6"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rsidTr="00333E94">
        <w:tc>
          <w:tcPr>
            <w:tcW w:w="3368"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rsidR="00FC10F8" w:rsidRPr="0029618A" w:rsidRDefault="00FC10F8" w:rsidP="00333E94">
            <w:pPr>
              <w:jc w:val="center"/>
              <w:rPr>
                <w:rFonts w:eastAsia="Times New Roman"/>
              </w:rPr>
            </w:pPr>
            <w:r w:rsidRPr="0029618A">
              <w:rPr>
                <w:rFonts w:eastAsia="Times New Roman"/>
              </w:rPr>
              <w:t>+ среднее</w:t>
            </w:r>
          </w:p>
          <w:p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rsidR="00FC10F8" w:rsidRPr="0029618A" w:rsidRDefault="00FC10F8" w:rsidP="00FC10F8">
      <w:pPr>
        <w:ind w:firstLine="397"/>
        <w:rPr>
          <w:rFonts w:eastAsia="Times New Roman"/>
          <w:color w:val="404040"/>
          <w:sz w:val="24"/>
          <w:szCs w:val="24"/>
        </w:rPr>
      </w:pP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F33224E" wp14:editId="67B80B23">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18" cstate="print"/>
                    <a:srcRect/>
                    <a:stretch>
                      <a:fillRect/>
                    </a:stretch>
                  </pic:blipFill>
                  <pic:spPr>
                    <a:xfrm>
                      <a:off x="0" y="0"/>
                      <a:ext cx="4223385" cy="259207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w:t>
      </w:r>
      <w:proofErr w:type="spellStart"/>
      <w:r w:rsidRPr="0029618A">
        <w:rPr>
          <w:rFonts w:eastAsia="Times New Roman"/>
          <w:sz w:val="24"/>
          <w:szCs w:val="24"/>
        </w:rPr>
        <w:t>еления</w:t>
      </w:r>
      <w:proofErr w:type="spellEnd"/>
      <w:r w:rsidRPr="0029618A">
        <w:rPr>
          <w:rFonts w:eastAsia="Times New Roman"/>
          <w:sz w:val="24"/>
          <w:szCs w:val="24"/>
        </w:rPr>
        <w:t xml:space="preserve"> нарушается, после чего оно постепенно достигает равновесного.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w:t>
      </w:r>
      <w:proofErr w:type="gramStart"/>
      <w:r w:rsidRPr="0029618A">
        <w:rPr>
          <w:rFonts w:eastAsia="Times New Roman"/>
          <w:sz w:val="24"/>
          <w:szCs w:val="24"/>
        </w:rPr>
        <w:t>—в</w:t>
      </w:r>
      <w:proofErr w:type="gramEnd"/>
      <w:r w:rsidRPr="0029618A">
        <w:rPr>
          <w:rFonts w:eastAsia="Times New Roman"/>
          <w:sz w:val="24"/>
          <w:szCs w:val="24"/>
        </w:rPr>
        <w:t xml:space="preserve">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rsidR="00FC10F8" w:rsidRPr="0029618A" w:rsidRDefault="00FC10F8" w:rsidP="00FC10F8">
      <w:pPr>
        <w:pStyle w:val="2"/>
        <w:spacing w:before="200" w:after="0"/>
        <w:ind w:firstLine="397"/>
        <w:jc w:val="both"/>
        <w:rPr>
          <w:rFonts w:eastAsia="Cambria"/>
          <w:b/>
          <w:color w:val="4F81BD"/>
          <w:sz w:val="26"/>
          <w:szCs w:val="26"/>
        </w:rPr>
      </w:pPr>
      <w:bookmarkStart w:id="301" w:name="_Toc22639668"/>
      <w:r w:rsidRPr="0029618A">
        <w:rPr>
          <w:rFonts w:eastAsia="Cambria"/>
          <w:b/>
          <w:color w:val="4F81BD"/>
          <w:sz w:val="26"/>
          <w:szCs w:val="26"/>
        </w:rPr>
        <w:t>Игры с энтропией</w:t>
      </w:r>
      <w:bookmarkEnd w:id="301"/>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rsidR="00FC10F8" w:rsidRPr="002E6DC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E6DCE">
        <w:rPr>
          <w:rFonts w:eastAsia="Courier New"/>
          <w:sz w:val="20"/>
          <w:szCs w:val="20"/>
          <w:lang w:val="en-US"/>
        </w:rPr>
        <w:t xml:space="preserve"> </w:t>
      </w:r>
      <w:proofErr w:type="spellStart"/>
      <w:r w:rsidRPr="002D5441">
        <w:rPr>
          <w:rFonts w:eastAsia="Courier New"/>
          <w:sz w:val="20"/>
          <w:szCs w:val="20"/>
          <w:lang w:val="en-US"/>
        </w:rPr>
        <w:t>xs</w:t>
      </w:r>
      <w:proofErr w:type="spellEnd"/>
      <w:r w:rsidRPr="002E6DCE">
        <w:rPr>
          <w:rFonts w:eastAsia="Courier New"/>
          <w:sz w:val="20"/>
          <w:szCs w:val="20"/>
          <w:lang w:val="en-US"/>
        </w:rPr>
        <w:t>[</w:t>
      </w:r>
      <w:r w:rsidRPr="002D5441">
        <w:rPr>
          <w:rFonts w:eastAsia="Courier New"/>
          <w:sz w:val="20"/>
          <w:szCs w:val="20"/>
          <w:lang w:val="en-US"/>
        </w:rPr>
        <w:t>j</w:t>
      </w:r>
      <w:r w:rsidRPr="002E6DCE">
        <w:rPr>
          <w:rFonts w:eastAsia="Courier New"/>
          <w:sz w:val="20"/>
          <w:szCs w:val="20"/>
          <w:lang w:val="en-US"/>
        </w:rPr>
        <w:t xml:space="preserve">] &lt; </w:t>
      </w:r>
      <w:proofErr w:type="spellStart"/>
      <w:r w:rsidRPr="002D5441">
        <w:rPr>
          <w:rFonts w:eastAsia="Courier New"/>
          <w:sz w:val="20"/>
          <w:szCs w:val="20"/>
          <w:lang w:val="en-US"/>
        </w:rPr>
        <w:t>xMax</w:t>
      </w:r>
      <w:proofErr w:type="spellEnd"/>
    </w:p>
    <w:p w:rsidR="00FC10F8" w:rsidRPr="002E6DC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E6DCE">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E6DCE">
        <w:rPr>
          <w:rFonts w:eastAsia="Courier New"/>
          <w:sz w:val="20"/>
          <w:szCs w:val="20"/>
          <w:lang w:val="en-US"/>
        </w:rPr>
        <w:t>[</w:t>
      </w:r>
      <w:proofErr w:type="gramEnd"/>
      <w:r w:rsidRPr="002D5441">
        <w:rPr>
          <w:rFonts w:eastAsia="Courier New"/>
          <w:sz w:val="20"/>
          <w:szCs w:val="20"/>
          <w:lang w:val="en-US"/>
        </w:rPr>
        <w:t>i</w:t>
      </w:r>
      <w:r w:rsidRPr="002E6DCE">
        <w:rPr>
          <w:rFonts w:eastAsia="Courier New"/>
          <w:sz w:val="20"/>
          <w:szCs w:val="20"/>
          <w:lang w:val="en-US"/>
        </w:rPr>
        <w:t xml:space="preserve">] &lt;- </w:t>
      </w:r>
      <w:proofErr w:type="spellStart"/>
      <w:r w:rsidRPr="002D5441">
        <w:rPr>
          <w:rFonts w:eastAsia="Courier New"/>
          <w:sz w:val="20"/>
          <w:szCs w:val="20"/>
          <w:lang w:val="en-US"/>
        </w:rPr>
        <w:t>xs</w:t>
      </w:r>
      <w:proofErr w:type="spellEnd"/>
      <w:r w:rsidRPr="002E6DCE">
        <w:rPr>
          <w:rFonts w:eastAsia="Courier New"/>
          <w:sz w:val="20"/>
          <w:szCs w:val="20"/>
          <w:lang w:val="en-US"/>
        </w:rPr>
        <w:t>[</w:t>
      </w:r>
      <w:r w:rsidRPr="002D5441">
        <w:rPr>
          <w:rFonts w:eastAsia="Courier New"/>
          <w:sz w:val="20"/>
          <w:szCs w:val="20"/>
          <w:lang w:val="en-US"/>
        </w:rPr>
        <w:t>i</w:t>
      </w:r>
      <w:r w:rsidRPr="002E6DCE">
        <w:rPr>
          <w:rFonts w:eastAsia="Courier New"/>
          <w:sz w:val="20"/>
          <w:szCs w:val="20"/>
          <w:lang w:val="en-US"/>
        </w:rPr>
        <w:t>] - 1</w:t>
      </w:r>
    </w:p>
    <w:p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E6DCE">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rsidR="00FC10F8" w:rsidRPr="0029618A" w:rsidRDefault="00FC10F8" w:rsidP="00FC10F8">
      <w:pPr>
        <w:spacing w:line="288" w:lineRule="auto"/>
        <w:ind w:firstLine="397"/>
        <w:jc w:val="both"/>
        <w:rPr>
          <w:rFonts w:eastAsia="Times New Roman"/>
          <w:sz w:val="24"/>
          <w:szCs w:val="24"/>
        </w:rPr>
      </w:pP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1A9020D9" wp14:editId="2648E439">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cstate="print"/>
                    <a:srcRect/>
                    <a:stretch>
                      <a:fillRect/>
                    </a:stretch>
                  </pic:blipFill>
                  <pic:spPr>
                    <a:xfrm>
                      <a:off x="0" y="0"/>
                      <a:ext cx="4614545" cy="283972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w:t>
      </w:r>
      <w:proofErr w:type="spellStart"/>
      <w:r w:rsidRPr="0029618A">
        <w:rPr>
          <w:rFonts w:eastAsia="Times New Roman"/>
          <w:sz w:val="24"/>
          <w:szCs w:val="24"/>
        </w:rPr>
        <w:t>ет</w:t>
      </w:r>
      <w:proofErr w:type="spellEnd"/>
      <w:r w:rsidRPr="0029618A">
        <w:rPr>
          <w:rFonts w:eastAsia="Times New Roman"/>
          <w:sz w:val="24"/>
          <w:szCs w:val="24"/>
        </w:rPr>
        <w:t xml:space="preserve">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5682BCF" wp14:editId="18657A85">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cstate="print"/>
                    <a:srcRect/>
                    <a:stretch>
                      <a:fillRect/>
                    </a:stretch>
                  </pic:blipFill>
                  <pic:spPr>
                    <a:xfrm>
                      <a:off x="0" y="0"/>
                      <a:ext cx="4683125" cy="287083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rsidR="00FC10F8" w:rsidRPr="0029618A" w:rsidRDefault="00FC10F8" w:rsidP="00FC10F8">
      <w:pPr>
        <w:spacing w:line="288" w:lineRule="auto"/>
        <w:ind w:firstLine="397"/>
        <w:jc w:val="both"/>
        <w:rPr>
          <w:rFonts w:eastAsia="Times New Roman"/>
          <w:sz w:val="24"/>
          <w:szCs w:val="24"/>
        </w:rPr>
      </w:pPr>
      <w:bookmarkStart w:id="302" w:name="_30j0zll" w:colFirst="0" w:colLast="0"/>
      <w:bookmarkEnd w:id="302"/>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rsidR="00FC10F8" w:rsidRPr="0029618A" w:rsidRDefault="00FC10F8" w:rsidP="00FC10F8">
      <w:pPr>
        <w:pStyle w:val="2"/>
        <w:spacing w:before="200" w:after="0"/>
        <w:ind w:firstLine="397"/>
        <w:jc w:val="both"/>
        <w:rPr>
          <w:rFonts w:eastAsia="Cambria"/>
          <w:b/>
          <w:color w:val="4F81BD"/>
          <w:sz w:val="26"/>
          <w:szCs w:val="26"/>
        </w:rPr>
      </w:pPr>
      <w:bookmarkStart w:id="303" w:name="_Toc22639669"/>
      <w:r w:rsidRPr="0029618A">
        <w:rPr>
          <w:rFonts w:eastAsia="Cambria"/>
          <w:b/>
          <w:color w:val="4F81BD"/>
          <w:sz w:val="26"/>
          <w:szCs w:val="26"/>
        </w:rPr>
        <w:t>Экономика должна быть экономной</w:t>
      </w:r>
      <w:bookmarkEnd w:id="303"/>
    </w:p>
    <w:p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w:t>
      </w:r>
      <w:commentRangeStart w:id="304"/>
      <w:r w:rsidRPr="0029618A">
        <w:rPr>
          <w:rFonts w:eastAsia="Times New Roman"/>
          <w:sz w:val="24"/>
          <w:szCs w:val="24"/>
        </w:rPr>
        <w:t xml:space="preserve">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w:commentRangeEnd w:id="304"/>
        <m:r>
          <m:rPr>
            <m:sty m:val="p"/>
          </m:rPr>
          <w:rPr>
            <w:rStyle w:val="a9"/>
          </w:rPr>
          <w:commentReference w:id="305"/>
        </m:r>
        <m:r>
          <m:rPr>
            <m:sty m:val="p"/>
          </m:rPr>
          <w:rPr>
            <w:rStyle w:val="a9"/>
          </w:rPr>
          <w:commentReference w:id="304"/>
        </m:r>
      </m:oMath>
      <w:r w:rsidRPr="0029618A">
        <w:rPr>
          <w:rFonts w:eastAsia="Times New Roman"/>
          <w:sz w:val="24"/>
          <w:szCs w:val="24"/>
        </w:rPr>
        <w:t>.</w:t>
      </w:r>
      <w:ins w:id="306" w:author="СБ" w:date="2019-11-16T17:12:00Z">
        <w:r w:rsidR="002E6DCE">
          <w:rPr>
            <w:rFonts w:eastAsia="Times New Roman"/>
            <w:sz w:val="24"/>
            <w:szCs w:val="24"/>
          </w:rPr>
          <w:t xml:space="preserve"> При этом, дробные денежные единицы</w:t>
        </w:r>
      </w:ins>
      <w:ins w:id="307" w:author="СБ" w:date="2019-11-16T17:13:00Z">
        <w:r w:rsidR="002E6DCE" w:rsidRPr="002E6DCE">
          <w:rPr>
            <w:rFonts w:eastAsia="Times New Roman"/>
            <w:sz w:val="24"/>
            <w:szCs w:val="24"/>
            <w:rPrChange w:id="308" w:author="СБ" w:date="2019-11-16T17:14:00Z">
              <w:rPr>
                <w:rFonts w:eastAsia="Times New Roman"/>
                <w:sz w:val="24"/>
                <w:szCs w:val="24"/>
                <w:lang w:val="en-US"/>
              </w:rPr>
            </w:rPrChange>
          </w:rPr>
          <w:t xml:space="preserve"> </w:t>
        </w:r>
        <w:r w:rsidR="002E6DCE">
          <w:rPr>
            <w:rFonts w:eastAsia="Times New Roman"/>
            <w:sz w:val="24"/>
            <w:szCs w:val="24"/>
          </w:rPr>
          <w:t xml:space="preserve">округляются до </w:t>
        </w:r>
      </w:ins>
      <w:ins w:id="309" w:author="СБ" w:date="2019-11-16T17:14:00Z">
        <w:r w:rsidR="002E6DCE">
          <w:rPr>
            <w:rFonts w:eastAsia="Times New Roman"/>
            <w:sz w:val="24"/>
            <w:szCs w:val="24"/>
          </w:rPr>
          <w:t xml:space="preserve">ближайшего </w:t>
        </w:r>
      </w:ins>
      <w:ins w:id="310" w:author="СБ" w:date="2019-11-16T17:13:00Z">
        <w:r w:rsidR="002E6DCE">
          <w:rPr>
            <w:rFonts w:eastAsia="Times New Roman"/>
            <w:sz w:val="24"/>
            <w:szCs w:val="24"/>
          </w:rPr>
          <w:t>цел</w:t>
        </w:r>
      </w:ins>
      <w:ins w:id="311" w:author="СБ" w:date="2019-11-16T17:14:00Z">
        <w:r w:rsidR="002E6DCE">
          <w:rPr>
            <w:rFonts w:eastAsia="Times New Roman"/>
            <w:sz w:val="24"/>
            <w:szCs w:val="24"/>
          </w:rPr>
          <w:t>ого снизу (</w:t>
        </w:r>
      </w:ins>
      <w:ins w:id="312" w:author="СБ" w:date="2019-11-16T17:15:00Z">
        <w:r w:rsidR="00C83321">
          <w:rPr>
            <w:rFonts w:eastAsia="Times New Roman"/>
            <w:sz w:val="24"/>
            <w:szCs w:val="24"/>
          </w:rPr>
          <w:t>это значит, ч</w:t>
        </w:r>
      </w:ins>
      <w:ins w:id="313" w:author="СБ" w:date="2019-11-16T17:14:00Z">
        <w:r w:rsidR="002E6DCE">
          <w:rPr>
            <w:rFonts w:eastAsia="Times New Roman"/>
            <w:sz w:val="24"/>
            <w:szCs w:val="24"/>
          </w:rPr>
          <w:t xml:space="preserve">то  если </w:t>
        </w:r>
        <w:r w:rsidR="00C83321">
          <w:rPr>
            <w:rFonts w:eastAsia="Times New Roman"/>
            <w:sz w:val="24"/>
            <w:szCs w:val="24"/>
          </w:rPr>
          <w:t xml:space="preserve">величина </w:t>
        </w:r>
      </w:ins>
      <w:ins w:id="314" w:author="СБ" w:date="2019-11-16T17:15:00Z">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ins>
      <w:commentRangeStart w:id="315"/>
      <w:ins w:id="316" w:author="СБ" w:date="2019-11-16T17:12:00Z">
        <w:r w:rsidR="002E6DCE">
          <w:rPr>
            <w:rFonts w:eastAsia="Times New Roman"/>
            <w:sz w:val="24"/>
            <w:szCs w:val="24"/>
          </w:rPr>
          <w:t>.</w:t>
        </w:r>
      </w:ins>
      <w:commentRangeEnd w:id="315"/>
      <w:ins w:id="317" w:author="СБ" w:date="2019-11-16T17:16:00Z">
        <w:r w:rsidR="00C83321">
          <w:rPr>
            <w:rStyle w:val="a9"/>
          </w:rPr>
          <w:commentReference w:id="315"/>
        </w:r>
      </w:ins>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C565771" wp14:editId="2765617F">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1" cstate="print"/>
                    <a:srcRect/>
                    <a:stretch>
                      <a:fillRect/>
                    </a:stretch>
                  </pic:blipFill>
                  <pic:spPr>
                    <a:xfrm>
                      <a:off x="0" y="0"/>
                      <a:ext cx="4407535" cy="2717165"/>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m:t>
          </m:r>
          <m:r>
            <w:rPr>
              <w:rFonts w:ascii="Cambria Math" w:eastAsia="Cambria Math" w:hAnsi="Cambria Math"/>
              <w:sz w:val="24"/>
              <w:szCs w:val="24"/>
            </w:rPr>
            <m:t>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75A0EA3" wp14:editId="54F08AAF">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2"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2B054500" wp14:editId="0434DA49">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w:t>
      </w:r>
      <w:proofErr w:type="spellStart"/>
      <w:r w:rsidRPr="0029618A">
        <w:rPr>
          <w:rFonts w:eastAsia="Times New Roman"/>
          <w:sz w:val="24"/>
          <w:szCs w:val="24"/>
        </w:rPr>
        <w:t>ится</w:t>
      </w:r>
      <w:proofErr w:type="spellEnd"/>
      <w:r w:rsidRPr="0029618A">
        <w:rPr>
          <w:rFonts w:eastAsia="Times New Roman"/>
          <w:sz w:val="24"/>
          <w:szCs w:val="24"/>
        </w:rPr>
        <w:t xml:space="preserve">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так что это превращение само по себе неудивительно. Но тут есть одна любопытная тонкость: энт</w:t>
      </w:r>
      <w:proofErr w:type="spellStart"/>
      <w:r w:rsidRPr="0029618A">
        <w:rPr>
          <w:rFonts w:eastAsia="Times New Roman"/>
          <w:sz w:val="24"/>
          <w:szCs w:val="24"/>
        </w:rPr>
        <w:t>ропия</w:t>
      </w:r>
      <w:proofErr w:type="spellEnd"/>
      <w:r w:rsidRPr="0029618A">
        <w:rPr>
          <w:rFonts w:eastAsia="Times New Roman"/>
          <w:sz w:val="24"/>
          <w:szCs w:val="24"/>
        </w:rPr>
        <w:t xml:space="preserve">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2667B3E" wp14:editId="0092BA91">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cstate="print"/>
                    <a:srcRect/>
                    <a:stretch>
                      <a:fillRect/>
                    </a:stretch>
                  </pic:blipFill>
                  <pic:spPr>
                    <a:xfrm>
                      <a:off x="0" y="0"/>
                      <a:ext cx="4354195" cy="2645410"/>
                    </a:xfrm>
                    <a:prstGeom prst="rect">
                      <a:avLst/>
                    </a:prstGeom>
                    <a:ln/>
                  </pic:spPr>
                </pic:pic>
              </a:graphicData>
            </a:graphic>
          </wp:inline>
        </w:drawing>
      </w:r>
    </w:p>
    <w:p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rsidR="00FC10F8" w:rsidRPr="0029618A" w:rsidRDefault="00FC10F8" w:rsidP="00FC10F8">
      <w:pPr>
        <w:jc w:val="both"/>
      </w:pPr>
    </w:p>
    <w:p w:rsidR="00FC10F8" w:rsidRPr="0029618A" w:rsidRDefault="00FC10F8" w:rsidP="00FC10F8">
      <w:pPr>
        <w:pStyle w:val="1"/>
        <w:jc w:val="both"/>
      </w:pPr>
      <w:bookmarkStart w:id="318" w:name="_ir20wy20v3pc" w:colFirst="0" w:colLast="0"/>
      <w:bookmarkEnd w:id="318"/>
      <w:r w:rsidRPr="0029618A">
        <w:br w:type="page"/>
      </w:r>
    </w:p>
    <w:p w:rsidR="00FC10F8" w:rsidRPr="0029618A" w:rsidRDefault="00FC10F8" w:rsidP="00FC10F8">
      <w:pPr>
        <w:pStyle w:val="1"/>
        <w:jc w:val="center"/>
        <w:rPr>
          <w:rFonts w:eastAsia="Cambria"/>
          <w:b/>
        </w:rPr>
      </w:pPr>
      <w:bookmarkStart w:id="319" w:name="_Toc22639670"/>
      <w:r w:rsidRPr="0029618A">
        <w:rPr>
          <w:rFonts w:eastAsia="Cambria"/>
          <w:b/>
        </w:rPr>
        <w:lastRenderedPageBreak/>
        <w:t>Заключение</w:t>
      </w:r>
      <w:bookmarkEnd w:id="319"/>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rsidR="00FC10F8" w:rsidRPr="0029618A" w:rsidRDefault="00FC10F8" w:rsidP="00FC10F8">
      <w:pPr>
        <w:pStyle w:val="1"/>
        <w:spacing w:line="288" w:lineRule="auto"/>
        <w:ind w:firstLine="397"/>
        <w:jc w:val="both"/>
      </w:pPr>
      <w:bookmarkStart w:id="320" w:name="_Toc22639671"/>
      <w:r w:rsidRPr="0029618A">
        <w:t>Рекомендуемая литература</w:t>
      </w:r>
      <w:bookmarkEnd w:id="320"/>
    </w:p>
    <w:p w:rsidR="00FC10F8" w:rsidRPr="00733DD8" w:rsidRDefault="00FC10F8" w:rsidP="00FC10F8">
      <w:pPr>
        <w:pStyle w:val="af6"/>
        <w:numPr>
          <w:ilvl w:val="0"/>
          <w:numId w:val="4"/>
        </w:numPr>
      </w:pPr>
      <w:r w:rsidRPr="00733DD8">
        <w:t>Колмогоров А.Н. Основные понятия теории вероятностей. Изд. стереотип.</w:t>
      </w:r>
    </w:p>
    <w:p w:rsidR="00FC10F8" w:rsidRPr="00733DD8" w:rsidRDefault="00FC10F8" w:rsidP="00FC10F8">
      <w:pPr>
        <w:pStyle w:val="af6"/>
        <w:numPr>
          <w:ilvl w:val="0"/>
          <w:numId w:val="4"/>
        </w:numPr>
      </w:pPr>
      <w:r w:rsidRPr="00733DD8">
        <w:t>URSS. 2019. </w:t>
      </w:r>
      <w:r>
        <w:t xml:space="preserve">– </w:t>
      </w:r>
      <w:r w:rsidRPr="00733DD8">
        <w:t>120 с. </w:t>
      </w:r>
    </w:p>
    <w:p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25" w:history="1">
        <w:r w:rsidRPr="00EF207D">
          <w:t>МЦНМО</w:t>
        </w:r>
      </w:hyperlink>
      <w:r w:rsidRPr="00EF207D">
        <w:t>, 201</w:t>
      </w:r>
      <w:r>
        <w:t>2</w:t>
      </w:r>
      <w:r w:rsidRPr="00EF207D">
        <w:t>.</w:t>
      </w:r>
      <w:r>
        <w:t xml:space="preserve"> – 108 с.</w:t>
      </w:r>
    </w:p>
    <w:p w:rsidR="00FC10F8" w:rsidRPr="00EF207D" w:rsidRDefault="00FC10F8" w:rsidP="00FC10F8">
      <w:pPr>
        <w:pStyle w:val="af6"/>
        <w:numPr>
          <w:ilvl w:val="0"/>
          <w:numId w:val="4"/>
        </w:numPr>
      </w:pPr>
      <w:r w:rsidRPr="00EF207D">
        <w:t>В. И. Арнольд. Экспериментальная математика.  </w:t>
      </w:r>
      <w:hyperlink r:id="rId126" w:history="1">
        <w:r w:rsidRPr="00EF207D">
          <w:t>МЦНМО</w:t>
        </w:r>
      </w:hyperlink>
      <w:r w:rsidRPr="00EF207D">
        <w:t>, 2018.</w:t>
      </w:r>
      <w:r>
        <w:t xml:space="preserve"> – 184 с.</w:t>
      </w:r>
    </w:p>
    <w:p w:rsidR="00FC10F8" w:rsidRPr="00EF207D" w:rsidRDefault="00FC10F8" w:rsidP="00FC10F8">
      <w:pPr>
        <w:pStyle w:val="af6"/>
        <w:numPr>
          <w:ilvl w:val="0"/>
          <w:numId w:val="4"/>
        </w:numPr>
      </w:pPr>
      <w:r>
        <w:t xml:space="preserve">С. </w:t>
      </w:r>
      <w:r w:rsidRPr="00EF207D">
        <w:t>Сингх</w:t>
      </w:r>
      <w:proofErr w:type="gramStart"/>
      <w:r w:rsidRPr="00EF207D">
        <w:t xml:space="preserve"> .</w:t>
      </w:r>
      <w:proofErr w:type="gramEnd"/>
      <w:r w:rsidRPr="00EF207D">
        <w:t xml:space="preserve"> Великая Теорема Ферма. МЦНМО, 2000, </w:t>
      </w:r>
      <w:r>
        <w:t>– 234 с.</w:t>
      </w:r>
    </w:p>
    <w:p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rsidR="00FC10F8" w:rsidRPr="00EF207D" w:rsidRDefault="00FC10F8" w:rsidP="00FC10F8">
      <w:pPr>
        <w:pStyle w:val="af6"/>
        <w:numPr>
          <w:ilvl w:val="0"/>
          <w:numId w:val="4"/>
        </w:numPr>
        <w:rPr>
          <w:lang w:val="en-US"/>
        </w:rPr>
      </w:pPr>
      <w:r w:rsidRPr="00733DD8">
        <w:t>Френкель</w:t>
      </w:r>
      <w:r w:rsidRPr="00BB52AF">
        <w:t xml:space="preserve">. </w:t>
      </w:r>
      <w:r w:rsidRPr="00733DD8">
        <w:t>Любовь</w:t>
      </w:r>
      <w:r w:rsidRPr="00BB52AF">
        <w:t xml:space="preserve"> </w:t>
      </w:r>
      <w:r w:rsidRPr="00733DD8">
        <w:t>и</w:t>
      </w:r>
      <w:r w:rsidRPr="00BB52AF">
        <w:t xml:space="preserve"> </w:t>
      </w:r>
      <w:r w:rsidRPr="00733DD8">
        <w:t>математика</w:t>
      </w:r>
      <w:r w:rsidRPr="00BB52AF">
        <w:t xml:space="preserve">. </w:t>
      </w:r>
      <w:r>
        <w:t>Питер</w:t>
      </w:r>
      <w:r w:rsidRPr="00BB52AF">
        <w:t xml:space="preserve">. </w:t>
      </w:r>
      <w:r w:rsidRPr="00EF207D">
        <w:rPr>
          <w:lang w:val="en-US"/>
        </w:rPr>
        <w:t xml:space="preserve">2015. </w:t>
      </w:r>
      <w:r>
        <w:t>– 352 с.</w:t>
      </w:r>
    </w:p>
    <w:p w:rsidR="00FC10F8" w:rsidRPr="0029618A" w:rsidRDefault="00FC10F8" w:rsidP="00FC10F8">
      <w:pPr>
        <w:rPr>
          <w:rFonts w:eastAsia="Times New Roman"/>
          <w:sz w:val="24"/>
          <w:szCs w:val="24"/>
        </w:rPr>
      </w:pPr>
    </w:p>
    <w:p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rsidR="0099050E" w:rsidRDefault="0099050E"/>
    <w:sectPr w:rsidR="0099050E" w:rsidSect="00333E94">
      <w:headerReference w:type="default" r:id="rId127"/>
      <w:pgSz w:w="11909" w:h="16834"/>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Пользователь" w:date="2019-11-16T17:17:00Z" w:initials="П">
    <w:p w:rsidR="008022C6" w:rsidRPr="00C73AEC" w:rsidRDefault="008022C6" w:rsidP="00FC10F8">
      <w:pPr>
        <w:pStyle w:val="aa"/>
      </w:pPr>
      <w:r>
        <w:rPr>
          <w:rStyle w:val="a9"/>
        </w:rPr>
        <w:annotationRef/>
      </w:r>
      <w:r>
        <w:t>Источник</w:t>
      </w:r>
      <w:r w:rsidRPr="000E4D02">
        <w:rPr>
          <w:lang w:val="en-US"/>
        </w:rPr>
        <w:t xml:space="preserve"> </w:t>
      </w:r>
      <w:r>
        <w:t>закона</w:t>
      </w:r>
      <w:r w:rsidRPr="000E4D02">
        <w:rPr>
          <w:lang w:val="en-US"/>
        </w:rPr>
        <w:t xml:space="preserve"> </w:t>
      </w:r>
      <w:proofErr w:type="spellStart"/>
      <w:r>
        <w:t>Мерфи</w:t>
      </w:r>
      <w:proofErr w:type="spellEnd"/>
      <w:r w:rsidRPr="000E4D02">
        <w:rPr>
          <w:lang w:val="en-US"/>
        </w:rPr>
        <w:t xml:space="preserve"> – </w:t>
      </w:r>
      <w:r>
        <w:t>вовсе</w:t>
      </w:r>
      <w:r w:rsidRPr="000E4D02">
        <w:rPr>
          <w:lang w:val="en-US"/>
        </w:rPr>
        <w:t xml:space="preserve"> </w:t>
      </w:r>
      <w:r>
        <w:t>не</w:t>
      </w:r>
      <w:r w:rsidRPr="000E4D02">
        <w:rPr>
          <w:lang w:val="en-US"/>
        </w:rPr>
        <w:t xml:space="preserve"> </w:t>
      </w:r>
      <w:r>
        <w:t>книга</w:t>
      </w:r>
      <w:r w:rsidRPr="000E4D02">
        <w:rPr>
          <w:lang w:val="en-US"/>
        </w:rPr>
        <w:t xml:space="preserve"> </w:t>
      </w:r>
      <w:r>
        <w:t>Артура</w:t>
      </w:r>
      <w:r w:rsidRPr="000E4D02">
        <w:rPr>
          <w:lang w:val="en-US"/>
        </w:rPr>
        <w:t xml:space="preserve"> </w:t>
      </w:r>
      <w:r>
        <w:t>Блоха</w:t>
      </w:r>
      <w:r w:rsidRPr="000E4D02">
        <w:rPr>
          <w:lang w:val="en-US"/>
        </w:rPr>
        <w:t xml:space="preserve"> </w:t>
      </w:r>
      <w:r w:rsidRPr="00C73AEC">
        <w:rPr>
          <w:i/>
          <w:iCs/>
          <w:lang w:val="en-US"/>
        </w:rPr>
        <w:t>Murphy</w:t>
      </w:r>
      <w:r w:rsidRPr="000E4D02">
        <w:rPr>
          <w:i/>
          <w:iCs/>
          <w:lang w:val="en-US"/>
        </w:rPr>
        <w:t>'</w:t>
      </w:r>
      <w:r w:rsidRPr="00C73AEC">
        <w:rPr>
          <w:i/>
          <w:iCs/>
          <w:lang w:val="en-US"/>
        </w:rPr>
        <w:t>s</w:t>
      </w:r>
      <w:r w:rsidRPr="000E4D02">
        <w:rPr>
          <w:i/>
          <w:iCs/>
          <w:lang w:val="en-US"/>
        </w:rPr>
        <w:t xml:space="preserve"> </w:t>
      </w:r>
      <w:r w:rsidRPr="00C73AEC">
        <w:rPr>
          <w:i/>
          <w:iCs/>
          <w:lang w:val="en-US"/>
        </w:rPr>
        <w:t>Law</w:t>
      </w:r>
      <w:r w:rsidRPr="000E4D02">
        <w:rPr>
          <w:i/>
          <w:iCs/>
          <w:lang w:val="en-US"/>
        </w:rPr>
        <w:t xml:space="preserve">, </w:t>
      </w:r>
      <w:r w:rsidRPr="00C73AEC">
        <w:rPr>
          <w:i/>
          <w:iCs/>
          <w:lang w:val="en-US"/>
        </w:rPr>
        <w:t>and</w:t>
      </w:r>
      <w:r w:rsidRPr="000E4D02">
        <w:rPr>
          <w:i/>
          <w:iCs/>
          <w:lang w:val="en-US"/>
        </w:rPr>
        <w:t xml:space="preserve"> </w:t>
      </w:r>
      <w:r w:rsidRPr="00C73AEC">
        <w:rPr>
          <w:i/>
          <w:iCs/>
          <w:lang w:val="en-US"/>
        </w:rPr>
        <w:t>Other</w:t>
      </w:r>
      <w:r w:rsidRPr="000E4D02">
        <w:rPr>
          <w:i/>
          <w:iCs/>
          <w:lang w:val="en-US"/>
        </w:rPr>
        <w:t xml:space="preserve"> </w:t>
      </w:r>
      <w:r w:rsidRPr="00C73AEC">
        <w:rPr>
          <w:i/>
          <w:iCs/>
          <w:lang w:val="en-US"/>
        </w:rPr>
        <w:t>Reasons</w:t>
      </w:r>
      <w:r w:rsidRPr="000E4D02">
        <w:rPr>
          <w:i/>
          <w:iCs/>
          <w:lang w:val="en-US"/>
        </w:rPr>
        <w:t xml:space="preserve"> </w:t>
      </w:r>
      <w:r w:rsidRPr="00C73AEC">
        <w:rPr>
          <w:i/>
          <w:iCs/>
          <w:lang w:val="en-US"/>
        </w:rPr>
        <w:t>Why</w:t>
      </w:r>
      <w:r w:rsidRPr="000E4D02">
        <w:rPr>
          <w:i/>
          <w:iCs/>
          <w:lang w:val="en-US"/>
        </w:rPr>
        <w:t xml:space="preserve"> </w:t>
      </w:r>
      <w:r w:rsidRPr="00C73AEC">
        <w:rPr>
          <w:i/>
          <w:iCs/>
          <w:lang w:val="en-US"/>
        </w:rPr>
        <w:t>Things</w:t>
      </w:r>
      <w:r w:rsidRPr="000E4D02">
        <w:rPr>
          <w:i/>
          <w:iCs/>
          <w:lang w:val="en-US"/>
        </w:rPr>
        <w:t xml:space="preserve"> </w:t>
      </w:r>
      <w:r w:rsidRPr="00C73AEC">
        <w:rPr>
          <w:i/>
          <w:iCs/>
          <w:lang w:val="en-US"/>
        </w:rPr>
        <w:t>Go</w:t>
      </w:r>
      <w:r w:rsidRPr="000E4D02">
        <w:rPr>
          <w:i/>
          <w:iCs/>
          <w:lang w:val="en-US"/>
        </w:rPr>
        <w:t xml:space="preserve"> </w:t>
      </w:r>
      <w:r w:rsidRPr="00C73AEC">
        <w:rPr>
          <w:i/>
          <w:iCs/>
          <w:lang w:val="en-US"/>
        </w:rPr>
        <w:t>Wrong</w:t>
      </w:r>
      <w:r w:rsidRPr="000E4D02">
        <w:rPr>
          <w:i/>
          <w:iCs/>
          <w:lang w:val="en-US"/>
        </w:rPr>
        <w:t>!</w:t>
      </w:r>
      <w:r w:rsidRPr="000E4D02">
        <w:rPr>
          <w:lang w:val="en-US"/>
        </w:rPr>
        <w:t xml:space="preserve">. </w:t>
      </w:r>
      <w:r>
        <w:t>В</w:t>
      </w:r>
      <w:r w:rsidRPr="00C73AEC">
        <w:t xml:space="preserve"> </w:t>
      </w:r>
      <w:r>
        <w:t>книге</w:t>
      </w:r>
      <w:r w:rsidRPr="00C73AEC">
        <w:t xml:space="preserve"> </w:t>
      </w:r>
      <w:r>
        <w:t>были</w:t>
      </w:r>
      <w:r w:rsidRPr="00C73AEC">
        <w:t xml:space="preserve"> </w:t>
      </w:r>
      <w:r>
        <w:t xml:space="preserve">собраны следствия закона </w:t>
      </w:r>
      <w:proofErr w:type="spellStart"/>
      <w:r>
        <w:t>Мерфи</w:t>
      </w:r>
      <w:proofErr w:type="spellEnd"/>
      <w:r>
        <w:t xml:space="preserve">, однако сам закон появился раньше. Блох приписывает закон Эдварду </w:t>
      </w:r>
      <w:proofErr w:type="spellStart"/>
      <w:r>
        <w:t>Мерфи</w:t>
      </w:r>
      <w:proofErr w:type="spellEnd"/>
      <w:r>
        <w:t>, инженеру Лаборатории реактивного движения, сформулировавшему его в 1949 году в форме: "</w:t>
      </w:r>
      <w:proofErr w:type="spellStart"/>
      <w:r>
        <w:t>If</w:t>
      </w:r>
      <w:proofErr w:type="spellEnd"/>
      <w:r>
        <w:t xml:space="preserve"> </w:t>
      </w:r>
      <w:proofErr w:type="spellStart"/>
      <w:r>
        <w:t>there</w:t>
      </w:r>
      <w:proofErr w:type="spellEnd"/>
      <w:r>
        <w:t xml:space="preserve"> </w:t>
      </w:r>
      <w:proofErr w:type="spellStart"/>
      <w:r>
        <w:t>is</w:t>
      </w:r>
      <w:proofErr w:type="spellEnd"/>
      <w:r>
        <w:t xml:space="preserve"> </w:t>
      </w:r>
      <w:proofErr w:type="spellStart"/>
      <w:r>
        <w:t>any</w:t>
      </w:r>
      <w:proofErr w:type="spellEnd"/>
      <w:r>
        <w:t xml:space="preserve"> </w:t>
      </w:r>
      <w:proofErr w:type="spellStart"/>
      <w:r>
        <w:t>way</w:t>
      </w:r>
      <w:proofErr w:type="spellEnd"/>
      <w:r>
        <w:t xml:space="preserve"> </w:t>
      </w:r>
      <w:proofErr w:type="spellStart"/>
      <w:r>
        <w:t>to</w:t>
      </w:r>
      <w:proofErr w:type="spellEnd"/>
      <w:r>
        <w:t xml:space="preserve"> </w:t>
      </w:r>
      <w:proofErr w:type="spellStart"/>
      <w:r>
        <w:t>do</w:t>
      </w:r>
      <w:proofErr w:type="spellEnd"/>
      <w:r>
        <w:t xml:space="preserve"> </w:t>
      </w:r>
      <w:proofErr w:type="spellStart"/>
      <w:r>
        <w:t>it</w:t>
      </w:r>
      <w:proofErr w:type="spellEnd"/>
      <w:r>
        <w:t xml:space="preserve"> </w:t>
      </w:r>
      <w:proofErr w:type="spellStart"/>
      <w:r>
        <w:t>wrong</w:t>
      </w:r>
      <w:proofErr w:type="spellEnd"/>
      <w:r>
        <w:t xml:space="preserve">, </w:t>
      </w:r>
      <w:proofErr w:type="spellStart"/>
      <w:r>
        <w:t>he</w:t>
      </w:r>
      <w:proofErr w:type="spellEnd"/>
      <w:r>
        <w:t xml:space="preserve"> </w:t>
      </w:r>
      <w:proofErr w:type="spellStart"/>
      <w:r>
        <w:t>will</w:t>
      </w:r>
      <w:proofErr w:type="spellEnd"/>
      <w:r>
        <w:t xml:space="preserve">" (если что-то можно сделать неправильно, это будет сделано неправильно). В книге Анны </w:t>
      </w:r>
      <w:proofErr w:type="spellStart"/>
      <w:r>
        <w:t>Роу</w:t>
      </w:r>
      <w:proofErr w:type="spellEnd"/>
      <w:r>
        <w:t xml:space="preserve"> 1952 года формулировка "закона </w:t>
      </w:r>
      <w:proofErr w:type="spellStart"/>
      <w:r>
        <w:t>Мерфи</w:t>
      </w:r>
      <w:proofErr w:type="spellEnd"/>
      <w:r>
        <w:t xml:space="preserve"> или четвертого закона термодинамики" звучит так: "Если что-то может пойти не так, это пойдет не так" ("</w:t>
      </w:r>
      <w:proofErr w:type="spellStart"/>
      <w:r>
        <w:t>If</w:t>
      </w:r>
      <w:proofErr w:type="spellEnd"/>
      <w:r>
        <w:t xml:space="preserve"> </w:t>
      </w:r>
      <w:proofErr w:type="spellStart"/>
      <w:r>
        <w:t>anything</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it</w:t>
      </w:r>
      <w:proofErr w:type="spellEnd"/>
      <w:r>
        <w:t xml:space="preserve"> </w:t>
      </w:r>
      <w:proofErr w:type="spellStart"/>
      <w:r>
        <w:t>will</w:t>
      </w:r>
      <w:proofErr w:type="spellEnd"/>
      <w:r>
        <w:t xml:space="preserve">’), и она приписывается безымянному физику. Как позднее установлено, это был физик </w:t>
      </w:r>
      <w:proofErr w:type="spellStart"/>
      <w:r>
        <w:t>Ховард</w:t>
      </w:r>
      <w:proofErr w:type="spellEnd"/>
      <w:r>
        <w:t xml:space="preserve"> Перси </w:t>
      </w:r>
      <w:proofErr w:type="spellStart"/>
      <w:r>
        <w:t>Робертсон</w:t>
      </w:r>
      <w:proofErr w:type="spellEnd"/>
      <w:r>
        <w:t xml:space="preserve">, который дал интервью </w:t>
      </w:r>
      <w:proofErr w:type="spellStart"/>
      <w:r>
        <w:t>Роу</w:t>
      </w:r>
      <w:proofErr w:type="spellEnd"/>
      <w:r>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t>Холт</w:t>
      </w:r>
      <w:proofErr w:type="spellEnd"/>
      <w:r>
        <w:t xml:space="preserve"> писал: "Установлено, что если что-нибудь может в море пойти неправильно, это рано или поздно пойдет неправильно" ("</w:t>
      </w:r>
      <w:proofErr w:type="spellStart"/>
      <w:r>
        <w:t>It</w:t>
      </w:r>
      <w:proofErr w:type="spellEnd"/>
      <w:r>
        <w:t xml:space="preserve"> </w:t>
      </w:r>
      <w:proofErr w:type="spellStart"/>
      <w:r>
        <w:t>is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anything</w:t>
      </w:r>
      <w:proofErr w:type="spellEnd"/>
      <w:r>
        <w:t xml:space="preserve"> </w:t>
      </w:r>
      <w:proofErr w:type="spellStart"/>
      <w:r>
        <w:t>that</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at</w:t>
      </w:r>
      <w:proofErr w:type="spellEnd"/>
      <w:r>
        <w:t xml:space="preserve"> </w:t>
      </w:r>
      <w:proofErr w:type="spellStart"/>
      <w:r>
        <w:t>sea</w:t>
      </w:r>
      <w:proofErr w:type="spellEnd"/>
      <w:r>
        <w:t xml:space="preserve"> </w:t>
      </w:r>
      <w:proofErr w:type="spellStart"/>
      <w:r>
        <w:t>generally</w:t>
      </w:r>
      <w:proofErr w:type="spellEnd"/>
      <w:r>
        <w:t xml:space="preserve"> </w:t>
      </w:r>
      <w:proofErr w:type="spellStart"/>
      <w:r>
        <w:t>does</w:t>
      </w:r>
      <w:proofErr w:type="spellEnd"/>
      <w:r>
        <w:t xml:space="preserve"> </w:t>
      </w:r>
      <w:proofErr w:type="spellStart"/>
      <w:r>
        <w:t>go</w:t>
      </w:r>
      <w:proofErr w:type="spellEnd"/>
      <w:r>
        <w:t xml:space="preserve"> </w:t>
      </w:r>
      <w:proofErr w:type="spellStart"/>
      <w:r>
        <w:t>wrong</w:t>
      </w:r>
      <w:proofErr w:type="spellEnd"/>
      <w:r>
        <w:t xml:space="preserve"> </w:t>
      </w:r>
      <w:proofErr w:type="spellStart"/>
      <w:r>
        <w:t>sooner</w:t>
      </w:r>
      <w:proofErr w:type="spellEnd"/>
      <w:r>
        <w:t xml:space="preserve"> </w:t>
      </w:r>
      <w:proofErr w:type="spellStart"/>
      <w:r>
        <w:t>or</w:t>
      </w:r>
      <w:proofErr w:type="spellEnd"/>
      <w:r>
        <w:t xml:space="preserve"> </w:t>
      </w:r>
      <w:proofErr w:type="spellStart"/>
      <w:r>
        <w:t>later</w:t>
      </w:r>
      <w:proofErr w:type="spellEnd"/>
      <w:r>
        <w:t xml:space="preserve">"). </w:t>
      </w:r>
    </w:p>
  </w:comment>
  <w:comment w:id="7" w:author="СБ" w:date="2019-11-16T17:17:00Z" w:initials="С">
    <w:p w:rsidR="008022C6" w:rsidRPr="00273FA4" w:rsidRDefault="008022C6" w:rsidP="00FC10F8">
      <w:pPr>
        <w:pStyle w:val="aa"/>
      </w:pPr>
      <w:r>
        <w:rPr>
          <w:rStyle w:val="a9"/>
        </w:rPr>
        <w:annotationRef/>
      </w:r>
      <w:r>
        <w:t>Подробнее именно этот закон будет рассмотрен в главе «Закон арбузной корки». Здесь же речь идёт именно о книжке Блоха, которая сделала законы подлости популярными.</w:t>
      </w:r>
    </w:p>
  </w:comment>
  <w:comment w:id="8" w:author="Пользователь" w:date="2019-11-16T17:17:00Z" w:initials="П">
    <w:p w:rsidR="008022C6" w:rsidRDefault="008022C6" w:rsidP="00FC10F8">
      <w:pPr>
        <w:pStyle w:val="aa"/>
      </w:pPr>
      <w:r>
        <w:rPr>
          <w:rStyle w:val="a9"/>
        </w:rPr>
        <w:annotationRef/>
      </w:r>
      <w:r>
        <w:t xml:space="preserve">Это я к тому, что можно написать сноску с этой информацией. </w:t>
      </w:r>
      <w:proofErr w:type="gramStart"/>
      <w:r>
        <w:t xml:space="preserve">Чтобы читатели не подумали, что все придумал </w:t>
      </w:r>
      <w:r w:rsidRPr="007B2D63">
        <w:rPr>
          <w:strike/>
        </w:rPr>
        <w:t>Черчилль в восемнадцатом году</w:t>
      </w:r>
      <w:r>
        <w:t xml:space="preserve"> Блох в 1977 году :). </w:t>
      </w:r>
      <w:proofErr w:type="gramEnd"/>
    </w:p>
  </w:comment>
  <w:comment w:id="25" w:author="Пользователь" w:date="2019-11-16T17:17:00Z" w:initials="П">
    <w:p w:rsidR="008022C6" w:rsidRDefault="008022C6" w:rsidP="00FC10F8">
      <w:pPr>
        <w:pStyle w:val="aa"/>
      </w:pPr>
      <w:r>
        <w:rPr>
          <w:rStyle w:val="a9"/>
        </w:rPr>
        <w:annotationRef/>
      </w:r>
      <w:r>
        <w:t>Маршрут, в котором путь туда и обратно совпадают, вряд ли стоит называть радиальным маршрутом. Тем более</w:t>
      </w:r>
      <w:proofErr w:type="gramStart"/>
      <w:r>
        <w:t>,</w:t>
      </w:r>
      <w:proofErr w:type="gramEnd"/>
      <w:r>
        <w:t xml:space="preserve"> что в туризме радиальным маршрутом называют принципиально иное: скажем, москвич приезжает в Питер, а потом ездит "звездочкой" - в Выборг и обратно в Питер, в Гатчину и обратно в Питер, в Петрозаводск и обратно в Питер. </w:t>
      </w:r>
    </w:p>
  </w:comment>
  <w:comment w:id="24" w:author="СБ" w:date="2019-11-16T17:17:00Z" w:initials="С">
    <w:p w:rsidR="008022C6" w:rsidRDefault="008022C6" w:rsidP="00FC10F8">
      <w:pPr>
        <w:pStyle w:val="aa"/>
      </w:pPr>
      <w:r>
        <w:rPr>
          <w:rStyle w:val="a9"/>
        </w:rPr>
        <w:annotationRef/>
      </w:r>
      <w:r>
        <w:t xml:space="preserve">Путешествие «звёздочкой», которое вы </w:t>
      </w:r>
      <w:proofErr w:type="gramStart"/>
      <w:r>
        <w:t>описали</w:t>
      </w:r>
      <w:proofErr w:type="gramEnd"/>
      <w:r>
        <w:t xml:space="preserve"> состоит из радиальных маршрутов. Не во всех таких маршрутах </w:t>
      </w:r>
      <w:r w:rsidRPr="0029618A">
        <w:rPr>
          <w:rFonts w:eastAsia="Times New Roman"/>
          <w:sz w:val="24"/>
          <w:szCs w:val="24"/>
        </w:rPr>
        <w:t>прямой и обратный пути совпадают</w:t>
      </w:r>
      <w:r>
        <w:rPr>
          <w:rFonts w:eastAsia="Times New Roman"/>
          <w:sz w:val="24"/>
          <w:szCs w:val="24"/>
        </w:rPr>
        <w:t xml:space="preserve">, но  указанный «особенно честный» маршрут может </w:t>
      </w:r>
      <w:proofErr w:type="spellStart"/>
      <w:r>
        <w:rPr>
          <w:rFonts w:eastAsia="Times New Roman"/>
          <w:sz w:val="24"/>
          <w:szCs w:val="24"/>
        </w:rPr>
        <w:t>обрадать</w:t>
      </w:r>
      <w:proofErr w:type="spellEnd"/>
      <w:r>
        <w:rPr>
          <w:rFonts w:eastAsia="Times New Roman"/>
          <w:sz w:val="24"/>
          <w:szCs w:val="24"/>
        </w:rPr>
        <w:t xml:space="preserve"> таким свойством. Использование термина «радиальный» здесь вполне корректно, но не принципиально. Можно его убрать.</w:t>
      </w:r>
    </w:p>
  </w:comment>
  <w:comment w:id="26" w:author="Пользователь" w:date="2019-11-16T17:17:00Z" w:initials="П">
    <w:p w:rsidR="008022C6" w:rsidRDefault="008022C6" w:rsidP="00FC10F8">
      <w:pPr>
        <w:pStyle w:val="aa"/>
      </w:pPr>
      <w:r>
        <w:rPr>
          <w:rStyle w:val="a9"/>
        </w:rPr>
        <w:annotationRef/>
      </w:r>
      <w:r>
        <w:t xml:space="preserve">По-моему, это важный момент. Неверное словоупотребление, поскольку термин "радиальный маршрут" никогда не означал "маршрут с совпадением прямого и обратного пути". Во всяком </w:t>
      </w:r>
      <w:proofErr w:type="gramStart"/>
      <w:r>
        <w:t>случае</w:t>
      </w:r>
      <w:proofErr w:type="gramEnd"/>
      <w:r>
        <w:t xml:space="preserve"> мне найти не удалось. И соответствующего значения у слова "радиальный" тоже нет. </w:t>
      </w:r>
    </w:p>
  </w:comment>
  <w:comment w:id="27" w:author="СБ" w:date="2019-11-16T17:17:00Z" w:initials="С">
    <w:p w:rsidR="008022C6" w:rsidRPr="00621462" w:rsidRDefault="008022C6">
      <w:pPr>
        <w:pStyle w:val="aa"/>
      </w:pPr>
      <w:r>
        <w:rPr>
          <w:rStyle w:val="a9"/>
        </w:rPr>
        <w:annotationRef/>
      </w:r>
      <w:r>
        <w:t>Не стану настаивать.</w:t>
      </w:r>
    </w:p>
  </w:comment>
  <w:comment w:id="29" w:author="Пользователь" w:date="2019-11-16T17:17:00Z" w:initials="П">
    <w:p w:rsidR="008022C6" w:rsidRDefault="008022C6" w:rsidP="00FC10F8">
      <w:pPr>
        <w:pStyle w:val="aa"/>
      </w:pPr>
      <w:r>
        <w:rPr>
          <w:rStyle w:val="a9"/>
        </w:rPr>
        <w:annotationRef/>
      </w:r>
      <w:r>
        <w:t xml:space="preserve">По-моему, тут как раз уместно вставить иллюстрацию – изобразить пример кривой Лоренца для доходов. Иначе не очень понятно. </w:t>
      </w:r>
      <w:proofErr w:type="gramStart"/>
      <w:r>
        <w:t>Но в соответствии с нижеизложенным иллюстрацию можно нарисовать в точности такой же, как с велосипедистом, просто в другой терминологии.</w:t>
      </w:r>
      <w:proofErr w:type="gramEnd"/>
    </w:p>
  </w:comment>
  <w:comment w:id="30" w:author="Пользователь" w:date="2019-11-16T17:17:00Z" w:initials="П">
    <w:p w:rsidR="008022C6" w:rsidRDefault="008022C6" w:rsidP="00FC10F8">
      <w:pPr>
        <w:pStyle w:val="aa"/>
      </w:pPr>
      <w:r>
        <w:rPr>
          <w:rStyle w:val="a9"/>
        </w:rPr>
        <w:annotationRef/>
      </w:r>
      <w:r>
        <w:t xml:space="preserve">И эта фраза будет лучше звучать, если отнести ее </w:t>
      </w:r>
      <w:proofErr w:type="gramStart"/>
      <w:r>
        <w:t>ко</w:t>
      </w:r>
      <w:proofErr w:type="gramEnd"/>
      <w:r>
        <w:t xml:space="preserve"> вставленной иллюстрации с распределением доходов, как предложено выше.</w:t>
      </w:r>
    </w:p>
  </w:comment>
  <w:comment w:id="35" w:author="Пользователь" w:date="2019-11-16T17:17:00Z" w:initials="П">
    <w:p w:rsidR="008022C6" w:rsidRDefault="008022C6" w:rsidP="00FC10F8">
      <w:pPr>
        <w:pStyle w:val="aa"/>
      </w:pPr>
      <w:r>
        <w:rPr>
          <w:rStyle w:val="a9"/>
        </w:rPr>
        <w:annotationRef/>
      </w:r>
      <w:r>
        <w:t xml:space="preserve">Подумав, я решил, что лучше дать честное определение меры. Тем более оно фактически включено в список свойств меры, то не есть хорошо с точки зрения математики. </w:t>
      </w:r>
    </w:p>
  </w:comment>
  <w:comment w:id="83" w:author="Пользователь" w:date="2019-11-16T17:17:00Z" w:initials="П">
    <w:p w:rsidR="008022C6" w:rsidRDefault="008022C6" w:rsidP="00FC10F8">
      <w:pPr>
        <w:pStyle w:val="aa"/>
      </w:pPr>
      <w:r>
        <w:rPr>
          <w:rStyle w:val="a9"/>
        </w:rPr>
        <w:annotationRef/>
      </w:r>
      <w:r>
        <w:t>Все же обычно в определение аддитивности входят непересекающиеся множества. Я бы писал: "Мера объединения двух непересекающихся множеств равна сумме мер этих множеств (</w:t>
      </w:r>
      <w:proofErr w:type="spellStart"/>
      <w:r>
        <w:t>аддитивность</w:t>
      </w:r>
      <w:proofErr w:type="spellEnd"/>
      <w:r>
        <w:t>)". Если для последующих вычислений с картой важна именно эта формула, то дописать и ее – как следствие.</w:t>
      </w:r>
    </w:p>
  </w:comment>
  <w:comment w:id="88" w:author="Пользователь" w:date="2019-11-16T17:17:00Z" w:initials="П">
    <w:p w:rsidR="008022C6" w:rsidRDefault="008022C6" w:rsidP="00FC10F8">
      <w:pPr>
        <w:pStyle w:val="aa"/>
      </w:pPr>
      <w:r>
        <w:rPr>
          <w:rStyle w:val="a9"/>
        </w:rPr>
        <w:annotationRef/>
      </w:r>
      <w:r>
        <w:t xml:space="preserve">В примечании ошибка. </w:t>
      </w:r>
      <w:proofErr w:type="gramStart"/>
      <w:r>
        <w:t>Событие "смерть" не является объединением события "старость", "болезнь" и т.д.</w:t>
      </w:r>
      <w:proofErr w:type="gramEnd"/>
      <w:r>
        <w:t xml:space="preserve"> Оно является объединением событий "смерть от старости", "смерть от болезни" и т.д.</w:t>
      </w:r>
    </w:p>
  </w:comment>
  <w:comment w:id="89" w:author="СБ" w:date="2019-11-16T17:17:00Z" w:initials="С">
    <w:p w:rsidR="008022C6" w:rsidRDefault="008022C6" w:rsidP="00FC10F8">
      <w:pPr>
        <w:pStyle w:val="aa"/>
      </w:pPr>
      <w:r>
        <w:rPr>
          <w:rStyle w:val="a9"/>
        </w:rPr>
        <w:annotationRef/>
      </w:r>
      <w:r>
        <w:t>Исправлено</w:t>
      </w:r>
    </w:p>
  </w:comment>
  <w:comment w:id="90" w:author="СБ" w:date="2019-11-16T17:17:00Z" w:initials="С">
    <w:p w:rsidR="008022C6" w:rsidRDefault="008022C6" w:rsidP="00FC10F8">
      <w:pPr>
        <w:pStyle w:val="aa"/>
      </w:pPr>
      <w:r>
        <w:rPr>
          <w:rStyle w:val="a9"/>
        </w:rPr>
        <w:annotationRef/>
      </w:r>
      <w:r>
        <w:t>Исправлено</w:t>
      </w:r>
    </w:p>
  </w:comment>
  <w:comment w:id="96" w:author="Пользователь" w:date="2019-11-16T17:17:00Z" w:initials="П">
    <w:p w:rsidR="008022C6" w:rsidRDefault="008022C6" w:rsidP="00FC10F8">
      <w:pPr>
        <w:pStyle w:val="aa"/>
      </w:pPr>
      <w:r>
        <w:rPr>
          <w:rStyle w:val="a9"/>
        </w:rPr>
        <w:annotationRef/>
      </w:r>
      <w:r>
        <w:t xml:space="preserve">Наверное, лучше "разделив ее на площадь всей карты </w:t>
      </w:r>
      <w:r>
        <w:rPr>
          <w:lang w:val="en-US"/>
        </w:rPr>
        <w:t>S</w:t>
      </w:r>
      <w:r>
        <w:t>"</w:t>
      </w:r>
    </w:p>
  </w:comment>
  <w:comment w:id="97" w:author="СБ" w:date="2019-11-16T17:17:00Z" w:initials="С">
    <w:p w:rsidR="008022C6" w:rsidRDefault="008022C6" w:rsidP="00FC10F8">
      <w:pPr>
        <w:pStyle w:val="aa"/>
      </w:pPr>
      <w:r>
        <w:rPr>
          <w:rStyle w:val="a9"/>
        </w:rPr>
        <w:annotationRef/>
      </w:r>
      <w:r>
        <w:t>Исправлено</w:t>
      </w:r>
    </w:p>
  </w:comment>
  <w:comment w:id="103" w:author="Пользователь" w:date="2019-11-16T17:17:00Z" w:initials="П">
    <w:p w:rsidR="008022C6" w:rsidRDefault="008022C6" w:rsidP="00FC10F8">
      <w:pPr>
        <w:pStyle w:val="aa"/>
      </w:pPr>
      <w:r>
        <w:rPr>
          <w:rStyle w:val="a9"/>
        </w:rPr>
        <w:annotationRef/>
      </w:r>
      <w:r>
        <w:t xml:space="preserve">Если учесть, что </w:t>
      </w:r>
      <w:proofErr w:type="spellStart"/>
      <w:r>
        <w:t>Мэтьюз</w:t>
      </w:r>
      <w:proofErr w:type="spellEnd"/>
      <w:r>
        <w:t xml:space="preserve"> использует модель человека в виде цилиндра, то странновато видеть его вывод для "</w:t>
      </w:r>
      <w:r>
        <w:rPr>
          <w:lang w:val="en-US"/>
        </w:rPr>
        <w:t>human</w:t>
      </w:r>
      <w:r w:rsidRPr="00287222">
        <w:t>-</w:t>
      </w:r>
      <w:r>
        <w:rPr>
          <w:lang w:val="en-US"/>
        </w:rPr>
        <w:t>like</w:t>
      </w:r>
      <w:r w:rsidRPr="00287222">
        <w:t xml:space="preserve"> </w:t>
      </w:r>
      <w:r>
        <w:rPr>
          <w:lang w:val="en-US"/>
        </w:rPr>
        <w:t>articulation</w:t>
      </w:r>
      <w:r w:rsidRPr="00287222">
        <w:t xml:space="preserve"> </w:t>
      </w:r>
      <w:r>
        <w:rPr>
          <w:lang w:val="en-US"/>
        </w:rPr>
        <w:t>on</w:t>
      </w:r>
      <w:r w:rsidRPr="00287222">
        <w:t xml:space="preserve"> </w:t>
      </w:r>
      <w:r>
        <w:rPr>
          <w:lang w:val="en-US"/>
        </w:rPr>
        <w:t>any</w:t>
      </w:r>
      <w:r w:rsidRPr="00287222">
        <w:t xml:space="preserve"> </w:t>
      </w:r>
      <w:r>
        <w:rPr>
          <w:lang w:val="en-US"/>
        </w:rPr>
        <w:t>planet</w:t>
      </w:r>
      <w:r>
        <w:t xml:space="preserve">". Тем более он определяет предельную высоту 3 метра для человекоподобного существа исключительно по критерию раскалывания черепа при падении двуногих существ. Но те же тираннозавры не заморачивались и росли себе выше 3 метров, будучи такими же двуногими, и вовсе не жаждали падать и разбивать себе голову. </w:t>
      </w:r>
      <w:proofErr w:type="gramStart"/>
      <w:r>
        <w:t>Ладно, это лирическое отступление :). А вот ссылку на оригинал статьи можно дать в сноске.</w:t>
      </w:r>
      <w:proofErr w:type="gramEnd"/>
    </w:p>
    <w:p w:rsidR="008022C6" w:rsidRDefault="008022C6" w:rsidP="00FC10F8">
      <w:pPr>
        <w:pStyle w:val="aa"/>
      </w:pPr>
      <w:r w:rsidRPr="00EA3506">
        <w:t>https://www.researchgate.net/publication/230693562_Tumbling_toast_Murphy%27s_Law_and_the_fundamental_constants</w:t>
      </w:r>
    </w:p>
  </w:comment>
  <w:comment w:id="104" w:author="СБ" w:date="2019-11-16T17:17:00Z" w:initials="С">
    <w:p w:rsidR="008022C6" w:rsidRDefault="008022C6" w:rsidP="00FC10F8">
      <w:pPr>
        <w:pStyle w:val="aa"/>
      </w:pPr>
      <w:r>
        <w:rPr>
          <w:rStyle w:val="a9"/>
        </w:rPr>
        <w:annotationRef/>
      </w:r>
      <w:r>
        <w:t xml:space="preserve">Я не скрываю иронии по отношению к этому выводу и в завершение статьи возвращаюсь к спекулятивности вывода </w:t>
      </w:r>
      <w:proofErr w:type="spellStart"/>
      <w:r>
        <w:t>Мэтьюза</w:t>
      </w:r>
      <w:proofErr w:type="spellEnd"/>
      <w:r>
        <w:t>. Сноску привёл.</w:t>
      </w:r>
    </w:p>
  </w:comment>
  <w:comment w:id="107" w:author="Пользователь" w:date="2019-11-16T17:17:00Z" w:initials="П">
    <w:p w:rsidR="008022C6" w:rsidRDefault="008022C6" w:rsidP="00FC10F8">
      <w:pPr>
        <w:pStyle w:val="aa"/>
      </w:pPr>
      <w:r>
        <w:rPr>
          <w:rStyle w:val="a9"/>
        </w:rPr>
        <w:annotationRef/>
      </w:r>
      <w:r>
        <w:t xml:space="preserve">По смыслу для примера нам нужна случайная величина, не очень удаляющаяся от своего среднего. Предлагаю скорость в час пик. Это мне кажется ближе читателю, чем средний уровень воды. </w:t>
      </w:r>
    </w:p>
  </w:comment>
  <w:comment w:id="108" w:author="СБ" w:date="2019-11-16T17:17:00Z" w:initials="С">
    <w:p w:rsidR="008022C6" w:rsidRPr="002876AF" w:rsidRDefault="008022C6">
      <w:pPr>
        <w:pStyle w:val="aa"/>
      </w:pPr>
      <w:r>
        <w:rPr>
          <w:rStyle w:val="a9"/>
        </w:rPr>
        <w:annotationRef/>
      </w:r>
      <w:r>
        <w:t>Принимаю ваш вариант.</w:t>
      </w:r>
    </w:p>
  </w:comment>
  <w:comment w:id="109" w:author="Пользователь" w:date="2019-11-16T17:17:00Z" w:initials="П">
    <w:p w:rsidR="008022C6" w:rsidRDefault="008022C6" w:rsidP="00FC10F8">
      <w:pPr>
        <w:pStyle w:val="aa"/>
      </w:pPr>
      <w:r>
        <w:rPr>
          <w:rStyle w:val="a9"/>
        </w:rPr>
        <w:annotationRef/>
      </w:r>
      <w:r>
        <w:t xml:space="preserve">Все как-то свалено в кучу получилось. Теория вероятностей и </w:t>
      </w:r>
      <w:proofErr w:type="spellStart"/>
      <w:r>
        <w:t>матстатистика</w:t>
      </w:r>
      <w:proofErr w:type="spellEnd"/>
      <w:r>
        <w:t xml:space="preserve"> на одной странице. А они в каком-то смысле противоположны. В </w:t>
      </w:r>
      <w:proofErr w:type="spellStart"/>
      <w:r>
        <w:t>теорвере</w:t>
      </w:r>
      <w:proofErr w:type="spellEnd"/>
      <w:r>
        <w:t xml:space="preserve"> известно распределение случайной величины, и ищутся вероятности событий. В </w:t>
      </w:r>
      <w:proofErr w:type="spellStart"/>
      <w:r>
        <w:t>матстатистике</w:t>
      </w:r>
      <w:proofErr w:type="spellEnd"/>
      <w:r>
        <w:t xml:space="preserve"> распределение неизвестно, но известны реализации случайной величины, и по ним подбирается распределение. </w:t>
      </w:r>
      <w:proofErr w:type="gramStart"/>
      <w:r>
        <w:t xml:space="preserve">Ну, я понимаю, что места в книге мало, но как-то уж очень быстро переход произошел от распределения к </w:t>
      </w:r>
      <w:proofErr w:type="spellStart"/>
      <w:r>
        <w:t>матстатистике</w:t>
      </w:r>
      <w:proofErr w:type="spellEnd"/>
      <w:r>
        <w:t xml:space="preserve"> :). </w:t>
      </w:r>
      <w:proofErr w:type="gramEnd"/>
    </w:p>
  </w:comment>
  <w:comment w:id="110" w:author="СБ" w:date="2019-11-16T17:17:00Z" w:initials="С">
    <w:p w:rsidR="008022C6" w:rsidRDefault="008022C6" w:rsidP="00FC10F8">
      <w:pPr>
        <w:pStyle w:val="aa"/>
      </w:pPr>
      <w:r>
        <w:rPr>
          <w:rStyle w:val="a9"/>
        </w:rPr>
        <w:annotationRef/>
      </w:r>
      <w:r>
        <w:t>Постарался разобрать кучу.</w:t>
      </w:r>
    </w:p>
  </w:comment>
  <w:comment w:id="113" w:author="СБ" w:date="2019-11-16T17:17:00Z" w:initials="С">
    <w:p w:rsidR="008022C6" w:rsidRDefault="008022C6">
      <w:pPr>
        <w:pStyle w:val="aa"/>
      </w:pPr>
      <w:r>
        <w:rPr>
          <w:rStyle w:val="a9"/>
        </w:rPr>
        <w:annotationRef/>
      </w:r>
      <w:r>
        <w:t>Принимаю</w:t>
      </w:r>
    </w:p>
  </w:comment>
  <w:comment w:id="111" w:author="Пользователь" w:date="2019-11-16T17:17:00Z" w:initials="П">
    <w:p w:rsidR="008022C6" w:rsidRPr="00B42775" w:rsidRDefault="008022C6" w:rsidP="00FC10F8">
      <w:pPr>
        <w:pStyle w:val="aa"/>
      </w:pPr>
      <w:r>
        <w:rPr>
          <w:rStyle w:val="a9"/>
        </w:rPr>
        <w:annotationRef/>
      </w:r>
      <w:r>
        <w:t xml:space="preserve">Фразу придется убрать, поскольку она противоречит выбору </w:t>
      </w:r>
      <w:proofErr w:type="gramStart"/>
      <w:r>
        <w:t>равномерной</w:t>
      </w:r>
      <w:proofErr w:type="gramEnd"/>
      <w:r>
        <w:t xml:space="preserve"> </w:t>
      </w:r>
      <w:proofErr w:type="spellStart"/>
      <w:r>
        <w:t>распределенности</w:t>
      </w:r>
      <w:proofErr w:type="spellEnd"/>
      <w:r>
        <w:t xml:space="preserve"> на </w:t>
      </w:r>
      <w:r w:rsidRPr="00B42775">
        <w:t>[</w:t>
      </w:r>
      <w:r>
        <w:t>3,15</w:t>
      </w:r>
      <w:r w:rsidRPr="00B42775">
        <w:t>]</w:t>
      </w:r>
      <w:r>
        <w:t>.</w:t>
      </w:r>
    </w:p>
  </w:comment>
  <w:comment w:id="114" w:author="Пользователь" w:date="2019-11-16T17:17:00Z" w:initials="П">
    <w:p w:rsidR="008022C6" w:rsidRDefault="008022C6" w:rsidP="00FC10F8">
      <w:pPr>
        <w:pStyle w:val="aa"/>
      </w:pPr>
      <w:r>
        <w:rPr>
          <w:rStyle w:val="a9"/>
        </w:rPr>
        <w:annotationRef/>
      </w:r>
      <w:r>
        <w:t>Может, добавить оборот вроде: "нам для оценки поможет"?</w:t>
      </w:r>
    </w:p>
  </w:comment>
  <w:comment w:id="115" w:author="Пользователь" w:date="2019-11-16T17:17:00Z" w:initials="П">
    <w:p w:rsidR="008022C6" w:rsidRPr="00941611" w:rsidRDefault="008022C6" w:rsidP="00FC10F8">
      <w:pPr>
        <w:pStyle w:val="aa"/>
      </w:pPr>
      <w:r>
        <w:rPr>
          <w:rStyle w:val="a9"/>
        </w:rPr>
        <w:annotationRef/>
      </w:r>
      <w:r>
        <w:t xml:space="preserve">Кстати, действительно мало бросали. </w:t>
      </w:r>
      <w:proofErr w:type="gramStart"/>
      <w:r>
        <w:t xml:space="preserve">Сто – это самый минимум, если исходить из практического правила, что для применения предельных теорем в испытаниях Бернулли нужно </w:t>
      </w:r>
      <w:proofErr w:type="spellStart"/>
      <w:r>
        <w:rPr>
          <w:lang w:val="en-US"/>
        </w:rPr>
        <w:t>npq</w:t>
      </w:r>
      <w:proofErr w:type="spellEnd"/>
      <w:r>
        <w:t xml:space="preserve"> </w:t>
      </w:r>
      <w:r>
        <w:rPr>
          <w:rFonts w:ascii="Times New Roman" w:hAnsi="Times New Roman" w:cs="Times New Roman"/>
        </w:rPr>
        <w:t>≈</w:t>
      </w:r>
      <w:r>
        <w:t xml:space="preserve"> 25 или больше :). </w:t>
      </w:r>
      <w:proofErr w:type="gramEnd"/>
    </w:p>
  </w:comment>
  <w:comment w:id="116" w:author="СБ" w:date="2019-11-16T17:17:00Z" w:initials="С">
    <w:p w:rsidR="008022C6" w:rsidRDefault="008022C6">
      <w:pPr>
        <w:pStyle w:val="aa"/>
      </w:pPr>
      <w:r>
        <w:rPr>
          <w:rStyle w:val="a9"/>
        </w:rPr>
        <w:annotationRef/>
      </w:r>
      <w:r>
        <w:t>Добавил сноску.</w:t>
      </w:r>
    </w:p>
  </w:comment>
  <w:comment w:id="128" w:author="Пользователь" w:date="2019-11-16T17:17:00Z" w:initials="П">
    <w:p w:rsidR="008022C6" w:rsidRDefault="008022C6" w:rsidP="00FC10F8">
      <w:pPr>
        <w:pStyle w:val="aa"/>
      </w:pPr>
      <w:r>
        <w:rPr>
          <w:rStyle w:val="a9"/>
        </w:rPr>
        <w:annotationRef/>
      </w:r>
      <w:r>
        <w:t xml:space="preserve">Я посмотрел в сети цифры. Для масла 920, для пшеничного хлеба и до 400 не дотягивает обычно. Правда, для </w:t>
      </w:r>
      <w:proofErr w:type="gramStart"/>
      <w:r>
        <w:t>ржаного</w:t>
      </w:r>
      <w:proofErr w:type="gramEnd"/>
      <w:r>
        <w:t xml:space="preserve"> как раз примерно вдвое. </w:t>
      </w:r>
    </w:p>
  </w:comment>
  <w:comment w:id="129" w:author="СБ" w:date="2019-11-16T17:17:00Z" w:initials="С">
    <w:p w:rsidR="008022C6" w:rsidRDefault="008022C6" w:rsidP="00FC10F8">
      <w:pPr>
        <w:pStyle w:val="aa"/>
      </w:pPr>
      <w:r>
        <w:rPr>
          <w:rStyle w:val="a9"/>
        </w:rPr>
        <w:annotationRef/>
      </w:r>
      <w:r>
        <w:t>Смягчил фразу</w:t>
      </w:r>
    </w:p>
  </w:comment>
  <w:comment w:id="130" w:author="Пользователь" w:date="2019-11-16T17:17:00Z" w:initials="П">
    <w:p w:rsidR="008022C6" w:rsidRDefault="008022C6" w:rsidP="00FC10F8">
      <w:pPr>
        <w:pStyle w:val="aa"/>
      </w:pPr>
      <w:r>
        <w:rPr>
          <w:rStyle w:val="a9"/>
        </w:rPr>
        <w:annotationRef/>
      </w:r>
      <w:r>
        <w:t>Так наоборот. Если 920 и меньше 400, то больше, чем вдвое. Думаю, что можно написать "примерно" и успокоиться.</w:t>
      </w:r>
    </w:p>
  </w:comment>
  <w:comment w:id="131" w:author="СБ" w:date="2019-11-16T17:17:00Z" w:initials="С">
    <w:p w:rsidR="008022C6" w:rsidRDefault="008022C6">
      <w:pPr>
        <w:pStyle w:val="aa"/>
      </w:pPr>
      <w:r>
        <w:rPr>
          <w:rStyle w:val="a9"/>
        </w:rPr>
        <w:annotationRef/>
      </w:r>
      <w:r>
        <w:t>Принято.</w:t>
      </w:r>
    </w:p>
  </w:comment>
  <w:comment w:id="137" w:author="Пользователь" w:date="2019-11-16T17:17:00Z" w:initials="П">
    <w:p w:rsidR="008022C6" w:rsidRDefault="008022C6" w:rsidP="00FC10F8">
      <w:pPr>
        <w:pStyle w:val="aa"/>
      </w:pPr>
      <w:r>
        <w:rPr>
          <w:rStyle w:val="a9"/>
        </w:rPr>
        <w:annotationRef/>
      </w:r>
      <w:r>
        <w:t xml:space="preserve">Из </w:t>
      </w:r>
      <w:proofErr w:type="gramStart"/>
      <w:r>
        <w:t>написанного</w:t>
      </w:r>
      <w:proofErr w:type="gramEnd"/>
      <w:r>
        <w:t xml:space="preserve"> следует, что экономические законы – это законы природы. Это неверно. Законы природы относятся только к природным явлениям, а не к отношениям людей.</w:t>
      </w:r>
    </w:p>
  </w:comment>
  <w:comment w:id="138" w:author="СБ" w:date="2019-11-16T17:17:00Z" w:initials="С">
    <w:p w:rsidR="008022C6" w:rsidRDefault="008022C6" w:rsidP="00FC10F8">
      <w:pPr>
        <w:pStyle w:val="aa"/>
      </w:pPr>
      <w:r>
        <w:rPr>
          <w:rStyle w:val="a9"/>
        </w:rPr>
        <w:annotationRef/>
      </w:r>
      <w:r>
        <w:t>Имеются в виду не юридические законы, регулирующие экономические системы, а объективные закономерности, присущие экономической действительности. Немного о них говорится и в этой книжке, этим оправдано упоминание экономики.</w:t>
      </w:r>
    </w:p>
  </w:comment>
  <w:comment w:id="139" w:author="Пользователь" w:date="2019-11-16T17:17:00Z" w:initials="П">
    <w:p w:rsidR="008022C6" w:rsidRDefault="008022C6" w:rsidP="00FC10F8">
      <w:pPr>
        <w:pStyle w:val="aa"/>
      </w:pPr>
      <w:r>
        <w:rPr>
          <w:rStyle w:val="a9"/>
        </w:rPr>
        <w:annotationRef/>
      </w:r>
      <w:r>
        <w:t xml:space="preserve">Разумеется, экономические законы я тоже подразумеваю не в юридическом смысле. Я имею в виду, что они не являются законами природы. Это законы человеческих отношений. Условно говоря, закон Коперника – </w:t>
      </w:r>
      <w:proofErr w:type="spellStart"/>
      <w:r>
        <w:t>Грехэма</w:t>
      </w:r>
      <w:proofErr w:type="spellEnd"/>
      <w:r>
        <w:t xml:space="preserve"> (плохие деньги вытесняют хорошие деньги) – экономический закон, но никак не закон природы.</w:t>
      </w:r>
      <w:r w:rsidRPr="00306C14">
        <w:t xml:space="preserve"> </w:t>
      </w:r>
      <w:r>
        <w:t xml:space="preserve">Если взглянуть на примеры экономических законов (закон стоимости, закон конкуренции, закон убывающей отдачи и т.д.), видно, что это совершенно не законы природы: </w:t>
      </w:r>
      <w:r w:rsidRPr="00A4072E">
        <w:t>https://ru.wikipedia.org/wiki/Экономические_законы</w:t>
      </w:r>
    </w:p>
  </w:comment>
  <w:comment w:id="140" w:author="СБ" w:date="2019-11-16T17:17:00Z" w:initials="С">
    <w:p w:rsidR="008022C6" w:rsidRDefault="008022C6">
      <w:pPr>
        <w:pStyle w:val="aa"/>
      </w:pPr>
      <w:r>
        <w:rPr>
          <w:rStyle w:val="a9"/>
        </w:rPr>
        <w:annotationRef/>
      </w:r>
      <w:r>
        <w:t>Постарался смягчить фразу.</w:t>
      </w:r>
    </w:p>
  </w:comment>
  <w:comment w:id="144" w:author="Пользователь" w:date="2019-11-16T17:17:00Z" w:initials="П">
    <w:p w:rsidR="008022C6" w:rsidRDefault="008022C6" w:rsidP="00FC10F8">
      <w:pPr>
        <w:pStyle w:val="aa"/>
      </w:pPr>
      <w:r>
        <w:rPr>
          <w:rStyle w:val="a9"/>
        </w:rPr>
        <w:annotationRef/>
      </w:r>
      <w:r>
        <w:t xml:space="preserve">Что насчет такого примера? Гипотеза: все люди на Земле имеют рост ниже 4 метров. Измеряем встречных: 1,76, 1,82, 1,68, 1,93, 1,85, 1,79, 1,72, 3,99, 1,74 (ну и дальше еще тысяча чисел, неважно). Мы подтвердим нулевую гипотезу. Но ясно, что встреченный человек ростом 3 метра 99 сантиметров одновременно и подтверждает нашу гипотезу, и делает ее менее вероятной. Осталась ли степень нашего незнания на прежнем уровне? </w:t>
      </w:r>
    </w:p>
  </w:comment>
  <w:comment w:id="145" w:author="СБ" w:date="2019-11-16T17:17:00Z" w:initials="С">
    <w:p w:rsidR="008022C6" w:rsidRDefault="008022C6" w:rsidP="00FC10F8">
      <w:pPr>
        <w:pStyle w:val="aa"/>
      </w:pPr>
      <w:r>
        <w:rPr>
          <w:rStyle w:val="a9"/>
        </w:rPr>
        <w:annotationRef/>
      </w:r>
      <w:r>
        <w:t>Формально, в вашем примере мы не узнали чего-то нового по сравнению с высказанным предположением.</w:t>
      </w:r>
    </w:p>
  </w:comment>
  <w:comment w:id="146" w:author="Пользователь" w:date="2019-11-16T17:17:00Z" w:initials="П">
    <w:p w:rsidR="008022C6" w:rsidRDefault="008022C6" w:rsidP="00FC10F8">
      <w:pPr>
        <w:pStyle w:val="aa"/>
      </w:pPr>
      <w:r>
        <w:rPr>
          <w:rStyle w:val="a9"/>
        </w:rPr>
        <w:annotationRef/>
      </w:r>
      <w:r>
        <w:t xml:space="preserve">Странно звучащая фраза. Давайте для демонстрации странности я сформулирую эквивалентное утверждение. Отсутствие доказательств, что </w:t>
      </w:r>
      <w:proofErr w:type="spellStart"/>
      <w:r>
        <w:t>хронокексопутная</w:t>
      </w:r>
      <w:proofErr w:type="spellEnd"/>
      <w:r>
        <w:t xml:space="preserve"> </w:t>
      </w:r>
      <w:proofErr w:type="spellStart"/>
      <w:r>
        <w:t>занзибарменша</w:t>
      </w:r>
      <w:proofErr w:type="spellEnd"/>
      <w:r>
        <w:t xml:space="preserve"> не существует, представляется чем-то, что может увеличить степень нашего знания о ней. </w:t>
      </w:r>
      <w:proofErr w:type="gramStart"/>
      <w:r>
        <w:t xml:space="preserve">Не слишком ли это экстравагантно звучит? :) </w:t>
      </w:r>
      <w:proofErr w:type="gramEnd"/>
    </w:p>
  </w:comment>
  <w:comment w:id="147" w:author="СБ" w:date="2019-11-16T17:17:00Z" w:initials="С">
    <w:p w:rsidR="008022C6" w:rsidRDefault="008022C6" w:rsidP="00FC10F8">
      <w:pPr>
        <w:pStyle w:val="aa"/>
      </w:pPr>
      <w:r>
        <w:rPr>
          <w:rStyle w:val="a9"/>
        </w:rPr>
        <w:annotationRef/>
      </w:r>
      <w:r>
        <w:t xml:space="preserve">Как бы экстравагантно ни звучало это заключение – оно не верно. Тут  я прошу совета у научного редактора: стоит ли добавить пояснение к этому заключению (что уведёт в философию </w:t>
      </w:r>
      <w:proofErr w:type="gramStart"/>
      <w:r>
        <w:t>дальше</w:t>
      </w:r>
      <w:proofErr w:type="gramEnd"/>
      <w:r>
        <w:t xml:space="preserve"> чем мне хотелось бы), или вообще исключить рассмотрение принципа </w:t>
      </w:r>
      <w:proofErr w:type="spellStart"/>
      <w:r>
        <w:t>фальсифицируемости</w:t>
      </w:r>
      <w:proofErr w:type="spellEnd"/>
      <w:r>
        <w:t xml:space="preserve">? </w:t>
      </w:r>
    </w:p>
  </w:comment>
  <w:comment w:id="149" w:author="Пользователь" w:date="2019-11-16T17:17:00Z" w:initials="П">
    <w:p w:rsidR="008022C6" w:rsidRDefault="008022C6" w:rsidP="00FC10F8">
      <w:pPr>
        <w:pStyle w:val="aa"/>
      </w:pPr>
      <w:r>
        <w:rPr>
          <w:rStyle w:val="a9"/>
        </w:rPr>
        <w:annotationRef/>
      </w:r>
      <w:r>
        <w:t xml:space="preserve">Принцип </w:t>
      </w:r>
      <w:proofErr w:type="spellStart"/>
      <w:r>
        <w:t>фальсифицируемости</w:t>
      </w:r>
      <w:proofErr w:type="spellEnd"/>
      <w:r>
        <w:t xml:space="preserve"> полезен, поскольку надо распространять знания. С другой стороны, выше написано, что </w:t>
      </w:r>
      <w:proofErr w:type="spellStart"/>
      <w:r>
        <w:t>фальсифицируемость</w:t>
      </w:r>
      <w:proofErr w:type="spellEnd"/>
      <w:r>
        <w:t xml:space="preserve"> неприложима к математике, но ведь статистика – часть математики. Действительно, он тут не совсем </w:t>
      </w:r>
      <w:proofErr w:type="gramStart"/>
      <w:r>
        <w:t>уместен</w:t>
      </w:r>
      <w:proofErr w:type="gramEnd"/>
      <w:r>
        <w:t xml:space="preserve"> получается, поскольку Поппер говорил о естественных науках, а не о математике. Проще убрать весь критерий. Зеленый абзац в любом случае нехорош.  </w:t>
      </w:r>
    </w:p>
  </w:comment>
  <w:comment w:id="148" w:author="СБ" w:date="2019-11-16T17:17:00Z" w:initials="С">
    <w:p w:rsidR="008022C6" w:rsidRDefault="008022C6">
      <w:pPr>
        <w:pStyle w:val="aa"/>
      </w:pPr>
      <w:r>
        <w:rPr>
          <w:rStyle w:val="a9"/>
        </w:rPr>
        <w:annotationRef/>
      </w:r>
      <w:r>
        <w:t xml:space="preserve">Оставлю рассуждения о принципе </w:t>
      </w:r>
      <w:proofErr w:type="spellStart"/>
      <w:r>
        <w:t>фальсифицируемости</w:t>
      </w:r>
      <w:proofErr w:type="spellEnd"/>
      <w:r>
        <w:t>, пожертвовав сомнительным абзацем.</w:t>
      </w:r>
    </w:p>
  </w:comment>
  <w:comment w:id="153" w:author="Пользователь" w:date="2019-11-16T17:17:00Z" w:initials="П">
    <w:p w:rsidR="008022C6" w:rsidRDefault="008022C6" w:rsidP="00FC10F8">
      <w:pPr>
        <w:pStyle w:val="aa"/>
      </w:pPr>
      <w:r>
        <w:rPr>
          <w:rStyle w:val="a9"/>
        </w:rPr>
        <w:annotationRef/>
      </w:r>
      <w:r>
        <w:t>Не было такого сказано, когда вводили определение группы.</w:t>
      </w:r>
    </w:p>
  </w:comment>
  <w:comment w:id="154" w:author="СБ" w:date="2019-11-16T17:17:00Z" w:initials="С">
    <w:p w:rsidR="008022C6" w:rsidRDefault="008022C6" w:rsidP="00FC10F8">
      <w:pPr>
        <w:pStyle w:val="aa"/>
      </w:pPr>
      <w:r>
        <w:rPr>
          <w:rStyle w:val="a9"/>
        </w:rPr>
        <w:annotationRef/>
      </w:r>
      <w:r>
        <w:t>Есть, свойство 3).</w:t>
      </w:r>
    </w:p>
  </w:comment>
  <w:comment w:id="155" w:author="Пользователь" w:date="2019-11-16T17:17:00Z" w:initials="П">
    <w:p w:rsidR="008022C6" w:rsidRDefault="008022C6" w:rsidP="00FC10F8">
      <w:pPr>
        <w:pStyle w:val="aa"/>
      </w:pPr>
      <w:r>
        <w:rPr>
          <w:rStyle w:val="a9"/>
        </w:rPr>
        <w:annotationRef/>
      </w:r>
      <w:r>
        <w:t xml:space="preserve">Нет. В пункте 3 только единственность, но ничего нет </w:t>
      </w:r>
      <w:proofErr w:type="gramStart"/>
      <w:r>
        <w:t>про</w:t>
      </w:r>
      <w:proofErr w:type="gramEnd"/>
      <w:r>
        <w:t xml:space="preserve"> левый и правый. Если это нужно, добавьте в определение группы.</w:t>
      </w:r>
    </w:p>
  </w:comment>
  <w:comment w:id="156" w:author="Пользователь" w:date="2019-11-16T17:17:00Z" w:initials="П">
    <w:p w:rsidR="008022C6" w:rsidRDefault="008022C6" w:rsidP="00FC10F8">
      <w:pPr>
        <w:pStyle w:val="aa"/>
      </w:pPr>
      <w:r>
        <w:rPr>
          <w:rStyle w:val="a9"/>
        </w:rPr>
        <w:annotationRef/>
      </w:r>
      <w:r>
        <w:t xml:space="preserve">То же самое. Не сказали. Не было ничего раньше про сложение слева и справа. </w:t>
      </w:r>
    </w:p>
  </w:comment>
  <w:comment w:id="158" w:author="СБ" w:date="2019-11-16T17:17:00Z" w:initials="С">
    <w:p w:rsidR="00272FBD" w:rsidRDefault="00272FBD">
      <w:pPr>
        <w:pStyle w:val="aa"/>
      </w:pPr>
      <w:r>
        <w:rPr>
          <w:rStyle w:val="a9"/>
        </w:rPr>
        <w:annotationRef/>
      </w:r>
      <w:r>
        <w:t>Это указано в свойстве 3)</w:t>
      </w:r>
    </w:p>
  </w:comment>
  <w:comment w:id="164" w:author="Пользователь" w:date="2019-11-16T17:17:00Z" w:initials="П">
    <w:p w:rsidR="008022C6" w:rsidRPr="009A3C73" w:rsidRDefault="008022C6" w:rsidP="00FC10F8">
      <w:pPr>
        <w:pStyle w:val="aa"/>
        <w:rPr>
          <w:i/>
        </w:rPr>
      </w:pPr>
      <w:r>
        <w:rPr>
          <w:rStyle w:val="a9"/>
        </w:rPr>
        <w:annotationRef/>
      </w:r>
      <w:r>
        <w:t xml:space="preserve">1) Опечатка в формуле: размерность пространства </w:t>
      </w:r>
      <w:r>
        <w:rPr>
          <w:lang w:val="en-US"/>
        </w:rPr>
        <w:t>m</w:t>
      </w:r>
      <w:r>
        <w:t xml:space="preserve">, а не </w:t>
      </w:r>
      <w:r>
        <w:rPr>
          <w:lang w:val="en-US"/>
        </w:rPr>
        <w:t>d</w:t>
      </w:r>
      <w:r>
        <w:t xml:space="preserve">. 2) В знаменателе нет ошибки? а то для плоскости получается </w:t>
      </w:r>
      <m:oMath>
        <m:r>
          <w:rPr>
            <w:rFonts w:ascii="Cambria Math" w:eastAsia="Cambria Math" w:hAnsi="Cambria Math"/>
            <w:sz w:val="24"/>
            <w:szCs w:val="24"/>
          </w:rPr>
          <m:t>π/2.</m:t>
        </m:r>
      </m:oMath>
      <w:r>
        <w:rPr>
          <w:sz w:val="24"/>
          <w:szCs w:val="24"/>
        </w:rPr>
        <w:t xml:space="preserve"> </w:t>
      </w:r>
    </w:p>
  </w:comment>
  <w:comment w:id="165" w:author="СБ" w:date="2019-11-16T17:17:00Z" w:initials="С">
    <w:p w:rsidR="008022C6" w:rsidRPr="00020EBC" w:rsidRDefault="008022C6" w:rsidP="00FC10F8">
      <w:pPr>
        <w:pStyle w:val="aa"/>
      </w:pPr>
      <w:r>
        <w:rPr>
          <w:rStyle w:val="a9"/>
        </w:rPr>
        <w:annotationRef/>
      </w:r>
      <w:r>
        <w:t>исправлено</w:t>
      </w:r>
    </w:p>
  </w:comment>
  <w:comment w:id="166" w:author="Пользователь" w:date="2019-11-16T17:17:00Z" w:initials="П">
    <w:p w:rsidR="008022C6" w:rsidRDefault="008022C6" w:rsidP="00FC10F8">
      <w:pPr>
        <w:pStyle w:val="aa"/>
      </w:pPr>
      <w:r>
        <w:rPr>
          <w:rStyle w:val="a9"/>
        </w:rPr>
        <w:annotationRef/>
      </w:r>
      <w:r>
        <w:t xml:space="preserve">Все равно не нравится. </w:t>
      </w:r>
    </w:p>
    <w:p w:rsidR="008022C6" w:rsidRPr="00E454A8" w:rsidRDefault="008022C6" w:rsidP="00FC10F8">
      <w:pPr>
        <w:pStyle w:val="aa"/>
        <w:rPr>
          <w:sz w:val="24"/>
          <w:szCs w:val="24"/>
        </w:rPr>
      </w:pPr>
      <w:r>
        <w:t xml:space="preserve">При </w:t>
      </w:r>
      <w:r>
        <w:rPr>
          <w:lang w:val="en-US"/>
        </w:rPr>
        <w:t>m</w:t>
      </w:r>
      <w:r w:rsidRPr="00E454A8">
        <w:t>=2</w:t>
      </w:r>
      <w:r>
        <w:t xml:space="preserve"> получаем </w:t>
      </w:r>
      <m:oMath>
        <m:r>
          <w:rPr>
            <w:rFonts w:ascii="Cambria Math" w:eastAsia="Cambria Math" w:hAnsi="Cambria Math"/>
            <w:sz w:val="24"/>
            <w:szCs w:val="24"/>
          </w:rPr>
          <m:t xml:space="preserve">π/2.  </m:t>
        </m:r>
      </m:oMath>
    </w:p>
    <w:p w:rsidR="008022C6" w:rsidRPr="00E454A8" w:rsidRDefault="008022C6" w:rsidP="00FC10F8">
      <w:pPr>
        <w:pStyle w:val="aa"/>
      </w:pPr>
      <m:oMathPara>
        <m:oMath>
          <m:r>
            <w:rPr>
              <w:rFonts w:ascii="Cambria Math" w:eastAsia="Cambria Math" w:hAnsi="Cambria Math"/>
              <w:sz w:val="24"/>
              <w:szCs w:val="24"/>
            </w:rPr>
            <m:t>Разве так должно быть?</m:t>
          </m:r>
        </m:oMath>
      </m:oMathPara>
    </w:p>
  </w:comment>
  <w:comment w:id="167" w:author="СБ" w:date="2019-11-16T17:17:00Z" w:initials="С">
    <w:p w:rsidR="00EE4CD0" w:rsidRPr="00EE4CD0" w:rsidRDefault="00EE4CD0">
      <w:pPr>
        <w:pStyle w:val="aa"/>
      </w:pPr>
      <w:r>
        <w:rPr>
          <w:rStyle w:val="a9"/>
        </w:rPr>
        <w:annotationRef/>
      </w:r>
      <w:r>
        <w:rPr>
          <w:rStyle w:val="a9"/>
        </w:rPr>
        <w:t>исправлено</w:t>
      </w:r>
    </w:p>
  </w:comment>
  <w:comment w:id="172" w:author="Пользователь" w:date="2019-11-16T17:17:00Z" w:initials="П">
    <w:p w:rsidR="008022C6" w:rsidRDefault="008022C6" w:rsidP="00FC10F8">
      <w:pPr>
        <w:pStyle w:val="aa"/>
      </w:pPr>
      <w:r>
        <w:rPr>
          <w:rStyle w:val="a9"/>
        </w:rPr>
        <w:annotationRef/>
      </w:r>
      <w:r>
        <w:t xml:space="preserve">Хотелось бы </w:t>
      </w:r>
      <w:proofErr w:type="gramStart"/>
      <w:r>
        <w:t>попонятнее</w:t>
      </w:r>
      <w:proofErr w:type="gramEnd"/>
      <w:r>
        <w:t xml:space="preserve"> про </w:t>
      </w:r>
      <w:proofErr w:type="spellStart"/>
      <w:r>
        <w:t>нетранзитивность</w:t>
      </w:r>
      <w:proofErr w:type="spellEnd"/>
      <w:r>
        <w:t xml:space="preserve"> для цветов. Если ограничиваться одной частотой, как сказано выше – тогда есть транзитивность, как у вещественных чисел. Если для характеристики цвета нужно несколько чисел – это многомерность. А в этой фразе многомерность отделена от транзитивности. </w:t>
      </w:r>
    </w:p>
  </w:comment>
  <w:comment w:id="186" w:author="Пользователь" w:date="2019-11-16T17:17:00Z" w:initials="П">
    <w:p w:rsidR="008022C6" w:rsidRDefault="008022C6" w:rsidP="00FC10F8">
      <w:pPr>
        <w:pStyle w:val="aa"/>
      </w:pPr>
      <w:r>
        <w:rPr>
          <w:rStyle w:val="a9"/>
        </w:rPr>
        <w:annotationRef/>
      </w:r>
      <w:r>
        <w:t>Про зацикленность оттенка не понял.</w:t>
      </w:r>
    </w:p>
  </w:comment>
  <w:comment w:id="187" w:author="СБ" w:date="2019-11-16T17:17:00Z" w:initials="С">
    <w:p w:rsidR="008022C6" w:rsidRDefault="008022C6" w:rsidP="00FC10F8">
      <w:pPr>
        <w:pStyle w:val="aa"/>
      </w:pPr>
      <w:r>
        <w:rPr>
          <w:rStyle w:val="a9"/>
        </w:rPr>
        <w:annotationRef/>
      </w:r>
      <w:r>
        <w:t>Несколько развернул пример с цветами.</w:t>
      </w:r>
    </w:p>
  </w:comment>
  <w:comment w:id="188" w:author="СБ" w:date="2019-11-16T17:17:00Z" w:initials="С">
    <w:p w:rsidR="00257DA3" w:rsidRDefault="00257DA3">
      <w:pPr>
        <w:pStyle w:val="aa"/>
      </w:pPr>
      <w:r>
        <w:rPr>
          <w:rStyle w:val="a9"/>
        </w:rPr>
        <w:annotationRef/>
      </w:r>
      <w:r>
        <w:t xml:space="preserve">Исправил «оттенок» на более корректное «тон». </w:t>
      </w:r>
      <w:r w:rsidRPr="00257DA3">
        <w:t>https://en.wikipedia.org/wiki/Hue</w:t>
      </w:r>
    </w:p>
  </w:comment>
  <w:comment w:id="193" w:author="Пользователь" w:date="2019-11-16T17:17:00Z" w:initials="П">
    <w:p w:rsidR="008022C6" w:rsidRDefault="008022C6" w:rsidP="00FC10F8">
      <w:pPr>
        <w:pStyle w:val="aa"/>
      </w:pPr>
      <w:r>
        <w:rPr>
          <w:rStyle w:val="a9"/>
        </w:rPr>
        <w:annotationRef/>
      </w:r>
      <w:r>
        <w:t xml:space="preserve">А тут точно 52 события? На глаз кажется меньше. Сливаться они могут, конечно, но на всякий случай прошу убедиться. </w:t>
      </w:r>
      <w:proofErr w:type="gramStart"/>
      <w:r>
        <w:t xml:space="preserve">Дети любят считать :). </w:t>
      </w:r>
      <w:proofErr w:type="gramEnd"/>
    </w:p>
  </w:comment>
  <w:comment w:id="194" w:author="СБ" w:date="2019-11-16T17:17:00Z" w:initials="С">
    <w:p w:rsidR="00B76663" w:rsidRDefault="00B76663">
      <w:pPr>
        <w:pStyle w:val="aa"/>
      </w:pPr>
      <w:r>
        <w:rPr>
          <w:rStyle w:val="a9"/>
        </w:rPr>
        <w:annotationRef/>
      </w:r>
      <w:r>
        <w:t>Картинка сгенерирована процедурно, но точки, действительно сливаются.</w:t>
      </w:r>
    </w:p>
  </w:comment>
  <w:comment w:id="196" w:author="Пользователь" w:date="2019-11-16T17:17:00Z" w:initials="П">
    <w:p w:rsidR="008022C6" w:rsidRDefault="008022C6" w:rsidP="00FC10F8">
      <w:pPr>
        <w:pStyle w:val="aa"/>
      </w:pPr>
      <w:r>
        <w:rPr>
          <w:rStyle w:val="a9"/>
        </w:rPr>
        <w:annotationRef/>
      </w:r>
      <w:r>
        <w:t>Тут полезно заметить в утешение, что время-то для ухода в минус может потребоваться большое, даже превосходящее время вашей жизни. Но с другой стороны, и для сидения в глубоком минусе с надеждой выйти в плюс это тоже верно.</w:t>
      </w:r>
    </w:p>
  </w:comment>
  <w:comment w:id="197" w:author="Пользователь" w:date="2019-11-16T17:17:00Z" w:initials="П">
    <w:p w:rsidR="008022C6" w:rsidRDefault="008022C6" w:rsidP="00FC10F8">
      <w:pPr>
        <w:pStyle w:val="aa"/>
      </w:pPr>
      <w:r>
        <w:rPr>
          <w:rStyle w:val="a9"/>
        </w:rPr>
        <w:annotationRef/>
      </w:r>
      <w:r>
        <w:t>Непонятно. Вначале же у нас точка 0. Откуда начальное отклонение?</w:t>
      </w:r>
    </w:p>
  </w:comment>
  <w:comment w:id="203" w:author="Пользователь" w:date="2019-11-16T17:17:00Z" w:initials="П">
    <w:p w:rsidR="008022C6" w:rsidRDefault="008022C6" w:rsidP="00FC10F8">
      <w:pPr>
        <w:pStyle w:val="aa"/>
      </w:pPr>
      <w:r>
        <w:rPr>
          <w:rStyle w:val="a9"/>
        </w:rPr>
        <w:annotationRef/>
      </w:r>
      <w:r>
        <w:t xml:space="preserve">Не понял, откуда число четыре. Во-первых, </w:t>
      </w:r>
      <w:proofErr w:type="spellStart"/>
      <w:r>
        <w:t>Матроскин</w:t>
      </w:r>
      <w:proofErr w:type="spellEnd"/>
      <w:r>
        <w:t xml:space="preserve"> и так говорит это при рождении теленка от своей Мурки (а не получает вторую корову). Во-вторых, вроде для числа 4 нужны двое телят от двух коров? В-третьих, родившийся теленок – бык, а не корова (Гаврюша его там звали), поэтому он не может дать телят. </w:t>
      </w:r>
    </w:p>
  </w:comment>
  <w:comment w:id="204" w:author="СБ" w:date="2019-11-16T17:17:00Z" w:initials="С">
    <w:p w:rsidR="00E01F71" w:rsidRDefault="00E01F71">
      <w:pPr>
        <w:pStyle w:val="aa"/>
      </w:pPr>
      <w:r>
        <w:rPr>
          <w:rStyle w:val="a9"/>
        </w:rPr>
        <w:annotationRef/>
      </w:r>
      <w:r>
        <w:t xml:space="preserve">Имеется в виду ожидаемая длительность положительного состояния. Если отклонение увеличить вдвое, то </w:t>
      </w:r>
      <w:proofErr w:type="gramStart"/>
      <w:r>
        <w:t>до</w:t>
      </w:r>
      <w:proofErr w:type="gramEnd"/>
      <w:r>
        <w:t xml:space="preserve"> </w:t>
      </w:r>
      <w:proofErr w:type="gramStart"/>
      <w:r>
        <w:t>ожидаемое</w:t>
      </w:r>
      <w:proofErr w:type="gramEnd"/>
      <w:r>
        <w:t xml:space="preserve"> время уменьшения этого отклонения до нуля станет вчетверо дольше.</w:t>
      </w:r>
    </w:p>
  </w:comment>
  <w:comment w:id="205" w:author="СБ" w:date="2019-11-16T17:17:00Z" w:initials="С">
    <w:p w:rsidR="008022C6" w:rsidRDefault="008022C6" w:rsidP="00FC10F8">
      <w:pPr>
        <w:pStyle w:val="aa"/>
      </w:pPr>
      <w:r>
        <w:rPr>
          <w:rStyle w:val="a9"/>
        </w:rPr>
        <w:annotationRef/>
      </w:r>
      <w:r>
        <w:t>Погорячился.</w:t>
      </w:r>
    </w:p>
  </w:comment>
  <w:comment w:id="206" w:author="Пользователь" w:date="2019-11-16T17:17:00Z" w:initials="П">
    <w:p w:rsidR="008022C6" w:rsidRDefault="008022C6" w:rsidP="00FC10F8">
      <w:pPr>
        <w:pStyle w:val="aa"/>
      </w:pPr>
      <w:r>
        <w:rPr>
          <w:rStyle w:val="a9"/>
        </w:rPr>
        <w:annotationRef/>
      </w:r>
      <w:r>
        <w:t xml:space="preserve">Нехорошо – синяя фраза звучит так, что у распределения Коши нет и медианы, а она у него есть. Впрочем, подозреваю, что и у полученного нами распределения медиана есть. </w:t>
      </w:r>
      <w:proofErr w:type="gramStart"/>
      <w:r>
        <w:t xml:space="preserve">А как иначе? :). </w:t>
      </w:r>
      <w:proofErr w:type="gramEnd"/>
    </w:p>
  </w:comment>
  <w:comment w:id="208" w:author="Пользователь" w:date="2019-11-16T17:17:00Z" w:initials="П">
    <w:p w:rsidR="008022C6" w:rsidRPr="00410583" w:rsidRDefault="008022C6" w:rsidP="00FC10F8">
      <w:pPr>
        <w:pStyle w:val="aa"/>
      </w:pPr>
      <w:r>
        <w:rPr>
          <w:rStyle w:val="a9"/>
        </w:rPr>
        <w:annotationRef/>
      </w:r>
      <w:r>
        <w:t xml:space="preserve">Конечна, ибо площадь под кривой плотности распределения равна 1. Это когда интеграл </w:t>
      </w:r>
      <w:proofErr w:type="spellStart"/>
      <w:r>
        <w:t>домножается</w:t>
      </w:r>
      <w:proofErr w:type="spellEnd"/>
      <w:r>
        <w:t xml:space="preserve"> на </w:t>
      </w:r>
      <w:r>
        <w:rPr>
          <w:lang w:val="en-US"/>
        </w:rPr>
        <w:t>x</w:t>
      </w:r>
      <w:r>
        <w:t xml:space="preserve"> для </w:t>
      </w:r>
      <w:proofErr w:type="spellStart"/>
      <w:r>
        <w:t>матожидания</w:t>
      </w:r>
      <w:proofErr w:type="spellEnd"/>
      <w:r>
        <w:t xml:space="preserve"> и на </w:t>
      </w:r>
      <w:r>
        <w:rPr>
          <w:lang w:val="en-US"/>
        </w:rPr>
        <w:t>x</w:t>
      </w:r>
      <w:r w:rsidRPr="00410583">
        <w:t>2</w:t>
      </w:r>
      <w:r>
        <w:t xml:space="preserve"> для дисперсии – тогда проблемы с бесконечностью площади начинаются.</w:t>
      </w:r>
    </w:p>
  </w:comment>
  <w:comment w:id="209" w:author="СБ" w:date="2019-11-16T17:17:00Z" w:initials="С">
    <w:p w:rsidR="008022C6" w:rsidRDefault="008022C6" w:rsidP="00FC10F8">
      <w:pPr>
        <w:pStyle w:val="aa"/>
      </w:pPr>
      <w:r>
        <w:rPr>
          <w:rStyle w:val="a9"/>
        </w:rPr>
        <w:annotationRef/>
      </w:r>
      <w:r>
        <w:t>Исправил.</w:t>
      </w:r>
    </w:p>
  </w:comment>
  <w:comment w:id="210" w:author="Пользователь" w:date="2019-11-16T17:17:00Z" w:initials="П">
    <w:p w:rsidR="008022C6" w:rsidRDefault="008022C6" w:rsidP="00FC10F8">
      <w:pPr>
        <w:pStyle w:val="aa"/>
      </w:pPr>
      <w:r>
        <w:rPr>
          <w:rStyle w:val="a9"/>
        </w:rPr>
        <w:annotationRef/>
      </w:r>
      <w:r>
        <w:t xml:space="preserve">Нет, плохо звучит. Мы не умножаем плотность случайной величины на саму случайную величину. </w:t>
      </w:r>
    </w:p>
  </w:comment>
  <w:comment w:id="211" w:author="СБ" w:date="2019-11-16T17:17:00Z" w:initials="С">
    <w:p w:rsidR="00E01F71" w:rsidRDefault="00E01F71">
      <w:pPr>
        <w:pStyle w:val="aa"/>
      </w:pPr>
      <w:r>
        <w:rPr>
          <w:rStyle w:val="a9"/>
        </w:rPr>
        <w:annotationRef/>
      </w:r>
      <w:proofErr w:type="gramStart"/>
      <w:r>
        <w:t>Согласен</w:t>
      </w:r>
      <w:proofErr w:type="gramEnd"/>
      <w:r>
        <w:t xml:space="preserve"> удалить эту фразу, заменив менее конкретной.</w:t>
      </w:r>
    </w:p>
  </w:comment>
  <w:comment w:id="212" w:author="Пользователь" w:date="2019-11-16T17:17:00Z" w:initials="П">
    <w:p w:rsidR="008022C6" w:rsidRDefault="008022C6" w:rsidP="00FC10F8">
      <w:pPr>
        <w:pStyle w:val="aa"/>
      </w:pPr>
      <w:r>
        <w:rPr>
          <w:rStyle w:val="a9"/>
        </w:rPr>
        <w:annotationRef/>
      </w:r>
      <w:r>
        <w:t xml:space="preserve">Эта фраза мне кажется лишней. Это вроде сдвиг точки отсчета (сдвиг всей кривой вверх или вниз), а не усреднение. </w:t>
      </w:r>
    </w:p>
  </w:comment>
  <w:comment w:id="213" w:author="СБ" w:date="2019-11-16T17:17:00Z" w:initials="С">
    <w:p w:rsidR="00C8348F" w:rsidRDefault="00C8348F">
      <w:pPr>
        <w:pStyle w:val="aa"/>
      </w:pPr>
      <w:r>
        <w:rPr>
          <w:rStyle w:val="a9"/>
        </w:rPr>
        <w:annotationRef/>
      </w:r>
      <w:r>
        <w:t>Предлагаю пока оставить её, передав вопрос о её уместности на усмотрение художественного редактора.</w:t>
      </w:r>
    </w:p>
  </w:comment>
  <w:comment w:id="218" w:author="Пользователь" w:date="2019-11-16T17:17:00Z" w:initials="П">
    <w:p w:rsidR="008022C6" w:rsidRDefault="008022C6" w:rsidP="00FC10F8">
      <w:pPr>
        <w:pStyle w:val="aa"/>
      </w:pPr>
      <w:r>
        <w:rPr>
          <w:rStyle w:val="a9"/>
        </w:rPr>
        <w:annotationRef/>
      </w:r>
      <w:r>
        <w:t xml:space="preserve">Думаю, что тут читателям небезынтересно будет узнать, что Андрей Андреевич Марков изначально предложил понятие цепи, исследуя сочетания гласных и согласных в тексте романа "Евгений Онегин".  Его доклад назывался: "Пример статистического исследования над текстом “Евгения Онегина”, иллюстрирующий связь испытаний в цепь" Если захотите пару слов добавить об этом, вот полезная ссылка: </w:t>
      </w:r>
      <w:r w:rsidRPr="00082D51">
        <w:t>https://rvb.ru/soft/articles/eonegin_1913.htm</w:t>
      </w:r>
      <w:r>
        <w:t xml:space="preserve"> </w:t>
      </w:r>
    </w:p>
  </w:comment>
  <w:comment w:id="250" w:author="Пользователь" w:date="2019-11-16T17:17:00Z" w:initials="П">
    <w:p w:rsidR="008022C6" w:rsidRPr="00BE618B" w:rsidRDefault="008022C6" w:rsidP="00FC10F8">
      <w:pPr>
        <w:pStyle w:val="aa"/>
      </w:pPr>
      <w:r>
        <w:rPr>
          <w:rStyle w:val="a9"/>
        </w:rPr>
        <w:annotationRef/>
      </w:r>
      <w:r w:rsidRPr="00BE618B">
        <w:t>Непонятно все равно. Выше написано: "</w:t>
      </w:r>
      <w:r w:rsidRPr="00BE618B">
        <w:rPr>
          <w:rFonts w:eastAsia="Times New Roman"/>
          <w:highlight w:val="white"/>
        </w:rPr>
        <w:t xml:space="preserve">мы получим поток нетерпеливых клиентов </w:t>
      </w:r>
      <m:oMath>
        <m:r>
          <w:rPr>
            <w:rFonts w:ascii="Cambria Math" w:eastAsia="Cambria Math" w:hAnsi="Cambria Math"/>
          </w:rPr>
          <m:t>ελ</m:t>
        </m:r>
      </m:oMath>
      <w:r w:rsidRPr="00BE618B">
        <w:rPr>
          <w:rFonts w:eastAsia="Times New Roman"/>
          <w:highlight w:val="white"/>
        </w:rPr>
        <w:t xml:space="preserve"> и поток обычных клиентов </w:t>
      </w:r>
      <m:oMath>
        <m:d>
          <m:dPr>
            <m:ctrlPr>
              <w:rPr>
                <w:rFonts w:ascii="Cambria Math" w:eastAsia="Cambria Math" w:hAnsi="Cambria Math"/>
              </w:rPr>
            </m:ctrlPr>
          </m:dPr>
          <m:e>
            <m:r>
              <w:rPr>
                <w:rFonts w:ascii="Cambria Math" w:eastAsia="Cambria Math" w:hAnsi="Cambria Math"/>
              </w:rPr>
              <m:t>1-ε</m:t>
            </m:r>
          </m:e>
        </m:d>
        <m:r>
          <w:rPr>
            <w:rFonts w:ascii="Cambria Math" w:eastAsia="Cambria Math" w:hAnsi="Cambria Math"/>
          </w:rPr>
          <m:t>λ</m:t>
        </m:r>
      </m:oMath>
      <w:r w:rsidRPr="00BE618B">
        <w:rPr>
          <w:rFonts w:eastAsia="Times New Roman"/>
          <w:highlight w:val="white"/>
        </w:rPr>
        <w:t xml:space="preserve">".  </w:t>
      </w:r>
      <w:r w:rsidRPr="00BE618B">
        <w:t xml:space="preserve">При </w:t>
      </w:r>
      <m:oMath>
        <m:r>
          <w:rPr>
            <w:rFonts w:ascii="Cambria Math" w:hAnsi="Cambria Math"/>
          </w:rPr>
          <m:t>ε</m:t>
        </m:r>
        <m:r>
          <w:rPr>
            <w:rFonts w:ascii="Cambria Math" w:eastAsia="Cambria Math" w:hAnsi="Cambria Math"/>
          </w:rPr>
          <m:t xml:space="preserve">=1 </m:t>
        </m:r>
      </m:oMath>
      <w:r w:rsidRPr="00BE618B">
        <w:t>поток нетерпеливых</w:t>
      </w:r>
      <w:r>
        <w:t xml:space="preserve"> будет</w:t>
      </w:r>
      <w:r w:rsidRPr="00BE618B">
        <w:t xml:space="preserve"> </w:t>
      </w:r>
      <m:oMath>
        <m:r>
          <w:rPr>
            <w:rFonts w:ascii="Cambria Math" w:eastAsia="Cambria Math" w:hAnsi="Cambria Math"/>
          </w:rPr>
          <m:t xml:space="preserve">λ, а поток рядовых </m:t>
        </m:r>
      </m:oMath>
      <w:r>
        <w:t xml:space="preserve">0. Их просто нет. И как тогда у них вычислено время ожидания? </w:t>
      </w:r>
    </w:p>
  </w:comment>
  <w:comment w:id="251" w:author="СБ" w:date="2019-11-16T17:17:00Z" w:initials="С">
    <w:p w:rsidR="00925CA6" w:rsidRDefault="00925CA6">
      <w:pPr>
        <w:pStyle w:val="aa"/>
      </w:pPr>
      <w:r>
        <w:rPr>
          <w:rStyle w:val="a9"/>
        </w:rPr>
        <w:annotationRef/>
      </w:r>
      <w:r>
        <w:t>Речь идёт о пределе, исправил.</w:t>
      </w:r>
    </w:p>
  </w:comment>
  <w:comment w:id="266" w:author="СБ" w:date="2019-11-16T17:17:00Z" w:initials="С">
    <w:p w:rsidR="008022C6" w:rsidRDefault="008022C6" w:rsidP="00FC10F8">
      <w:pPr>
        <w:pStyle w:val="aa"/>
      </w:pPr>
      <w:r>
        <w:rPr>
          <w:rStyle w:val="a9"/>
        </w:rPr>
        <w:annotationRef/>
      </w:r>
      <w:r>
        <w:t>Я рад отказаться от этого сомнительного «права», воспользовавшись эрудицией научного редактора! Хорошо бы привести ссылку на описание этого распределения.</w:t>
      </w:r>
    </w:p>
  </w:comment>
  <w:comment w:id="267" w:author="Пользователь" w:date="2019-11-16T17:17:00Z" w:initials="П">
    <w:p w:rsidR="008022C6" w:rsidRPr="009F3C3E" w:rsidRDefault="008022C6" w:rsidP="00FC10F8">
      <w:pPr>
        <w:rPr>
          <w:rFonts w:ascii="Times New Roman" w:eastAsia="Times New Roman" w:hAnsi="Times New Roman" w:cs="Times New Roman"/>
          <w:sz w:val="24"/>
          <w:szCs w:val="24"/>
        </w:rPr>
      </w:pPr>
      <w:r>
        <w:rPr>
          <w:rStyle w:val="a9"/>
        </w:rPr>
        <w:annotationRef/>
      </w:r>
      <w:r>
        <w:rPr>
          <w:rFonts w:ascii="Times New Roman" w:eastAsia="Times New Roman" w:hAnsi="Times New Roman" w:cs="Times New Roman"/>
          <w:sz w:val="24"/>
          <w:szCs w:val="24"/>
        </w:rPr>
        <w:t>У</w:t>
      </w:r>
      <w:r w:rsidRPr="009F3C3E">
        <w:rPr>
          <w:rFonts w:ascii="Times New Roman" w:eastAsia="Times New Roman" w:hAnsi="Times New Roman" w:cs="Times New Roman"/>
          <w:sz w:val="24"/>
          <w:szCs w:val="24"/>
        </w:rPr>
        <w:t xml:space="preserve">вы, это не моя эрудиция. О распределении с числами Стирлинга, которое появляется в теории рекордов, сообщил мне крупнейший специалист по теории рекордов профессор Валерий Борисович </w:t>
      </w:r>
      <w:proofErr w:type="spellStart"/>
      <w:r w:rsidRPr="009F3C3E">
        <w:rPr>
          <w:rFonts w:ascii="Times New Roman" w:eastAsia="Times New Roman" w:hAnsi="Times New Roman" w:cs="Times New Roman"/>
          <w:sz w:val="24"/>
          <w:szCs w:val="24"/>
        </w:rPr>
        <w:t>Невзоров</w:t>
      </w:r>
      <w:proofErr w:type="spellEnd"/>
      <w:r w:rsidRPr="009F3C3E">
        <w:rPr>
          <w:rFonts w:ascii="Times New Roman" w:eastAsia="Times New Roman" w:hAnsi="Times New Roman" w:cs="Times New Roman"/>
          <w:sz w:val="24"/>
          <w:szCs w:val="24"/>
        </w:rPr>
        <w:t xml:space="preserve">. </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Он прислал три ссылки на работы, где эта формула выводится. </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С моей точки зрения логичнее всего дать ссылку на третью работу, тем более что в названии числа Стирлинга упоминаются. </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Соответственно, полагаю, что вместе с этой ссылкой неплохо вставить в сноску фразу примерно такого содержания: </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p>
    <w:p w:rsidR="008022C6" w:rsidRPr="009F3C3E" w:rsidRDefault="008022C6" w:rsidP="00FC10F8">
      <w:pPr>
        <w:spacing w:line="240" w:lineRule="auto"/>
        <w:rPr>
          <w:rFonts w:ascii="Times New Roman" w:eastAsia="Times New Roman" w:hAnsi="Times New Roman" w:cs="Times New Roman"/>
          <w:sz w:val="24"/>
          <w:szCs w:val="24"/>
        </w:rPr>
      </w:pPr>
    </w:p>
    <w:p w:rsidR="008022C6" w:rsidRPr="009F3C3E" w:rsidRDefault="008022C6" w:rsidP="00FC10F8">
      <w:pPr>
        <w:spacing w:line="240" w:lineRule="auto"/>
        <w:rPr>
          <w:rFonts w:ascii="Times New Roman" w:eastAsia="Times New Roman" w:hAnsi="Times New Roman" w:cs="Times New Roman"/>
          <w:sz w:val="24"/>
          <w:szCs w:val="24"/>
          <w:lang w:val="en-US"/>
        </w:rPr>
      </w:pPr>
      <w:r w:rsidRPr="009F3C3E">
        <w:rPr>
          <w:rFonts w:ascii="Times New Roman" w:eastAsia="Times New Roman" w:hAnsi="Times New Roman" w:cs="Times New Roman"/>
          <w:sz w:val="24"/>
          <w:szCs w:val="24"/>
          <w:lang w:val="en-US"/>
        </w:rPr>
        <w:t>1).</w:t>
      </w:r>
    </w:p>
    <w:p w:rsidR="008022C6" w:rsidRPr="009F3C3E" w:rsidRDefault="008022C6" w:rsidP="00FC10F8">
      <w:pPr>
        <w:spacing w:line="240" w:lineRule="auto"/>
        <w:rPr>
          <w:rFonts w:ascii="Times New Roman" w:eastAsia="Times New Roman" w:hAnsi="Times New Roman" w:cs="Times New Roman"/>
          <w:sz w:val="24"/>
          <w:szCs w:val="24"/>
        </w:rPr>
      </w:pPr>
      <w:proofErr w:type="spellStart"/>
      <w:r w:rsidRPr="009F3C3E">
        <w:rPr>
          <w:rFonts w:ascii="Times New Roman" w:eastAsia="Times New Roman" w:hAnsi="Times New Roman" w:cs="Times New Roman"/>
          <w:sz w:val="24"/>
          <w:szCs w:val="24"/>
          <w:lang w:val="en-US"/>
        </w:rPr>
        <w:t>M.Ahsanullah</w:t>
      </w:r>
      <w:proofErr w:type="spellEnd"/>
      <w:r w:rsidRPr="009F3C3E">
        <w:rPr>
          <w:rFonts w:ascii="Times New Roman" w:eastAsia="Times New Roman" w:hAnsi="Times New Roman" w:cs="Times New Roman"/>
          <w:sz w:val="24"/>
          <w:szCs w:val="24"/>
          <w:lang w:val="en-US"/>
        </w:rPr>
        <w:t xml:space="preserve">, V.B. </w:t>
      </w:r>
      <w:proofErr w:type="spellStart"/>
      <w:r w:rsidRPr="009F3C3E">
        <w:rPr>
          <w:rFonts w:ascii="Times New Roman" w:eastAsia="Times New Roman" w:hAnsi="Times New Roman" w:cs="Times New Roman"/>
          <w:sz w:val="24"/>
          <w:szCs w:val="24"/>
          <w:lang w:val="en-US"/>
        </w:rPr>
        <w:t>Nevzorov</w:t>
      </w:r>
      <w:proofErr w:type="spellEnd"/>
      <w:r w:rsidRPr="009F3C3E">
        <w:rPr>
          <w:rFonts w:ascii="Times New Roman" w:eastAsia="Times New Roman" w:hAnsi="Times New Roman" w:cs="Times New Roman"/>
          <w:sz w:val="24"/>
          <w:szCs w:val="24"/>
          <w:lang w:val="en-US"/>
        </w:rPr>
        <w:t xml:space="preserve"> (2015) Records via Probability Theory. </w:t>
      </w:r>
      <w:proofErr w:type="spellStart"/>
      <w:r w:rsidRPr="009F3C3E">
        <w:rPr>
          <w:rFonts w:ascii="Times New Roman" w:eastAsia="Times New Roman" w:hAnsi="Times New Roman" w:cs="Times New Roman"/>
          <w:sz w:val="24"/>
          <w:szCs w:val="24"/>
        </w:rPr>
        <w:t>Atlantis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Studies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in</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Probability</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and</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Statistics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Pp</w:t>
      </w:r>
      <w:proofErr w:type="spellEnd"/>
      <w:r w:rsidRPr="009F3C3E">
        <w:rPr>
          <w:rFonts w:ascii="Times New Roman" w:eastAsia="Times New Roman" w:hAnsi="Times New Roman" w:cs="Times New Roman"/>
          <w:sz w:val="24"/>
          <w:szCs w:val="24"/>
        </w:rPr>
        <w:t>. 50, 60-61.</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(На стр. 50 предложена задача </w:t>
      </w:r>
      <w:proofErr w:type="gramStart"/>
      <w:r w:rsidRPr="009F3C3E">
        <w:rPr>
          <w:rFonts w:ascii="Times New Roman" w:eastAsia="Times New Roman" w:hAnsi="Times New Roman" w:cs="Times New Roman"/>
          <w:sz w:val="24"/>
          <w:szCs w:val="24"/>
        </w:rPr>
        <w:t>получить</w:t>
      </w:r>
      <w:proofErr w:type="gramEnd"/>
      <w:r w:rsidRPr="009F3C3E">
        <w:rPr>
          <w:rFonts w:ascii="Times New Roman" w:eastAsia="Times New Roman" w:hAnsi="Times New Roman" w:cs="Times New Roman"/>
          <w:sz w:val="24"/>
          <w:szCs w:val="24"/>
        </w:rPr>
        <w:t xml:space="preserve"> такое равенство (</w:t>
      </w:r>
      <w:proofErr w:type="spellStart"/>
      <w:r w:rsidRPr="009F3C3E">
        <w:rPr>
          <w:rFonts w:ascii="Times New Roman" w:eastAsia="Times New Roman" w:hAnsi="Times New Roman" w:cs="Times New Roman"/>
          <w:sz w:val="24"/>
          <w:szCs w:val="24"/>
        </w:rPr>
        <w:t>Exercise</w:t>
      </w:r>
      <w:proofErr w:type="spellEnd"/>
      <w:r w:rsidRPr="009F3C3E">
        <w:rPr>
          <w:rFonts w:ascii="Times New Roman" w:eastAsia="Times New Roman" w:hAnsi="Times New Roman" w:cs="Times New Roman"/>
          <w:sz w:val="24"/>
          <w:szCs w:val="24"/>
        </w:rPr>
        <w:t xml:space="preserve"> 3.3.3), а на стр. 60-61 дано ее решение).</w:t>
      </w:r>
    </w:p>
    <w:p w:rsidR="008022C6" w:rsidRPr="009F3C3E" w:rsidRDefault="008022C6" w:rsidP="00FC10F8">
      <w:pPr>
        <w:spacing w:line="240" w:lineRule="auto"/>
        <w:rPr>
          <w:rFonts w:ascii="Times New Roman" w:eastAsia="Times New Roman" w:hAnsi="Times New Roman" w:cs="Times New Roman"/>
          <w:sz w:val="24"/>
          <w:szCs w:val="24"/>
        </w:rPr>
      </w:pP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2).</w:t>
      </w:r>
    </w:p>
    <w:p w:rsidR="008022C6" w:rsidRPr="009F3C3E" w:rsidRDefault="008022C6" w:rsidP="00FC10F8">
      <w:pPr>
        <w:spacing w:line="240" w:lineRule="auto"/>
        <w:rPr>
          <w:rFonts w:ascii="Times New Roman" w:eastAsia="Times New Roman" w:hAnsi="Times New Roman" w:cs="Times New Roman"/>
          <w:sz w:val="24"/>
          <w:szCs w:val="24"/>
        </w:rPr>
      </w:pPr>
      <w:proofErr w:type="spellStart"/>
      <w:r w:rsidRPr="009F3C3E">
        <w:rPr>
          <w:rFonts w:ascii="Times New Roman" w:eastAsia="Times New Roman" w:hAnsi="Times New Roman" w:cs="Times New Roman"/>
          <w:sz w:val="24"/>
          <w:szCs w:val="24"/>
        </w:rPr>
        <w:t>Невзоров</w:t>
      </w:r>
      <w:proofErr w:type="spellEnd"/>
      <w:r w:rsidRPr="009F3C3E">
        <w:rPr>
          <w:rFonts w:ascii="Times New Roman" w:eastAsia="Times New Roman" w:hAnsi="Times New Roman" w:cs="Times New Roman"/>
          <w:sz w:val="24"/>
          <w:szCs w:val="24"/>
        </w:rPr>
        <w:t xml:space="preserve"> В.Б. (2000) Рекорды. Математическая теория. Москва. Фазис. Стр. 94. </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(Тут есть эта формула и ее получение)</w:t>
      </w:r>
    </w:p>
    <w:p w:rsidR="008022C6" w:rsidRPr="009F3C3E" w:rsidRDefault="008022C6" w:rsidP="00FC10F8">
      <w:pPr>
        <w:spacing w:line="240" w:lineRule="auto"/>
        <w:rPr>
          <w:rFonts w:ascii="Times New Roman" w:eastAsia="Times New Roman" w:hAnsi="Times New Roman" w:cs="Times New Roman"/>
          <w:sz w:val="24"/>
          <w:szCs w:val="24"/>
        </w:rPr>
      </w:pP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3).</w:t>
      </w:r>
    </w:p>
    <w:p w:rsidR="008022C6" w:rsidRPr="009F3C3E" w:rsidRDefault="008022C6" w:rsidP="00FC10F8">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Исходная публикация, где эта формула есть:</w:t>
      </w:r>
    </w:p>
    <w:p w:rsidR="008022C6" w:rsidRPr="00E4643A" w:rsidRDefault="008022C6" w:rsidP="00FC10F8">
      <w:pPr>
        <w:spacing w:line="240" w:lineRule="auto"/>
        <w:rPr>
          <w:rFonts w:ascii="Times New Roman" w:eastAsia="Times New Roman" w:hAnsi="Times New Roman" w:cs="Times New Roman"/>
          <w:sz w:val="24"/>
          <w:szCs w:val="24"/>
          <w:lang w:val="en-US"/>
        </w:rPr>
      </w:pPr>
      <w:proofErr w:type="spellStart"/>
      <w:r w:rsidRPr="009F3C3E">
        <w:rPr>
          <w:rFonts w:ascii="Times New Roman" w:eastAsia="Times New Roman" w:hAnsi="Times New Roman" w:cs="Times New Roman"/>
          <w:sz w:val="24"/>
          <w:szCs w:val="24"/>
          <w:lang w:val="en-US"/>
        </w:rPr>
        <w:t>Balakrishnan</w:t>
      </w:r>
      <w:proofErr w:type="spellEnd"/>
      <w:r w:rsidRPr="009F3C3E">
        <w:rPr>
          <w:rFonts w:ascii="Times New Roman" w:eastAsia="Times New Roman" w:hAnsi="Times New Roman" w:cs="Times New Roman"/>
          <w:sz w:val="24"/>
          <w:szCs w:val="24"/>
          <w:lang w:val="en-US"/>
        </w:rPr>
        <w:t xml:space="preserve"> N., </w:t>
      </w:r>
      <w:proofErr w:type="spellStart"/>
      <w:r w:rsidRPr="009F3C3E">
        <w:rPr>
          <w:rFonts w:ascii="Times New Roman" w:eastAsia="Times New Roman" w:hAnsi="Times New Roman" w:cs="Times New Roman"/>
          <w:sz w:val="24"/>
          <w:szCs w:val="24"/>
          <w:lang w:val="en-US"/>
        </w:rPr>
        <w:t>Nevzorov</w:t>
      </w:r>
      <w:proofErr w:type="spellEnd"/>
      <w:r w:rsidRPr="009F3C3E">
        <w:rPr>
          <w:rFonts w:ascii="Times New Roman" w:eastAsia="Times New Roman" w:hAnsi="Times New Roman" w:cs="Times New Roman"/>
          <w:sz w:val="24"/>
          <w:szCs w:val="24"/>
          <w:lang w:val="en-US"/>
        </w:rPr>
        <w:t xml:space="preserve"> V.B. (1997) </w:t>
      </w:r>
      <w:proofErr w:type="spellStart"/>
      <w:r w:rsidRPr="009F3C3E">
        <w:rPr>
          <w:rFonts w:ascii="Times New Roman" w:eastAsia="Times New Roman" w:hAnsi="Times New Roman" w:cs="Times New Roman"/>
          <w:sz w:val="24"/>
          <w:szCs w:val="24"/>
          <w:lang w:val="en-US"/>
        </w:rPr>
        <w:t>Stirling</w:t>
      </w:r>
      <w:proofErr w:type="spellEnd"/>
      <w:r w:rsidRPr="009F3C3E">
        <w:rPr>
          <w:rFonts w:ascii="Times New Roman" w:eastAsia="Times New Roman" w:hAnsi="Times New Roman" w:cs="Times New Roman"/>
          <w:sz w:val="24"/>
          <w:szCs w:val="24"/>
          <w:lang w:val="en-US"/>
        </w:rPr>
        <w:t xml:space="preserve"> numbers and records. 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 xml:space="preserve">Editor: </w:t>
      </w:r>
      <w:proofErr w:type="spellStart"/>
      <w:r w:rsidRPr="00E4643A">
        <w:rPr>
          <w:rFonts w:ascii="Times New Roman" w:eastAsia="Times New Roman" w:hAnsi="Times New Roman" w:cs="Times New Roman"/>
          <w:sz w:val="24"/>
          <w:szCs w:val="24"/>
          <w:lang w:val="en-US"/>
        </w:rPr>
        <w:t>N.Balakrishnan</w:t>
      </w:r>
      <w:proofErr w:type="spellEnd"/>
      <w:r w:rsidRPr="00E4643A">
        <w:rPr>
          <w:rFonts w:ascii="Times New Roman" w:eastAsia="Times New Roman" w:hAnsi="Times New Roman" w:cs="Times New Roman"/>
          <w:sz w:val="24"/>
          <w:szCs w:val="24"/>
          <w:lang w:val="en-US"/>
        </w:rPr>
        <w:t xml:space="preserve">, </w:t>
      </w:r>
      <w:proofErr w:type="spellStart"/>
      <w:r w:rsidRPr="00E4643A">
        <w:rPr>
          <w:rFonts w:ascii="Times New Roman" w:eastAsia="Times New Roman" w:hAnsi="Times New Roman" w:cs="Times New Roman"/>
          <w:sz w:val="24"/>
          <w:szCs w:val="24"/>
          <w:lang w:val="en-US"/>
        </w:rPr>
        <w:t>Birkhauser</w:t>
      </w:r>
      <w:proofErr w:type="spellEnd"/>
      <w:r w:rsidRPr="00E4643A">
        <w:rPr>
          <w:rFonts w:ascii="Times New Roman" w:eastAsia="Times New Roman" w:hAnsi="Times New Roman" w:cs="Times New Roman"/>
          <w:sz w:val="24"/>
          <w:szCs w:val="24"/>
          <w:lang w:val="en-US"/>
        </w:rPr>
        <w:t>, Boston, pp.189-200.</w:t>
      </w:r>
    </w:p>
    <w:p w:rsidR="008022C6" w:rsidRPr="00E4643A" w:rsidRDefault="008022C6" w:rsidP="00FC10F8">
      <w:pPr>
        <w:pStyle w:val="aa"/>
        <w:rPr>
          <w:lang w:val="en-US"/>
        </w:rPr>
      </w:pPr>
    </w:p>
  </w:comment>
  <w:comment w:id="274" w:author="Пользователь" w:date="2019-11-16T17:17:00Z" w:initials="П">
    <w:p w:rsidR="008022C6" w:rsidRDefault="008022C6" w:rsidP="00FC10F8">
      <w:pPr>
        <w:pStyle w:val="aa"/>
      </w:pPr>
      <w:r>
        <w:rPr>
          <w:rStyle w:val="a9"/>
        </w:rPr>
        <w:annotationRef/>
      </w:r>
      <w:r>
        <w:t xml:space="preserve">А вот не понял насчет сходимости к </w:t>
      </w:r>
      <w:proofErr w:type="gramStart"/>
      <w:r>
        <w:t>нормальному</w:t>
      </w:r>
      <w:proofErr w:type="gramEnd"/>
      <w:r>
        <w:t>. Почему она есть, и зачем вообще тут это упоминать. Может, проще вообще зеленую фразу убрать.</w:t>
      </w:r>
    </w:p>
  </w:comment>
  <w:comment w:id="275" w:author="СБ" w:date="2019-11-16T17:17:00Z" w:initials="С">
    <w:p w:rsidR="000B521B" w:rsidRDefault="000B521B">
      <w:pPr>
        <w:pStyle w:val="aa"/>
      </w:pPr>
      <w:r>
        <w:rPr>
          <w:rStyle w:val="a9"/>
        </w:rPr>
        <w:annotationRef/>
      </w:r>
      <w:proofErr w:type="gramStart"/>
      <w:r>
        <w:t>Согласен</w:t>
      </w:r>
      <w:proofErr w:type="gramEnd"/>
      <w:r>
        <w:t xml:space="preserve"> удалить её.</w:t>
      </w:r>
    </w:p>
  </w:comment>
  <w:comment w:id="281" w:author="Пользователь" w:date="2019-11-16T17:17:00Z" w:initials="П">
    <w:p w:rsidR="008022C6" w:rsidRDefault="008022C6" w:rsidP="00FC10F8">
      <w:pPr>
        <w:pStyle w:val="aa"/>
      </w:pPr>
      <w:r>
        <w:rPr>
          <w:rStyle w:val="a9"/>
        </w:rPr>
        <w:annotationRef/>
      </w:r>
      <w:r>
        <w:t>Тут стоит объяснить, что такое число 200 во всех дальнейших диаграммах.</w:t>
      </w:r>
    </w:p>
  </w:comment>
  <w:comment w:id="282" w:author="СБ" w:date="2019-11-16T17:17:00Z" w:initials="С">
    <w:p w:rsidR="008022C6" w:rsidRDefault="008022C6" w:rsidP="00FC10F8">
      <w:pPr>
        <w:pStyle w:val="aa"/>
      </w:pPr>
      <w:r>
        <w:rPr>
          <w:rStyle w:val="a9"/>
        </w:rPr>
        <w:annotationRef/>
      </w:r>
      <w:r>
        <w:t>Это не какой-то параметр задачи, а граница отображаемого по оси абсцисс интервала. Стоит ли пояснять эту мысль?</w:t>
      </w:r>
    </w:p>
  </w:comment>
  <w:comment w:id="283" w:author="Пользователь" w:date="2019-11-16T17:17:00Z" w:initials="П">
    <w:p w:rsidR="008022C6" w:rsidRDefault="008022C6" w:rsidP="00FC10F8">
      <w:pPr>
        <w:pStyle w:val="aa"/>
      </w:pPr>
      <w:r>
        <w:rPr>
          <w:rStyle w:val="a9"/>
        </w:rPr>
        <w:annotationRef/>
      </w:r>
      <w:r>
        <w:t>Конечно, надо пояснять, почему уровень богатства плавает 0 до 200. Это число 100% справа пояснять не надо, любому понятно, что доля от 0 до 100%. А откуда взялось непонятное 200, читатель не поймет, как не понял я. Надо хотя бы сказать, например, что мы берем 100 за средний уровень (если ваша логика была именно такая, конечно).</w:t>
      </w:r>
    </w:p>
  </w:comment>
  <w:comment w:id="284" w:author="СБ" w:date="2019-11-16T17:17:00Z" w:initials="С">
    <w:p w:rsidR="002E6DCE" w:rsidRDefault="002E6DCE">
      <w:pPr>
        <w:pStyle w:val="aa"/>
      </w:pPr>
      <w:r>
        <w:rPr>
          <w:rStyle w:val="a9"/>
        </w:rPr>
        <w:annotationRef/>
      </w:r>
      <w:r>
        <w:t>Здесь и ниже я указал параметры задачи, которые вводят характерный масштаб достатка.</w:t>
      </w:r>
    </w:p>
  </w:comment>
  <w:comment w:id="288" w:author="Пользователь" w:date="2019-11-16T17:17:00Z" w:initials="П">
    <w:p w:rsidR="008022C6" w:rsidRDefault="008022C6" w:rsidP="00FC10F8">
      <w:pPr>
        <w:pStyle w:val="aa"/>
      </w:pPr>
      <w:r>
        <w:rPr>
          <w:rStyle w:val="a9"/>
        </w:rPr>
        <w:annotationRef/>
      </w:r>
      <w:r>
        <w:t>Неудачно сформулировано. Фраза "бедных и богатых поровну" воспринимается не как равномерное, а как двухточечное распределение (у случайной величины всего два значения "богатый" и "бедный"). Может, лучше что-то описательное вроде: "</w:t>
      </w:r>
      <w:r w:rsidRPr="0029618A">
        <w:rPr>
          <w:rFonts w:eastAsia="Times New Roman"/>
          <w:sz w:val="24"/>
          <w:szCs w:val="24"/>
        </w:rPr>
        <w:t>Для полноты картины давайте рассмотрим ещё одно простое распределение денег</w:t>
      </w:r>
      <w:r>
        <w:rPr>
          <w:rFonts w:eastAsia="Times New Roman"/>
          <w:sz w:val="24"/>
          <w:szCs w:val="24"/>
        </w:rPr>
        <w:t xml:space="preserve"> –</w:t>
      </w:r>
      <w:r w:rsidRPr="0029618A">
        <w:rPr>
          <w:rFonts w:eastAsia="Times New Roman"/>
          <w:sz w:val="24"/>
          <w:szCs w:val="24"/>
        </w:rPr>
        <w:t xml:space="preserve"> </w:t>
      </w:r>
      <w:r>
        <w:rPr>
          <w:rFonts w:eastAsia="Times New Roman"/>
          <w:sz w:val="24"/>
          <w:szCs w:val="24"/>
        </w:rPr>
        <w:t xml:space="preserve">чтобы в группе были люди с самым разным достатком, и все эти </w:t>
      </w:r>
      <w:proofErr w:type="spellStart"/>
      <w:r>
        <w:rPr>
          <w:rFonts w:eastAsia="Times New Roman"/>
          <w:sz w:val="24"/>
          <w:szCs w:val="24"/>
        </w:rPr>
        <w:t>достатки</w:t>
      </w:r>
      <w:proofErr w:type="spellEnd"/>
      <w:r>
        <w:rPr>
          <w:rFonts w:eastAsia="Times New Roman"/>
          <w:sz w:val="24"/>
          <w:szCs w:val="24"/>
        </w:rPr>
        <w:t xml:space="preserve"> у людей были равновероятны".</w:t>
      </w:r>
    </w:p>
  </w:comment>
  <w:comment w:id="289" w:author="СБ" w:date="2019-11-16T17:17:00Z" w:initials="С">
    <w:p w:rsidR="008022C6" w:rsidRDefault="008022C6" w:rsidP="00FC10F8">
      <w:pPr>
        <w:pStyle w:val="aa"/>
      </w:pPr>
      <w:r>
        <w:rPr>
          <w:rStyle w:val="a9"/>
        </w:rPr>
        <w:annotationRef/>
      </w:r>
      <w:r>
        <w:t>Исправлено</w:t>
      </w:r>
    </w:p>
  </w:comment>
  <w:comment w:id="305" w:author="СБ" w:date="2019-11-16T17:17:00Z" w:initials="С">
    <w:p w:rsidR="008022C6" w:rsidRDefault="008022C6" w:rsidP="00FC10F8">
      <w:pPr>
        <w:pStyle w:val="aa"/>
      </w:pPr>
      <w:r>
        <w:rPr>
          <w:rStyle w:val="a9"/>
        </w:rPr>
        <w:annotationRef/>
      </w:r>
      <w:r>
        <w:t>Добавил уточнение</w:t>
      </w:r>
    </w:p>
  </w:comment>
  <w:comment w:id="304" w:author="Пользователь" w:date="2019-11-16T17:17:00Z" w:initials="П">
    <w:p w:rsidR="008022C6" w:rsidRDefault="008022C6" w:rsidP="00FC10F8">
      <w:pPr>
        <w:pStyle w:val="aa"/>
      </w:pPr>
      <w:r>
        <w:rPr>
          <w:rStyle w:val="a9"/>
        </w:rPr>
        <w:annotationRef/>
      </w:r>
      <w:r>
        <w:t xml:space="preserve">Двусмысленно. Отдаем по-прежнему рубль, но разоряемся не до нуля, а только до </w:t>
      </w:r>
      <w:r>
        <w:rPr>
          <w:lang w:val="en-US"/>
        </w:rPr>
        <w:t>m</w:t>
      </w:r>
      <w:r w:rsidRPr="00AE3CB1">
        <w:t>(</w:t>
      </w:r>
      <w:r>
        <w:t>1 –</w:t>
      </w:r>
      <w:r w:rsidRPr="00AE3CB1">
        <w:t xml:space="preserve"> </w:t>
      </w:r>
      <m:oMath>
        <m:r>
          <w:rPr>
            <w:rFonts w:ascii="Cambria Math" w:eastAsia="Cambria Math" w:hAnsi="Cambria Math"/>
            <w:sz w:val="24"/>
            <w:szCs w:val="24"/>
          </w:rPr>
          <m:t>α)</m:t>
        </m:r>
      </m:oMath>
      <w:r>
        <w:rPr>
          <w:sz w:val="24"/>
          <w:szCs w:val="24"/>
        </w:rPr>
        <w:t xml:space="preserve">, после чего перестаем отдавать рубль? Или каждый раз отдаем величину </w:t>
      </w:r>
      <w:r>
        <w:rPr>
          <w:lang w:val="en-US"/>
        </w:rPr>
        <w:t>m</w:t>
      </w:r>
      <m:oMath>
        <m:r>
          <w:rPr>
            <w:rFonts w:ascii="Cambria Math" w:eastAsia="Cambria Math" w:hAnsi="Cambria Math"/>
            <w:sz w:val="24"/>
            <w:szCs w:val="24"/>
          </w:rPr>
          <m:t>α</m:t>
        </m:r>
      </m:oMath>
      <w:r>
        <w:rPr>
          <w:sz w:val="24"/>
          <w:szCs w:val="24"/>
        </w:rPr>
        <w:t>, считая деньги бесконечно дробящимися? Из нижеследующего ясно, что тут вторая трактовка, но надо, чтобы понятно было сразу.</w:t>
      </w:r>
    </w:p>
  </w:comment>
  <w:comment w:id="315" w:author="СБ" w:date="2019-11-16T17:17:00Z" w:initials="С">
    <w:p w:rsidR="00C83321" w:rsidRDefault="00C83321">
      <w:pPr>
        <w:pStyle w:val="aa"/>
      </w:pPr>
      <w:r>
        <w:rPr>
          <w:rStyle w:val="a9"/>
        </w:rPr>
        <w:annotationRef/>
      </w:r>
      <w:r>
        <w:t>Добавил округление, используемое в алгоритме.</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0F93" w:rsidRDefault="00820F93" w:rsidP="00FC10F8">
      <w:pPr>
        <w:spacing w:line="240" w:lineRule="auto"/>
      </w:pPr>
      <w:r>
        <w:separator/>
      </w:r>
    </w:p>
  </w:endnote>
  <w:endnote w:type="continuationSeparator" w:id="0">
    <w:p w:rsidR="00820F93" w:rsidRDefault="00820F93"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0F93" w:rsidRDefault="00820F93" w:rsidP="00FC10F8">
      <w:pPr>
        <w:spacing w:line="240" w:lineRule="auto"/>
      </w:pPr>
      <w:r>
        <w:separator/>
      </w:r>
    </w:p>
  </w:footnote>
  <w:footnote w:type="continuationSeparator" w:id="0">
    <w:p w:rsidR="00820F93" w:rsidRDefault="00820F93" w:rsidP="00FC10F8">
      <w:pPr>
        <w:spacing w:line="240" w:lineRule="auto"/>
      </w:pPr>
      <w:r>
        <w:continuationSeparator/>
      </w:r>
    </w:p>
  </w:footnote>
  <w:footnote w:id="1">
    <w:p w:rsidR="008022C6" w:rsidRDefault="008022C6">
      <w:pPr>
        <w:pStyle w:val="ae"/>
      </w:pPr>
      <w:r>
        <w:rPr>
          <w:rStyle w:val="af0"/>
        </w:rPr>
        <w:footnoteRef/>
      </w:r>
      <w:r>
        <w:t xml:space="preserve"> </w:t>
      </w:r>
      <w:ins w:id="9" w:author="СБ" w:date="2019-11-14T19:04:00Z">
        <w:r w:rsidRPr="00333E94">
          <w:t xml:space="preserve">Артур Блох. Закон </w:t>
        </w:r>
        <w:proofErr w:type="spellStart"/>
        <w:r w:rsidRPr="00333E94">
          <w:t>Мерфи</w:t>
        </w:r>
        <w:proofErr w:type="spellEnd"/>
        <w:r w:rsidRPr="00333E94">
          <w:t>. — Минск: Попурри, 2005. — 224 с.</w:t>
        </w:r>
      </w:ins>
    </w:p>
  </w:footnote>
  <w:footnote w:id="2">
    <w:p w:rsidR="008022C6" w:rsidRPr="00E4643A" w:rsidRDefault="008022C6">
      <w:pPr>
        <w:pStyle w:val="ae"/>
      </w:pPr>
      <w:r>
        <w:rPr>
          <w:rStyle w:val="af0"/>
        </w:rPr>
        <w:footnoteRef/>
      </w:r>
      <w:r w:rsidRPr="00E4643A">
        <w:t xml:space="preserve"> </w:t>
      </w:r>
      <w:r w:rsidRPr="00E4643A">
        <w:rPr>
          <w:rPrChange w:id="11" w:author="СБ" w:date="2019-11-14T19:32:00Z">
            <w:rPr>
              <w:sz w:val="22"/>
              <w:szCs w:val="22"/>
              <w:lang w:val="en-US"/>
            </w:rPr>
          </w:rPrChange>
        </w:rPr>
        <w:t xml:space="preserve">Первоисточником закона </w:t>
      </w:r>
      <w:proofErr w:type="spellStart"/>
      <w:r w:rsidRPr="00E4643A">
        <w:rPr>
          <w:rPrChange w:id="12" w:author="СБ" w:date="2019-11-14T19:32:00Z">
            <w:rPr>
              <w:sz w:val="22"/>
              <w:szCs w:val="22"/>
              <w:lang w:val="en-US"/>
            </w:rPr>
          </w:rPrChange>
        </w:rPr>
        <w:t>Мерфи</w:t>
      </w:r>
      <w:proofErr w:type="spellEnd"/>
      <w:r w:rsidRPr="00E4643A">
        <w:rPr>
          <w:rPrChange w:id="13" w:author="СБ" w:date="2019-11-14T19:32:00Z">
            <w:rPr>
              <w:sz w:val="22"/>
              <w:szCs w:val="22"/>
              <w:lang w:val="en-US"/>
            </w:rPr>
          </w:rPrChange>
        </w:rPr>
        <w:t xml:space="preserve"> была не книга Артура Блоха, в ней были собраны многочисленные следствия закона </w:t>
      </w:r>
      <w:proofErr w:type="spellStart"/>
      <w:r w:rsidRPr="00E4643A">
        <w:rPr>
          <w:rPrChange w:id="14" w:author="СБ" w:date="2019-11-14T19:32:00Z">
            <w:rPr>
              <w:sz w:val="22"/>
              <w:szCs w:val="22"/>
              <w:lang w:val="en-US"/>
            </w:rPr>
          </w:rPrChange>
        </w:rPr>
        <w:t>Мерфи</w:t>
      </w:r>
      <w:proofErr w:type="spellEnd"/>
      <w:r w:rsidRPr="00E4643A">
        <w:rPr>
          <w:rPrChange w:id="15" w:author="СБ" w:date="2019-11-14T19:32:00Z">
            <w:rPr>
              <w:sz w:val="22"/>
              <w:szCs w:val="22"/>
              <w:lang w:val="en-US"/>
            </w:rPr>
          </w:rPrChange>
        </w:rPr>
        <w:t xml:space="preserve">, однако сам закон появился раньше. Сам Блох приписывает закон Эдварду </w:t>
      </w:r>
      <w:proofErr w:type="spellStart"/>
      <w:r w:rsidRPr="00E4643A">
        <w:rPr>
          <w:rPrChange w:id="16" w:author="СБ" w:date="2019-11-14T19:32:00Z">
            <w:rPr>
              <w:sz w:val="22"/>
              <w:szCs w:val="22"/>
              <w:lang w:val="en-US"/>
            </w:rPr>
          </w:rPrChange>
        </w:rPr>
        <w:t>Мерфи</w:t>
      </w:r>
      <w:proofErr w:type="spellEnd"/>
      <w:r w:rsidRPr="00E4643A">
        <w:rPr>
          <w:rPrChange w:id="17" w:author="СБ" w:date="2019-11-14T19:32:00Z">
            <w:rPr>
              <w:sz w:val="22"/>
              <w:szCs w:val="22"/>
              <w:lang w:val="en-US"/>
            </w:rPr>
          </w:rPrChange>
        </w:rPr>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rsidR="008022C6" w:rsidRPr="002D5441" w:rsidRDefault="008022C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rsidR="008022C6" w:rsidRDefault="008022C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rsidR="008022C6" w:rsidRPr="002D5441" w:rsidRDefault="008022C6"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rsidR="008022C6" w:rsidRDefault="008022C6"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vertAlign w:val="superscript"/>
        </w:rPr>
        <w:tab/>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В утверждении «старость влечёт за собой смерть» мы используем следующее отношение: событие «смерть» является объединением события «смерть от старости» и каких-то других событий - «смерть от болезни», «смерть от несчастного случая» и так далее. Таким образом, вероятность наступления события «смерть» не меньше вероятности каждого из перечисленных нами трагичных событий.</w:t>
      </w:r>
    </w:p>
    <w:p w:rsidR="008022C6" w:rsidRDefault="008022C6" w:rsidP="00FC10F8">
      <w:pPr>
        <w:ind w:firstLine="397"/>
        <w:jc w:val="both"/>
        <w:rPr>
          <w:rFonts w:ascii="Times New Roman" w:eastAsia="Times New Roman" w:hAnsi="Times New Roman" w:cs="Times New Roman"/>
          <w:color w:val="00000A"/>
          <w:sz w:val="24"/>
          <w:szCs w:val="24"/>
        </w:rPr>
      </w:pPr>
    </w:p>
  </w:footnote>
  <w:footnote w:id="8">
    <w:p w:rsidR="008022C6" w:rsidRDefault="008022C6"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9">
    <w:p w:rsidR="008022C6" w:rsidRPr="007A6AFB" w:rsidRDefault="008022C6"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rsidR="008022C6" w:rsidRPr="009A62EE" w:rsidRDefault="008022C6" w:rsidP="00FC10F8">
      <w:pPr>
        <w:pStyle w:val="ae"/>
      </w:pPr>
    </w:p>
  </w:footnote>
  <w:footnote w:id="10">
    <w:p w:rsidR="008022C6" w:rsidRDefault="008022C6">
      <w:pPr>
        <w:pStyle w:val="ae"/>
      </w:pPr>
      <w:ins w:id="118" w:author="СБ" w:date="2019-11-15T11:40:00Z">
        <w:r>
          <w:rPr>
            <w:rStyle w:val="af0"/>
          </w:rPr>
          <w:footnoteRef/>
        </w:r>
        <w:r>
          <w:t xml:space="preserve"> Действительно, </w:t>
        </w:r>
      </w:ins>
      <w:ins w:id="119" w:author="СБ" w:date="2019-11-15T11:41:00Z">
        <w:r>
          <w:t>100</w:t>
        </w:r>
      </w:ins>
      <w:ins w:id="120" w:author="СБ" w:date="2019-11-15T11:40:00Z">
        <w:r>
          <w:t xml:space="preserve"> бросаний </w:t>
        </w:r>
      </w:ins>
      <w:ins w:id="121" w:author="СБ" w:date="2019-11-15T11:41:00Z">
        <w:r>
          <w:t xml:space="preserve">– это </w:t>
        </w:r>
      </w:ins>
      <w:ins w:id="122" w:author="СБ" w:date="2019-11-15T11:40:00Z">
        <w:r>
          <w:t>мало</w:t>
        </w:r>
      </w:ins>
      <w:ins w:id="123" w:author="СБ" w:date="2019-11-15T11:41:00Z">
        <w:r>
          <w:t xml:space="preserve">. А почему и по </w:t>
        </w:r>
        <w:proofErr w:type="gramStart"/>
        <w:r>
          <w:t>сравнению</w:t>
        </w:r>
        <w:proofErr w:type="gramEnd"/>
        <w:r>
          <w:t xml:space="preserve"> с чем мало, мы обсудим в следующей главе.</w:t>
        </w:r>
      </w:ins>
    </w:p>
  </w:footnote>
  <w:footnote w:id="11">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2">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3">
    <w:p w:rsidR="008022C6" w:rsidRDefault="008022C6"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4">
    <w:p w:rsidR="008022C6" w:rsidRPr="002D5441" w:rsidRDefault="008022C6"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5">
    <w:p w:rsidR="008022C6" w:rsidRDefault="008022C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6">
    <w:p w:rsidR="008022C6" w:rsidRDefault="008022C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rsidR="008022C6" w:rsidRPr="00D762B0" w:rsidRDefault="008022C6"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rsidR="008022C6" w:rsidRPr="00D762B0" w:rsidRDefault="008022C6" w:rsidP="00FC10F8">
      <w:pPr>
        <w:pStyle w:val="ae"/>
        <w:rPr>
          <w:lang w:val="en-US"/>
        </w:rPr>
      </w:pPr>
    </w:p>
  </w:footnote>
  <w:footnote w:id="18">
    <w:p w:rsidR="008022C6" w:rsidRDefault="008022C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rsidR="008022C6" w:rsidRDefault="008022C6"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rsidR="008022C6" w:rsidRDefault="008022C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rsidR="008022C6" w:rsidRDefault="008022C6" w:rsidP="00FC10F8">
      <w:pPr>
        <w:spacing w:line="240" w:lineRule="auto"/>
        <w:ind w:firstLine="397"/>
        <w:jc w:val="both"/>
        <w:rPr>
          <w:rFonts w:ascii="Times New Roman" w:eastAsia="Times New Roman" w:hAnsi="Times New Roman" w:cs="Times New Roman"/>
          <w:sz w:val="20"/>
          <w:szCs w:val="20"/>
        </w:rPr>
      </w:pPr>
    </w:p>
  </w:footnote>
  <w:footnote w:id="23">
    <w:p w:rsidR="008022C6" w:rsidRDefault="008022C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rsidR="002272B9" w:rsidRDefault="002272B9">
      <w:pPr>
        <w:pStyle w:val="ae"/>
      </w:pPr>
      <w:ins w:id="220" w:author="СБ" w:date="2019-11-16T16:44:00Z">
        <w:r>
          <w:rPr>
            <w:rStyle w:val="af0"/>
          </w:rPr>
          <w:footnoteRef/>
        </w:r>
        <w:r>
          <w:t xml:space="preserve"> </w:t>
        </w:r>
        <w:r w:rsidR="00925CA6">
          <w:t xml:space="preserve">Сама идея цепи появилась </w:t>
        </w:r>
      </w:ins>
      <w:ins w:id="221" w:author="СБ" w:date="2019-11-16T16:45:00Z">
        <w:r w:rsidR="00925CA6">
          <w:t xml:space="preserve">при </w:t>
        </w:r>
      </w:ins>
      <w:ins w:id="222" w:author="СБ" w:date="2019-11-16T16:47:00Z">
        <w:r w:rsidR="00925CA6">
          <w:t>работе</w:t>
        </w:r>
      </w:ins>
      <w:ins w:id="223" w:author="СБ" w:date="2019-11-16T16:45:00Z">
        <w:r w:rsidR="00925CA6">
          <w:t xml:space="preserve"> А.</w:t>
        </w:r>
      </w:ins>
      <w:ins w:id="224" w:author="СБ" w:date="2019-11-16T16:46:00Z">
        <w:r w:rsidR="00925CA6">
          <w:t xml:space="preserve"> </w:t>
        </w:r>
      </w:ins>
      <w:ins w:id="225" w:author="СБ" w:date="2019-11-16T16:45:00Z">
        <w:r w:rsidR="00925CA6">
          <w:t>А.</w:t>
        </w:r>
      </w:ins>
      <w:ins w:id="226" w:author="СБ" w:date="2019-11-16T16:46:00Z">
        <w:r w:rsidR="00925CA6">
          <w:t xml:space="preserve"> </w:t>
        </w:r>
      </w:ins>
      <w:ins w:id="227" w:author="СБ" w:date="2019-11-16T16:45:00Z">
        <w:r w:rsidR="00925CA6">
          <w:t xml:space="preserve">Марковым </w:t>
        </w:r>
      </w:ins>
      <w:ins w:id="228" w:author="СБ" w:date="2019-11-16T16:48:00Z">
        <w:r w:rsidR="00925CA6">
          <w:t xml:space="preserve">над </w:t>
        </w:r>
      </w:ins>
      <w:ins w:id="229" w:author="СБ" w:date="2019-11-16T16:47:00Z">
        <w:r w:rsidR="00925CA6">
          <w:t>тем</w:t>
        </w:r>
      </w:ins>
      <w:ins w:id="230" w:author="СБ" w:date="2019-11-16T16:48:00Z">
        <w:r w:rsidR="00925CA6">
          <w:t>ой</w:t>
        </w:r>
      </w:ins>
      <w:ins w:id="231" w:author="СБ" w:date="2019-11-16T16:47:00Z">
        <w:r w:rsidR="00925CA6">
          <w:t>, как кажется, весьма далёкой от математики</w:t>
        </w:r>
      </w:ins>
      <w:ins w:id="232" w:author="СБ" w:date="2019-11-16T16:49:00Z">
        <w:r w:rsidR="00925CA6">
          <w:t xml:space="preserve">: </w:t>
        </w:r>
      </w:ins>
      <w:ins w:id="233" w:author="СБ" w:date="2019-11-16T16:48:00Z">
        <w:r w:rsidR="00925CA6">
          <w:t>анализом</w:t>
        </w:r>
      </w:ins>
      <w:ins w:id="234" w:author="СБ" w:date="2019-11-16T16:47:00Z">
        <w:r w:rsidR="00925CA6">
          <w:t xml:space="preserve"> </w:t>
        </w:r>
      </w:ins>
      <w:ins w:id="235" w:author="СБ" w:date="2019-11-16T16:45:00Z">
        <w:r w:rsidR="00925CA6">
          <w:t>сочетани</w:t>
        </w:r>
      </w:ins>
      <w:ins w:id="236" w:author="СБ" w:date="2019-11-16T16:48:00Z">
        <w:r w:rsidR="00925CA6">
          <w:t>й</w:t>
        </w:r>
      </w:ins>
      <w:ins w:id="237" w:author="СБ" w:date="2019-11-16T16:45:00Z">
        <w:r w:rsidR="00925CA6">
          <w:t xml:space="preserve"> гласных и согласных звуков в тексте </w:t>
        </w:r>
      </w:ins>
      <w:ins w:id="238" w:author="СБ" w:date="2019-11-16T16:46:00Z">
        <w:r w:rsidR="00925CA6">
          <w:t>романа А. С. Пушкина «Евгений Онегин»</w:t>
        </w:r>
      </w:ins>
      <w:ins w:id="239" w:author="СБ" w:date="2019-11-16T16:47:00Z">
        <w:r w:rsidR="00925CA6">
          <w:t>.</w:t>
        </w:r>
      </w:ins>
    </w:p>
  </w:footnote>
  <w:footnote w:id="25">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rsidR="008022C6" w:rsidRPr="002D5441" w:rsidRDefault="008022C6"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rsidR="008022C6" w:rsidRPr="00B36015" w:rsidRDefault="008022C6"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rsidR="008022C6" w:rsidRPr="009A62EE" w:rsidRDefault="008022C6" w:rsidP="00FC10F8">
      <w:pPr>
        <w:spacing w:line="240" w:lineRule="auto"/>
        <w:rPr>
          <w:rFonts w:ascii="Times New Roman" w:eastAsia="Times New Roman" w:hAnsi="Times New Roman" w:cs="Times New Roman"/>
          <w:sz w:val="20"/>
          <w:szCs w:val="20"/>
          <w:lang w:val="en-US"/>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F051F2">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F051F2">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F051F2">
        <w:rPr>
          <w:rFonts w:ascii="Times New Roman" w:eastAsia="Times New Roman" w:hAnsi="Times New Roman" w:cs="Times New Roman"/>
          <w:sz w:val="20"/>
          <w:szCs w:val="20"/>
          <w:lang w:val="en-US"/>
        </w:rPr>
        <w:t>.</w:t>
      </w:r>
      <w:proofErr w:type="gramEnd"/>
      <w:r w:rsidRPr="00F051F2">
        <w:rPr>
          <w:rFonts w:ascii="Times New Roman" w:eastAsia="Times New Roman" w:hAnsi="Times New Roman" w:cs="Times New Roman"/>
          <w:sz w:val="20"/>
          <w:szCs w:val="20"/>
          <w:lang w:val="en-US"/>
        </w:rPr>
        <w:t xml:space="preserve"> </w:t>
      </w:r>
      <w:r w:rsidRPr="009A62EE">
        <w:rPr>
          <w:rFonts w:ascii="Times New Roman" w:eastAsia="Times New Roman" w:hAnsi="Times New Roman" w:cs="Times New Roman"/>
          <w:sz w:val="20"/>
          <w:szCs w:val="20"/>
          <w:lang w:val="en-US"/>
        </w:rPr>
        <w:t xml:space="preserve">37. 495 - 515. 10.1002/rsa.20325. </w:t>
      </w:r>
    </w:p>
  </w:footnote>
  <w:footnote w:id="29">
    <w:p w:rsidR="00615FC1" w:rsidRPr="00615FC1" w:rsidRDefault="008022C6"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называется случайная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случайных величин </w:t>
      </w:r>
      <w:proofErr w:type="gramStart"/>
      <w:r w:rsidRPr="0090447A">
        <w:rPr>
          <w:rFonts w:asciiTheme="majorHAnsi" w:eastAsia="Calibri" w:hAnsiTheme="majorHAnsi" w:cs="Times New Roman"/>
          <w:lang w:eastAsia="en-US"/>
        </w:rPr>
        <w:t xml:space="preserve">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 описывается</w:t>
      </w:r>
      <w:proofErr w:type="gramEnd"/>
      <w:r>
        <w:rPr>
          <w:rFonts w:asciiTheme="majorHAnsi" w:eastAsia="Calibri" w:hAnsiTheme="majorHAnsi" w:cs="Times New Roman"/>
          <w:lang w:eastAsia="en-US"/>
        </w:rPr>
        <w:t xml:space="preserve"> точно таким же выражением.</w:t>
      </w:r>
      <w:ins w:id="258" w:author="СБ" w:date="2019-11-16T16:54:00Z">
        <w:r w:rsidR="00FB67FD">
          <w:rPr>
            <w:rFonts w:asciiTheme="majorHAnsi" w:eastAsia="Calibri" w:hAnsiTheme="majorHAnsi" w:cs="Times New Roman"/>
            <w:lang w:eastAsia="en-US"/>
          </w:rPr>
          <w:t xml:space="preserve"> </w:t>
        </w:r>
      </w:ins>
      <w:del w:id="259" w:author="СБ" w:date="2019-11-16T16:58:00Z">
        <w:r w:rsidR="00615FC1" w:rsidDel="00615FC1">
          <w:rPr>
            <w:rFonts w:ascii="Times New Roman" w:eastAsia="Times New Roman" w:hAnsi="Times New Roman" w:cs="Times New Roman"/>
            <w:sz w:val="24"/>
            <w:szCs w:val="24"/>
          </w:rPr>
          <w:delText xml:space="preserve"> </w:delText>
        </w:r>
      </w:del>
      <w:ins w:id="260" w:author="СБ" w:date="2019-11-16T16:57:00Z">
        <w:r w:rsidR="00615FC1">
          <w:rPr>
            <w:rFonts w:ascii="Times New Roman" w:eastAsia="Times New Roman" w:hAnsi="Times New Roman" w:cs="Times New Roman"/>
            <w:sz w:val="24"/>
            <w:szCs w:val="24"/>
          </w:rPr>
          <w:t>Подробнее</w:t>
        </w:r>
        <w:r w:rsidR="00615FC1" w:rsidRPr="00615FC1">
          <w:rPr>
            <w:rFonts w:ascii="Times New Roman" w:eastAsia="Times New Roman" w:hAnsi="Times New Roman" w:cs="Times New Roman"/>
            <w:sz w:val="24"/>
            <w:szCs w:val="24"/>
          </w:rPr>
          <w:t xml:space="preserve">  </w:t>
        </w:r>
      </w:ins>
      <w:ins w:id="261" w:author="СБ" w:date="2019-11-16T16:58:00Z">
        <w:r w:rsidR="00615FC1">
          <w:rPr>
            <w:rFonts w:ascii="Times New Roman" w:eastAsia="Times New Roman" w:hAnsi="Times New Roman" w:cs="Times New Roman"/>
            <w:sz w:val="24"/>
            <w:szCs w:val="24"/>
          </w:rPr>
          <w:t xml:space="preserve">об этом </w:t>
        </w:r>
      </w:ins>
      <w:ins w:id="262" w:author="СБ" w:date="2019-11-16T16:57:00Z">
        <w:r w:rsidR="00615FC1">
          <w:rPr>
            <w:rFonts w:ascii="Times New Roman" w:eastAsia="Times New Roman" w:hAnsi="Times New Roman" w:cs="Times New Roman"/>
            <w:sz w:val="24"/>
            <w:szCs w:val="24"/>
          </w:rPr>
          <w:t>можно</w:t>
        </w:r>
        <w:r w:rsidR="00615FC1" w:rsidRPr="00615FC1">
          <w:rPr>
            <w:rFonts w:ascii="Times New Roman" w:eastAsia="Times New Roman" w:hAnsi="Times New Roman" w:cs="Times New Roman"/>
            <w:sz w:val="24"/>
            <w:szCs w:val="24"/>
          </w:rPr>
          <w:t xml:space="preserve"> </w:t>
        </w:r>
        <w:r w:rsidR="00615FC1">
          <w:rPr>
            <w:rFonts w:ascii="Times New Roman" w:eastAsia="Times New Roman" w:hAnsi="Times New Roman" w:cs="Times New Roman"/>
            <w:sz w:val="24"/>
            <w:szCs w:val="24"/>
          </w:rPr>
          <w:t>прочесть</w:t>
        </w:r>
        <w:r w:rsidR="00615FC1" w:rsidRPr="00615FC1">
          <w:rPr>
            <w:rFonts w:ascii="Times New Roman" w:eastAsia="Times New Roman" w:hAnsi="Times New Roman" w:cs="Times New Roman"/>
            <w:sz w:val="24"/>
            <w:szCs w:val="24"/>
          </w:rPr>
          <w:t xml:space="preserve"> </w:t>
        </w:r>
        <w:r w:rsidR="00615FC1">
          <w:rPr>
            <w:rFonts w:ascii="Times New Roman" w:eastAsia="Times New Roman" w:hAnsi="Times New Roman" w:cs="Times New Roman"/>
            <w:sz w:val="24"/>
            <w:szCs w:val="24"/>
          </w:rPr>
          <w:t>в</w:t>
        </w:r>
        <w:r w:rsidR="00615FC1" w:rsidRPr="00615FC1">
          <w:rPr>
            <w:rFonts w:ascii="Times New Roman" w:eastAsia="Times New Roman" w:hAnsi="Times New Roman" w:cs="Times New Roman"/>
            <w:sz w:val="24"/>
            <w:szCs w:val="24"/>
          </w:rPr>
          <w:t xml:space="preserve"> </w:t>
        </w:r>
        <w:r w:rsidR="00615FC1">
          <w:rPr>
            <w:rFonts w:ascii="Times New Roman" w:eastAsia="Times New Roman" w:hAnsi="Times New Roman" w:cs="Times New Roman"/>
            <w:sz w:val="24"/>
            <w:szCs w:val="24"/>
          </w:rPr>
          <w:t>работе</w:t>
        </w:r>
      </w:ins>
      <w:ins w:id="263" w:author="СБ" w:date="2019-11-16T16:58:00Z">
        <w:r w:rsidR="00615FC1" w:rsidRPr="00615FC1">
          <w:rPr>
            <w:rFonts w:ascii="Times New Roman" w:eastAsia="Times New Roman" w:hAnsi="Times New Roman" w:cs="Times New Roman"/>
            <w:sz w:val="24"/>
            <w:szCs w:val="24"/>
          </w:rPr>
          <w:t>:</w:t>
        </w:r>
      </w:ins>
      <w:ins w:id="264" w:author="СБ" w:date="2019-11-16T16:57:00Z">
        <w:r w:rsidR="00615FC1" w:rsidRPr="00615FC1">
          <w:rPr>
            <w:rFonts w:ascii="Times New Roman" w:eastAsia="Times New Roman" w:hAnsi="Times New Roman" w:cs="Times New Roman"/>
            <w:sz w:val="24"/>
            <w:szCs w:val="24"/>
          </w:rPr>
          <w:t xml:space="preserve"> </w:t>
        </w:r>
      </w:ins>
      <w:proofErr w:type="spellStart"/>
      <w:r w:rsidR="00615FC1" w:rsidRPr="009F3C3E">
        <w:rPr>
          <w:rFonts w:ascii="Times New Roman" w:eastAsia="Times New Roman" w:hAnsi="Times New Roman" w:cs="Times New Roman"/>
          <w:sz w:val="24"/>
          <w:szCs w:val="24"/>
          <w:lang w:val="en-US"/>
        </w:rPr>
        <w:t>Balakrishnan</w:t>
      </w:r>
      <w:proofErr w:type="spellEnd"/>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N</w:t>
      </w:r>
      <w:r w:rsidR="00615FC1" w:rsidRPr="00615FC1">
        <w:rPr>
          <w:rFonts w:ascii="Times New Roman" w:eastAsia="Times New Roman" w:hAnsi="Times New Roman" w:cs="Times New Roman"/>
          <w:sz w:val="24"/>
          <w:szCs w:val="24"/>
        </w:rPr>
        <w:t xml:space="preserve">., </w:t>
      </w:r>
      <w:proofErr w:type="spellStart"/>
      <w:r w:rsidR="00615FC1" w:rsidRPr="009F3C3E">
        <w:rPr>
          <w:rFonts w:ascii="Times New Roman" w:eastAsia="Times New Roman" w:hAnsi="Times New Roman" w:cs="Times New Roman"/>
          <w:sz w:val="24"/>
          <w:szCs w:val="24"/>
          <w:lang w:val="en-US"/>
        </w:rPr>
        <w:t>Nevzorov</w:t>
      </w:r>
      <w:proofErr w:type="spellEnd"/>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V</w:t>
      </w:r>
      <w:r w:rsidR="00615FC1" w:rsidRPr="00615FC1">
        <w:rPr>
          <w:rFonts w:ascii="Times New Roman" w:eastAsia="Times New Roman" w:hAnsi="Times New Roman" w:cs="Times New Roman"/>
          <w:sz w:val="24"/>
          <w:szCs w:val="24"/>
        </w:rPr>
        <w:t>.</w:t>
      </w:r>
      <w:r w:rsidR="00615FC1" w:rsidRPr="009F3C3E">
        <w:rPr>
          <w:rFonts w:ascii="Times New Roman" w:eastAsia="Times New Roman" w:hAnsi="Times New Roman" w:cs="Times New Roman"/>
          <w:sz w:val="24"/>
          <w:szCs w:val="24"/>
          <w:lang w:val="en-US"/>
        </w:rPr>
        <w:t>B</w:t>
      </w:r>
      <w:r w:rsidR="00615FC1" w:rsidRPr="00615FC1">
        <w:rPr>
          <w:rFonts w:ascii="Times New Roman" w:eastAsia="Times New Roman" w:hAnsi="Times New Roman" w:cs="Times New Roman"/>
          <w:sz w:val="24"/>
          <w:szCs w:val="24"/>
        </w:rPr>
        <w:t xml:space="preserve">. (1997) </w:t>
      </w:r>
      <w:proofErr w:type="spellStart"/>
      <w:r w:rsidR="00615FC1" w:rsidRPr="009F3C3E">
        <w:rPr>
          <w:rFonts w:ascii="Times New Roman" w:eastAsia="Times New Roman" w:hAnsi="Times New Roman" w:cs="Times New Roman"/>
          <w:sz w:val="24"/>
          <w:szCs w:val="24"/>
          <w:lang w:val="en-US"/>
        </w:rPr>
        <w:t>Stirling</w:t>
      </w:r>
      <w:proofErr w:type="spellEnd"/>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numbers</w:t>
      </w:r>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and</w:t>
      </w:r>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records</w:t>
      </w:r>
      <w:r w:rsidR="00615FC1" w:rsidRP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lang w:val="en-US"/>
        </w:rPr>
        <w:t>In Advances in Combinatorial</w:t>
      </w:r>
      <w:proofErr w:type="gramStart"/>
      <w:r w:rsidR="00615FC1" w:rsidRPr="009F3C3E">
        <w:rPr>
          <w:rFonts w:ascii="Times New Roman" w:eastAsia="Times New Roman" w:hAnsi="Times New Roman" w:cs="Times New Roman"/>
          <w:sz w:val="24"/>
          <w:szCs w:val="24"/>
          <w:lang w:val="en-US"/>
        </w:rPr>
        <w:t>  Methods</w:t>
      </w:r>
      <w:proofErr w:type="gramEnd"/>
      <w:r w:rsidR="00615FC1" w:rsidRPr="009F3C3E">
        <w:rPr>
          <w:rFonts w:ascii="Times New Roman" w:eastAsia="Times New Roman" w:hAnsi="Times New Roman" w:cs="Times New Roman"/>
          <w:sz w:val="24"/>
          <w:szCs w:val="24"/>
          <w:lang w:val="en-US"/>
        </w:rPr>
        <w:t xml:space="preserve"> and Applications to Probability and Statistics. </w:t>
      </w:r>
      <w:r w:rsidR="00615FC1" w:rsidRPr="00E4643A">
        <w:rPr>
          <w:rFonts w:ascii="Times New Roman" w:eastAsia="Times New Roman" w:hAnsi="Times New Roman" w:cs="Times New Roman"/>
          <w:sz w:val="24"/>
          <w:szCs w:val="24"/>
          <w:lang w:val="en-US"/>
        </w:rPr>
        <w:t>Editor</w:t>
      </w:r>
      <w:r w:rsidR="00615FC1" w:rsidRPr="00615FC1">
        <w:rPr>
          <w:rFonts w:ascii="Times New Roman" w:eastAsia="Times New Roman" w:hAnsi="Times New Roman" w:cs="Times New Roman"/>
          <w:sz w:val="24"/>
          <w:szCs w:val="24"/>
        </w:rPr>
        <w:t xml:space="preserve">: </w:t>
      </w:r>
      <w:r w:rsidR="00615FC1" w:rsidRPr="00E4643A">
        <w:rPr>
          <w:rFonts w:ascii="Times New Roman" w:eastAsia="Times New Roman" w:hAnsi="Times New Roman" w:cs="Times New Roman"/>
          <w:sz w:val="24"/>
          <w:szCs w:val="24"/>
          <w:lang w:val="en-US"/>
        </w:rPr>
        <w:t>N</w:t>
      </w:r>
      <w:r w:rsidR="00615FC1" w:rsidRPr="00615FC1">
        <w:rPr>
          <w:rFonts w:ascii="Times New Roman" w:eastAsia="Times New Roman" w:hAnsi="Times New Roman" w:cs="Times New Roman"/>
          <w:sz w:val="24"/>
          <w:szCs w:val="24"/>
        </w:rPr>
        <w:t>.</w:t>
      </w:r>
      <w:proofErr w:type="spellStart"/>
      <w:r w:rsidR="00615FC1" w:rsidRPr="00E4643A">
        <w:rPr>
          <w:rFonts w:ascii="Times New Roman" w:eastAsia="Times New Roman" w:hAnsi="Times New Roman" w:cs="Times New Roman"/>
          <w:sz w:val="24"/>
          <w:szCs w:val="24"/>
          <w:lang w:val="en-US"/>
        </w:rPr>
        <w:t>Balakrishnan</w:t>
      </w:r>
      <w:proofErr w:type="spellEnd"/>
      <w:r w:rsidR="00615FC1" w:rsidRPr="00615FC1">
        <w:rPr>
          <w:rFonts w:ascii="Times New Roman" w:eastAsia="Times New Roman" w:hAnsi="Times New Roman" w:cs="Times New Roman"/>
          <w:sz w:val="24"/>
          <w:szCs w:val="24"/>
        </w:rPr>
        <w:t xml:space="preserve">, </w:t>
      </w:r>
      <w:proofErr w:type="spellStart"/>
      <w:r w:rsidR="00615FC1" w:rsidRPr="00E4643A">
        <w:rPr>
          <w:rFonts w:ascii="Times New Roman" w:eastAsia="Times New Roman" w:hAnsi="Times New Roman" w:cs="Times New Roman"/>
          <w:sz w:val="24"/>
          <w:szCs w:val="24"/>
          <w:lang w:val="en-US"/>
        </w:rPr>
        <w:t>Birkhauser</w:t>
      </w:r>
      <w:proofErr w:type="spellEnd"/>
      <w:r w:rsidR="00615FC1" w:rsidRPr="00615FC1">
        <w:rPr>
          <w:rFonts w:ascii="Times New Roman" w:eastAsia="Times New Roman" w:hAnsi="Times New Roman" w:cs="Times New Roman"/>
          <w:sz w:val="24"/>
          <w:szCs w:val="24"/>
        </w:rPr>
        <w:t xml:space="preserve">, </w:t>
      </w:r>
      <w:r w:rsidR="00615FC1" w:rsidRPr="00E4643A">
        <w:rPr>
          <w:rFonts w:ascii="Times New Roman" w:eastAsia="Times New Roman" w:hAnsi="Times New Roman" w:cs="Times New Roman"/>
          <w:sz w:val="24"/>
          <w:szCs w:val="24"/>
          <w:lang w:val="en-US"/>
        </w:rPr>
        <w:t>Boston</w:t>
      </w:r>
      <w:r w:rsidR="00615FC1" w:rsidRPr="00615FC1">
        <w:rPr>
          <w:rFonts w:ascii="Times New Roman" w:eastAsia="Times New Roman" w:hAnsi="Times New Roman" w:cs="Times New Roman"/>
          <w:sz w:val="24"/>
          <w:szCs w:val="24"/>
        </w:rPr>
        <w:t xml:space="preserve">, </w:t>
      </w:r>
      <w:proofErr w:type="spellStart"/>
      <w:r w:rsidR="00615FC1" w:rsidRPr="00E4643A">
        <w:rPr>
          <w:rFonts w:ascii="Times New Roman" w:eastAsia="Times New Roman" w:hAnsi="Times New Roman" w:cs="Times New Roman"/>
          <w:sz w:val="24"/>
          <w:szCs w:val="24"/>
          <w:lang w:val="en-US"/>
        </w:rPr>
        <w:t>pp</w:t>
      </w:r>
      <w:proofErr w:type="spellEnd"/>
      <w:r w:rsidR="00615FC1" w:rsidRPr="00615FC1">
        <w:rPr>
          <w:rFonts w:ascii="Times New Roman" w:eastAsia="Times New Roman" w:hAnsi="Times New Roman" w:cs="Times New Roman"/>
          <w:sz w:val="24"/>
          <w:szCs w:val="24"/>
        </w:rPr>
        <w:t>.189-200.</w:t>
      </w:r>
      <w:ins w:id="265" w:author="СБ" w:date="2019-11-16T16:58:00Z">
        <w:r w:rsidR="00615FC1">
          <w:rPr>
            <w:rFonts w:ascii="Times New Roman" w:eastAsia="Times New Roman" w:hAnsi="Times New Roman" w:cs="Times New Roman"/>
            <w:sz w:val="24"/>
            <w:szCs w:val="24"/>
          </w:rPr>
          <w:t xml:space="preserve"> </w:t>
        </w:r>
        <w:r w:rsidR="00615FC1"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00615FC1" w:rsidRPr="009F3C3E">
          <w:rPr>
            <w:rFonts w:ascii="Times New Roman" w:eastAsia="Times New Roman" w:hAnsi="Times New Roman" w:cs="Times New Roman"/>
            <w:sz w:val="24"/>
            <w:szCs w:val="24"/>
          </w:rPr>
          <w:t>Невзорова</w:t>
        </w:r>
        <w:proofErr w:type="spellEnd"/>
        <w:r w:rsidR="00615FC1" w:rsidRPr="009F3C3E">
          <w:rPr>
            <w:rFonts w:ascii="Times New Roman" w:eastAsia="Times New Roman" w:hAnsi="Times New Roman" w:cs="Times New Roman"/>
            <w:sz w:val="24"/>
            <w:szCs w:val="24"/>
          </w:rPr>
          <w:t xml:space="preserve"> за любезно предоставленную информацию</w:t>
        </w:r>
        <w:r w:rsidR="00615FC1">
          <w:rPr>
            <w:rFonts w:ascii="Times New Roman" w:eastAsia="Times New Roman" w:hAnsi="Times New Roman" w:cs="Times New Roman"/>
            <w:sz w:val="24"/>
            <w:szCs w:val="24"/>
          </w:rPr>
          <w:t>.</w:t>
        </w:r>
      </w:ins>
    </w:p>
    <w:p w:rsidR="008022C6" w:rsidRPr="0090447A" w:rsidRDefault="008022C6" w:rsidP="00FC10F8">
      <w:pPr>
        <w:spacing w:line="240" w:lineRule="auto"/>
      </w:pPr>
    </w:p>
  </w:footnote>
  <w:footnote w:id="30">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rsidR="008022C6" w:rsidRPr="002D5441" w:rsidRDefault="008022C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rsidR="008022C6" w:rsidRPr="002D5441" w:rsidRDefault="008022C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rsidR="008022C6" w:rsidRPr="00273FA4" w:rsidRDefault="008022C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rsidR="008022C6" w:rsidRDefault="008022C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Content>
      <w:p w:rsidR="008022C6" w:rsidRDefault="008022C6">
        <w:pPr>
          <w:pStyle w:val="af2"/>
          <w:jc w:val="center"/>
        </w:pPr>
        <w:r>
          <w:fldChar w:fldCharType="begin"/>
        </w:r>
        <w:r>
          <w:instrText>PAGE   \* MERGEFORMAT</w:instrText>
        </w:r>
        <w:r>
          <w:fldChar w:fldCharType="separate"/>
        </w:r>
        <w:r w:rsidR="009A62EE">
          <w:rPr>
            <w:noProof/>
          </w:rPr>
          <w:t>202</w:t>
        </w:r>
        <w:r>
          <w:fldChar w:fldCharType="end"/>
        </w:r>
      </w:p>
    </w:sdtContent>
  </w:sdt>
  <w:p w:rsidR="008022C6" w:rsidRDefault="008022C6">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B521B"/>
    <w:rsid w:val="001058AC"/>
    <w:rsid w:val="00153DBD"/>
    <w:rsid w:val="002272B9"/>
    <w:rsid w:val="00257DA3"/>
    <w:rsid w:val="00272FBD"/>
    <w:rsid w:val="002876AF"/>
    <w:rsid w:val="002E6DCE"/>
    <w:rsid w:val="00301D5F"/>
    <w:rsid w:val="00333E94"/>
    <w:rsid w:val="003B463D"/>
    <w:rsid w:val="0040598D"/>
    <w:rsid w:val="004D5395"/>
    <w:rsid w:val="00604082"/>
    <w:rsid w:val="00615FC1"/>
    <w:rsid w:val="00621462"/>
    <w:rsid w:val="00624A58"/>
    <w:rsid w:val="00696F63"/>
    <w:rsid w:val="007414DF"/>
    <w:rsid w:val="007A6AFB"/>
    <w:rsid w:val="008022C6"/>
    <w:rsid w:val="00820F93"/>
    <w:rsid w:val="009027E9"/>
    <w:rsid w:val="00904030"/>
    <w:rsid w:val="00925CA6"/>
    <w:rsid w:val="0099050E"/>
    <w:rsid w:val="00994551"/>
    <w:rsid w:val="009A62EE"/>
    <w:rsid w:val="00B06A33"/>
    <w:rsid w:val="00B657ED"/>
    <w:rsid w:val="00B76663"/>
    <w:rsid w:val="00C460CA"/>
    <w:rsid w:val="00C83321"/>
    <w:rsid w:val="00C8348F"/>
    <w:rsid w:val="00DA1156"/>
    <w:rsid w:val="00DB2321"/>
    <w:rsid w:val="00E01F71"/>
    <w:rsid w:val="00E13992"/>
    <w:rsid w:val="00E4643A"/>
    <w:rsid w:val="00E607E4"/>
    <w:rsid w:val="00EE4CD0"/>
    <w:rsid w:val="00F051F2"/>
    <w:rsid w:val="00FB67FD"/>
    <w:rsid w:val="00FC10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www.emsd.ru/ts/alldemo.php?id=2" TargetMode="External"/><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glossaryDocument" Target="glossary/document.xml"/><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www.labirint.ru/pubhouse/1457/"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labirint.ru/pubhouse/1457/" TargetMode="Externa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comments" Target="comments.xml"/><Relationship Id="rId26" Type="http://schemas.openxmlformats.org/officeDocument/2006/relationships/image" Target="media/image17.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06AF"/>
    <w:rsid w:val="00DC06AF"/>
    <w:rsid w:val="00F16C9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06A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DC06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BB7A3-C541-4220-AC9B-49CCAC1D9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203</Pages>
  <Words>59314</Words>
  <Characters>338093</Characters>
  <Application>Microsoft Office Word</Application>
  <DocSecurity>0</DocSecurity>
  <Lines>2817</Lines>
  <Paragraphs>793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23</cp:revision>
  <dcterms:created xsi:type="dcterms:W3CDTF">2019-11-14T07:04:00Z</dcterms:created>
  <dcterms:modified xsi:type="dcterms:W3CDTF">2019-11-16T05:18:00Z</dcterms:modified>
</cp:coreProperties>
</file>