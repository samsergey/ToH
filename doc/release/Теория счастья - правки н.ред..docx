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AB5731" w14:textId="77777777" w:rsidR="008E2D65" w:rsidRPr="002D5441" w:rsidRDefault="008E2D65">
      <w:pPr>
        <w:widowControl w:val="0"/>
      </w:pPr>
    </w:p>
    <w:tbl>
      <w:tblPr>
        <w:tblStyle w:val="a5"/>
        <w:tblW w:w="7668" w:type="dxa"/>
        <w:tblInd w:w="0" w:type="dxa"/>
        <w:tblBorders>
          <w:left w:val="single" w:sz="18" w:space="0" w:color="4F81BD"/>
        </w:tblBorders>
        <w:tblLayout w:type="fixed"/>
        <w:tblLook w:val="0400" w:firstRow="0" w:lastRow="0" w:firstColumn="0" w:lastColumn="0" w:noHBand="0" w:noVBand="1"/>
      </w:tblPr>
      <w:tblGrid>
        <w:gridCol w:w="7668"/>
      </w:tblGrid>
      <w:tr w:rsidR="008E2D65" w:rsidRPr="0029618A" w14:paraId="354D663D" w14:textId="77777777">
        <w:tc>
          <w:tcPr>
            <w:tcW w:w="7668" w:type="dxa"/>
            <w:tcMar>
              <w:top w:w="216" w:type="dxa"/>
              <w:left w:w="115" w:type="dxa"/>
              <w:bottom w:w="216" w:type="dxa"/>
              <w:right w:w="115" w:type="dxa"/>
            </w:tcMar>
          </w:tcPr>
          <w:p w14:paraId="753CB735" w14:textId="77777777" w:rsidR="008E2D65" w:rsidRPr="0029618A" w:rsidRDefault="00662FA5">
            <w:pPr>
              <w:spacing w:line="240" w:lineRule="auto"/>
              <w:rPr>
                <w:rFonts w:eastAsia="Cambria"/>
              </w:rPr>
            </w:pPr>
            <w:r w:rsidRPr="0029618A">
              <w:rPr>
                <w:rFonts w:eastAsia="Cambria"/>
              </w:rPr>
              <w:t>Сергей Самойленко</w:t>
            </w:r>
          </w:p>
        </w:tc>
      </w:tr>
      <w:tr w:rsidR="008E2D65" w:rsidRPr="0029618A" w14:paraId="4C27C0D0" w14:textId="77777777">
        <w:tc>
          <w:tcPr>
            <w:tcW w:w="7668" w:type="dxa"/>
            <w:tcMar>
              <w:top w:w="216" w:type="dxa"/>
              <w:left w:w="115" w:type="dxa"/>
              <w:bottom w:w="216" w:type="dxa"/>
              <w:right w:w="115" w:type="dxa"/>
            </w:tcMar>
          </w:tcPr>
          <w:p w14:paraId="755800E8" w14:textId="77777777" w:rsidR="008E2D65" w:rsidRPr="0029618A" w:rsidRDefault="00662FA5">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14:paraId="2C1CC135" w14:textId="77777777" w:rsidR="008E2D65" w:rsidRPr="0029618A" w:rsidRDefault="008E2D65">
      <w:pPr>
        <w:ind w:firstLine="397"/>
        <w:jc w:val="both"/>
        <w:rPr>
          <w:rFonts w:eastAsia="Times New Roman"/>
          <w:sz w:val="24"/>
          <w:szCs w:val="24"/>
        </w:rPr>
      </w:pPr>
    </w:p>
    <w:p w14:paraId="662CD954" w14:textId="77777777" w:rsidR="008E2D65" w:rsidRPr="0029618A" w:rsidRDefault="008E2D65">
      <w:pPr>
        <w:ind w:firstLine="397"/>
        <w:jc w:val="both"/>
        <w:rPr>
          <w:rFonts w:eastAsia="Times New Roman"/>
          <w:sz w:val="24"/>
          <w:szCs w:val="24"/>
        </w:rPr>
      </w:pPr>
    </w:p>
    <w:tbl>
      <w:tblPr>
        <w:tblStyle w:val="a6"/>
        <w:tblW w:w="7668" w:type="dxa"/>
        <w:tblInd w:w="0" w:type="dxa"/>
        <w:tblLayout w:type="fixed"/>
        <w:tblLook w:val="0400" w:firstRow="0" w:lastRow="0" w:firstColumn="0" w:lastColumn="0" w:noHBand="0" w:noVBand="1"/>
      </w:tblPr>
      <w:tblGrid>
        <w:gridCol w:w="7668"/>
      </w:tblGrid>
      <w:tr w:rsidR="008E2D65" w:rsidRPr="0029618A" w14:paraId="5199B6AC" w14:textId="77777777">
        <w:tc>
          <w:tcPr>
            <w:tcW w:w="7668" w:type="dxa"/>
            <w:tcMar>
              <w:top w:w="216" w:type="dxa"/>
              <w:left w:w="115" w:type="dxa"/>
              <w:bottom w:w="216" w:type="dxa"/>
              <w:right w:w="115" w:type="dxa"/>
            </w:tcMar>
          </w:tcPr>
          <w:p w14:paraId="619A6BDE" w14:textId="77777777" w:rsidR="008E2D65" w:rsidRPr="0029618A" w:rsidRDefault="00662FA5">
            <w:pPr>
              <w:spacing w:line="240" w:lineRule="auto"/>
              <w:rPr>
                <w:rFonts w:eastAsia="Calibri"/>
                <w:color w:val="4F81BD"/>
              </w:rPr>
            </w:pPr>
            <w:r w:rsidRPr="0029618A">
              <w:rPr>
                <w:rFonts w:eastAsia="Calibri"/>
                <w:color w:val="4F81BD"/>
              </w:rPr>
              <w:t>Петропавловск-Камчатский</w:t>
            </w:r>
          </w:p>
          <w:p w14:paraId="7C290341" w14:textId="77777777" w:rsidR="008E2D65" w:rsidRPr="0029618A" w:rsidRDefault="00662FA5">
            <w:pPr>
              <w:spacing w:line="240" w:lineRule="auto"/>
              <w:rPr>
                <w:rFonts w:eastAsia="Calibri"/>
                <w:color w:val="4F81BD"/>
              </w:rPr>
            </w:pPr>
            <w:r w:rsidRPr="0029618A">
              <w:rPr>
                <w:rFonts w:eastAsia="Calibri"/>
                <w:color w:val="4F81BD"/>
              </w:rPr>
              <w:t>2019</w:t>
            </w:r>
          </w:p>
          <w:p w14:paraId="4C6ECC20" w14:textId="77777777" w:rsidR="008E2D65" w:rsidRPr="0029618A" w:rsidRDefault="008E2D65">
            <w:pPr>
              <w:spacing w:line="240" w:lineRule="auto"/>
              <w:rPr>
                <w:rFonts w:eastAsia="Calibri"/>
                <w:color w:val="4F81BD"/>
              </w:rPr>
            </w:pPr>
          </w:p>
        </w:tc>
      </w:tr>
    </w:tbl>
    <w:p w14:paraId="1101D687" w14:textId="77777777" w:rsidR="008E2D65" w:rsidRPr="0029618A" w:rsidRDefault="00662FA5">
      <w:pPr>
        <w:pStyle w:val="1"/>
      </w:pPr>
      <w:r w:rsidRPr="0029618A">
        <w:br w:type="page"/>
      </w:r>
      <w:bookmarkStart w:id="0" w:name="_Toc22639603"/>
      <w:r w:rsidRPr="0029618A">
        <w:lastRenderedPageBreak/>
        <w:t>Аннотация</w:t>
      </w:r>
      <w:bookmarkEnd w:id="0"/>
    </w:p>
    <w:p w14:paraId="0E8FBE0E" w14:textId="0AD7B585" w:rsidR="008E2D65" w:rsidRPr="0029618A" w:rsidRDefault="00662FA5">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w:t>
      </w:r>
      <w:proofErr w:type="spellStart"/>
      <w:r w:rsidRPr="0029618A">
        <w:t>Мёрфи</w:t>
      </w:r>
      <w:proofErr w:type="spellEnd"/>
      <w:r w:rsidRPr="0029618A">
        <w:t xml:space="preserve">"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w:t>
      </w:r>
      <w:proofErr w:type="spellStart"/>
      <w:r w:rsidRPr="0029618A">
        <w:t>марковски</w:t>
      </w:r>
      <w:r w:rsidR="00C73AEC">
        <w:t>ми</w:t>
      </w:r>
      <w:proofErr w:type="spellEnd"/>
      <w:r w:rsidRPr="0029618A">
        <w:t xml:space="preserve"> цеп</w:t>
      </w:r>
      <w:r w:rsidR="00C73AEC">
        <w:t>ями</w:t>
      </w:r>
      <w:r w:rsidRPr="0029618A">
        <w:t>, стохастически</w:t>
      </w:r>
      <w:r w:rsidR="00C73AEC">
        <w:t>ми</w:t>
      </w:r>
      <w:r w:rsidRPr="0029618A">
        <w:t xml:space="preserve"> процесс</w:t>
      </w:r>
      <w:r w:rsidR="00C73AEC">
        <w:t>ами</w:t>
      </w:r>
      <w:r w:rsidRPr="0029618A">
        <w:t>, теори</w:t>
      </w:r>
      <w:r w:rsidR="00C73AEC">
        <w:t>ей</w:t>
      </w:r>
      <w:r w:rsidRPr="0029618A">
        <w:t xml:space="preserve"> очередей, динамического хаоса и т.п. </w:t>
      </w:r>
    </w:p>
    <w:p w14:paraId="3B7ADDBA" w14:textId="77777777" w:rsidR="008E2D65" w:rsidRPr="0029618A" w:rsidRDefault="00662FA5">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14:paraId="7398FCB6" w14:textId="77777777" w:rsidR="008E2D65" w:rsidRPr="0029618A" w:rsidRDefault="008E2D65">
      <w:pPr>
        <w:ind w:firstLine="397"/>
        <w:jc w:val="both"/>
      </w:pPr>
    </w:p>
    <w:p w14:paraId="4F23D1A5" w14:textId="77777777" w:rsidR="008E2D65" w:rsidRPr="0029618A" w:rsidRDefault="00662FA5">
      <w:pPr>
        <w:pStyle w:val="1"/>
        <w:ind w:firstLine="397"/>
        <w:jc w:val="both"/>
      </w:pPr>
      <w:bookmarkStart w:id="1" w:name="_Toc22639604"/>
      <w:r w:rsidRPr="0029618A">
        <w:t>Об авторе</w:t>
      </w:r>
      <w:bookmarkEnd w:id="1"/>
    </w:p>
    <w:p w14:paraId="2C2E86C7" w14:textId="77777777" w:rsidR="008E2D65" w:rsidRPr="0029618A" w:rsidRDefault="00662FA5">
      <w:r w:rsidRPr="0029618A">
        <w:t xml:space="preserve">Сергей Самойленко, </w:t>
      </w:r>
      <w:proofErr w:type="spellStart"/>
      <w:r w:rsidRPr="0029618A">
        <w:t>к.ф.м.н</w:t>
      </w:r>
      <w:proofErr w:type="spellEnd"/>
      <w:r w:rsidRPr="0029618A">
        <w:t xml:space="preserve">., </w:t>
      </w:r>
      <w:proofErr w:type="spellStart"/>
      <w:r w:rsidRPr="0029618A">
        <w:t>PhD</w:t>
      </w:r>
      <w:proofErr w:type="spellEnd"/>
    </w:p>
    <w:p w14:paraId="0FF53FFC" w14:textId="77777777" w:rsidR="008E2D65" w:rsidRPr="0029618A" w:rsidRDefault="00662FA5">
      <w:r w:rsidRPr="0029618A">
        <w:t xml:space="preserve">Вулканолог, педагог, популяризатор науки. </w:t>
      </w:r>
      <w:r w:rsidRPr="0029618A">
        <w:tab/>
        <w:t xml:space="preserve"> </w:t>
      </w:r>
      <w:r w:rsidRPr="0029618A">
        <w:tab/>
        <w:t xml:space="preserve"> </w:t>
      </w:r>
      <w:r w:rsidRPr="0029618A">
        <w:tab/>
      </w:r>
    </w:p>
    <w:p w14:paraId="4EA46928" w14:textId="77777777" w:rsidR="008E2D65" w:rsidRPr="0029618A" w:rsidRDefault="00662FA5">
      <w:proofErr w:type="gramStart"/>
      <w:r w:rsidRPr="0029618A">
        <w:t>Родился и вырос на Камчатке, учился в Новосибирской ФМШ, закончил НГУ, став физиком.</w:t>
      </w:r>
      <w:proofErr w:type="gramEnd"/>
      <w:r w:rsidRPr="0029618A">
        <w:t xml:space="preserve">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директора Института вулканологии ДВО РАН, заведовал кафедрой геологии географии и геофизики Камчатского Государственного Университета им. </w:t>
      </w:r>
      <w:proofErr w:type="spellStart"/>
      <w:r w:rsidRPr="0029618A">
        <w:t>Витуса</w:t>
      </w:r>
      <w:proofErr w:type="spellEnd"/>
      <w:r w:rsidRPr="0029618A">
        <w:t xml:space="preserve">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14:paraId="14630FBB" w14:textId="77777777" w:rsidR="008E2D65" w:rsidRPr="0029618A" w:rsidRDefault="00662FA5">
      <w:pPr>
        <w:pStyle w:val="1"/>
        <w:pBdr>
          <w:top w:val="nil"/>
          <w:left w:val="nil"/>
          <w:bottom w:val="nil"/>
          <w:right w:val="nil"/>
          <w:between w:val="nil"/>
        </w:pBdr>
        <w:spacing w:before="600" w:after="480"/>
        <w:jc w:val="center"/>
        <w:rPr>
          <w:rFonts w:eastAsia="Cambria"/>
          <w:b/>
          <w:highlight w:val="white"/>
        </w:rPr>
      </w:pPr>
      <w:r w:rsidRPr="0029618A">
        <w:br w:type="page"/>
      </w:r>
    </w:p>
    <w:p w14:paraId="375F3780" w14:textId="77777777" w:rsidR="008E2D65" w:rsidRPr="0029618A" w:rsidRDefault="00662FA5">
      <w:pPr>
        <w:pStyle w:val="1"/>
        <w:pBdr>
          <w:top w:val="nil"/>
          <w:left w:val="nil"/>
          <w:bottom w:val="nil"/>
          <w:right w:val="nil"/>
          <w:between w:val="nil"/>
        </w:pBdr>
        <w:spacing w:before="600" w:after="480"/>
        <w:jc w:val="center"/>
        <w:rPr>
          <w:rFonts w:eastAsia="Cambria"/>
          <w:b/>
          <w:highlight w:val="white"/>
        </w:rPr>
      </w:pPr>
      <w:bookmarkStart w:id="2" w:name="_i90bb5ggxhet" w:colFirst="0" w:colLast="0"/>
      <w:bookmarkStart w:id="3" w:name="_Toc22639605"/>
      <w:bookmarkEnd w:id="2"/>
      <w:r w:rsidRPr="0029618A">
        <w:rPr>
          <w:rFonts w:eastAsia="Cambria"/>
          <w:b/>
          <w:highlight w:val="white"/>
        </w:rPr>
        <w:lastRenderedPageBreak/>
        <w:t>Оглавление</w:t>
      </w:r>
      <w:bookmarkEnd w:id="3"/>
    </w:p>
    <w:sdt>
      <w:sdtPr>
        <w:id w:val="-1671092600"/>
        <w:docPartObj>
          <w:docPartGallery w:val="Table of Contents"/>
          <w:docPartUnique/>
        </w:docPartObj>
      </w:sdtPr>
      <w:sdtEndPr/>
      <w:sdtContent>
        <w:p w14:paraId="0CE2820F" w14:textId="77777777" w:rsidR="00273FA4" w:rsidRDefault="000E5C4A">
          <w:pPr>
            <w:pStyle w:val="10"/>
            <w:tabs>
              <w:tab w:val="right" w:pos="9019"/>
            </w:tabs>
            <w:rPr>
              <w:ins w:id="4" w:author="СБ" w:date="2019-10-22T12:26:00Z"/>
              <w:rFonts w:asciiTheme="minorHAnsi" w:eastAsiaTheme="minorEastAsia" w:hAnsiTheme="minorHAnsi" w:cstheme="minorBidi"/>
              <w:noProof/>
            </w:rPr>
          </w:pPr>
          <w:r w:rsidRPr="0029618A">
            <w:fldChar w:fldCharType="begin"/>
          </w:r>
          <w:r w:rsidR="00662FA5" w:rsidRPr="0029618A">
            <w:instrText xml:space="preserve"> TOC \h \u \z </w:instrText>
          </w:r>
          <w:r w:rsidRPr="0029618A">
            <w:fldChar w:fldCharType="separate"/>
          </w:r>
          <w:ins w:id="5" w:author="СБ" w:date="2019-10-22T12:26:00Z">
            <w:r w:rsidR="00273FA4" w:rsidRPr="00B60BD2">
              <w:rPr>
                <w:rStyle w:val="af9"/>
                <w:noProof/>
              </w:rPr>
              <w:fldChar w:fldCharType="begin"/>
            </w:r>
            <w:r w:rsidR="00273FA4" w:rsidRPr="00B60BD2">
              <w:rPr>
                <w:rStyle w:val="af9"/>
                <w:noProof/>
              </w:rPr>
              <w:instrText xml:space="preserve"> </w:instrText>
            </w:r>
            <w:r w:rsidR="00273FA4">
              <w:rPr>
                <w:noProof/>
              </w:rPr>
              <w:instrText>HYPERLINK \l "_Toc22639603"</w:instrText>
            </w:r>
            <w:r w:rsidR="00273FA4" w:rsidRPr="00B60BD2">
              <w:rPr>
                <w:rStyle w:val="af9"/>
                <w:noProof/>
              </w:rPr>
              <w:instrText xml:space="preserve"> </w:instrText>
            </w:r>
            <w:r w:rsidR="00273FA4" w:rsidRPr="00B60BD2">
              <w:rPr>
                <w:rStyle w:val="af9"/>
                <w:noProof/>
              </w:rPr>
              <w:fldChar w:fldCharType="separate"/>
            </w:r>
            <w:r w:rsidR="00273FA4" w:rsidRPr="00B60BD2">
              <w:rPr>
                <w:rStyle w:val="af9"/>
                <w:noProof/>
              </w:rPr>
              <w:t>Аннотация</w:t>
            </w:r>
            <w:r w:rsidR="00273FA4">
              <w:rPr>
                <w:noProof/>
                <w:webHidden/>
              </w:rPr>
              <w:tab/>
            </w:r>
            <w:r w:rsidR="00273FA4">
              <w:rPr>
                <w:noProof/>
                <w:webHidden/>
              </w:rPr>
              <w:fldChar w:fldCharType="begin"/>
            </w:r>
            <w:r w:rsidR="00273FA4">
              <w:rPr>
                <w:noProof/>
                <w:webHidden/>
              </w:rPr>
              <w:instrText xml:space="preserve"> PAGEREF _Toc22639603 \h </w:instrText>
            </w:r>
          </w:ins>
          <w:r w:rsidR="00273FA4">
            <w:rPr>
              <w:noProof/>
              <w:webHidden/>
            </w:rPr>
          </w:r>
          <w:r w:rsidR="00273FA4">
            <w:rPr>
              <w:noProof/>
              <w:webHidden/>
            </w:rPr>
            <w:fldChar w:fldCharType="separate"/>
          </w:r>
          <w:ins w:id="6" w:author="СБ" w:date="2019-10-22T12:26:00Z">
            <w:r w:rsidR="00273FA4">
              <w:rPr>
                <w:noProof/>
                <w:webHidden/>
              </w:rPr>
              <w:t>2</w:t>
            </w:r>
            <w:r w:rsidR="00273FA4">
              <w:rPr>
                <w:noProof/>
                <w:webHidden/>
              </w:rPr>
              <w:fldChar w:fldCharType="end"/>
            </w:r>
            <w:r w:rsidR="00273FA4" w:rsidRPr="00B60BD2">
              <w:rPr>
                <w:rStyle w:val="af9"/>
                <w:noProof/>
              </w:rPr>
              <w:fldChar w:fldCharType="end"/>
            </w:r>
          </w:ins>
        </w:p>
        <w:p w14:paraId="68A441D4" w14:textId="77777777" w:rsidR="00273FA4" w:rsidRDefault="00273FA4">
          <w:pPr>
            <w:pStyle w:val="10"/>
            <w:tabs>
              <w:tab w:val="right" w:pos="9019"/>
            </w:tabs>
            <w:rPr>
              <w:ins w:id="7" w:author="СБ" w:date="2019-10-22T12:26:00Z"/>
              <w:rFonts w:asciiTheme="minorHAnsi" w:eastAsiaTheme="minorEastAsia" w:hAnsiTheme="minorHAnsi" w:cstheme="minorBidi"/>
              <w:noProof/>
            </w:rPr>
          </w:pPr>
          <w:ins w:id="8" w:author="СБ" w:date="2019-10-22T12:26:00Z">
            <w:r w:rsidRPr="00B60BD2">
              <w:rPr>
                <w:rStyle w:val="af9"/>
                <w:noProof/>
              </w:rPr>
              <w:fldChar w:fldCharType="begin"/>
            </w:r>
            <w:r w:rsidRPr="00B60BD2">
              <w:rPr>
                <w:rStyle w:val="af9"/>
                <w:noProof/>
              </w:rPr>
              <w:instrText xml:space="preserve"> </w:instrText>
            </w:r>
            <w:r>
              <w:rPr>
                <w:noProof/>
              </w:rPr>
              <w:instrText>HYPERLINK \l "_Toc22639604"</w:instrText>
            </w:r>
            <w:r w:rsidRPr="00B60BD2">
              <w:rPr>
                <w:rStyle w:val="af9"/>
                <w:noProof/>
              </w:rPr>
              <w:instrText xml:space="preserve"> </w:instrText>
            </w:r>
            <w:r w:rsidRPr="00B60BD2">
              <w:rPr>
                <w:rStyle w:val="af9"/>
                <w:noProof/>
              </w:rPr>
              <w:fldChar w:fldCharType="separate"/>
            </w:r>
            <w:r w:rsidRPr="00B60BD2">
              <w:rPr>
                <w:rStyle w:val="af9"/>
                <w:noProof/>
              </w:rPr>
              <w:t>Об авторе</w:t>
            </w:r>
            <w:r>
              <w:rPr>
                <w:noProof/>
                <w:webHidden/>
              </w:rPr>
              <w:tab/>
            </w:r>
            <w:r>
              <w:rPr>
                <w:noProof/>
                <w:webHidden/>
              </w:rPr>
              <w:fldChar w:fldCharType="begin"/>
            </w:r>
            <w:r>
              <w:rPr>
                <w:noProof/>
                <w:webHidden/>
              </w:rPr>
              <w:instrText xml:space="preserve"> PAGEREF _Toc22639604 \h </w:instrText>
            </w:r>
          </w:ins>
          <w:r>
            <w:rPr>
              <w:noProof/>
              <w:webHidden/>
            </w:rPr>
          </w:r>
          <w:r>
            <w:rPr>
              <w:noProof/>
              <w:webHidden/>
            </w:rPr>
            <w:fldChar w:fldCharType="separate"/>
          </w:r>
          <w:ins w:id="9" w:author="СБ" w:date="2019-10-22T12:26:00Z">
            <w:r>
              <w:rPr>
                <w:noProof/>
                <w:webHidden/>
              </w:rPr>
              <w:t>2</w:t>
            </w:r>
            <w:r>
              <w:rPr>
                <w:noProof/>
                <w:webHidden/>
              </w:rPr>
              <w:fldChar w:fldCharType="end"/>
            </w:r>
            <w:r w:rsidRPr="00B60BD2">
              <w:rPr>
                <w:rStyle w:val="af9"/>
                <w:noProof/>
              </w:rPr>
              <w:fldChar w:fldCharType="end"/>
            </w:r>
          </w:ins>
        </w:p>
        <w:p w14:paraId="007E4DB1" w14:textId="77777777" w:rsidR="00273FA4" w:rsidRDefault="00273FA4">
          <w:pPr>
            <w:pStyle w:val="10"/>
            <w:tabs>
              <w:tab w:val="right" w:pos="9019"/>
            </w:tabs>
            <w:rPr>
              <w:ins w:id="10" w:author="СБ" w:date="2019-10-22T12:26:00Z"/>
              <w:rFonts w:asciiTheme="minorHAnsi" w:eastAsiaTheme="minorEastAsia" w:hAnsiTheme="minorHAnsi" w:cstheme="minorBidi"/>
              <w:noProof/>
            </w:rPr>
          </w:pPr>
          <w:ins w:id="11" w:author="СБ" w:date="2019-10-22T12:26:00Z">
            <w:r w:rsidRPr="00B60BD2">
              <w:rPr>
                <w:rStyle w:val="af9"/>
                <w:noProof/>
              </w:rPr>
              <w:fldChar w:fldCharType="begin"/>
            </w:r>
            <w:r w:rsidRPr="00B60BD2">
              <w:rPr>
                <w:rStyle w:val="af9"/>
                <w:noProof/>
              </w:rPr>
              <w:instrText xml:space="preserve"> </w:instrText>
            </w:r>
            <w:r>
              <w:rPr>
                <w:noProof/>
              </w:rPr>
              <w:instrText>HYPERLINK \l "_Toc22639605"</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Оглавление</w:t>
            </w:r>
            <w:r>
              <w:rPr>
                <w:noProof/>
                <w:webHidden/>
              </w:rPr>
              <w:tab/>
            </w:r>
            <w:r>
              <w:rPr>
                <w:noProof/>
                <w:webHidden/>
              </w:rPr>
              <w:fldChar w:fldCharType="begin"/>
            </w:r>
            <w:r>
              <w:rPr>
                <w:noProof/>
                <w:webHidden/>
              </w:rPr>
              <w:instrText xml:space="preserve"> PAGEREF _Toc22639605 \h </w:instrText>
            </w:r>
          </w:ins>
          <w:r>
            <w:rPr>
              <w:noProof/>
              <w:webHidden/>
            </w:rPr>
          </w:r>
          <w:r>
            <w:rPr>
              <w:noProof/>
              <w:webHidden/>
            </w:rPr>
            <w:fldChar w:fldCharType="separate"/>
          </w:r>
          <w:ins w:id="12" w:author="СБ" w:date="2019-10-22T12:26:00Z">
            <w:r>
              <w:rPr>
                <w:noProof/>
                <w:webHidden/>
              </w:rPr>
              <w:t>3</w:t>
            </w:r>
            <w:r>
              <w:rPr>
                <w:noProof/>
                <w:webHidden/>
              </w:rPr>
              <w:fldChar w:fldCharType="end"/>
            </w:r>
            <w:r w:rsidRPr="00B60BD2">
              <w:rPr>
                <w:rStyle w:val="af9"/>
                <w:noProof/>
              </w:rPr>
              <w:fldChar w:fldCharType="end"/>
            </w:r>
          </w:ins>
        </w:p>
        <w:p w14:paraId="08773374" w14:textId="77777777" w:rsidR="00273FA4" w:rsidRDefault="00273FA4">
          <w:pPr>
            <w:pStyle w:val="10"/>
            <w:tabs>
              <w:tab w:val="right" w:pos="9019"/>
            </w:tabs>
            <w:rPr>
              <w:ins w:id="13" w:author="СБ" w:date="2019-10-22T12:26:00Z"/>
              <w:rFonts w:asciiTheme="minorHAnsi" w:eastAsiaTheme="minorEastAsia" w:hAnsiTheme="minorHAnsi" w:cstheme="minorBidi"/>
              <w:noProof/>
            </w:rPr>
          </w:pPr>
          <w:ins w:id="14" w:author="СБ" w:date="2019-10-22T12:26:00Z">
            <w:r w:rsidRPr="00B60BD2">
              <w:rPr>
                <w:rStyle w:val="af9"/>
                <w:noProof/>
              </w:rPr>
              <w:fldChar w:fldCharType="begin"/>
            </w:r>
            <w:r w:rsidRPr="00B60BD2">
              <w:rPr>
                <w:rStyle w:val="af9"/>
                <w:noProof/>
              </w:rPr>
              <w:instrText xml:space="preserve"> </w:instrText>
            </w:r>
            <w:r>
              <w:rPr>
                <w:noProof/>
              </w:rPr>
              <w:instrText>HYPERLINK \l "_Toc22639606"</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Введение</w:t>
            </w:r>
            <w:r>
              <w:rPr>
                <w:noProof/>
                <w:webHidden/>
              </w:rPr>
              <w:tab/>
            </w:r>
            <w:r>
              <w:rPr>
                <w:noProof/>
                <w:webHidden/>
              </w:rPr>
              <w:fldChar w:fldCharType="begin"/>
            </w:r>
            <w:r>
              <w:rPr>
                <w:noProof/>
                <w:webHidden/>
              </w:rPr>
              <w:instrText xml:space="preserve"> PAGEREF _Toc22639606 \h </w:instrText>
            </w:r>
          </w:ins>
          <w:r>
            <w:rPr>
              <w:noProof/>
              <w:webHidden/>
            </w:rPr>
          </w:r>
          <w:r>
            <w:rPr>
              <w:noProof/>
              <w:webHidden/>
            </w:rPr>
            <w:fldChar w:fldCharType="separate"/>
          </w:r>
          <w:ins w:id="15" w:author="СБ" w:date="2019-10-22T12:26:00Z">
            <w:r>
              <w:rPr>
                <w:noProof/>
                <w:webHidden/>
              </w:rPr>
              <w:t>6</w:t>
            </w:r>
            <w:r>
              <w:rPr>
                <w:noProof/>
                <w:webHidden/>
              </w:rPr>
              <w:fldChar w:fldCharType="end"/>
            </w:r>
            <w:r w:rsidRPr="00B60BD2">
              <w:rPr>
                <w:rStyle w:val="af9"/>
                <w:noProof/>
              </w:rPr>
              <w:fldChar w:fldCharType="end"/>
            </w:r>
          </w:ins>
        </w:p>
        <w:p w14:paraId="5FFDACCD" w14:textId="77777777" w:rsidR="00273FA4" w:rsidRDefault="00273FA4">
          <w:pPr>
            <w:pStyle w:val="10"/>
            <w:tabs>
              <w:tab w:val="right" w:pos="9019"/>
            </w:tabs>
            <w:rPr>
              <w:ins w:id="16" w:author="СБ" w:date="2019-10-22T12:26:00Z"/>
              <w:rFonts w:asciiTheme="minorHAnsi" w:eastAsiaTheme="minorEastAsia" w:hAnsiTheme="minorHAnsi" w:cstheme="minorBidi"/>
              <w:noProof/>
            </w:rPr>
          </w:pPr>
          <w:ins w:id="17" w:author="СБ" w:date="2019-10-22T12:26:00Z">
            <w:r w:rsidRPr="00B60BD2">
              <w:rPr>
                <w:rStyle w:val="af9"/>
                <w:noProof/>
              </w:rPr>
              <w:fldChar w:fldCharType="begin"/>
            </w:r>
            <w:r w:rsidRPr="00B60BD2">
              <w:rPr>
                <w:rStyle w:val="af9"/>
                <w:noProof/>
              </w:rPr>
              <w:instrText xml:space="preserve"> </w:instrText>
            </w:r>
            <w:r>
              <w:rPr>
                <w:noProof/>
              </w:rPr>
              <w:instrText>HYPERLINK \l "_Toc22639607"</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Знакомимся с неприятностями</w:t>
            </w:r>
            <w:r>
              <w:rPr>
                <w:noProof/>
                <w:webHidden/>
              </w:rPr>
              <w:tab/>
            </w:r>
            <w:r>
              <w:rPr>
                <w:noProof/>
                <w:webHidden/>
              </w:rPr>
              <w:fldChar w:fldCharType="begin"/>
            </w:r>
            <w:r>
              <w:rPr>
                <w:noProof/>
                <w:webHidden/>
              </w:rPr>
              <w:instrText xml:space="preserve"> PAGEREF _Toc22639607 \h </w:instrText>
            </w:r>
          </w:ins>
          <w:r>
            <w:rPr>
              <w:noProof/>
              <w:webHidden/>
            </w:rPr>
          </w:r>
          <w:r>
            <w:rPr>
              <w:noProof/>
              <w:webHidden/>
            </w:rPr>
            <w:fldChar w:fldCharType="separate"/>
          </w:r>
          <w:ins w:id="18" w:author="СБ" w:date="2019-10-22T12:26:00Z">
            <w:r>
              <w:rPr>
                <w:noProof/>
                <w:webHidden/>
              </w:rPr>
              <w:t>9</w:t>
            </w:r>
            <w:r>
              <w:rPr>
                <w:noProof/>
                <w:webHidden/>
              </w:rPr>
              <w:fldChar w:fldCharType="end"/>
            </w:r>
            <w:r w:rsidRPr="00B60BD2">
              <w:rPr>
                <w:rStyle w:val="af9"/>
                <w:noProof/>
              </w:rPr>
              <w:fldChar w:fldCharType="end"/>
            </w:r>
          </w:ins>
        </w:p>
        <w:p w14:paraId="21DB1AA4" w14:textId="77777777" w:rsidR="00273FA4" w:rsidRDefault="00273FA4">
          <w:pPr>
            <w:pStyle w:val="20"/>
            <w:tabs>
              <w:tab w:val="right" w:pos="9019"/>
            </w:tabs>
            <w:rPr>
              <w:ins w:id="19" w:author="СБ" w:date="2019-10-22T12:26:00Z"/>
              <w:rFonts w:asciiTheme="minorHAnsi" w:eastAsiaTheme="minorEastAsia" w:hAnsiTheme="minorHAnsi" w:cstheme="minorBidi"/>
              <w:noProof/>
            </w:rPr>
          </w:pPr>
          <w:ins w:id="20" w:author="СБ" w:date="2019-10-22T12:26:00Z">
            <w:r w:rsidRPr="00B60BD2">
              <w:rPr>
                <w:rStyle w:val="af9"/>
                <w:noProof/>
              </w:rPr>
              <w:fldChar w:fldCharType="begin"/>
            </w:r>
            <w:r w:rsidRPr="00B60BD2">
              <w:rPr>
                <w:rStyle w:val="af9"/>
                <w:noProof/>
              </w:rPr>
              <w:instrText xml:space="preserve"> </w:instrText>
            </w:r>
            <w:r>
              <w:rPr>
                <w:noProof/>
              </w:rPr>
              <w:instrText>HYPERLINK \l "_Toc22639608"</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Разновидности неприятностей</w:t>
            </w:r>
            <w:r>
              <w:rPr>
                <w:noProof/>
                <w:webHidden/>
              </w:rPr>
              <w:tab/>
            </w:r>
            <w:r>
              <w:rPr>
                <w:noProof/>
                <w:webHidden/>
              </w:rPr>
              <w:fldChar w:fldCharType="begin"/>
            </w:r>
            <w:r>
              <w:rPr>
                <w:noProof/>
                <w:webHidden/>
              </w:rPr>
              <w:instrText xml:space="preserve"> PAGEREF _Toc22639608 \h </w:instrText>
            </w:r>
          </w:ins>
          <w:r>
            <w:rPr>
              <w:noProof/>
              <w:webHidden/>
            </w:rPr>
          </w:r>
          <w:r>
            <w:rPr>
              <w:noProof/>
              <w:webHidden/>
            </w:rPr>
            <w:fldChar w:fldCharType="separate"/>
          </w:r>
          <w:ins w:id="21" w:author="СБ" w:date="2019-10-22T12:26:00Z">
            <w:r>
              <w:rPr>
                <w:noProof/>
                <w:webHidden/>
              </w:rPr>
              <w:t>9</w:t>
            </w:r>
            <w:r>
              <w:rPr>
                <w:noProof/>
                <w:webHidden/>
              </w:rPr>
              <w:fldChar w:fldCharType="end"/>
            </w:r>
            <w:r w:rsidRPr="00B60BD2">
              <w:rPr>
                <w:rStyle w:val="af9"/>
                <w:noProof/>
              </w:rPr>
              <w:fldChar w:fldCharType="end"/>
            </w:r>
          </w:ins>
        </w:p>
        <w:p w14:paraId="6D99BF6C" w14:textId="77777777" w:rsidR="00273FA4" w:rsidRDefault="00273FA4">
          <w:pPr>
            <w:pStyle w:val="20"/>
            <w:tabs>
              <w:tab w:val="right" w:pos="9019"/>
            </w:tabs>
            <w:rPr>
              <w:ins w:id="22" w:author="СБ" w:date="2019-10-22T12:26:00Z"/>
              <w:rFonts w:asciiTheme="minorHAnsi" w:eastAsiaTheme="minorEastAsia" w:hAnsiTheme="minorHAnsi" w:cstheme="minorBidi"/>
              <w:noProof/>
            </w:rPr>
          </w:pPr>
          <w:ins w:id="23" w:author="СБ" w:date="2019-10-22T12:26:00Z">
            <w:r w:rsidRPr="00B60BD2">
              <w:rPr>
                <w:rStyle w:val="af9"/>
                <w:noProof/>
              </w:rPr>
              <w:fldChar w:fldCharType="begin"/>
            </w:r>
            <w:r w:rsidRPr="00B60BD2">
              <w:rPr>
                <w:rStyle w:val="af9"/>
                <w:noProof/>
              </w:rPr>
              <w:instrText xml:space="preserve"> </w:instrText>
            </w:r>
            <w:r>
              <w:rPr>
                <w:noProof/>
              </w:rPr>
              <w:instrText>HYPERLINK \l "_Toc22639609"</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А при чём тут математика?</w:t>
            </w:r>
            <w:r>
              <w:rPr>
                <w:noProof/>
                <w:webHidden/>
              </w:rPr>
              <w:tab/>
            </w:r>
            <w:r>
              <w:rPr>
                <w:noProof/>
                <w:webHidden/>
              </w:rPr>
              <w:fldChar w:fldCharType="begin"/>
            </w:r>
            <w:r>
              <w:rPr>
                <w:noProof/>
                <w:webHidden/>
              </w:rPr>
              <w:instrText xml:space="preserve"> PAGEREF _Toc22639609 \h </w:instrText>
            </w:r>
          </w:ins>
          <w:r>
            <w:rPr>
              <w:noProof/>
              <w:webHidden/>
            </w:rPr>
          </w:r>
          <w:r>
            <w:rPr>
              <w:noProof/>
              <w:webHidden/>
            </w:rPr>
            <w:fldChar w:fldCharType="separate"/>
          </w:r>
          <w:ins w:id="24" w:author="СБ" w:date="2019-10-22T12:26:00Z">
            <w:r>
              <w:rPr>
                <w:noProof/>
                <w:webHidden/>
              </w:rPr>
              <w:t>11</w:t>
            </w:r>
            <w:r>
              <w:rPr>
                <w:noProof/>
                <w:webHidden/>
              </w:rPr>
              <w:fldChar w:fldCharType="end"/>
            </w:r>
            <w:r w:rsidRPr="00B60BD2">
              <w:rPr>
                <w:rStyle w:val="af9"/>
                <w:noProof/>
              </w:rPr>
              <w:fldChar w:fldCharType="end"/>
            </w:r>
          </w:ins>
        </w:p>
        <w:p w14:paraId="3E5174C4" w14:textId="77777777" w:rsidR="00273FA4" w:rsidRDefault="00273FA4">
          <w:pPr>
            <w:pStyle w:val="20"/>
            <w:tabs>
              <w:tab w:val="right" w:pos="9019"/>
            </w:tabs>
            <w:rPr>
              <w:ins w:id="25" w:author="СБ" w:date="2019-10-22T12:26:00Z"/>
              <w:rFonts w:asciiTheme="minorHAnsi" w:eastAsiaTheme="minorEastAsia" w:hAnsiTheme="minorHAnsi" w:cstheme="minorBidi"/>
              <w:noProof/>
            </w:rPr>
          </w:pPr>
          <w:ins w:id="26" w:author="СБ" w:date="2019-10-22T12:26:00Z">
            <w:r w:rsidRPr="00B60BD2">
              <w:rPr>
                <w:rStyle w:val="af9"/>
                <w:noProof/>
              </w:rPr>
              <w:fldChar w:fldCharType="begin"/>
            </w:r>
            <w:r w:rsidRPr="00B60BD2">
              <w:rPr>
                <w:rStyle w:val="af9"/>
                <w:noProof/>
              </w:rPr>
              <w:instrText xml:space="preserve"> </w:instrText>
            </w:r>
            <w:r>
              <w:rPr>
                <w:noProof/>
              </w:rPr>
              <w:instrText>HYPERLINK \l "_Toc22639610"</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Закон велосипедиста</w:t>
            </w:r>
            <w:r>
              <w:rPr>
                <w:noProof/>
                <w:webHidden/>
              </w:rPr>
              <w:tab/>
            </w:r>
            <w:r>
              <w:rPr>
                <w:noProof/>
                <w:webHidden/>
              </w:rPr>
              <w:fldChar w:fldCharType="begin"/>
            </w:r>
            <w:r>
              <w:rPr>
                <w:noProof/>
                <w:webHidden/>
              </w:rPr>
              <w:instrText xml:space="preserve"> PAGEREF _Toc22639610 \h </w:instrText>
            </w:r>
          </w:ins>
          <w:r>
            <w:rPr>
              <w:noProof/>
              <w:webHidden/>
            </w:rPr>
          </w:r>
          <w:r>
            <w:rPr>
              <w:noProof/>
              <w:webHidden/>
            </w:rPr>
            <w:fldChar w:fldCharType="separate"/>
          </w:r>
          <w:ins w:id="27" w:author="СБ" w:date="2019-10-22T12:26:00Z">
            <w:r>
              <w:rPr>
                <w:noProof/>
                <w:webHidden/>
              </w:rPr>
              <w:t>14</w:t>
            </w:r>
            <w:r>
              <w:rPr>
                <w:noProof/>
                <w:webHidden/>
              </w:rPr>
              <w:fldChar w:fldCharType="end"/>
            </w:r>
            <w:r w:rsidRPr="00B60BD2">
              <w:rPr>
                <w:rStyle w:val="af9"/>
                <w:noProof/>
              </w:rPr>
              <w:fldChar w:fldCharType="end"/>
            </w:r>
          </w:ins>
        </w:p>
        <w:p w14:paraId="55F957A5" w14:textId="77777777" w:rsidR="00273FA4" w:rsidRDefault="00273FA4">
          <w:pPr>
            <w:pStyle w:val="20"/>
            <w:tabs>
              <w:tab w:val="right" w:pos="9019"/>
            </w:tabs>
            <w:rPr>
              <w:ins w:id="28" w:author="СБ" w:date="2019-10-22T12:26:00Z"/>
              <w:rFonts w:asciiTheme="minorHAnsi" w:eastAsiaTheme="minorEastAsia" w:hAnsiTheme="minorHAnsi" w:cstheme="minorBidi"/>
              <w:noProof/>
            </w:rPr>
          </w:pPr>
          <w:ins w:id="29" w:author="СБ" w:date="2019-10-22T12:26:00Z">
            <w:r w:rsidRPr="00B60BD2">
              <w:rPr>
                <w:rStyle w:val="af9"/>
                <w:noProof/>
              </w:rPr>
              <w:fldChar w:fldCharType="begin"/>
            </w:r>
            <w:r w:rsidRPr="00B60BD2">
              <w:rPr>
                <w:rStyle w:val="af9"/>
                <w:noProof/>
              </w:rPr>
              <w:instrText xml:space="preserve"> </w:instrText>
            </w:r>
            <w:r>
              <w:rPr>
                <w:noProof/>
              </w:rPr>
              <w:instrText>HYPERLINK \l "_Toc22639611"</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Измеряем уровень подлости</w:t>
            </w:r>
            <w:r>
              <w:rPr>
                <w:noProof/>
                <w:webHidden/>
              </w:rPr>
              <w:tab/>
            </w:r>
            <w:r>
              <w:rPr>
                <w:noProof/>
                <w:webHidden/>
              </w:rPr>
              <w:fldChar w:fldCharType="begin"/>
            </w:r>
            <w:r>
              <w:rPr>
                <w:noProof/>
                <w:webHidden/>
              </w:rPr>
              <w:instrText xml:space="preserve"> PAGEREF _Toc22639611 \h </w:instrText>
            </w:r>
          </w:ins>
          <w:r>
            <w:rPr>
              <w:noProof/>
              <w:webHidden/>
            </w:rPr>
          </w:r>
          <w:r>
            <w:rPr>
              <w:noProof/>
              <w:webHidden/>
            </w:rPr>
            <w:fldChar w:fldCharType="separate"/>
          </w:r>
          <w:ins w:id="30" w:author="СБ" w:date="2019-10-22T12:26:00Z">
            <w:r>
              <w:rPr>
                <w:noProof/>
                <w:webHidden/>
              </w:rPr>
              <w:t>15</w:t>
            </w:r>
            <w:r>
              <w:rPr>
                <w:noProof/>
                <w:webHidden/>
              </w:rPr>
              <w:fldChar w:fldCharType="end"/>
            </w:r>
            <w:r w:rsidRPr="00B60BD2">
              <w:rPr>
                <w:rStyle w:val="af9"/>
                <w:noProof/>
              </w:rPr>
              <w:fldChar w:fldCharType="end"/>
            </w:r>
          </w:ins>
        </w:p>
        <w:p w14:paraId="59A449FA" w14:textId="77777777" w:rsidR="00273FA4" w:rsidRDefault="00273FA4">
          <w:pPr>
            <w:pStyle w:val="20"/>
            <w:tabs>
              <w:tab w:val="right" w:pos="9019"/>
            </w:tabs>
            <w:rPr>
              <w:ins w:id="31" w:author="СБ" w:date="2019-10-22T12:26:00Z"/>
              <w:rFonts w:asciiTheme="minorHAnsi" w:eastAsiaTheme="minorEastAsia" w:hAnsiTheme="minorHAnsi" w:cstheme="minorBidi"/>
              <w:noProof/>
            </w:rPr>
          </w:pPr>
          <w:ins w:id="32" w:author="СБ" w:date="2019-10-22T12:26:00Z">
            <w:r w:rsidRPr="00B60BD2">
              <w:rPr>
                <w:rStyle w:val="af9"/>
                <w:noProof/>
              </w:rPr>
              <w:fldChar w:fldCharType="begin"/>
            </w:r>
            <w:r w:rsidRPr="00B60BD2">
              <w:rPr>
                <w:rStyle w:val="af9"/>
                <w:noProof/>
              </w:rPr>
              <w:instrText xml:space="preserve"> </w:instrText>
            </w:r>
            <w:r>
              <w:rPr>
                <w:noProof/>
              </w:rPr>
              <w:instrText>HYPERLINK \l "_Toc22639612"</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От закона велосипедиста к парадоксу инспекции</w:t>
            </w:r>
            <w:r>
              <w:rPr>
                <w:noProof/>
                <w:webHidden/>
              </w:rPr>
              <w:tab/>
            </w:r>
            <w:r>
              <w:rPr>
                <w:noProof/>
                <w:webHidden/>
              </w:rPr>
              <w:fldChar w:fldCharType="begin"/>
            </w:r>
            <w:r>
              <w:rPr>
                <w:noProof/>
                <w:webHidden/>
              </w:rPr>
              <w:instrText xml:space="preserve"> PAGEREF _Toc22639612 \h </w:instrText>
            </w:r>
          </w:ins>
          <w:r>
            <w:rPr>
              <w:noProof/>
              <w:webHidden/>
            </w:rPr>
          </w:r>
          <w:r>
            <w:rPr>
              <w:noProof/>
              <w:webHidden/>
            </w:rPr>
            <w:fldChar w:fldCharType="separate"/>
          </w:r>
          <w:ins w:id="33" w:author="СБ" w:date="2019-10-22T12:26:00Z">
            <w:r>
              <w:rPr>
                <w:noProof/>
                <w:webHidden/>
              </w:rPr>
              <w:t>19</w:t>
            </w:r>
            <w:r>
              <w:rPr>
                <w:noProof/>
                <w:webHidden/>
              </w:rPr>
              <w:fldChar w:fldCharType="end"/>
            </w:r>
            <w:r w:rsidRPr="00B60BD2">
              <w:rPr>
                <w:rStyle w:val="af9"/>
                <w:noProof/>
              </w:rPr>
              <w:fldChar w:fldCharType="end"/>
            </w:r>
          </w:ins>
        </w:p>
        <w:p w14:paraId="0EB6F163" w14:textId="77777777" w:rsidR="00273FA4" w:rsidRDefault="00273FA4">
          <w:pPr>
            <w:pStyle w:val="10"/>
            <w:tabs>
              <w:tab w:val="right" w:pos="9019"/>
            </w:tabs>
            <w:rPr>
              <w:ins w:id="34" w:author="СБ" w:date="2019-10-22T12:26:00Z"/>
              <w:rFonts w:asciiTheme="minorHAnsi" w:eastAsiaTheme="minorEastAsia" w:hAnsiTheme="minorHAnsi" w:cstheme="minorBidi"/>
              <w:noProof/>
            </w:rPr>
          </w:pPr>
          <w:ins w:id="35" w:author="СБ" w:date="2019-10-22T12:26:00Z">
            <w:r w:rsidRPr="00B60BD2">
              <w:rPr>
                <w:rStyle w:val="af9"/>
                <w:noProof/>
              </w:rPr>
              <w:fldChar w:fldCharType="begin"/>
            </w:r>
            <w:r w:rsidRPr="00B60BD2">
              <w:rPr>
                <w:rStyle w:val="af9"/>
                <w:noProof/>
              </w:rPr>
              <w:instrText xml:space="preserve"> </w:instrText>
            </w:r>
            <w:r>
              <w:rPr>
                <w:noProof/>
              </w:rPr>
              <w:instrText>HYPERLINK \l "_Toc22639613"</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Знакомимся со случайностями и с вероятностями</w:t>
            </w:r>
            <w:r>
              <w:rPr>
                <w:noProof/>
                <w:webHidden/>
              </w:rPr>
              <w:tab/>
            </w:r>
            <w:r>
              <w:rPr>
                <w:noProof/>
                <w:webHidden/>
              </w:rPr>
              <w:fldChar w:fldCharType="begin"/>
            </w:r>
            <w:r>
              <w:rPr>
                <w:noProof/>
                <w:webHidden/>
              </w:rPr>
              <w:instrText xml:space="preserve"> PAGEREF _Toc22639613 \h </w:instrText>
            </w:r>
          </w:ins>
          <w:r>
            <w:rPr>
              <w:noProof/>
              <w:webHidden/>
            </w:rPr>
          </w:r>
          <w:r>
            <w:rPr>
              <w:noProof/>
              <w:webHidden/>
            </w:rPr>
            <w:fldChar w:fldCharType="separate"/>
          </w:r>
          <w:ins w:id="36" w:author="СБ" w:date="2019-10-22T12:26:00Z">
            <w:r>
              <w:rPr>
                <w:noProof/>
                <w:webHidden/>
              </w:rPr>
              <w:t>24</w:t>
            </w:r>
            <w:r>
              <w:rPr>
                <w:noProof/>
                <w:webHidden/>
              </w:rPr>
              <w:fldChar w:fldCharType="end"/>
            </w:r>
            <w:r w:rsidRPr="00B60BD2">
              <w:rPr>
                <w:rStyle w:val="af9"/>
                <w:noProof/>
              </w:rPr>
              <w:fldChar w:fldCharType="end"/>
            </w:r>
          </w:ins>
        </w:p>
        <w:p w14:paraId="1B571638" w14:textId="77777777" w:rsidR="00273FA4" w:rsidRDefault="00273FA4">
          <w:pPr>
            <w:pStyle w:val="20"/>
            <w:tabs>
              <w:tab w:val="right" w:pos="9019"/>
            </w:tabs>
            <w:rPr>
              <w:ins w:id="37" w:author="СБ" w:date="2019-10-22T12:26:00Z"/>
              <w:rFonts w:asciiTheme="minorHAnsi" w:eastAsiaTheme="minorEastAsia" w:hAnsiTheme="minorHAnsi" w:cstheme="minorBidi"/>
              <w:noProof/>
            </w:rPr>
          </w:pPr>
          <w:ins w:id="38" w:author="СБ" w:date="2019-10-22T12:26:00Z">
            <w:r w:rsidRPr="00B60BD2">
              <w:rPr>
                <w:rStyle w:val="af9"/>
                <w:noProof/>
              </w:rPr>
              <w:fldChar w:fldCharType="begin"/>
            </w:r>
            <w:r w:rsidRPr="00B60BD2">
              <w:rPr>
                <w:rStyle w:val="af9"/>
                <w:noProof/>
              </w:rPr>
              <w:instrText xml:space="preserve"> </w:instrText>
            </w:r>
            <w:r>
              <w:rPr>
                <w:noProof/>
              </w:rPr>
              <w:instrText>HYPERLINK \l "_Toc22639614"</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Что мы имеем в виду, говоря о вероятности?</w:t>
            </w:r>
            <w:r>
              <w:rPr>
                <w:noProof/>
                <w:webHidden/>
              </w:rPr>
              <w:tab/>
            </w:r>
            <w:r>
              <w:rPr>
                <w:noProof/>
                <w:webHidden/>
              </w:rPr>
              <w:fldChar w:fldCharType="begin"/>
            </w:r>
            <w:r>
              <w:rPr>
                <w:noProof/>
                <w:webHidden/>
              </w:rPr>
              <w:instrText xml:space="preserve"> PAGEREF _Toc22639614 \h </w:instrText>
            </w:r>
          </w:ins>
          <w:r>
            <w:rPr>
              <w:noProof/>
              <w:webHidden/>
            </w:rPr>
          </w:r>
          <w:r>
            <w:rPr>
              <w:noProof/>
              <w:webHidden/>
            </w:rPr>
            <w:fldChar w:fldCharType="separate"/>
          </w:r>
          <w:ins w:id="39" w:author="СБ" w:date="2019-10-22T12:26:00Z">
            <w:r>
              <w:rPr>
                <w:noProof/>
                <w:webHidden/>
              </w:rPr>
              <w:t>25</w:t>
            </w:r>
            <w:r>
              <w:rPr>
                <w:noProof/>
                <w:webHidden/>
              </w:rPr>
              <w:fldChar w:fldCharType="end"/>
            </w:r>
            <w:r w:rsidRPr="00B60BD2">
              <w:rPr>
                <w:rStyle w:val="af9"/>
                <w:noProof/>
              </w:rPr>
              <w:fldChar w:fldCharType="end"/>
            </w:r>
          </w:ins>
        </w:p>
        <w:p w14:paraId="76FC1F1C" w14:textId="77777777" w:rsidR="00273FA4" w:rsidRDefault="00273FA4">
          <w:pPr>
            <w:pStyle w:val="20"/>
            <w:tabs>
              <w:tab w:val="right" w:pos="9019"/>
            </w:tabs>
            <w:rPr>
              <w:ins w:id="40" w:author="СБ" w:date="2019-10-22T12:26:00Z"/>
              <w:rFonts w:asciiTheme="minorHAnsi" w:eastAsiaTheme="minorEastAsia" w:hAnsiTheme="minorHAnsi" w:cstheme="minorBidi"/>
              <w:noProof/>
            </w:rPr>
          </w:pPr>
          <w:ins w:id="41" w:author="СБ" w:date="2019-10-22T12:26:00Z">
            <w:r w:rsidRPr="00B60BD2">
              <w:rPr>
                <w:rStyle w:val="af9"/>
                <w:noProof/>
              </w:rPr>
              <w:fldChar w:fldCharType="begin"/>
            </w:r>
            <w:r w:rsidRPr="00B60BD2">
              <w:rPr>
                <w:rStyle w:val="af9"/>
                <w:noProof/>
              </w:rPr>
              <w:instrText xml:space="preserve"> </w:instrText>
            </w:r>
            <w:r>
              <w:rPr>
                <w:noProof/>
              </w:rPr>
              <w:instrText>HYPERLINK \l "_Toc22639615"</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Возможность невероятного</w:t>
            </w:r>
            <w:r>
              <w:rPr>
                <w:noProof/>
                <w:webHidden/>
              </w:rPr>
              <w:tab/>
            </w:r>
            <w:r>
              <w:rPr>
                <w:noProof/>
                <w:webHidden/>
              </w:rPr>
              <w:fldChar w:fldCharType="begin"/>
            </w:r>
            <w:r>
              <w:rPr>
                <w:noProof/>
                <w:webHidden/>
              </w:rPr>
              <w:instrText xml:space="preserve"> PAGEREF _Toc22639615 \h </w:instrText>
            </w:r>
          </w:ins>
          <w:r>
            <w:rPr>
              <w:noProof/>
              <w:webHidden/>
            </w:rPr>
          </w:r>
          <w:r>
            <w:rPr>
              <w:noProof/>
              <w:webHidden/>
            </w:rPr>
            <w:fldChar w:fldCharType="separate"/>
          </w:r>
          <w:ins w:id="42" w:author="СБ" w:date="2019-10-22T12:26:00Z">
            <w:r>
              <w:rPr>
                <w:noProof/>
                <w:webHidden/>
              </w:rPr>
              <w:t>31</w:t>
            </w:r>
            <w:r>
              <w:rPr>
                <w:noProof/>
                <w:webHidden/>
              </w:rPr>
              <w:fldChar w:fldCharType="end"/>
            </w:r>
            <w:r w:rsidRPr="00B60BD2">
              <w:rPr>
                <w:rStyle w:val="af9"/>
                <w:noProof/>
              </w:rPr>
              <w:fldChar w:fldCharType="end"/>
            </w:r>
          </w:ins>
        </w:p>
        <w:p w14:paraId="41425AED" w14:textId="77777777" w:rsidR="00273FA4" w:rsidRDefault="00273FA4">
          <w:pPr>
            <w:pStyle w:val="20"/>
            <w:tabs>
              <w:tab w:val="right" w:pos="9019"/>
            </w:tabs>
            <w:rPr>
              <w:ins w:id="43" w:author="СБ" w:date="2019-10-22T12:26:00Z"/>
              <w:rFonts w:asciiTheme="minorHAnsi" w:eastAsiaTheme="minorEastAsia" w:hAnsiTheme="minorHAnsi" w:cstheme="minorBidi"/>
              <w:noProof/>
            </w:rPr>
          </w:pPr>
          <w:ins w:id="44" w:author="СБ" w:date="2019-10-22T12:26:00Z">
            <w:r w:rsidRPr="00B60BD2">
              <w:rPr>
                <w:rStyle w:val="af9"/>
                <w:noProof/>
              </w:rPr>
              <w:fldChar w:fldCharType="begin"/>
            </w:r>
            <w:r w:rsidRPr="00B60BD2">
              <w:rPr>
                <w:rStyle w:val="af9"/>
                <w:noProof/>
              </w:rPr>
              <w:instrText xml:space="preserve"> </w:instrText>
            </w:r>
            <w:r>
              <w:rPr>
                <w:noProof/>
              </w:rPr>
              <w:instrText>HYPERLINK \l "_Toc22639616"</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О коварстве географических карт</w:t>
            </w:r>
            <w:r>
              <w:rPr>
                <w:noProof/>
                <w:webHidden/>
              </w:rPr>
              <w:tab/>
            </w:r>
            <w:r>
              <w:rPr>
                <w:noProof/>
                <w:webHidden/>
              </w:rPr>
              <w:fldChar w:fldCharType="begin"/>
            </w:r>
            <w:r>
              <w:rPr>
                <w:noProof/>
                <w:webHidden/>
              </w:rPr>
              <w:instrText xml:space="preserve"> PAGEREF _Toc22639616 \h </w:instrText>
            </w:r>
          </w:ins>
          <w:r>
            <w:rPr>
              <w:noProof/>
              <w:webHidden/>
            </w:rPr>
          </w:r>
          <w:r>
            <w:rPr>
              <w:noProof/>
              <w:webHidden/>
            </w:rPr>
            <w:fldChar w:fldCharType="separate"/>
          </w:r>
          <w:ins w:id="45" w:author="СБ" w:date="2019-10-22T12:26:00Z">
            <w:r>
              <w:rPr>
                <w:noProof/>
                <w:webHidden/>
              </w:rPr>
              <w:t>34</w:t>
            </w:r>
            <w:r>
              <w:rPr>
                <w:noProof/>
                <w:webHidden/>
              </w:rPr>
              <w:fldChar w:fldCharType="end"/>
            </w:r>
            <w:r w:rsidRPr="00B60BD2">
              <w:rPr>
                <w:rStyle w:val="af9"/>
                <w:noProof/>
              </w:rPr>
              <w:fldChar w:fldCharType="end"/>
            </w:r>
          </w:ins>
        </w:p>
        <w:p w14:paraId="29A7035A" w14:textId="77777777" w:rsidR="00273FA4" w:rsidRDefault="00273FA4">
          <w:pPr>
            <w:pStyle w:val="20"/>
            <w:tabs>
              <w:tab w:val="right" w:pos="9019"/>
            </w:tabs>
            <w:rPr>
              <w:ins w:id="46" w:author="СБ" w:date="2019-10-22T12:26:00Z"/>
              <w:rFonts w:asciiTheme="minorHAnsi" w:eastAsiaTheme="minorEastAsia" w:hAnsiTheme="minorHAnsi" w:cstheme="minorBidi"/>
              <w:noProof/>
            </w:rPr>
          </w:pPr>
          <w:ins w:id="47" w:author="СБ" w:date="2019-10-22T12:26:00Z">
            <w:r w:rsidRPr="00B60BD2">
              <w:rPr>
                <w:rStyle w:val="af9"/>
                <w:noProof/>
              </w:rPr>
              <w:fldChar w:fldCharType="begin"/>
            </w:r>
            <w:r w:rsidRPr="00B60BD2">
              <w:rPr>
                <w:rStyle w:val="af9"/>
                <w:noProof/>
              </w:rPr>
              <w:instrText xml:space="preserve"> </w:instrText>
            </w:r>
            <w:r>
              <w:rPr>
                <w:noProof/>
              </w:rPr>
              <w:instrText>HYPERLINK \l "_Toc22639617"</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Проверяем честность реальной монеты</w:t>
            </w:r>
            <w:r>
              <w:rPr>
                <w:noProof/>
                <w:webHidden/>
              </w:rPr>
              <w:tab/>
            </w:r>
            <w:r>
              <w:rPr>
                <w:noProof/>
                <w:webHidden/>
              </w:rPr>
              <w:fldChar w:fldCharType="begin"/>
            </w:r>
            <w:r>
              <w:rPr>
                <w:noProof/>
                <w:webHidden/>
              </w:rPr>
              <w:instrText xml:space="preserve"> PAGEREF _Toc22639617 \h </w:instrText>
            </w:r>
          </w:ins>
          <w:r>
            <w:rPr>
              <w:noProof/>
              <w:webHidden/>
            </w:rPr>
          </w:r>
          <w:r>
            <w:rPr>
              <w:noProof/>
              <w:webHidden/>
            </w:rPr>
            <w:fldChar w:fldCharType="separate"/>
          </w:r>
          <w:ins w:id="48" w:author="СБ" w:date="2019-10-22T12:26:00Z">
            <w:r>
              <w:rPr>
                <w:noProof/>
                <w:webHidden/>
              </w:rPr>
              <w:t>36</w:t>
            </w:r>
            <w:r>
              <w:rPr>
                <w:noProof/>
                <w:webHidden/>
              </w:rPr>
              <w:fldChar w:fldCharType="end"/>
            </w:r>
            <w:r w:rsidRPr="00B60BD2">
              <w:rPr>
                <w:rStyle w:val="af9"/>
                <w:noProof/>
              </w:rPr>
              <w:fldChar w:fldCharType="end"/>
            </w:r>
          </w:ins>
        </w:p>
        <w:p w14:paraId="07385197" w14:textId="77777777" w:rsidR="00273FA4" w:rsidRDefault="00273FA4">
          <w:pPr>
            <w:pStyle w:val="20"/>
            <w:tabs>
              <w:tab w:val="right" w:pos="9019"/>
            </w:tabs>
            <w:rPr>
              <w:ins w:id="49" w:author="СБ" w:date="2019-10-22T12:26:00Z"/>
              <w:rFonts w:asciiTheme="minorHAnsi" w:eastAsiaTheme="minorEastAsia" w:hAnsiTheme="minorHAnsi" w:cstheme="minorBidi"/>
              <w:noProof/>
            </w:rPr>
          </w:pPr>
          <w:ins w:id="50" w:author="СБ" w:date="2019-10-22T12:26:00Z">
            <w:r w:rsidRPr="00B60BD2">
              <w:rPr>
                <w:rStyle w:val="af9"/>
                <w:noProof/>
              </w:rPr>
              <w:fldChar w:fldCharType="begin"/>
            </w:r>
            <w:r w:rsidRPr="00B60BD2">
              <w:rPr>
                <w:rStyle w:val="af9"/>
                <w:noProof/>
              </w:rPr>
              <w:instrText xml:space="preserve"> </w:instrText>
            </w:r>
            <w:r>
              <w:rPr>
                <w:noProof/>
              </w:rPr>
              <w:instrText>HYPERLINK \l "_Toc22639618"</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Откуда же берётся случайность?</w:t>
            </w:r>
            <w:r>
              <w:rPr>
                <w:noProof/>
                <w:webHidden/>
              </w:rPr>
              <w:tab/>
            </w:r>
            <w:r>
              <w:rPr>
                <w:noProof/>
                <w:webHidden/>
              </w:rPr>
              <w:fldChar w:fldCharType="begin"/>
            </w:r>
            <w:r>
              <w:rPr>
                <w:noProof/>
                <w:webHidden/>
              </w:rPr>
              <w:instrText xml:space="preserve"> PAGEREF _Toc22639618 \h </w:instrText>
            </w:r>
          </w:ins>
          <w:r>
            <w:rPr>
              <w:noProof/>
              <w:webHidden/>
            </w:rPr>
          </w:r>
          <w:r>
            <w:rPr>
              <w:noProof/>
              <w:webHidden/>
            </w:rPr>
            <w:fldChar w:fldCharType="separate"/>
          </w:r>
          <w:ins w:id="51" w:author="СБ" w:date="2019-10-22T12:26:00Z">
            <w:r>
              <w:rPr>
                <w:noProof/>
                <w:webHidden/>
              </w:rPr>
              <w:t>37</w:t>
            </w:r>
            <w:r>
              <w:rPr>
                <w:noProof/>
                <w:webHidden/>
              </w:rPr>
              <w:fldChar w:fldCharType="end"/>
            </w:r>
            <w:r w:rsidRPr="00B60BD2">
              <w:rPr>
                <w:rStyle w:val="af9"/>
                <w:noProof/>
              </w:rPr>
              <w:fldChar w:fldCharType="end"/>
            </w:r>
          </w:ins>
        </w:p>
        <w:p w14:paraId="169EC2AF" w14:textId="77777777" w:rsidR="00273FA4" w:rsidRDefault="00273FA4">
          <w:pPr>
            <w:pStyle w:val="20"/>
            <w:tabs>
              <w:tab w:val="right" w:pos="9019"/>
            </w:tabs>
            <w:rPr>
              <w:ins w:id="52" w:author="СБ" w:date="2019-10-22T12:26:00Z"/>
              <w:rFonts w:asciiTheme="minorHAnsi" w:eastAsiaTheme="minorEastAsia" w:hAnsiTheme="minorHAnsi" w:cstheme="minorBidi"/>
              <w:noProof/>
            </w:rPr>
          </w:pPr>
          <w:ins w:id="53" w:author="СБ" w:date="2019-10-22T12:26:00Z">
            <w:r w:rsidRPr="00B60BD2">
              <w:rPr>
                <w:rStyle w:val="af9"/>
                <w:noProof/>
              </w:rPr>
              <w:fldChar w:fldCharType="begin"/>
            </w:r>
            <w:r w:rsidRPr="00B60BD2">
              <w:rPr>
                <w:rStyle w:val="af9"/>
                <w:noProof/>
              </w:rPr>
              <w:instrText xml:space="preserve"> </w:instrText>
            </w:r>
            <w:r>
              <w:rPr>
                <w:noProof/>
              </w:rPr>
              <w:instrText>HYPERLINK \l "_Toc22639619"</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От монеток к бабочкам и самой судьбе</w:t>
            </w:r>
            <w:r>
              <w:rPr>
                <w:noProof/>
                <w:webHidden/>
              </w:rPr>
              <w:tab/>
            </w:r>
            <w:r>
              <w:rPr>
                <w:noProof/>
                <w:webHidden/>
              </w:rPr>
              <w:fldChar w:fldCharType="begin"/>
            </w:r>
            <w:r>
              <w:rPr>
                <w:noProof/>
                <w:webHidden/>
              </w:rPr>
              <w:instrText xml:space="preserve"> PAGEREF _Toc22639619 \h </w:instrText>
            </w:r>
          </w:ins>
          <w:r>
            <w:rPr>
              <w:noProof/>
              <w:webHidden/>
            </w:rPr>
          </w:r>
          <w:r>
            <w:rPr>
              <w:noProof/>
              <w:webHidden/>
            </w:rPr>
            <w:fldChar w:fldCharType="separate"/>
          </w:r>
          <w:ins w:id="54" w:author="СБ" w:date="2019-10-22T12:26:00Z">
            <w:r>
              <w:rPr>
                <w:noProof/>
                <w:webHidden/>
              </w:rPr>
              <w:t>41</w:t>
            </w:r>
            <w:r>
              <w:rPr>
                <w:noProof/>
                <w:webHidden/>
              </w:rPr>
              <w:fldChar w:fldCharType="end"/>
            </w:r>
            <w:r w:rsidRPr="00B60BD2">
              <w:rPr>
                <w:rStyle w:val="af9"/>
                <w:noProof/>
              </w:rPr>
              <w:fldChar w:fldCharType="end"/>
            </w:r>
          </w:ins>
        </w:p>
        <w:p w14:paraId="639F6939" w14:textId="77777777" w:rsidR="00273FA4" w:rsidRDefault="00273FA4">
          <w:pPr>
            <w:pStyle w:val="10"/>
            <w:tabs>
              <w:tab w:val="right" w:pos="9019"/>
            </w:tabs>
            <w:rPr>
              <w:ins w:id="55" w:author="СБ" w:date="2019-10-22T12:26:00Z"/>
              <w:rFonts w:asciiTheme="minorHAnsi" w:eastAsiaTheme="minorEastAsia" w:hAnsiTheme="minorHAnsi" w:cstheme="minorBidi"/>
              <w:noProof/>
            </w:rPr>
          </w:pPr>
          <w:ins w:id="56" w:author="СБ" w:date="2019-10-22T12:26:00Z">
            <w:r w:rsidRPr="00B60BD2">
              <w:rPr>
                <w:rStyle w:val="af9"/>
                <w:noProof/>
              </w:rPr>
              <w:fldChar w:fldCharType="begin"/>
            </w:r>
            <w:r w:rsidRPr="00B60BD2">
              <w:rPr>
                <w:rStyle w:val="af9"/>
                <w:noProof/>
              </w:rPr>
              <w:instrText xml:space="preserve"> </w:instrText>
            </w:r>
            <w:r>
              <w:rPr>
                <w:noProof/>
              </w:rPr>
              <w:instrText>HYPERLINK \l "_Toc22639620"</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Головокружительный полёт бутерброда с маслом</w:t>
            </w:r>
            <w:r>
              <w:rPr>
                <w:noProof/>
                <w:webHidden/>
              </w:rPr>
              <w:tab/>
            </w:r>
            <w:r>
              <w:rPr>
                <w:noProof/>
                <w:webHidden/>
              </w:rPr>
              <w:fldChar w:fldCharType="begin"/>
            </w:r>
            <w:r>
              <w:rPr>
                <w:noProof/>
                <w:webHidden/>
              </w:rPr>
              <w:instrText xml:space="preserve"> PAGEREF _Toc22639620 \h </w:instrText>
            </w:r>
          </w:ins>
          <w:r>
            <w:rPr>
              <w:noProof/>
              <w:webHidden/>
            </w:rPr>
          </w:r>
          <w:r>
            <w:rPr>
              <w:noProof/>
              <w:webHidden/>
            </w:rPr>
            <w:fldChar w:fldCharType="separate"/>
          </w:r>
          <w:ins w:id="57" w:author="СБ" w:date="2019-10-22T12:26:00Z">
            <w:r>
              <w:rPr>
                <w:noProof/>
                <w:webHidden/>
              </w:rPr>
              <w:t>44</w:t>
            </w:r>
            <w:r>
              <w:rPr>
                <w:noProof/>
                <w:webHidden/>
              </w:rPr>
              <w:fldChar w:fldCharType="end"/>
            </w:r>
            <w:r w:rsidRPr="00B60BD2">
              <w:rPr>
                <w:rStyle w:val="af9"/>
                <w:noProof/>
              </w:rPr>
              <w:fldChar w:fldCharType="end"/>
            </w:r>
          </w:ins>
        </w:p>
        <w:p w14:paraId="75948BA4" w14:textId="77777777" w:rsidR="00273FA4" w:rsidRDefault="00273FA4">
          <w:pPr>
            <w:pStyle w:val="20"/>
            <w:tabs>
              <w:tab w:val="right" w:pos="9019"/>
            </w:tabs>
            <w:rPr>
              <w:ins w:id="58" w:author="СБ" w:date="2019-10-22T12:26:00Z"/>
              <w:rFonts w:asciiTheme="minorHAnsi" w:eastAsiaTheme="minorEastAsia" w:hAnsiTheme="minorHAnsi" w:cstheme="minorBidi"/>
              <w:noProof/>
            </w:rPr>
          </w:pPr>
          <w:ins w:id="59" w:author="СБ" w:date="2019-10-22T12:26:00Z">
            <w:r w:rsidRPr="00B60BD2">
              <w:rPr>
                <w:rStyle w:val="af9"/>
                <w:noProof/>
              </w:rPr>
              <w:fldChar w:fldCharType="begin"/>
            </w:r>
            <w:r w:rsidRPr="00B60BD2">
              <w:rPr>
                <w:rStyle w:val="af9"/>
                <w:noProof/>
              </w:rPr>
              <w:instrText xml:space="preserve"> </w:instrText>
            </w:r>
            <w:r>
              <w:rPr>
                <w:noProof/>
              </w:rPr>
              <w:instrText>HYPERLINK \l "_Toc22639621"</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Айда кидать бутерброды в Монте-Карло!</w:t>
            </w:r>
            <w:r>
              <w:rPr>
                <w:noProof/>
                <w:webHidden/>
              </w:rPr>
              <w:tab/>
            </w:r>
            <w:r>
              <w:rPr>
                <w:noProof/>
                <w:webHidden/>
              </w:rPr>
              <w:fldChar w:fldCharType="begin"/>
            </w:r>
            <w:r>
              <w:rPr>
                <w:noProof/>
                <w:webHidden/>
              </w:rPr>
              <w:instrText xml:space="preserve"> PAGEREF _Toc22639621 \h </w:instrText>
            </w:r>
          </w:ins>
          <w:r>
            <w:rPr>
              <w:noProof/>
              <w:webHidden/>
            </w:rPr>
          </w:r>
          <w:r>
            <w:rPr>
              <w:noProof/>
              <w:webHidden/>
            </w:rPr>
            <w:fldChar w:fldCharType="separate"/>
          </w:r>
          <w:ins w:id="60" w:author="СБ" w:date="2019-10-22T12:26:00Z">
            <w:r>
              <w:rPr>
                <w:noProof/>
                <w:webHidden/>
              </w:rPr>
              <w:t>44</w:t>
            </w:r>
            <w:r>
              <w:rPr>
                <w:noProof/>
                <w:webHidden/>
              </w:rPr>
              <w:fldChar w:fldCharType="end"/>
            </w:r>
            <w:r w:rsidRPr="00B60BD2">
              <w:rPr>
                <w:rStyle w:val="af9"/>
                <w:noProof/>
              </w:rPr>
              <w:fldChar w:fldCharType="end"/>
            </w:r>
          </w:ins>
        </w:p>
        <w:p w14:paraId="5EBE0DE9" w14:textId="77777777" w:rsidR="00273FA4" w:rsidRDefault="00273FA4">
          <w:pPr>
            <w:pStyle w:val="20"/>
            <w:tabs>
              <w:tab w:val="right" w:pos="9019"/>
            </w:tabs>
            <w:rPr>
              <w:ins w:id="61" w:author="СБ" w:date="2019-10-22T12:26:00Z"/>
              <w:rFonts w:asciiTheme="minorHAnsi" w:eastAsiaTheme="minorEastAsia" w:hAnsiTheme="minorHAnsi" w:cstheme="minorBidi"/>
              <w:noProof/>
            </w:rPr>
          </w:pPr>
          <w:ins w:id="62" w:author="СБ" w:date="2019-10-22T12:26:00Z">
            <w:r w:rsidRPr="00B60BD2">
              <w:rPr>
                <w:rStyle w:val="af9"/>
                <w:noProof/>
              </w:rPr>
              <w:fldChar w:fldCharType="begin"/>
            </w:r>
            <w:r w:rsidRPr="00B60BD2">
              <w:rPr>
                <w:rStyle w:val="af9"/>
                <w:noProof/>
              </w:rPr>
              <w:instrText xml:space="preserve"> </w:instrText>
            </w:r>
            <w:r>
              <w:rPr>
                <w:noProof/>
              </w:rPr>
              <w:instrText>HYPERLINK \l "_Toc22639622"</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Как правильно говорить о случайных величинах</w:t>
            </w:r>
            <w:r>
              <w:rPr>
                <w:noProof/>
                <w:webHidden/>
              </w:rPr>
              <w:tab/>
            </w:r>
            <w:r>
              <w:rPr>
                <w:noProof/>
                <w:webHidden/>
              </w:rPr>
              <w:fldChar w:fldCharType="begin"/>
            </w:r>
            <w:r>
              <w:rPr>
                <w:noProof/>
                <w:webHidden/>
              </w:rPr>
              <w:instrText xml:space="preserve"> PAGEREF _Toc22639622 \h </w:instrText>
            </w:r>
          </w:ins>
          <w:r>
            <w:rPr>
              <w:noProof/>
              <w:webHidden/>
            </w:rPr>
          </w:r>
          <w:r>
            <w:rPr>
              <w:noProof/>
              <w:webHidden/>
            </w:rPr>
            <w:fldChar w:fldCharType="separate"/>
          </w:r>
          <w:ins w:id="63" w:author="СБ" w:date="2019-10-22T12:26:00Z">
            <w:r>
              <w:rPr>
                <w:noProof/>
                <w:webHidden/>
              </w:rPr>
              <w:t>46</w:t>
            </w:r>
            <w:r>
              <w:rPr>
                <w:noProof/>
                <w:webHidden/>
              </w:rPr>
              <w:fldChar w:fldCharType="end"/>
            </w:r>
            <w:r w:rsidRPr="00B60BD2">
              <w:rPr>
                <w:rStyle w:val="af9"/>
                <w:noProof/>
              </w:rPr>
              <w:fldChar w:fldCharType="end"/>
            </w:r>
          </w:ins>
        </w:p>
        <w:p w14:paraId="3C287CE2" w14:textId="77777777" w:rsidR="00273FA4" w:rsidRDefault="00273FA4">
          <w:pPr>
            <w:pStyle w:val="20"/>
            <w:tabs>
              <w:tab w:val="right" w:pos="9019"/>
            </w:tabs>
            <w:rPr>
              <w:ins w:id="64" w:author="СБ" w:date="2019-10-22T12:26:00Z"/>
              <w:rFonts w:asciiTheme="minorHAnsi" w:eastAsiaTheme="minorEastAsia" w:hAnsiTheme="minorHAnsi" w:cstheme="minorBidi"/>
              <w:noProof/>
            </w:rPr>
          </w:pPr>
          <w:ins w:id="65" w:author="СБ" w:date="2019-10-22T12:26:00Z">
            <w:r w:rsidRPr="00B60BD2">
              <w:rPr>
                <w:rStyle w:val="af9"/>
                <w:noProof/>
              </w:rPr>
              <w:fldChar w:fldCharType="begin"/>
            </w:r>
            <w:r w:rsidRPr="00B60BD2">
              <w:rPr>
                <w:rStyle w:val="af9"/>
                <w:noProof/>
              </w:rPr>
              <w:instrText xml:space="preserve"> </w:instrText>
            </w:r>
            <w:r>
              <w:rPr>
                <w:noProof/>
              </w:rPr>
              <w:instrText>HYPERLINK \l "_Toc22639623"</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Как правильно задавать вопрос природе?</w:t>
            </w:r>
            <w:r>
              <w:rPr>
                <w:noProof/>
                <w:webHidden/>
              </w:rPr>
              <w:tab/>
            </w:r>
            <w:r>
              <w:rPr>
                <w:noProof/>
                <w:webHidden/>
              </w:rPr>
              <w:fldChar w:fldCharType="begin"/>
            </w:r>
            <w:r>
              <w:rPr>
                <w:noProof/>
                <w:webHidden/>
              </w:rPr>
              <w:instrText xml:space="preserve"> PAGEREF _Toc22639623 \h </w:instrText>
            </w:r>
          </w:ins>
          <w:r>
            <w:rPr>
              <w:noProof/>
              <w:webHidden/>
            </w:rPr>
          </w:r>
          <w:r>
            <w:rPr>
              <w:noProof/>
              <w:webHidden/>
            </w:rPr>
            <w:fldChar w:fldCharType="separate"/>
          </w:r>
          <w:ins w:id="66" w:author="СБ" w:date="2019-10-22T12:26:00Z">
            <w:r>
              <w:rPr>
                <w:noProof/>
                <w:webHidden/>
              </w:rPr>
              <w:t>51</w:t>
            </w:r>
            <w:r>
              <w:rPr>
                <w:noProof/>
                <w:webHidden/>
              </w:rPr>
              <w:fldChar w:fldCharType="end"/>
            </w:r>
            <w:r w:rsidRPr="00B60BD2">
              <w:rPr>
                <w:rStyle w:val="af9"/>
                <w:noProof/>
              </w:rPr>
              <w:fldChar w:fldCharType="end"/>
            </w:r>
          </w:ins>
        </w:p>
        <w:p w14:paraId="784BD0C0" w14:textId="77777777" w:rsidR="00273FA4" w:rsidRDefault="00273FA4">
          <w:pPr>
            <w:pStyle w:val="20"/>
            <w:tabs>
              <w:tab w:val="right" w:pos="9019"/>
            </w:tabs>
            <w:rPr>
              <w:ins w:id="67" w:author="СБ" w:date="2019-10-22T12:26:00Z"/>
              <w:rFonts w:asciiTheme="minorHAnsi" w:eastAsiaTheme="minorEastAsia" w:hAnsiTheme="minorHAnsi" w:cstheme="minorBidi"/>
              <w:noProof/>
            </w:rPr>
          </w:pPr>
          <w:ins w:id="68" w:author="СБ" w:date="2019-10-22T12:26:00Z">
            <w:r w:rsidRPr="00B60BD2">
              <w:rPr>
                <w:rStyle w:val="af9"/>
                <w:noProof/>
              </w:rPr>
              <w:fldChar w:fldCharType="begin"/>
            </w:r>
            <w:r w:rsidRPr="00B60BD2">
              <w:rPr>
                <w:rStyle w:val="af9"/>
                <w:noProof/>
              </w:rPr>
              <w:instrText xml:space="preserve"> </w:instrText>
            </w:r>
            <w:r>
              <w:rPr>
                <w:noProof/>
              </w:rPr>
              <w:instrText>HYPERLINK \l "_Toc22639624"</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Ещё немного анализа размерностей</w:t>
            </w:r>
            <w:r>
              <w:rPr>
                <w:noProof/>
                <w:webHidden/>
              </w:rPr>
              <w:tab/>
            </w:r>
            <w:r>
              <w:rPr>
                <w:noProof/>
                <w:webHidden/>
              </w:rPr>
              <w:fldChar w:fldCharType="begin"/>
            </w:r>
            <w:r>
              <w:rPr>
                <w:noProof/>
                <w:webHidden/>
              </w:rPr>
              <w:instrText xml:space="preserve"> PAGEREF _Toc22639624 \h </w:instrText>
            </w:r>
          </w:ins>
          <w:r>
            <w:rPr>
              <w:noProof/>
              <w:webHidden/>
            </w:rPr>
          </w:r>
          <w:r>
            <w:rPr>
              <w:noProof/>
              <w:webHidden/>
            </w:rPr>
            <w:fldChar w:fldCharType="separate"/>
          </w:r>
          <w:ins w:id="69" w:author="СБ" w:date="2019-10-22T12:26:00Z">
            <w:r>
              <w:rPr>
                <w:noProof/>
                <w:webHidden/>
              </w:rPr>
              <w:t>55</w:t>
            </w:r>
            <w:r>
              <w:rPr>
                <w:noProof/>
                <w:webHidden/>
              </w:rPr>
              <w:fldChar w:fldCharType="end"/>
            </w:r>
            <w:r w:rsidRPr="00B60BD2">
              <w:rPr>
                <w:rStyle w:val="af9"/>
                <w:noProof/>
              </w:rPr>
              <w:fldChar w:fldCharType="end"/>
            </w:r>
          </w:ins>
        </w:p>
        <w:p w14:paraId="0F94501C" w14:textId="77777777" w:rsidR="00273FA4" w:rsidRDefault="00273FA4">
          <w:pPr>
            <w:pStyle w:val="20"/>
            <w:tabs>
              <w:tab w:val="right" w:pos="9019"/>
            </w:tabs>
            <w:rPr>
              <w:ins w:id="70" w:author="СБ" w:date="2019-10-22T12:26:00Z"/>
              <w:rFonts w:asciiTheme="minorHAnsi" w:eastAsiaTheme="minorEastAsia" w:hAnsiTheme="minorHAnsi" w:cstheme="minorBidi"/>
              <w:noProof/>
            </w:rPr>
          </w:pPr>
          <w:ins w:id="71" w:author="СБ" w:date="2019-10-22T12:26:00Z">
            <w:r w:rsidRPr="00B60BD2">
              <w:rPr>
                <w:rStyle w:val="af9"/>
                <w:noProof/>
              </w:rPr>
              <w:fldChar w:fldCharType="begin"/>
            </w:r>
            <w:r w:rsidRPr="00B60BD2">
              <w:rPr>
                <w:rStyle w:val="af9"/>
                <w:noProof/>
              </w:rPr>
              <w:instrText xml:space="preserve"> </w:instrText>
            </w:r>
            <w:r>
              <w:rPr>
                <w:noProof/>
              </w:rPr>
              <w:instrText>HYPERLINK \l "_Toc22639625"</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Виновато ли масло?</w:t>
            </w:r>
            <w:r>
              <w:rPr>
                <w:noProof/>
                <w:webHidden/>
              </w:rPr>
              <w:tab/>
            </w:r>
            <w:r>
              <w:rPr>
                <w:noProof/>
                <w:webHidden/>
              </w:rPr>
              <w:fldChar w:fldCharType="begin"/>
            </w:r>
            <w:r>
              <w:rPr>
                <w:noProof/>
                <w:webHidden/>
              </w:rPr>
              <w:instrText xml:space="preserve"> PAGEREF _Toc22639625 \h </w:instrText>
            </w:r>
          </w:ins>
          <w:r>
            <w:rPr>
              <w:noProof/>
              <w:webHidden/>
            </w:rPr>
          </w:r>
          <w:r>
            <w:rPr>
              <w:noProof/>
              <w:webHidden/>
            </w:rPr>
            <w:fldChar w:fldCharType="separate"/>
          </w:r>
          <w:ins w:id="72" w:author="СБ" w:date="2019-10-22T12:26:00Z">
            <w:r>
              <w:rPr>
                <w:noProof/>
                <w:webHidden/>
              </w:rPr>
              <w:t>59</w:t>
            </w:r>
            <w:r>
              <w:rPr>
                <w:noProof/>
                <w:webHidden/>
              </w:rPr>
              <w:fldChar w:fldCharType="end"/>
            </w:r>
            <w:r w:rsidRPr="00B60BD2">
              <w:rPr>
                <w:rStyle w:val="af9"/>
                <w:noProof/>
              </w:rPr>
              <w:fldChar w:fldCharType="end"/>
            </w:r>
          </w:ins>
        </w:p>
        <w:p w14:paraId="47D20D7A" w14:textId="77777777" w:rsidR="00273FA4" w:rsidRDefault="00273FA4">
          <w:pPr>
            <w:pStyle w:val="10"/>
            <w:tabs>
              <w:tab w:val="right" w:pos="9019"/>
            </w:tabs>
            <w:rPr>
              <w:ins w:id="73" w:author="СБ" w:date="2019-10-22T12:26:00Z"/>
              <w:rFonts w:asciiTheme="minorHAnsi" w:eastAsiaTheme="minorEastAsia" w:hAnsiTheme="minorHAnsi" w:cstheme="minorBidi"/>
              <w:noProof/>
            </w:rPr>
          </w:pPr>
          <w:ins w:id="74" w:author="СБ" w:date="2019-10-22T12:26:00Z">
            <w:r w:rsidRPr="00B60BD2">
              <w:rPr>
                <w:rStyle w:val="af9"/>
                <w:noProof/>
              </w:rPr>
              <w:fldChar w:fldCharType="begin"/>
            </w:r>
            <w:r w:rsidRPr="00B60BD2">
              <w:rPr>
                <w:rStyle w:val="af9"/>
                <w:noProof/>
              </w:rPr>
              <w:instrText xml:space="preserve"> </w:instrText>
            </w:r>
            <w:r>
              <w:rPr>
                <w:noProof/>
              </w:rPr>
              <w:instrText>HYPERLINK \l "_Toc22639626"</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Статистика как научный способ  чего-либо не знать</w:t>
            </w:r>
            <w:r>
              <w:rPr>
                <w:noProof/>
                <w:webHidden/>
              </w:rPr>
              <w:tab/>
            </w:r>
            <w:r>
              <w:rPr>
                <w:noProof/>
                <w:webHidden/>
              </w:rPr>
              <w:fldChar w:fldCharType="begin"/>
            </w:r>
            <w:r>
              <w:rPr>
                <w:noProof/>
                <w:webHidden/>
              </w:rPr>
              <w:instrText xml:space="preserve"> PAGEREF _Toc22639626 \h </w:instrText>
            </w:r>
          </w:ins>
          <w:r>
            <w:rPr>
              <w:noProof/>
              <w:webHidden/>
            </w:rPr>
          </w:r>
          <w:r>
            <w:rPr>
              <w:noProof/>
              <w:webHidden/>
            </w:rPr>
            <w:fldChar w:fldCharType="separate"/>
          </w:r>
          <w:ins w:id="75" w:author="СБ" w:date="2019-10-22T12:26:00Z">
            <w:r>
              <w:rPr>
                <w:noProof/>
                <w:webHidden/>
              </w:rPr>
              <w:t>63</w:t>
            </w:r>
            <w:r>
              <w:rPr>
                <w:noProof/>
                <w:webHidden/>
              </w:rPr>
              <w:fldChar w:fldCharType="end"/>
            </w:r>
            <w:r w:rsidRPr="00B60BD2">
              <w:rPr>
                <w:rStyle w:val="af9"/>
                <w:noProof/>
              </w:rPr>
              <w:fldChar w:fldCharType="end"/>
            </w:r>
          </w:ins>
        </w:p>
        <w:p w14:paraId="605BC9D9" w14:textId="77777777" w:rsidR="00273FA4" w:rsidRDefault="00273FA4">
          <w:pPr>
            <w:pStyle w:val="20"/>
            <w:tabs>
              <w:tab w:val="right" w:pos="9019"/>
            </w:tabs>
            <w:rPr>
              <w:ins w:id="76" w:author="СБ" w:date="2019-10-22T12:26:00Z"/>
              <w:rFonts w:asciiTheme="minorHAnsi" w:eastAsiaTheme="minorEastAsia" w:hAnsiTheme="minorHAnsi" w:cstheme="minorBidi"/>
              <w:noProof/>
            </w:rPr>
          </w:pPr>
          <w:ins w:id="77" w:author="СБ" w:date="2019-10-22T12:26:00Z">
            <w:r w:rsidRPr="00B60BD2">
              <w:rPr>
                <w:rStyle w:val="af9"/>
                <w:noProof/>
              </w:rPr>
              <w:fldChar w:fldCharType="begin"/>
            </w:r>
            <w:r w:rsidRPr="00B60BD2">
              <w:rPr>
                <w:rStyle w:val="af9"/>
                <w:noProof/>
              </w:rPr>
              <w:instrText xml:space="preserve"> </w:instrText>
            </w:r>
            <w:r>
              <w:rPr>
                <w:noProof/>
              </w:rPr>
              <w:instrText>HYPERLINK \l "_Toc22639627"</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Слово в защиту статистики</w:t>
            </w:r>
            <w:r>
              <w:rPr>
                <w:noProof/>
                <w:webHidden/>
              </w:rPr>
              <w:tab/>
            </w:r>
            <w:r>
              <w:rPr>
                <w:noProof/>
                <w:webHidden/>
              </w:rPr>
              <w:fldChar w:fldCharType="begin"/>
            </w:r>
            <w:r>
              <w:rPr>
                <w:noProof/>
                <w:webHidden/>
              </w:rPr>
              <w:instrText xml:space="preserve"> PAGEREF _Toc22639627 \h </w:instrText>
            </w:r>
          </w:ins>
          <w:r>
            <w:rPr>
              <w:noProof/>
              <w:webHidden/>
            </w:rPr>
          </w:r>
          <w:r>
            <w:rPr>
              <w:noProof/>
              <w:webHidden/>
            </w:rPr>
            <w:fldChar w:fldCharType="separate"/>
          </w:r>
          <w:ins w:id="78" w:author="СБ" w:date="2019-10-22T12:26:00Z">
            <w:r>
              <w:rPr>
                <w:noProof/>
                <w:webHidden/>
              </w:rPr>
              <w:t>64</w:t>
            </w:r>
            <w:r>
              <w:rPr>
                <w:noProof/>
                <w:webHidden/>
              </w:rPr>
              <w:fldChar w:fldCharType="end"/>
            </w:r>
            <w:r w:rsidRPr="00B60BD2">
              <w:rPr>
                <w:rStyle w:val="af9"/>
                <w:noProof/>
              </w:rPr>
              <w:fldChar w:fldCharType="end"/>
            </w:r>
          </w:ins>
        </w:p>
        <w:p w14:paraId="3C5B8371" w14:textId="77777777" w:rsidR="00273FA4" w:rsidRDefault="00273FA4">
          <w:pPr>
            <w:pStyle w:val="20"/>
            <w:tabs>
              <w:tab w:val="right" w:pos="9019"/>
            </w:tabs>
            <w:rPr>
              <w:ins w:id="79" w:author="СБ" w:date="2019-10-22T12:26:00Z"/>
              <w:rFonts w:asciiTheme="minorHAnsi" w:eastAsiaTheme="minorEastAsia" w:hAnsiTheme="minorHAnsi" w:cstheme="minorBidi"/>
              <w:noProof/>
            </w:rPr>
          </w:pPr>
          <w:ins w:id="80" w:author="СБ" w:date="2019-10-22T12:26:00Z">
            <w:r w:rsidRPr="00B60BD2">
              <w:rPr>
                <w:rStyle w:val="af9"/>
                <w:noProof/>
              </w:rPr>
              <w:fldChar w:fldCharType="begin"/>
            </w:r>
            <w:r w:rsidRPr="00B60BD2">
              <w:rPr>
                <w:rStyle w:val="af9"/>
                <w:noProof/>
              </w:rPr>
              <w:instrText xml:space="preserve"> </w:instrText>
            </w:r>
            <w:r>
              <w:rPr>
                <w:noProof/>
              </w:rPr>
              <w:instrText>HYPERLINK \l "_Toc22639628"</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Как возможность ошибиться делает науку наукой</w:t>
            </w:r>
            <w:r>
              <w:rPr>
                <w:noProof/>
                <w:webHidden/>
              </w:rPr>
              <w:tab/>
            </w:r>
            <w:r>
              <w:rPr>
                <w:noProof/>
                <w:webHidden/>
              </w:rPr>
              <w:fldChar w:fldCharType="begin"/>
            </w:r>
            <w:r>
              <w:rPr>
                <w:noProof/>
                <w:webHidden/>
              </w:rPr>
              <w:instrText xml:space="preserve"> PAGEREF _Toc22639628 \h </w:instrText>
            </w:r>
          </w:ins>
          <w:r>
            <w:rPr>
              <w:noProof/>
              <w:webHidden/>
            </w:rPr>
          </w:r>
          <w:r>
            <w:rPr>
              <w:noProof/>
              <w:webHidden/>
            </w:rPr>
            <w:fldChar w:fldCharType="separate"/>
          </w:r>
          <w:ins w:id="81" w:author="СБ" w:date="2019-10-22T12:26:00Z">
            <w:r>
              <w:rPr>
                <w:noProof/>
                <w:webHidden/>
              </w:rPr>
              <w:t>66</w:t>
            </w:r>
            <w:r>
              <w:rPr>
                <w:noProof/>
                <w:webHidden/>
              </w:rPr>
              <w:fldChar w:fldCharType="end"/>
            </w:r>
            <w:r w:rsidRPr="00B60BD2">
              <w:rPr>
                <w:rStyle w:val="af9"/>
                <w:noProof/>
              </w:rPr>
              <w:fldChar w:fldCharType="end"/>
            </w:r>
          </w:ins>
        </w:p>
        <w:p w14:paraId="1DCE5853" w14:textId="77777777" w:rsidR="00273FA4" w:rsidRDefault="00273FA4">
          <w:pPr>
            <w:pStyle w:val="20"/>
            <w:tabs>
              <w:tab w:val="right" w:pos="9019"/>
            </w:tabs>
            <w:rPr>
              <w:ins w:id="82" w:author="СБ" w:date="2019-10-22T12:26:00Z"/>
              <w:rFonts w:asciiTheme="minorHAnsi" w:eastAsiaTheme="minorEastAsia" w:hAnsiTheme="minorHAnsi" w:cstheme="minorBidi"/>
              <w:noProof/>
            </w:rPr>
          </w:pPr>
          <w:ins w:id="83" w:author="СБ" w:date="2019-10-22T12:26:00Z">
            <w:r w:rsidRPr="00B60BD2">
              <w:rPr>
                <w:rStyle w:val="af9"/>
                <w:noProof/>
              </w:rPr>
              <w:fldChar w:fldCharType="begin"/>
            </w:r>
            <w:r w:rsidRPr="00B60BD2">
              <w:rPr>
                <w:rStyle w:val="af9"/>
                <w:noProof/>
              </w:rPr>
              <w:instrText xml:space="preserve"> </w:instrText>
            </w:r>
            <w:r>
              <w:rPr>
                <w:noProof/>
              </w:rPr>
              <w:instrText>HYPERLINK \l "_Toc22639629"</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Запутываем статистикой и помогаем распутаться</w:t>
            </w:r>
            <w:r>
              <w:rPr>
                <w:noProof/>
                <w:webHidden/>
              </w:rPr>
              <w:tab/>
            </w:r>
            <w:r>
              <w:rPr>
                <w:noProof/>
                <w:webHidden/>
              </w:rPr>
              <w:fldChar w:fldCharType="begin"/>
            </w:r>
            <w:r>
              <w:rPr>
                <w:noProof/>
                <w:webHidden/>
              </w:rPr>
              <w:instrText xml:space="preserve"> PAGEREF _Toc22639629 \h </w:instrText>
            </w:r>
          </w:ins>
          <w:r>
            <w:rPr>
              <w:noProof/>
              <w:webHidden/>
            </w:rPr>
          </w:r>
          <w:r>
            <w:rPr>
              <w:noProof/>
              <w:webHidden/>
            </w:rPr>
            <w:fldChar w:fldCharType="separate"/>
          </w:r>
          <w:ins w:id="84" w:author="СБ" w:date="2019-10-22T12:26:00Z">
            <w:r>
              <w:rPr>
                <w:noProof/>
                <w:webHidden/>
              </w:rPr>
              <w:t>70</w:t>
            </w:r>
            <w:r>
              <w:rPr>
                <w:noProof/>
                <w:webHidden/>
              </w:rPr>
              <w:fldChar w:fldCharType="end"/>
            </w:r>
            <w:r w:rsidRPr="00B60BD2">
              <w:rPr>
                <w:rStyle w:val="af9"/>
                <w:noProof/>
              </w:rPr>
              <w:fldChar w:fldCharType="end"/>
            </w:r>
          </w:ins>
        </w:p>
        <w:p w14:paraId="101F2C91" w14:textId="77777777" w:rsidR="00273FA4" w:rsidRDefault="00273FA4">
          <w:pPr>
            <w:pStyle w:val="20"/>
            <w:tabs>
              <w:tab w:val="right" w:pos="9019"/>
            </w:tabs>
            <w:rPr>
              <w:ins w:id="85" w:author="СБ" w:date="2019-10-22T12:26:00Z"/>
              <w:rFonts w:asciiTheme="minorHAnsi" w:eastAsiaTheme="minorEastAsia" w:hAnsiTheme="minorHAnsi" w:cstheme="minorBidi"/>
              <w:noProof/>
            </w:rPr>
          </w:pPr>
          <w:ins w:id="86" w:author="СБ" w:date="2019-10-22T12:26:00Z">
            <w:r w:rsidRPr="00B60BD2">
              <w:rPr>
                <w:rStyle w:val="af9"/>
                <w:noProof/>
              </w:rPr>
              <w:fldChar w:fldCharType="begin"/>
            </w:r>
            <w:r w:rsidRPr="00B60BD2">
              <w:rPr>
                <w:rStyle w:val="af9"/>
                <w:noProof/>
              </w:rPr>
              <w:instrText xml:space="preserve"> </w:instrText>
            </w:r>
            <w:r>
              <w:rPr>
                <w:noProof/>
              </w:rPr>
              <w:instrText>HYPERLINK \l "_Toc22639630"</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Где заканчивается свобода в математике?</w:t>
            </w:r>
            <w:r>
              <w:rPr>
                <w:noProof/>
                <w:webHidden/>
              </w:rPr>
              <w:tab/>
            </w:r>
            <w:r>
              <w:rPr>
                <w:noProof/>
                <w:webHidden/>
              </w:rPr>
              <w:fldChar w:fldCharType="begin"/>
            </w:r>
            <w:r>
              <w:rPr>
                <w:noProof/>
                <w:webHidden/>
              </w:rPr>
              <w:instrText xml:space="preserve"> PAGEREF _Toc22639630 \h </w:instrText>
            </w:r>
          </w:ins>
          <w:r>
            <w:rPr>
              <w:noProof/>
              <w:webHidden/>
            </w:rPr>
          </w:r>
          <w:r>
            <w:rPr>
              <w:noProof/>
              <w:webHidden/>
            </w:rPr>
            <w:fldChar w:fldCharType="separate"/>
          </w:r>
          <w:ins w:id="87" w:author="СБ" w:date="2019-10-22T12:26:00Z">
            <w:r>
              <w:rPr>
                <w:noProof/>
                <w:webHidden/>
              </w:rPr>
              <w:t>72</w:t>
            </w:r>
            <w:r>
              <w:rPr>
                <w:noProof/>
                <w:webHidden/>
              </w:rPr>
              <w:fldChar w:fldCharType="end"/>
            </w:r>
            <w:r w:rsidRPr="00B60BD2">
              <w:rPr>
                <w:rStyle w:val="af9"/>
                <w:noProof/>
              </w:rPr>
              <w:fldChar w:fldCharType="end"/>
            </w:r>
          </w:ins>
        </w:p>
        <w:p w14:paraId="16FD63EF" w14:textId="77777777" w:rsidR="00273FA4" w:rsidRDefault="00273FA4">
          <w:pPr>
            <w:pStyle w:val="20"/>
            <w:tabs>
              <w:tab w:val="right" w:pos="9019"/>
            </w:tabs>
            <w:rPr>
              <w:ins w:id="88" w:author="СБ" w:date="2019-10-22T12:26:00Z"/>
              <w:rFonts w:asciiTheme="minorHAnsi" w:eastAsiaTheme="minorEastAsia" w:hAnsiTheme="minorHAnsi" w:cstheme="minorBidi"/>
              <w:noProof/>
            </w:rPr>
          </w:pPr>
          <w:ins w:id="89" w:author="СБ" w:date="2019-10-22T12:26:00Z">
            <w:r w:rsidRPr="00B60BD2">
              <w:rPr>
                <w:rStyle w:val="af9"/>
                <w:noProof/>
              </w:rPr>
              <w:fldChar w:fldCharType="begin"/>
            </w:r>
            <w:r w:rsidRPr="00B60BD2">
              <w:rPr>
                <w:rStyle w:val="af9"/>
                <w:noProof/>
              </w:rPr>
              <w:instrText xml:space="preserve"> </w:instrText>
            </w:r>
            <w:r>
              <w:rPr>
                <w:noProof/>
              </w:rPr>
              <w:instrText>HYPERLINK \l "_Toc22639631"</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Измеряем нашу доверчивость</w:t>
            </w:r>
            <w:r>
              <w:rPr>
                <w:noProof/>
                <w:webHidden/>
              </w:rPr>
              <w:tab/>
            </w:r>
            <w:r>
              <w:rPr>
                <w:noProof/>
                <w:webHidden/>
              </w:rPr>
              <w:fldChar w:fldCharType="begin"/>
            </w:r>
            <w:r>
              <w:rPr>
                <w:noProof/>
                <w:webHidden/>
              </w:rPr>
              <w:instrText xml:space="preserve"> PAGEREF _Toc22639631 \h </w:instrText>
            </w:r>
          </w:ins>
          <w:r>
            <w:rPr>
              <w:noProof/>
              <w:webHidden/>
            </w:rPr>
          </w:r>
          <w:r>
            <w:rPr>
              <w:noProof/>
              <w:webHidden/>
            </w:rPr>
            <w:fldChar w:fldCharType="separate"/>
          </w:r>
          <w:ins w:id="90" w:author="СБ" w:date="2019-10-22T12:26:00Z">
            <w:r>
              <w:rPr>
                <w:noProof/>
                <w:webHidden/>
              </w:rPr>
              <w:t>75</w:t>
            </w:r>
            <w:r>
              <w:rPr>
                <w:noProof/>
                <w:webHidden/>
              </w:rPr>
              <w:fldChar w:fldCharType="end"/>
            </w:r>
            <w:r w:rsidRPr="00B60BD2">
              <w:rPr>
                <w:rStyle w:val="af9"/>
                <w:noProof/>
              </w:rPr>
              <w:fldChar w:fldCharType="end"/>
            </w:r>
          </w:ins>
        </w:p>
        <w:p w14:paraId="11EF9694" w14:textId="77777777" w:rsidR="00273FA4" w:rsidRDefault="00273FA4">
          <w:pPr>
            <w:pStyle w:val="20"/>
            <w:tabs>
              <w:tab w:val="right" w:pos="9019"/>
            </w:tabs>
            <w:rPr>
              <w:ins w:id="91" w:author="СБ" w:date="2019-10-22T12:26:00Z"/>
              <w:rFonts w:asciiTheme="minorHAnsi" w:eastAsiaTheme="minorEastAsia" w:hAnsiTheme="minorHAnsi" w:cstheme="minorBidi"/>
              <w:noProof/>
            </w:rPr>
          </w:pPr>
          <w:ins w:id="92" w:author="СБ" w:date="2019-10-22T12:26:00Z">
            <w:r w:rsidRPr="00B60BD2">
              <w:rPr>
                <w:rStyle w:val="af9"/>
                <w:noProof/>
              </w:rPr>
              <w:fldChar w:fldCharType="begin"/>
            </w:r>
            <w:r w:rsidRPr="00B60BD2">
              <w:rPr>
                <w:rStyle w:val="af9"/>
                <w:noProof/>
              </w:rPr>
              <w:instrText xml:space="preserve"> </w:instrText>
            </w:r>
            <w:r>
              <w:rPr>
                <w:noProof/>
              </w:rPr>
              <w:instrText>HYPERLINK \l "_Toc22639632"</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Так правда ли, что дожди предпочитают выходные дни?</w:t>
            </w:r>
            <w:r>
              <w:rPr>
                <w:noProof/>
                <w:webHidden/>
              </w:rPr>
              <w:tab/>
            </w:r>
            <w:r>
              <w:rPr>
                <w:noProof/>
                <w:webHidden/>
              </w:rPr>
              <w:fldChar w:fldCharType="begin"/>
            </w:r>
            <w:r>
              <w:rPr>
                <w:noProof/>
                <w:webHidden/>
              </w:rPr>
              <w:instrText xml:space="preserve"> PAGEREF _Toc22639632 \h </w:instrText>
            </w:r>
          </w:ins>
          <w:r>
            <w:rPr>
              <w:noProof/>
              <w:webHidden/>
            </w:rPr>
          </w:r>
          <w:r>
            <w:rPr>
              <w:noProof/>
              <w:webHidden/>
            </w:rPr>
            <w:fldChar w:fldCharType="separate"/>
          </w:r>
          <w:ins w:id="93" w:author="СБ" w:date="2019-10-22T12:26:00Z">
            <w:r>
              <w:rPr>
                <w:noProof/>
                <w:webHidden/>
              </w:rPr>
              <w:t>80</w:t>
            </w:r>
            <w:r>
              <w:rPr>
                <w:noProof/>
                <w:webHidden/>
              </w:rPr>
              <w:fldChar w:fldCharType="end"/>
            </w:r>
            <w:r w:rsidRPr="00B60BD2">
              <w:rPr>
                <w:rStyle w:val="af9"/>
                <w:noProof/>
              </w:rPr>
              <w:fldChar w:fldCharType="end"/>
            </w:r>
          </w:ins>
        </w:p>
        <w:p w14:paraId="2F705B92" w14:textId="77777777" w:rsidR="00273FA4" w:rsidRDefault="00273FA4">
          <w:pPr>
            <w:pStyle w:val="20"/>
            <w:tabs>
              <w:tab w:val="right" w:pos="9019"/>
            </w:tabs>
            <w:rPr>
              <w:ins w:id="94" w:author="СБ" w:date="2019-10-22T12:26:00Z"/>
              <w:rFonts w:asciiTheme="minorHAnsi" w:eastAsiaTheme="minorEastAsia" w:hAnsiTheme="minorHAnsi" w:cstheme="minorBidi"/>
              <w:noProof/>
            </w:rPr>
          </w:pPr>
          <w:ins w:id="95" w:author="СБ" w:date="2019-10-22T12:26:00Z">
            <w:r w:rsidRPr="00B60BD2">
              <w:rPr>
                <w:rStyle w:val="af9"/>
                <w:noProof/>
              </w:rPr>
              <w:fldChar w:fldCharType="begin"/>
            </w:r>
            <w:r w:rsidRPr="00B60BD2">
              <w:rPr>
                <w:rStyle w:val="af9"/>
                <w:noProof/>
              </w:rPr>
              <w:instrText xml:space="preserve"> </w:instrText>
            </w:r>
            <w:r>
              <w:rPr>
                <w:noProof/>
              </w:rPr>
              <w:instrText>HYPERLINK \l "_Toc22639633"</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Беспорядок внутри самих чисел</w:t>
            </w:r>
            <w:r>
              <w:rPr>
                <w:noProof/>
                <w:webHidden/>
              </w:rPr>
              <w:tab/>
            </w:r>
            <w:r>
              <w:rPr>
                <w:noProof/>
                <w:webHidden/>
              </w:rPr>
              <w:fldChar w:fldCharType="begin"/>
            </w:r>
            <w:r>
              <w:rPr>
                <w:noProof/>
                <w:webHidden/>
              </w:rPr>
              <w:instrText xml:space="preserve"> PAGEREF _Toc22639633 \h </w:instrText>
            </w:r>
          </w:ins>
          <w:r>
            <w:rPr>
              <w:noProof/>
              <w:webHidden/>
            </w:rPr>
          </w:r>
          <w:r>
            <w:rPr>
              <w:noProof/>
              <w:webHidden/>
            </w:rPr>
            <w:fldChar w:fldCharType="separate"/>
          </w:r>
          <w:ins w:id="96" w:author="СБ" w:date="2019-10-22T12:26:00Z">
            <w:r>
              <w:rPr>
                <w:noProof/>
                <w:webHidden/>
              </w:rPr>
              <w:t>85</w:t>
            </w:r>
            <w:r>
              <w:rPr>
                <w:noProof/>
                <w:webHidden/>
              </w:rPr>
              <w:fldChar w:fldCharType="end"/>
            </w:r>
            <w:r w:rsidRPr="00B60BD2">
              <w:rPr>
                <w:rStyle w:val="af9"/>
                <w:noProof/>
              </w:rPr>
              <w:fldChar w:fldCharType="end"/>
            </w:r>
          </w:ins>
        </w:p>
        <w:p w14:paraId="0475C589" w14:textId="77777777" w:rsidR="00273FA4" w:rsidRDefault="00273FA4">
          <w:pPr>
            <w:pStyle w:val="10"/>
            <w:tabs>
              <w:tab w:val="right" w:pos="9019"/>
            </w:tabs>
            <w:rPr>
              <w:ins w:id="97" w:author="СБ" w:date="2019-10-22T12:26:00Z"/>
              <w:rFonts w:asciiTheme="minorHAnsi" w:eastAsiaTheme="minorEastAsia" w:hAnsiTheme="minorHAnsi" w:cstheme="minorBidi"/>
              <w:noProof/>
            </w:rPr>
          </w:pPr>
          <w:ins w:id="98" w:author="СБ" w:date="2019-10-22T12:26:00Z">
            <w:r w:rsidRPr="00B60BD2">
              <w:rPr>
                <w:rStyle w:val="af9"/>
                <w:noProof/>
              </w:rPr>
              <w:fldChar w:fldCharType="begin"/>
            </w:r>
            <w:r w:rsidRPr="00B60BD2">
              <w:rPr>
                <w:rStyle w:val="af9"/>
                <w:noProof/>
              </w:rPr>
              <w:instrText xml:space="preserve"> </w:instrText>
            </w:r>
            <w:r>
              <w:rPr>
                <w:noProof/>
              </w:rPr>
              <w:instrText>HYPERLINK \l "_Toc22639634"</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Закон арбузной корки  и нормальность ненормальности</w:t>
            </w:r>
            <w:r>
              <w:rPr>
                <w:noProof/>
                <w:webHidden/>
              </w:rPr>
              <w:tab/>
            </w:r>
            <w:r>
              <w:rPr>
                <w:noProof/>
                <w:webHidden/>
              </w:rPr>
              <w:fldChar w:fldCharType="begin"/>
            </w:r>
            <w:r>
              <w:rPr>
                <w:noProof/>
                <w:webHidden/>
              </w:rPr>
              <w:instrText xml:space="preserve"> PAGEREF _Toc22639634 \h </w:instrText>
            </w:r>
          </w:ins>
          <w:r>
            <w:rPr>
              <w:noProof/>
              <w:webHidden/>
            </w:rPr>
          </w:r>
          <w:r>
            <w:rPr>
              <w:noProof/>
              <w:webHidden/>
            </w:rPr>
            <w:fldChar w:fldCharType="separate"/>
          </w:r>
          <w:ins w:id="99" w:author="СБ" w:date="2019-10-22T12:26:00Z">
            <w:r>
              <w:rPr>
                <w:noProof/>
                <w:webHidden/>
              </w:rPr>
              <w:t>87</w:t>
            </w:r>
            <w:r>
              <w:rPr>
                <w:noProof/>
                <w:webHidden/>
              </w:rPr>
              <w:fldChar w:fldCharType="end"/>
            </w:r>
            <w:r w:rsidRPr="00B60BD2">
              <w:rPr>
                <w:rStyle w:val="af9"/>
                <w:noProof/>
              </w:rPr>
              <w:fldChar w:fldCharType="end"/>
            </w:r>
          </w:ins>
        </w:p>
        <w:p w14:paraId="3527D5E9" w14:textId="77777777" w:rsidR="00273FA4" w:rsidRDefault="00273FA4">
          <w:pPr>
            <w:pStyle w:val="20"/>
            <w:tabs>
              <w:tab w:val="right" w:pos="9019"/>
            </w:tabs>
            <w:rPr>
              <w:ins w:id="100" w:author="СБ" w:date="2019-10-22T12:26:00Z"/>
              <w:rFonts w:asciiTheme="minorHAnsi" w:eastAsiaTheme="minorEastAsia" w:hAnsiTheme="minorHAnsi" w:cstheme="minorBidi"/>
              <w:noProof/>
            </w:rPr>
          </w:pPr>
          <w:ins w:id="101" w:author="СБ" w:date="2019-10-22T12:26:00Z">
            <w:r w:rsidRPr="00B60BD2">
              <w:rPr>
                <w:rStyle w:val="af9"/>
                <w:noProof/>
              </w:rPr>
              <w:fldChar w:fldCharType="begin"/>
            </w:r>
            <w:r w:rsidRPr="00B60BD2">
              <w:rPr>
                <w:rStyle w:val="af9"/>
                <w:noProof/>
              </w:rPr>
              <w:instrText xml:space="preserve"> </w:instrText>
            </w:r>
            <w:r>
              <w:rPr>
                <w:noProof/>
              </w:rPr>
              <w:instrText>HYPERLINK \l "_Toc22639635"</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Начнём с многомерного арбуза</w:t>
            </w:r>
            <w:r>
              <w:rPr>
                <w:noProof/>
                <w:webHidden/>
              </w:rPr>
              <w:tab/>
            </w:r>
            <w:r>
              <w:rPr>
                <w:noProof/>
                <w:webHidden/>
              </w:rPr>
              <w:fldChar w:fldCharType="begin"/>
            </w:r>
            <w:r>
              <w:rPr>
                <w:noProof/>
                <w:webHidden/>
              </w:rPr>
              <w:instrText xml:space="preserve"> PAGEREF _Toc22639635 \h </w:instrText>
            </w:r>
          </w:ins>
          <w:r>
            <w:rPr>
              <w:noProof/>
              <w:webHidden/>
            </w:rPr>
          </w:r>
          <w:r>
            <w:rPr>
              <w:noProof/>
              <w:webHidden/>
            </w:rPr>
            <w:fldChar w:fldCharType="separate"/>
          </w:r>
          <w:ins w:id="102" w:author="СБ" w:date="2019-10-22T12:26:00Z">
            <w:r>
              <w:rPr>
                <w:noProof/>
                <w:webHidden/>
              </w:rPr>
              <w:t>87</w:t>
            </w:r>
            <w:r>
              <w:rPr>
                <w:noProof/>
                <w:webHidden/>
              </w:rPr>
              <w:fldChar w:fldCharType="end"/>
            </w:r>
            <w:r w:rsidRPr="00B60BD2">
              <w:rPr>
                <w:rStyle w:val="af9"/>
                <w:noProof/>
              </w:rPr>
              <w:fldChar w:fldCharType="end"/>
            </w:r>
          </w:ins>
        </w:p>
        <w:p w14:paraId="54462DE0" w14:textId="77777777" w:rsidR="00273FA4" w:rsidRDefault="00273FA4">
          <w:pPr>
            <w:pStyle w:val="20"/>
            <w:tabs>
              <w:tab w:val="right" w:pos="9019"/>
            </w:tabs>
            <w:rPr>
              <w:ins w:id="103" w:author="СБ" w:date="2019-10-22T12:26:00Z"/>
              <w:rFonts w:asciiTheme="minorHAnsi" w:eastAsiaTheme="minorEastAsia" w:hAnsiTheme="minorHAnsi" w:cstheme="minorBidi"/>
              <w:noProof/>
            </w:rPr>
          </w:pPr>
          <w:ins w:id="104" w:author="СБ" w:date="2019-10-22T12:26:00Z">
            <w:r w:rsidRPr="00B60BD2">
              <w:rPr>
                <w:rStyle w:val="af9"/>
                <w:noProof/>
              </w:rPr>
              <w:lastRenderedPageBreak/>
              <w:fldChar w:fldCharType="begin"/>
            </w:r>
            <w:r w:rsidRPr="00B60BD2">
              <w:rPr>
                <w:rStyle w:val="af9"/>
                <w:noProof/>
              </w:rPr>
              <w:instrText xml:space="preserve"> </w:instrText>
            </w:r>
            <w:r>
              <w:rPr>
                <w:noProof/>
              </w:rPr>
              <w:instrText>HYPERLINK \l "_Toc22639636"</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Мне одному кажется, что я нормальный?</w:t>
            </w:r>
            <w:r>
              <w:rPr>
                <w:noProof/>
                <w:webHidden/>
              </w:rPr>
              <w:tab/>
            </w:r>
            <w:r>
              <w:rPr>
                <w:noProof/>
                <w:webHidden/>
              </w:rPr>
              <w:fldChar w:fldCharType="begin"/>
            </w:r>
            <w:r>
              <w:rPr>
                <w:noProof/>
                <w:webHidden/>
              </w:rPr>
              <w:instrText xml:space="preserve"> PAGEREF _Toc22639636 \h </w:instrText>
            </w:r>
          </w:ins>
          <w:r>
            <w:rPr>
              <w:noProof/>
              <w:webHidden/>
            </w:rPr>
          </w:r>
          <w:r>
            <w:rPr>
              <w:noProof/>
              <w:webHidden/>
            </w:rPr>
            <w:fldChar w:fldCharType="separate"/>
          </w:r>
          <w:ins w:id="105" w:author="СБ" w:date="2019-10-22T12:26:00Z">
            <w:r>
              <w:rPr>
                <w:noProof/>
                <w:webHidden/>
              </w:rPr>
              <w:t>90</w:t>
            </w:r>
            <w:r>
              <w:rPr>
                <w:noProof/>
                <w:webHidden/>
              </w:rPr>
              <w:fldChar w:fldCharType="end"/>
            </w:r>
            <w:r w:rsidRPr="00B60BD2">
              <w:rPr>
                <w:rStyle w:val="af9"/>
                <w:noProof/>
              </w:rPr>
              <w:fldChar w:fldCharType="end"/>
            </w:r>
          </w:ins>
        </w:p>
        <w:p w14:paraId="235AC93C" w14:textId="77777777" w:rsidR="00273FA4" w:rsidRDefault="00273FA4">
          <w:pPr>
            <w:pStyle w:val="20"/>
            <w:tabs>
              <w:tab w:val="right" w:pos="9019"/>
            </w:tabs>
            <w:rPr>
              <w:ins w:id="106" w:author="СБ" w:date="2019-10-22T12:26:00Z"/>
              <w:rFonts w:asciiTheme="minorHAnsi" w:eastAsiaTheme="minorEastAsia" w:hAnsiTheme="minorHAnsi" w:cstheme="minorBidi"/>
              <w:noProof/>
            </w:rPr>
          </w:pPr>
          <w:ins w:id="107" w:author="СБ" w:date="2019-10-22T12:26:00Z">
            <w:r w:rsidRPr="00B60BD2">
              <w:rPr>
                <w:rStyle w:val="af9"/>
                <w:noProof/>
              </w:rPr>
              <w:fldChar w:fldCharType="begin"/>
            </w:r>
            <w:r w:rsidRPr="00B60BD2">
              <w:rPr>
                <w:rStyle w:val="af9"/>
                <w:noProof/>
              </w:rPr>
              <w:instrText xml:space="preserve"> </w:instrText>
            </w:r>
            <w:r>
              <w:rPr>
                <w:noProof/>
              </w:rPr>
              <w:instrText>HYPERLINK \l "_Toc22639637"</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В погоне за Нормой</w:t>
            </w:r>
            <w:r>
              <w:rPr>
                <w:noProof/>
                <w:webHidden/>
              </w:rPr>
              <w:tab/>
            </w:r>
            <w:r>
              <w:rPr>
                <w:noProof/>
                <w:webHidden/>
              </w:rPr>
              <w:fldChar w:fldCharType="begin"/>
            </w:r>
            <w:r>
              <w:rPr>
                <w:noProof/>
                <w:webHidden/>
              </w:rPr>
              <w:instrText xml:space="preserve"> PAGEREF _Toc22639637 \h </w:instrText>
            </w:r>
          </w:ins>
          <w:r>
            <w:rPr>
              <w:noProof/>
              <w:webHidden/>
            </w:rPr>
          </w:r>
          <w:r>
            <w:rPr>
              <w:noProof/>
              <w:webHidden/>
            </w:rPr>
            <w:fldChar w:fldCharType="separate"/>
          </w:r>
          <w:ins w:id="108" w:author="СБ" w:date="2019-10-22T12:26:00Z">
            <w:r>
              <w:rPr>
                <w:noProof/>
                <w:webHidden/>
              </w:rPr>
              <w:t>92</w:t>
            </w:r>
            <w:r>
              <w:rPr>
                <w:noProof/>
                <w:webHidden/>
              </w:rPr>
              <w:fldChar w:fldCharType="end"/>
            </w:r>
            <w:r w:rsidRPr="00B60BD2">
              <w:rPr>
                <w:rStyle w:val="af9"/>
                <w:noProof/>
              </w:rPr>
              <w:fldChar w:fldCharType="end"/>
            </w:r>
          </w:ins>
        </w:p>
        <w:p w14:paraId="6CE6DAFC" w14:textId="77777777" w:rsidR="00273FA4" w:rsidRDefault="00273FA4">
          <w:pPr>
            <w:pStyle w:val="20"/>
            <w:tabs>
              <w:tab w:val="right" w:pos="9019"/>
            </w:tabs>
            <w:rPr>
              <w:ins w:id="109" w:author="СБ" w:date="2019-10-22T12:26:00Z"/>
              <w:rFonts w:asciiTheme="minorHAnsi" w:eastAsiaTheme="minorEastAsia" w:hAnsiTheme="minorHAnsi" w:cstheme="minorBidi"/>
              <w:noProof/>
            </w:rPr>
          </w:pPr>
          <w:ins w:id="110" w:author="СБ" w:date="2019-10-22T12:26:00Z">
            <w:r w:rsidRPr="00B60BD2">
              <w:rPr>
                <w:rStyle w:val="af9"/>
                <w:noProof/>
              </w:rPr>
              <w:fldChar w:fldCharType="begin"/>
            </w:r>
            <w:r w:rsidRPr="00B60BD2">
              <w:rPr>
                <w:rStyle w:val="af9"/>
                <w:noProof/>
              </w:rPr>
              <w:instrText xml:space="preserve"> </w:instrText>
            </w:r>
            <w:r>
              <w:rPr>
                <w:noProof/>
              </w:rPr>
              <w:instrText>HYPERLINK \l "_Toc22639638"</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Тот самый закон подлости</w:t>
            </w:r>
            <w:r>
              <w:rPr>
                <w:noProof/>
                <w:webHidden/>
              </w:rPr>
              <w:tab/>
            </w:r>
            <w:r>
              <w:rPr>
                <w:noProof/>
                <w:webHidden/>
              </w:rPr>
              <w:fldChar w:fldCharType="begin"/>
            </w:r>
            <w:r>
              <w:rPr>
                <w:noProof/>
                <w:webHidden/>
              </w:rPr>
              <w:instrText xml:space="preserve"> PAGEREF _Toc22639638 \h </w:instrText>
            </w:r>
          </w:ins>
          <w:r>
            <w:rPr>
              <w:noProof/>
              <w:webHidden/>
            </w:rPr>
          </w:r>
          <w:r>
            <w:rPr>
              <w:noProof/>
              <w:webHidden/>
            </w:rPr>
            <w:fldChar w:fldCharType="separate"/>
          </w:r>
          <w:ins w:id="111" w:author="СБ" w:date="2019-10-22T12:26:00Z">
            <w:r>
              <w:rPr>
                <w:noProof/>
                <w:webHidden/>
              </w:rPr>
              <w:t>94</w:t>
            </w:r>
            <w:r>
              <w:rPr>
                <w:noProof/>
                <w:webHidden/>
              </w:rPr>
              <w:fldChar w:fldCharType="end"/>
            </w:r>
            <w:r w:rsidRPr="00B60BD2">
              <w:rPr>
                <w:rStyle w:val="af9"/>
                <w:noProof/>
              </w:rPr>
              <w:fldChar w:fldCharType="end"/>
            </w:r>
          </w:ins>
        </w:p>
        <w:p w14:paraId="6F6BEDBB" w14:textId="77777777" w:rsidR="00273FA4" w:rsidRDefault="00273FA4">
          <w:pPr>
            <w:pStyle w:val="20"/>
            <w:tabs>
              <w:tab w:val="right" w:pos="9019"/>
            </w:tabs>
            <w:rPr>
              <w:ins w:id="112" w:author="СБ" w:date="2019-10-22T12:26:00Z"/>
              <w:rFonts w:asciiTheme="minorHAnsi" w:eastAsiaTheme="minorEastAsia" w:hAnsiTheme="minorHAnsi" w:cstheme="minorBidi"/>
              <w:noProof/>
            </w:rPr>
          </w:pPr>
          <w:ins w:id="113" w:author="СБ" w:date="2019-10-22T12:26:00Z">
            <w:r w:rsidRPr="00B60BD2">
              <w:rPr>
                <w:rStyle w:val="af9"/>
                <w:noProof/>
              </w:rPr>
              <w:fldChar w:fldCharType="begin"/>
            </w:r>
            <w:r w:rsidRPr="00B60BD2">
              <w:rPr>
                <w:rStyle w:val="af9"/>
                <w:noProof/>
              </w:rPr>
              <w:instrText xml:space="preserve"> </w:instrText>
            </w:r>
            <w:r>
              <w:rPr>
                <w:noProof/>
              </w:rPr>
              <w:instrText>HYPERLINK \l "_Toc22639639"</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Счастье — это найти друзей с тем же диагнозом, что и у тебя</w:t>
            </w:r>
            <w:r>
              <w:rPr>
                <w:noProof/>
                <w:webHidden/>
              </w:rPr>
              <w:tab/>
            </w:r>
            <w:r>
              <w:rPr>
                <w:noProof/>
                <w:webHidden/>
              </w:rPr>
              <w:fldChar w:fldCharType="begin"/>
            </w:r>
            <w:r>
              <w:rPr>
                <w:noProof/>
                <w:webHidden/>
              </w:rPr>
              <w:instrText xml:space="preserve"> PAGEREF _Toc22639639 \h </w:instrText>
            </w:r>
          </w:ins>
          <w:r>
            <w:rPr>
              <w:noProof/>
              <w:webHidden/>
            </w:rPr>
          </w:r>
          <w:r>
            <w:rPr>
              <w:noProof/>
              <w:webHidden/>
            </w:rPr>
            <w:fldChar w:fldCharType="separate"/>
          </w:r>
          <w:ins w:id="114" w:author="СБ" w:date="2019-10-22T12:26:00Z">
            <w:r>
              <w:rPr>
                <w:noProof/>
                <w:webHidden/>
              </w:rPr>
              <w:t>95</w:t>
            </w:r>
            <w:r>
              <w:rPr>
                <w:noProof/>
                <w:webHidden/>
              </w:rPr>
              <w:fldChar w:fldCharType="end"/>
            </w:r>
            <w:r w:rsidRPr="00B60BD2">
              <w:rPr>
                <w:rStyle w:val="af9"/>
                <w:noProof/>
              </w:rPr>
              <w:fldChar w:fldCharType="end"/>
            </w:r>
          </w:ins>
        </w:p>
        <w:p w14:paraId="1A8C0643" w14:textId="77777777" w:rsidR="00273FA4" w:rsidRDefault="00273FA4">
          <w:pPr>
            <w:pStyle w:val="20"/>
            <w:tabs>
              <w:tab w:val="right" w:pos="9019"/>
            </w:tabs>
            <w:rPr>
              <w:ins w:id="115" w:author="СБ" w:date="2019-10-22T12:26:00Z"/>
              <w:rFonts w:asciiTheme="minorHAnsi" w:eastAsiaTheme="minorEastAsia" w:hAnsiTheme="minorHAnsi" w:cstheme="minorBidi"/>
              <w:noProof/>
            </w:rPr>
          </w:pPr>
          <w:ins w:id="116" w:author="СБ" w:date="2019-10-22T12:26:00Z">
            <w:r w:rsidRPr="00B60BD2">
              <w:rPr>
                <w:rStyle w:val="af9"/>
                <w:noProof/>
              </w:rPr>
              <w:fldChar w:fldCharType="begin"/>
            </w:r>
            <w:r w:rsidRPr="00B60BD2">
              <w:rPr>
                <w:rStyle w:val="af9"/>
                <w:noProof/>
              </w:rPr>
              <w:instrText xml:space="preserve"> </w:instrText>
            </w:r>
            <w:r>
              <w:rPr>
                <w:noProof/>
              </w:rPr>
              <w:instrText>HYPERLINK \l "_Toc22639640"</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Этот странный закольцованный мир</w:t>
            </w:r>
            <w:r>
              <w:rPr>
                <w:noProof/>
                <w:webHidden/>
              </w:rPr>
              <w:tab/>
            </w:r>
            <w:r>
              <w:rPr>
                <w:noProof/>
                <w:webHidden/>
              </w:rPr>
              <w:fldChar w:fldCharType="begin"/>
            </w:r>
            <w:r>
              <w:rPr>
                <w:noProof/>
                <w:webHidden/>
              </w:rPr>
              <w:instrText xml:space="preserve"> PAGEREF _Toc22639640 \h </w:instrText>
            </w:r>
          </w:ins>
          <w:r>
            <w:rPr>
              <w:noProof/>
              <w:webHidden/>
            </w:rPr>
          </w:r>
          <w:r>
            <w:rPr>
              <w:noProof/>
              <w:webHidden/>
            </w:rPr>
            <w:fldChar w:fldCharType="separate"/>
          </w:r>
          <w:ins w:id="117" w:author="СБ" w:date="2019-10-22T12:26:00Z">
            <w:r>
              <w:rPr>
                <w:noProof/>
                <w:webHidden/>
              </w:rPr>
              <w:t>100</w:t>
            </w:r>
            <w:r>
              <w:rPr>
                <w:noProof/>
                <w:webHidden/>
              </w:rPr>
              <w:fldChar w:fldCharType="end"/>
            </w:r>
            <w:r w:rsidRPr="00B60BD2">
              <w:rPr>
                <w:rStyle w:val="af9"/>
                <w:noProof/>
              </w:rPr>
              <w:fldChar w:fldCharType="end"/>
            </w:r>
          </w:ins>
        </w:p>
        <w:p w14:paraId="08D8FE67" w14:textId="77777777" w:rsidR="00273FA4" w:rsidRDefault="00273FA4">
          <w:pPr>
            <w:pStyle w:val="20"/>
            <w:tabs>
              <w:tab w:val="right" w:pos="9019"/>
            </w:tabs>
            <w:rPr>
              <w:ins w:id="118" w:author="СБ" w:date="2019-10-22T12:26:00Z"/>
              <w:rFonts w:asciiTheme="minorHAnsi" w:eastAsiaTheme="minorEastAsia" w:hAnsiTheme="minorHAnsi" w:cstheme="minorBidi"/>
              <w:noProof/>
            </w:rPr>
          </w:pPr>
          <w:ins w:id="119" w:author="СБ" w:date="2019-10-22T12:26:00Z">
            <w:r w:rsidRPr="00B60BD2">
              <w:rPr>
                <w:rStyle w:val="af9"/>
                <w:noProof/>
              </w:rPr>
              <w:fldChar w:fldCharType="begin"/>
            </w:r>
            <w:r w:rsidRPr="00B60BD2">
              <w:rPr>
                <w:rStyle w:val="af9"/>
                <w:noProof/>
              </w:rPr>
              <w:instrText xml:space="preserve"> </w:instrText>
            </w:r>
            <w:r>
              <w:rPr>
                <w:noProof/>
              </w:rPr>
              <w:instrText>HYPERLINK \l "_Toc22639641"</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Сравниваем с помощью вероятности</w:t>
            </w:r>
            <w:r>
              <w:rPr>
                <w:noProof/>
                <w:webHidden/>
              </w:rPr>
              <w:tab/>
            </w:r>
            <w:r>
              <w:rPr>
                <w:noProof/>
                <w:webHidden/>
              </w:rPr>
              <w:fldChar w:fldCharType="begin"/>
            </w:r>
            <w:r>
              <w:rPr>
                <w:noProof/>
                <w:webHidden/>
              </w:rPr>
              <w:instrText xml:space="preserve"> PAGEREF _Toc22639641 \h </w:instrText>
            </w:r>
          </w:ins>
          <w:r>
            <w:rPr>
              <w:noProof/>
              <w:webHidden/>
            </w:rPr>
          </w:r>
          <w:r>
            <w:rPr>
              <w:noProof/>
              <w:webHidden/>
            </w:rPr>
            <w:fldChar w:fldCharType="separate"/>
          </w:r>
          <w:ins w:id="120" w:author="СБ" w:date="2019-10-22T12:26:00Z">
            <w:r>
              <w:rPr>
                <w:noProof/>
                <w:webHidden/>
              </w:rPr>
              <w:t>103</w:t>
            </w:r>
            <w:r>
              <w:rPr>
                <w:noProof/>
                <w:webHidden/>
              </w:rPr>
              <w:fldChar w:fldCharType="end"/>
            </w:r>
            <w:r w:rsidRPr="00B60BD2">
              <w:rPr>
                <w:rStyle w:val="af9"/>
                <w:noProof/>
              </w:rPr>
              <w:fldChar w:fldCharType="end"/>
            </w:r>
          </w:ins>
        </w:p>
        <w:p w14:paraId="07A46287" w14:textId="77777777" w:rsidR="00273FA4" w:rsidRDefault="00273FA4">
          <w:pPr>
            <w:pStyle w:val="10"/>
            <w:tabs>
              <w:tab w:val="right" w:pos="9019"/>
            </w:tabs>
            <w:rPr>
              <w:ins w:id="121" w:author="СБ" w:date="2019-10-22T12:26:00Z"/>
              <w:rFonts w:asciiTheme="minorHAnsi" w:eastAsiaTheme="minorEastAsia" w:hAnsiTheme="minorHAnsi" w:cstheme="minorBidi"/>
              <w:noProof/>
            </w:rPr>
          </w:pPr>
          <w:ins w:id="122" w:author="СБ" w:date="2019-10-22T12:26:00Z">
            <w:r w:rsidRPr="00B60BD2">
              <w:rPr>
                <w:rStyle w:val="af9"/>
                <w:noProof/>
              </w:rPr>
              <w:fldChar w:fldCharType="begin"/>
            </w:r>
            <w:r w:rsidRPr="00B60BD2">
              <w:rPr>
                <w:rStyle w:val="af9"/>
                <w:noProof/>
              </w:rPr>
              <w:instrText xml:space="preserve"> </w:instrText>
            </w:r>
            <w:r>
              <w:rPr>
                <w:noProof/>
              </w:rPr>
              <w:instrText>HYPERLINK \l "_Toc22639642"</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Почему уж не везёт, так не везёт?</w:t>
            </w:r>
            <w:r>
              <w:rPr>
                <w:noProof/>
                <w:webHidden/>
              </w:rPr>
              <w:tab/>
            </w:r>
            <w:r>
              <w:rPr>
                <w:noProof/>
                <w:webHidden/>
              </w:rPr>
              <w:fldChar w:fldCharType="begin"/>
            </w:r>
            <w:r>
              <w:rPr>
                <w:noProof/>
                <w:webHidden/>
              </w:rPr>
              <w:instrText xml:space="preserve"> PAGEREF _Toc22639642 \h </w:instrText>
            </w:r>
          </w:ins>
          <w:r>
            <w:rPr>
              <w:noProof/>
              <w:webHidden/>
            </w:rPr>
          </w:r>
          <w:r>
            <w:rPr>
              <w:noProof/>
              <w:webHidden/>
            </w:rPr>
            <w:fldChar w:fldCharType="separate"/>
          </w:r>
          <w:ins w:id="123" w:author="СБ" w:date="2019-10-22T12:26:00Z">
            <w:r>
              <w:rPr>
                <w:noProof/>
                <w:webHidden/>
              </w:rPr>
              <w:t>106</w:t>
            </w:r>
            <w:r>
              <w:rPr>
                <w:noProof/>
                <w:webHidden/>
              </w:rPr>
              <w:fldChar w:fldCharType="end"/>
            </w:r>
            <w:r w:rsidRPr="00B60BD2">
              <w:rPr>
                <w:rStyle w:val="af9"/>
                <w:noProof/>
              </w:rPr>
              <w:fldChar w:fldCharType="end"/>
            </w:r>
          </w:ins>
        </w:p>
        <w:p w14:paraId="486495DB" w14:textId="77777777" w:rsidR="00273FA4" w:rsidRDefault="00273FA4">
          <w:pPr>
            <w:pStyle w:val="20"/>
            <w:tabs>
              <w:tab w:val="right" w:pos="9019"/>
            </w:tabs>
            <w:rPr>
              <w:ins w:id="124" w:author="СБ" w:date="2019-10-22T12:26:00Z"/>
              <w:rFonts w:asciiTheme="minorHAnsi" w:eastAsiaTheme="minorEastAsia" w:hAnsiTheme="minorHAnsi" w:cstheme="minorBidi"/>
              <w:noProof/>
            </w:rPr>
          </w:pPr>
          <w:ins w:id="125" w:author="СБ" w:date="2019-10-22T12:26:00Z">
            <w:r w:rsidRPr="00B60BD2">
              <w:rPr>
                <w:rStyle w:val="af9"/>
                <w:noProof/>
              </w:rPr>
              <w:fldChar w:fldCharType="begin"/>
            </w:r>
            <w:r w:rsidRPr="00B60BD2">
              <w:rPr>
                <w:rStyle w:val="af9"/>
                <w:noProof/>
              </w:rPr>
              <w:instrText xml:space="preserve"> </w:instrText>
            </w:r>
            <w:r>
              <w:rPr>
                <w:noProof/>
              </w:rPr>
              <w:instrText>HYPERLINK \l "_Toc22639643"</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Синтезируем злодейку судьбу</w:t>
            </w:r>
            <w:r>
              <w:rPr>
                <w:noProof/>
                <w:webHidden/>
              </w:rPr>
              <w:tab/>
            </w:r>
            <w:r>
              <w:rPr>
                <w:noProof/>
                <w:webHidden/>
              </w:rPr>
              <w:fldChar w:fldCharType="begin"/>
            </w:r>
            <w:r>
              <w:rPr>
                <w:noProof/>
                <w:webHidden/>
              </w:rPr>
              <w:instrText xml:space="preserve"> PAGEREF _Toc22639643 \h </w:instrText>
            </w:r>
          </w:ins>
          <w:r>
            <w:rPr>
              <w:noProof/>
              <w:webHidden/>
            </w:rPr>
          </w:r>
          <w:r>
            <w:rPr>
              <w:noProof/>
              <w:webHidden/>
            </w:rPr>
            <w:fldChar w:fldCharType="separate"/>
          </w:r>
          <w:ins w:id="126" w:author="СБ" w:date="2019-10-22T12:26:00Z">
            <w:r>
              <w:rPr>
                <w:noProof/>
                <w:webHidden/>
              </w:rPr>
              <w:t>106</w:t>
            </w:r>
            <w:r>
              <w:rPr>
                <w:noProof/>
                <w:webHidden/>
              </w:rPr>
              <w:fldChar w:fldCharType="end"/>
            </w:r>
            <w:r w:rsidRPr="00B60BD2">
              <w:rPr>
                <w:rStyle w:val="af9"/>
                <w:noProof/>
              </w:rPr>
              <w:fldChar w:fldCharType="end"/>
            </w:r>
          </w:ins>
        </w:p>
        <w:p w14:paraId="55D5D0F8" w14:textId="77777777" w:rsidR="00273FA4" w:rsidRDefault="00273FA4">
          <w:pPr>
            <w:pStyle w:val="20"/>
            <w:tabs>
              <w:tab w:val="right" w:pos="9019"/>
            </w:tabs>
            <w:rPr>
              <w:ins w:id="127" w:author="СБ" w:date="2019-10-22T12:26:00Z"/>
              <w:rFonts w:asciiTheme="minorHAnsi" w:eastAsiaTheme="minorEastAsia" w:hAnsiTheme="minorHAnsi" w:cstheme="minorBidi"/>
              <w:noProof/>
            </w:rPr>
          </w:pPr>
          <w:ins w:id="128" w:author="СБ" w:date="2019-10-22T12:26:00Z">
            <w:r w:rsidRPr="00B60BD2">
              <w:rPr>
                <w:rStyle w:val="af9"/>
                <w:noProof/>
              </w:rPr>
              <w:fldChar w:fldCharType="begin"/>
            </w:r>
            <w:r w:rsidRPr="00B60BD2">
              <w:rPr>
                <w:rStyle w:val="af9"/>
                <w:noProof/>
              </w:rPr>
              <w:instrText xml:space="preserve"> </w:instrText>
            </w:r>
            <w:r>
              <w:rPr>
                <w:noProof/>
              </w:rPr>
              <w:instrText>HYPERLINK \l "_Toc22639644"</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Ценность релаксации</w:t>
            </w:r>
            <w:r>
              <w:rPr>
                <w:noProof/>
                <w:webHidden/>
              </w:rPr>
              <w:tab/>
            </w:r>
            <w:r>
              <w:rPr>
                <w:noProof/>
                <w:webHidden/>
              </w:rPr>
              <w:fldChar w:fldCharType="begin"/>
            </w:r>
            <w:r>
              <w:rPr>
                <w:noProof/>
                <w:webHidden/>
              </w:rPr>
              <w:instrText xml:space="preserve"> PAGEREF _Toc22639644 \h </w:instrText>
            </w:r>
          </w:ins>
          <w:r>
            <w:rPr>
              <w:noProof/>
              <w:webHidden/>
            </w:rPr>
          </w:r>
          <w:r>
            <w:rPr>
              <w:noProof/>
              <w:webHidden/>
            </w:rPr>
            <w:fldChar w:fldCharType="separate"/>
          </w:r>
          <w:ins w:id="129" w:author="СБ" w:date="2019-10-22T12:26:00Z">
            <w:r>
              <w:rPr>
                <w:noProof/>
                <w:webHidden/>
              </w:rPr>
              <w:t>110</w:t>
            </w:r>
            <w:r>
              <w:rPr>
                <w:noProof/>
                <w:webHidden/>
              </w:rPr>
              <w:fldChar w:fldCharType="end"/>
            </w:r>
            <w:r w:rsidRPr="00B60BD2">
              <w:rPr>
                <w:rStyle w:val="af9"/>
                <w:noProof/>
              </w:rPr>
              <w:fldChar w:fldCharType="end"/>
            </w:r>
          </w:ins>
        </w:p>
        <w:p w14:paraId="06BE8ED7" w14:textId="77777777" w:rsidR="00273FA4" w:rsidRDefault="00273FA4">
          <w:pPr>
            <w:pStyle w:val="20"/>
            <w:tabs>
              <w:tab w:val="right" w:pos="9019"/>
            </w:tabs>
            <w:rPr>
              <w:ins w:id="130" w:author="СБ" w:date="2019-10-22T12:26:00Z"/>
              <w:rFonts w:asciiTheme="minorHAnsi" w:eastAsiaTheme="minorEastAsia" w:hAnsiTheme="minorHAnsi" w:cstheme="minorBidi"/>
              <w:noProof/>
            </w:rPr>
          </w:pPr>
          <w:ins w:id="131" w:author="СБ" w:date="2019-10-22T12:26:00Z">
            <w:r w:rsidRPr="00B60BD2">
              <w:rPr>
                <w:rStyle w:val="af9"/>
                <w:noProof/>
              </w:rPr>
              <w:fldChar w:fldCharType="begin"/>
            </w:r>
            <w:r w:rsidRPr="00B60BD2">
              <w:rPr>
                <w:rStyle w:val="af9"/>
                <w:noProof/>
              </w:rPr>
              <w:instrText xml:space="preserve"> </w:instrText>
            </w:r>
            <w:r>
              <w:rPr>
                <w:noProof/>
              </w:rPr>
              <w:instrText>HYPERLINK \l "_Toc22639645"</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О марковских цепях и пессимистах с оптимистами</w:t>
            </w:r>
            <w:r>
              <w:rPr>
                <w:noProof/>
                <w:webHidden/>
              </w:rPr>
              <w:tab/>
            </w:r>
            <w:r>
              <w:rPr>
                <w:noProof/>
                <w:webHidden/>
              </w:rPr>
              <w:fldChar w:fldCharType="begin"/>
            </w:r>
            <w:r>
              <w:rPr>
                <w:noProof/>
                <w:webHidden/>
              </w:rPr>
              <w:instrText xml:space="preserve"> PAGEREF _Toc22639645 \h </w:instrText>
            </w:r>
          </w:ins>
          <w:r>
            <w:rPr>
              <w:noProof/>
              <w:webHidden/>
            </w:rPr>
          </w:r>
          <w:r>
            <w:rPr>
              <w:noProof/>
              <w:webHidden/>
            </w:rPr>
            <w:fldChar w:fldCharType="separate"/>
          </w:r>
          <w:ins w:id="132" w:author="СБ" w:date="2019-10-22T12:26:00Z">
            <w:r>
              <w:rPr>
                <w:noProof/>
                <w:webHidden/>
              </w:rPr>
              <w:t>115</w:t>
            </w:r>
            <w:r>
              <w:rPr>
                <w:noProof/>
                <w:webHidden/>
              </w:rPr>
              <w:fldChar w:fldCharType="end"/>
            </w:r>
            <w:r w:rsidRPr="00B60BD2">
              <w:rPr>
                <w:rStyle w:val="af9"/>
                <w:noProof/>
              </w:rPr>
              <w:fldChar w:fldCharType="end"/>
            </w:r>
          </w:ins>
        </w:p>
        <w:p w14:paraId="577A924A" w14:textId="77777777" w:rsidR="00273FA4" w:rsidRDefault="00273FA4">
          <w:pPr>
            <w:pStyle w:val="20"/>
            <w:tabs>
              <w:tab w:val="right" w:pos="9019"/>
            </w:tabs>
            <w:rPr>
              <w:ins w:id="133" w:author="СБ" w:date="2019-10-22T12:26:00Z"/>
              <w:rFonts w:asciiTheme="minorHAnsi" w:eastAsiaTheme="minorEastAsia" w:hAnsiTheme="minorHAnsi" w:cstheme="minorBidi"/>
              <w:noProof/>
            </w:rPr>
          </w:pPr>
          <w:ins w:id="134" w:author="СБ" w:date="2019-10-22T12:26:00Z">
            <w:r w:rsidRPr="00B60BD2">
              <w:rPr>
                <w:rStyle w:val="af9"/>
                <w:noProof/>
              </w:rPr>
              <w:fldChar w:fldCharType="begin"/>
            </w:r>
            <w:r w:rsidRPr="00B60BD2">
              <w:rPr>
                <w:rStyle w:val="af9"/>
                <w:noProof/>
              </w:rPr>
              <w:instrText xml:space="preserve"> </w:instrText>
            </w:r>
            <w:r>
              <w:rPr>
                <w:noProof/>
              </w:rPr>
              <w:instrText>HYPERLINK \l "_Toc22639646"</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Лила и игра с бесконечностью</w:t>
            </w:r>
            <w:r>
              <w:rPr>
                <w:noProof/>
                <w:webHidden/>
              </w:rPr>
              <w:tab/>
            </w:r>
            <w:r>
              <w:rPr>
                <w:noProof/>
                <w:webHidden/>
              </w:rPr>
              <w:fldChar w:fldCharType="begin"/>
            </w:r>
            <w:r>
              <w:rPr>
                <w:noProof/>
                <w:webHidden/>
              </w:rPr>
              <w:instrText xml:space="preserve"> PAGEREF _Toc22639646 \h </w:instrText>
            </w:r>
          </w:ins>
          <w:r>
            <w:rPr>
              <w:noProof/>
              <w:webHidden/>
            </w:rPr>
          </w:r>
          <w:r>
            <w:rPr>
              <w:noProof/>
              <w:webHidden/>
            </w:rPr>
            <w:fldChar w:fldCharType="separate"/>
          </w:r>
          <w:ins w:id="135" w:author="СБ" w:date="2019-10-22T12:26:00Z">
            <w:r>
              <w:rPr>
                <w:noProof/>
                <w:webHidden/>
              </w:rPr>
              <w:t>119</w:t>
            </w:r>
            <w:r>
              <w:rPr>
                <w:noProof/>
                <w:webHidden/>
              </w:rPr>
              <w:fldChar w:fldCharType="end"/>
            </w:r>
            <w:r w:rsidRPr="00B60BD2">
              <w:rPr>
                <w:rStyle w:val="af9"/>
                <w:noProof/>
              </w:rPr>
              <w:fldChar w:fldCharType="end"/>
            </w:r>
          </w:ins>
        </w:p>
        <w:p w14:paraId="144B05F7" w14:textId="77777777" w:rsidR="00273FA4" w:rsidRDefault="00273FA4">
          <w:pPr>
            <w:pStyle w:val="20"/>
            <w:tabs>
              <w:tab w:val="right" w:pos="9019"/>
            </w:tabs>
            <w:rPr>
              <w:ins w:id="136" w:author="СБ" w:date="2019-10-22T12:26:00Z"/>
              <w:rFonts w:asciiTheme="minorHAnsi" w:eastAsiaTheme="minorEastAsia" w:hAnsiTheme="minorHAnsi" w:cstheme="minorBidi"/>
              <w:noProof/>
            </w:rPr>
          </w:pPr>
          <w:ins w:id="137" w:author="СБ" w:date="2019-10-22T12:26:00Z">
            <w:r w:rsidRPr="00B60BD2">
              <w:rPr>
                <w:rStyle w:val="af9"/>
                <w:noProof/>
              </w:rPr>
              <w:fldChar w:fldCharType="begin"/>
            </w:r>
            <w:r w:rsidRPr="00B60BD2">
              <w:rPr>
                <w:rStyle w:val="af9"/>
                <w:noProof/>
              </w:rPr>
              <w:instrText xml:space="preserve"> </w:instrText>
            </w:r>
            <w:r>
              <w:rPr>
                <w:noProof/>
              </w:rPr>
              <w:instrText>HYPERLINK \l "_Toc22639647"</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Почему автобуса всё нет!?</w:t>
            </w:r>
            <w:r>
              <w:rPr>
                <w:noProof/>
                <w:webHidden/>
              </w:rPr>
              <w:tab/>
            </w:r>
            <w:r>
              <w:rPr>
                <w:noProof/>
                <w:webHidden/>
              </w:rPr>
              <w:fldChar w:fldCharType="begin"/>
            </w:r>
            <w:r>
              <w:rPr>
                <w:noProof/>
                <w:webHidden/>
              </w:rPr>
              <w:instrText xml:space="preserve"> PAGEREF _Toc22639647 \h </w:instrText>
            </w:r>
          </w:ins>
          <w:r>
            <w:rPr>
              <w:noProof/>
              <w:webHidden/>
            </w:rPr>
          </w:r>
          <w:r>
            <w:rPr>
              <w:noProof/>
              <w:webHidden/>
            </w:rPr>
            <w:fldChar w:fldCharType="separate"/>
          </w:r>
          <w:ins w:id="138" w:author="СБ" w:date="2019-10-22T12:26:00Z">
            <w:r>
              <w:rPr>
                <w:noProof/>
                <w:webHidden/>
              </w:rPr>
              <w:t>126</w:t>
            </w:r>
            <w:r>
              <w:rPr>
                <w:noProof/>
                <w:webHidden/>
              </w:rPr>
              <w:fldChar w:fldCharType="end"/>
            </w:r>
            <w:r w:rsidRPr="00B60BD2">
              <w:rPr>
                <w:rStyle w:val="af9"/>
                <w:noProof/>
              </w:rPr>
              <w:fldChar w:fldCharType="end"/>
            </w:r>
          </w:ins>
        </w:p>
        <w:p w14:paraId="1D30897C" w14:textId="77777777" w:rsidR="00273FA4" w:rsidRDefault="00273FA4">
          <w:pPr>
            <w:pStyle w:val="10"/>
            <w:tabs>
              <w:tab w:val="right" w:pos="9019"/>
            </w:tabs>
            <w:rPr>
              <w:ins w:id="139" w:author="СБ" w:date="2019-10-22T12:26:00Z"/>
              <w:rFonts w:asciiTheme="minorHAnsi" w:eastAsiaTheme="minorEastAsia" w:hAnsiTheme="minorHAnsi" w:cstheme="minorBidi"/>
              <w:noProof/>
            </w:rPr>
          </w:pPr>
          <w:ins w:id="140" w:author="СБ" w:date="2019-10-22T12:26:00Z">
            <w:r w:rsidRPr="00B60BD2">
              <w:rPr>
                <w:rStyle w:val="af9"/>
                <w:noProof/>
              </w:rPr>
              <w:fldChar w:fldCharType="begin"/>
            </w:r>
            <w:r w:rsidRPr="00B60BD2">
              <w:rPr>
                <w:rStyle w:val="af9"/>
                <w:noProof/>
              </w:rPr>
              <w:instrText xml:space="preserve"> </w:instrText>
            </w:r>
            <w:r>
              <w:rPr>
                <w:noProof/>
              </w:rPr>
              <w:instrText>HYPERLINK \l "_Toc22639648"</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Прелести чужой очереди</w:t>
            </w:r>
            <w:r>
              <w:rPr>
                <w:noProof/>
                <w:webHidden/>
              </w:rPr>
              <w:tab/>
            </w:r>
            <w:r>
              <w:rPr>
                <w:noProof/>
                <w:webHidden/>
              </w:rPr>
              <w:fldChar w:fldCharType="begin"/>
            </w:r>
            <w:r>
              <w:rPr>
                <w:noProof/>
                <w:webHidden/>
              </w:rPr>
              <w:instrText xml:space="preserve"> PAGEREF _Toc22639648 \h </w:instrText>
            </w:r>
          </w:ins>
          <w:r>
            <w:rPr>
              <w:noProof/>
              <w:webHidden/>
            </w:rPr>
          </w:r>
          <w:r>
            <w:rPr>
              <w:noProof/>
              <w:webHidden/>
            </w:rPr>
            <w:fldChar w:fldCharType="separate"/>
          </w:r>
          <w:ins w:id="141" w:author="СБ" w:date="2019-10-22T12:26:00Z">
            <w:r>
              <w:rPr>
                <w:noProof/>
                <w:webHidden/>
              </w:rPr>
              <w:t>130</w:t>
            </w:r>
            <w:r>
              <w:rPr>
                <w:noProof/>
                <w:webHidden/>
              </w:rPr>
              <w:fldChar w:fldCharType="end"/>
            </w:r>
            <w:r w:rsidRPr="00B60BD2">
              <w:rPr>
                <w:rStyle w:val="af9"/>
                <w:noProof/>
              </w:rPr>
              <w:fldChar w:fldCharType="end"/>
            </w:r>
          </w:ins>
        </w:p>
        <w:p w14:paraId="6A1708BA" w14:textId="77777777" w:rsidR="00273FA4" w:rsidRDefault="00273FA4">
          <w:pPr>
            <w:pStyle w:val="20"/>
            <w:tabs>
              <w:tab w:val="right" w:pos="9019"/>
            </w:tabs>
            <w:rPr>
              <w:ins w:id="142" w:author="СБ" w:date="2019-10-22T12:26:00Z"/>
              <w:rFonts w:asciiTheme="minorHAnsi" w:eastAsiaTheme="minorEastAsia" w:hAnsiTheme="minorHAnsi" w:cstheme="minorBidi"/>
              <w:noProof/>
            </w:rPr>
          </w:pPr>
          <w:ins w:id="143" w:author="СБ" w:date="2019-10-22T12:26:00Z">
            <w:r w:rsidRPr="00B60BD2">
              <w:rPr>
                <w:rStyle w:val="af9"/>
                <w:noProof/>
              </w:rPr>
              <w:fldChar w:fldCharType="begin"/>
            </w:r>
            <w:r w:rsidRPr="00B60BD2">
              <w:rPr>
                <w:rStyle w:val="af9"/>
                <w:noProof/>
              </w:rPr>
              <w:instrText xml:space="preserve"> </w:instrText>
            </w:r>
            <w:r>
              <w:rPr>
                <w:noProof/>
              </w:rPr>
              <w:instrText>HYPERLINK \l "_Toc22639649"</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Ещё раз про пуассоновский процесс</w:t>
            </w:r>
            <w:r>
              <w:rPr>
                <w:noProof/>
                <w:webHidden/>
              </w:rPr>
              <w:tab/>
            </w:r>
            <w:r>
              <w:rPr>
                <w:noProof/>
                <w:webHidden/>
              </w:rPr>
              <w:fldChar w:fldCharType="begin"/>
            </w:r>
            <w:r>
              <w:rPr>
                <w:noProof/>
                <w:webHidden/>
              </w:rPr>
              <w:instrText xml:space="preserve"> PAGEREF _Toc22639649 \h </w:instrText>
            </w:r>
          </w:ins>
          <w:r>
            <w:rPr>
              <w:noProof/>
              <w:webHidden/>
            </w:rPr>
          </w:r>
          <w:r>
            <w:rPr>
              <w:noProof/>
              <w:webHidden/>
            </w:rPr>
            <w:fldChar w:fldCharType="separate"/>
          </w:r>
          <w:ins w:id="144" w:author="СБ" w:date="2019-10-22T12:26:00Z">
            <w:r>
              <w:rPr>
                <w:noProof/>
                <w:webHidden/>
              </w:rPr>
              <w:t>130</w:t>
            </w:r>
            <w:r>
              <w:rPr>
                <w:noProof/>
                <w:webHidden/>
              </w:rPr>
              <w:fldChar w:fldCharType="end"/>
            </w:r>
            <w:r w:rsidRPr="00B60BD2">
              <w:rPr>
                <w:rStyle w:val="af9"/>
                <w:noProof/>
              </w:rPr>
              <w:fldChar w:fldCharType="end"/>
            </w:r>
          </w:ins>
        </w:p>
        <w:p w14:paraId="10B6A7A2" w14:textId="77777777" w:rsidR="00273FA4" w:rsidRDefault="00273FA4">
          <w:pPr>
            <w:pStyle w:val="20"/>
            <w:tabs>
              <w:tab w:val="right" w:pos="9019"/>
            </w:tabs>
            <w:rPr>
              <w:ins w:id="145" w:author="СБ" w:date="2019-10-22T12:26:00Z"/>
              <w:rFonts w:asciiTheme="minorHAnsi" w:eastAsiaTheme="minorEastAsia" w:hAnsiTheme="minorHAnsi" w:cstheme="minorBidi"/>
              <w:noProof/>
            </w:rPr>
          </w:pPr>
          <w:ins w:id="146" w:author="СБ" w:date="2019-10-22T12:26:00Z">
            <w:r w:rsidRPr="00B60BD2">
              <w:rPr>
                <w:rStyle w:val="af9"/>
                <w:noProof/>
              </w:rPr>
              <w:fldChar w:fldCharType="begin"/>
            </w:r>
            <w:r w:rsidRPr="00B60BD2">
              <w:rPr>
                <w:rStyle w:val="af9"/>
                <w:noProof/>
              </w:rPr>
              <w:instrText xml:space="preserve"> </w:instrText>
            </w:r>
            <w:r>
              <w:rPr>
                <w:noProof/>
              </w:rPr>
              <w:instrText>HYPERLINK \l "_Toc22639650"</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Теория для заскучавших в коридоре</w:t>
            </w:r>
            <w:r>
              <w:rPr>
                <w:noProof/>
                <w:webHidden/>
              </w:rPr>
              <w:tab/>
            </w:r>
            <w:r>
              <w:rPr>
                <w:noProof/>
                <w:webHidden/>
              </w:rPr>
              <w:fldChar w:fldCharType="begin"/>
            </w:r>
            <w:r>
              <w:rPr>
                <w:noProof/>
                <w:webHidden/>
              </w:rPr>
              <w:instrText xml:space="preserve"> PAGEREF _Toc22639650 \h </w:instrText>
            </w:r>
          </w:ins>
          <w:r>
            <w:rPr>
              <w:noProof/>
              <w:webHidden/>
            </w:rPr>
          </w:r>
          <w:r>
            <w:rPr>
              <w:noProof/>
              <w:webHidden/>
            </w:rPr>
            <w:fldChar w:fldCharType="separate"/>
          </w:r>
          <w:ins w:id="147" w:author="СБ" w:date="2019-10-22T12:26:00Z">
            <w:r>
              <w:rPr>
                <w:noProof/>
                <w:webHidden/>
              </w:rPr>
              <w:t>132</w:t>
            </w:r>
            <w:r>
              <w:rPr>
                <w:noProof/>
                <w:webHidden/>
              </w:rPr>
              <w:fldChar w:fldCharType="end"/>
            </w:r>
            <w:r w:rsidRPr="00B60BD2">
              <w:rPr>
                <w:rStyle w:val="af9"/>
                <w:noProof/>
              </w:rPr>
              <w:fldChar w:fldCharType="end"/>
            </w:r>
          </w:ins>
        </w:p>
        <w:p w14:paraId="4A49A015" w14:textId="77777777" w:rsidR="00273FA4" w:rsidRDefault="00273FA4">
          <w:pPr>
            <w:pStyle w:val="20"/>
            <w:tabs>
              <w:tab w:val="right" w:pos="9019"/>
            </w:tabs>
            <w:rPr>
              <w:ins w:id="148" w:author="СБ" w:date="2019-10-22T12:26:00Z"/>
              <w:rFonts w:asciiTheme="minorHAnsi" w:eastAsiaTheme="minorEastAsia" w:hAnsiTheme="minorHAnsi" w:cstheme="minorBidi"/>
              <w:noProof/>
            </w:rPr>
          </w:pPr>
          <w:ins w:id="149" w:author="СБ" w:date="2019-10-22T12:26:00Z">
            <w:r w:rsidRPr="00B60BD2">
              <w:rPr>
                <w:rStyle w:val="af9"/>
                <w:noProof/>
              </w:rPr>
              <w:fldChar w:fldCharType="begin"/>
            </w:r>
            <w:r w:rsidRPr="00B60BD2">
              <w:rPr>
                <w:rStyle w:val="af9"/>
                <w:noProof/>
              </w:rPr>
              <w:instrText xml:space="preserve"> </w:instrText>
            </w:r>
            <w:r>
              <w:rPr>
                <w:noProof/>
              </w:rPr>
              <w:instrText>HYPERLINK \l "_Toc22639651"</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Совсем немного о случайных функциях</w:t>
            </w:r>
            <w:r>
              <w:rPr>
                <w:noProof/>
                <w:webHidden/>
              </w:rPr>
              <w:tab/>
            </w:r>
            <w:r>
              <w:rPr>
                <w:noProof/>
                <w:webHidden/>
              </w:rPr>
              <w:fldChar w:fldCharType="begin"/>
            </w:r>
            <w:r>
              <w:rPr>
                <w:noProof/>
                <w:webHidden/>
              </w:rPr>
              <w:instrText xml:space="preserve"> PAGEREF _Toc22639651 \h </w:instrText>
            </w:r>
          </w:ins>
          <w:r>
            <w:rPr>
              <w:noProof/>
              <w:webHidden/>
            </w:rPr>
          </w:r>
          <w:r>
            <w:rPr>
              <w:noProof/>
              <w:webHidden/>
            </w:rPr>
            <w:fldChar w:fldCharType="separate"/>
          </w:r>
          <w:ins w:id="150" w:author="СБ" w:date="2019-10-22T12:26:00Z">
            <w:r>
              <w:rPr>
                <w:noProof/>
                <w:webHidden/>
              </w:rPr>
              <w:t>138</w:t>
            </w:r>
            <w:r>
              <w:rPr>
                <w:noProof/>
                <w:webHidden/>
              </w:rPr>
              <w:fldChar w:fldCharType="end"/>
            </w:r>
            <w:r w:rsidRPr="00B60BD2">
              <w:rPr>
                <w:rStyle w:val="af9"/>
                <w:noProof/>
              </w:rPr>
              <w:fldChar w:fldCharType="end"/>
            </w:r>
          </w:ins>
        </w:p>
        <w:p w14:paraId="058F223F" w14:textId="77777777" w:rsidR="00273FA4" w:rsidRDefault="00273FA4">
          <w:pPr>
            <w:pStyle w:val="20"/>
            <w:tabs>
              <w:tab w:val="right" w:pos="9019"/>
            </w:tabs>
            <w:rPr>
              <w:ins w:id="151" w:author="СБ" w:date="2019-10-22T12:26:00Z"/>
              <w:rFonts w:asciiTheme="minorHAnsi" w:eastAsiaTheme="minorEastAsia" w:hAnsiTheme="minorHAnsi" w:cstheme="minorBidi"/>
              <w:noProof/>
            </w:rPr>
          </w:pPr>
          <w:ins w:id="152" w:author="СБ" w:date="2019-10-22T12:26:00Z">
            <w:r w:rsidRPr="00B60BD2">
              <w:rPr>
                <w:rStyle w:val="af9"/>
                <w:noProof/>
              </w:rPr>
              <w:fldChar w:fldCharType="begin"/>
            </w:r>
            <w:r w:rsidRPr="00B60BD2">
              <w:rPr>
                <w:rStyle w:val="af9"/>
                <w:noProof/>
              </w:rPr>
              <w:instrText xml:space="preserve"> </w:instrText>
            </w:r>
            <w:r>
              <w:rPr>
                <w:noProof/>
              </w:rPr>
              <w:instrText>HYPERLINK \l "_Toc22639652"</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Мне только спросить!</w:t>
            </w:r>
            <w:r>
              <w:rPr>
                <w:noProof/>
                <w:webHidden/>
              </w:rPr>
              <w:tab/>
            </w:r>
            <w:r>
              <w:rPr>
                <w:noProof/>
                <w:webHidden/>
              </w:rPr>
              <w:fldChar w:fldCharType="begin"/>
            </w:r>
            <w:r>
              <w:rPr>
                <w:noProof/>
                <w:webHidden/>
              </w:rPr>
              <w:instrText xml:space="preserve"> PAGEREF _Toc22639652 \h </w:instrText>
            </w:r>
          </w:ins>
          <w:r>
            <w:rPr>
              <w:noProof/>
              <w:webHidden/>
            </w:rPr>
          </w:r>
          <w:r>
            <w:rPr>
              <w:noProof/>
              <w:webHidden/>
            </w:rPr>
            <w:fldChar w:fldCharType="separate"/>
          </w:r>
          <w:ins w:id="153" w:author="СБ" w:date="2019-10-22T12:26:00Z">
            <w:r>
              <w:rPr>
                <w:noProof/>
                <w:webHidden/>
              </w:rPr>
              <w:t>141</w:t>
            </w:r>
            <w:r>
              <w:rPr>
                <w:noProof/>
                <w:webHidden/>
              </w:rPr>
              <w:fldChar w:fldCharType="end"/>
            </w:r>
            <w:r w:rsidRPr="00B60BD2">
              <w:rPr>
                <w:rStyle w:val="af9"/>
                <w:noProof/>
              </w:rPr>
              <w:fldChar w:fldCharType="end"/>
            </w:r>
          </w:ins>
        </w:p>
        <w:p w14:paraId="5F216B7B" w14:textId="77777777" w:rsidR="00273FA4" w:rsidRDefault="00273FA4">
          <w:pPr>
            <w:pStyle w:val="20"/>
            <w:tabs>
              <w:tab w:val="right" w:pos="9019"/>
            </w:tabs>
            <w:rPr>
              <w:ins w:id="154" w:author="СБ" w:date="2019-10-22T12:26:00Z"/>
              <w:rFonts w:asciiTheme="minorHAnsi" w:eastAsiaTheme="minorEastAsia" w:hAnsiTheme="minorHAnsi" w:cstheme="minorBidi"/>
              <w:noProof/>
            </w:rPr>
          </w:pPr>
          <w:ins w:id="155" w:author="СБ" w:date="2019-10-22T12:26:00Z">
            <w:r w:rsidRPr="00B60BD2">
              <w:rPr>
                <w:rStyle w:val="af9"/>
                <w:noProof/>
              </w:rPr>
              <w:fldChar w:fldCharType="begin"/>
            </w:r>
            <w:r w:rsidRPr="00B60BD2">
              <w:rPr>
                <w:rStyle w:val="af9"/>
                <w:noProof/>
              </w:rPr>
              <w:instrText xml:space="preserve"> </w:instrText>
            </w:r>
            <w:r>
              <w:rPr>
                <w:noProof/>
              </w:rPr>
              <w:instrText>HYPERLINK \l "_Toc22639653"</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Стационарный бардак</w:t>
            </w:r>
            <w:r>
              <w:rPr>
                <w:noProof/>
                <w:webHidden/>
              </w:rPr>
              <w:tab/>
            </w:r>
            <w:r>
              <w:rPr>
                <w:noProof/>
                <w:webHidden/>
              </w:rPr>
              <w:fldChar w:fldCharType="begin"/>
            </w:r>
            <w:r>
              <w:rPr>
                <w:noProof/>
                <w:webHidden/>
              </w:rPr>
              <w:instrText xml:space="preserve"> PAGEREF _Toc22639653 \h </w:instrText>
            </w:r>
          </w:ins>
          <w:r>
            <w:rPr>
              <w:noProof/>
              <w:webHidden/>
            </w:rPr>
          </w:r>
          <w:r>
            <w:rPr>
              <w:noProof/>
              <w:webHidden/>
            </w:rPr>
            <w:fldChar w:fldCharType="separate"/>
          </w:r>
          <w:ins w:id="156" w:author="СБ" w:date="2019-10-22T12:26:00Z">
            <w:r>
              <w:rPr>
                <w:noProof/>
                <w:webHidden/>
              </w:rPr>
              <w:t>142</w:t>
            </w:r>
            <w:r>
              <w:rPr>
                <w:noProof/>
                <w:webHidden/>
              </w:rPr>
              <w:fldChar w:fldCharType="end"/>
            </w:r>
            <w:r w:rsidRPr="00B60BD2">
              <w:rPr>
                <w:rStyle w:val="af9"/>
                <w:noProof/>
              </w:rPr>
              <w:fldChar w:fldCharType="end"/>
            </w:r>
          </w:ins>
        </w:p>
        <w:p w14:paraId="2025280D" w14:textId="77777777" w:rsidR="00273FA4" w:rsidRDefault="00273FA4">
          <w:pPr>
            <w:pStyle w:val="20"/>
            <w:tabs>
              <w:tab w:val="right" w:pos="9019"/>
            </w:tabs>
            <w:rPr>
              <w:ins w:id="157" w:author="СБ" w:date="2019-10-22T12:26:00Z"/>
              <w:rFonts w:asciiTheme="minorHAnsi" w:eastAsiaTheme="minorEastAsia" w:hAnsiTheme="minorHAnsi" w:cstheme="minorBidi"/>
              <w:noProof/>
            </w:rPr>
          </w:pPr>
          <w:ins w:id="158" w:author="СБ" w:date="2019-10-22T12:26:00Z">
            <w:r w:rsidRPr="00B60BD2">
              <w:rPr>
                <w:rStyle w:val="af9"/>
                <w:noProof/>
              </w:rPr>
              <w:fldChar w:fldCharType="begin"/>
            </w:r>
            <w:r w:rsidRPr="00B60BD2">
              <w:rPr>
                <w:rStyle w:val="af9"/>
                <w:noProof/>
              </w:rPr>
              <w:instrText xml:space="preserve"> </w:instrText>
            </w:r>
            <w:r>
              <w:rPr>
                <w:noProof/>
              </w:rPr>
              <w:instrText>HYPERLINK \l "_Toc22639654"</w:instrText>
            </w:r>
            <w:r w:rsidRPr="00B60BD2">
              <w:rPr>
                <w:rStyle w:val="af9"/>
                <w:noProof/>
              </w:rPr>
              <w:instrText xml:space="preserve"> </w:instrText>
            </w:r>
            <w:r w:rsidRPr="00B60BD2">
              <w:rPr>
                <w:rStyle w:val="af9"/>
                <w:noProof/>
              </w:rPr>
              <w:fldChar w:fldCharType="separate"/>
            </w:r>
            <w:r w:rsidRPr="00B60BD2">
              <w:rPr>
                <w:rStyle w:val="af9"/>
                <w:rFonts w:eastAsia="Cambria"/>
                <w:b/>
                <w:noProof/>
                <w:highlight w:val="white"/>
              </w:rPr>
              <w:t>Лучшее враг хорошего</w:t>
            </w:r>
            <w:r>
              <w:rPr>
                <w:noProof/>
                <w:webHidden/>
              </w:rPr>
              <w:tab/>
            </w:r>
            <w:r>
              <w:rPr>
                <w:noProof/>
                <w:webHidden/>
              </w:rPr>
              <w:fldChar w:fldCharType="begin"/>
            </w:r>
            <w:r>
              <w:rPr>
                <w:noProof/>
                <w:webHidden/>
              </w:rPr>
              <w:instrText xml:space="preserve"> PAGEREF _Toc22639654 \h </w:instrText>
            </w:r>
          </w:ins>
          <w:r>
            <w:rPr>
              <w:noProof/>
              <w:webHidden/>
            </w:rPr>
          </w:r>
          <w:r>
            <w:rPr>
              <w:noProof/>
              <w:webHidden/>
            </w:rPr>
            <w:fldChar w:fldCharType="separate"/>
          </w:r>
          <w:ins w:id="159" w:author="СБ" w:date="2019-10-22T12:26:00Z">
            <w:r>
              <w:rPr>
                <w:noProof/>
                <w:webHidden/>
              </w:rPr>
              <w:t>147</w:t>
            </w:r>
            <w:r>
              <w:rPr>
                <w:noProof/>
                <w:webHidden/>
              </w:rPr>
              <w:fldChar w:fldCharType="end"/>
            </w:r>
            <w:r w:rsidRPr="00B60BD2">
              <w:rPr>
                <w:rStyle w:val="af9"/>
                <w:noProof/>
              </w:rPr>
              <w:fldChar w:fldCharType="end"/>
            </w:r>
          </w:ins>
        </w:p>
        <w:p w14:paraId="4C7E3072" w14:textId="77777777" w:rsidR="00273FA4" w:rsidRDefault="00273FA4">
          <w:pPr>
            <w:pStyle w:val="10"/>
            <w:tabs>
              <w:tab w:val="right" w:pos="9019"/>
            </w:tabs>
            <w:rPr>
              <w:ins w:id="160" w:author="СБ" w:date="2019-10-22T12:26:00Z"/>
              <w:rFonts w:asciiTheme="minorHAnsi" w:eastAsiaTheme="minorEastAsia" w:hAnsiTheme="minorHAnsi" w:cstheme="minorBidi"/>
              <w:noProof/>
            </w:rPr>
          </w:pPr>
          <w:ins w:id="161" w:author="СБ" w:date="2019-10-22T12:26:00Z">
            <w:r w:rsidRPr="00B60BD2">
              <w:rPr>
                <w:rStyle w:val="af9"/>
                <w:noProof/>
              </w:rPr>
              <w:fldChar w:fldCharType="begin"/>
            </w:r>
            <w:r w:rsidRPr="00B60BD2">
              <w:rPr>
                <w:rStyle w:val="af9"/>
                <w:noProof/>
              </w:rPr>
              <w:instrText xml:space="preserve"> </w:instrText>
            </w:r>
            <w:r>
              <w:rPr>
                <w:noProof/>
              </w:rPr>
              <w:instrText>HYPERLINK \l "_Toc22639655"</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Проклятие режиссёра и проклятые принтеры</w:t>
            </w:r>
            <w:r>
              <w:rPr>
                <w:noProof/>
                <w:webHidden/>
              </w:rPr>
              <w:tab/>
            </w:r>
            <w:r>
              <w:rPr>
                <w:noProof/>
                <w:webHidden/>
              </w:rPr>
              <w:fldChar w:fldCharType="begin"/>
            </w:r>
            <w:r>
              <w:rPr>
                <w:noProof/>
                <w:webHidden/>
              </w:rPr>
              <w:instrText xml:space="preserve"> PAGEREF _Toc22639655 \h </w:instrText>
            </w:r>
          </w:ins>
          <w:r>
            <w:rPr>
              <w:noProof/>
              <w:webHidden/>
            </w:rPr>
          </w:r>
          <w:r>
            <w:rPr>
              <w:noProof/>
              <w:webHidden/>
            </w:rPr>
            <w:fldChar w:fldCharType="separate"/>
          </w:r>
          <w:ins w:id="162" w:author="СБ" w:date="2019-10-22T12:26:00Z">
            <w:r>
              <w:rPr>
                <w:noProof/>
                <w:webHidden/>
              </w:rPr>
              <w:t>151</w:t>
            </w:r>
            <w:r>
              <w:rPr>
                <w:noProof/>
                <w:webHidden/>
              </w:rPr>
              <w:fldChar w:fldCharType="end"/>
            </w:r>
            <w:r w:rsidRPr="00B60BD2">
              <w:rPr>
                <w:rStyle w:val="af9"/>
                <w:noProof/>
              </w:rPr>
              <w:fldChar w:fldCharType="end"/>
            </w:r>
          </w:ins>
        </w:p>
        <w:p w14:paraId="20156852" w14:textId="77777777" w:rsidR="00273FA4" w:rsidRDefault="00273FA4">
          <w:pPr>
            <w:pStyle w:val="20"/>
            <w:tabs>
              <w:tab w:val="right" w:pos="9019"/>
            </w:tabs>
            <w:rPr>
              <w:ins w:id="163" w:author="СБ" w:date="2019-10-22T12:26:00Z"/>
              <w:rFonts w:asciiTheme="minorHAnsi" w:eastAsiaTheme="minorEastAsia" w:hAnsiTheme="minorHAnsi" w:cstheme="minorBidi"/>
              <w:noProof/>
            </w:rPr>
          </w:pPr>
          <w:ins w:id="164" w:author="СБ" w:date="2019-10-22T12:26:00Z">
            <w:r w:rsidRPr="00B60BD2">
              <w:rPr>
                <w:rStyle w:val="af9"/>
                <w:noProof/>
              </w:rPr>
              <w:fldChar w:fldCharType="begin"/>
            </w:r>
            <w:r w:rsidRPr="00B60BD2">
              <w:rPr>
                <w:rStyle w:val="af9"/>
                <w:noProof/>
              </w:rPr>
              <w:instrText xml:space="preserve"> </w:instrText>
            </w:r>
            <w:r>
              <w:rPr>
                <w:noProof/>
              </w:rPr>
              <w:instrText>HYPERLINK \l "_Toc22639656"</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Стратегия балбеса</w:t>
            </w:r>
            <w:r>
              <w:rPr>
                <w:noProof/>
                <w:webHidden/>
              </w:rPr>
              <w:tab/>
            </w:r>
            <w:r>
              <w:rPr>
                <w:noProof/>
                <w:webHidden/>
              </w:rPr>
              <w:fldChar w:fldCharType="begin"/>
            </w:r>
            <w:r>
              <w:rPr>
                <w:noProof/>
                <w:webHidden/>
              </w:rPr>
              <w:instrText xml:space="preserve"> PAGEREF _Toc22639656 \h </w:instrText>
            </w:r>
          </w:ins>
          <w:r>
            <w:rPr>
              <w:noProof/>
              <w:webHidden/>
            </w:rPr>
          </w:r>
          <w:r>
            <w:rPr>
              <w:noProof/>
              <w:webHidden/>
            </w:rPr>
            <w:fldChar w:fldCharType="separate"/>
          </w:r>
          <w:ins w:id="165" w:author="СБ" w:date="2019-10-22T12:26:00Z">
            <w:r>
              <w:rPr>
                <w:noProof/>
                <w:webHidden/>
              </w:rPr>
              <w:t>151</w:t>
            </w:r>
            <w:r>
              <w:rPr>
                <w:noProof/>
                <w:webHidden/>
              </w:rPr>
              <w:fldChar w:fldCharType="end"/>
            </w:r>
            <w:r w:rsidRPr="00B60BD2">
              <w:rPr>
                <w:rStyle w:val="af9"/>
                <w:noProof/>
              </w:rPr>
              <w:fldChar w:fldCharType="end"/>
            </w:r>
          </w:ins>
        </w:p>
        <w:p w14:paraId="704FE2A2" w14:textId="77777777" w:rsidR="00273FA4" w:rsidRDefault="00273FA4">
          <w:pPr>
            <w:pStyle w:val="20"/>
            <w:tabs>
              <w:tab w:val="right" w:pos="9019"/>
            </w:tabs>
            <w:rPr>
              <w:ins w:id="166" w:author="СБ" w:date="2019-10-22T12:26:00Z"/>
              <w:rFonts w:asciiTheme="minorHAnsi" w:eastAsiaTheme="minorEastAsia" w:hAnsiTheme="minorHAnsi" w:cstheme="minorBidi"/>
              <w:noProof/>
            </w:rPr>
          </w:pPr>
          <w:ins w:id="167" w:author="СБ" w:date="2019-10-22T12:26:00Z">
            <w:r w:rsidRPr="00B60BD2">
              <w:rPr>
                <w:rStyle w:val="af9"/>
                <w:noProof/>
              </w:rPr>
              <w:fldChar w:fldCharType="begin"/>
            </w:r>
            <w:r w:rsidRPr="00B60BD2">
              <w:rPr>
                <w:rStyle w:val="af9"/>
                <w:noProof/>
              </w:rPr>
              <w:instrText xml:space="preserve"> </w:instrText>
            </w:r>
            <w:r>
              <w:rPr>
                <w:noProof/>
              </w:rPr>
              <w:instrText>HYPERLINK \l "_Toc22639657"</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О методе пристального всматривания</w:t>
            </w:r>
            <w:r>
              <w:rPr>
                <w:noProof/>
                <w:webHidden/>
              </w:rPr>
              <w:tab/>
            </w:r>
            <w:r>
              <w:rPr>
                <w:noProof/>
                <w:webHidden/>
              </w:rPr>
              <w:fldChar w:fldCharType="begin"/>
            </w:r>
            <w:r>
              <w:rPr>
                <w:noProof/>
                <w:webHidden/>
              </w:rPr>
              <w:instrText xml:space="preserve"> PAGEREF _Toc22639657 \h </w:instrText>
            </w:r>
          </w:ins>
          <w:r>
            <w:rPr>
              <w:noProof/>
              <w:webHidden/>
            </w:rPr>
          </w:r>
          <w:r>
            <w:rPr>
              <w:noProof/>
              <w:webHidden/>
            </w:rPr>
            <w:fldChar w:fldCharType="separate"/>
          </w:r>
          <w:ins w:id="168" w:author="СБ" w:date="2019-10-22T12:26:00Z">
            <w:r>
              <w:rPr>
                <w:noProof/>
                <w:webHidden/>
              </w:rPr>
              <w:t>156</w:t>
            </w:r>
            <w:r>
              <w:rPr>
                <w:noProof/>
                <w:webHidden/>
              </w:rPr>
              <w:fldChar w:fldCharType="end"/>
            </w:r>
            <w:r w:rsidRPr="00B60BD2">
              <w:rPr>
                <w:rStyle w:val="af9"/>
                <w:noProof/>
              </w:rPr>
              <w:fldChar w:fldCharType="end"/>
            </w:r>
          </w:ins>
        </w:p>
        <w:p w14:paraId="43B660AE" w14:textId="77777777" w:rsidR="00273FA4" w:rsidRDefault="00273FA4">
          <w:pPr>
            <w:pStyle w:val="20"/>
            <w:tabs>
              <w:tab w:val="right" w:pos="9019"/>
            </w:tabs>
            <w:rPr>
              <w:ins w:id="169" w:author="СБ" w:date="2019-10-22T12:26:00Z"/>
              <w:rFonts w:asciiTheme="minorHAnsi" w:eastAsiaTheme="minorEastAsia" w:hAnsiTheme="minorHAnsi" w:cstheme="minorBidi"/>
              <w:noProof/>
            </w:rPr>
          </w:pPr>
          <w:ins w:id="170" w:author="СБ" w:date="2019-10-22T12:26:00Z">
            <w:r w:rsidRPr="00B60BD2">
              <w:rPr>
                <w:rStyle w:val="af9"/>
                <w:noProof/>
              </w:rPr>
              <w:fldChar w:fldCharType="begin"/>
            </w:r>
            <w:r w:rsidRPr="00B60BD2">
              <w:rPr>
                <w:rStyle w:val="af9"/>
                <w:noProof/>
              </w:rPr>
              <w:instrText xml:space="preserve"> </w:instrText>
            </w:r>
            <w:r>
              <w:rPr>
                <w:noProof/>
              </w:rPr>
              <w:instrText>HYPERLINK \l "_Toc22639658"</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Быстрее, ещё быстрее!</w:t>
            </w:r>
            <w:r>
              <w:rPr>
                <w:noProof/>
                <w:webHidden/>
              </w:rPr>
              <w:tab/>
            </w:r>
            <w:r>
              <w:rPr>
                <w:noProof/>
                <w:webHidden/>
              </w:rPr>
              <w:fldChar w:fldCharType="begin"/>
            </w:r>
            <w:r>
              <w:rPr>
                <w:noProof/>
                <w:webHidden/>
              </w:rPr>
              <w:instrText xml:space="preserve"> PAGEREF _Toc22639658 \h </w:instrText>
            </w:r>
          </w:ins>
          <w:r>
            <w:rPr>
              <w:noProof/>
              <w:webHidden/>
            </w:rPr>
          </w:r>
          <w:r>
            <w:rPr>
              <w:noProof/>
              <w:webHidden/>
            </w:rPr>
            <w:fldChar w:fldCharType="separate"/>
          </w:r>
          <w:ins w:id="171" w:author="СБ" w:date="2019-10-22T12:26:00Z">
            <w:r>
              <w:rPr>
                <w:noProof/>
                <w:webHidden/>
              </w:rPr>
              <w:t>161</w:t>
            </w:r>
            <w:r>
              <w:rPr>
                <w:noProof/>
                <w:webHidden/>
              </w:rPr>
              <w:fldChar w:fldCharType="end"/>
            </w:r>
            <w:r w:rsidRPr="00B60BD2">
              <w:rPr>
                <w:rStyle w:val="af9"/>
                <w:noProof/>
              </w:rPr>
              <w:fldChar w:fldCharType="end"/>
            </w:r>
          </w:ins>
        </w:p>
        <w:p w14:paraId="46A7C88E" w14:textId="77777777" w:rsidR="00273FA4" w:rsidRDefault="00273FA4">
          <w:pPr>
            <w:pStyle w:val="20"/>
            <w:tabs>
              <w:tab w:val="right" w:pos="9019"/>
            </w:tabs>
            <w:rPr>
              <w:ins w:id="172" w:author="СБ" w:date="2019-10-22T12:26:00Z"/>
              <w:rFonts w:asciiTheme="minorHAnsi" w:eastAsiaTheme="minorEastAsia" w:hAnsiTheme="minorHAnsi" w:cstheme="minorBidi"/>
              <w:noProof/>
            </w:rPr>
          </w:pPr>
          <w:ins w:id="173" w:author="СБ" w:date="2019-10-22T12:26:00Z">
            <w:r w:rsidRPr="00B60BD2">
              <w:rPr>
                <w:rStyle w:val="af9"/>
                <w:noProof/>
              </w:rPr>
              <w:fldChar w:fldCharType="begin"/>
            </w:r>
            <w:r w:rsidRPr="00B60BD2">
              <w:rPr>
                <w:rStyle w:val="af9"/>
                <w:noProof/>
              </w:rPr>
              <w:instrText xml:space="preserve"> </w:instrText>
            </w:r>
            <w:r>
              <w:rPr>
                <w:noProof/>
              </w:rPr>
              <w:instrText>HYPERLINK \l "_Toc22639659"</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Мостим дорогу благими намерениями</w:t>
            </w:r>
            <w:r>
              <w:rPr>
                <w:noProof/>
                <w:webHidden/>
              </w:rPr>
              <w:tab/>
            </w:r>
            <w:r>
              <w:rPr>
                <w:noProof/>
                <w:webHidden/>
              </w:rPr>
              <w:fldChar w:fldCharType="begin"/>
            </w:r>
            <w:r>
              <w:rPr>
                <w:noProof/>
                <w:webHidden/>
              </w:rPr>
              <w:instrText xml:space="preserve"> PAGEREF _Toc22639659 \h </w:instrText>
            </w:r>
          </w:ins>
          <w:r>
            <w:rPr>
              <w:noProof/>
              <w:webHidden/>
            </w:rPr>
          </w:r>
          <w:r>
            <w:rPr>
              <w:noProof/>
              <w:webHidden/>
            </w:rPr>
            <w:fldChar w:fldCharType="separate"/>
          </w:r>
          <w:ins w:id="174" w:author="СБ" w:date="2019-10-22T12:26:00Z">
            <w:r>
              <w:rPr>
                <w:noProof/>
                <w:webHidden/>
              </w:rPr>
              <w:t>164</w:t>
            </w:r>
            <w:r>
              <w:rPr>
                <w:noProof/>
                <w:webHidden/>
              </w:rPr>
              <w:fldChar w:fldCharType="end"/>
            </w:r>
            <w:r w:rsidRPr="00B60BD2">
              <w:rPr>
                <w:rStyle w:val="af9"/>
                <w:noProof/>
              </w:rPr>
              <w:fldChar w:fldCharType="end"/>
            </w:r>
          </w:ins>
        </w:p>
        <w:p w14:paraId="2DC5C528" w14:textId="77777777" w:rsidR="00273FA4" w:rsidRDefault="00273FA4">
          <w:pPr>
            <w:pStyle w:val="20"/>
            <w:tabs>
              <w:tab w:val="right" w:pos="9019"/>
            </w:tabs>
            <w:rPr>
              <w:ins w:id="175" w:author="СБ" w:date="2019-10-22T12:26:00Z"/>
              <w:rFonts w:asciiTheme="minorHAnsi" w:eastAsiaTheme="minorEastAsia" w:hAnsiTheme="minorHAnsi" w:cstheme="minorBidi"/>
              <w:noProof/>
            </w:rPr>
          </w:pPr>
          <w:ins w:id="176" w:author="СБ" w:date="2019-10-22T12:26:00Z">
            <w:r w:rsidRPr="00B60BD2">
              <w:rPr>
                <w:rStyle w:val="af9"/>
                <w:noProof/>
              </w:rPr>
              <w:fldChar w:fldCharType="begin"/>
            </w:r>
            <w:r w:rsidRPr="00B60BD2">
              <w:rPr>
                <w:rStyle w:val="af9"/>
                <w:noProof/>
              </w:rPr>
              <w:instrText xml:space="preserve"> </w:instrText>
            </w:r>
            <w:r>
              <w:rPr>
                <w:noProof/>
              </w:rPr>
              <w:instrText>HYPERLINK \l "_Toc22639660"</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Ну вот! Ещё и принтер сломался!</w:t>
            </w:r>
            <w:r>
              <w:rPr>
                <w:noProof/>
                <w:webHidden/>
              </w:rPr>
              <w:tab/>
            </w:r>
            <w:r>
              <w:rPr>
                <w:noProof/>
                <w:webHidden/>
              </w:rPr>
              <w:fldChar w:fldCharType="begin"/>
            </w:r>
            <w:r>
              <w:rPr>
                <w:noProof/>
                <w:webHidden/>
              </w:rPr>
              <w:instrText xml:space="preserve"> PAGEREF _Toc22639660 \h </w:instrText>
            </w:r>
          </w:ins>
          <w:r>
            <w:rPr>
              <w:noProof/>
              <w:webHidden/>
            </w:rPr>
          </w:r>
          <w:r>
            <w:rPr>
              <w:noProof/>
              <w:webHidden/>
            </w:rPr>
            <w:fldChar w:fldCharType="separate"/>
          </w:r>
          <w:ins w:id="177" w:author="СБ" w:date="2019-10-22T12:26:00Z">
            <w:r>
              <w:rPr>
                <w:noProof/>
                <w:webHidden/>
              </w:rPr>
              <w:t>167</w:t>
            </w:r>
            <w:r>
              <w:rPr>
                <w:noProof/>
                <w:webHidden/>
              </w:rPr>
              <w:fldChar w:fldCharType="end"/>
            </w:r>
            <w:r w:rsidRPr="00B60BD2">
              <w:rPr>
                <w:rStyle w:val="af9"/>
                <w:noProof/>
              </w:rPr>
              <w:fldChar w:fldCharType="end"/>
            </w:r>
          </w:ins>
        </w:p>
        <w:p w14:paraId="172953A5" w14:textId="77777777" w:rsidR="00273FA4" w:rsidRDefault="00273FA4">
          <w:pPr>
            <w:pStyle w:val="10"/>
            <w:tabs>
              <w:tab w:val="right" w:pos="9019"/>
            </w:tabs>
            <w:rPr>
              <w:ins w:id="178" w:author="СБ" w:date="2019-10-22T12:26:00Z"/>
              <w:rFonts w:asciiTheme="minorHAnsi" w:eastAsiaTheme="minorEastAsia" w:hAnsiTheme="minorHAnsi" w:cstheme="minorBidi"/>
              <w:noProof/>
            </w:rPr>
          </w:pPr>
          <w:ins w:id="179" w:author="СБ" w:date="2019-10-22T12:26:00Z">
            <w:r w:rsidRPr="00B60BD2">
              <w:rPr>
                <w:rStyle w:val="af9"/>
                <w:noProof/>
              </w:rPr>
              <w:fldChar w:fldCharType="begin"/>
            </w:r>
            <w:r w:rsidRPr="00B60BD2">
              <w:rPr>
                <w:rStyle w:val="af9"/>
                <w:noProof/>
              </w:rPr>
              <w:instrText xml:space="preserve"> </w:instrText>
            </w:r>
            <w:r>
              <w:rPr>
                <w:noProof/>
              </w:rPr>
              <w:instrText>HYPERLINK \l "_Toc22639661"</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Термодинамика классового неравенства</w:t>
            </w:r>
            <w:r>
              <w:rPr>
                <w:noProof/>
                <w:webHidden/>
              </w:rPr>
              <w:tab/>
            </w:r>
            <w:r>
              <w:rPr>
                <w:noProof/>
                <w:webHidden/>
              </w:rPr>
              <w:fldChar w:fldCharType="begin"/>
            </w:r>
            <w:r>
              <w:rPr>
                <w:noProof/>
                <w:webHidden/>
              </w:rPr>
              <w:instrText xml:space="preserve"> PAGEREF _Toc22639661 \h </w:instrText>
            </w:r>
          </w:ins>
          <w:r>
            <w:rPr>
              <w:noProof/>
              <w:webHidden/>
            </w:rPr>
          </w:r>
          <w:r>
            <w:rPr>
              <w:noProof/>
              <w:webHidden/>
            </w:rPr>
            <w:fldChar w:fldCharType="separate"/>
          </w:r>
          <w:ins w:id="180" w:author="СБ" w:date="2019-10-22T12:26:00Z">
            <w:r>
              <w:rPr>
                <w:noProof/>
                <w:webHidden/>
              </w:rPr>
              <w:t>169</w:t>
            </w:r>
            <w:r>
              <w:rPr>
                <w:noProof/>
                <w:webHidden/>
              </w:rPr>
              <w:fldChar w:fldCharType="end"/>
            </w:r>
            <w:r w:rsidRPr="00B60BD2">
              <w:rPr>
                <w:rStyle w:val="af9"/>
                <w:noProof/>
              </w:rPr>
              <w:fldChar w:fldCharType="end"/>
            </w:r>
          </w:ins>
        </w:p>
        <w:p w14:paraId="277A98B1" w14:textId="77777777" w:rsidR="00273FA4" w:rsidRDefault="00273FA4">
          <w:pPr>
            <w:pStyle w:val="20"/>
            <w:tabs>
              <w:tab w:val="right" w:pos="9019"/>
            </w:tabs>
            <w:rPr>
              <w:ins w:id="181" w:author="СБ" w:date="2019-10-22T12:26:00Z"/>
              <w:rFonts w:asciiTheme="minorHAnsi" w:eastAsiaTheme="minorEastAsia" w:hAnsiTheme="minorHAnsi" w:cstheme="minorBidi"/>
              <w:noProof/>
            </w:rPr>
          </w:pPr>
          <w:ins w:id="182" w:author="СБ" w:date="2019-10-22T12:26:00Z">
            <w:r w:rsidRPr="00B60BD2">
              <w:rPr>
                <w:rStyle w:val="af9"/>
                <w:noProof/>
              </w:rPr>
              <w:fldChar w:fldCharType="begin"/>
            </w:r>
            <w:r w:rsidRPr="00B60BD2">
              <w:rPr>
                <w:rStyle w:val="af9"/>
                <w:noProof/>
              </w:rPr>
              <w:instrText xml:space="preserve"> </w:instrText>
            </w:r>
            <w:r>
              <w:rPr>
                <w:noProof/>
              </w:rPr>
              <w:instrText>HYPERLINK \l "_Toc22639662"</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Как говорить об экономике?</w:t>
            </w:r>
            <w:r>
              <w:rPr>
                <w:noProof/>
                <w:webHidden/>
              </w:rPr>
              <w:tab/>
            </w:r>
            <w:r>
              <w:rPr>
                <w:noProof/>
                <w:webHidden/>
              </w:rPr>
              <w:fldChar w:fldCharType="begin"/>
            </w:r>
            <w:r>
              <w:rPr>
                <w:noProof/>
                <w:webHidden/>
              </w:rPr>
              <w:instrText xml:space="preserve"> PAGEREF _Toc22639662 \h </w:instrText>
            </w:r>
          </w:ins>
          <w:r>
            <w:rPr>
              <w:noProof/>
              <w:webHidden/>
            </w:rPr>
          </w:r>
          <w:r>
            <w:rPr>
              <w:noProof/>
              <w:webHidden/>
            </w:rPr>
            <w:fldChar w:fldCharType="separate"/>
          </w:r>
          <w:ins w:id="183" w:author="СБ" w:date="2019-10-22T12:26:00Z">
            <w:r>
              <w:rPr>
                <w:noProof/>
                <w:webHidden/>
              </w:rPr>
              <w:t>170</w:t>
            </w:r>
            <w:r>
              <w:rPr>
                <w:noProof/>
                <w:webHidden/>
              </w:rPr>
              <w:fldChar w:fldCharType="end"/>
            </w:r>
            <w:r w:rsidRPr="00B60BD2">
              <w:rPr>
                <w:rStyle w:val="af9"/>
                <w:noProof/>
              </w:rPr>
              <w:fldChar w:fldCharType="end"/>
            </w:r>
          </w:ins>
        </w:p>
        <w:p w14:paraId="2540772C" w14:textId="77777777" w:rsidR="00273FA4" w:rsidRDefault="00273FA4">
          <w:pPr>
            <w:pStyle w:val="20"/>
            <w:tabs>
              <w:tab w:val="right" w:pos="9019"/>
            </w:tabs>
            <w:rPr>
              <w:ins w:id="184" w:author="СБ" w:date="2019-10-22T12:26:00Z"/>
              <w:rFonts w:asciiTheme="minorHAnsi" w:eastAsiaTheme="minorEastAsia" w:hAnsiTheme="minorHAnsi" w:cstheme="minorBidi"/>
              <w:noProof/>
            </w:rPr>
          </w:pPr>
          <w:ins w:id="185" w:author="СБ" w:date="2019-10-22T12:26:00Z">
            <w:r w:rsidRPr="00B60BD2">
              <w:rPr>
                <w:rStyle w:val="af9"/>
                <w:noProof/>
              </w:rPr>
              <w:fldChar w:fldCharType="begin"/>
            </w:r>
            <w:r w:rsidRPr="00B60BD2">
              <w:rPr>
                <w:rStyle w:val="af9"/>
                <w:noProof/>
              </w:rPr>
              <w:instrText xml:space="preserve"> </w:instrText>
            </w:r>
            <w:r>
              <w:rPr>
                <w:noProof/>
              </w:rPr>
              <w:instrText>HYPERLINK \l "_Toc22639663"</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Подходите, всем хватит!</w:t>
            </w:r>
            <w:r>
              <w:rPr>
                <w:noProof/>
                <w:webHidden/>
              </w:rPr>
              <w:tab/>
            </w:r>
            <w:r>
              <w:rPr>
                <w:noProof/>
                <w:webHidden/>
              </w:rPr>
              <w:fldChar w:fldCharType="begin"/>
            </w:r>
            <w:r>
              <w:rPr>
                <w:noProof/>
                <w:webHidden/>
              </w:rPr>
              <w:instrText xml:space="preserve"> PAGEREF _Toc22639663 \h </w:instrText>
            </w:r>
          </w:ins>
          <w:r>
            <w:rPr>
              <w:noProof/>
              <w:webHidden/>
            </w:rPr>
          </w:r>
          <w:r>
            <w:rPr>
              <w:noProof/>
              <w:webHidden/>
            </w:rPr>
            <w:fldChar w:fldCharType="separate"/>
          </w:r>
          <w:ins w:id="186" w:author="СБ" w:date="2019-10-22T12:26:00Z">
            <w:r>
              <w:rPr>
                <w:noProof/>
                <w:webHidden/>
              </w:rPr>
              <w:t>171</w:t>
            </w:r>
            <w:r>
              <w:rPr>
                <w:noProof/>
                <w:webHidden/>
              </w:rPr>
              <w:fldChar w:fldCharType="end"/>
            </w:r>
            <w:r w:rsidRPr="00B60BD2">
              <w:rPr>
                <w:rStyle w:val="af9"/>
                <w:noProof/>
              </w:rPr>
              <w:fldChar w:fldCharType="end"/>
            </w:r>
          </w:ins>
        </w:p>
        <w:p w14:paraId="3528A7A8" w14:textId="77777777" w:rsidR="00273FA4" w:rsidRDefault="00273FA4">
          <w:pPr>
            <w:pStyle w:val="20"/>
            <w:tabs>
              <w:tab w:val="right" w:pos="9019"/>
            </w:tabs>
            <w:rPr>
              <w:ins w:id="187" w:author="СБ" w:date="2019-10-22T12:26:00Z"/>
              <w:rFonts w:asciiTheme="minorHAnsi" w:eastAsiaTheme="minorEastAsia" w:hAnsiTheme="minorHAnsi" w:cstheme="minorBidi"/>
              <w:noProof/>
            </w:rPr>
          </w:pPr>
          <w:ins w:id="188" w:author="СБ" w:date="2019-10-22T12:26:00Z">
            <w:r w:rsidRPr="00B60BD2">
              <w:rPr>
                <w:rStyle w:val="af9"/>
                <w:noProof/>
              </w:rPr>
              <w:fldChar w:fldCharType="begin"/>
            </w:r>
            <w:r w:rsidRPr="00B60BD2">
              <w:rPr>
                <w:rStyle w:val="af9"/>
                <w:noProof/>
              </w:rPr>
              <w:instrText xml:space="preserve"> </w:instrText>
            </w:r>
            <w:r>
              <w:rPr>
                <w:noProof/>
              </w:rPr>
              <w:instrText>HYPERLINK \l "_Toc22639664"</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Новая экономическая политика</w:t>
            </w:r>
            <w:r>
              <w:rPr>
                <w:noProof/>
                <w:webHidden/>
              </w:rPr>
              <w:tab/>
            </w:r>
            <w:r>
              <w:rPr>
                <w:noProof/>
                <w:webHidden/>
              </w:rPr>
              <w:fldChar w:fldCharType="begin"/>
            </w:r>
            <w:r>
              <w:rPr>
                <w:noProof/>
                <w:webHidden/>
              </w:rPr>
              <w:instrText xml:space="preserve"> PAGEREF _Toc22639664 \h </w:instrText>
            </w:r>
          </w:ins>
          <w:r>
            <w:rPr>
              <w:noProof/>
              <w:webHidden/>
            </w:rPr>
          </w:r>
          <w:r>
            <w:rPr>
              <w:noProof/>
              <w:webHidden/>
            </w:rPr>
            <w:fldChar w:fldCharType="separate"/>
          </w:r>
          <w:ins w:id="189" w:author="СБ" w:date="2019-10-22T12:26:00Z">
            <w:r>
              <w:rPr>
                <w:noProof/>
                <w:webHidden/>
              </w:rPr>
              <w:t>174</w:t>
            </w:r>
            <w:r>
              <w:rPr>
                <w:noProof/>
                <w:webHidden/>
              </w:rPr>
              <w:fldChar w:fldCharType="end"/>
            </w:r>
            <w:r w:rsidRPr="00B60BD2">
              <w:rPr>
                <w:rStyle w:val="af9"/>
                <w:noProof/>
              </w:rPr>
              <w:fldChar w:fldCharType="end"/>
            </w:r>
          </w:ins>
        </w:p>
        <w:p w14:paraId="73B4953F" w14:textId="77777777" w:rsidR="00273FA4" w:rsidRDefault="00273FA4">
          <w:pPr>
            <w:pStyle w:val="20"/>
            <w:tabs>
              <w:tab w:val="right" w:pos="9019"/>
            </w:tabs>
            <w:rPr>
              <w:ins w:id="190" w:author="СБ" w:date="2019-10-22T12:26:00Z"/>
              <w:rFonts w:asciiTheme="minorHAnsi" w:eastAsiaTheme="minorEastAsia" w:hAnsiTheme="minorHAnsi" w:cstheme="minorBidi"/>
              <w:noProof/>
            </w:rPr>
          </w:pPr>
          <w:ins w:id="191" w:author="СБ" w:date="2019-10-22T12:26:00Z">
            <w:r w:rsidRPr="00B60BD2">
              <w:rPr>
                <w:rStyle w:val="af9"/>
                <w:noProof/>
              </w:rPr>
              <w:fldChar w:fldCharType="begin"/>
            </w:r>
            <w:r w:rsidRPr="00B60BD2">
              <w:rPr>
                <w:rStyle w:val="af9"/>
                <w:noProof/>
              </w:rPr>
              <w:instrText xml:space="preserve"> </w:instrText>
            </w:r>
            <w:r>
              <w:rPr>
                <w:noProof/>
              </w:rPr>
              <w:instrText>HYPERLINK \l "_Toc22639665"</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Люди — молекулы</w:t>
            </w:r>
            <w:r>
              <w:rPr>
                <w:noProof/>
                <w:webHidden/>
              </w:rPr>
              <w:tab/>
            </w:r>
            <w:r>
              <w:rPr>
                <w:noProof/>
                <w:webHidden/>
              </w:rPr>
              <w:fldChar w:fldCharType="begin"/>
            </w:r>
            <w:r>
              <w:rPr>
                <w:noProof/>
                <w:webHidden/>
              </w:rPr>
              <w:instrText xml:space="preserve"> PAGEREF _Toc22639665 \h </w:instrText>
            </w:r>
          </w:ins>
          <w:r>
            <w:rPr>
              <w:noProof/>
              <w:webHidden/>
            </w:rPr>
          </w:r>
          <w:r>
            <w:rPr>
              <w:noProof/>
              <w:webHidden/>
            </w:rPr>
            <w:fldChar w:fldCharType="separate"/>
          </w:r>
          <w:ins w:id="192" w:author="СБ" w:date="2019-10-22T12:26:00Z">
            <w:r>
              <w:rPr>
                <w:noProof/>
                <w:webHidden/>
              </w:rPr>
              <w:t>177</w:t>
            </w:r>
            <w:r>
              <w:rPr>
                <w:noProof/>
                <w:webHidden/>
              </w:rPr>
              <w:fldChar w:fldCharType="end"/>
            </w:r>
            <w:r w:rsidRPr="00B60BD2">
              <w:rPr>
                <w:rStyle w:val="af9"/>
                <w:noProof/>
              </w:rPr>
              <w:fldChar w:fldCharType="end"/>
            </w:r>
          </w:ins>
        </w:p>
        <w:p w14:paraId="71CE7B15" w14:textId="77777777" w:rsidR="00273FA4" w:rsidRDefault="00273FA4">
          <w:pPr>
            <w:pStyle w:val="20"/>
            <w:tabs>
              <w:tab w:val="right" w:pos="9019"/>
            </w:tabs>
            <w:rPr>
              <w:ins w:id="193" w:author="СБ" w:date="2019-10-22T12:26:00Z"/>
              <w:rFonts w:asciiTheme="minorHAnsi" w:eastAsiaTheme="minorEastAsia" w:hAnsiTheme="minorHAnsi" w:cstheme="minorBidi"/>
              <w:noProof/>
            </w:rPr>
          </w:pPr>
          <w:ins w:id="194" w:author="СБ" w:date="2019-10-22T12:26:00Z">
            <w:r w:rsidRPr="00B60BD2">
              <w:rPr>
                <w:rStyle w:val="af9"/>
                <w:noProof/>
              </w:rPr>
              <w:fldChar w:fldCharType="begin"/>
            </w:r>
            <w:r w:rsidRPr="00B60BD2">
              <w:rPr>
                <w:rStyle w:val="af9"/>
                <w:noProof/>
              </w:rPr>
              <w:instrText xml:space="preserve"> </w:instrText>
            </w:r>
            <w:r>
              <w:rPr>
                <w:noProof/>
              </w:rPr>
              <w:instrText>HYPERLINK \l "_Toc22639666"</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Измеряем температуру у рынка</w:t>
            </w:r>
            <w:r>
              <w:rPr>
                <w:noProof/>
                <w:webHidden/>
              </w:rPr>
              <w:tab/>
            </w:r>
            <w:r>
              <w:rPr>
                <w:noProof/>
                <w:webHidden/>
              </w:rPr>
              <w:fldChar w:fldCharType="begin"/>
            </w:r>
            <w:r>
              <w:rPr>
                <w:noProof/>
                <w:webHidden/>
              </w:rPr>
              <w:instrText xml:space="preserve"> PAGEREF _Toc22639666 \h </w:instrText>
            </w:r>
          </w:ins>
          <w:r>
            <w:rPr>
              <w:noProof/>
              <w:webHidden/>
            </w:rPr>
          </w:r>
          <w:r>
            <w:rPr>
              <w:noProof/>
              <w:webHidden/>
            </w:rPr>
            <w:fldChar w:fldCharType="separate"/>
          </w:r>
          <w:ins w:id="195" w:author="СБ" w:date="2019-10-22T12:26:00Z">
            <w:r>
              <w:rPr>
                <w:noProof/>
                <w:webHidden/>
              </w:rPr>
              <w:t>180</w:t>
            </w:r>
            <w:r>
              <w:rPr>
                <w:noProof/>
                <w:webHidden/>
              </w:rPr>
              <w:fldChar w:fldCharType="end"/>
            </w:r>
            <w:r w:rsidRPr="00B60BD2">
              <w:rPr>
                <w:rStyle w:val="af9"/>
                <w:noProof/>
              </w:rPr>
              <w:fldChar w:fldCharType="end"/>
            </w:r>
          </w:ins>
        </w:p>
        <w:p w14:paraId="1954D5BC" w14:textId="77777777" w:rsidR="00273FA4" w:rsidRDefault="00273FA4">
          <w:pPr>
            <w:pStyle w:val="20"/>
            <w:tabs>
              <w:tab w:val="right" w:pos="9019"/>
            </w:tabs>
            <w:rPr>
              <w:ins w:id="196" w:author="СБ" w:date="2019-10-22T12:26:00Z"/>
              <w:rFonts w:asciiTheme="minorHAnsi" w:eastAsiaTheme="minorEastAsia" w:hAnsiTheme="minorHAnsi" w:cstheme="minorBidi"/>
              <w:noProof/>
            </w:rPr>
          </w:pPr>
          <w:ins w:id="197" w:author="СБ" w:date="2019-10-22T12:26:00Z">
            <w:r w:rsidRPr="00B60BD2">
              <w:rPr>
                <w:rStyle w:val="af9"/>
                <w:noProof/>
              </w:rPr>
              <w:fldChar w:fldCharType="begin"/>
            </w:r>
            <w:r w:rsidRPr="00B60BD2">
              <w:rPr>
                <w:rStyle w:val="af9"/>
                <w:noProof/>
              </w:rPr>
              <w:instrText xml:space="preserve"> </w:instrText>
            </w:r>
            <w:r>
              <w:rPr>
                <w:noProof/>
              </w:rPr>
              <w:instrText>HYPERLINK \l "_Toc22639667"</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Постигаем Дао энтропии</w:t>
            </w:r>
            <w:r>
              <w:rPr>
                <w:noProof/>
                <w:webHidden/>
              </w:rPr>
              <w:tab/>
            </w:r>
            <w:r>
              <w:rPr>
                <w:noProof/>
                <w:webHidden/>
              </w:rPr>
              <w:fldChar w:fldCharType="begin"/>
            </w:r>
            <w:r>
              <w:rPr>
                <w:noProof/>
                <w:webHidden/>
              </w:rPr>
              <w:instrText xml:space="preserve"> PAGEREF _Toc22639667 \h </w:instrText>
            </w:r>
          </w:ins>
          <w:r>
            <w:rPr>
              <w:noProof/>
              <w:webHidden/>
            </w:rPr>
          </w:r>
          <w:r>
            <w:rPr>
              <w:noProof/>
              <w:webHidden/>
            </w:rPr>
            <w:fldChar w:fldCharType="separate"/>
          </w:r>
          <w:ins w:id="198" w:author="СБ" w:date="2019-10-22T12:26:00Z">
            <w:r>
              <w:rPr>
                <w:noProof/>
                <w:webHidden/>
              </w:rPr>
              <w:t>181</w:t>
            </w:r>
            <w:r>
              <w:rPr>
                <w:noProof/>
                <w:webHidden/>
              </w:rPr>
              <w:fldChar w:fldCharType="end"/>
            </w:r>
            <w:r w:rsidRPr="00B60BD2">
              <w:rPr>
                <w:rStyle w:val="af9"/>
                <w:noProof/>
              </w:rPr>
              <w:fldChar w:fldCharType="end"/>
            </w:r>
          </w:ins>
        </w:p>
        <w:p w14:paraId="66983F92" w14:textId="77777777" w:rsidR="00273FA4" w:rsidRDefault="00273FA4">
          <w:pPr>
            <w:pStyle w:val="20"/>
            <w:tabs>
              <w:tab w:val="right" w:pos="9019"/>
            </w:tabs>
            <w:rPr>
              <w:ins w:id="199" w:author="СБ" w:date="2019-10-22T12:26:00Z"/>
              <w:rFonts w:asciiTheme="minorHAnsi" w:eastAsiaTheme="minorEastAsia" w:hAnsiTheme="minorHAnsi" w:cstheme="minorBidi"/>
              <w:noProof/>
            </w:rPr>
          </w:pPr>
          <w:ins w:id="200" w:author="СБ" w:date="2019-10-22T12:26:00Z">
            <w:r w:rsidRPr="00B60BD2">
              <w:rPr>
                <w:rStyle w:val="af9"/>
                <w:noProof/>
              </w:rPr>
              <w:fldChar w:fldCharType="begin"/>
            </w:r>
            <w:r w:rsidRPr="00B60BD2">
              <w:rPr>
                <w:rStyle w:val="af9"/>
                <w:noProof/>
              </w:rPr>
              <w:instrText xml:space="preserve"> </w:instrText>
            </w:r>
            <w:r>
              <w:rPr>
                <w:noProof/>
              </w:rPr>
              <w:instrText>HYPERLINK \l "_Toc22639668"</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Игры с энтропией</w:t>
            </w:r>
            <w:r>
              <w:rPr>
                <w:noProof/>
                <w:webHidden/>
              </w:rPr>
              <w:tab/>
            </w:r>
            <w:r>
              <w:rPr>
                <w:noProof/>
                <w:webHidden/>
              </w:rPr>
              <w:fldChar w:fldCharType="begin"/>
            </w:r>
            <w:r>
              <w:rPr>
                <w:noProof/>
                <w:webHidden/>
              </w:rPr>
              <w:instrText xml:space="preserve"> PAGEREF _Toc22639668 \h </w:instrText>
            </w:r>
          </w:ins>
          <w:r>
            <w:rPr>
              <w:noProof/>
              <w:webHidden/>
            </w:rPr>
          </w:r>
          <w:r>
            <w:rPr>
              <w:noProof/>
              <w:webHidden/>
            </w:rPr>
            <w:fldChar w:fldCharType="separate"/>
          </w:r>
          <w:ins w:id="201" w:author="СБ" w:date="2019-10-22T12:26:00Z">
            <w:r>
              <w:rPr>
                <w:noProof/>
                <w:webHidden/>
              </w:rPr>
              <w:t>187</w:t>
            </w:r>
            <w:r>
              <w:rPr>
                <w:noProof/>
                <w:webHidden/>
              </w:rPr>
              <w:fldChar w:fldCharType="end"/>
            </w:r>
            <w:r w:rsidRPr="00B60BD2">
              <w:rPr>
                <w:rStyle w:val="af9"/>
                <w:noProof/>
              </w:rPr>
              <w:fldChar w:fldCharType="end"/>
            </w:r>
          </w:ins>
        </w:p>
        <w:p w14:paraId="79CBBFAB" w14:textId="77777777" w:rsidR="00273FA4" w:rsidRDefault="00273FA4">
          <w:pPr>
            <w:pStyle w:val="20"/>
            <w:tabs>
              <w:tab w:val="right" w:pos="9019"/>
            </w:tabs>
            <w:rPr>
              <w:ins w:id="202" w:author="СБ" w:date="2019-10-22T12:26:00Z"/>
              <w:rFonts w:asciiTheme="minorHAnsi" w:eastAsiaTheme="minorEastAsia" w:hAnsiTheme="minorHAnsi" w:cstheme="minorBidi"/>
              <w:noProof/>
            </w:rPr>
          </w:pPr>
          <w:ins w:id="203" w:author="СБ" w:date="2019-10-22T12:26:00Z">
            <w:r w:rsidRPr="00B60BD2">
              <w:rPr>
                <w:rStyle w:val="af9"/>
                <w:noProof/>
              </w:rPr>
              <w:fldChar w:fldCharType="begin"/>
            </w:r>
            <w:r w:rsidRPr="00B60BD2">
              <w:rPr>
                <w:rStyle w:val="af9"/>
                <w:noProof/>
              </w:rPr>
              <w:instrText xml:space="preserve"> </w:instrText>
            </w:r>
            <w:r>
              <w:rPr>
                <w:noProof/>
              </w:rPr>
              <w:instrText>HYPERLINK \l "_Toc22639669"</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Экономика должна быть экономной</w:t>
            </w:r>
            <w:r>
              <w:rPr>
                <w:noProof/>
                <w:webHidden/>
              </w:rPr>
              <w:tab/>
            </w:r>
            <w:r>
              <w:rPr>
                <w:noProof/>
                <w:webHidden/>
              </w:rPr>
              <w:fldChar w:fldCharType="begin"/>
            </w:r>
            <w:r>
              <w:rPr>
                <w:noProof/>
                <w:webHidden/>
              </w:rPr>
              <w:instrText xml:space="preserve"> PAGEREF _Toc22639669 \h </w:instrText>
            </w:r>
          </w:ins>
          <w:r>
            <w:rPr>
              <w:noProof/>
              <w:webHidden/>
            </w:rPr>
          </w:r>
          <w:r>
            <w:rPr>
              <w:noProof/>
              <w:webHidden/>
            </w:rPr>
            <w:fldChar w:fldCharType="separate"/>
          </w:r>
          <w:ins w:id="204" w:author="СБ" w:date="2019-10-22T12:26:00Z">
            <w:r>
              <w:rPr>
                <w:noProof/>
                <w:webHidden/>
              </w:rPr>
              <w:t>190</w:t>
            </w:r>
            <w:r>
              <w:rPr>
                <w:noProof/>
                <w:webHidden/>
              </w:rPr>
              <w:fldChar w:fldCharType="end"/>
            </w:r>
            <w:r w:rsidRPr="00B60BD2">
              <w:rPr>
                <w:rStyle w:val="af9"/>
                <w:noProof/>
              </w:rPr>
              <w:fldChar w:fldCharType="end"/>
            </w:r>
          </w:ins>
        </w:p>
        <w:p w14:paraId="1884F816" w14:textId="77777777" w:rsidR="00273FA4" w:rsidRDefault="00273FA4">
          <w:pPr>
            <w:pStyle w:val="10"/>
            <w:tabs>
              <w:tab w:val="right" w:pos="9019"/>
            </w:tabs>
            <w:rPr>
              <w:ins w:id="205" w:author="СБ" w:date="2019-10-22T12:26:00Z"/>
              <w:rFonts w:asciiTheme="minorHAnsi" w:eastAsiaTheme="minorEastAsia" w:hAnsiTheme="minorHAnsi" w:cstheme="minorBidi"/>
              <w:noProof/>
            </w:rPr>
          </w:pPr>
          <w:ins w:id="206" w:author="СБ" w:date="2019-10-22T12:26:00Z">
            <w:r w:rsidRPr="00B60BD2">
              <w:rPr>
                <w:rStyle w:val="af9"/>
                <w:noProof/>
              </w:rPr>
              <w:fldChar w:fldCharType="begin"/>
            </w:r>
            <w:r w:rsidRPr="00B60BD2">
              <w:rPr>
                <w:rStyle w:val="af9"/>
                <w:noProof/>
              </w:rPr>
              <w:instrText xml:space="preserve"> </w:instrText>
            </w:r>
            <w:r>
              <w:rPr>
                <w:noProof/>
              </w:rPr>
              <w:instrText>HYPERLINK \l "_Toc22639670"</w:instrText>
            </w:r>
            <w:r w:rsidRPr="00B60BD2">
              <w:rPr>
                <w:rStyle w:val="af9"/>
                <w:noProof/>
              </w:rPr>
              <w:instrText xml:space="preserve"> </w:instrText>
            </w:r>
            <w:r w:rsidRPr="00B60BD2">
              <w:rPr>
                <w:rStyle w:val="af9"/>
                <w:noProof/>
              </w:rPr>
              <w:fldChar w:fldCharType="separate"/>
            </w:r>
            <w:r w:rsidRPr="00B60BD2">
              <w:rPr>
                <w:rStyle w:val="af9"/>
                <w:rFonts w:eastAsia="Cambria"/>
                <w:b/>
                <w:noProof/>
              </w:rPr>
              <w:t>Заключение</w:t>
            </w:r>
            <w:r>
              <w:rPr>
                <w:noProof/>
                <w:webHidden/>
              </w:rPr>
              <w:tab/>
            </w:r>
            <w:r>
              <w:rPr>
                <w:noProof/>
                <w:webHidden/>
              </w:rPr>
              <w:fldChar w:fldCharType="begin"/>
            </w:r>
            <w:r>
              <w:rPr>
                <w:noProof/>
                <w:webHidden/>
              </w:rPr>
              <w:instrText xml:space="preserve"> PAGEREF _Toc22639670 \h </w:instrText>
            </w:r>
          </w:ins>
          <w:r>
            <w:rPr>
              <w:noProof/>
              <w:webHidden/>
            </w:rPr>
          </w:r>
          <w:r>
            <w:rPr>
              <w:noProof/>
              <w:webHidden/>
            </w:rPr>
            <w:fldChar w:fldCharType="separate"/>
          </w:r>
          <w:ins w:id="207" w:author="СБ" w:date="2019-10-22T12:26:00Z">
            <w:r>
              <w:rPr>
                <w:noProof/>
                <w:webHidden/>
              </w:rPr>
              <w:t>196</w:t>
            </w:r>
            <w:r>
              <w:rPr>
                <w:noProof/>
                <w:webHidden/>
              </w:rPr>
              <w:fldChar w:fldCharType="end"/>
            </w:r>
            <w:r w:rsidRPr="00B60BD2">
              <w:rPr>
                <w:rStyle w:val="af9"/>
                <w:noProof/>
              </w:rPr>
              <w:fldChar w:fldCharType="end"/>
            </w:r>
          </w:ins>
        </w:p>
        <w:p w14:paraId="402E2C4C" w14:textId="77777777" w:rsidR="00273FA4" w:rsidRDefault="00273FA4">
          <w:pPr>
            <w:pStyle w:val="10"/>
            <w:tabs>
              <w:tab w:val="right" w:pos="9019"/>
            </w:tabs>
            <w:rPr>
              <w:ins w:id="208" w:author="СБ" w:date="2019-10-22T12:26:00Z"/>
              <w:rFonts w:asciiTheme="minorHAnsi" w:eastAsiaTheme="minorEastAsia" w:hAnsiTheme="minorHAnsi" w:cstheme="minorBidi"/>
              <w:noProof/>
            </w:rPr>
          </w:pPr>
          <w:ins w:id="209" w:author="СБ" w:date="2019-10-22T12:26:00Z">
            <w:r w:rsidRPr="00B60BD2">
              <w:rPr>
                <w:rStyle w:val="af9"/>
                <w:noProof/>
              </w:rPr>
              <w:fldChar w:fldCharType="begin"/>
            </w:r>
            <w:r w:rsidRPr="00B60BD2">
              <w:rPr>
                <w:rStyle w:val="af9"/>
                <w:noProof/>
              </w:rPr>
              <w:instrText xml:space="preserve"> </w:instrText>
            </w:r>
            <w:r>
              <w:rPr>
                <w:noProof/>
              </w:rPr>
              <w:instrText>HYPERLINK \l "_Toc22639671"</w:instrText>
            </w:r>
            <w:r w:rsidRPr="00B60BD2">
              <w:rPr>
                <w:rStyle w:val="af9"/>
                <w:noProof/>
              </w:rPr>
              <w:instrText xml:space="preserve"> </w:instrText>
            </w:r>
            <w:r w:rsidRPr="00B60BD2">
              <w:rPr>
                <w:rStyle w:val="af9"/>
                <w:noProof/>
              </w:rPr>
              <w:fldChar w:fldCharType="separate"/>
            </w:r>
            <w:r w:rsidRPr="00B60BD2">
              <w:rPr>
                <w:rStyle w:val="af9"/>
                <w:noProof/>
              </w:rPr>
              <w:t>Рекомендуемая литература</w:t>
            </w:r>
            <w:r>
              <w:rPr>
                <w:noProof/>
                <w:webHidden/>
              </w:rPr>
              <w:tab/>
            </w:r>
            <w:r>
              <w:rPr>
                <w:noProof/>
                <w:webHidden/>
              </w:rPr>
              <w:fldChar w:fldCharType="begin"/>
            </w:r>
            <w:r>
              <w:rPr>
                <w:noProof/>
                <w:webHidden/>
              </w:rPr>
              <w:instrText xml:space="preserve"> PAGEREF _Toc22639671 \h </w:instrText>
            </w:r>
          </w:ins>
          <w:r>
            <w:rPr>
              <w:noProof/>
              <w:webHidden/>
            </w:rPr>
          </w:r>
          <w:r>
            <w:rPr>
              <w:noProof/>
              <w:webHidden/>
            </w:rPr>
            <w:fldChar w:fldCharType="separate"/>
          </w:r>
          <w:ins w:id="210" w:author="СБ" w:date="2019-10-22T12:26:00Z">
            <w:r>
              <w:rPr>
                <w:noProof/>
                <w:webHidden/>
              </w:rPr>
              <w:t>196</w:t>
            </w:r>
            <w:r>
              <w:rPr>
                <w:noProof/>
                <w:webHidden/>
              </w:rPr>
              <w:fldChar w:fldCharType="end"/>
            </w:r>
            <w:r w:rsidRPr="00B60BD2">
              <w:rPr>
                <w:rStyle w:val="af9"/>
                <w:noProof/>
              </w:rPr>
              <w:fldChar w:fldCharType="end"/>
            </w:r>
          </w:ins>
        </w:p>
        <w:p w14:paraId="62576753" w14:textId="3D7018B7" w:rsidR="008E2D65" w:rsidRPr="0029618A" w:rsidRDefault="000E5C4A">
          <w:pPr>
            <w:tabs>
              <w:tab w:val="right" w:pos="9030"/>
            </w:tabs>
            <w:spacing w:before="200" w:after="80" w:line="240" w:lineRule="auto"/>
            <w:rPr>
              <w:b/>
              <w:color w:val="000000"/>
            </w:rPr>
          </w:pPr>
          <w:r w:rsidRPr="0029618A">
            <w:lastRenderedPageBreak/>
            <w:fldChar w:fldCharType="end"/>
          </w:r>
        </w:p>
      </w:sdtContent>
    </w:sdt>
    <w:p w14:paraId="4E23CC5E" w14:textId="77777777" w:rsidR="008E2D65" w:rsidRPr="0029618A" w:rsidRDefault="008E2D65"/>
    <w:p w14:paraId="4E641D98" w14:textId="77777777" w:rsidR="008E2D65" w:rsidRPr="0029618A" w:rsidRDefault="00662FA5">
      <w:pPr>
        <w:pStyle w:val="1"/>
        <w:spacing w:before="600" w:after="480"/>
        <w:jc w:val="center"/>
        <w:rPr>
          <w:rFonts w:eastAsia="Cambria"/>
          <w:b/>
          <w:highlight w:val="white"/>
        </w:rPr>
      </w:pPr>
      <w:bookmarkStart w:id="211" w:name="_yde2hyr23a7x" w:colFirst="0" w:colLast="0"/>
      <w:bookmarkEnd w:id="211"/>
      <w:r w:rsidRPr="0029618A">
        <w:br w:type="page"/>
      </w:r>
    </w:p>
    <w:p w14:paraId="71D03C30" w14:textId="77777777" w:rsidR="008E2D65" w:rsidRPr="0029618A" w:rsidRDefault="00662FA5">
      <w:pPr>
        <w:pStyle w:val="1"/>
        <w:spacing w:before="600" w:after="480"/>
        <w:jc w:val="center"/>
        <w:rPr>
          <w:rFonts w:eastAsia="Cambria"/>
          <w:b/>
        </w:rPr>
      </w:pPr>
      <w:bookmarkStart w:id="212" w:name="_Toc22639606"/>
      <w:r w:rsidRPr="0029618A">
        <w:rPr>
          <w:rFonts w:eastAsia="Cambria"/>
          <w:b/>
          <w:highlight w:val="white"/>
        </w:rPr>
        <w:lastRenderedPageBreak/>
        <w:t>Введение</w:t>
      </w:r>
      <w:bookmarkEnd w:id="212"/>
    </w:p>
    <w:p w14:paraId="5CA1F3D3" w14:textId="1070FF99" w:rsidR="008E2D65" w:rsidRPr="0029618A" w:rsidRDefault="00662FA5">
      <w:pPr>
        <w:spacing w:before="200"/>
        <w:ind w:firstLine="397"/>
        <w:jc w:val="both"/>
        <w:rPr>
          <w:rFonts w:eastAsia="Times New Roman"/>
          <w:sz w:val="24"/>
          <w:szCs w:val="24"/>
          <w:highlight w:val="white"/>
        </w:rPr>
      </w:pPr>
      <w:r w:rsidRPr="0029618A">
        <w:rPr>
          <w:rFonts w:eastAsia="Times New Roman"/>
          <w:sz w:val="24"/>
          <w:szCs w:val="24"/>
          <w:highlight w:val="white"/>
        </w:rPr>
        <w:t xml:space="preserve">В далеком 1977 году в свет вышла книга, которую быстро начали разбирать на цитаты все, кому не лень: от журналистов до </w:t>
      </w:r>
      <w:commentRangeStart w:id="213"/>
      <w:commentRangeStart w:id="214"/>
      <w:r w:rsidRPr="0029618A">
        <w:rPr>
          <w:rFonts w:eastAsia="Times New Roman"/>
          <w:sz w:val="24"/>
          <w:szCs w:val="24"/>
          <w:highlight w:val="white"/>
        </w:rPr>
        <w:t>учёных</w:t>
      </w:r>
      <w:commentRangeEnd w:id="213"/>
      <w:r w:rsidR="00C73AEC">
        <w:rPr>
          <w:rStyle w:val="af"/>
        </w:rPr>
        <w:commentReference w:id="213"/>
      </w:r>
      <w:commentRangeEnd w:id="214"/>
      <w:r w:rsidR="00273FA4">
        <w:rPr>
          <w:rStyle w:val="af"/>
        </w:rPr>
        <w:commentReference w:id="214"/>
      </w:r>
      <w:r w:rsidRPr="0029618A">
        <w:rPr>
          <w:rFonts w:eastAsia="Times New Roman"/>
          <w:sz w:val="24"/>
          <w:szCs w:val="24"/>
          <w:highlight w:val="white"/>
        </w:rPr>
        <w:t>.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w:t>
      </w:r>
      <w:del w:id="215" w:author="Пользователь" w:date="2019-09-30T12:21:00Z">
        <w:r w:rsidRPr="0029618A" w:rsidDel="005E13F8">
          <w:rPr>
            <w:rFonts w:eastAsia="Times New Roman"/>
            <w:sz w:val="24"/>
            <w:szCs w:val="24"/>
            <w:highlight w:val="white"/>
          </w:rPr>
          <w:delText>,</w:delText>
        </w:r>
      </w:del>
      <w:r w:rsidRPr="0029618A">
        <w:rPr>
          <w:rFonts w:eastAsia="Times New Roman"/>
          <w:sz w:val="24"/>
          <w:szCs w:val="24"/>
          <w:highlight w:val="white"/>
        </w:rPr>
        <w:t xml:space="preserve"> сама по себе</w:t>
      </w:r>
      <w:del w:id="216" w:author="Пользователь" w:date="2019-09-30T12:21:00Z">
        <w:r w:rsidRPr="0029618A" w:rsidDel="005E13F8">
          <w:rPr>
            <w:rFonts w:eastAsia="Times New Roman"/>
            <w:sz w:val="24"/>
            <w:szCs w:val="24"/>
            <w:highlight w:val="white"/>
          </w:rPr>
          <w:delText>,</w:delText>
        </w:r>
      </w:del>
      <w:r w:rsidRPr="0029618A">
        <w:rPr>
          <w:rFonts w:eastAsia="Times New Roman"/>
          <w:sz w:val="24"/>
          <w:szCs w:val="24"/>
          <w:highlight w:val="white"/>
        </w:rPr>
        <w:t xml:space="preserve">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w:t>
      </w:r>
      <w:proofErr w:type="spellStart"/>
      <w:r w:rsidRPr="0029618A">
        <w:rPr>
          <w:rFonts w:eastAsia="Times New Roman"/>
          <w:sz w:val="24"/>
          <w:szCs w:val="24"/>
          <w:highlight w:val="white"/>
        </w:rPr>
        <w:t>Мёрфи</w:t>
      </w:r>
      <w:proofErr w:type="spellEnd"/>
      <w:r w:rsidRPr="0029618A">
        <w:rPr>
          <w:rFonts w:eastAsia="Times New Roman"/>
          <w:sz w:val="24"/>
          <w:szCs w:val="24"/>
          <w:highlight w:val="white"/>
        </w:rPr>
        <w:t xml:space="preserve"> и другие причины, почему всё идёт не так”, а написал её американский публицист Артур Блох.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w:t>
      </w:r>
      <w:proofErr w:type="gramStart"/>
      <w:r w:rsidRPr="0029618A">
        <w:rPr>
          <w:rFonts w:eastAsia="Times New Roman"/>
          <w:sz w:val="24"/>
          <w:szCs w:val="24"/>
          <w:highlight w:val="white"/>
        </w:rPr>
        <w:t>любим</w:t>
      </w:r>
      <w:proofErr w:type="gramEnd"/>
      <w:r w:rsidRPr="0029618A">
        <w:rPr>
          <w:rFonts w:eastAsia="Times New Roman"/>
          <w:sz w:val="24"/>
          <w:szCs w:val="24"/>
          <w:highlight w:val="white"/>
        </w:rPr>
        <w:t xml:space="preserve">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14:paraId="4C13BF31" w14:textId="14158CE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w:t>
      </w:r>
      <w:proofErr w:type="spellStart"/>
      <w:r w:rsidRPr="0029618A">
        <w:rPr>
          <w:rFonts w:eastAsia="Times New Roman"/>
          <w:sz w:val="24"/>
          <w:szCs w:val="24"/>
          <w:highlight w:val="white"/>
        </w:rPr>
        <w:t>Мерфи</w:t>
      </w:r>
      <w:proofErr w:type="spellEnd"/>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xml:space="preserve">" и законы </w:t>
      </w:r>
      <w:proofErr w:type="spellStart"/>
      <w:r w:rsidRPr="0029618A">
        <w:rPr>
          <w:rFonts w:eastAsia="Times New Roman"/>
          <w:sz w:val="24"/>
          <w:szCs w:val="24"/>
          <w:highlight w:val="white"/>
        </w:rPr>
        <w:t>Чизхолма</w:t>
      </w:r>
      <w:proofErr w:type="spellEnd"/>
      <w:r w:rsidRPr="0029618A">
        <w:rPr>
          <w:rFonts w:eastAsia="Times New Roman"/>
          <w:sz w:val="24"/>
          <w:szCs w:val="24"/>
          <w:highlight w:val="white"/>
        </w:rPr>
        <w:t xml:space="preserve">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xml:space="preserve">", и наблюдение </w:t>
      </w:r>
      <w:proofErr w:type="spellStart"/>
      <w:r w:rsidRPr="0029618A">
        <w:rPr>
          <w:rFonts w:eastAsia="Times New Roman"/>
          <w:sz w:val="24"/>
          <w:szCs w:val="24"/>
          <w:highlight w:val="white"/>
        </w:rPr>
        <w:t>Этторе</w:t>
      </w:r>
      <w:proofErr w:type="spellEnd"/>
      <w:r w:rsidRPr="0029618A">
        <w:rPr>
          <w:rFonts w:eastAsia="Times New Roman"/>
          <w:sz w:val="24"/>
          <w:szCs w:val="24"/>
          <w:highlight w:val="white"/>
        </w:rPr>
        <w:t>: "</w:t>
      </w:r>
      <w:r w:rsidRPr="0029618A">
        <w:rPr>
          <w:rFonts w:eastAsia="Times New Roman"/>
          <w:i/>
          <w:sz w:val="24"/>
          <w:szCs w:val="24"/>
          <w:highlight w:val="white"/>
        </w:rPr>
        <w:t>Соседняя очередь всегда движется быстрее</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 xml:space="preserve">Большая их часть вполне тривиальна, но согласно закону </w:t>
      </w:r>
      <w:proofErr w:type="spellStart"/>
      <w:r w:rsidRPr="0029618A">
        <w:rPr>
          <w:rFonts w:eastAsia="Times New Roman"/>
          <w:sz w:val="24"/>
          <w:szCs w:val="24"/>
          <w:highlight w:val="white"/>
        </w:rPr>
        <w:t>Муира</w:t>
      </w:r>
      <w:proofErr w:type="spellEnd"/>
      <w:r w:rsidR="005E13F8">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sidR="005E13F8">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sidR="005E13F8">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результата. Ну, а если наши рассуждения заведут нас слишком далеко, можно взять на вооружение 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14:paraId="2C9A96F7" w14:textId="1006D45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w:t>
      </w:r>
      <w:r w:rsidRPr="0029618A">
        <w:rPr>
          <w:rFonts w:eastAsia="Times New Roman"/>
          <w:sz w:val="24"/>
          <w:szCs w:val="24"/>
          <w:highlight w:val="white"/>
        </w:rPr>
        <w:lastRenderedPageBreak/>
        <w:t xml:space="preserve">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sidR="005E13F8">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14:paraId="419E453E" w14:textId="710C49F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sidR="005E13F8">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sidR="005E13F8">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14:paraId="6FD3283F"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w:t>
      </w:r>
      <w:proofErr w:type="gramStart"/>
      <w:r w:rsidRPr="0029618A">
        <w:rPr>
          <w:rFonts w:eastAsia="Times New Roman"/>
          <w:sz w:val="24"/>
          <w:szCs w:val="24"/>
          <w:highlight w:val="white"/>
        </w:rPr>
        <w:t>могут завести бог знает</w:t>
      </w:r>
      <w:proofErr w:type="gramEnd"/>
      <w:r w:rsidRPr="0029618A">
        <w:rPr>
          <w:rFonts w:eastAsia="Times New Roman"/>
          <w:sz w:val="24"/>
          <w:szCs w:val="24"/>
          <w:highlight w:val="white"/>
        </w:rPr>
        <w:t xml:space="preserve"> куда, но это не страшно, ведь вы знаете этот город, вы никогда в нём не заблудитесь. </w:t>
      </w:r>
    </w:p>
    <w:p w14:paraId="12BBF918" w14:textId="07969F0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sidR="005E13F8">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проспекты. Глубокое погружение в ту или иную прикладную задачу похоже на командировку, тут не до блужданий, вам важно чётко понять, на какую </w:t>
      </w:r>
      <w:proofErr w:type="gramStart"/>
      <w:r w:rsidRPr="0029618A">
        <w:rPr>
          <w:rFonts w:eastAsia="Times New Roman"/>
          <w:sz w:val="24"/>
          <w:szCs w:val="24"/>
          <w:highlight w:val="white"/>
        </w:rPr>
        <w:t>линию</w:t>
      </w:r>
      <w:proofErr w:type="gramEnd"/>
      <w:r w:rsidRPr="0029618A">
        <w:rPr>
          <w:rFonts w:eastAsia="Times New Roman"/>
          <w:sz w:val="24"/>
          <w:szCs w:val="24"/>
          <w:highlight w:val="white"/>
        </w:rPr>
        <w:t xml:space="preserve"> садиться и на </w:t>
      </w:r>
      <w:proofErr w:type="gramStart"/>
      <w:r w:rsidRPr="0029618A">
        <w:rPr>
          <w:rFonts w:eastAsia="Times New Roman"/>
          <w:sz w:val="24"/>
          <w:szCs w:val="24"/>
          <w:highlight w:val="white"/>
        </w:rPr>
        <w:t>какой</w:t>
      </w:r>
      <w:proofErr w:type="gramEnd"/>
      <w:r w:rsidRPr="0029618A">
        <w:rPr>
          <w:rFonts w:eastAsia="Times New Roman"/>
          <w:sz w:val="24"/>
          <w:szCs w:val="24"/>
          <w:highlight w:val="white"/>
        </w:rPr>
        <w:t xml:space="preserve"> остановке пересаживаться каждый день, чтобы не терять драгоценных сил и времени. Но с математикой у вас может случиться и настоящая любовь. </w:t>
      </w:r>
      <w:proofErr w:type="gramStart"/>
      <w:r w:rsidRPr="0029618A">
        <w:rPr>
          <w:rFonts w:eastAsia="Times New Roman"/>
          <w:sz w:val="24"/>
          <w:szCs w:val="24"/>
          <w:highlight w:val="white"/>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sidR="005E13F8">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sidR="005E13F8">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sidR="005E13F8">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roofErr w:type="gramEnd"/>
    </w:p>
    <w:p w14:paraId="504FB91A" w14:textId="2F46CDE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lastRenderedPageBreak/>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sidR="005E13F8">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соответствующих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sidR="005E13F8">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14:paraId="1D7CFACE" w14:textId="6B09603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sidR="005E13F8">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sidR="005E13F8">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делается многими авторами научно-популярн</w:t>
      </w:r>
      <w:r w:rsidR="005E13F8">
        <w:rPr>
          <w:rFonts w:eastAsia="Times New Roman"/>
          <w:sz w:val="24"/>
          <w:szCs w:val="24"/>
          <w:highlight w:val="white"/>
        </w:rPr>
        <w:t>ых книг</w:t>
      </w:r>
      <w:r w:rsidRPr="0029618A">
        <w:rPr>
          <w:rFonts w:eastAsia="Times New Roman"/>
          <w:sz w:val="24"/>
          <w:szCs w:val="24"/>
          <w:highlight w:val="white"/>
        </w:rPr>
        <w:t xml:space="preserve">?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w:t>
      </w:r>
      <w:proofErr w:type="gramStart"/>
      <w:r w:rsidRPr="0029618A">
        <w:rPr>
          <w:rFonts w:eastAsia="Times New Roman"/>
          <w:sz w:val="24"/>
          <w:szCs w:val="24"/>
          <w:highlight w:val="white"/>
        </w:rPr>
        <w:t>неведомы</w:t>
      </w:r>
      <w:proofErr w:type="gramEnd"/>
      <w:r w:rsidRPr="0029618A">
        <w:rPr>
          <w:rFonts w:eastAsia="Times New Roman"/>
          <w:sz w:val="24"/>
          <w:szCs w:val="24"/>
          <w:highlight w:val="white"/>
        </w:rPr>
        <w:t xml:space="preserve">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w:t>
      </w:r>
      <w:del w:id="217" w:author="Пользователь" w:date="2019-09-30T12:41:00Z">
        <w:r w:rsidRPr="0029618A" w:rsidDel="005E13F8">
          <w:rPr>
            <w:rFonts w:eastAsia="Times New Roman"/>
            <w:sz w:val="24"/>
            <w:szCs w:val="24"/>
            <w:highlight w:val="white"/>
          </w:rPr>
          <w:delText>,</w:delText>
        </w:r>
      </w:del>
      <w:r w:rsidRPr="0029618A">
        <w:rPr>
          <w:rFonts w:eastAsia="Times New Roman"/>
          <w:sz w:val="24"/>
          <w:szCs w:val="24"/>
          <w:highlight w:val="white"/>
        </w:rPr>
        <w:t xml:space="preserve"> каждый день). Таким образом, всё</w:t>
      </w:r>
      <w:ins w:id="218" w:author="Пользователь" w:date="2019-09-30T12:41:00Z">
        <w:r w:rsidR="005E13F8">
          <w:rPr>
            <w:rFonts w:eastAsia="Times New Roman"/>
            <w:sz w:val="24"/>
            <w:szCs w:val="24"/>
            <w:highlight w:val="white"/>
          </w:rPr>
          <w:t>,</w:t>
        </w:r>
      </w:ins>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ins w:id="219" w:author="СБ" w:date="2019-10-22T12:52:00Z">
        <w:r w:rsidR="00BE75D1">
          <w:rPr>
            <w:rFonts w:eastAsia="Times New Roman"/>
            <w:sz w:val="24"/>
            <w:szCs w:val="24"/>
            <w:highlight w:val="white"/>
          </w:rPr>
          <w:t>неожиданный</w:t>
        </w:r>
      </w:ins>
      <w:commentRangeStart w:id="220"/>
      <w:del w:id="221" w:author="СБ" w:date="2019-10-22T12:52:00Z">
        <w:r w:rsidRPr="0029618A" w:rsidDel="00BE75D1">
          <w:rPr>
            <w:rFonts w:eastAsia="Times New Roman"/>
            <w:sz w:val="24"/>
            <w:szCs w:val="24"/>
            <w:highlight w:val="white"/>
          </w:rPr>
          <w:delText>завиральный</w:delText>
        </w:r>
        <w:commentRangeEnd w:id="220"/>
        <w:r w:rsidR="005E13F8" w:rsidDel="00BE75D1">
          <w:rPr>
            <w:rStyle w:val="af"/>
          </w:rPr>
          <w:commentReference w:id="220"/>
        </w:r>
      </w:del>
      <w:commentRangeStart w:id="222"/>
      <w:r w:rsidRPr="0029618A">
        <w:rPr>
          <w:rFonts w:eastAsia="Times New Roman"/>
          <w:sz w:val="24"/>
          <w:szCs w:val="24"/>
          <w:highlight w:val="white"/>
        </w:rPr>
        <w:t>,</w:t>
      </w:r>
      <w:commentRangeEnd w:id="222"/>
      <w:r w:rsidR="000B765F">
        <w:rPr>
          <w:rStyle w:val="af"/>
        </w:rPr>
        <w:commentReference w:id="222"/>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серьёзные и даже фривольные житейские интерпретации. Ведь так гораздо интереснее!</w:t>
      </w:r>
    </w:p>
    <w:p w14:paraId="5EAE7AF0" w14:textId="77777777" w:rsidR="008E2D65" w:rsidRPr="0029618A" w:rsidRDefault="00662FA5">
      <w:pPr>
        <w:pStyle w:val="1"/>
        <w:spacing w:line="288" w:lineRule="auto"/>
        <w:ind w:firstLine="397"/>
        <w:jc w:val="center"/>
        <w:rPr>
          <w:rFonts w:eastAsia="Cambria"/>
          <w:b/>
          <w:highlight w:val="white"/>
        </w:rPr>
      </w:pPr>
      <w:bookmarkStart w:id="223" w:name="_ubq0vv26cpr2" w:colFirst="0" w:colLast="0"/>
      <w:bookmarkEnd w:id="223"/>
      <w:r w:rsidRPr="0029618A">
        <w:br w:type="page"/>
      </w:r>
    </w:p>
    <w:p w14:paraId="66AF3BAD" w14:textId="77777777" w:rsidR="008E2D65" w:rsidRPr="0029618A" w:rsidRDefault="00662FA5">
      <w:pPr>
        <w:pStyle w:val="1"/>
        <w:spacing w:line="288" w:lineRule="auto"/>
        <w:ind w:firstLine="397"/>
        <w:jc w:val="center"/>
      </w:pPr>
      <w:bookmarkStart w:id="224" w:name="_Toc22639607"/>
      <w:r w:rsidRPr="0029618A">
        <w:rPr>
          <w:rFonts w:eastAsia="Cambria"/>
          <w:b/>
          <w:highlight w:val="white"/>
        </w:rPr>
        <w:lastRenderedPageBreak/>
        <w:t>Знакомимся с неприятностями</w:t>
      </w:r>
      <w:bookmarkEnd w:id="224"/>
    </w:p>
    <w:p w14:paraId="6B914AAA" w14:textId="77777777" w:rsidR="008E2D65" w:rsidRPr="0029618A" w:rsidRDefault="00662FA5">
      <w:pPr>
        <w:pStyle w:val="2"/>
        <w:spacing w:before="200" w:after="0"/>
        <w:ind w:firstLine="397"/>
        <w:jc w:val="both"/>
        <w:rPr>
          <w:rFonts w:eastAsia="Cambria"/>
          <w:b/>
          <w:color w:val="4F81BD"/>
          <w:sz w:val="26"/>
          <w:szCs w:val="26"/>
        </w:rPr>
      </w:pPr>
      <w:bookmarkStart w:id="225" w:name="_Toc22639608"/>
      <w:r w:rsidRPr="0029618A">
        <w:rPr>
          <w:rFonts w:eastAsia="Cambria"/>
          <w:b/>
          <w:color w:val="4F81BD"/>
          <w:sz w:val="26"/>
          <w:szCs w:val="26"/>
        </w:rPr>
        <w:t>Разновидности неприятностей</w:t>
      </w:r>
      <w:bookmarkEnd w:id="225"/>
    </w:p>
    <w:p w14:paraId="3FEA4E66" w14:textId="1A946D0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Какие-то случающиеся с нами неприятности</w:t>
      </w:r>
      <w:del w:id="226" w:author="СБ" w:date="2019-10-22T13:12:00Z">
        <w:r w:rsidRPr="0029618A" w:rsidDel="00786FFF">
          <w:rPr>
            <w:rFonts w:eastAsia="Times New Roman"/>
            <w:sz w:val="24"/>
            <w:szCs w:val="24"/>
            <w:highlight w:val="white"/>
          </w:rPr>
          <w:delText xml:space="preserve"> закономерны, как говорят математики</w:delText>
        </w:r>
      </w:del>
      <w:r w:rsidRPr="0029618A">
        <w:rPr>
          <w:rFonts w:eastAsia="Times New Roman"/>
          <w:sz w:val="24"/>
          <w:szCs w:val="24"/>
          <w:highlight w:val="white"/>
        </w:rPr>
        <w:t xml:space="preserve">,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ins w:id="227" w:author="СБ" w:date="2019-10-22T13:07:00Z">
        <w:r w:rsidR="00FF0525">
          <w:rPr>
            <w:rFonts w:eastAsia="Times New Roman"/>
            <w:sz w:val="24"/>
            <w:szCs w:val="24"/>
            <w:highlight w:val="white"/>
          </w:rPr>
          <w:t xml:space="preserve"> случайности не играют </w:t>
        </w:r>
      </w:ins>
      <w:ins w:id="228" w:author="СБ" w:date="2019-10-22T13:12:00Z">
        <w:r w:rsidR="00786FFF">
          <w:rPr>
            <w:rFonts w:eastAsia="Times New Roman"/>
            <w:sz w:val="24"/>
            <w:szCs w:val="24"/>
            <w:highlight w:val="white"/>
          </w:rPr>
          <w:t>в их возникновении</w:t>
        </w:r>
      </w:ins>
      <w:ins w:id="229" w:author="СБ" w:date="2019-10-22T13:07:00Z">
        <w:r w:rsidR="00FF0525">
          <w:rPr>
            <w:rFonts w:eastAsia="Times New Roman"/>
            <w:sz w:val="24"/>
            <w:szCs w:val="24"/>
            <w:highlight w:val="white"/>
          </w:rPr>
          <w:t xml:space="preserve"> ключевой роли.</w:t>
        </w:r>
      </w:ins>
      <w:del w:id="230" w:author="СБ" w:date="2019-10-22T13:07:00Z">
        <w:r w:rsidRPr="0029618A" w:rsidDel="00FF0525">
          <w:rPr>
            <w:rFonts w:eastAsia="Times New Roman"/>
            <w:sz w:val="24"/>
            <w:szCs w:val="24"/>
            <w:highlight w:val="white"/>
          </w:rPr>
          <w:delText xml:space="preserve"> не зависят от </w:delText>
        </w:r>
        <w:commentRangeStart w:id="231"/>
        <w:commentRangeStart w:id="232"/>
        <w:r w:rsidRPr="0029618A" w:rsidDel="00FF0525">
          <w:rPr>
            <w:rFonts w:eastAsia="Times New Roman"/>
            <w:sz w:val="24"/>
            <w:szCs w:val="24"/>
            <w:highlight w:val="white"/>
          </w:rPr>
          <w:delText>случайностей</w:delText>
        </w:r>
        <w:commentRangeEnd w:id="231"/>
        <w:r w:rsidR="00D86A39" w:rsidDel="00FF0525">
          <w:rPr>
            <w:rStyle w:val="af"/>
          </w:rPr>
          <w:commentReference w:id="231"/>
        </w:r>
      </w:del>
      <w:commentRangeEnd w:id="232"/>
      <w:r w:rsidR="00FF0525">
        <w:rPr>
          <w:rStyle w:val="af"/>
        </w:rPr>
        <w:commentReference w:id="232"/>
      </w:r>
      <w:r w:rsidRPr="0029618A">
        <w:rPr>
          <w:rFonts w:eastAsia="Times New Roman"/>
          <w:sz w:val="24"/>
          <w:szCs w:val="24"/>
          <w:highlight w:val="white"/>
        </w:rPr>
        <w:t>. Например, если вам понизили зарплату на 10%, а потом извинились и повысили на 10%, то в итоге этих махинаций</w:t>
      </w:r>
      <w:del w:id="233" w:author="Пользователь" w:date="2019-09-30T12:48:00Z">
        <w:r w:rsidRPr="0029618A" w:rsidDel="00D86A39">
          <w:rPr>
            <w:rFonts w:eastAsia="Times New Roman"/>
            <w:sz w:val="24"/>
            <w:szCs w:val="24"/>
            <w:highlight w:val="white"/>
          </w:rPr>
          <w:delText>,</w:delText>
        </w:r>
      </w:del>
      <w:r w:rsidRPr="0029618A">
        <w:rPr>
          <w:rFonts w:eastAsia="Times New Roman"/>
          <w:sz w:val="24"/>
          <w:szCs w:val="24"/>
          <w:highlight w:val="white"/>
        </w:rPr>
        <w:t xml:space="preserve"> вы останетесь в убытке, поскольку</w:t>
      </w:r>
    </w:p>
    <w:p w14:paraId="1ACE7599" w14:textId="77777777" w:rsidR="008E2D65" w:rsidRPr="0029618A" w:rsidRDefault="00662FA5">
      <w:pPr>
        <w:ind w:firstLine="397"/>
        <w:jc w:val="center"/>
        <w:rPr>
          <w:rFonts w:eastAsia="Cambria Math"/>
          <w:sz w:val="24"/>
          <w:szCs w:val="24"/>
        </w:rPr>
      </w:pPr>
      <m:oMathPara>
        <m:oMath>
          <m:r>
            <w:rPr>
              <w:rFonts w:ascii="Cambria Math" w:eastAsia="Cambria Math" w:hAnsi="Cambria Math"/>
              <w:sz w:val="24"/>
              <w:szCs w:val="24"/>
            </w:rPr>
            <m:t>x</m:t>
          </m:r>
          <m:d>
            <m:dPr>
              <m:ctrlPr>
                <w:rPr>
                  <w:rFonts w:ascii="Cambria Math" w:eastAsia="Cambria Math" w:hAnsi="Cambria Math"/>
                  <w:sz w:val="24"/>
                  <w:szCs w:val="24"/>
                </w:rPr>
              </m:ctrlPr>
            </m:dPr>
            <m:e>
              <m:r>
                <w:rPr>
                  <w:rFonts w:ascii="Cambria Math" w:eastAsia="Cambria Math" w:hAnsi="Cambria Math"/>
                  <w:sz w:val="24"/>
                  <w:szCs w:val="24"/>
                </w:rPr>
                <m:t>1-0.1</m:t>
              </m:r>
            </m:e>
          </m:d>
          <m:d>
            <m:dPr>
              <m:ctrlPr>
                <w:rPr>
                  <w:rFonts w:ascii="Cambria Math" w:eastAsia="Cambria Math" w:hAnsi="Cambria Math"/>
                  <w:sz w:val="24"/>
                  <w:szCs w:val="24"/>
                </w:rPr>
              </m:ctrlPr>
            </m:dPr>
            <m:e>
              <m:r>
                <w:rPr>
                  <w:rFonts w:ascii="Cambria Math" w:eastAsia="Cambria Math" w:hAnsi="Cambria Math"/>
                  <w:sz w:val="24"/>
                  <w:szCs w:val="24"/>
                </w:rPr>
                <m:t>1+0.1</m:t>
              </m:r>
            </m:e>
          </m:d>
          <m:r>
            <w:rPr>
              <w:rFonts w:ascii="Cambria Math" w:eastAsia="Cambria Math" w:hAnsi="Cambria Math"/>
              <w:sz w:val="24"/>
              <w:szCs w:val="24"/>
            </w:rPr>
            <m:t>=x</m:t>
          </m:r>
          <m:d>
            <m:dPr>
              <m:ctrlPr>
                <w:rPr>
                  <w:rFonts w:ascii="Cambria Math" w:eastAsia="Cambria Math" w:hAnsi="Cambria Math"/>
                  <w:sz w:val="24"/>
                  <w:szCs w:val="24"/>
                </w:rPr>
              </m:ctrlPr>
            </m:dPr>
            <m:e>
              <m:r>
                <w:rPr>
                  <w:rFonts w:ascii="Cambria Math" w:eastAsia="Cambria Math" w:hAnsi="Cambria Math"/>
                  <w:sz w:val="24"/>
                  <w:szCs w:val="24"/>
                </w:rPr>
                <m:t>1-0.01</m:t>
              </m:r>
            </m:e>
          </m:d>
          <m:r>
            <w:rPr>
              <w:rFonts w:ascii="Cambria Math" w:eastAsia="Cambria Math" w:hAnsi="Cambria Math"/>
              <w:sz w:val="24"/>
              <w:szCs w:val="24"/>
            </w:rPr>
            <m:t>&lt;x.</m:t>
          </m:r>
        </m:oMath>
      </m:oMathPara>
    </w:p>
    <w:p w14:paraId="7D82408D" w14:textId="77777777" w:rsidR="008E2D65" w:rsidRPr="0029618A" w:rsidRDefault="00662FA5">
      <w:pPr>
        <w:spacing w:line="288" w:lineRule="auto"/>
        <w:jc w:val="both"/>
        <w:rPr>
          <w:rFonts w:eastAsia="Times New Roman"/>
          <w:sz w:val="24"/>
          <w:szCs w:val="24"/>
          <w:highlight w:val="white"/>
        </w:rPr>
      </w:pPr>
      <w:r w:rsidRPr="0029618A">
        <w:rPr>
          <w:rFonts w:eastAsia="Times New Roman"/>
          <w:sz w:val="24"/>
          <w:szCs w:val="24"/>
          <w:highlight w:val="white"/>
        </w:rPr>
        <w:t xml:space="preserve">Более того, если зарплату сначала повысят, а потом, не извинившись даже, понизят </w:t>
      </w:r>
      <w:proofErr w:type="gramStart"/>
      <w:r w:rsidRPr="0029618A">
        <w:rPr>
          <w:rFonts w:eastAsia="Times New Roman"/>
          <w:sz w:val="24"/>
          <w:szCs w:val="24"/>
          <w:highlight w:val="white"/>
        </w:rPr>
        <w:t>на те</w:t>
      </w:r>
      <w:proofErr w:type="gramEnd"/>
      <w:r w:rsidRPr="0029618A">
        <w:rPr>
          <w:rFonts w:eastAsia="Times New Roman"/>
          <w:sz w:val="24"/>
          <w:szCs w:val="24"/>
          <w:highlight w:val="white"/>
        </w:rPr>
        <w:t xml:space="preserve">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14:paraId="08F3567D" w14:textId="471DB723" w:rsidR="008E2D65" w:rsidRPr="0029618A" w:rsidRDefault="00FF0525">
      <w:pPr>
        <w:spacing w:line="288" w:lineRule="auto"/>
        <w:ind w:firstLine="397"/>
        <w:jc w:val="both"/>
        <w:rPr>
          <w:rFonts w:eastAsia="Times New Roman"/>
          <w:sz w:val="24"/>
          <w:szCs w:val="24"/>
          <w:highlight w:val="white"/>
        </w:rPr>
      </w:pPr>
      <w:ins w:id="234" w:author="СБ" w:date="2019-10-22T13:10:00Z">
        <w:r>
          <w:rPr>
            <w:rFonts w:eastAsia="Times New Roman"/>
            <w:sz w:val="24"/>
            <w:szCs w:val="24"/>
            <w:highlight w:val="white"/>
          </w:rPr>
          <w:t>Примером случайной, хоть и весьма вероятной неприятности</w:t>
        </w:r>
      </w:ins>
      <w:ins w:id="235" w:author="СБ" w:date="2019-10-22T13:11:00Z">
        <w:r>
          <w:rPr>
            <w:rFonts w:eastAsia="Times New Roman"/>
            <w:sz w:val="24"/>
            <w:szCs w:val="24"/>
            <w:highlight w:val="white"/>
          </w:rPr>
          <w:t>,</w:t>
        </w:r>
      </w:ins>
      <w:ins w:id="236" w:author="СБ" w:date="2019-10-22T13:10:00Z">
        <w:r>
          <w:rPr>
            <w:rFonts w:eastAsia="Times New Roman"/>
            <w:sz w:val="24"/>
            <w:szCs w:val="24"/>
            <w:highlight w:val="white"/>
          </w:rPr>
          <w:t xml:space="preserve"> может быть </w:t>
        </w:r>
      </w:ins>
      <w:del w:id="237" w:author="СБ" w:date="2019-10-22T13:11:00Z">
        <w:r w:rsidR="00662FA5" w:rsidRPr="0029618A" w:rsidDel="00FF0525">
          <w:rPr>
            <w:rFonts w:eastAsia="Times New Roman"/>
            <w:sz w:val="24"/>
            <w:szCs w:val="24"/>
            <w:highlight w:val="white"/>
          </w:rPr>
          <w:delText xml:space="preserve">Другой пример детерминированной </w:delText>
        </w:r>
        <w:commentRangeStart w:id="238"/>
        <w:commentRangeStart w:id="239"/>
        <w:r w:rsidR="00662FA5" w:rsidRPr="0029618A" w:rsidDel="00FF0525">
          <w:rPr>
            <w:rFonts w:eastAsia="Times New Roman"/>
            <w:sz w:val="24"/>
            <w:szCs w:val="24"/>
            <w:highlight w:val="white"/>
          </w:rPr>
          <w:delText>неприятности</w:delText>
        </w:r>
        <w:commentRangeEnd w:id="238"/>
        <w:r w:rsidR="00D86A39" w:rsidDel="00FF0525">
          <w:rPr>
            <w:rStyle w:val="af"/>
          </w:rPr>
          <w:commentReference w:id="238"/>
        </w:r>
      </w:del>
      <w:commentRangeEnd w:id="239"/>
      <w:r w:rsidR="00786FFF">
        <w:rPr>
          <w:rStyle w:val="af"/>
        </w:rPr>
        <w:commentReference w:id="239"/>
      </w:r>
      <w:del w:id="240" w:author="СБ" w:date="2019-10-22T13:11:00Z">
        <w:r w:rsidR="00662FA5" w:rsidRPr="0029618A" w:rsidDel="00FF0525">
          <w:rPr>
            <w:rFonts w:eastAsia="Times New Roman"/>
            <w:sz w:val="24"/>
            <w:szCs w:val="24"/>
            <w:highlight w:val="white"/>
          </w:rPr>
          <w:delText xml:space="preserve"> — </w:delText>
        </w:r>
      </w:del>
      <w:r w:rsidR="00662FA5" w:rsidRPr="0029618A">
        <w:rPr>
          <w:rFonts w:eastAsia="Times New Roman"/>
          <w:sz w:val="24"/>
          <w:szCs w:val="24"/>
          <w:highlight w:val="white"/>
        </w:rPr>
        <w:t xml:space="preserve">волшебство, случающееся в наших карманах с наушниками: кладём аккуратно </w:t>
      </w:r>
      <w:del w:id="241" w:author="СБ" w:date="2019-10-22T13:10:00Z">
        <w:r w:rsidR="00662FA5" w:rsidRPr="0029618A" w:rsidDel="00FF0525">
          <w:rPr>
            <w:rFonts w:eastAsia="Times New Roman"/>
            <w:sz w:val="24"/>
            <w:szCs w:val="24"/>
            <w:highlight w:val="white"/>
          </w:rPr>
          <w:delText xml:space="preserve">сложенные </w:delText>
        </w:r>
      </w:del>
      <w:ins w:id="242" w:author="СБ" w:date="2019-10-22T13:10:00Z">
        <w:r>
          <w:rPr>
            <w:rFonts w:eastAsia="Times New Roman"/>
            <w:sz w:val="24"/>
            <w:szCs w:val="24"/>
            <w:highlight w:val="white"/>
          </w:rPr>
          <w:t>смот</w:t>
        </w:r>
      </w:ins>
      <w:ins w:id="243" w:author="СБ" w:date="2019-10-22T13:11:00Z">
        <w:r>
          <w:rPr>
            <w:rFonts w:eastAsia="Times New Roman"/>
            <w:sz w:val="24"/>
            <w:szCs w:val="24"/>
            <w:highlight w:val="white"/>
          </w:rPr>
          <w:t>а</w:t>
        </w:r>
      </w:ins>
      <w:ins w:id="244" w:author="СБ" w:date="2019-10-22T13:10:00Z">
        <w:r>
          <w:rPr>
            <w:rFonts w:eastAsia="Times New Roman"/>
            <w:sz w:val="24"/>
            <w:szCs w:val="24"/>
            <w:highlight w:val="white"/>
          </w:rPr>
          <w:t>нные</w:t>
        </w:r>
        <w:r w:rsidRPr="0029618A">
          <w:rPr>
            <w:rFonts w:eastAsia="Times New Roman"/>
            <w:sz w:val="24"/>
            <w:szCs w:val="24"/>
            <w:highlight w:val="white"/>
          </w:rPr>
          <w:t xml:space="preserve"> </w:t>
        </w:r>
      </w:ins>
      <w:r w:rsidR="00662FA5" w:rsidRPr="0029618A">
        <w:rPr>
          <w:rFonts w:eastAsia="Times New Roman"/>
          <w:sz w:val="24"/>
          <w:szCs w:val="24"/>
          <w:highlight w:val="white"/>
        </w:rPr>
        <w:t>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00662FA5" w:rsidRPr="0029618A">
        <w:rPr>
          <w:rFonts w:eastAsia="Times New Roman"/>
          <w:sz w:val="24"/>
          <w:szCs w:val="24"/>
        </w:rPr>
        <w:t>«Спонтанное образование узлов на возбуждаемой нити»</w:t>
      </w:r>
      <w:r w:rsidR="00662FA5" w:rsidRPr="0029618A">
        <w:rPr>
          <w:rFonts w:eastAsia="Times New Roman"/>
          <w:sz w:val="24"/>
          <w:szCs w:val="24"/>
          <w:vertAlign w:val="superscript"/>
        </w:rPr>
        <w:footnoteReference w:id="1"/>
      </w:r>
      <w:r w:rsidR="00662FA5"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sidR="00D86A39">
        <w:rPr>
          <w:rFonts w:eastAsia="Times New Roman"/>
          <w:sz w:val="24"/>
          <w:szCs w:val="24"/>
          <w:highlight w:val="white"/>
        </w:rPr>
        <w:t xml:space="preserve">всего </w:t>
      </w:r>
      <w:r w:rsidR="00662FA5"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14:paraId="7A49B739" w14:textId="27BDFB03"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w:t>
      </w:r>
      <w:proofErr w:type="gramStart"/>
      <w:r w:rsidRPr="0029618A">
        <w:rPr>
          <w:rFonts w:eastAsia="Times New Roman"/>
          <w:sz w:val="24"/>
          <w:szCs w:val="24"/>
          <w:highlight w:val="white"/>
        </w:rPr>
        <w:t>пытаясь</w:t>
      </w:r>
      <w:proofErr w:type="gramEnd"/>
      <w:r w:rsidRPr="0029618A">
        <w:rPr>
          <w:rFonts w:eastAsia="Times New Roman"/>
          <w:sz w:val="24"/>
          <w:szCs w:val="24"/>
          <w:highlight w:val="white"/>
        </w:rPr>
        <w:t xml:space="preserve">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sidR="00D86A39">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w:t>
      </w:r>
      <w:r w:rsidRPr="0029618A">
        <w:rPr>
          <w:rFonts w:eastAsia="Times New Roman"/>
          <w:sz w:val="24"/>
          <w:szCs w:val="24"/>
          <w:highlight w:val="white"/>
        </w:rPr>
        <w:lastRenderedPageBreak/>
        <w:t xml:space="preserve">то </w:t>
      </w:r>
      <w:proofErr w:type="spellStart"/>
      <w:r w:rsidRPr="0029618A">
        <w:rPr>
          <w:rFonts w:eastAsia="Times New Roman"/>
          <w:sz w:val="24"/>
          <w:szCs w:val="24"/>
          <w:highlight w:val="white"/>
        </w:rPr>
        <w:t>неразвязываемый</w:t>
      </w:r>
      <w:proofErr w:type="spellEnd"/>
      <w:r w:rsidRPr="0029618A">
        <w:rPr>
          <w:rFonts w:eastAsia="Times New Roman"/>
          <w:sz w:val="24"/>
          <w:szCs w:val="24"/>
          <w:highlight w:val="white"/>
        </w:rPr>
        <w:t xml:space="preserve"> узел на нём образоваться бы не смог, ибо узлы не только не исчезают, появившись, но и не появляются, если их изначально не было. </w:t>
      </w:r>
    </w:p>
    <w:p w14:paraId="79070049" w14:textId="49FB42F9"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С этой неприятностью вполне можно бороться математическим способом: нужно либо исключить концы, что применительно к наушникам</w:t>
      </w:r>
      <w:r w:rsidR="00D86A39">
        <w:rPr>
          <w:rFonts w:eastAsia="Times New Roman"/>
          <w:sz w:val="24"/>
          <w:szCs w:val="24"/>
          <w:highlight w:val="white"/>
        </w:rPr>
        <w:t xml:space="preserve"> </w:t>
      </w:r>
      <w:r w:rsidR="00D86A39" w:rsidRPr="0029618A">
        <w:rPr>
          <w:rFonts w:eastAsia="Times New Roman"/>
          <w:sz w:val="24"/>
          <w:szCs w:val="24"/>
          <w:highlight w:val="white"/>
        </w:rPr>
        <w:t>не интересно</w:t>
      </w:r>
      <w:r w:rsidRPr="0029618A">
        <w:rPr>
          <w:rFonts w:eastAsia="Times New Roman"/>
          <w:sz w:val="24"/>
          <w:szCs w:val="24"/>
          <w:highlight w:val="white"/>
        </w:rPr>
        <w:t>,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14:paraId="1CA2F705" w14:textId="77777777" w:rsidR="008E2D65" w:rsidRPr="0029618A" w:rsidRDefault="008E2D65">
      <w:pPr>
        <w:spacing w:line="288" w:lineRule="auto"/>
        <w:ind w:firstLine="397"/>
        <w:jc w:val="both"/>
        <w:rPr>
          <w:rFonts w:eastAsia="Times New Roman"/>
          <w:sz w:val="24"/>
          <w:szCs w:val="24"/>
          <w:highlight w:val="white"/>
        </w:rPr>
      </w:pPr>
    </w:p>
    <w:p w14:paraId="32EB3017" w14:textId="77777777" w:rsidR="008E2D65" w:rsidRPr="0029618A" w:rsidRDefault="00662FA5">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5D065DB8" wp14:editId="58464185">
            <wp:extent cx="3686175" cy="680226"/>
            <wp:effectExtent l="0" t="0" r="0"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 cstate="print"/>
                    <a:srcRect/>
                    <a:stretch>
                      <a:fillRect/>
                    </a:stretch>
                  </pic:blipFill>
                  <pic:spPr>
                    <a:xfrm>
                      <a:off x="0" y="0"/>
                      <a:ext cx="3686175" cy="680226"/>
                    </a:xfrm>
                    <a:prstGeom prst="rect">
                      <a:avLst/>
                    </a:prstGeom>
                    <a:ln/>
                  </pic:spPr>
                </pic:pic>
              </a:graphicData>
            </a:graphic>
          </wp:inline>
        </w:drawing>
      </w:r>
    </w:p>
    <w:p w14:paraId="03A0C1D1" w14:textId="77777777" w:rsidR="008E2D65" w:rsidRPr="0029618A" w:rsidRDefault="008E2D65">
      <w:pPr>
        <w:spacing w:line="288" w:lineRule="auto"/>
        <w:ind w:firstLine="397"/>
        <w:jc w:val="both"/>
        <w:rPr>
          <w:rFonts w:eastAsia="Times New Roman"/>
          <w:sz w:val="24"/>
          <w:szCs w:val="24"/>
          <w:highlight w:val="white"/>
        </w:rPr>
      </w:pPr>
    </w:p>
    <w:p w14:paraId="49383223" w14:textId="77777777" w:rsidR="008E2D65" w:rsidRPr="0029618A" w:rsidRDefault="00662FA5">
      <w:pPr>
        <w:spacing w:line="288" w:lineRule="auto"/>
        <w:ind w:firstLine="397"/>
        <w:jc w:val="center"/>
        <w:rPr>
          <w:rFonts w:eastAsia="Times New Roman"/>
          <w:sz w:val="24"/>
          <w:szCs w:val="24"/>
          <w:highlight w:val="white"/>
        </w:rPr>
      </w:pPr>
      <w:r w:rsidRPr="0029618A">
        <w:rPr>
          <w:rFonts w:eastAsia="Times New Roman"/>
          <w:i/>
          <w:sz w:val="24"/>
          <w:szCs w:val="24"/>
          <w:highlight w:val="white"/>
        </w:rPr>
        <w:t xml:space="preserve">Примеры сложения петель разных знаков </w:t>
      </w:r>
    </w:p>
    <w:p w14:paraId="0BE83FEF" w14:textId="77777777" w:rsidR="008E2D65" w:rsidRPr="0029618A" w:rsidRDefault="008E2D65">
      <w:pPr>
        <w:spacing w:line="288" w:lineRule="auto"/>
        <w:ind w:firstLine="397"/>
        <w:jc w:val="both"/>
        <w:rPr>
          <w:rFonts w:eastAsia="Times New Roman"/>
          <w:sz w:val="24"/>
          <w:szCs w:val="24"/>
          <w:highlight w:val="white"/>
        </w:rPr>
      </w:pPr>
    </w:p>
    <w:p w14:paraId="67E977C8" w14:textId="417A55B2"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Попробуйте мысленно нанизать на шнурок несколько таких петель разных знаков и вычислите результат и его знак. </w:t>
      </w:r>
      <w:proofErr w:type="gramStart"/>
      <w:r w:rsidRPr="0029618A">
        <w:rPr>
          <w:rFonts w:eastAsia="Times New Roman"/>
          <w:sz w:val="24"/>
          <w:szCs w:val="24"/>
          <w:highlight w:val="white"/>
        </w:rPr>
        <w:t>Таком</w:t>
      </w:r>
      <w:proofErr w:type="gramEnd"/>
      <w:r w:rsidRPr="0029618A">
        <w:rPr>
          <w:rFonts w:eastAsia="Times New Roman"/>
          <w:sz w:val="24"/>
          <w:szCs w:val="24"/>
          <w:highlight w:val="white"/>
        </w:rPr>
        <w:t xml:space="preserve"> образом, чтобы наушники не запутывались</w:t>
      </w:r>
      <w:r w:rsidR="00D86A39">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sidR="00D86A39">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sidR="00D86A39">
        <w:rPr>
          <w:rFonts w:eastAsia="Times New Roman"/>
          <w:sz w:val="24"/>
          <w:szCs w:val="24"/>
          <w:highlight w:val="white"/>
        </w:rPr>
        <w:t>этом</w:t>
      </w:r>
      <w:r w:rsidR="00D86A39" w:rsidRPr="0029618A">
        <w:rPr>
          <w:rFonts w:eastAsia="Times New Roman"/>
          <w:sz w:val="24"/>
          <w:szCs w:val="24"/>
          <w:highlight w:val="white"/>
        </w:rPr>
        <w:t xml:space="preserve"> </w:t>
      </w:r>
      <w:r w:rsidRPr="0029618A">
        <w:rPr>
          <w:rFonts w:eastAsia="Times New Roman"/>
          <w:sz w:val="24"/>
          <w:szCs w:val="24"/>
          <w:highlight w:val="white"/>
        </w:rPr>
        <w:t>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14:paraId="02A52A32" w14:textId="77777777" w:rsidR="008E2D65" w:rsidRPr="0029618A" w:rsidRDefault="008E2D65">
      <w:pPr>
        <w:ind w:firstLine="397"/>
        <w:rPr>
          <w:rFonts w:eastAsia="Times New Roman"/>
          <w:sz w:val="24"/>
          <w:szCs w:val="24"/>
        </w:rPr>
      </w:pPr>
    </w:p>
    <w:p w14:paraId="15508148"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1A4C77D1" wp14:editId="029D4101">
            <wp:extent cx="3090863" cy="1730267"/>
            <wp:effectExtent l="0" t="0" r="0" b="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1" cstate="print"/>
                    <a:srcRect/>
                    <a:stretch>
                      <a:fillRect/>
                    </a:stretch>
                  </pic:blipFill>
                  <pic:spPr>
                    <a:xfrm>
                      <a:off x="0" y="0"/>
                      <a:ext cx="3090863" cy="1730267"/>
                    </a:xfrm>
                    <a:prstGeom prst="rect">
                      <a:avLst/>
                    </a:prstGeom>
                    <a:ln/>
                  </pic:spPr>
                </pic:pic>
              </a:graphicData>
            </a:graphic>
          </wp:inline>
        </w:drawing>
      </w:r>
    </w:p>
    <w:p w14:paraId="4C7C54B7"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Один из способов складывания проводов, не приводящий к их запутыванию. Он хорош ещё и тем, что попутно вы складываете пальцы в </w:t>
      </w:r>
      <w:proofErr w:type="spellStart"/>
      <w:r w:rsidRPr="0029618A">
        <w:rPr>
          <w:rFonts w:eastAsia="Times New Roman"/>
          <w:i/>
          <w:sz w:val="24"/>
          <w:szCs w:val="24"/>
          <w:highlight w:val="white"/>
        </w:rPr>
        <w:t>мудру</w:t>
      </w:r>
      <w:proofErr w:type="spellEnd"/>
      <w:r w:rsidRPr="0029618A">
        <w:rPr>
          <w:rFonts w:eastAsia="Times New Roman"/>
          <w:i/>
          <w:sz w:val="24"/>
          <w:szCs w:val="24"/>
          <w:highlight w:val="white"/>
        </w:rPr>
        <w:t xml:space="preserve"> любви.</w:t>
      </w:r>
    </w:p>
    <w:p w14:paraId="58CACBBE" w14:textId="33811F74"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Но и среди стохастических по своей природе законов не все одинаково интересны. Например, закон Бука </w:t>
      </w:r>
      <w:r w:rsidR="00D86A39">
        <w:rPr>
          <w:rFonts w:eastAsia="Times New Roman"/>
          <w:sz w:val="24"/>
          <w:szCs w:val="24"/>
          <w:highlight w:val="white"/>
        </w:rPr>
        <w:t>(</w:t>
      </w:r>
      <w:r w:rsidRPr="0029618A">
        <w:rPr>
          <w:rFonts w:eastAsia="Times New Roman"/>
          <w:sz w:val="24"/>
          <w:szCs w:val="24"/>
          <w:highlight w:val="white"/>
        </w:rPr>
        <w:t>«</w:t>
      </w:r>
      <w:r w:rsidR="00D86A39">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sidR="00D86A39">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w:t>
      </w:r>
      <w:del w:id="245" w:author="СБ" w:date="2019-10-22T13:15:00Z">
        <w:r w:rsidRPr="0029618A" w:rsidDel="00786FFF">
          <w:rPr>
            <w:rFonts w:eastAsia="Times New Roman"/>
            <w:sz w:val="24"/>
            <w:szCs w:val="24"/>
            <w:highlight w:val="white"/>
          </w:rPr>
          <w:delText>софизм</w:delText>
        </w:r>
      </w:del>
      <w:ins w:id="246" w:author="СБ" w:date="2019-10-22T13:15:00Z">
        <w:r w:rsidR="00786FFF">
          <w:rPr>
            <w:rFonts w:eastAsia="Times New Roman"/>
            <w:sz w:val="24"/>
            <w:szCs w:val="24"/>
            <w:highlight w:val="white"/>
          </w:rPr>
          <w:t>трюизм</w:t>
        </w:r>
      </w:ins>
      <w:r w:rsidRPr="0029618A">
        <w:rPr>
          <w:rFonts w:eastAsia="Times New Roman"/>
          <w:sz w:val="24"/>
          <w:szCs w:val="24"/>
          <w:highlight w:val="white"/>
        </w:rPr>
        <w:t>: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14:paraId="76F71B00"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w:t>
      </w:r>
      <w:proofErr w:type="spellStart"/>
      <w:r w:rsidRPr="0029618A">
        <w:rPr>
          <w:rFonts w:eastAsia="Times New Roman"/>
          <w:sz w:val="24"/>
          <w:szCs w:val="24"/>
          <w:highlight w:val="white"/>
        </w:rPr>
        <w:t>Вертерн</w:t>
      </w:r>
      <w:r w:rsidRPr="0029618A">
        <w:rPr>
          <w:rFonts w:eastAsia="Times New Roman"/>
          <w:sz w:val="24"/>
          <w:szCs w:val="24"/>
        </w:rPr>
        <w:t>а</w:t>
      </w:r>
      <w:proofErr w:type="spellEnd"/>
      <w:r w:rsidRPr="0029618A">
        <w:rPr>
          <w:rFonts w:eastAsia="Times New Roman"/>
          <w:sz w:val="24"/>
          <w:szCs w:val="24"/>
        </w:rPr>
        <w:t xml:space="preserve">: </w:t>
      </w:r>
      <w:r w:rsidRPr="0029618A">
        <w:rPr>
          <w:rFonts w:eastAsia="Times New Roman"/>
          <w:i/>
          <w:sz w:val="24"/>
          <w:szCs w:val="24"/>
        </w:rPr>
        <w:t>«Предположение — мать любой неразберихи»</w:t>
      </w:r>
      <w:r w:rsidRPr="0029618A">
        <w:rPr>
          <w:rFonts w:eastAsia="Times New Roman"/>
          <w:sz w:val="24"/>
          <w:szCs w:val="24"/>
        </w:rPr>
        <w:t xml:space="preserve">, и все наши предположения и даже строгие выводы постараемся, где </w:t>
      </w:r>
      <w:proofErr w:type="gramStart"/>
      <w:r w:rsidRPr="0029618A">
        <w:rPr>
          <w:rFonts w:eastAsia="Times New Roman"/>
          <w:sz w:val="24"/>
          <w:szCs w:val="24"/>
        </w:rPr>
        <w:t>это</w:t>
      </w:r>
      <w:proofErr w:type="gramEnd"/>
      <w:r w:rsidRPr="0029618A">
        <w:rPr>
          <w:rFonts w:eastAsia="Times New Roman"/>
          <w:sz w:val="24"/>
          <w:szCs w:val="24"/>
        </w:rPr>
        <w:t xml:space="preserve"> возможно, проверить с помощью имитационного моделирования.</w:t>
      </w:r>
    </w:p>
    <w:p w14:paraId="00D3CD2F" w14:textId="03201B77" w:rsidR="008E2D65" w:rsidRPr="0029618A" w:rsidRDefault="00662FA5">
      <w:pPr>
        <w:pStyle w:val="2"/>
        <w:spacing w:line="288" w:lineRule="auto"/>
        <w:ind w:firstLine="397"/>
        <w:jc w:val="both"/>
        <w:rPr>
          <w:rFonts w:eastAsia="Times New Roman"/>
          <w:b/>
          <w:sz w:val="34"/>
          <w:szCs w:val="34"/>
        </w:rPr>
      </w:pPr>
      <w:bookmarkStart w:id="247" w:name="_Toc22639609"/>
      <w:r w:rsidRPr="0029618A">
        <w:rPr>
          <w:rFonts w:eastAsia="Cambria"/>
          <w:b/>
          <w:color w:val="4F81BD"/>
          <w:sz w:val="26"/>
          <w:szCs w:val="26"/>
        </w:rPr>
        <w:t>А при</w:t>
      </w:r>
      <w:r w:rsidR="00DF4658">
        <w:rPr>
          <w:rFonts w:eastAsia="Cambria"/>
          <w:b/>
          <w:color w:val="4F81BD"/>
          <w:sz w:val="26"/>
          <w:szCs w:val="26"/>
        </w:rPr>
        <w:t xml:space="preserve"> </w:t>
      </w:r>
      <w:r w:rsidRPr="0029618A">
        <w:rPr>
          <w:rFonts w:eastAsia="Cambria"/>
          <w:b/>
          <w:color w:val="4F81BD"/>
          <w:sz w:val="26"/>
          <w:szCs w:val="26"/>
        </w:rPr>
        <w:t>чём тут математика?</w:t>
      </w:r>
      <w:bookmarkEnd w:id="247"/>
    </w:p>
    <w:p w14:paraId="5873330E" w14:textId="56933C19"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Петли, наушники, законы подлости, </w:t>
      </w:r>
      <w:proofErr w:type="gramStart"/>
      <w:r w:rsidRPr="0029618A">
        <w:rPr>
          <w:rFonts w:eastAsia="Times New Roman"/>
          <w:sz w:val="24"/>
          <w:szCs w:val="24"/>
          <w:highlight w:val="white"/>
        </w:rPr>
        <w:t>неприятности</w:t>
      </w:r>
      <w:proofErr w:type="gramEnd"/>
      <w:r w:rsidRPr="0029618A">
        <w:rPr>
          <w:rFonts w:eastAsia="Times New Roman"/>
          <w:sz w:val="24"/>
          <w:szCs w:val="24"/>
          <w:highlight w:val="white"/>
        </w:rPr>
        <w:t>… при</w:t>
      </w:r>
      <w:r w:rsidR="00DF4658">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14:paraId="567A75A7" w14:textId="69756538"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14:paraId="33007D9B" w14:textId="4851539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sidR="00DF4658">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w:t>
      </w:r>
      <w:r w:rsidRPr="0029618A">
        <w:rPr>
          <w:rFonts w:eastAsia="Times New Roman"/>
          <w:sz w:val="24"/>
          <w:szCs w:val="24"/>
          <w:highlight w:val="white"/>
        </w:rPr>
        <w:lastRenderedPageBreak/>
        <w:t xml:space="preserve">«топология». Вы поразитесь тому, насколько то, что вы там обнаружите, окажется не </w:t>
      </w:r>
      <w:del w:id="248" w:author="СБ" w:date="2019-10-22T13:17:00Z">
        <w:r w:rsidRPr="0029618A" w:rsidDel="00786FFF">
          <w:rPr>
            <w:rFonts w:eastAsia="Times New Roman"/>
            <w:sz w:val="24"/>
            <w:szCs w:val="24"/>
            <w:highlight w:val="white"/>
          </w:rPr>
          <w:delText xml:space="preserve">похоже </w:delText>
        </w:r>
      </w:del>
      <w:ins w:id="249" w:author="СБ" w:date="2019-10-22T13:17:00Z">
        <w:r w:rsidR="00786FFF" w:rsidRPr="0029618A">
          <w:rPr>
            <w:rFonts w:eastAsia="Times New Roman"/>
            <w:sz w:val="24"/>
            <w:szCs w:val="24"/>
            <w:highlight w:val="white"/>
          </w:rPr>
          <w:t>похож</w:t>
        </w:r>
        <w:r w:rsidR="00786FFF">
          <w:rPr>
            <w:rFonts w:eastAsia="Times New Roman"/>
            <w:sz w:val="24"/>
            <w:szCs w:val="24"/>
            <w:highlight w:val="white"/>
          </w:rPr>
          <w:t>им</w:t>
        </w:r>
        <w:r w:rsidR="00786FFF" w:rsidRPr="0029618A">
          <w:rPr>
            <w:rFonts w:eastAsia="Times New Roman"/>
            <w:sz w:val="24"/>
            <w:szCs w:val="24"/>
            <w:highlight w:val="white"/>
          </w:rPr>
          <w:t xml:space="preserve"> </w:t>
        </w:r>
      </w:ins>
      <w:r w:rsidRPr="0029618A">
        <w:rPr>
          <w:rFonts w:eastAsia="Times New Roman"/>
          <w:sz w:val="24"/>
          <w:szCs w:val="24"/>
          <w:highlight w:val="white"/>
        </w:rPr>
        <w:t>на школьный образ математики! Но вот что важно</w:t>
      </w:r>
      <w:r w:rsidR="00DF4658">
        <w:rPr>
          <w:rFonts w:eastAsia="Times New Roman"/>
          <w:sz w:val="24"/>
          <w:szCs w:val="24"/>
          <w:highlight w:val="white"/>
        </w:rPr>
        <w:t>:</w:t>
      </w:r>
      <w:r w:rsidRPr="0029618A">
        <w:rPr>
          <w:rFonts w:eastAsia="Times New Roman"/>
          <w:sz w:val="24"/>
          <w:szCs w:val="24"/>
          <w:highlight w:val="white"/>
        </w:rPr>
        <w:t xml:space="preserve"> эта колоссальная разница не говорит о том, что есть какая-то одна «простая» математика и другая «сложная». </w:t>
      </w:r>
      <w:proofErr w:type="gramStart"/>
      <w:r w:rsidRPr="0029618A">
        <w:rPr>
          <w:rFonts w:eastAsia="Times New Roman"/>
          <w:sz w:val="24"/>
          <w:szCs w:val="24"/>
          <w:highlight w:val="white"/>
        </w:rPr>
        <w:t xml:space="preserve">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sidR="00DF4658">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w:t>
      </w:r>
      <w:proofErr w:type="gramEnd"/>
      <w:r w:rsidRPr="0029618A">
        <w:rPr>
          <w:rFonts w:eastAsia="Times New Roman"/>
          <w:sz w:val="24"/>
          <w:szCs w:val="24"/>
          <w:highlight w:val="white"/>
        </w:rPr>
        <w:t xml:space="preserve"> Не нужно думать при этом, что числа и отрезки</w:t>
      </w:r>
      <w:r w:rsidR="00DF4658">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14:paraId="34DF7967" w14:textId="134BB9E8"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w:t>
      </w:r>
      <w:proofErr w:type="gramStart"/>
      <w:r w:rsidRPr="0029618A">
        <w:rPr>
          <w:rFonts w:eastAsia="Times New Roman"/>
          <w:sz w:val="24"/>
          <w:szCs w:val="24"/>
          <w:highlight w:val="white"/>
        </w:rPr>
        <w:t>привычного им</w:t>
      </w:r>
      <w:proofErr w:type="gramEnd"/>
      <w:r w:rsidRPr="0029618A">
        <w:rPr>
          <w:rFonts w:eastAsia="Times New Roman"/>
          <w:sz w:val="24"/>
          <w:szCs w:val="24"/>
          <w:highlight w:val="white"/>
        </w:rPr>
        <w:t xml:space="preserve"> понятия количества. Переход от количества к шагам помогает понять, что числа годятся для моделирования движений </w:t>
      </w:r>
      <w:proofErr w:type="gramStart"/>
      <w:r w:rsidRPr="0029618A">
        <w:rPr>
          <w:rFonts w:eastAsia="Times New Roman"/>
          <w:sz w:val="24"/>
          <w:szCs w:val="24"/>
          <w:highlight w:val="white"/>
        </w:rPr>
        <w:t>на</w:t>
      </w:r>
      <w:proofErr w:type="gramEnd"/>
      <w:r w:rsidRPr="0029618A">
        <w:rPr>
          <w:rFonts w:eastAsia="Times New Roman"/>
          <w:sz w:val="24"/>
          <w:szCs w:val="24"/>
          <w:highlight w:val="white"/>
        </w:rPr>
        <w:t xml:space="preserve">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sidR="00DF4658">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sidR="00DF4658">
        <w:rPr>
          <w:rFonts w:eastAsia="Times New Roman"/>
          <w:sz w:val="24"/>
          <w:szCs w:val="24"/>
          <w:highlight w:val="white"/>
        </w:rPr>
        <w:t xml:space="preserve"> -</w:t>
      </w:r>
      <w:r w:rsidRPr="0029618A">
        <w:rPr>
          <w:rFonts w:eastAsia="Times New Roman"/>
          <w:sz w:val="24"/>
          <w:szCs w:val="24"/>
          <w:highlight w:val="white"/>
        </w:rPr>
        <w:t xml:space="preserve"> то есть ориентированный отрезок</w:t>
      </w:r>
      <w:ins w:id="250" w:author="Пользователь" w:date="2019-09-30T13:04:00Z">
        <w:r w:rsidR="00DF4658">
          <w:rPr>
            <w:rFonts w:eastAsia="Times New Roman"/>
            <w:sz w:val="24"/>
            <w:szCs w:val="24"/>
            <w:highlight w:val="white"/>
          </w:rPr>
          <w:t xml:space="preserve"> </w:t>
        </w:r>
      </w:ins>
      <w:ins w:id="251" w:author="Пользователь" w:date="2019-09-30T13:05:00Z">
        <w:r w:rsidR="00DF4658">
          <w:rPr>
            <w:rFonts w:eastAsia="Times New Roman"/>
            <w:sz w:val="24"/>
            <w:szCs w:val="24"/>
            <w:highlight w:val="white"/>
          </w:rPr>
          <w:t>–</w:t>
        </w:r>
      </w:ins>
      <w:del w:id="252" w:author="Пользователь" w:date="2019-09-30T13:04:00Z">
        <w:r w:rsidRPr="0029618A" w:rsidDel="00DF4658">
          <w:rPr>
            <w:rFonts w:eastAsia="Times New Roman"/>
            <w:sz w:val="24"/>
            <w:szCs w:val="24"/>
            <w:highlight w:val="white"/>
          </w:rPr>
          <w:delText>,</w:delText>
        </w:r>
      </w:del>
      <w:r w:rsidRPr="0029618A">
        <w:rPr>
          <w:rFonts w:eastAsia="Times New Roman"/>
          <w:sz w:val="24"/>
          <w:szCs w:val="24"/>
          <w:highlight w:val="white"/>
        </w:rPr>
        <w:t xml:space="preserve"> </w:t>
      </w:r>
      <w:del w:id="253" w:author="Пользователь" w:date="2019-09-30T13:05:00Z">
        <w:r w:rsidRPr="0029618A" w:rsidDel="00DF4658">
          <w:rPr>
            <w:rFonts w:eastAsia="Times New Roman"/>
            <w:sz w:val="24"/>
            <w:szCs w:val="24"/>
            <w:highlight w:val="white"/>
          </w:rPr>
          <w:delText xml:space="preserve">как </w:delText>
        </w:r>
      </w:del>
      <w:ins w:id="254" w:author="Пользователь" w:date="2019-09-30T13:05:00Z">
        <w:r w:rsidR="00DF4658">
          <w:rPr>
            <w:rFonts w:eastAsia="Times New Roman"/>
            <w:sz w:val="24"/>
            <w:szCs w:val="24"/>
            <w:highlight w:val="white"/>
          </w:rPr>
          <w:t>в качестве</w:t>
        </w:r>
        <w:r w:rsidR="00DF4658" w:rsidRPr="0029618A">
          <w:rPr>
            <w:rFonts w:eastAsia="Times New Roman"/>
            <w:sz w:val="24"/>
            <w:szCs w:val="24"/>
            <w:highlight w:val="white"/>
          </w:rPr>
          <w:t xml:space="preserve"> </w:t>
        </w:r>
      </w:ins>
      <w:r w:rsidRPr="0029618A">
        <w:rPr>
          <w:rFonts w:eastAsia="Times New Roman"/>
          <w:sz w:val="24"/>
          <w:szCs w:val="24"/>
          <w:highlight w:val="white"/>
        </w:rPr>
        <w:t>модел</w:t>
      </w:r>
      <w:ins w:id="255" w:author="Пользователь" w:date="2019-09-30T13:05:00Z">
        <w:r w:rsidR="00DF4658">
          <w:rPr>
            <w:rFonts w:eastAsia="Times New Roman"/>
            <w:sz w:val="24"/>
            <w:szCs w:val="24"/>
            <w:highlight w:val="white"/>
          </w:rPr>
          <w:t>и</w:t>
        </w:r>
      </w:ins>
      <w:del w:id="256" w:author="Пользователь" w:date="2019-09-30T13:05:00Z">
        <w:r w:rsidRPr="0029618A" w:rsidDel="00DF4658">
          <w:rPr>
            <w:rFonts w:eastAsia="Times New Roman"/>
            <w:sz w:val="24"/>
            <w:szCs w:val="24"/>
            <w:highlight w:val="white"/>
          </w:rPr>
          <w:delText>ь</w:delText>
        </w:r>
      </w:del>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w:t>
      </w:r>
      <w:proofErr w:type="gramStart"/>
      <w:r w:rsidRPr="0029618A">
        <w:rPr>
          <w:rFonts w:eastAsia="Times New Roman"/>
          <w:sz w:val="24"/>
          <w:szCs w:val="24"/>
          <w:highlight w:val="white"/>
        </w:rPr>
        <w:t xml:space="preserve">И что самое важное, если мне удастся придумать, как однозначно сопоставлять скорости предметов стрелкам на бумаге, и если окажется, что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oMath>
      <w:r w:rsidRPr="0029618A">
        <w:rPr>
          <w:rFonts w:eastAsia="Times New Roman"/>
          <w:sz w:val="24"/>
          <w:szCs w:val="24"/>
          <w:highlight w:val="white"/>
        </w:rPr>
        <w:t xml:space="preserve"> соответствует стрелка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а скорости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 стрелка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то сумме скоростей </w:t>
      </w:r>
      <m:oMath>
        <m:r>
          <w:rPr>
            <w:rFonts w:ascii="Cambria Math" w:eastAsia="Times New Roman" w:hAnsi="Cambria Math"/>
            <w:sz w:val="24"/>
            <w:szCs w:val="24"/>
            <w:highlight w:val="white"/>
          </w:rPr>
          <m:t>3</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r>
          <w:rPr>
            <w:rFonts w:ascii="Cambria Math" w:eastAsia="Times New Roman" w:hAnsi="Cambria Math"/>
            <w:sz w:val="24"/>
            <w:szCs w:val="24"/>
            <w:highlight w:val="white"/>
          </w:rPr>
          <m:t>+</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будет соответствовать стрелка </w:t>
      </w:r>
      <m:oMath>
        <m:r>
          <w:rPr>
            <w:rFonts w:ascii="Cambria Math" w:eastAsia="Times New Roman" w:hAnsi="Cambria Math"/>
            <w:sz w:val="24"/>
            <w:szCs w:val="24"/>
            <w:highlight w:val="white"/>
          </w:rPr>
          <m:t>3a+b</m:t>
        </m:r>
      </m:oMath>
      <w:r w:rsidRPr="0029618A">
        <w:rPr>
          <w:rFonts w:eastAsia="Times New Roman"/>
          <w:sz w:val="24"/>
          <w:szCs w:val="24"/>
          <w:highlight w:val="white"/>
        </w:rPr>
        <w:t xml:space="preserve"> и никакая </w:t>
      </w:r>
      <w:commentRangeStart w:id="257"/>
      <w:commentRangeStart w:id="258"/>
      <w:r w:rsidRPr="0029618A">
        <w:rPr>
          <w:rFonts w:eastAsia="Times New Roman"/>
          <w:sz w:val="24"/>
          <w:szCs w:val="24"/>
          <w:highlight w:val="white"/>
        </w:rPr>
        <w:t>иная</w:t>
      </w:r>
      <w:commentRangeEnd w:id="257"/>
      <w:r w:rsidR="001D1427">
        <w:rPr>
          <w:rStyle w:val="af"/>
        </w:rPr>
        <w:commentReference w:id="257"/>
      </w:r>
      <w:commentRangeEnd w:id="258"/>
      <w:r w:rsidR="00F53BCA">
        <w:rPr>
          <w:rStyle w:val="af"/>
        </w:rPr>
        <w:commentReference w:id="258"/>
      </w:r>
      <w:del w:id="259" w:author="СБ" w:date="2019-10-22T13:21:00Z">
        <w:r w:rsidRPr="0029618A" w:rsidDel="00786FFF">
          <w:rPr>
            <w:rFonts w:eastAsia="Times New Roman"/>
            <w:sz w:val="24"/>
            <w:szCs w:val="24"/>
            <w:highlight w:val="white"/>
          </w:rPr>
          <w:delText>.</w:delText>
        </w:r>
      </w:del>
      <w:r w:rsidRPr="0029618A">
        <w:rPr>
          <w:rFonts w:eastAsia="Times New Roman"/>
          <w:sz w:val="24"/>
          <w:szCs w:val="24"/>
          <w:highlight w:val="white"/>
        </w:rPr>
        <w:t xml:space="preserve"> </w:t>
      </w:r>
      <w:del w:id="260" w:author="СБ" w:date="2019-10-22T13:20:00Z">
        <w:r w:rsidRPr="0029618A" w:rsidDel="00786FFF">
          <w:rPr>
            <w:rFonts w:eastAsia="Times New Roman"/>
            <w:sz w:val="24"/>
            <w:szCs w:val="24"/>
            <w:highlight w:val="white"/>
          </w:rPr>
          <w:delText xml:space="preserve">Вот это уже сильное </w:delText>
        </w:r>
      </w:del>
      <w:ins w:id="261" w:author="СБ" w:date="2019-10-22T13:20:00Z">
        <w:r w:rsidR="00786FFF">
          <w:rPr>
            <w:rFonts w:eastAsia="Times New Roman"/>
            <w:sz w:val="24"/>
            <w:szCs w:val="24"/>
            <w:highlight w:val="white"/>
          </w:rPr>
          <w:t xml:space="preserve"> </w:t>
        </w:r>
      </w:ins>
      <w:ins w:id="262" w:author="СБ" w:date="2019-10-22T13:21:00Z">
        <w:r w:rsidR="00786FFF">
          <w:rPr>
            <w:rFonts w:eastAsia="Times New Roman"/>
            <w:sz w:val="24"/>
            <w:szCs w:val="24"/>
            <w:highlight w:val="white"/>
          </w:rPr>
          <w:t xml:space="preserve">– </w:t>
        </w:r>
      </w:ins>
      <w:ins w:id="263" w:author="СБ" w:date="2019-10-22T13:20:00Z">
        <w:r w:rsidR="00786FFF">
          <w:rPr>
            <w:rFonts w:eastAsia="Times New Roman"/>
            <w:sz w:val="24"/>
            <w:szCs w:val="24"/>
            <w:highlight w:val="white"/>
          </w:rPr>
          <w:t xml:space="preserve">то это уже </w:t>
        </w:r>
      </w:ins>
      <w:r w:rsidRPr="0029618A">
        <w:rPr>
          <w:rFonts w:eastAsia="Times New Roman"/>
          <w:sz w:val="24"/>
          <w:szCs w:val="24"/>
          <w:highlight w:val="white"/>
        </w:rPr>
        <w:t>свойство</w:t>
      </w:r>
      <w:ins w:id="264" w:author="СБ" w:date="2019-10-22T13:20:00Z">
        <w:r w:rsidR="00786FFF">
          <w:rPr>
            <w:rFonts w:eastAsia="Times New Roman"/>
            <w:sz w:val="24"/>
            <w:szCs w:val="24"/>
            <w:highlight w:val="white"/>
          </w:rPr>
          <w:t>м</w:t>
        </w:r>
      </w:ins>
      <w:r w:rsidRPr="0029618A">
        <w:rPr>
          <w:rFonts w:eastAsia="Times New Roman"/>
          <w:sz w:val="24"/>
          <w:szCs w:val="24"/>
          <w:highlight w:val="white"/>
        </w:rPr>
        <w:t>, позволяющ</w:t>
      </w:r>
      <w:ins w:id="265" w:author="СБ" w:date="2019-10-22T13:20:00Z">
        <w:r w:rsidR="00786FFF">
          <w:rPr>
            <w:rFonts w:eastAsia="Times New Roman"/>
            <w:sz w:val="24"/>
            <w:szCs w:val="24"/>
            <w:highlight w:val="white"/>
          </w:rPr>
          <w:t>им</w:t>
        </w:r>
      </w:ins>
      <w:del w:id="266" w:author="СБ" w:date="2019-10-22T13:21:00Z">
        <w:r w:rsidRPr="0029618A" w:rsidDel="00786FFF">
          <w:rPr>
            <w:rFonts w:eastAsia="Times New Roman"/>
            <w:sz w:val="24"/>
            <w:szCs w:val="24"/>
            <w:highlight w:val="white"/>
          </w:rPr>
          <w:delText>ее</w:delText>
        </w:r>
      </w:del>
      <w:r w:rsidRPr="0029618A">
        <w:rPr>
          <w:rFonts w:eastAsia="Times New Roman"/>
          <w:sz w:val="24"/>
          <w:szCs w:val="24"/>
          <w:highlight w:val="white"/>
        </w:rPr>
        <w:t xml:space="preserve"> мне не бегать по двору, изучая скорости, а, сидя в кресле, рисовать стрелки на бумаге. </w:t>
      </w:r>
      <w:proofErr w:type="gramEnd"/>
    </w:p>
    <w:p w14:paraId="7C4132F1" w14:textId="092A01BB"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sidR="001D1427">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del w:id="267" w:author="СБ" w:date="2019-10-22T13:23:00Z">
        <w:r w:rsidRPr="0029618A" w:rsidDel="00CE511D">
          <w:rPr>
            <w:rFonts w:eastAsia="Times New Roman"/>
            <w:sz w:val="24"/>
            <w:szCs w:val="24"/>
            <w:highlight w:val="white"/>
          </w:rPr>
          <w:delText xml:space="preserve">Так постепенно математики пришли к мысли о чём-то, что моделирует и стрелки, и </w:delText>
        </w:r>
        <w:r w:rsidRPr="0029618A" w:rsidDel="00CE511D">
          <w:rPr>
            <w:rFonts w:eastAsia="Times New Roman"/>
            <w:sz w:val="24"/>
            <w:szCs w:val="24"/>
            <w:highlight w:val="white"/>
          </w:rPr>
          <w:lastRenderedPageBreak/>
          <w:delText xml:space="preserve">скорости, и даже вектора: к </w:delText>
        </w:r>
        <w:r w:rsidRPr="0029618A" w:rsidDel="00CE511D">
          <w:rPr>
            <w:rFonts w:eastAsia="Times New Roman"/>
            <w:i/>
            <w:sz w:val="24"/>
            <w:szCs w:val="24"/>
            <w:highlight w:val="white"/>
          </w:rPr>
          <w:delText>линейным векторным пространствам</w:delText>
        </w:r>
        <w:r w:rsidRPr="0029618A" w:rsidDel="00CE511D">
          <w:rPr>
            <w:rFonts w:eastAsia="Times New Roman"/>
            <w:sz w:val="24"/>
            <w:szCs w:val="24"/>
            <w:highlight w:val="white"/>
          </w:rPr>
          <w:delText xml:space="preserve">, объектами которого являются и векторы, и стрелки, и </w:delText>
        </w:r>
        <w:commentRangeStart w:id="268"/>
        <w:commentRangeStart w:id="269"/>
        <w:r w:rsidRPr="0029618A" w:rsidDel="00CE511D">
          <w:rPr>
            <w:rFonts w:eastAsia="Times New Roman"/>
            <w:sz w:val="24"/>
            <w:szCs w:val="24"/>
            <w:highlight w:val="white"/>
          </w:rPr>
          <w:delText>скорости</w:delText>
        </w:r>
        <w:commentRangeEnd w:id="268"/>
        <w:r w:rsidR="001D1427" w:rsidDel="00CE511D">
          <w:rPr>
            <w:rStyle w:val="af"/>
          </w:rPr>
          <w:commentReference w:id="268"/>
        </w:r>
      </w:del>
      <w:commentRangeEnd w:id="269"/>
      <w:r w:rsidR="00F53BCA">
        <w:rPr>
          <w:rStyle w:val="af"/>
        </w:rPr>
        <w:commentReference w:id="269"/>
      </w:r>
      <w:del w:id="270" w:author="СБ" w:date="2019-10-22T13:23:00Z">
        <w:r w:rsidRPr="0029618A" w:rsidDel="00CE511D">
          <w:rPr>
            <w:rFonts w:eastAsia="Times New Roman"/>
            <w:sz w:val="24"/>
            <w:szCs w:val="24"/>
            <w:highlight w:val="white"/>
          </w:rPr>
          <w:delText xml:space="preserve">. </w:delText>
        </w:r>
      </w:del>
      <w:ins w:id="271" w:author="СБ" w:date="2019-10-22T13:23:00Z">
        <w:r w:rsidR="00CE511D">
          <w:rPr>
            <w:rFonts w:eastAsia="Times New Roman"/>
            <w:sz w:val="24"/>
            <w:szCs w:val="24"/>
            <w:highlight w:val="white"/>
          </w:rPr>
          <w:t xml:space="preserve"> Так математики пришли к мысли о</w:t>
        </w:r>
      </w:ins>
      <w:ins w:id="272" w:author="СБ" w:date="2019-10-22T13:24:00Z">
        <w:r w:rsidR="00CE511D">
          <w:rPr>
            <w:rFonts w:eastAsia="Times New Roman"/>
            <w:sz w:val="24"/>
            <w:szCs w:val="24"/>
            <w:highlight w:val="white"/>
          </w:rPr>
          <w:t xml:space="preserve"> линейных векторных пространствах, элементами которых являются ве</w:t>
        </w:r>
      </w:ins>
      <w:ins w:id="273" w:author="СБ" w:date="2019-10-22T13:26:00Z">
        <w:r w:rsidR="00CE511D">
          <w:rPr>
            <w:rFonts w:eastAsia="Times New Roman"/>
            <w:sz w:val="24"/>
            <w:szCs w:val="24"/>
            <w:highlight w:val="white"/>
          </w:rPr>
          <w:t>к</w:t>
        </w:r>
      </w:ins>
      <w:ins w:id="274" w:author="СБ" w:date="2019-10-22T13:24:00Z">
        <w:r w:rsidR="00CE511D">
          <w:rPr>
            <w:rFonts w:eastAsia="Times New Roman"/>
            <w:sz w:val="24"/>
            <w:szCs w:val="24"/>
            <w:highlight w:val="white"/>
          </w:rPr>
          <w:t>торы.</w:t>
        </w:r>
      </w:ins>
      <w:ins w:id="275" w:author="СБ" w:date="2019-10-22T13:23:00Z">
        <w:r w:rsidR="00CE511D">
          <w:rPr>
            <w:rFonts w:eastAsia="Times New Roman"/>
            <w:sz w:val="24"/>
            <w:szCs w:val="24"/>
            <w:highlight w:val="white"/>
          </w:rPr>
          <w:t xml:space="preserve"> </w:t>
        </w:r>
      </w:ins>
      <w:r w:rsidRPr="0029618A">
        <w:rPr>
          <w:rFonts w:eastAsia="Times New Roman"/>
          <w:sz w:val="24"/>
          <w:szCs w:val="24"/>
          <w:highlight w:val="white"/>
        </w:rPr>
        <w:t>Изучая свойства этих пространств (</w:t>
      </w:r>
      <w:r w:rsidRPr="0029618A">
        <w:rPr>
          <w:rFonts w:eastAsia="Times New Roman"/>
          <w:i/>
          <w:sz w:val="24"/>
          <w:szCs w:val="24"/>
          <w:highlight w:val="white"/>
        </w:rPr>
        <w:t>изучая</w:t>
      </w:r>
      <w:r w:rsidRPr="0029618A">
        <w:rPr>
          <w:rFonts w:eastAsia="Times New Roman"/>
          <w:sz w:val="24"/>
          <w:szCs w:val="24"/>
          <w:highlight w:val="white"/>
        </w:rPr>
        <w:t xml:space="preserve">, </w:t>
      </w:r>
      <w:proofErr w:type="gramStart"/>
      <w:r w:rsidRPr="0029618A">
        <w:rPr>
          <w:rFonts w:eastAsia="Times New Roman"/>
          <w:sz w:val="24"/>
          <w:szCs w:val="24"/>
          <w:highlight w:val="white"/>
        </w:rPr>
        <w:t>а</w:t>
      </w:r>
      <w:proofErr w:type="gramEnd"/>
      <w:r w:rsidRPr="0029618A">
        <w:rPr>
          <w:rFonts w:eastAsia="Times New Roman"/>
          <w:sz w:val="24"/>
          <w:szCs w:val="24"/>
          <w:highlight w:val="white"/>
        </w:rPr>
        <w:t xml:space="preserve">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sidR="00BB1CCD">
        <w:rPr>
          <w:rFonts w:eastAsia="Times New Roman"/>
          <w:sz w:val="24"/>
          <w:szCs w:val="24"/>
          <w:highlight w:val="white"/>
        </w:rPr>
        <w:t>математики</w:t>
      </w:r>
      <w:r w:rsidR="00BB1CCD" w:rsidRPr="0029618A">
        <w:rPr>
          <w:rFonts w:eastAsia="Times New Roman"/>
          <w:sz w:val="24"/>
          <w:szCs w:val="24"/>
          <w:highlight w:val="white"/>
        </w:rPr>
        <w:t xml:space="preserve"> </w:t>
      </w:r>
      <w:r w:rsidRPr="0029618A">
        <w:rPr>
          <w:rFonts w:eastAsia="Times New Roman"/>
          <w:sz w:val="24"/>
          <w:szCs w:val="24"/>
          <w:highlight w:val="white"/>
        </w:rPr>
        <w:t xml:space="preserve">выработали единый язык, который называется </w:t>
      </w:r>
      <w:r w:rsidRPr="0029618A">
        <w:rPr>
          <w:rFonts w:eastAsia="Times New Roman"/>
          <w:i/>
          <w:sz w:val="24"/>
          <w:szCs w:val="24"/>
          <w:highlight w:val="white"/>
        </w:rPr>
        <w:t xml:space="preserve">линейной </w:t>
      </w:r>
      <w:commentRangeStart w:id="276"/>
      <w:commentRangeStart w:id="277"/>
      <w:r w:rsidRPr="0029618A">
        <w:rPr>
          <w:rFonts w:eastAsia="Times New Roman"/>
          <w:i/>
          <w:sz w:val="24"/>
          <w:szCs w:val="24"/>
          <w:highlight w:val="white"/>
        </w:rPr>
        <w:t>алгеброй</w:t>
      </w:r>
      <w:commentRangeEnd w:id="276"/>
      <w:r w:rsidR="00BB1CCD">
        <w:rPr>
          <w:rStyle w:val="af"/>
        </w:rPr>
        <w:commentReference w:id="276"/>
      </w:r>
      <w:commentRangeEnd w:id="277"/>
      <w:r w:rsidR="00CE511D">
        <w:rPr>
          <w:rStyle w:val="af"/>
        </w:rPr>
        <w:commentReference w:id="277"/>
      </w:r>
      <w:r w:rsidRPr="0029618A">
        <w:rPr>
          <w:rFonts w:eastAsia="Times New Roman"/>
          <w:sz w:val="24"/>
          <w:szCs w:val="24"/>
          <w:highlight w:val="white"/>
        </w:rPr>
        <w:t>, для 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14:paraId="6C4C2F2D" w14:textId="3512B11F"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r w:rsidR="00BB1CCD">
        <w:rPr>
          <w:rFonts w:eastAsia="Times New Roman"/>
          <w:sz w:val="24"/>
          <w:szCs w:val="24"/>
          <w:highlight w:val="white"/>
        </w:rPr>
        <w:t>В</w:t>
      </w:r>
      <w:proofErr w:type="gramEnd"/>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14:paraId="41BAB347"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2"/>
      </w:r>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некую операцию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которая будет удовлетворять следующим четырём свойствам: </w:t>
      </w:r>
    </w:p>
    <w:p w14:paraId="327C9438" w14:textId="00C58EE0" w:rsidR="008E2D65" w:rsidRPr="0029618A" w:rsidRDefault="00662FA5">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xml:space="preserve">: для любых двух элементов из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ins w:id="278" w:author="СБ" w:date="2019-10-22T14:28:00Z">
        <w:r w:rsidR="0014664A">
          <w:rPr>
            <w:rFonts w:eastAsia="Times New Roman"/>
            <w:sz w:val="24"/>
            <w:szCs w:val="24"/>
            <w:highlight w:val="white"/>
          </w:rPr>
          <w:t xml:space="preserve">результат </w:t>
        </w:r>
      </w:ins>
      <w:proofErr w:type="gramStart"/>
      <w:r w:rsidRPr="0029618A">
        <w:rPr>
          <w:rFonts w:eastAsia="Times New Roman"/>
          <w:sz w:val="24"/>
          <w:szCs w:val="24"/>
          <w:highlight w:val="white"/>
        </w:rPr>
        <w:t>операци</w:t>
      </w:r>
      <w:del w:id="279" w:author="СБ" w:date="2019-10-22T14:28:00Z">
        <w:r w:rsidRPr="0029618A" w:rsidDel="0014664A">
          <w:rPr>
            <w:rFonts w:eastAsia="Times New Roman"/>
            <w:sz w:val="24"/>
            <w:szCs w:val="24"/>
            <w:highlight w:val="white"/>
          </w:rPr>
          <w:delText>я</w:delText>
        </w:r>
      </w:del>
      <w:ins w:id="280" w:author="СБ" w:date="2019-10-22T14:28:00Z">
        <w:r w:rsidR="0014664A">
          <w:rPr>
            <w:rFonts w:eastAsia="Times New Roman"/>
            <w:sz w:val="24"/>
            <w:szCs w:val="24"/>
            <w:highlight w:val="white"/>
          </w:rPr>
          <w:t>и</w:t>
        </w:r>
      </w:ins>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всегда </w:t>
      </w:r>
      <w:del w:id="281" w:author="СБ" w:date="2019-10-22T14:28:00Z">
        <w:r w:rsidRPr="0029618A" w:rsidDel="0014664A">
          <w:rPr>
            <w:rFonts w:eastAsia="Times New Roman"/>
            <w:sz w:val="24"/>
            <w:szCs w:val="24"/>
            <w:highlight w:val="white"/>
          </w:rPr>
          <w:delText xml:space="preserve">вновь </w:delText>
        </w:r>
        <w:commentRangeStart w:id="282"/>
        <w:r w:rsidRPr="0029618A" w:rsidDel="0014664A">
          <w:rPr>
            <w:rFonts w:eastAsia="Times New Roman"/>
            <w:sz w:val="24"/>
            <w:szCs w:val="24"/>
            <w:highlight w:val="white"/>
          </w:rPr>
          <w:delText>вернёт</w:delText>
        </w:r>
        <w:commentRangeEnd w:id="282"/>
        <w:r w:rsidR="00BB1CCD" w:rsidDel="0014664A">
          <w:rPr>
            <w:rStyle w:val="af"/>
          </w:rPr>
          <w:commentReference w:id="282"/>
        </w:r>
        <w:r w:rsidRPr="0029618A" w:rsidDel="0014664A">
          <w:rPr>
            <w:rFonts w:eastAsia="Times New Roman"/>
            <w:sz w:val="24"/>
            <w:szCs w:val="24"/>
            <w:highlight w:val="white"/>
          </w:rPr>
          <w:delText xml:space="preserve"> </w:delText>
        </w:r>
      </w:del>
      <w:commentRangeStart w:id="283"/>
      <w:ins w:id="284" w:author="СБ" w:date="2019-10-22T14:28:00Z">
        <w:r w:rsidR="0014664A">
          <w:rPr>
            <w:rFonts w:eastAsia="Times New Roman"/>
            <w:sz w:val="24"/>
            <w:szCs w:val="24"/>
            <w:highlight w:val="white"/>
          </w:rPr>
          <w:t>будет</w:t>
        </w:r>
      </w:ins>
      <w:commentRangeEnd w:id="283"/>
      <w:ins w:id="285" w:author="СБ" w:date="2019-10-22T18:55:00Z">
        <w:r w:rsidR="00F53BCA">
          <w:rPr>
            <w:rStyle w:val="af"/>
          </w:rPr>
          <w:commentReference w:id="283"/>
        </w:r>
      </w:ins>
      <w:ins w:id="286" w:author="СБ" w:date="2019-10-22T14:28:00Z">
        <w:r w:rsidR="0014664A">
          <w:rPr>
            <w:rFonts w:eastAsia="Times New Roman"/>
            <w:sz w:val="24"/>
            <w:szCs w:val="24"/>
            <w:highlight w:val="white"/>
          </w:rPr>
          <w:t xml:space="preserve"> </w:t>
        </w:r>
      </w:ins>
      <w:r w:rsidRPr="0029618A">
        <w:rPr>
          <w:rFonts w:eastAsia="Times New Roman"/>
          <w:sz w:val="24"/>
          <w:szCs w:val="24"/>
          <w:highlight w:val="white"/>
        </w:rPr>
        <w:t>элемент</w:t>
      </w:r>
      <w:ins w:id="287" w:author="СБ" w:date="2019-10-22T14:28:00Z">
        <w:r w:rsidR="0014664A">
          <w:rPr>
            <w:rFonts w:eastAsia="Times New Roman"/>
            <w:sz w:val="24"/>
            <w:szCs w:val="24"/>
            <w:highlight w:val="white"/>
          </w:rPr>
          <w:t>ом</w:t>
        </w:r>
      </w:ins>
      <w:r w:rsidRPr="0029618A">
        <w:rPr>
          <w:rFonts w:eastAsia="Times New Roman"/>
          <w:sz w:val="24"/>
          <w:szCs w:val="24"/>
          <w:highlight w:val="white"/>
        </w:rPr>
        <w:t xml:space="preserve"> этого же множества.</w:t>
      </w:r>
    </w:p>
    <w:p w14:paraId="704EF19F" w14:textId="77777777" w:rsidR="008E2D65" w:rsidRPr="0029618A" w:rsidRDefault="00662FA5">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xml:space="preserve">: для любых </w:t>
      </w:r>
      <w:commentRangeStart w:id="288"/>
      <m:oMath>
        <m:r>
          <w:rPr>
            <w:rFonts w:ascii="Cambria Math" w:eastAsia="Times New Roman" w:hAnsi="Cambria Math"/>
            <w:sz w:val="24"/>
            <w:szCs w:val="24"/>
            <w:highlight w:val="white"/>
          </w:rPr>
          <m:t>a, b, c</m:t>
        </m:r>
      </m:oMath>
      <w:r w:rsidRPr="0029618A">
        <w:rPr>
          <w:rFonts w:eastAsia="Times New Roman"/>
          <w:sz w:val="24"/>
          <w:szCs w:val="24"/>
          <w:highlight w:val="white"/>
        </w:rPr>
        <w:t xml:space="preserve"> </w:t>
      </w:r>
      <w:commentRangeEnd w:id="288"/>
      <w:r w:rsidR="00D2002C">
        <w:rPr>
          <w:rStyle w:val="af"/>
        </w:rPr>
        <w:commentReference w:id="288"/>
      </w:r>
      <w:r w:rsidRPr="0029618A">
        <w:rPr>
          <w:rFonts w:eastAsia="Times New Roman"/>
          <w:sz w:val="24"/>
          <w:szCs w:val="24"/>
          <w:highlight w:val="white"/>
        </w:rPr>
        <w:t xml:space="preserve">из множества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верно что</w:t>
      </w:r>
      <w:proofErr w:type="gramStart"/>
      <w:r w:rsidRPr="0029618A">
        <w:rPr>
          <w:rFonts w:eastAsia="Times New Roman"/>
          <w:sz w:val="24"/>
          <w:szCs w:val="24"/>
          <w:highlight w:val="white"/>
        </w:rPr>
        <w:t xml:space="preserve"> </w:t>
      </w:r>
      <m:oMath>
        <m:r>
          <w:rPr>
            <w:rFonts w:ascii="Cambria Math" w:eastAsia="Times New Roman" w:hAnsi="Cambria Math"/>
            <w:sz w:val="24"/>
            <w:szCs w:val="24"/>
            <w:highlight w:val="white"/>
          </w:rPr>
          <m:t>(a+b)+c = a+(b+c)</m:t>
        </m:r>
      </m:oMath>
      <w:r w:rsidRPr="0029618A">
        <w:rPr>
          <w:rFonts w:eastAsia="Times New Roman"/>
          <w:sz w:val="24"/>
          <w:szCs w:val="24"/>
          <w:highlight w:val="white"/>
        </w:rPr>
        <w:t>.</w:t>
      </w:r>
      <w:proofErr w:type="gramEnd"/>
    </w:p>
    <w:p w14:paraId="1F985354" w14:textId="159DED10" w:rsidR="008E2D65" w:rsidRPr="0029618A" w:rsidRDefault="00662FA5">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xml:space="preserve">: в </w:t>
      </w:r>
      <m:oMath>
        <m:r>
          <w:rPr>
            <w:rFonts w:ascii="Cambria Math" w:eastAsia="Times New Roman" w:hAnsi="Cambria Math"/>
            <w:sz w:val="24"/>
            <w:szCs w:val="24"/>
            <w:highlight w:val="white"/>
          </w:rPr>
          <m:t xml:space="preserve">A </m:t>
        </m:r>
      </m:oMath>
      <w:r w:rsidRPr="0029618A">
        <w:rPr>
          <w:rFonts w:eastAsia="Times New Roman"/>
          <w:sz w:val="24"/>
          <w:szCs w:val="24"/>
          <w:highlight w:val="white"/>
        </w:rPr>
        <w:t xml:space="preserve">существует единственный элемент </w:t>
      </w:r>
      <m:oMath>
        <m:r>
          <w:rPr>
            <w:rFonts w:ascii="Cambria Math" w:eastAsia="Times New Roman" w:hAnsi="Cambria Math"/>
            <w:sz w:val="24"/>
            <w:szCs w:val="24"/>
            <w:highlight w:val="white"/>
          </w:rPr>
          <m:t>0</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такой</w:t>
      </w:r>
      <w:proofErr w:type="gramEnd"/>
      <w:r w:rsidRPr="0029618A">
        <w:rPr>
          <w:rFonts w:eastAsia="Times New Roman"/>
          <w:sz w:val="24"/>
          <w:szCs w:val="24"/>
          <w:highlight w:val="white"/>
        </w:rPr>
        <w:t xml:space="preserve"> что </w:t>
      </w:r>
      <m:oMath>
        <m:r>
          <w:rPr>
            <w:rFonts w:ascii="Cambria Math" w:eastAsia="Times New Roman" w:hAnsi="Cambria Math"/>
            <w:sz w:val="24"/>
            <w:szCs w:val="24"/>
            <w:highlight w:val="white"/>
          </w:rPr>
          <m:t>0+a=a+0=a</m:t>
        </m:r>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из </w:t>
      </w:r>
      <m:oMath>
        <m:r>
          <w:rPr>
            <w:rFonts w:ascii="Cambria Math" w:eastAsia="Times New Roman" w:hAnsi="Cambria Math"/>
            <w:sz w:val="24"/>
            <w:szCs w:val="24"/>
            <w:highlight w:val="white"/>
          </w:rPr>
          <m:t>A</m:t>
        </m:r>
      </m:oMath>
      <w:r w:rsidRPr="0029618A">
        <w:rPr>
          <w:rFonts w:eastAsia="Times New Roman"/>
          <w:sz w:val="24"/>
          <w:szCs w:val="24"/>
          <w:highlight w:val="white"/>
        </w:rPr>
        <w:t>.</w:t>
      </w:r>
    </w:p>
    <w:p w14:paraId="31C18D04" w14:textId="77777777" w:rsidR="008E2D65" w:rsidRPr="0029618A" w:rsidRDefault="00662FA5">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xml:space="preserve">: для каждого элемента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 xml:space="preserve">в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существует</w:t>
      </w:r>
      <w:proofErr w:type="gramEnd"/>
      <w:r w:rsidRPr="0029618A">
        <w:rPr>
          <w:rFonts w:eastAsia="Times New Roman"/>
          <w:sz w:val="24"/>
          <w:szCs w:val="24"/>
          <w:highlight w:val="white"/>
        </w:rPr>
        <w:t xml:space="preserve"> единственный обратный ему элемент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такой, что </w:t>
      </w:r>
      <m:oMath>
        <m:r>
          <w:rPr>
            <w:rFonts w:ascii="Cambria Math" w:eastAsia="Times New Roman" w:hAnsi="Cambria Math"/>
            <w:sz w:val="24"/>
            <w:szCs w:val="24"/>
            <w:highlight w:val="white"/>
          </w:rPr>
          <m:t>a+(-a)=0</m:t>
        </m:r>
      </m:oMath>
      <w:r w:rsidRPr="0029618A">
        <w:rPr>
          <w:rFonts w:eastAsia="Times New Roman"/>
          <w:sz w:val="24"/>
          <w:szCs w:val="24"/>
          <w:highlight w:val="white"/>
        </w:rPr>
        <w:t xml:space="preserve">. </w:t>
      </w:r>
    </w:p>
    <w:p w14:paraId="694BA193" w14:textId="77777777" w:rsidR="008E2D65" w:rsidRPr="0029618A" w:rsidRDefault="00662FA5">
      <w:pPr>
        <w:spacing w:line="288" w:lineRule="auto"/>
        <w:ind w:firstLine="425"/>
        <w:jc w:val="both"/>
        <w:rPr>
          <w:rFonts w:eastAsia="Times New Roman"/>
          <w:sz w:val="24"/>
          <w:szCs w:val="24"/>
          <w:highlight w:val="white"/>
        </w:rPr>
      </w:pPr>
      <w:r w:rsidRPr="0029618A">
        <w:rPr>
          <w:rFonts w:eastAsia="Times New Roman"/>
          <w:sz w:val="24"/>
          <w:szCs w:val="24"/>
          <w:highlight w:val="white"/>
        </w:rPr>
        <w:t xml:space="preserve">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w:t>
      </w:r>
      <w:r w:rsidRPr="0029618A">
        <w:rPr>
          <w:rFonts w:eastAsia="Times New Roman"/>
          <w:sz w:val="24"/>
          <w:szCs w:val="24"/>
          <w:highlight w:val="white"/>
        </w:rPr>
        <w:lastRenderedPageBreak/>
        <w:t>в нашей книжке непосредственно, не лишним будет о них рассказать тем, кто с таким подходом ещё не знаком, или напомнить тем, кто о группах уже слышал, но не связал свою жизнь с их изучением.</w:t>
      </w:r>
    </w:p>
    <w:p w14:paraId="15827D6A"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Но знакомясь с ними, мы встретим многие другие понятия и модели и обозначим некоторые связи между ними.</w:t>
      </w:r>
    </w:p>
    <w:p w14:paraId="4A120C65"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14:paraId="31726412" w14:textId="77777777" w:rsidR="008E2D65" w:rsidRPr="0029618A" w:rsidRDefault="00662FA5">
      <w:pPr>
        <w:pStyle w:val="2"/>
        <w:spacing w:before="200" w:after="0"/>
        <w:ind w:firstLine="397"/>
        <w:jc w:val="both"/>
        <w:rPr>
          <w:rFonts w:eastAsia="Cambria"/>
          <w:b/>
          <w:color w:val="4F81BD"/>
          <w:sz w:val="26"/>
          <w:szCs w:val="26"/>
        </w:rPr>
      </w:pPr>
      <w:bookmarkStart w:id="289" w:name="_Toc22639610"/>
      <w:r w:rsidRPr="0029618A">
        <w:rPr>
          <w:rFonts w:eastAsia="Cambria"/>
          <w:b/>
          <w:color w:val="4F81BD"/>
          <w:sz w:val="26"/>
          <w:szCs w:val="26"/>
        </w:rPr>
        <w:t>Закон велосипедиста</w:t>
      </w:r>
      <w:bookmarkEnd w:id="289"/>
    </w:p>
    <w:p w14:paraId="0C75D72A"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Я большой энтузиаст любительского велосипедного спорта. Многие задачи, ставшие примерами для этой книжки, я </w:t>
      </w:r>
      <w:proofErr w:type="gramStart"/>
      <w:r w:rsidRPr="0029618A">
        <w:rPr>
          <w:rFonts w:eastAsia="Times New Roman"/>
          <w:sz w:val="24"/>
          <w:szCs w:val="24"/>
          <w:highlight w:val="white"/>
        </w:rPr>
        <w:t>обмозговывал</w:t>
      </w:r>
      <w:proofErr w:type="gramEnd"/>
      <w:r w:rsidRPr="0029618A">
        <w:rPr>
          <w:rFonts w:eastAsia="Times New Roman"/>
          <w:sz w:val="24"/>
          <w:szCs w:val="24"/>
          <w:highlight w:val="white"/>
        </w:rPr>
        <w:t xml:space="preserve">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w:t>
      </w:r>
      <w:proofErr w:type="gramStart"/>
      <w:r w:rsidRPr="0029618A">
        <w:rPr>
          <w:rFonts w:eastAsia="Times New Roman"/>
          <w:sz w:val="24"/>
          <w:szCs w:val="24"/>
          <w:highlight w:val="white"/>
        </w:rPr>
        <w:t>ощущение</w:t>
      </w:r>
      <w:proofErr w:type="gramEnd"/>
      <w:r w:rsidRPr="0029618A">
        <w:rPr>
          <w:rFonts w:eastAsia="Times New Roman"/>
          <w:sz w:val="24"/>
          <w:szCs w:val="24"/>
          <w:highlight w:val="white"/>
        </w:rPr>
        <w:t xml:space="preserve">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14:paraId="1FCC2AD2"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14:paraId="7693757B" w14:textId="501E6BD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w:t>
      </w:r>
      <w:commentRangeStart w:id="290"/>
      <w:commentRangeStart w:id="291"/>
      <w:r w:rsidRPr="0029618A">
        <w:rPr>
          <w:rFonts w:eastAsia="Times New Roman"/>
          <w:sz w:val="24"/>
          <w:szCs w:val="24"/>
        </w:rPr>
        <w:t>радиальный</w:t>
      </w:r>
      <w:commentRangeEnd w:id="290"/>
      <w:r w:rsidR="00402C9D">
        <w:rPr>
          <w:rStyle w:val="af"/>
        </w:rPr>
        <w:commentReference w:id="290"/>
      </w:r>
      <w:commentRangeEnd w:id="291"/>
      <w:r w:rsidR="0014664A">
        <w:rPr>
          <w:rStyle w:val="af"/>
        </w:rPr>
        <w:commentReference w:id="291"/>
      </w:r>
      <w:r w:rsidRPr="0029618A">
        <w:rPr>
          <w:rFonts w:eastAsia="Times New Roman"/>
          <w:sz w:val="24"/>
          <w:szCs w:val="24"/>
        </w:rPr>
        <w:t xml:space="preserve"> маршрут, в котором прямой и обратный пути совпадают. </w:t>
      </w:r>
    </w:p>
    <w:p w14:paraId="120EDC8F" w14:textId="50B410C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w:t>
      </w:r>
      <w:proofErr w:type="spellStart"/>
      <w:r w:rsidRPr="0029618A">
        <w:rPr>
          <w:rFonts w:eastAsia="Times New Roman"/>
          <w:sz w:val="24"/>
          <w:szCs w:val="24"/>
        </w:rPr>
        <w:t>Авачи</w:t>
      </w:r>
      <w:proofErr w:type="spellEnd"/>
      <w:r w:rsidRPr="0029618A">
        <w:rPr>
          <w:rFonts w:eastAsia="Times New Roman"/>
          <w:sz w:val="24"/>
          <w:szCs w:val="24"/>
        </w:rPr>
        <w:t xml:space="preserve">, горок почти не окажется, но в моём распоряжении остаются встречный и </w:t>
      </w:r>
      <w:r w:rsidRPr="0029618A">
        <w:rPr>
          <w:rFonts w:eastAsia="Times New Roman"/>
          <w:sz w:val="24"/>
          <w:szCs w:val="24"/>
        </w:rPr>
        <w:lastRenderedPageBreak/>
        <w:t xml:space="preserve">попутный ветер </w:t>
      </w:r>
      <w:r w:rsidR="00402C9D">
        <w:rPr>
          <w:rFonts w:eastAsia="Times New Roman"/>
          <w:sz w:val="24"/>
          <w:szCs w:val="24"/>
        </w:rPr>
        <w:t>или</w:t>
      </w:r>
      <w:r w:rsidR="00402C9D" w:rsidRPr="0029618A">
        <w:rPr>
          <w:rFonts w:eastAsia="Times New Roman"/>
          <w:sz w:val="24"/>
          <w:szCs w:val="24"/>
        </w:rPr>
        <w:t xml:space="preserve"> </w:t>
      </w:r>
      <w:r w:rsidRPr="0029618A">
        <w:rPr>
          <w:rFonts w:eastAsia="Times New Roman"/>
          <w:sz w:val="24"/>
          <w:szCs w:val="24"/>
        </w:rPr>
        <w:t>участки с плохой дорогой, которые также способны отнять значительную часть времени путешествия.</w:t>
      </w:r>
    </w:p>
    <w:p w14:paraId="5F300A9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Давайте взглянем на закон велосипедиста с несколько иной точки зрения. Если я сделаю множество фотографий-</w:t>
      </w:r>
      <w:proofErr w:type="spellStart"/>
      <w:r w:rsidRPr="0029618A">
        <w:rPr>
          <w:rFonts w:eastAsia="Times New Roman"/>
          <w:sz w:val="24"/>
          <w:szCs w:val="24"/>
        </w:rPr>
        <w:t>селфи</w:t>
      </w:r>
      <w:proofErr w:type="spellEnd"/>
      <w:r w:rsidRPr="0029618A">
        <w:rPr>
          <w:rFonts w:eastAsia="Times New Roman"/>
          <w:sz w:val="24"/>
          <w:szCs w:val="24"/>
        </w:rPr>
        <w:t xml:space="preserve">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w:t>
      </w:r>
      <w:proofErr w:type="gramStart"/>
      <w:r w:rsidRPr="0029618A">
        <w:rPr>
          <w:rFonts w:eastAsia="Times New Roman"/>
          <w:sz w:val="24"/>
          <w:szCs w:val="24"/>
        </w:rPr>
        <w:t>увы</w:t>
      </w:r>
      <w:proofErr w:type="gramEnd"/>
      <w:r w:rsidRPr="0029618A">
        <w:rPr>
          <w:rFonts w:eastAsia="Times New Roman"/>
          <w:sz w:val="24"/>
          <w:szCs w:val="24"/>
        </w:rPr>
        <w:t>,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14:paraId="5112A52F" w14:textId="77777777" w:rsidR="008E2D65" w:rsidRPr="0029618A" w:rsidRDefault="00662FA5">
      <w:pPr>
        <w:pStyle w:val="2"/>
        <w:spacing w:before="200" w:after="0"/>
        <w:ind w:firstLine="397"/>
        <w:jc w:val="both"/>
        <w:rPr>
          <w:rFonts w:eastAsia="Cambria"/>
          <w:b/>
          <w:color w:val="4F81BD"/>
          <w:sz w:val="26"/>
          <w:szCs w:val="26"/>
        </w:rPr>
      </w:pPr>
      <w:bookmarkStart w:id="292" w:name="_Toc22639611"/>
      <w:r w:rsidRPr="0029618A">
        <w:rPr>
          <w:rFonts w:eastAsia="Cambria"/>
          <w:b/>
          <w:color w:val="4F81BD"/>
          <w:sz w:val="26"/>
          <w:szCs w:val="26"/>
        </w:rPr>
        <w:t>Измеряем уровень подлости</w:t>
      </w:r>
      <w:bookmarkEnd w:id="292"/>
    </w:p>
    <w:p w14:paraId="5357D89C" w14:textId="6BF576D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3"/>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14:paraId="6C1DBF06"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65D3800E" wp14:editId="7DE477DE">
            <wp:extent cx="3187700" cy="3013710"/>
            <wp:effectExtent l="0" t="0" r="0" b="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 cstate="print"/>
                    <a:srcRect/>
                    <a:stretch>
                      <a:fillRect/>
                    </a:stretch>
                  </pic:blipFill>
                  <pic:spPr>
                    <a:xfrm>
                      <a:off x="0" y="0"/>
                      <a:ext cx="3187700" cy="3013710"/>
                    </a:xfrm>
                    <a:prstGeom prst="rect">
                      <a:avLst/>
                    </a:prstGeom>
                    <a:ln/>
                  </pic:spPr>
                </pic:pic>
              </a:graphicData>
            </a:graphic>
          </wp:inline>
        </w:drawing>
      </w:r>
    </w:p>
    <w:p w14:paraId="4C3627AA"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Диаграмма перемещения велосипедиста в долях от общего пути и времени.</w:t>
      </w:r>
    </w:p>
    <w:p w14:paraId="549C808B"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14:paraId="12FC41E5" w14:textId="4674081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sidR="00402C9D">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sidR="00402C9D">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14:paraId="7278A928"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40D78E3D" wp14:editId="2878871D">
            <wp:extent cx="3095625" cy="2939466"/>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cstate="print"/>
                    <a:srcRect/>
                    <a:stretch>
                      <a:fillRect/>
                    </a:stretch>
                  </pic:blipFill>
                  <pic:spPr>
                    <a:xfrm>
                      <a:off x="0" y="0"/>
                      <a:ext cx="3095625" cy="2939466"/>
                    </a:xfrm>
                    <a:prstGeom prst="rect">
                      <a:avLst/>
                    </a:prstGeom>
                    <a:ln/>
                  </pic:spPr>
                </pic:pic>
              </a:graphicData>
            </a:graphic>
          </wp:inline>
        </w:drawing>
      </w:r>
    </w:p>
    <w:p w14:paraId="19FE61DD"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Диаграмма перемещения велосипедиста для более сложного маршрута.</w:t>
      </w:r>
    </w:p>
    <w:p w14:paraId="4EFD185A" w14:textId="27619A7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w:t>
      </w:r>
      <w:r w:rsidR="00402C9D">
        <w:rPr>
          <w:rFonts w:eastAsia="Times New Roman"/>
          <w:sz w:val="24"/>
          <w:szCs w:val="24"/>
        </w:rPr>
        <w:t>ем</w:t>
      </w:r>
      <w:r w:rsidRPr="0029618A">
        <w:rPr>
          <w:rFonts w:eastAsia="Times New Roman"/>
          <w:sz w:val="24"/>
          <w:szCs w:val="24"/>
        </w:rPr>
        <w:t xml:space="preserve"> в него точный математический смысл. </w:t>
      </w:r>
      <w:proofErr w:type="gramStart"/>
      <w:r w:rsidRPr="0029618A">
        <w:rPr>
          <w:rFonts w:eastAsia="Times New Roman"/>
          <w:sz w:val="24"/>
          <w:szCs w:val="24"/>
        </w:rPr>
        <w:t>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roofErr w:type="gramEnd"/>
    </w:p>
    <w:p w14:paraId="5E9C0FF5"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lastRenderedPageBreak/>
        <w:drawing>
          <wp:inline distT="0" distB="0" distL="0" distR="0" wp14:anchorId="32E42BEB" wp14:editId="76759BAD">
            <wp:extent cx="3074035" cy="2910205"/>
            <wp:effectExtent l="0" t="0" r="0" b="0"/>
            <wp:docPr id="1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 cstate="print"/>
                    <a:srcRect/>
                    <a:stretch>
                      <a:fillRect/>
                    </a:stretch>
                  </pic:blipFill>
                  <pic:spPr>
                    <a:xfrm>
                      <a:off x="0" y="0"/>
                      <a:ext cx="3074035" cy="2910205"/>
                    </a:xfrm>
                    <a:prstGeom prst="rect">
                      <a:avLst/>
                    </a:prstGeom>
                    <a:ln/>
                  </pic:spPr>
                </pic:pic>
              </a:graphicData>
            </a:graphic>
          </wp:inline>
        </w:drawing>
      </w:r>
    </w:p>
    <w:p w14:paraId="241D0CFC"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Диаграмма перемещения велосипедиста для распределения скоростей.</w:t>
      </w:r>
    </w:p>
    <w:p w14:paraId="0987F75E"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14:paraId="40298021"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XX века у </w:t>
      </w:r>
      <w:proofErr w:type="spellStart"/>
      <w:r w:rsidRPr="0029618A">
        <w:rPr>
          <w:rFonts w:eastAsia="Times New Roman"/>
          <w:sz w:val="24"/>
          <w:szCs w:val="24"/>
        </w:rPr>
        <w:t>эконометристов</w:t>
      </w:r>
      <w:proofErr w:type="spellEnd"/>
      <w:r w:rsidRPr="0029618A">
        <w:rPr>
          <w:rFonts w:eastAsia="Times New Roman"/>
          <w:sz w:val="24"/>
          <w:szCs w:val="24"/>
        </w:rPr>
        <w:t xml:space="preserve">,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14:paraId="1325478F" w14:textId="1CB969A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w:t>
      </w:r>
      <w:r w:rsidR="008107D9">
        <w:rPr>
          <w:rFonts w:eastAsia="Times New Roman"/>
          <w:sz w:val="24"/>
          <w:szCs w:val="24"/>
        </w:rPr>
        <w:t>элементы</w:t>
      </w:r>
      <w:r w:rsidRPr="0029618A">
        <w:rPr>
          <w:rFonts w:eastAsia="Times New Roman"/>
          <w:sz w:val="24"/>
          <w:szCs w:val="24"/>
        </w:rPr>
        <w:t xml:space="preserve"> множества по возрастанию 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каким образом по мере добавления новых членов растёт общее благосостояние популяции. Далее, нужно </w:t>
      </w:r>
      <w:del w:id="293" w:author="СБ" w:date="2019-10-22T14:41:00Z">
        <w:r w:rsidRPr="0029618A" w:rsidDel="00DD5BCE">
          <w:rPr>
            <w:rFonts w:eastAsia="Times New Roman"/>
            <w:sz w:val="24"/>
            <w:szCs w:val="24"/>
          </w:rPr>
          <w:delText xml:space="preserve">нормировать </w:delText>
        </w:r>
      </w:del>
      <w:ins w:id="294" w:author="СБ" w:date="2019-10-22T14:41:00Z">
        <w:r w:rsidR="00DD5BCE">
          <w:rPr>
            <w:rFonts w:eastAsia="Times New Roman"/>
            <w:sz w:val="24"/>
            <w:szCs w:val="24"/>
          </w:rPr>
          <w:t>поделить все значения, отмеченные по</w:t>
        </w:r>
        <w:r w:rsidR="00DD5BCE" w:rsidRPr="0029618A">
          <w:rPr>
            <w:rFonts w:eastAsia="Times New Roman"/>
            <w:sz w:val="24"/>
            <w:szCs w:val="24"/>
          </w:rPr>
          <w:t xml:space="preserve"> </w:t>
        </w:r>
      </w:ins>
      <w:r w:rsidRPr="0029618A">
        <w:rPr>
          <w:rFonts w:eastAsia="Times New Roman"/>
          <w:sz w:val="24"/>
          <w:szCs w:val="24"/>
        </w:rPr>
        <w:t>ос</w:t>
      </w:r>
      <w:del w:id="295" w:author="СБ" w:date="2019-10-22T14:41:00Z">
        <w:r w:rsidRPr="0029618A" w:rsidDel="00DD5BCE">
          <w:rPr>
            <w:rFonts w:eastAsia="Times New Roman"/>
            <w:sz w:val="24"/>
            <w:szCs w:val="24"/>
          </w:rPr>
          <w:delText>ь</w:delText>
        </w:r>
      </w:del>
      <w:ins w:id="296" w:author="СБ" w:date="2019-10-22T14:41:00Z">
        <w:r w:rsidR="00DD5BCE">
          <w:rPr>
            <w:rFonts w:eastAsia="Times New Roman"/>
            <w:sz w:val="24"/>
            <w:szCs w:val="24"/>
          </w:rPr>
          <w:t>и</w:t>
        </w:r>
      </w:ins>
      <w:r w:rsidRPr="0029618A">
        <w:rPr>
          <w:rFonts w:eastAsia="Times New Roman"/>
          <w:sz w:val="24"/>
          <w:szCs w:val="24"/>
        </w:rPr>
        <w:t xml:space="preserve"> X на </w:t>
      </w:r>
      <w:commentRangeStart w:id="297"/>
      <w:r w:rsidRPr="0029618A">
        <w:rPr>
          <w:rFonts w:eastAsia="Times New Roman"/>
          <w:sz w:val="24"/>
          <w:szCs w:val="24"/>
        </w:rPr>
        <w:t>численность</w:t>
      </w:r>
      <w:commentRangeEnd w:id="297"/>
      <w:r w:rsidR="008107D9">
        <w:rPr>
          <w:rStyle w:val="af"/>
        </w:rPr>
        <w:commentReference w:id="297"/>
      </w:r>
      <w:r w:rsidRPr="0029618A">
        <w:rPr>
          <w:rFonts w:eastAsia="Times New Roman"/>
          <w:sz w:val="24"/>
          <w:szCs w:val="24"/>
        </w:rPr>
        <w:t xml:space="preserve"> популяции, а</w:t>
      </w:r>
      <w:ins w:id="298" w:author="СБ" w:date="2019-10-22T14:41:00Z">
        <w:r w:rsidR="00DD5BCE">
          <w:rPr>
            <w:rFonts w:eastAsia="Times New Roman"/>
            <w:sz w:val="24"/>
            <w:szCs w:val="24"/>
          </w:rPr>
          <w:t xml:space="preserve"> по</w:t>
        </w:r>
      </w:ins>
      <w:r w:rsidRPr="0029618A">
        <w:rPr>
          <w:rFonts w:eastAsia="Times New Roman"/>
          <w:sz w:val="24"/>
          <w:szCs w:val="24"/>
        </w:rPr>
        <w:t xml:space="preserve"> ос</w:t>
      </w:r>
      <w:del w:id="299" w:author="СБ" w:date="2019-10-22T14:41:00Z">
        <w:r w:rsidRPr="0029618A" w:rsidDel="00DD5BCE">
          <w:rPr>
            <w:rFonts w:eastAsia="Times New Roman"/>
            <w:sz w:val="24"/>
            <w:szCs w:val="24"/>
          </w:rPr>
          <w:delText>ь</w:delText>
        </w:r>
      </w:del>
      <w:ins w:id="300" w:author="СБ" w:date="2019-10-22T14:41:00Z">
        <w:r w:rsidR="00DD5BCE">
          <w:rPr>
            <w:rFonts w:eastAsia="Times New Roman"/>
            <w:sz w:val="24"/>
            <w:szCs w:val="24"/>
          </w:rPr>
          <w:t>и</w:t>
        </w:r>
      </w:ins>
      <w:r w:rsidRPr="0029618A">
        <w:rPr>
          <w:rFonts w:eastAsia="Times New Roman"/>
          <w:sz w:val="24"/>
          <w:szCs w:val="24"/>
        </w:rPr>
        <w:t xml:space="preserve"> Y — на общее её благосостояние, перейдя от конкретных чисел к долям или </w:t>
      </w:r>
      <w:commentRangeStart w:id="301"/>
      <w:r w:rsidRPr="0029618A">
        <w:rPr>
          <w:rFonts w:eastAsia="Times New Roman"/>
          <w:sz w:val="24"/>
          <w:szCs w:val="24"/>
        </w:rPr>
        <w:t>процентам</w:t>
      </w:r>
      <w:commentRangeEnd w:id="301"/>
      <w:r w:rsidR="004D144A">
        <w:rPr>
          <w:rStyle w:val="af"/>
        </w:rPr>
        <w:commentReference w:id="301"/>
      </w:r>
      <w:r w:rsidRPr="0029618A">
        <w:rPr>
          <w:rFonts w:eastAsia="Times New Roman"/>
          <w:sz w:val="24"/>
          <w:szCs w:val="24"/>
        </w:rPr>
        <w:t xml:space="preserve">. Получится кривая, носящая имя американского экономиста Макса Отто Лоренца. Когда мы строили график перемещения велосипедиста по </w:t>
      </w:r>
      <w:ins w:id="302" w:author="СБ" w:date="2019-10-22T14:43:00Z">
        <w:r w:rsidR="00DD5BCE">
          <w:rPr>
            <w:rFonts w:eastAsia="Times New Roman"/>
            <w:sz w:val="24"/>
            <w:szCs w:val="24"/>
          </w:rPr>
          <w:t xml:space="preserve">простой треугольной </w:t>
        </w:r>
      </w:ins>
      <w:del w:id="303" w:author="СБ" w:date="2019-10-22T14:43:00Z">
        <w:r w:rsidRPr="0029618A" w:rsidDel="00DD5BCE">
          <w:rPr>
            <w:rFonts w:eastAsia="Times New Roman"/>
            <w:sz w:val="24"/>
            <w:szCs w:val="24"/>
          </w:rPr>
          <w:delText xml:space="preserve">симметричной </w:delText>
        </w:r>
      </w:del>
      <w:commentRangeStart w:id="304"/>
      <w:r w:rsidRPr="0029618A">
        <w:rPr>
          <w:rFonts w:eastAsia="Times New Roman"/>
          <w:sz w:val="24"/>
          <w:szCs w:val="24"/>
        </w:rPr>
        <w:t>горке</w:t>
      </w:r>
      <w:commentRangeEnd w:id="304"/>
      <w:r w:rsidR="004D144A">
        <w:rPr>
          <w:rStyle w:val="af"/>
        </w:rPr>
        <w:commentReference w:id="304"/>
      </w:r>
      <w:r w:rsidRPr="0029618A">
        <w:rPr>
          <w:rFonts w:eastAsia="Times New Roman"/>
          <w:sz w:val="24"/>
          <w:szCs w:val="24"/>
        </w:rPr>
        <w:t xml:space="preserve">, мы, по существу, построили кривую Лоренца </w:t>
      </w:r>
      <w:r w:rsidRPr="0029618A">
        <w:rPr>
          <w:rFonts w:eastAsia="Times New Roman"/>
          <w:sz w:val="24"/>
          <w:szCs w:val="24"/>
        </w:rPr>
        <w:lastRenderedPageBreak/>
        <w:t>для распределения скоростей по отрезкам пути, состоящего всего из двух столбцов, как показано на рисунке:</w:t>
      </w:r>
    </w:p>
    <w:p w14:paraId="1836FD10" w14:textId="77777777" w:rsidR="008E2D65" w:rsidRPr="0029618A" w:rsidRDefault="008E2D65">
      <w:pPr>
        <w:ind w:firstLine="397"/>
        <w:rPr>
          <w:rFonts w:eastAsia="Times New Roman"/>
          <w:sz w:val="24"/>
          <w:szCs w:val="24"/>
        </w:rPr>
      </w:pPr>
    </w:p>
    <w:p w14:paraId="10970690"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18E23CBA" wp14:editId="3A406F3B">
            <wp:extent cx="3701415" cy="2439035"/>
            <wp:effectExtent l="0" t="0" r="0" b="0"/>
            <wp:docPr id="15" name="image7.png" descr="https://habrastorage.org/webt/fq/cs/jz/fqcsjzzebwxkwytqxws-0cejgq8.png"/>
            <wp:cNvGraphicFramePr/>
            <a:graphic xmlns:a="http://schemas.openxmlformats.org/drawingml/2006/main">
              <a:graphicData uri="http://schemas.openxmlformats.org/drawingml/2006/picture">
                <pic:pic xmlns:pic="http://schemas.openxmlformats.org/drawingml/2006/picture">
                  <pic:nvPicPr>
                    <pic:cNvPr id="0" name="image7.png" descr="https://habrastorage.org/webt/fq/cs/jz/fqcsjzzebwxkwytqxws-0cejgq8.png"/>
                    <pic:cNvPicPr preferRelativeResize="0"/>
                  </pic:nvPicPr>
                  <pic:blipFill>
                    <a:blip r:embed="rId15" cstate="print"/>
                    <a:srcRect/>
                    <a:stretch>
                      <a:fillRect/>
                    </a:stretch>
                  </pic:blipFill>
                  <pic:spPr>
                    <a:xfrm>
                      <a:off x="0" y="0"/>
                      <a:ext cx="3701415" cy="2439035"/>
                    </a:xfrm>
                    <a:prstGeom prst="rect">
                      <a:avLst/>
                    </a:prstGeom>
                    <a:ln/>
                  </pic:spPr>
                </pic:pic>
              </a:graphicData>
            </a:graphic>
          </wp:inline>
        </w:drawing>
      </w:r>
    </w:p>
    <w:p w14:paraId="0CE37B30"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rPr>
        <w:t>Распределение скорости велосипедиста по пройденному пути.</w:t>
      </w:r>
    </w:p>
    <w:p w14:paraId="0DF98EBF" w14:textId="4C21334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Конечно же, не всякий график перемещения можно воспринимать как кривую Лоренца. Перед тем</w:t>
      </w:r>
      <w:r w:rsidR="008107D9">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w:t>
      </w:r>
      <w:proofErr w:type="gramStart"/>
      <w:r w:rsidRPr="0029618A">
        <w:rPr>
          <w:rFonts w:eastAsia="Times New Roman"/>
          <w:sz w:val="24"/>
          <w:szCs w:val="24"/>
        </w:rPr>
        <w:t>со</w:t>
      </w:r>
      <w:proofErr w:type="gramEnd"/>
      <w:r w:rsidRPr="0029618A">
        <w:rPr>
          <w:rFonts w:eastAsia="Times New Roman"/>
          <w:sz w:val="24"/>
          <w:szCs w:val="24"/>
        </w:rPr>
        <w:t xml:space="preserve"> вклада малых значений, заканчивая самыми большими. Результатом должна явиться всюду вогнутая кривая, которая проходит ниже диагонали</w:t>
      </w:r>
      <w:r w:rsidR="008107D9">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xml:space="preserve">, она в нашем случае соответствует постоянной (средней) скорости на всём пути или гистограмме с </w:t>
      </w:r>
      <w:proofErr w:type="gramStart"/>
      <w:r w:rsidRPr="0029618A">
        <w:rPr>
          <w:rFonts w:eastAsia="Times New Roman"/>
          <w:sz w:val="24"/>
          <w:szCs w:val="24"/>
        </w:rPr>
        <w:t>одним</w:t>
      </w:r>
      <w:r w:rsidR="008107D9">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столбиком (такое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w:t>
      </w:r>
      <w:r w:rsidR="008107D9">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14:paraId="39E5F29B" w14:textId="4D83E74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w:t>
      </w:r>
      <w:commentRangeStart w:id="305"/>
      <w:r w:rsidRPr="0029618A">
        <w:rPr>
          <w:rFonts w:eastAsia="Times New Roman"/>
          <w:sz w:val="24"/>
          <w:szCs w:val="24"/>
        </w:rPr>
        <w:t>диаграмме</w:t>
      </w:r>
      <w:commentRangeEnd w:id="305"/>
      <w:r w:rsidR="008107D9">
        <w:rPr>
          <w:rStyle w:val="af"/>
        </w:rPr>
        <w:commentReference w:id="305"/>
      </w:r>
      <w:r w:rsidRPr="0029618A">
        <w:rPr>
          <w:rFonts w:eastAsia="Times New Roman"/>
          <w:sz w:val="24"/>
          <w:szCs w:val="24"/>
        </w:rPr>
        <w:t xml:space="preserve">) и лежит в диапазоне от 0 до 1. Для кривой равенства, то есть, для идеального </w:t>
      </w:r>
      <w:r w:rsidRPr="0029618A">
        <w:rPr>
          <w:rFonts w:eastAsia="Times New Roman"/>
          <w:sz w:val="24"/>
          <w:szCs w:val="24"/>
        </w:rPr>
        <w:lastRenderedPageBreak/>
        <w:t xml:space="preserve">вырожденного мира, индекс Джини равен 0, а в самом кошмарном варианте, когда всё богатство группы принадлежит какому-то одному её члену, он </w:t>
      </w:r>
      <w:del w:id="306" w:author="СБ" w:date="2019-10-22T18:14:00Z">
        <w:r w:rsidRPr="0029618A" w:rsidDel="00FA39FD">
          <w:rPr>
            <w:rFonts w:eastAsia="Times New Roman"/>
            <w:sz w:val="24"/>
            <w:szCs w:val="24"/>
          </w:rPr>
          <w:delText>стремится к</w:delText>
        </w:r>
      </w:del>
      <w:r w:rsidR="00FA39FD">
        <w:rPr>
          <w:rFonts w:eastAsia="Times New Roman"/>
          <w:sz w:val="24"/>
          <w:szCs w:val="24"/>
        </w:rPr>
        <w:t xml:space="preserve"> </w:t>
      </w:r>
      <w:ins w:id="307" w:author="СБ" w:date="2019-10-22T18:14:00Z">
        <w:r w:rsidR="00FA39FD">
          <w:rPr>
            <w:rFonts w:eastAsia="Times New Roman"/>
            <w:sz w:val="24"/>
            <w:szCs w:val="24"/>
          </w:rPr>
          <w:t>равен</w:t>
        </w:r>
      </w:ins>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sidR="008107D9">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14:paraId="4598E725" w14:textId="6E988A5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w:t>
      </w:r>
      <w:proofErr w:type="gramStart"/>
      <w:r w:rsidRPr="0029618A">
        <w:rPr>
          <w:rFonts w:eastAsia="Times New Roman"/>
          <w:sz w:val="24"/>
          <w:szCs w:val="24"/>
        </w:rPr>
        <w:t>совершенно несравнимые</w:t>
      </w:r>
      <w:proofErr w:type="gramEnd"/>
      <w:r w:rsidRPr="0029618A">
        <w:rPr>
          <w:rFonts w:eastAsia="Times New Roman"/>
          <w:sz w:val="24"/>
          <w:szCs w:val="24"/>
        </w:rPr>
        <w:t xml:space="preserve"> вещи. Это одновременно и заманчиво, и опасно. Нужно отдавать себе отчёт в том, что формальные индексы и </w:t>
      </w:r>
      <w:ins w:id="308" w:author="СБ" w:date="2019-10-22T18:18:00Z">
        <w:r w:rsidR="00FA39FD">
          <w:rPr>
            <w:rFonts w:eastAsia="Times New Roman"/>
            <w:sz w:val="24"/>
            <w:szCs w:val="24"/>
          </w:rPr>
          <w:t xml:space="preserve">числовые </w:t>
        </w:r>
      </w:ins>
      <w:del w:id="309" w:author="СБ" w:date="2019-10-22T18:21:00Z">
        <w:r w:rsidRPr="0029618A" w:rsidDel="00FA39FD">
          <w:rPr>
            <w:rFonts w:eastAsia="Times New Roman"/>
            <w:sz w:val="24"/>
            <w:szCs w:val="24"/>
          </w:rPr>
          <w:delText xml:space="preserve">критерии </w:delText>
        </w:r>
      </w:del>
      <w:ins w:id="310" w:author="СБ" w:date="2019-10-22T18:21:00Z">
        <w:r w:rsidR="00FA39FD">
          <w:rPr>
            <w:rFonts w:eastAsia="Times New Roman"/>
            <w:sz w:val="24"/>
            <w:szCs w:val="24"/>
          </w:rPr>
          <w:t>показатели</w:t>
        </w:r>
        <w:r w:rsidR="00FA39FD" w:rsidRPr="0029618A">
          <w:rPr>
            <w:rFonts w:eastAsia="Times New Roman"/>
            <w:sz w:val="24"/>
            <w:szCs w:val="24"/>
          </w:rPr>
          <w:t xml:space="preserve"> </w:t>
        </w:r>
      </w:ins>
      <w:r w:rsidRPr="0029618A">
        <w:rPr>
          <w:rFonts w:eastAsia="Times New Roman"/>
          <w:i/>
          <w:sz w:val="24"/>
          <w:szCs w:val="24"/>
        </w:rPr>
        <w:t>всегда чему-то равны</w:t>
      </w:r>
      <w:r w:rsidRPr="0029618A">
        <w:rPr>
          <w:rFonts w:eastAsia="Times New Roman"/>
          <w:sz w:val="24"/>
          <w:szCs w:val="24"/>
        </w:rPr>
        <w:t>, независимо от того, есть в этом какой-либо смысл</w:t>
      </w:r>
      <w:del w:id="311" w:author="Пользователь" w:date="2019-09-30T14:14:00Z">
        <w:r w:rsidRPr="0029618A" w:rsidDel="008107D9">
          <w:rPr>
            <w:rFonts w:eastAsia="Times New Roman"/>
            <w:sz w:val="24"/>
            <w:szCs w:val="24"/>
          </w:rPr>
          <w:delText>,</w:delText>
        </w:r>
      </w:del>
      <w:r w:rsidRPr="0029618A">
        <w:rPr>
          <w:rFonts w:eastAsia="Times New Roman"/>
          <w:sz w:val="24"/>
          <w:szCs w:val="24"/>
        </w:rPr>
        <w:t xml:space="preserve"> или нет. Мы сравниваем распределение богатства среди населения </w:t>
      </w:r>
      <w:proofErr w:type="gramStart"/>
      <w:r w:rsidRPr="0029618A">
        <w:rPr>
          <w:rFonts w:eastAsia="Times New Roman"/>
          <w:sz w:val="24"/>
          <w:szCs w:val="24"/>
        </w:rPr>
        <w:t>стран</w:t>
      </w:r>
      <w:proofErr w:type="gramEnd"/>
      <w:r w:rsidRPr="0029618A">
        <w:rPr>
          <w:rFonts w:eastAsia="Times New Roman"/>
          <w:sz w:val="24"/>
          <w:szCs w:val="24"/>
        </w:rPr>
        <w:t xml:space="preserve">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rsidRPr="0029618A">
        <w:rPr>
          <w:rFonts w:eastAsia="Times New Roman"/>
          <w:sz w:val="24"/>
          <w:szCs w:val="24"/>
        </w:rPr>
        <w:t>Покуда</w:t>
      </w:r>
      <w:proofErr w:type="gramEnd"/>
      <w:r w:rsidRPr="0029618A">
        <w:rPr>
          <w:rFonts w:eastAsia="Times New Roman"/>
          <w:sz w:val="24"/>
          <w:szCs w:val="24"/>
        </w:rPr>
        <w:t xml:space="preserve">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14:paraId="15E8512F"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14:paraId="0C7F2A48" w14:textId="77777777" w:rsidR="008E2D65" w:rsidRPr="0029618A" w:rsidRDefault="00662FA5">
      <w:pPr>
        <w:pStyle w:val="2"/>
        <w:spacing w:before="200" w:after="0"/>
        <w:ind w:firstLine="397"/>
        <w:jc w:val="both"/>
        <w:rPr>
          <w:rFonts w:eastAsia="Cambria"/>
          <w:b/>
          <w:color w:val="4F81BD"/>
          <w:sz w:val="26"/>
          <w:szCs w:val="26"/>
        </w:rPr>
      </w:pPr>
      <w:bookmarkStart w:id="312" w:name="_Toc22639612"/>
      <w:r w:rsidRPr="0029618A">
        <w:rPr>
          <w:rFonts w:eastAsia="Cambria"/>
          <w:b/>
          <w:color w:val="4F81BD"/>
          <w:sz w:val="26"/>
          <w:szCs w:val="26"/>
        </w:rPr>
        <w:t>От закона велосипедиста к парадоксу инспекции</w:t>
      </w:r>
      <w:bookmarkEnd w:id="312"/>
    </w:p>
    <w:p w14:paraId="0585B419" w14:textId="190B81B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w:t>
      </w:r>
      <w:proofErr w:type="gramStart"/>
      <w:r w:rsidRPr="0029618A">
        <w:rPr>
          <w:rFonts w:eastAsia="Times New Roman"/>
          <w:sz w:val="24"/>
          <w:szCs w:val="24"/>
        </w:rPr>
        <w:t>дурацкая</w:t>
      </w:r>
      <w:proofErr w:type="gramEnd"/>
      <w:r w:rsidRPr="0029618A">
        <w:rPr>
          <w:rFonts w:eastAsia="Times New Roman"/>
          <w:sz w:val="24"/>
          <w:szCs w:val="24"/>
        </w:rPr>
        <w:t xml:space="preserve">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ins w:id="313" w:author="СБ" w:date="2019-10-22T18:24:00Z">
        <w:r w:rsidR="00685779">
          <w:rPr>
            <w:rFonts w:eastAsia="Times New Roman"/>
            <w:b/>
            <w:sz w:val="24"/>
            <w:szCs w:val="24"/>
          </w:rPr>
          <w:t>: «</w:t>
        </w:r>
      </w:ins>
      <w:ins w:id="314" w:author="СБ" w:date="2019-10-22T18:25:00Z">
        <w:r w:rsidR="00685779">
          <w:rPr>
            <w:rFonts w:eastAsia="Times New Roman"/>
            <w:b/>
            <w:sz w:val="24"/>
            <w:szCs w:val="24"/>
          </w:rPr>
          <w:t xml:space="preserve">80% </w:t>
        </w:r>
      </w:ins>
      <w:ins w:id="315" w:author="СБ" w:date="2019-10-22T18:24:00Z">
        <w:r w:rsidR="00685779">
          <w:rPr>
            <w:rFonts w:eastAsia="Times New Roman"/>
            <w:b/>
            <w:sz w:val="24"/>
            <w:szCs w:val="24"/>
          </w:rPr>
          <w:t>усилий дают 20% результатов»</w:t>
        </w:r>
      </w:ins>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инструкцию, его обнаруживают в самых разных проявлениях. Иногда это работает: например, принципу «80/20» соответствует индекс подлости </w:t>
      </w:r>
      <w:ins w:id="316" w:author="СБ" w:date="2019-10-22T18:26:00Z">
        <w:r w:rsidR="00685779">
          <w:rPr>
            <w:rFonts w:eastAsia="Times New Roman"/>
            <w:sz w:val="24"/>
            <w:szCs w:val="24"/>
          </w:rPr>
          <w:t xml:space="preserve">около </w:t>
        </w:r>
      </w:ins>
      <w:commentRangeStart w:id="317"/>
      <w:del w:id="318" w:author="СБ" w:date="2019-10-22T18:26:00Z">
        <w:r w:rsidRPr="0029618A" w:rsidDel="00685779">
          <w:rPr>
            <w:rFonts w:eastAsia="Times New Roman"/>
            <w:sz w:val="24"/>
            <w:szCs w:val="24"/>
          </w:rPr>
          <w:delText xml:space="preserve">порядка </w:delText>
        </w:r>
        <w:commentRangeEnd w:id="317"/>
        <w:r w:rsidR="00307848" w:rsidDel="00685779">
          <w:rPr>
            <w:rStyle w:val="af"/>
          </w:rPr>
          <w:commentReference w:id="317"/>
        </w:r>
      </w:del>
      <w:commentRangeStart w:id="319"/>
      <w:r w:rsidRPr="0029618A">
        <w:rPr>
          <w:rFonts w:eastAsia="Times New Roman"/>
          <w:sz w:val="24"/>
          <w:szCs w:val="24"/>
        </w:rPr>
        <w:t>0</w:t>
      </w:r>
      <w:commentRangeEnd w:id="319"/>
      <w:r w:rsidR="00F53BCA">
        <w:rPr>
          <w:rStyle w:val="af"/>
        </w:rPr>
        <w:commentReference w:id="319"/>
      </w:r>
      <w:r w:rsidRPr="0029618A">
        <w:rPr>
          <w:rFonts w:eastAsia="Times New Roman"/>
          <w:sz w:val="24"/>
          <w:szCs w:val="24"/>
        </w:rPr>
        <w:t xml:space="preserve">.6, как для распределения богатства во всем мире. </w:t>
      </w:r>
    </w:p>
    <w:p w14:paraId="755ACF70"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w:t>
      </w:r>
      <w:proofErr w:type="spellStart"/>
      <w:r w:rsidRPr="0029618A">
        <w:rPr>
          <w:rFonts w:eastAsia="Times New Roman"/>
          <w:sz w:val="24"/>
          <w:szCs w:val="24"/>
        </w:rPr>
        <w:t>Блохом</w:t>
      </w:r>
      <w:proofErr w:type="spellEnd"/>
      <w:r w:rsidRPr="0029618A">
        <w:rPr>
          <w:rFonts w:eastAsia="Times New Roman"/>
          <w:sz w:val="24"/>
          <w:szCs w:val="24"/>
        </w:rPr>
        <w:t xml:space="preserve">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Это хорошо известное явление встречается в самых разных исследованиях, </w:t>
      </w:r>
      <w:r w:rsidRPr="0029618A">
        <w:rPr>
          <w:rFonts w:eastAsia="Times New Roman"/>
          <w:sz w:val="24"/>
          <w:szCs w:val="24"/>
        </w:rPr>
        <w:lastRenderedPageBreak/>
        <w:t xml:space="preserve">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14:paraId="37D4E9E8"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w:t>
      </w:r>
      <w:proofErr w:type="gramStart"/>
      <w:r w:rsidRPr="0029618A">
        <w:rPr>
          <w:rFonts w:eastAsia="Times New Roman"/>
          <w:sz w:val="24"/>
          <w:szCs w:val="24"/>
        </w:rPr>
        <w:t>пустыми</w:t>
      </w:r>
      <w:proofErr w:type="gramEnd"/>
      <w:r w:rsidRPr="0029618A">
        <w:rPr>
          <w:rFonts w:eastAsia="Times New Roman"/>
          <w:sz w:val="24"/>
          <w:szCs w:val="24"/>
        </w:rPr>
        <w:t xml:space="preserve">.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xml:space="preserve">, то они тоже начнут жаловаться, но, как ни странно, на </w:t>
      </w:r>
      <w:proofErr w:type="spellStart"/>
      <w:r w:rsidRPr="0029618A">
        <w:rPr>
          <w:rFonts w:eastAsia="Times New Roman"/>
          <w:sz w:val="24"/>
          <w:szCs w:val="24"/>
        </w:rPr>
        <w:t>незаполненность</w:t>
      </w:r>
      <w:proofErr w:type="spellEnd"/>
      <w:r w:rsidRPr="0029618A">
        <w:rPr>
          <w:rFonts w:eastAsia="Times New Roman"/>
          <w:sz w:val="24"/>
          <w:szCs w:val="24"/>
        </w:rPr>
        <w:t xml:space="preserve">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14:paraId="7E1E4A9C" w14:textId="0619952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sidR="00307848">
        <w:rPr>
          <w:rFonts w:eastAsia="Times New Roman"/>
          <w:sz w:val="24"/>
          <w:szCs w:val="24"/>
        </w:rPr>
        <w:t>весьма</w:t>
      </w:r>
      <w:r w:rsidR="00307848" w:rsidRPr="0029618A">
        <w:rPr>
          <w:rFonts w:eastAsia="Times New Roman"/>
          <w:sz w:val="24"/>
          <w:szCs w:val="24"/>
        </w:rPr>
        <w:t xml:space="preserve"> </w:t>
      </w:r>
      <w:r w:rsidRPr="0029618A">
        <w:rPr>
          <w:rFonts w:eastAsia="Times New Roman"/>
          <w:sz w:val="24"/>
          <w:szCs w:val="24"/>
        </w:rPr>
        <w:t>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14:paraId="6B214100" w14:textId="77777777" w:rsidR="008E2D65" w:rsidRPr="0029618A" w:rsidRDefault="008E2D65">
      <w:pPr>
        <w:ind w:firstLine="397"/>
        <w:rPr>
          <w:rFonts w:eastAsia="Times New Roman"/>
          <w:sz w:val="24"/>
          <w:szCs w:val="24"/>
        </w:rPr>
      </w:pPr>
    </w:p>
    <w:p w14:paraId="75C7806D" w14:textId="77777777" w:rsidR="008E2D65" w:rsidRPr="0029618A" w:rsidRDefault="00662FA5">
      <w:pPr>
        <w:spacing w:before="120" w:after="120"/>
        <w:rPr>
          <w:i/>
          <w:color w:val="222222"/>
          <w:sz w:val="24"/>
          <w:szCs w:val="24"/>
        </w:rPr>
      </w:pPr>
      <w:r w:rsidRPr="0029618A">
        <w:rPr>
          <w:rFonts w:eastAsia="Times New Roman"/>
          <w:i/>
          <w:noProof/>
          <w:sz w:val="24"/>
          <w:szCs w:val="24"/>
        </w:rPr>
        <w:drawing>
          <wp:inline distT="0" distB="0" distL="0" distR="0" wp14:anchorId="54F80519" wp14:editId="49E861AE">
            <wp:extent cx="5692850" cy="2498725"/>
            <wp:effectExtent l="0" t="0" r="0"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16" cstate="print"/>
                    <a:srcRect/>
                    <a:stretch>
                      <a:fillRect/>
                    </a:stretch>
                  </pic:blipFill>
                  <pic:spPr>
                    <a:xfrm>
                      <a:off x="0" y="0"/>
                      <a:ext cx="5692850" cy="2498725"/>
                    </a:xfrm>
                    <a:prstGeom prst="rect">
                      <a:avLst/>
                    </a:prstGeom>
                    <a:ln/>
                  </pic:spPr>
                </pic:pic>
              </a:graphicData>
            </a:graphic>
          </wp:inline>
        </w:drawing>
      </w:r>
    </w:p>
    <w:p w14:paraId="0196D74D" w14:textId="65A195FD" w:rsidR="008E2D65" w:rsidRPr="0029618A" w:rsidRDefault="00662FA5">
      <w:pPr>
        <w:keepLines/>
        <w:spacing w:before="120" w:after="240"/>
        <w:ind w:left="567" w:right="567"/>
        <w:jc w:val="both"/>
        <w:rPr>
          <w:i/>
          <w:color w:val="222222"/>
          <w:sz w:val="24"/>
          <w:szCs w:val="24"/>
          <w:highlight w:val="white"/>
        </w:rPr>
      </w:pPr>
      <w:r w:rsidRPr="0029618A">
        <w:rPr>
          <w:rFonts w:eastAsia="Times New Roman"/>
          <w:i/>
          <w:sz w:val="24"/>
          <w:szCs w:val="24"/>
        </w:rPr>
        <w:lastRenderedPageBreak/>
        <w:t xml:space="preserve">Статистика по автобусам говорит, что 75% из </w:t>
      </w:r>
      <w:ins w:id="320" w:author="СБ" w:date="2019-10-22T18:28:00Z">
        <w:r w:rsidR="00685779">
          <w:rPr>
            <w:rFonts w:eastAsia="Times New Roman"/>
            <w:i/>
            <w:sz w:val="24"/>
            <w:szCs w:val="24"/>
          </w:rPr>
          <w:t xml:space="preserve">машин </w:t>
        </w:r>
      </w:ins>
      <w:del w:id="321" w:author="СБ" w:date="2019-10-22T18:28:00Z">
        <w:r w:rsidRPr="0029618A" w:rsidDel="00685779">
          <w:rPr>
            <w:rFonts w:eastAsia="Times New Roman"/>
            <w:i/>
            <w:sz w:val="24"/>
            <w:szCs w:val="24"/>
          </w:rPr>
          <w:delText>них</w:delText>
        </w:r>
      </w:del>
      <w:r w:rsidRPr="0029618A">
        <w:rPr>
          <w:rFonts w:eastAsia="Times New Roman"/>
          <w:i/>
          <w:sz w:val="24"/>
          <w:szCs w:val="24"/>
        </w:rPr>
        <w:t xml:space="preserve"> свободна и езди</w:t>
      </w:r>
      <w:ins w:id="322" w:author="СБ" w:date="2019-10-22T18:28:00Z">
        <w:r w:rsidR="00685779">
          <w:rPr>
            <w:rFonts w:eastAsia="Times New Roman"/>
            <w:i/>
            <w:sz w:val="24"/>
            <w:szCs w:val="24"/>
          </w:rPr>
          <w:t>т</w:t>
        </w:r>
      </w:ins>
      <w:ins w:id="323" w:author="СБ" w:date="2019-10-22T18:27:00Z">
        <w:r w:rsidR="00685779">
          <w:rPr>
            <w:rFonts w:eastAsia="Times New Roman"/>
            <w:i/>
            <w:sz w:val="24"/>
            <w:szCs w:val="24"/>
          </w:rPr>
          <w:t xml:space="preserve"> </w:t>
        </w:r>
      </w:ins>
      <w:ins w:id="324" w:author="СБ" w:date="2019-10-22T18:29:00Z">
        <w:r w:rsidR="00685779">
          <w:rPr>
            <w:rFonts w:eastAsia="Times New Roman"/>
            <w:i/>
            <w:sz w:val="24"/>
            <w:szCs w:val="24"/>
          </w:rPr>
          <w:t xml:space="preserve">если не </w:t>
        </w:r>
      </w:ins>
      <w:del w:id="325" w:author="СБ" w:date="2019-10-22T18:27:00Z">
        <w:r w:rsidRPr="0029618A" w:rsidDel="00685779">
          <w:rPr>
            <w:rFonts w:eastAsia="Times New Roman"/>
            <w:i/>
            <w:sz w:val="24"/>
            <w:szCs w:val="24"/>
          </w:rPr>
          <w:delText xml:space="preserve"> </w:delText>
        </w:r>
      </w:del>
      <w:commentRangeStart w:id="326"/>
      <w:r w:rsidRPr="0029618A">
        <w:rPr>
          <w:rFonts w:eastAsia="Times New Roman"/>
          <w:i/>
          <w:sz w:val="24"/>
          <w:szCs w:val="24"/>
        </w:rPr>
        <w:t>впустую</w:t>
      </w:r>
      <w:commentRangeEnd w:id="326"/>
      <w:r w:rsidR="00ED4A1A">
        <w:rPr>
          <w:rStyle w:val="af"/>
        </w:rPr>
        <w:commentReference w:id="326"/>
      </w:r>
      <w:ins w:id="327" w:author="СБ" w:date="2019-10-22T18:29:00Z">
        <w:r w:rsidR="00685779">
          <w:rPr>
            <w:rFonts w:eastAsia="Times New Roman"/>
            <w:i/>
            <w:sz w:val="24"/>
            <w:szCs w:val="24"/>
          </w:rPr>
          <w:t xml:space="preserve">, то уж точно не </w:t>
        </w:r>
        <w:proofErr w:type="spellStart"/>
        <w:r w:rsidR="00685779">
          <w:rPr>
            <w:rFonts w:eastAsia="Times New Roman"/>
            <w:i/>
            <w:sz w:val="24"/>
            <w:szCs w:val="24"/>
          </w:rPr>
          <w:t>эфективно</w:t>
        </w:r>
      </w:ins>
      <w:proofErr w:type="spellEnd"/>
      <w:r w:rsidRPr="0029618A">
        <w:rPr>
          <w:rFonts w:eastAsia="Times New Roman"/>
          <w:i/>
          <w:sz w:val="24"/>
          <w:szCs w:val="24"/>
        </w:rPr>
        <w:t>. В то же время</w:t>
      </w:r>
      <w:ins w:id="328" w:author="СБ" w:date="2019-10-22T18:30:00Z">
        <w:r w:rsidR="00685779">
          <w:rPr>
            <w:rFonts w:eastAsia="Times New Roman"/>
            <w:i/>
            <w:sz w:val="24"/>
            <w:szCs w:val="24"/>
          </w:rPr>
          <w:t>,</w:t>
        </w:r>
      </w:ins>
      <w:r w:rsidRPr="0029618A">
        <w:rPr>
          <w:rFonts w:eastAsia="Times New Roman"/>
          <w:i/>
          <w:sz w:val="24"/>
          <w:szCs w:val="24"/>
        </w:rPr>
        <w:t xml:space="preserve"> опрос пассажиров обнаружит, что</w:t>
      </w:r>
      <w:ins w:id="329" w:author="СБ" w:date="2019-10-22T18:41:00Z">
        <w:r w:rsidR="00176E19">
          <w:rPr>
            <w:rFonts w:eastAsia="Times New Roman"/>
            <w:i/>
            <w:sz w:val="24"/>
            <w:szCs w:val="24"/>
          </w:rPr>
          <w:t xml:space="preserve"> 61%</w:t>
        </w:r>
      </w:ins>
      <w:r w:rsidRPr="0029618A">
        <w:rPr>
          <w:rFonts w:eastAsia="Times New Roman"/>
          <w:i/>
          <w:sz w:val="24"/>
          <w:szCs w:val="24"/>
        </w:rPr>
        <w:t xml:space="preserve"> </w:t>
      </w:r>
      <w:commentRangeStart w:id="330"/>
      <w:del w:id="331" w:author="СБ" w:date="2019-10-22T18:41:00Z">
        <w:r w:rsidRPr="0029618A" w:rsidDel="00176E19">
          <w:rPr>
            <w:rFonts w:eastAsia="Times New Roman"/>
            <w:i/>
            <w:sz w:val="24"/>
            <w:szCs w:val="24"/>
          </w:rPr>
          <w:delText>64</w:delText>
        </w:r>
        <w:commentRangeEnd w:id="330"/>
        <w:r w:rsidR="00ED4A1A" w:rsidDel="00176E19">
          <w:rPr>
            <w:rStyle w:val="af"/>
          </w:rPr>
          <w:commentReference w:id="330"/>
        </w:r>
        <w:r w:rsidRPr="0029618A" w:rsidDel="00176E19">
          <w:rPr>
            <w:rFonts w:eastAsia="Times New Roman"/>
            <w:i/>
            <w:sz w:val="24"/>
            <w:szCs w:val="24"/>
          </w:rPr>
          <w:delText>%</w:delText>
        </w:r>
      </w:del>
      <w:r w:rsidRPr="0029618A">
        <w:rPr>
          <w:rFonts w:eastAsia="Times New Roman"/>
          <w:i/>
          <w:sz w:val="24"/>
          <w:szCs w:val="24"/>
        </w:rPr>
        <w:t xml:space="preserve"> </w:t>
      </w:r>
      <w:commentRangeStart w:id="332"/>
      <w:r w:rsidRPr="0029618A">
        <w:rPr>
          <w:rFonts w:eastAsia="Times New Roman"/>
          <w:i/>
          <w:sz w:val="24"/>
          <w:szCs w:val="24"/>
        </w:rPr>
        <w:t>пассажиров</w:t>
      </w:r>
      <w:commentRangeEnd w:id="332"/>
      <w:r w:rsidR="00F53BCA">
        <w:rPr>
          <w:rStyle w:val="af"/>
        </w:rPr>
        <w:commentReference w:id="332"/>
      </w:r>
      <w:r w:rsidRPr="0029618A">
        <w:rPr>
          <w:rFonts w:eastAsia="Times New Roman"/>
          <w:i/>
          <w:sz w:val="24"/>
          <w:szCs w:val="24"/>
        </w:rPr>
        <w:t>, проехавших в этот день, оказались в переполненном транспорте и остались недовольны.</w:t>
      </w:r>
    </w:p>
    <w:p w14:paraId="12CE68A3" w14:textId="4AAD05E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14:paraId="1390E985" w14:textId="77777777" w:rsidR="008E2D65" w:rsidRPr="0029618A" w:rsidRDefault="008E2D65">
      <w:pPr>
        <w:spacing w:line="288" w:lineRule="auto"/>
        <w:ind w:firstLine="397"/>
        <w:jc w:val="both"/>
        <w:rPr>
          <w:rFonts w:eastAsia="Times New Roman"/>
          <w:sz w:val="24"/>
          <w:szCs w:val="24"/>
        </w:rPr>
      </w:pPr>
    </w:p>
    <w:tbl>
      <w:tblPr>
        <w:tblStyle w:val="a7"/>
        <w:tblW w:w="8075" w:type="dxa"/>
        <w:jc w:val="center"/>
        <w:tblInd w:w="0"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Change w:id="333" w:author="Пользователь" w:date="2019-09-30T14:40:00Z">
          <w:tblPr>
            <w:tblStyle w:val="a7"/>
            <w:tblW w:w="8075" w:type="dxa"/>
            <w:jc w:val="center"/>
            <w:tblInd w:w="0"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PrChange>
      </w:tblPr>
      <w:tblGrid>
        <w:gridCol w:w="3277"/>
        <w:gridCol w:w="241"/>
        <w:gridCol w:w="240"/>
        <w:gridCol w:w="241"/>
        <w:gridCol w:w="241"/>
        <w:gridCol w:w="241"/>
        <w:gridCol w:w="476"/>
        <w:gridCol w:w="425"/>
        <w:gridCol w:w="425"/>
        <w:gridCol w:w="567"/>
        <w:gridCol w:w="425"/>
        <w:gridCol w:w="709"/>
        <w:gridCol w:w="567"/>
        <w:tblGridChange w:id="334">
          <w:tblGrid>
            <w:gridCol w:w="3277"/>
            <w:gridCol w:w="241"/>
            <w:gridCol w:w="240"/>
            <w:gridCol w:w="241"/>
            <w:gridCol w:w="241"/>
            <w:gridCol w:w="241"/>
            <w:gridCol w:w="476"/>
            <w:gridCol w:w="425"/>
            <w:gridCol w:w="283"/>
            <w:gridCol w:w="709"/>
            <w:gridCol w:w="425"/>
            <w:gridCol w:w="709"/>
            <w:gridCol w:w="567"/>
          </w:tblGrid>
        </w:tblGridChange>
      </w:tblGrid>
      <w:tr w:rsidR="007C39FE" w:rsidRPr="0029618A" w14:paraId="6927677C" w14:textId="77777777" w:rsidTr="007C39FE">
        <w:trPr>
          <w:jc w:val="center"/>
          <w:trPrChange w:id="335" w:author="Пользователь" w:date="2019-09-30T14:40:00Z">
            <w:trPr>
              <w:jc w:val="center"/>
            </w:trPr>
          </w:trPrChange>
        </w:trPr>
        <w:tc>
          <w:tcPr>
            <w:tcW w:w="3277" w:type="dxa"/>
            <w:tcBorders>
              <w:top w:val="single" w:sz="4" w:space="0" w:color="000000"/>
              <w:left w:val="single" w:sz="4" w:space="0" w:color="000000"/>
              <w:bottom w:val="single" w:sz="4" w:space="0" w:color="000000"/>
            </w:tcBorders>
            <w:shd w:val="clear" w:color="auto" w:fill="auto"/>
            <w:tcPrChange w:id="336" w:author="Пользователь" w:date="2019-09-30T14:40:00Z">
              <w:tcPr>
                <w:tcW w:w="3277" w:type="dxa"/>
                <w:tcBorders>
                  <w:top w:val="single" w:sz="4" w:space="0" w:color="000000"/>
                  <w:left w:val="single" w:sz="4" w:space="0" w:color="000000"/>
                  <w:bottom w:val="single" w:sz="4" w:space="0" w:color="000000"/>
                </w:tcBorders>
                <w:shd w:val="clear" w:color="auto" w:fill="auto"/>
              </w:tcPr>
            </w:tcPrChange>
          </w:tcPr>
          <w:p w14:paraId="395B4A0D" w14:textId="77777777" w:rsidR="008E2D65" w:rsidRPr="0029618A" w:rsidRDefault="00662FA5">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Change w:id="337"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7E34B5CA" w14:textId="77777777" w:rsidR="008E2D65" w:rsidRPr="0029618A" w:rsidRDefault="00662FA5">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Change w:id="338" w:author="Пользователь" w:date="2019-09-30T14:40:00Z">
              <w:tcPr>
                <w:tcW w:w="240" w:type="dxa"/>
                <w:tcBorders>
                  <w:top w:val="single" w:sz="4" w:space="0" w:color="000000"/>
                  <w:left w:val="single" w:sz="4" w:space="0" w:color="000000"/>
                  <w:bottom w:val="single" w:sz="4" w:space="0" w:color="000000"/>
                </w:tcBorders>
                <w:shd w:val="clear" w:color="auto" w:fill="auto"/>
              </w:tcPr>
            </w:tcPrChange>
          </w:tcPr>
          <w:p w14:paraId="472EFF78" w14:textId="77777777" w:rsidR="008E2D65" w:rsidRPr="0029618A" w:rsidRDefault="00662FA5">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Change w:id="339"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710B6673" w14:textId="77777777" w:rsidR="008E2D65" w:rsidRPr="0029618A" w:rsidRDefault="00662FA5">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Change w:id="340"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5D662B08" w14:textId="77777777" w:rsidR="008E2D65" w:rsidRPr="0029618A" w:rsidRDefault="00662FA5">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Change w:id="341"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338DC96B" w14:textId="77777777" w:rsidR="008E2D65" w:rsidRPr="0029618A" w:rsidRDefault="00662FA5">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Change w:id="342" w:author="Пользователь" w:date="2019-09-30T14:40:00Z">
              <w:tcPr>
                <w:tcW w:w="476" w:type="dxa"/>
                <w:tcBorders>
                  <w:top w:val="single" w:sz="4" w:space="0" w:color="000000"/>
                  <w:left w:val="single" w:sz="4" w:space="0" w:color="000000"/>
                  <w:bottom w:val="single" w:sz="4" w:space="0" w:color="000000"/>
                </w:tcBorders>
                <w:shd w:val="clear" w:color="auto" w:fill="auto"/>
              </w:tcPr>
            </w:tcPrChange>
          </w:tcPr>
          <w:p w14:paraId="6174DCD8" w14:textId="77777777" w:rsidR="008E2D65" w:rsidRPr="0029618A" w:rsidRDefault="00662FA5">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Change w:id="343" w:author="Пользователь" w:date="2019-09-30T14:40:00Z">
              <w:tcPr>
                <w:tcW w:w="425" w:type="dxa"/>
                <w:tcBorders>
                  <w:top w:val="single" w:sz="4" w:space="0" w:color="000000"/>
                  <w:left w:val="single" w:sz="4" w:space="0" w:color="000000"/>
                  <w:bottom w:val="single" w:sz="4" w:space="0" w:color="000000"/>
                </w:tcBorders>
                <w:shd w:val="clear" w:color="auto" w:fill="auto"/>
              </w:tcPr>
            </w:tcPrChange>
          </w:tcPr>
          <w:p w14:paraId="5B49358A" w14:textId="77777777" w:rsidR="008E2D65" w:rsidRPr="0029618A" w:rsidRDefault="00662FA5">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Change w:id="344" w:author="Пользователь" w:date="2019-09-30T14:40:00Z">
              <w:tcPr>
                <w:tcW w:w="283" w:type="dxa"/>
                <w:tcBorders>
                  <w:top w:val="single" w:sz="4" w:space="0" w:color="000000"/>
                  <w:left w:val="single" w:sz="4" w:space="0" w:color="000000"/>
                  <w:bottom w:val="single" w:sz="4" w:space="0" w:color="000000"/>
                </w:tcBorders>
                <w:shd w:val="clear" w:color="auto" w:fill="auto"/>
              </w:tcPr>
            </w:tcPrChange>
          </w:tcPr>
          <w:p w14:paraId="2297DEA1" w14:textId="77777777" w:rsidR="008E2D65" w:rsidRPr="0029618A" w:rsidRDefault="00662FA5">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Change w:id="345" w:author="Пользователь" w:date="2019-09-30T14:40:00Z">
              <w:tcPr>
                <w:tcW w:w="709" w:type="dxa"/>
                <w:tcBorders>
                  <w:top w:val="single" w:sz="4" w:space="0" w:color="000000"/>
                  <w:left w:val="single" w:sz="4" w:space="0" w:color="000000"/>
                  <w:bottom w:val="single" w:sz="4" w:space="0" w:color="000000"/>
                </w:tcBorders>
                <w:shd w:val="clear" w:color="auto" w:fill="auto"/>
              </w:tcPr>
            </w:tcPrChange>
          </w:tcPr>
          <w:p w14:paraId="374484C1" w14:textId="77777777" w:rsidR="008E2D65" w:rsidRPr="0029618A" w:rsidRDefault="00662FA5">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Change w:id="346" w:author="Пользователь" w:date="2019-09-30T14:40:00Z">
              <w:tcPr>
                <w:tcW w:w="425" w:type="dxa"/>
                <w:tcBorders>
                  <w:top w:val="single" w:sz="4" w:space="0" w:color="000000"/>
                  <w:left w:val="single" w:sz="4" w:space="0" w:color="000000"/>
                  <w:bottom w:val="single" w:sz="4" w:space="0" w:color="000000"/>
                </w:tcBorders>
                <w:shd w:val="clear" w:color="auto" w:fill="auto"/>
              </w:tcPr>
            </w:tcPrChange>
          </w:tcPr>
          <w:p w14:paraId="5AA5B7C7" w14:textId="77777777" w:rsidR="008E2D65" w:rsidRPr="0029618A" w:rsidRDefault="00662FA5">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Change w:id="347" w:author="Пользователь" w:date="2019-09-30T14:40:00Z">
              <w:tcPr>
                <w:tcW w:w="709" w:type="dxa"/>
                <w:tcBorders>
                  <w:top w:val="single" w:sz="4" w:space="0" w:color="000000"/>
                  <w:left w:val="single" w:sz="4" w:space="0" w:color="000000"/>
                  <w:bottom w:val="single" w:sz="4" w:space="0" w:color="000000"/>
                </w:tcBorders>
                <w:shd w:val="clear" w:color="auto" w:fill="auto"/>
              </w:tcPr>
            </w:tcPrChange>
          </w:tcPr>
          <w:p w14:paraId="22883B11" w14:textId="77777777" w:rsidR="008E2D65" w:rsidRPr="0029618A" w:rsidRDefault="00662FA5">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Change w:id="348" w:author="Пользователь" w:date="2019-09-30T14:40:00Z">
              <w:tcPr>
                <w:tcW w:w="567" w:type="dxa"/>
                <w:tcBorders>
                  <w:top w:val="single" w:sz="4" w:space="0" w:color="000000"/>
                  <w:left w:val="single" w:sz="4" w:space="0" w:color="000000"/>
                  <w:bottom w:val="single" w:sz="4" w:space="0" w:color="000000"/>
                  <w:right w:val="single" w:sz="4" w:space="0" w:color="000000"/>
                </w:tcBorders>
                <w:shd w:val="clear" w:color="auto" w:fill="auto"/>
              </w:tcPr>
            </w:tcPrChange>
          </w:tcPr>
          <w:p w14:paraId="5F4EB29F" w14:textId="77777777" w:rsidR="008E2D65" w:rsidRPr="0029618A" w:rsidRDefault="00662FA5">
            <w:pPr>
              <w:jc w:val="center"/>
              <w:rPr>
                <w:rFonts w:eastAsia="Times New Roman"/>
              </w:rPr>
            </w:pPr>
            <w:r w:rsidRPr="0029618A">
              <w:rPr>
                <w:rFonts w:eastAsia="Times New Roman"/>
              </w:rPr>
              <w:t>12</w:t>
            </w:r>
          </w:p>
        </w:tc>
      </w:tr>
      <w:tr w:rsidR="007C39FE" w:rsidRPr="0029618A" w14:paraId="26DDAAE8" w14:textId="77777777" w:rsidTr="007C39FE">
        <w:trPr>
          <w:jc w:val="center"/>
          <w:trPrChange w:id="349" w:author="Пользователь" w:date="2019-09-30T14:40:00Z">
            <w:trPr>
              <w:jc w:val="center"/>
            </w:trPr>
          </w:trPrChange>
        </w:trPr>
        <w:tc>
          <w:tcPr>
            <w:tcW w:w="3277" w:type="dxa"/>
            <w:tcBorders>
              <w:top w:val="single" w:sz="4" w:space="0" w:color="000000"/>
              <w:left w:val="single" w:sz="4" w:space="0" w:color="000000"/>
              <w:bottom w:val="single" w:sz="4" w:space="0" w:color="000000"/>
            </w:tcBorders>
            <w:shd w:val="clear" w:color="auto" w:fill="auto"/>
            <w:tcPrChange w:id="350" w:author="Пользователь" w:date="2019-09-30T14:40:00Z">
              <w:tcPr>
                <w:tcW w:w="3277" w:type="dxa"/>
                <w:tcBorders>
                  <w:top w:val="single" w:sz="4" w:space="0" w:color="000000"/>
                  <w:left w:val="single" w:sz="4" w:space="0" w:color="000000"/>
                  <w:bottom w:val="single" w:sz="4" w:space="0" w:color="000000"/>
                </w:tcBorders>
                <w:shd w:val="clear" w:color="auto" w:fill="auto"/>
              </w:tcPr>
            </w:tcPrChange>
          </w:tcPr>
          <w:p w14:paraId="27B9E534" w14:textId="77777777" w:rsidR="008E2D65" w:rsidRPr="0029618A" w:rsidRDefault="00662FA5">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Change w:id="351"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219AB79C" w14:textId="77777777" w:rsidR="008E2D65" w:rsidRPr="0029618A" w:rsidRDefault="00662FA5">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Change w:id="352" w:author="Пользователь" w:date="2019-09-30T14:40:00Z">
              <w:tcPr>
                <w:tcW w:w="240" w:type="dxa"/>
                <w:tcBorders>
                  <w:top w:val="single" w:sz="4" w:space="0" w:color="000000"/>
                  <w:left w:val="single" w:sz="4" w:space="0" w:color="000000"/>
                  <w:bottom w:val="single" w:sz="4" w:space="0" w:color="000000"/>
                </w:tcBorders>
                <w:shd w:val="clear" w:color="auto" w:fill="auto"/>
              </w:tcPr>
            </w:tcPrChange>
          </w:tcPr>
          <w:p w14:paraId="4782AC98" w14:textId="77777777" w:rsidR="008E2D65" w:rsidRPr="0029618A" w:rsidRDefault="00662FA5">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Change w:id="353"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7B2423A6" w14:textId="77777777" w:rsidR="008E2D65" w:rsidRPr="0029618A" w:rsidRDefault="00662FA5">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Change w:id="354"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34788EBE" w14:textId="77777777" w:rsidR="008E2D65" w:rsidRPr="0029618A" w:rsidRDefault="00662FA5">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Change w:id="355"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1008D72F" w14:textId="77777777" w:rsidR="008E2D65" w:rsidRPr="0029618A" w:rsidRDefault="00662FA5">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Change w:id="356" w:author="Пользователь" w:date="2019-09-30T14:40:00Z">
              <w:tcPr>
                <w:tcW w:w="476" w:type="dxa"/>
                <w:tcBorders>
                  <w:top w:val="single" w:sz="4" w:space="0" w:color="000000"/>
                  <w:left w:val="single" w:sz="4" w:space="0" w:color="000000"/>
                  <w:bottom w:val="single" w:sz="4" w:space="0" w:color="000000"/>
                </w:tcBorders>
                <w:shd w:val="clear" w:color="auto" w:fill="auto"/>
              </w:tcPr>
            </w:tcPrChange>
          </w:tcPr>
          <w:p w14:paraId="3E33D67A" w14:textId="77777777" w:rsidR="008E2D65" w:rsidRPr="0029618A" w:rsidRDefault="00662FA5">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Change w:id="357" w:author="Пользователь" w:date="2019-09-30T14:40:00Z">
              <w:tcPr>
                <w:tcW w:w="425" w:type="dxa"/>
                <w:tcBorders>
                  <w:top w:val="single" w:sz="4" w:space="0" w:color="000000"/>
                  <w:left w:val="single" w:sz="4" w:space="0" w:color="000000"/>
                  <w:bottom w:val="single" w:sz="4" w:space="0" w:color="000000"/>
                </w:tcBorders>
                <w:shd w:val="clear" w:color="auto" w:fill="auto"/>
              </w:tcPr>
            </w:tcPrChange>
          </w:tcPr>
          <w:p w14:paraId="65B7ED32" w14:textId="77777777" w:rsidR="008E2D65" w:rsidRPr="0029618A" w:rsidRDefault="00662FA5">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Change w:id="358" w:author="Пользователь" w:date="2019-09-30T14:40:00Z">
              <w:tcPr>
                <w:tcW w:w="283" w:type="dxa"/>
                <w:tcBorders>
                  <w:top w:val="single" w:sz="4" w:space="0" w:color="000000"/>
                  <w:left w:val="single" w:sz="4" w:space="0" w:color="000000"/>
                  <w:bottom w:val="single" w:sz="4" w:space="0" w:color="000000"/>
                </w:tcBorders>
                <w:shd w:val="clear" w:color="auto" w:fill="auto"/>
              </w:tcPr>
            </w:tcPrChange>
          </w:tcPr>
          <w:p w14:paraId="5C138010" w14:textId="77777777" w:rsidR="008E2D65" w:rsidRPr="0029618A" w:rsidRDefault="00662FA5">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Change w:id="359" w:author="Пользователь" w:date="2019-09-30T14:40:00Z">
              <w:tcPr>
                <w:tcW w:w="709" w:type="dxa"/>
                <w:tcBorders>
                  <w:top w:val="single" w:sz="4" w:space="0" w:color="000000"/>
                  <w:left w:val="single" w:sz="4" w:space="0" w:color="000000"/>
                  <w:bottom w:val="single" w:sz="4" w:space="0" w:color="000000"/>
                </w:tcBorders>
                <w:shd w:val="clear" w:color="auto" w:fill="auto"/>
              </w:tcPr>
            </w:tcPrChange>
          </w:tcPr>
          <w:p w14:paraId="7324CB0A" w14:textId="77777777" w:rsidR="008E2D65" w:rsidRPr="0029618A" w:rsidRDefault="00662FA5">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Change w:id="360" w:author="Пользователь" w:date="2019-09-30T14:40:00Z">
              <w:tcPr>
                <w:tcW w:w="425" w:type="dxa"/>
                <w:tcBorders>
                  <w:top w:val="single" w:sz="4" w:space="0" w:color="000000"/>
                  <w:left w:val="single" w:sz="4" w:space="0" w:color="000000"/>
                  <w:bottom w:val="single" w:sz="4" w:space="0" w:color="000000"/>
                </w:tcBorders>
                <w:shd w:val="clear" w:color="auto" w:fill="auto"/>
              </w:tcPr>
            </w:tcPrChange>
          </w:tcPr>
          <w:p w14:paraId="658E27AE" w14:textId="77777777" w:rsidR="008E2D65" w:rsidRPr="0029618A" w:rsidRDefault="00662FA5">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Change w:id="361" w:author="Пользователь" w:date="2019-09-30T14:40:00Z">
              <w:tcPr>
                <w:tcW w:w="709" w:type="dxa"/>
                <w:tcBorders>
                  <w:top w:val="single" w:sz="4" w:space="0" w:color="000000"/>
                  <w:left w:val="single" w:sz="4" w:space="0" w:color="000000"/>
                  <w:bottom w:val="single" w:sz="4" w:space="0" w:color="000000"/>
                </w:tcBorders>
                <w:shd w:val="clear" w:color="auto" w:fill="auto"/>
              </w:tcPr>
            </w:tcPrChange>
          </w:tcPr>
          <w:p w14:paraId="19953187" w14:textId="77777777" w:rsidR="008E2D65" w:rsidRPr="0029618A" w:rsidRDefault="00662FA5">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Change w:id="362" w:author="Пользователь" w:date="2019-09-30T14:40:00Z">
              <w:tcPr>
                <w:tcW w:w="567" w:type="dxa"/>
                <w:tcBorders>
                  <w:top w:val="single" w:sz="4" w:space="0" w:color="000000"/>
                  <w:left w:val="single" w:sz="4" w:space="0" w:color="000000"/>
                  <w:bottom w:val="single" w:sz="4" w:space="0" w:color="000000"/>
                  <w:right w:val="single" w:sz="4" w:space="0" w:color="000000"/>
                </w:tcBorders>
                <w:shd w:val="clear" w:color="auto" w:fill="auto"/>
              </w:tcPr>
            </w:tcPrChange>
          </w:tcPr>
          <w:p w14:paraId="0B99D06D" w14:textId="77777777" w:rsidR="008E2D65" w:rsidRPr="0029618A" w:rsidRDefault="00662FA5">
            <w:pPr>
              <w:jc w:val="center"/>
              <w:rPr>
                <w:rFonts w:eastAsia="Times New Roman"/>
              </w:rPr>
            </w:pPr>
            <w:r w:rsidRPr="0029618A">
              <w:rPr>
                <w:rFonts w:eastAsia="Times New Roman"/>
              </w:rPr>
              <w:t>54</w:t>
            </w:r>
          </w:p>
        </w:tc>
      </w:tr>
      <w:tr w:rsidR="007C39FE" w:rsidRPr="0029618A" w14:paraId="3D2778DF" w14:textId="77777777" w:rsidTr="007C39FE">
        <w:trPr>
          <w:jc w:val="center"/>
          <w:trPrChange w:id="363" w:author="Пользователь" w:date="2019-09-30T14:40:00Z">
            <w:trPr>
              <w:jc w:val="center"/>
            </w:trPr>
          </w:trPrChange>
        </w:trPr>
        <w:tc>
          <w:tcPr>
            <w:tcW w:w="3277" w:type="dxa"/>
            <w:tcBorders>
              <w:top w:val="single" w:sz="4" w:space="0" w:color="000000"/>
              <w:left w:val="single" w:sz="4" w:space="0" w:color="000000"/>
              <w:bottom w:val="single" w:sz="4" w:space="0" w:color="000000"/>
            </w:tcBorders>
            <w:shd w:val="clear" w:color="auto" w:fill="auto"/>
            <w:tcPrChange w:id="364" w:author="Пользователь" w:date="2019-09-30T14:40:00Z">
              <w:tcPr>
                <w:tcW w:w="3277" w:type="dxa"/>
                <w:tcBorders>
                  <w:top w:val="single" w:sz="4" w:space="0" w:color="000000"/>
                  <w:left w:val="single" w:sz="4" w:space="0" w:color="000000"/>
                  <w:bottom w:val="single" w:sz="4" w:space="0" w:color="000000"/>
                </w:tcBorders>
                <w:shd w:val="clear" w:color="auto" w:fill="auto"/>
              </w:tcPr>
            </w:tcPrChange>
          </w:tcPr>
          <w:p w14:paraId="20F260CC" w14:textId="77777777" w:rsidR="008E2D65" w:rsidRPr="0029618A" w:rsidRDefault="00662FA5">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Change w:id="365"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0D7835C6" w14:textId="77777777" w:rsidR="008E2D65" w:rsidRPr="0029618A" w:rsidRDefault="00662FA5">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Change w:id="366" w:author="Пользователь" w:date="2019-09-30T14:40:00Z">
              <w:tcPr>
                <w:tcW w:w="240" w:type="dxa"/>
                <w:tcBorders>
                  <w:top w:val="single" w:sz="4" w:space="0" w:color="000000"/>
                  <w:left w:val="single" w:sz="4" w:space="0" w:color="000000"/>
                  <w:bottom w:val="single" w:sz="4" w:space="0" w:color="000000"/>
                </w:tcBorders>
                <w:shd w:val="clear" w:color="auto" w:fill="auto"/>
              </w:tcPr>
            </w:tcPrChange>
          </w:tcPr>
          <w:p w14:paraId="57B3A13B" w14:textId="77777777" w:rsidR="008E2D65" w:rsidRPr="0029618A" w:rsidRDefault="00662FA5">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Change w:id="367"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213D2608" w14:textId="77777777" w:rsidR="008E2D65" w:rsidRPr="0029618A" w:rsidRDefault="00662FA5">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Change w:id="368"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41E8D354" w14:textId="77777777" w:rsidR="008E2D65" w:rsidRPr="0029618A" w:rsidRDefault="00662FA5">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Change w:id="369" w:author="Пользователь" w:date="2019-09-30T14:40:00Z">
              <w:tcPr>
                <w:tcW w:w="241" w:type="dxa"/>
                <w:tcBorders>
                  <w:top w:val="single" w:sz="4" w:space="0" w:color="000000"/>
                  <w:left w:val="single" w:sz="4" w:space="0" w:color="000000"/>
                  <w:bottom w:val="single" w:sz="4" w:space="0" w:color="000000"/>
                </w:tcBorders>
                <w:shd w:val="clear" w:color="auto" w:fill="auto"/>
              </w:tcPr>
            </w:tcPrChange>
          </w:tcPr>
          <w:p w14:paraId="1C000FDD" w14:textId="77777777" w:rsidR="008E2D65" w:rsidRPr="0029618A" w:rsidRDefault="00662FA5">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Change w:id="370" w:author="Пользователь" w:date="2019-09-30T14:40:00Z">
              <w:tcPr>
                <w:tcW w:w="476" w:type="dxa"/>
                <w:tcBorders>
                  <w:top w:val="single" w:sz="4" w:space="0" w:color="000000"/>
                  <w:left w:val="single" w:sz="4" w:space="0" w:color="000000"/>
                  <w:bottom w:val="single" w:sz="4" w:space="0" w:color="000000"/>
                </w:tcBorders>
                <w:shd w:val="clear" w:color="auto" w:fill="auto"/>
              </w:tcPr>
            </w:tcPrChange>
          </w:tcPr>
          <w:p w14:paraId="496D5CAA" w14:textId="77777777" w:rsidR="008E2D65" w:rsidRPr="0029618A" w:rsidRDefault="00662FA5">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Change w:id="371" w:author="Пользователь" w:date="2019-09-30T14:40:00Z">
              <w:tcPr>
                <w:tcW w:w="425" w:type="dxa"/>
                <w:tcBorders>
                  <w:top w:val="single" w:sz="4" w:space="0" w:color="000000"/>
                  <w:left w:val="single" w:sz="4" w:space="0" w:color="000000"/>
                  <w:bottom w:val="single" w:sz="4" w:space="0" w:color="000000"/>
                </w:tcBorders>
                <w:shd w:val="clear" w:color="auto" w:fill="auto"/>
              </w:tcPr>
            </w:tcPrChange>
          </w:tcPr>
          <w:p w14:paraId="0388B543" w14:textId="77777777" w:rsidR="008E2D65" w:rsidRPr="0029618A" w:rsidRDefault="00662FA5">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Change w:id="372" w:author="Пользователь" w:date="2019-09-30T14:40:00Z">
              <w:tcPr>
                <w:tcW w:w="283" w:type="dxa"/>
                <w:tcBorders>
                  <w:top w:val="single" w:sz="4" w:space="0" w:color="000000"/>
                  <w:left w:val="single" w:sz="4" w:space="0" w:color="000000"/>
                  <w:bottom w:val="single" w:sz="4" w:space="0" w:color="000000"/>
                </w:tcBorders>
                <w:shd w:val="clear" w:color="auto" w:fill="auto"/>
              </w:tcPr>
            </w:tcPrChange>
          </w:tcPr>
          <w:p w14:paraId="2E9E741A" w14:textId="77777777" w:rsidR="008E2D65" w:rsidRPr="0029618A" w:rsidRDefault="00662FA5">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Change w:id="373" w:author="Пользователь" w:date="2019-09-30T14:40:00Z">
              <w:tcPr>
                <w:tcW w:w="709" w:type="dxa"/>
                <w:tcBorders>
                  <w:top w:val="single" w:sz="4" w:space="0" w:color="000000"/>
                  <w:left w:val="single" w:sz="4" w:space="0" w:color="000000"/>
                  <w:bottom w:val="single" w:sz="4" w:space="0" w:color="000000"/>
                </w:tcBorders>
                <w:shd w:val="clear" w:color="auto" w:fill="auto"/>
              </w:tcPr>
            </w:tcPrChange>
          </w:tcPr>
          <w:p w14:paraId="0FD8DC18" w14:textId="77777777" w:rsidR="008E2D65" w:rsidRPr="0029618A" w:rsidRDefault="00662FA5">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Change w:id="374" w:author="Пользователь" w:date="2019-09-30T14:40:00Z">
              <w:tcPr>
                <w:tcW w:w="425" w:type="dxa"/>
                <w:tcBorders>
                  <w:top w:val="single" w:sz="4" w:space="0" w:color="000000"/>
                  <w:left w:val="single" w:sz="4" w:space="0" w:color="000000"/>
                  <w:bottom w:val="single" w:sz="4" w:space="0" w:color="000000"/>
                </w:tcBorders>
                <w:shd w:val="clear" w:color="auto" w:fill="auto"/>
              </w:tcPr>
            </w:tcPrChange>
          </w:tcPr>
          <w:p w14:paraId="0D80459C" w14:textId="77777777" w:rsidR="008E2D65" w:rsidRPr="0029618A" w:rsidRDefault="00662FA5">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Change w:id="375" w:author="Пользователь" w:date="2019-09-30T14:40:00Z">
              <w:tcPr>
                <w:tcW w:w="709" w:type="dxa"/>
                <w:tcBorders>
                  <w:top w:val="single" w:sz="4" w:space="0" w:color="000000"/>
                  <w:left w:val="single" w:sz="4" w:space="0" w:color="000000"/>
                  <w:bottom w:val="single" w:sz="4" w:space="0" w:color="000000"/>
                </w:tcBorders>
                <w:shd w:val="clear" w:color="auto" w:fill="auto"/>
              </w:tcPr>
            </w:tcPrChange>
          </w:tcPr>
          <w:p w14:paraId="0CFB30B1" w14:textId="77777777" w:rsidR="008E2D65" w:rsidRPr="0029618A" w:rsidRDefault="00662FA5">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Change w:id="376" w:author="Пользователь" w:date="2019-09-30T14:40:00Z">
              <w:tcPr>
                <w:tcW w:w="567" w:type="dxa"/>
                <w:tcBorders>
                  <w:top w:val="single" w:sz="4" w:space="0" w:color="000000"/>
                  <w:left w:val="single" w:sz="4" w:space="0" w:color="000000"/>
                  <w:bottom w:val="single" w:sz="4" w:space="0" w:color="000000"/>
                  <w:right w:val="single" w:sz="4" w:space="0" w:color="000000"/>
                </w:tcBorders>
                <w:shd w:val="clear" w:color="auto" w:fill="auto"/>
              </w:tcPr>
            </w:tcPrChange>
          </w:tcPr>
          <w:p w14:paraId="1B87A090" w14:textId="77777777" w:rsidR="008E2D65" w:rsidRPr="0029618A" w:rsidRDefault="00662FA5">
            <w:pPr>
              <w:jc w:val="center"/>
              <w:rPr>
                <w:rFonts w:eastAsia="Times New Roman"/>
              </w:rPr>
            </w:pPr>
            <w:r w:rsidRPr="0029618A">
              <w:rPr>
                <w:rFonts w:eastAsia="Times New Roman"/>
              </w:rPr>
              <w:t>12</w:t>
            </w:r>
          </w:p>
        </w:tc>
      </w:tr>
    </w:tbl>
    <w:p w14:paraId="2E54E492" w14:textId="77777777" w:rsidR="008E2D65" w:rsidRPr="0029618A" w:rsidRDefault="008E2D65">
      <w:pPr>
        <w:spacing w:line="288" w:lineRule="auto"/>
        <w:ind w:firstLine="397"/>
        <w:jc w:val="both"/>
        <w:rPr>
          <w:rFonts w:eastAsia="Times New Roman"/>
          <w:sz w:val="24"/>
          <w:szCs w:val="24"/>
        </w:rPr>
      </w:pPr>
    </w:p>
    <w:p w14:paraId="09D17B8D"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14:paraId="447D80C7"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72F822A1" wp14:editId="34557333">
            <wp:extent cx="3344863" cy="3108149"/>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cstate="print"/>
                    <a:srcRect/>
                    <a:stretch>
                      <a:fillRect/>
                    </a:stretch>
                  </pic:blipFill>
                  <pic:spPr>
                    <a:xfrm>
                      <a:off x="0" y="0"/>
                      <a:ext cx="3344863" cy="3108149"/>
                    </a:xfrm>
                    <a:prstGeom prst="rect">
                      <a:avLst/>
                    </a:prstGeom>
                    <a:ln/>
                  </pic:spPr>
                </pic:pic>
              </a:graphicData>
            </a:graphic>
          </wp:inline>
        </w:drawing>
      </w:r>
    </w:p>
    <w:p w14:paraId="1DC220BF" w14:textId="6AD2EF3C"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w:t>
      </w:r>
      <w:commentRangeStart w:id="377"/>
      <w:commentRangeStart w:id="378"/>
      <w:r w:rsidRPr="0029618A">
        <w:rPr>
          <w:rFonts w:eastAsia="Times New Roman"/>
          <w:i/>
          <w:sz w:val="24"/>
          <w:szCs w:val="24"/>
        </w:rPr>
        <w:t>2</w:t>
      </w:r>
      <w:ins w:id="379" w:author="СБ" w:date="2019-10-22T18:57:00Z">
        <w:r w:rsidR="00F53BCA">
          <w:rPr>
            <w:rFonts w:eastAsia="Times New Roman"/>
            <w:i/>
            <w:sz w:val="24"/>
            <w:szCs w:val="24"/>
          </w:rPr>
          <w:t>5</w:t>
        </w:r>
      </w:ins>
      <w:del w:id="380" w:author="СБ" w:date="2019-10-22T18:57:00Z">
        <w:r w:rsidRPr="0029618A" w:rsidDel="00F53BCA">
          <w:rPr>
            <w:rFonts w:eastAsia="Times New Roman"/>
            <w:i/>
            <w:sz w:val="24"/>
            <w:szCs w:val="24"/>
          </w:rPr>
          <w:delText>0</w:delText>
        </w:r>
      </w:del>
      <w:commentRangeEnd w:id="377"/>
      <w:r w:rsidR="007C39FE">
        <w:rPr>
          <w:rStyle w:val="af"/>
        </w:rPr>
        <w:commentReference w:id="377"/>
      </w:r>
      <w:commentRangeEnd w:id="378"/>
      <w:r w:rsidR="00F53BCA">
        <w:rPr>
          <w:rStyle w:val="af"/>
        </w:rPr>
        <w:commentReference w:id="378"/>
      </w:r>
      <w:r w:rsidRPr="0029618A">
        <w:rPr>
          <w:rFonts w:eastAsia="Times New Roman"/>
          <w:i/>
          <w:sz w:val="24"/>
          <w:szCs w:val="24"/>
        </w:rPr>
        <w:t>% перегруженных автобусов приходится половина всех пассажиров.</w:t>
      </w:r>
    </w:p>
    <w:p w14:paraId="3B6EF9AE"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14:paraId="2B6D6E31" w14:textId="733BB5A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sidR="007C39FE">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14:paraId="20290972" w14:textId="77777777" w:rsidR="008E2D65" w:rsidRPr="0029618A" w:rsidRDefault="008E2D65">
      <w:pPr>
        <w:ind w:firstLine="397"/>
        <w:rPr>
          <w:rFonts w:eastAsia="Times New Roman"/>
          <w:sz w:val="24"/>
          <w:szCs w:val="24"/>
        </w:rPr>
      </w:pPr>
    </w:p>
    <w:p w14:paraId="615C245E" w14:textId="6E6C8EF2" w:rsidR="008E2D65" w:rsidRPr="0029618A" w:rsidRDefault="00C91695" w:rsidP="00C91695">
      <w:pPr>
        <w:spacing w:before="120" w:after="120"/>
        <w:rPr>
          <w:i/>
          <w:color w:val="222222"/>
          <w:sz w:val="24"/>
          <w:szCs w:val="24"/>
        </w:rPr>
      </w:pPr>
      <w:r>
        <w:rPr>
          <w:rFonts w:eastAsia="Times New Roman"/>
          <w:i/>
          <w:noProof/>
          <w:sz w:val="24"/>
          <w:szCs w:val="24"/>
        </w:rPr>
        <w:drawing>
          <wp:inline distT="0" distB="0" distL="0" distR="0" wp14:anchorId="3AA9E6A3" wp14:editId="53030141">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14:paraId="26EC0EB4"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14:paraId="48FCE017" w14:textId="455CDC6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Парадокс инспекции может проявиться в своей </w:t>
      </w:r>
      <w:del w:id="381" w:author="СБ" w:date="2019-10-22T19:00:00Z">
        <w:r w:rsidRPr="0029618A" w:rsidDel="00F53BCA">
          <w:rPr>
            <w:rFonts w:eastAsia="Times New Roman"/>
            <w:sz w:val="24"/>
            <w:szCs w:val="24"/>
          </w:rPr>
          <w:delText xml:space="preserve">крайности </w:delText>
        </w:r>
      </w:del>
      <w:ins w:id="382" w:author="СБ" w:date="2019-10-22T19:00:00Z">
        <w:r w:rsidR="00F53BCA">
          <w:rPr>
            <w:rFonts w:eastAsia="Times New Roman"/>
            <w:sz w:val="24"/>
            <w:szCs w:val="24"/>
          </w:rPr>
          <w:t xml:space="preserve">крайней форме </w:t>
        </w:r>
        <w:r w:rsidR="00F53BCA" w:rsidRPr="0029618A">
          <w:rPr>
            <w:rFonts w:eastAsia="Times New Roman"/>
            <w:sz w:val="24"/>
            <w:szCs w:val="24"/>
          </w:rPr>
          <w:t xml:space="preserve"> </w:t>
        </w:r>
      </w:ins>
      <w:r w:rsidRPr="0029618A">
        <w:rPr>
          <w:rFonts w:eastAsia="Times New Roman"/>
          <w:sz w:val="24"/>
          <w:szCs w:val="24"/>
        </w:rPr>
        <w:t xml:space="preserve">в </w:t>
      </w:r>
      <w:commentRangeStart w:id="383"/>
      <w:r w:rsidRPr="0029618A">
        <w:rPr>
          <w:rFonts w:eastAsia="Times New Roman"/>
          <w:sz w:val="24"/>
          <w:szCs w:val="24"/>
        </w:rPr>
        <w:t>случае</w:t>
      </w:r>
      <w:commentRangeEnd w:id="383"/>
      <w:r w:rsidR="00D10DE0">
        <w:rPr>
          <w:rStyle w:val="af"/>
        </w:rPr>
        <w:commentReference w:id="383"/>
      </w:r>
      <w:r w:rsidRPr="0029618A">
        <w:rPr>
          <w:rFonts w:eastAsia="Times New Roman"/>
          <w:sz w:val="24"/>
          <w:szCs w:val="24"/>
        </w:rPr>
        <w:t>, если в группах, помещённых в наш теоретический мешок, есть не просто редкие элементы, а элементы</w:t>
      </w:r>
      <w:r w:rsidR="00D10DE0">
        <w:rPr>
          <w:rFonts w:eastAsia="Times New Roman"/>
          <w:sz w:val="24"/>
          <w:szCs w:val="24"/>
        </w:rPr>
        <w:t>,</w:t>
      </w:r>
      <w:r w:rsidRPr="0029618A">
        <w:rPr>
          <w:rFonts w:eastAsia="Times New Roman"/>
          <w:sz w:val="24"/>
          <w:szCs w:val="24"/>
        </w:rPr>
        <w:t xml:space="preserve"> не</w:t>
      </w:r>
      <w:r w:rsidR="00D10DE0">
        <w:rPr>
          <w:rFonts w:eastAsia="Times New Roman"/>
          <w:sz w:val="24"/>
          <w:szCs w:val="24"/>
        </w:rPr>
        <w:t xml:space="preserve"> </w:t>
      </w:r>
      <w:r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Pr="0029618A">
        <w:rPr>
          <w:rFonts w:eastAsia="Times New Roman"/>
          <w:i/>
          <w:color w:val="205968"/>
          <w:sz w:val="24"/>
          <w:szCs w:val="24"/>
          <w:highlight w:val="white"/>
        </w:rPr>
        <w:t xml:space="preserve">систематической ошибкой </w:t>
      </w:r>
      <w:proofErr w:type="gramStart"/>
      <w:r w:rsidRPr="0029618A">
        <w:rPr>
          <w:rFonts w:eastAsia="Times New Roman"/>
          <w:i/>
          <w:color w:val="205968"/>
          <w:sz w:val="24"/>
          <w:szCs w:val="24"/>
          <w:highlight w:val="white"/>
        </w:rPr>
        <w:t>выжившего</w:t>
      </w:r>
      <w:proofErr w:type="gramEnd"/>
      <w:r w:rsidRPr="0029618A">
        <w:rPr>
          <w:rFonts w:eastAsia="Times New Roman"/>
          <w:sz w:val="24"/>
          <w:szCs w:val="24"/>
        </w:rPr>
        <w:t xml:space="preserve">. </w:t>
      </w:r>
    </w:p>
    <w:p w14:paraId="282D9DE3" w14:textId="1680378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sidR="00CE073C">
        <w:rPr>
          <w:rFonts w:eastAsia="Times New Roman"/>
          <w:sz w:val="24"/>
          <w:szCs w:val="24"/>
        </w:rPr>
        <w:t xml:space="preserve"> – часть людей они толкают в открытое море, поскольку р</w:t>
      </w:r>
      <w:r w:rsidRPr="0029618A">
        <w:rPr>
          <w:rFonts w:eastAsia="Times New Roman"/>
          <w:sz w:val="24"/>
          <w:szCs w:val="24"/>
        </w:rPr>
        <w:t>азумно предположить, что для дельфина берег, да ещё населённый людьми, представляет опасность. Однако</w:t>
      </w:r>
      <w:proofErr w:type="gramStart"/>
      <w:r w:rsidRPr="0029618A">
        <w:rPr>
          <w:rFonts w:eastAsia="Times New Roman"/>
          <w:sz w:val="24"/>
          <w:szCs w:val="24"/>
        </w:rPr>
        <w:t>,</w:t>
      </w:r>
      <w:proofErr w:type="gramEnd"/>
      <w:r w:rsidRPr="0029618A">
        <w:rPr>
          <w:rFonts w:eastAsia="Times New Roman"/>
          <w:sz w:val="24"/>
          <w:szCs w:val="24"/>
        </w:rPr>
        <w:t xml:space="preserve">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w:t>
      </w:r>
      <w:proofErr w:type="gramStart"/>
      <w:r w:rsidRPr="0029618A">
        <w:rPr>
          <w:rFonts w:eastAsia="Times New Roman"/>
          <w:sz w:val="24"/>
          <w:szCs w:val="24"/>
        </w:rPr>
        <w:t>увы</w:t>
      </w:r>
      <w:proofErr w:type="gramEnd"/>
      <w:r w:rsidRPr="0029618A">
        <w:rPr>
          <w:rFonts w:eastAsia="Times New Roman"/>
          <w:sz w:val="24"/>
          <w:szCs w:val="24"/>
        </w:rPr>
        <w:t>, мы не узнаем ничего. Эти элементы из мешка мы не достанем, и в статистику они не попадут, так что мы получим существенно искажённую картину.</w:t>
      </w:r>
    </w:p>
    <w:p w14:paraId="790EC489" w14:textId="3956605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Об этом явлении часто рассказывают в различных </w:t>
      </w:r>
      <w:proofErr w:type="spellStart"/>
      <w:r w:rsidRPr="0029618A">
        <w:rPr>
          <w:rFonts w:eastAsia="Times New Roman"/>
          <w:sz w:val="24"/>
          <w:szCs w:val="24"/>
        </w:rPr>
        <w:t>демотивирующих</w:t>
      </w:r>
      <w:proofErr w:type="spellEnd"/>
      <w:r w:rsidRPr="0029618A">
        <w:rPr>
          <w:rFonts w:eastAsia="Times New Roman"/>
          <w:sz w:val="24"/>
          <w:szCs w:val="24"/>
        </w:rPr>
        <w:t xml:space="preserve">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w:t>
      </w:r>
      <w:proofErr w:type="gramStart"/>
      <w:r w:rsidRPr="0029618A">
        <w:rPr>
          <w:rFonts w:eastAsia="Times New Roman"/>
          <w:sz w:val="24"/>
          <w:szCs w:val="24"/>
        </w:rPr>
        <w:t>расхожему</w:t>
      </w:r>
      <w:proofErr w:type="gramEnd"/>
      <w:r w:rsidRPr="0029618A">
        <w:rPr>
          <w:rFonts w:eastAsia="Times New Roman"/>
          <w:sz w:val="24"/>
          <w:szCs w:val="24"/>
        </w:rPr>
        <w:t xml:space="preserve"> мнению о статистике как о нечестном манипулировании фактическими данными среди людей</w:t>
      </w:r>
      <w:r w:rsidR="00CE073C">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 xml:space="preserve">Этой теме посвящена недавно вышедшая книга </w:t>
      </w:r>
      <w:proofErr w:type="spellStart"/>
      <w:r w:rsidRPr="0029618A">
        <w:rPr>
          <w:rFonts w:eastAsia="Times New Roman"/>
          <w:color w:val="00000A"/>
          <w:sz w:val="24"/>
          <w:szCs w:val="24"/>
          <w:highlight w:val="white"/>
        </w:rPr>
        <w:t>Джордана</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Элленберга</w:t>
      </w:r>
      <w:proofErr w:type="spellEnd"/>
      <w:r w:rsidRPr="0029618A">
        <w:rPr>
          <w:rFonts w:eastAsia="Times New Roman"/>
          <w:color w:val="00000A"/>
          <w:sz w:val="24"/>
          <w:szCs w:val="24"/>
          <w:highlight w:val="white"/>
        </w:rPr>
        <w:t xml:space="preserve"> «Как не ошибаться. Сила математического мышления», содержащая множество ярких примеров того, как статистические данные и числа вообще могут быть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забавного неверно поданы и интерпретированы.</w:t>
      </w:r>
    </w:p>
    <w:p w14:paraId="4696A904" w14:textId="436E6433" w:rsidR="008E2D65" w:rsidRPr="0029618A" w:rsidRDefault="00662FA5">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sidR="00CE073C">
        <w:rPr>
          <w:rFonts w:eastAsia="Times New Roman"/>
          <w:sz w:val="24"/>
          <w:szCs w:val="24"/>
        </w:rPr>
        <w:t>яв</w:t>
      </w:r>
      <w:r w:rsidRPr="0029618A">
        <w:rPr>
          <w:rFonts w:eastAsia="Times New Roman"/>
          <w:sz w:val="24"/>
          <w:szCs w:val="24"/>
        </w:rPr>
        <w:t xml:space="preserve">, что это не козни судьбы, а простейшая математика, с которой </w:t>
      </w:r>
      <w:proofErr w:type="gramStart"/>
      <w:r w:rsidRPr="0029618A">
        <w:rPr>
          <w:rFonts w:eastAsia="Times New Roman"/>
          <w:sz w:val="24"/>
          <w:szCs w:val="24"/>
        </w:rPr>
        <w:t>бороться смысла нет, можно научиться получать удовольствие и от затяжных подъёмов, и от нудных, но неизбежных этапов работы</w:t>
      </w:r>
      <w:r w:rsidR="00CE073C">
        <w:rPr>
          <w:rFonts w:eastAsia="Times New Roman"/>
          <w:sz w:val="24"/>
          <w:szCs w:val="24"/>
        </w:rPr>
        <w:t xml:space="preserve"> –</w:t>
      </w:r>
      <w:r w:rsidRPr="0029618A">
        <w:rPr>
          <w:rFonts w:eastAsia="Times New Roman"/>
          <w:sz w:val="24"/>
          <w:szCs w:val="24"/>
        </w:rPr>
        <w:t xml:space="preserve"> хотя бы решая в уме задачки или медитируя</w:t>
      </w:r>
      <w:proofErr w:type="gramEnd"/>
      <w:r w:rsidRPr="0029618A">
        <w:rPr>
          <w:rFonts w:eastAsia="Times New Roman"/>
          <w:sz w:val="24"/>
          <w:szCs w:val="24"/>
        </w:rPr>
        <w:t xml:space="preserve">. </w:t>
      </w:r>
      <w:proofErr w:type="spellStart"/>
      <w:r w:rsidRPr="0029618A">
        <w:rPr>
          <w:rFonts w:eastAsia="Times New Roman"/>
          <w:sz w:val="24"/>
          <w:szCs w:val="24"/>
        </w:rPr>
        <w:t>Даосы</w:t>
      </w:r>
      <w:proofErr w:type="spellEnd"/>
      <w:r w:rsidRPr="0029618A">
        <w:rPr>
          <w:rFonts w:eastAsia="Times New Roman"/>
          <w:sz w:val="24"/>
          <w:szCs w:val="24"/>
        </w:rPr>
        <w:t xml:space="preserve"> стремились жить вечно, и правильно рассудили, что вместе с работой над телом для достижения их цели требуется подготовка ума. Ведь для вечной </w:t>
      </w:r>
      <w:r w:rsidRPr="0029618A">
        <w:rPr>
          <w:rFonts w:eastAsia="Times New Roman"/>
          <w:sz w:val="24"/>
          <w:szCs w:val="24"/>
        </w:rPr>
        <w:lastRenderedPageBreak/>
        <w:t xml:space="preserve">жизни нужно не только умение отпускать привязанности, но и терпение, а также умение получать удовольствие от затяжных участков. </w:t>
      </w:r>
    </w:p>
    <w:p w14:paraId="1CDED200" w14:textId="77777777" w:rsidR="008E2D65" w:rsidRPr="0029618A" w:rsidRDefault="00662FA5">
      <w:pPr>
        <w:pStyle w:val="1"/>
        <w:spacing w:before="600" w:after="480"/>
        <w:jc w:val="center"/>
        <w:rPr>
          <w:rFonts w:eastAsia="Cambria"/>
          <w:b/>
          <w:color w:val="00000A"/>
          <w:highlight w:val="white"/>
        </w:rPr>
      </w:pPr>
      <w:bookmarkStart w:id="384" w:name="_Toc22639613"/>
      <w:r w:rsidRPr="0029618A">
        <w:rPr>
          <w:rFonts w:eastAsia="Cambria"/>
          <w:b/>
          <w:color w:val="00000A"/>
          <w:highlight w:val="white"/>
        </w:rPr>
        <w:t>Знакомимся со случайностями и с вероятностями</w:t>
      </w:r>
      <w:bookmarkEnd w:id="384"/>
    </w:p>
    <w:p w14:paraId="2B2B11C8"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14:paraId="2E55FFF2"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t>Бутерброд всегда падает маслом вниз.</w:t>
      </w:r>
    </w:p>
    <w:p w14:paraId="3448BC09" w14:textId="0098754A"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sidR="00051DA4">
        <w:rPr>
          <w:rFonts w:eastAsia="Times New Roman"/>
          <w:color w:val="00000A"/>
          <w:sz w:val="24"/>
          <w:szCs w:val="24"/>
          <w:highlight w:val="white"/>
        </w:rPr>
        <w:t>кусок хлеба</w:t>
      </w:r>
      <w:r w:rsidR="00051DA4" w:rsidRPr="002961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оказался без масла </w:t>
      </w:r>
      <w:commentRangeStart w:id="385"/>
      <w:r w:rsidRPr="0029618A">
        <w:rPr>
          <w:rFonts w:eastAsia="Times New Roman"/>
          <w:color w:val="00000A"/>
          <w:sz w:val="24"/>
          <w:szCs w:val="24"/>
          <w:highlight w:val="white"/>
        </w:rPr>
        <w:t>вовсе</w:t>
      </w:r>
      <w:commentRangeEnd w:id="385"/>
      <w:r w:rsidR="00051DA4">
        <w:rPr>
          <w:rStyle w:val="af"/>
        </w:rPr>
        <w:commentReference w:id="385"/>
      </w:r>
      <w:r w:rsidRPr="0029618A">
        <w:rPr>
          <w:rFonts w:eastAsia="Times New Roman"/>
          <w:color w:val="00000A"/>
          <w:sz w:val="24"/>
          <w:szCs w:val="24"/>
          <w:highlight w:val="white"/>
        </w:rPr>
        <w:t xml:space="preserve">, </w:t>
      </w:r>
      <w:commentRangeStart w:id="386"/>
      <w:r w:rsidRPr="0029618A">
        <w:rPr>
          <w:rFonts w:eastAsia="Times New Roman"/>
          <w:color w:val="00000A"/>
          <w:sz w:val="24"/>
          <w:szCs w:val="24"/>
          <w:highlight w:val="white"/>
        </w:rPr>
        <w:t>так</w:t>
      </w:r>
      <w:commentRangeEnd w:id="386"/>
      <w:r w:rsidR="00B619C7">
        <w:rPr>
          <w:rStyle w:val="af"/>
        </w:rPr>
        <w:commentReference w:id="386"/>
      </w:r>
      <w:r w:rsidRPr="0029618A">
        <w:rPr>
          <w:rFonts w:eastAsia="Times New Roman"/>
          <w:color w:val="00000A"/>
          <w:sz w:val="24"/>
          <w:szCs w:val="24"/>
          <w:highlight w:val="white"/>
        </w:rPr>
        <w:t xml:space="preserve"> и говорить не о чем, понятно же, что закон шуточный! </w:t>
      </w:r>
    </w:p>
    <w:p w14:paraId="656265EE" w14:textId="3BC05C0E"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конце </w:t>
      </w:r>
      <w:proofErr w:type="gramStart"/>
      <w:r w:rsidRPr="0029618A">
        <w:rPr>
          <w:rFonts w:eastAsia="Times New Roman"/>
          <w:color w:val="00000A"/>
          <w:sz w:val="24"/>
          <w:szCs w:val="24"/>
          <w:highlight w:val="white"/>
        </w:rPr>
        <w:t>концов</w:t>
      </w:r>
      <w:proofErr w:type="gramEnd"/>
      <w:r w:rsidR="00051DA4">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sidR="00051DA4">
        <w:rPr>
          <w:rFonts w:eastAsia="Times New Roman"/>
          <w:color w:val="00000A"/>
          <w:sz w:val="24"/>
          <w:szCs w:val="24"/>
          <w:highlight w:val="white"/>
        </w:rPr>
        <w:t xml:space="preserve">в </w:t>
      </w:r>
      <w:r w:rsidRPr="0029618A">
        <w:rPr>
          <w:rFonts w:eastAsia="Times New Roman"/>
          <w:color w:val="00000A"/>
          <w:sz w:val="24"/>
          <w:szCs w:val="24"/>
          <w:highlight w:val="white"/>
        </w:rPr>
        <w:t>принцип</w:t>
      </w:r>
      <w:r w:rsidR="00051DA4">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w:t>
      </w:r>
      <w:proofErr w:type="gramStart"/>
      <w:r w:rsidRPr="0029618A">
        <w:rPr>
          <w:rFonts w:eastAsia="Times New Roman"/>
          <w:color w:val="00000A"/>
          <w:sz w:val="24"/>
          <w:szCs w:val="24"/>
          <w:highlight w:val="white"/>
        </w:rPr>
        <w:t>вернёмся к бутербродам и посвятим им целую</w:t>
      </w:r>
      <w:proofErr w:type="gramEnd"/>
      <w:r w:rsidRPr="0029618A">
        <w:rPr>
          <w:rFonts w:eastAsia="Times New Roman"/>
          <w:color w:val="00000A"/>
          <w:sz w:val="24"/>
          <w:szCs w:val="24"/>
          <w:highlight w:val="white"/>
        </w:rPr>
        <w:t xml:space="preserve"> главу, в которой очень внимательно изучим их падение, но пока присмотримся к самой, наверное, простой вероятностной системе — к монетке.</w:t>
      </w:r>
    </w:p>
    <w:p w14:paraId="0AED524D" w14:textId="5D985B1B"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sidR="00051DA4">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sidR="00051DA4">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w:t>
      </w:r>
      <w:r w:rsidRPr="0029618A">
        <w:rPr>
          <w:rFonts w:eastAsia="Times New Roman"/>
          <w:color w:val="00000A"/>
          <w:sz w:val="24"/>
          <w:szCs w:val="24"/>
          <w:highlight w:val="white"/>
        </w:rPr>
        <w:lastRenderedPageBreak/>
        <w:t>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14:paraId="4D7B0A98" w14:textId="4FCA6DD4"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14:paraId="04525305" w14:textId="23E44053"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14:paraId="6547AC93" w14:textId="77777777" w:rsidR="008E2D65" w:rsidRPr="0029618A" w:rsidRDefault="00662FA5">
      <w:pPr>
        <w:pStyle w:val="2"/>
        <w:spacing w:before="200" w:after="0"/>
        <w:ind w:firstLine="397"/>
        <w:jc w:val="both"/>
        <w:rPr>
          <w:rFonts w:eastAsia="Cambria"/>
          <w:b/>
          <w:color w:val="4F81BD"/>
          <w:sz w:val="26"/>
          <w:szCs w:val="26"/>
        </w:rPr>
      </w:pPr>
      <w:bookmarkStart w:id="387" w:name="_Toc22639614"/>
      <w:r w:rsidRPr="0029618A">
        <w:rPr>
          <w:rFonts w:eastAsia="Cambria"/>
          <w:b/>
          <w:color w:val="4F81BD"/>
          <w:sz w:val="26"/>
          <w:szCs w:val="26"/>
        </w:rPr>
        <w:t>Что мы имеем в виду, говоря о вероятности?</w:t>
      </w:r>
      <w:bookmarkEnd w:id="387"/>
    </w:p>
    <w:p w14:paraId="09B4615E" w14:textId="21BAD478"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w:t>
      </w:r>
      <w:proofErr w:type="spellStart"/>
      <w:r w:rsidRPr="0029618A">
        <w:rPr>
          <w:rFonts w:eastAsia="Times New Roman"/>
          <w:color w:val="00000A"/>
          <w:sz w:val="24"/>
          <w:szCs w:val="24"/>
          <w:highlight w:val="white"/>
        </w:rPr>
        <w:t>Келлером</w:t>
      </w:r>
      <w:proofErr w:type="spellEnd"/>
      <w:r w:rsidRPr="0029618A">
        <w:rPr>
          <w:rFonts w:eastAsia="Times New Roman"/>
          <w:color w:val="00000A"/>
          <w:sz w:val="24"/>
          <w:szCs w:val="24"/>
          <w:highlight w:val="white"/>
          <w:vertAlign w:val="superscript"/>
        </w:rPr>
        <w:footnoteReference w:id="4"/>
      </w:r>
      <w:r w:rsidR="00553307">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 </w:t>
      </w:r>
      <m:oMath>
        <m:r>
          <w:rPr>
            <w:rFonts w:ascii="Cambria Math" w:eastAsia="Cambria Math" w:hAnsi="Cambria Math"/>
            <w:color w:val="00000A"/>
            <w:sz w:val="24"/>
            <w:szCs w:val="24"/>
          </w:rPr>
          <m:t>t</m:t>
        </m:r>
      </m:oMath>
      <w:r w:rsidRPr="0029618A">
        <w:rPr>
          <w:rFonts w:eastAsia="Times New Roman"/>
          <w:color w:val="00000A"/>
          <w:sz w:val="24"/>
          <w:szCs w:val="24"/>
          <w:highlight w:val="white"/>
        </w:rPr>
        <w:t> и от угловой скорости </w:t>
      </w:r>
      <m:oMath>
        <m:r>
          <w:rPr>
            <w:rFonts w:ascii="Cambria Math" w:hAnsi="Cambria Math"/>
          </w:rPr>
          <m:t>ω</m:t>
        </m:r>
      </m:oMath>
      <w:r w:rsidRPr="0029618A">
        <w:rPr>
          <w:rFonts w:eastAsia="Times New Roman"/>
          <w:color w:val="00000A"/>
          <w:sz w:val="24"/>
          <w:szCs w:val="24"/>
          <w:highlight w:val="white"/>
        </w:rPr>
        <w:t xml:space="preserve">. Если измерять угловую скорость в оборотах за единицу времени, то число оборотов, совершаемое монетой, выражается </w:t>
      </w:r>
      <w:r w:rsidRPr="0029618A">
        <w:rPr>
          <w:rFonts w:eastAsia="Times New Roman"/>
          <w:color w:val="00000A"/>
          <w:sz w:val="24"/>
          <w:szCs w:val="24"/>
          <w:highlight w:val="white"/>
        </w:rPr>
        <w:lastRenderedPageBreak/>
        <w:t>предельно просто: </w:t>
      </w:r>
      <m:oMath>
        <m:r>
          <w:rPr>
            <w:rFonts w:ascii="Cambria Math" w:eastAsia="Cambria Math" w:hAnsi="Cambria Math"/>
            <w:color w:val="00000A"/>
            <w:sz w:val="24"/>
            <w:szCs w:val="24"/>
          </w:rPr>
          <m:t>n=tω</m:t>
        </m:r>
      </m:oMath>
      <w:r w:rsidRPr="0029618A">
        <w:rPr>
          <w:rFonts w:eastAsia="Times New Roman"/>
          <w:color w:val="00000A"/>
          <w:sz w:val="24"/>
          <w:szCs w:val="24"/>
          <w:highlight w:val="white"/>
        </w:rPr>
        <w:t xml:space="preserve">. Эта зависимость задаёт линии равного числа оборотов в координатах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t,ω</m:t>
            </m:r>
          </m:e>
        </m:d>
      </m:oMath>
      <w:r w:rsidRPr="0029618A">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14:paraId="6807FE15" w14:textId="77777777" w:rsidR="008E2D65" w:rsidRPr="0029618A" w:rsidRDefault="00662FA5">
      <w:pPr>
        <w:keepNext/>
        <w:spacing w:before="240" w:after="120"/>
        <w:jc w:val="center"/>
        <w:rPr>
          <w:i/>
          <w:color w:val="222222"/>
          <w:sz w:val="24"/>
          <w:szCs w:val="24"/>
        </w:rPr>
      </w:pPr>
      <w:r w:rsidRPr="0029618A">
        <w:rPr>
          <w:rFonts w:eastAsia="Times New Roman"/>
          <w:i/>
          <w:noProof/>
          <w:color w:val="00000A"/>
          <w:sz w:val="24"/>
          <w:szCs w:val="24"/>
        </w:rPr>
        <w:drawing>
          <wp:inline distT="0" distB="0" distL="0" distR="0" wp14:anchorId="340CFEAC" wp14:editId="7192DF94">
            <wp:extent cx="3462802" cy="3222804"/>
            <wp:effectExtent l="0" t="0" r="0" b="0"/>
            <wp:docPr id="19" name="image12.png" descr="https://habrastorage.org/webt/2u/am/t-/2uamt-kpskdnr1qg0nkmsyywjyw.png"/>
            <wp:cNvGraphicFramePr/>
            <a:graphic xmlns:a="http://schemas.openxmlformats.org/drawingml/2006/main">
              <a:graphicData uri="http://schemas.openxmlformats.org/drawingml/2006/picture">
                <pic:pic xmlns:pic="http://schemas.openxmlformats.org/drawingml/2006/picture">
                  <pic:nvPicPr>
                    <pic:cNvPr id="0" name="image12.png" descr="https://habrastorage.org/webt/2u/am/t-/2uamt-kpskdnr1qg0nkmsyywjyw.png"/>
                    <pic:cNvPicPr preferRelativeResize="0"/>
                  </pic:nvPicPr>
                  <pic:blipFill>
                    <a:blip r:embed="rId19" cstate="print"/>
                    <a:srcRect/>
                    <a:stretch>
                      <a:fillRect/>
                    </a:stretch>
                  </pic:blipFill>
                  <pic:spPr>
                    <a:xfrm>
                      <a:off x="0" y="0"/>
                      <a:ext cx="3462802" cy="3222804"/>
                    </a:xfrm>
                    <a:prstGeom prst="rect">
                      <a:avLst/>
                    </a:prstGeom>
                    <a:ln/>
                  </pic:spPr>
                </pic:pic>
              </a:graphicData>
            </a:graphic>
          </wp:inline>
        </w:drawing>
      </w:r>
    </w:p>
    <w:p w14:paraId="15AB488B" w14:textId="77777777" w:rsidR="008E2D65" w:rsidRPr="0029618A" w:rsidRDefault="00662FA5">
      <w:pPr>
        <w:keepLines/>
        <w:spacing w:before="120" w:after="240"/>
        <w:ind w:left="567" w:right="567"/>
        <w:jc w:val="both"/>
        <w:rPr>
          <w:rFonts w:eastAsia="Times New Roman"/>
          <w:color w:val="00000A"/>
          <w:sz w:val="24"/>
          <w:szCs w:val="24"/>
          <w:highlight w:val="white"/>
        </w:rPr>
      </w:pPr>
      <w:r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14:paraId="670AB8F6" w14:textId="1DFE1631"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w:t>
      </w:r>
      <w:proofErr w:type="gramStart"/>
      <w:r w:rsidRPr="0029618A">
        <w:rPr>
          <w:rFonts w:eastAsia="Times New Roman"/>
          <w:color w:val="00000A"/>
          <w:sz w:val="24"/>
          <w:szCs w:val="24"/>
          <w:highlight w:val="white"/>
        </w:rPr>
        <w:t>Если попадаем в белую полоску, то выпадет та же сторона, что была сверху при подбрасывании, если в оранжевую — обратная.</w:t>
      </w:r>
      <w:proofErr w:type="gramEnd"/>
      <w:r w:rsidRPr="0029618A">
        <w:rPr>
          <w:rFonts w:eastAsia="Times New Roman"/>
          <w:color w:val="00000A"/>
          <w:sz w:val="24"/>
          <w:szCs w:val="24"/>
          <w:highlight w:val="white"/>
        </w:rPr>
        <w:t xml:space="preserve">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 5% оказывается достаточно для того, чтобы перескочить с белой полоски на </w:t>
      </w:r>
      <w:proofErr w:type="gramStart"/>
      <w:r w:rsidRPr="0029618A">
        <w:rPr>
          <w:rFonts w:eastAsia="Times New Roman"/>
          <w:color w:val="00000A"/>
          <w:sz w:val="24"/>
          <w:szCs w:val="24"/>
          <w:highlight w:val="white"/>
        </w:rPr>
        <w:t>оранжевую</w:t>
      </w:r>
      <w:proofErr w:type="gramEnd"/>
      <w:r w:rsidRPr="0029618A">
        <w:rPr>
          <w:rFonts w:eastAsia="Times New Roman"/>
          <w:color w:val="00000A"/>
          <w:sz w:val="24"/>
          <w:szCs w:val="24"/>
          <w:highlight w:val="white"/>
        </w:rPr>
        <w:t xml:space="preserve">.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w:t>
      </w:r>
      <w:proofErr w:type="gramStart"/>
      <w:r w:rsidRPr="0029618A">
        <w:rPr>
          <w:rFonts w:eastAsia="Times New Roman"/>
          <w:color w:val="00000A"/>
          <w:sz w:val="24"/>
          <w:szCs w:val="24"/>
          <w:highlight w:val="white"/>
        </w:rPr>
        <w:t>решки</w:t>
      </w:r>
      <w:proofErr w:type="gramEnd"/>
      <w:r w:rsidRPr="0029618A">
        <w:rPr>
          <w:rFonts w:eastAsia="Times New Roman"/>
          <w:color w:val="00000A"/>
          <w:sz w:val="24"/>
          <w:szCs w:val="24"/>
          <w:highlight w:val="white"/>
        </w:rPr>
        <w:t>?</w:t>
      </w:r>
    </w:p>
    <w:p w14:paraId="2166A59D"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Для того чтобы перевести наши рассуждения на язык вероятностей, окунёмся немного в такую математику, которую не проходят в школе. И хотя от </w:t>
      </w:r>
      <w:r w:rsidRPr="0029618A">
        <w:rPr>
          <w:rFonts w:eastAsia="Times New Roman"/>
          <w:color w:val="00000A"/>
          <w:sz w:val="24"/>
          <w:szCs w:val="24"/>
          <w:highlight w:val="white"/>
        </w:rPr>
        <w:lastRenderedPageBreak/>
        <w:t>математики такого рода ожидают чего-то сложного, сейчас она упростит наш взгляд и поможет лучше понять, о чём мы рассуждаем.</w:t>
      </w:r>
    </w:p>
    <w:p w14:paraId="79EC2F41" w14:textId="776E3E15" w:rsidR="008E2D65" w:rsidRPr="0029618A" w:rsidRDefault="00662FA5">
      <w:pPr>
        <w:spacing w:line="288" w:lineRule="auto"/>
        <w:ind w:firstLine="397"/>
        <w:jc w:val="both"/>
        <w:rPr>
          <w:rFonts w:eastAsia="Times New Roman"/>
          <w:color w:val="00000A"/>
          <w:sz w:val="24"/>
          <w:szCs w:val="24"/>
          <w:highlight w:val="white"/>
        </w:rPr>
      </w:pPr>
      <w:proofErr w:type="gramStart"/>
      <w:r w:rsidRPr="0029618A">
        <w:rPr>
          <w:rFonts w:eastAsia="Times New Roman"/>
          <w:color w:val="00000A"/>
          <w:sz w:val="24"/>
          <w:szCs w:val="24"/>
          <w:highlight w:val="white"/>
        </w:rPr>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что математики изучают не числа или геометрические фигуры, как может показаться после изучения школьного курса, они работают с</w:t>
      </w:r>
      <w:r w:rsidR="00602305">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w:t>
      </w:r>
      <w:proofErr w:type="gramEnd"/>
      <w:r w:rsidRPr="0029618A">
        <w:rPr>
          <w:rFonts w:eastAsia="Times New Roman"/>
          <w:color w:val="00000A"/>
          <w:sz w:val="24"/>
          <w:szCs w:val="24"/>
          <w:highlight w:val="white"/>
        </w:rPr>
        <w:t xml:space="preserve">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sidR="00602305">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14:paraId="74DDCBCB" w14:textId="5B50ABAE"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sidR="00602305">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sidR="00602305">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которая множеству ставит в соответствие некую неотрицательную числовую величину. 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p>
    <w:p w14:paraId="7BE01C42" w14:textId="0D263441"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sidR="00602305">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14:paraId="5FA9175F" w14:textId="351C8BEA"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взглянуть на понятия теории вероятностей как бы с «высоты птичьего полёта» и почувствовать вкус «большой» математики. Для начала перечислим основные свойства любых мер. Для того чтобы лучше себе их представить, можно использовать вместо слова «мера» слова «количество», «длина» </w:t>
      </w:r>
      <w:r w:rsidR="00602305">
        <w:rPr>
          <w:rFonts w:eastAsia="Times New Roman"/>
          <w:color w:val="00000A"/>
          <w:sz w:val="24"/>
          <w:szCs w:val="24"/>
          <w:highlight w:val="white"/>
        </w:rPr>
        <w:t>или</w:t>
      </w:r>
      <w:r w:rsidR="00602305" w:rsidRPr="0029618A">
        <w:rPr>
          <w:rFonts w:eastAsia="Times New Roman"/>
          <w:color w:val="00000A"/>
          <w:sz w:val="24"/>
          <w:szCs w:val="24"/>
          <w:highlight w:val="white"/>
        </w:rPr>
        <w:t xml:space="preserve"> </w:t>
      </w:r>
      <w:r w:rsidRPr="0029618A">
        <w:rPr>
          <w:rFonts w:eastAsia="Times New Roman"/>
          <w:color w:val="00000A"/>
          <w:sz w:val="24"/>
          <w:szCs w:val="24"/>
          <w:highlight w:val="white"/>
        </w:rPr>
        <w:t>«</w:t>
      </w:r>
      <w:commentRangeStart w:id="388"/>
      <w:del w:id="389" w:author="СБ" w:date="2019-10-22T19:06:00Z">
        <w:r w:rsidRPr="0029618A" w:rsidDel="00B619C7">
          <w:rPr>
            <w:rFonts w:eastAsia="Times New Roman"/>
            <w:color w:val="00000A"/>
            <w:sz w:val="24"/>
            <w:szCs w:val="24"/>
            <w:highlight w:val="white"/>
          </w:rPr>
          <w:delText>площадь</w:delText>
        </w:r>
        <w:commentRangeEnd w:id="388"/>
        <w:r w:rsidR="00D84951" w:rsidDel="00B619C7">
          <w:rPr>
            <w:rStyle w:val="af"/>
          </w:rPr>
          <w:commentReference w:id="388"/>
        </w:r>
      </w:del>
      <w:ins w:id="390" w:author="СБ" w:date="2019-10-22T19:06:00Z">
        <w:r w:rsidR="00B619C7">
          <w:rPr>
            <w:rFonts w:eastAsia="Times New Roman"/>
            <w:color w:val="00000A"/>
            <w:sz w:val="24"/>
            <w:szCs w:val="24"/>
            <w:highlight w:val="white"/>
          </w:rPr>
          <w:t>объём</w:t>
        </w:r>
      </w:ins>
      <w:r w:rsidRPr="0029618A">
        <w:rPr>
          <w:rFonts w:eastAsia="Times New Roman"/>
          <w:color w:val="00000A"/>
          <w:sz w:val="24"/>
          <w:szCs w:val="24"/>
          <w:highlight w:val="white"/>
        </w:rPr>
        <w:t>».</w:t>
      </w:r>
    </w:p>
    <w:p w14:paraId="74F27A0A" w14:textId="77777777" w:rsidR="008E2D65" w:rsidRPr="0029618A" w:rsidRDefault="00662FA5">
      <w:pPr>
        <w:spacing w:before="240" w:line="300" w:lineRule="auto"/>
        <w:ind w:left="397" w:right="397"/>
        <w:rPr>
          <w:rFonts w:eastAsia="Times New Roman"/>
          <w:color w:val="1F497D"/>
          <w:sz w:val="24"/>
          <w:szCs w:val="24"/>
        </w:rPr>
      </w:pPr>
      <w:r w:rsidRPr="0029618A">
        <w:rPr>
          <w:rFonts w:eastAsia="Times New Roman"/>
          <w:color w:val="1F497D"/>
          <w:sz w:val="24"/>
          <w:szCs w:val="24"/>
        </w:rPr>
        <w:t>1. Мера пустого множества равна нулю.</w:t>
      </w:r>
    </w:p>
    <w:p w14:paraId="1540CC5E" w14:textId="4D5C3604" w:rsidR="008E2D65" w:rsidRPr="0029618A" w:rsidRDefault="00662FA5">
      <w:pPr>
        <w:spacing w:line="300" w:lineRule="auto"/>
        <w:ind w:left="397" w:right="397"/>
        <w:rPr>
          <w:rFonts w:eastAsia="Times New Roman"/>
          <w:color w:val="1F497D"/>
          <w:sz w:val="24"/>
          <w:szCs w:val="24"/>
        </w:rPr>
      </w:pPr>
      <w:r w:rsidRPr="0029618A">
        <w:rPr>
          <w:rFonts w:eastAsia="Times New Roman"/>
          <w:color w:val="1F497D"/>
          <w:sz w:val="24"/>
          <w:szCs w:val="24"/>
        </w:rPr>
        <w:t xml:space="preserve">2. </w:t>
      </w:r>
      <w:del w:id="391" w:author="СБ" w:date="2019-10-22T19:07:00Z">
        <w:r w:rsidRPr="0029618A" w:rsidDel="00B619C7">
          <w:rPr>
            <w:rFonts w:eastAsia="Times New Roman"/>
            <w:color w:val="1F497D"/>
            <w:sz w:val="24"/>
            <w:szCs w:val="24"/>
          </w:rPr>
          <w:delText xml:space="preserve">Существуют конечные меры, для которых мера всего измеримого множества </w:delText>
        </w:r>
        <w:commentRangeStart w:id="392"/>
        <w:r w:rsidRPr="0029618A" w:rsidDel="00B619C7">
          <w:rPr>
            <w:rFonts w:eastAsia="Times New Roman"/>
            <w:color w:val="1F497D"/>
            <w:sz w:val="24"/>
            <w:szCs w:val="24"/>
          </w:rPr>
          <w:delText>конечна</w:delText>
        </w:r>
        <w:commentRangeEnd w:id="392"/>
        <w:r w:rsidR="00602305" w:rsidDel="00B619C7">
          <w:rPr>
            <w:rStyle w:val="af"/>
          </w:rPr>
          <w:commentReference w:id="392"/>
        </w:r>
        <w:r w:rsidRPr="0029618A" w:rsidDel="00B619C7">
          <w:rPr>
            <w:rFonts w:eastAsia="Times New Roman"/>
            <w:color w:val="1F497D"/>
            <w:sz w:val="24"/>
            <w:szCs w:val="24"/>
          </w:rPr>
          <w:delText>.</w:delText>
        </w:r>
      </w:del>
    </w:p>
    <w:p w14:paraId="71ECFA00" w14:textId="659127C5" w:rsidR="008E2D65" w:rsidRPr="0029618A" w:rsidRDefault="00662FA5">
      <w:pPr>
        <w:spacing w:line="300" w:lineRule="auto"/>
        <w:ind w:left="397" w:right="397"/>
        <w:rPr>
          <w:rFonts w:eastAsia="Times New Roman"/>
          <w:color w:val="1F497D"/>
          <w:sz w:val="24"/>
          <w:szCs w:val="24"/>
        </w:rPr>
      </w:pPr>
      <w:del w:id="393" w:author="СБ" w:date="2019-10-22T19:07:00Z">
        <w:r w:rsidRPr="0029618A" w:rsidDel="00B619C7">
          <w:rPr>
            <w:rFonts w:eastAsia="Times New Roman"/>
            <w:color w:val="1F497D"/>
            <w:sz w:val="24"/>
            <w:szCs w:val="24"/>
          </w:rPr>
          <w:delText>3</w:delText>
        </w:r>
      </w:del>
      <w:ins w:id="394" w:author="СБ" w:date="2019-10-22T19:07:00Z">
        <w:r w:rsidR="00B619C7">
          <w:rPr>
            <w:rFonts w:eastAsia="Times New Roman"/>
            <w:color w:val="1F497D"/>
            <w:sz w:val="24"/>
            <w:szCs w:val="24"/>
          </w:rPr>
          <w:t>2</w:t>
        </w:r>
      </w:ins>
      <w:r w:rsidRPr="0029618A">
        <w:rPr>
          <w:rFonts w:eastAsia="Times New Roman"/>
          <w:color w:val="1F497D"/>
          <w:sz w:val="24"/>
          <w:szCs w:val="24"/>
        </w:rPr>
        <w:t>. Мера подмножества не превышает меры множества.</w:t>
      </w:r>
    </w:p>
    <w:p w14:paraId="2B3FD99F" w14:textId="0A27FCD8" w:rsidR="008E2D65" w:rsidRPr="0029618A" w:rsidRDefault="00662FA5">
      <w:pPr>
        <w:spacing w:line="300" w:lineRule="auto"/>
        <w:ind w:left="397" w:right="397"/>
        <w:rPr>
          <w:rFonts w:eastAsia="Times New Roman"/>
          <w:color w:val="1F497D"/>
          <w:sz w:val="24"/>
          <w:szCs w:val="24"/>
        </w:rPr>
      </w:pPr>
      <w:del w:id="395" w:author="СБ" w:date="2019-10-22T19:07:00Z">
        <w:r w:rsidRPr="0029618A" w:rsidDel="00B619C7">
          <w:rPr>
            <w:rFonts w:eastAsia="Times New Roman"/>
            <w:color w:val="1F497D"/>
            <w:sz w:val="24"/>
            <w:szCs w:val="24"/>
          </w:rPr>
          <w:lastRenderedPageBreak/>
          <w:delText>4</w:delText>
        </w:r>
      </w:del>
      <w:ins w:id="396" w:author="СБ" w:date="2019-10-22T19:07:00Z">
        <w:r w:rsidR="00B619C7">
          <w:rPr>
            <w:rFonts w:eastAsia="Times New Roman"/>
            <w:color w:val="1F497D"/>
            <w:sz w:val="24"/>
            <w:szCs w:val="24"/>
          </w:rPr>
          <w:t>3</w:t>
        </w:r>
      </w:ins>
      <w:r w:rsidRPr="0029618A">
        <w:rPr>
          <w:rFonts w:eastAsia="Times New Roman"/>
          <w:color w:val="1F497D"/>
          <w:sz w:val="24"/>
          <w:szCs w:val="24"/>
        </w:rPr>
        <w:t xml:space="preserve">. Мера объединения двух </w:t>
      </w:r>
      <w:del w:id="397" w:author="СБ" w:date="2019-10-23T12:55:00Z">
        <w:r w:rsidRPr="0029618A" w:rsidDel="001830DD">
          <w:rPr>
            <w:rFonts w:eastAsia="Times New Roman"/>
            <w:color w:val="1F497D"/>
            <w:sz w:val="24"/>
            <w:szCs w:val="24"/>
          </w:rPr>
          <w:delText xml:space="preserve">произвольных </w:delText>
        </w:r>
      </w:del>
      <w:ins w:id="398" w:author="СБ" w:date="2019-10-23T12:55:00Z">
        <w:r w:rsidR="001830DD">
          <w:rPr>
            <w:rFonts w:eastAsia="Times New Roman"/>
            <w:color w:val="1F497D"/>
            <w:sz w:val="24"/>
            <w:szCs w:val="24"/>
          </w:rPr>
          <w:t>непересекающихся</w:t>
        </w:r>
        <w:r w:rsidR="001830DD" w:rsidRPr="0029618A">
          <w:rPr>
            <w:rFonts w:eastAsia="Times New Roman"/>
            <w:color w:val="1F497D"/>
            <w:sz w:val="24"/>
            <w:szCs w:val="24"/>
          </w:rPr>
          <w:t xml:space="preserve"> </w:t>
        </w:r>
      </w:ins>
      <w:r w:rsidRPr="0029618A">
        <w:rPr>
          <w:rFonts w:eastAsia="Times New Roman"/>
          <w:color w:val="1F497D"/>
          <w:sz w:val="24"/>
          <w:szCs w:val="24"/>
        </w:rPr>
        <w:t xml:space="preserve">множеств равна сумме мер этих множеств </w:t>
      </w:r>
      <w:del w:id="399" w:author="СБ" w:date="2019-10-23T12:55:00Z">
        <w:r w:rsidRPr="0029618A" w:rsidDel="001830DD">
          <w:rPr>
            <w:rFonts w:eastAsia="Times New Roman"/>
            <w:color w:val="1F497D"/>
            <w:sz w:val="24"/>
            <w:szCs w:val="24"/>
          </w:rPr>
          <w:delText xml:space="preserve">за вычетом меры их пересечения </w:delText>
        </w:r>
      </w:del>
      <w:r w:rsidRPr="0029618A">
        <w:rPr>
          <w:rFonts w:eastAsia="Times New Roman"/>
          <w:color w:val="1F497D"/>
          <w:sz w:val="24"/>
          <w:szCs w:val="24"/>
        </w:rPr>
        <w:t>(</w:t>
      </w:r>
      <w:commentRangeStart w:id="400"/>
      <w:proofErr w:type="spellStart"/>
      <w:r w:rsidRPr="0029618A">
        <w:rPr>
          <w:rFonts w:eastAsia="Times New Roman"/>
          <w:color w:val="1F497D"/>
          <w:sz w:val="24"/>
          <w:szCs w:val="24"/>
        </w:rPr>
        <w:t>аддитивность</w:t>
      </w:r>
      <w:commentRangeEnd w:id="400"/>
      <w:proofErr w:type="spellEnd"/>
      <w:r w:rsidR="00602305">
        <w:rPr>
          <w:rStyle w:val="af"/>
        </w:rPr>
        <w:commentReference w:id="400"/>
      </w:r>
      <w:r w:rsidRPr="0029618A">
        <w:rPr>
          <w:rFonts w:eastAsia="Times New Roman"/>
          <w:color w:val="1F497D"/>
          <w:sz w:val="24"/>
          <w:szCs w:val="24"/>
        </w:rPr>
        <w:t>).</w:t>
      </w:r>
    </w:p>
    <w:p w14:paraId="4B8C79E9" w14:textId="46F896F6" w:rsidR="008E2D65" w:rsidRPr="0029618A" w:rsidRDefault="00662FA5">
      <w:pPr>
        <w:spacing w:after="240" w:line="300" w:lineRule="auto"/>
        <w:ind w:left="397" w:right="397"/>
        <w:rPr>
          <w:color w:val="222222"/>
          <w:sz w:val="24"/>
          <w:szCs w:val="24"/>
        </w:rPr>
      </w:pPr>
      <w:del w:id="401" w:author="СБ" w:date="2019-10-22T19:07:00Z">
        <w:r w:rsidRPr="0029618A" w:rsidDel="00B619C7">
          <w:rPr>
            <w:rFonts w:eastAsia="Times New Roman"/>
            <w:color w:val="1F497D"/>
            <w:sz w:val="24"/>
            <w:szCs w:val="24"/>
          </w:rPr>
          <w:delText>5</w:delText>
        </w:r>
      </w:del>
      <w:ins w:id="402" w:author="СБ" w:date="2019-10-22T19:07:00Z">
        <w:r w:rsidR="00B619C7">
          <w:rPr>
            <w:rFonts w:eastAsia="Times New Roman"/>
            <w:color w:val="1F497D"/>
            <w:sz w:val="24"/>
            <w:szCs w:val="24"/>
          </w:rPr>
          <w:t>4</w:t>
        </w:r>
      </w:ins>
      <w:r w:rsidRPr="0029618A">
        <w:rPr>
          <w:rFonts w:eastAsia="Times New Roman"/>
          <w:color w:val="1F497D"/>
          <w:sz w:val="24"/>
          <w:szCs w:val="24"/>
        </w:rPr>
        <w:t>. Мера дополнения подмножества равна разности мер всего множества и меры подмножества.</w:t>
      </w:r>
    </w:p>
    <w:p w14:paraId="672DAE9E" w14:textId="25B335CD"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w:t>
      </w:r>
      <w:del w:id="403" w:author="Пользователь" w:date="2019-09-30T18:16:00Z">
        <w:r w:rsidRPr="0029618A" w:rsidDel="00F02114">
          <w:rPr>
            <w:rFonts w:eastAsia="Times New Roman"/>
            <w:color w:val="00000A"/>
            <w:sz w:val="24"/>
            <w:szCs w:val="24"/>
            <w:highlight w:val="white"/>
          </w:rPr>
          <w:delText xml:space="preserve"> </w:delText>
        </w:r>
      </w:del>
      <w:r w:rsidRPr="0029618A">
        <w:rPr>
          <w:rFonts w:eastAsia="Times New Roman"/>
          <w:color w:val="00000A"/>
          <w:sz w:val="24"/>
          <w:szCs w:val="24"/>
          <w:highlight w:val="white"/>
        </w:rPr>
        <w:t>число. Более того, возраст — это количество прожитых лет, и</w:t>
      </w:r>
      <w:del w:id="404" w:author="СБ" w:date="2019-10-22T19:08:00Z">
        <w:r w:rsidRPr="0029618A" w:rsidDel="00B619C7">
          <w:rPr>
            <w:rFonts w:eastAsia="Times New Roman"/>
            <w:color w:val="00000A"/>
            <w:sz w:val="24"/>
            <w:szCs w:val="24"/>
            <w:highlight w:val="white"/>
          </w:rPr>
          <w:delText xml:space="preserve"> как </w:delText>
        </w:r>
        <w:commentRangeStart w:id="405"/>
        <w:r w:rsidRPr="0029618A" w:rsidDel="00B619C7">
          <w:rPr>
            <w:rFonts w:eastAsia="Times New Roman"/>
            <w:color w:val="00000A"/>
            <w:sz w:val="24"/>
            <w:szCs w:val="24"/>
            <w:highlight w:val="white"/>
          </w:rPr>
          <w:delText>любое количество</w:delText>
        </w:r>
        <w:commentRangeEnd w:id="405"/>
        <w:r w:rsidR="00D86E80" w:rsidDel="00B619C7">
          <w:rPr>
            <w:rStyle w:val="af"/>
          </w:rPr>
          <w:commentReference w:id="405"/>
        </w:r>
      </w:del>
      <w:r w:rsidRPr="0029618A">
        <w:rPr>
          <w:rFonts w:eastAsia="Times New Roman"/>
          <w:color w:val="00000A"/>
          <w:sz w:val="24"/>
          <w:szCs w:val="24"/>
          <w:highlight w:val="white"/>
        </w:rPr>
        <w:t xml:space="preserve">, по идее, должен быть мерой. Но возраст двух людей нельзя определить как сумму их возрастов, и когда Борис Гребенщиков, математик по образованию, пел: “Нам тридцать пять на двоих, мы не спускаем друг с друга глаз...”, он, вероятно, имел в виду что-то </w:t>
      </w:r>
      <w:del w:id="406" w:author="СБ" w:date="2019-10-22T19:08:00Z">
        <w:r w:rsidRPr="0029618A" w:rsidDel="00B619C7">
          <w:rPr>
            <w:rFonts w:eastAsia="Times New Roman"/>
            <w:color w:val="00000A"/>
            <w:sz w:val="24"/>
            <w:szCs w:val="24"/>
            <w:highlight w:val="white"/>
          </w:rPr>
          <w:delText xml:space="preserve">очень </w:delText>
        </w:r>
      </w:del>
      <w:commentRangeStart w:id="407"/>
      <w:r w:rsidRPr="0029618A">
        <w:rPr>
          <w:rFonts w:eastAsia="Times New Roman"/>
          <w:color w:val="00000A"/>
          <w:sz w:val="24"/>
          <w:szCs w:val="24"/>
          <w:highlight w:val="white"/>
        </w:rPr>
        <w:t>фигуральное</w:t>
      </w:r>
      <w:commentRangeEnd w:id="407"/>
      <w:r w:rsidR="00F02114">
        <w:rPr>
          <w:rStyle w:val="af"/>
        </w:rPr>
        <w:commentReference w:id="407"/>
      </w:r>
      <w:r w:rsidRPr="0029618A">
        <w:rPr>
          <w:rFonts w:eastAsia="Times New Roman"/>
          <w:color w:val="00000A"/>
          <w:sz w:val="24"/>
          <w:szCs w:val="24"/>
          <w:highlight w:val="white"/>
        </w:rPr>
        <w:t xml:space="preserve">. </w:t>
      </w:r>
      <w:ins w:id="408" w:author="СБ" w:date="2019-10-22T19:12:00Z">
        <w:r w:rsidR="00E71D75">
          <w:rPr>
            <w:rFonts w:eastAsia="Times New Roman"/>
            <w:color w:val="00000A"/>
            <w:sz w:val="24"/>
            <w:szCs w:val="24"/>
            <w:highlight w:val="white"/>
          </w:rPr>
          <w:t>М</w:t>
        </w:r>
      </w:ins>
      <w:ins w:id="409" w:author="СБ" w:date="2019-10-22T19:08:00Z">
        <w:r w:rsidR="00B619C7">
          <w:rPr>
            <w:rFonts w:eastAsia="Times New Roman"/>
            <w:color w:val="00000A"/>
            <w:sz w:val="24"/>
            <w:szCs w:val="24"/>
            <w:highlight w:val="white"/>
          </w:rPr>
          <w:t>олодые люди</w:t>
        </w:r>
      </w:ins>
      <w:ins w:id="410" w:author="СБ" w:date="2019-10-22T19:10:00Z">
        <w:r w:rsidR="00B619C7">
          <w:rPr>
            <w:rFonts w:eastAsia="Times New Roman"/>
            <w:color w:val="00000A"/>
            <w:sz w:val="24"/>
            <w:szCs w:val="24"/>
            <w:highlight w:val="white"/>
          </w:rPr>
          <w:t xml:space="preserve"> из песни</w:t>
        </w:r>
      </w:ins>
      <w:ins w:id="411" w:author="СБ" w:date="2019-10-22T19:08:00Z">
        <w:r w:rsidR="00B619C7">
          <w:rPr>
            <w:rFonts w:eastAsia="Times New Roman"/>
            <w:color w:val="00000A"/>
            <w:sz w:val="24"/>
            <w:szCs w:val="24"/>
            <w:highlight w:val="white"/>
          </w:rPr>
          <w:t xml:space="preserve"> </w:t>
        </w:r>
      </w:ins>
      <w:ins w:id="412" w:author="СБ" w:date="2019-10-22T19:12:00Z">
        <w:r w:rsidR="00E71D75">
          <w:rPr>
            <w:rFonts w:eastAsia="Times New Roman"/>
            <w:color w:val="00000A"/>
            <w:sz w:val="24"/>
            <w:szCs w:val="24"/>
            <w:highlight w:val="white"/>
          </w:rPr>
          <w:t xml:space="preserve">могли </w:t>
        </w:r>
      </w:ins>
      <w:ins w:id="413" w:author="СБ" w:date="2019-10-22T19:08:00Z">
        <w:r w:rsidR="00B619C7">
          <w:rPr>
            <w:rFonts w:eastAsia="Times New Roman"/>
            <w:color w:val="00000A"/>
            <w:sz w:val="24"/>
            <w:szCs w:val="24"/>
            <w:highlight w:val="white"/>
          </w:rPr>
          <w:t>прожи</w:t>
        </w:r>
      </w:ins>
      <w:ins w:id="414" w:author="СБ" w:date="2019-10-22T19:12:00Z">
        <w:r w:rsidR="00E71D75">
          <w:rPr>
            <w:rFonts w:eastAsia="Times New Roman"/>
            <w:color w:val="00000A"/>
            <w:sz w:val="24"/>
            <w:szCs w:val="24"/>
            <w:highlight w:val="white"/>
          </w:rPr>
          <w:t xml:space="preserve">ть 17 и 18 лет, но </w:t>
        </w:r>
      </w:ins>
      <w:ins w:id="415" w:author="СБ" w:date="2019-10-23T12:56:00Z">
        <w:r w:rsidR="001830DD">
          <w:rPr>
            <w:rFonts w:eastAsia="Times New Roman"/>
            <w:color w:val="00000A"/>
            <w:sz w:val="24"/>
            <w:szCs w:val="24"/>
            <w:highlight w:val="white"/>
          </w:rPr>
          <w:t xml:space="preserve">те </w:t>
        </w:r>
      </w:ins>
      <w:ins w:id="416" w:author="СБ" w:date="2019-10-22T19:10:00Z">
        <w:r w:rsidR="00B619C7">
          <w:rPr>
            <w:rFonts w:eastAsia="Times New Roman"/>
            <w:color w:val="00000A"/>
            <w:sz w:val="24"/>
            <w:szCs w:val="24"/>
            <w:highlight w:val="white"/>
          </w:rPr>
          <w:t>17 лет</w:t>
        </w:r>
      </w:ins>
      <w:ins w:id="417" w:author="СБ" w:date="2019-10-23T12:56:00Z">
        <w:r w:rsidR="001830DD">
          <w:rPr>
            <w:rFonts w:eastAsia="Times New Roman"/>
            <w:color w:val="00000A"/>
            <w:sz w:val="24"/>
            <w:szCs w:val="24"/>
            <w:highlight w:val="white"/>
          </w:rPr>
          <w:t>, которые они прожили одновременно,</w:t>
        </w:r>
      </w:ins>
      <w:ins w:id="418" w:author="СБ" w:date="2019-10-22T19:12:00Z">
        <w:r w:rsidR="00E71D75">
          <w:rPr>
            <w:rFonts w:eastAsia="Times New Roman"/>
            <w:color w:val="00000A"/>
            <w:sz w:val="24"/>
            <w:szCs w:val="24"/>
            <w:highlight w:val="white"/>
          </w:rPr>
          <w:t xml:space="preserve"> не увеличивают в</w:t>
        </w:r>
      </w:ins>
      <w:ins w:id="419" w:author="СБ" w:date="2019-10-22T19:13:00Z">
        <w:r w:rsidR="00E71D75">
          <w:rPr>
            <w:rFonts w:eastAsia="Times New Roman"/>
            <w:color w:val="00000A"/>
            <w:sz w:val="24"/>
            <w:szCs w:val="24"/>
            <w:highlight w:val="white"/>
          </w:rPr>
          <w:t>рем</w:t>
        </w:r>
      </w:ins>
      <w:ins w:id="420" w:author="СБ" w:date="2019-10-22T19:12:00Z">
        <w:r w:rsidR="00E71D75">
          <w:rPr>
            <w:rFonts w:eastAsia="Times New Roman"/>
            <w:color w:val="00000A"/>
            <w:sz w:val="24"/>
            <w:szCs w:val="24"/>
            <w:highlight w:val="white"/>
          </w:rPr>
          <w:t xml:space="preserve">я их </w:t>
        </w:r>
        <w:commentRangeStart w:id="421"/>
        <w:r w:rsidR="00E71D75">
          <w:rPr>
            <w:rFonts w:eastAsia="Times New Roman"/>
            <w:color w:val="00000A"/>
            <w:sz w:val="24"/>
            <w:szCs w:val="24"/>
            <w:highlight w:val="white"/>
          </w:rPr>
          <w:t>жизни</w:t>
        </w:r>
      </w:ins>
      <w:commentRangeEnd w:id="421"/>
      <w:ins w:id="422" w:author="СБ" w:date="2019-10-22T19:13:00Z">
        <w:r w:rsidR="00E71D75">
          <w:rPr>
            <w:rStyle w:val="af"/>
          </w:rPr>
          <w:commentReference w:id="421"/>
        </w:r>
        <w:r w:rsidR="00E71D75">
          <w:rPr>
            <w:rFonts w:eastAsia="Times New Roman"/>
            <w:color w:val="00000A"/>
            <w:sz w:val="24"/>
            <w:szCs w:val="24"/>
            <w:highlight w:val="white"/>
          </w:rPr>
          <w:t>.</w:t>
        </w:r>
      </w:ins>
      <w:ins w:id="423" w:author="СБ" w:date="2019-10-22T19:09:00Z">
        <w:r w:rsidR="00B619C7">
          <w:rPr>
            <w:rFonts w:eastAsia="Times New Roman"/>
            <w:color w:val="00000A"/>
            <w:sz w:val="24"/>
            <w:szCs w:val="24"/>
            <w:highlight w:val="white"/>
          </w:rPr>
          <w:t xml:space="preserve"> </w:t>
        </w:r>
      </w:ins>
    </w:p>
    <w:p w14:paraId="5E90CE78" w14:textId="6723AE98" w:rsidR="008E2D65" w:rsidRPr="0029618A" w:rsidRDefault="00662FA5">
      <w:pPr>
        <w:spacing w:line="288" w:lineRule="auto"/>
        <w:ind w:firstLine="397"/>
        <w:jc w:val="both"/>
        <w:rPr>
          <w:color w:val="333333"/>
          <w:sz w:val="39"/>
          <w:szCs w:val="39"/>
        </w:rPr>
      </w:pPr>
      <w:r w:rsidRPr="0029618A">
        <w:rPr>
          <w:rFonts w:eastAsia="Times New Roman"/>
          <w:color w:val="00000A"/>
          <w:sz w:val="24"/>
          <w:szCs w:val="24"/>
          <w:highlight w:val="white"/>
        </w:rPr>
        <w:t>Предположение о том, что возраст может быть мерой</w:t>
      </w:r>
      <w:ins w:id="424" w:author="Пользователь" w:date="2019-09-30T18:20:00Z">
        <w:r w:rsidR="00D86E80">
          <w:rPr>
            <w:rFonts w:eastAsia="Times New Roman"/>
            <w:color w:val="00000A"/>
            <w:sz w:val="24"/>
            <w:szCs w:val="24"/>
            <w:highlight w:val="white"/>
          </w:rPr>
          <w:t>,</w:t>
        </w:r>
      </w:ins>
      <w:r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w:t>
      </w:r>
      <w:ins w:id="425" w:author="СБ" w:date="2019-10-23T12:56:00Z">
        <w:r w:rsidR="001830DD">
          <w:rPr>
            <w:rFonts w:eastAsia="Times New Roman"/>
            <w:color w:val="00000A"/>
            <w:sz w:val="24"/>
            <w:szCs w:val="24"/>
            <w:highlight w:val="white"/>
          </w:rPr>
          <w:t>ь</w:t>
        </w:r>
      </w:ins>
      <w:r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sidR="00A20D00">
        <w:rPr>
          <w:rFonts w:eastAsia="Times New Roman"/>
          <w:color w:val="00000A"/>
          <w:sz w:val="24"/>
          <w:szCs w:val="24"/>
          <w:highlight w:val="white"/>
        </w:rPr>
        <w:t>,</w:t>
      </w:r>
      <w:r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Pr="0029618A">
        <w:rPr>
          <w:rFonts w:eastAsia="Times New Roman"/>
          <w:b/>
          <w:color w:val="0F243E"/>
          <w:sz w:val="24"/>
          <w:szCs w:val="24"/>
        </w:rPr>
        <w:t>закон новшества</w:t>
      </w:r>
      <w:r w:rsidRPr="0029618A">
        <w:rPr>
          <w:rFonts w:eastAsia="Times New Roman"/>
          <w:color w:val="00000A"/>
          <w:sz w:val="24"/>
          <w:szCs w:val="24"/>
          <w:highlight w:val="white"/>
        </w:rPr>
        <w:t>:</w:t>
      </w:r>
    </w:p>
    <w:p w14:paraId="744DC116"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14:paraId="65F54D9E" w14:textId="5ACB14BB" w:rsidR="008E2D65" w:rsidRPr="0029618A" w:rsidRDefault="00662FA5">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ins w:id="426" w:author="СБ" w:date="2019-10-22T19:14:00Z">
        <w:r w:rsidR="00E71D75">
          <w:rPr>
            <w:rFonts w:eastAsia="Times New Roman"/>
            <w:color w:val="00000A"/>
            <w:sz w:val="24"/>
            <w:szCs w:val="24"/>
            <w:highlight w:val="white"/>
          </w:rPr>
          <w:t xml:space="preserve"> (</w:t>
        </w:r>
      </w:ins>
      <w:commentRangeStart w:id="427"/>
      <w:ins w:id="428" w:author="СБ" w:date="2019-10-22T19:15:00Z">
        <w:r w:rsidR="00E71D75">
          <w:rPr>
            <w:rFonts w:eastAsia="Times New Roman"/>
            <w:color w:val="00000A"/>
            <w:sz w:val="24"/>
            <w:szCs w:val="24"/>
            <w:highlight w:val="white"/>
          </w:rPr>
          <w:t>амплитуда</w:t>
        </w:r>
      </w:ins>
      <w:commentRangeEnd w:id="427"/>
      <w:ins w:id="429" w:author="СБ" w:date="2019-10-22T19:21:00Z">
        <w:r w:rsidR="00C47966">
          <w:rPr>
            <w:rStyle w:val="af"/>
          </w:rPr>
          <w:commentReference w:id="427"/>
        </w:r>
      </w:ins>
      <w:ins w:id="430" w:author="СБ" w:date="2019-10-22T19:14:00Z">
        <w:r w:rsidR="00E71D75">
          <w:rPr>
            <w:rFonts w:eastAsia="Times New Roman"/>
            <w:color w:val="00000A"/>
            <w:sz w:val="24"/>
            <w:szCs w:val="24"/>
            <w:highlight w:val="white"/>
          </w:rPr>
          <w:t>)</w:t>
        </w:r>
      </w:ins>
      <w:r w:rsidRPr="0029618A">
        <w:rPr>
          <w:rFonts w:eastAsia="Times New Roman"/>
          <w:color w:val="00000A"/>
          <w:sz w:val="24"/>
          <w:szCs w:val="24"/>
          <w:highlight w:val="white"/>
        </w:rPr>
        <w:t xml:space="preserve"> </w:t>
      </w:r>
      <w:commentRangeStart w:id="431"/>
      <w:r w:rsidRPr="0029618A">
        <w:rPr>
          <w:rFonts w:eastAsia="Times New Roman"/>
          <w:color w:val="00000A"/>
          <w:sz w:val="24"/>
          <w:szCs w:val="24"/>
          <w:highlight w:val="white"/>
        </w:rPr>
        <w:t>крика</w:t>
      </w:r>
      <w:commentRangeEnd w:id="431"/>
      <w:r w:rsidR="00FA19EC">
        <w:rPr>
          <w:rStyle w:val="af"/>
        </w:rPr>
        <w:commentReference w:id="431"/>
      </w:r>
      <w:r w:rsidRPr="0029618A">
        <w:rPr>
          <w:rFonts w:eastAsia="Times New Roman"/>
          <w:color w:val="00000A"/>
          <w:sz w:val="24"/>
          <w:szCs w:val="24"/>
          <w:highlight w:val="white"/>
        </w:rPr>
        <w:t xml:space="preserve"> — хоть и не всегда легко измеримые вещи, но тоже могут служить мерой на множестве людей.</w:t>
      </w:r>
    </w:p>
    <w:p w14:paraId="0EAFA482" w14:textId="30061591" w:rsidR="008E2D65" w:rsidRPr="0029618A" w:rsidRDefault="00662FA5">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lastRenderedPageBreak/>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14:paraId="1F2444FE" w14:textId="029F1D0A" w:rsidR="00BC0A17" w:rsidRPr="004726C3" w:rsidDel="00BC0A17" w:rsidRDefault="00662FA5" w:rsidP="00BC0A17">
      <w:pPr>
        <w:spacing w:line="288" w:lineRule="auto"/>
        <w:ind w:firstLine="397"/>
        <w:jc w:val="both"/>
        <w:rPr>
          <w:del w:id="432" w:author="СБ" w:date="2019-10-23T13:13:00Z"/>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sidR="00EB2C52">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Узнай как!» </w:t>
      </w:r>
      <w:r w:rsidRPr="0029618A">
        <w:rPr>
          <w:rFonts w:eastAsia="Times New Roman"/>
          <w:color w:val="00000A"/>
          <w:sz w:val="24"/>
          <w:szCs w:val="24"/>
          <w:highlight w:val="white"/>
        </w:rPr>
        <w:t>является спамом, составляет 82%</w:t>
      </w:r>
      <w:r w:rsidR="00EB2C52">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здесь неясно, можно ли дать частотное толкование такого прогноза. В главе, посвящённой пуассоновским процессам, мы разберёмся с этим примером, а </w:t>
      </w:r>
      <w:commentRangeStart w:id="433"/>
      <w:r w:rsidRPr="0029618A">
        <w:rPr>
          <w:rFonts w:eastAsia="Times New Roman"/>
          <w:color w:val="00000A"/>
          <w:sz w:val="24"/>
          <w:szCs w:val="24"/>
          <w:highlight w:val="white"/>
        </w:rPr>
        <w:t xml:space="preserve">сейчас дадим определение </w:t>
      </w:r>
      <w:commentRangeStart w:id="434"/>
      <w:r w:rsidRPr="0029618A">
        <w:rPr>
          <w:rFonts w:eastAsia="Times New Roman"/>
          <w:color w:val="00000A"/>
          <w:sz w:val="24"/>
          <w:szCs w:val="24"/>
          <w:highlight w:val="white"/>
        </w:rPr>
        <w:t>вероятности</w:t>
      </w:r>
      <w:commentRangeEnd w:id="433"/>
      <w:r w:rsidR="00E96B5D">
        <w:rPr>
          <w:rStyle w:val="af"/>
        </w:rPr>
        <w:commentReference w:id="433"/>
      </w:r>
      <w:commentRangeEnd w:id="434"/>
      <w:r w:rsidR="00BC0A17">
        <w:rPr>
          <w:rStyle w:val="af"/>
        </w:rPr>
        <w:commentReference w:id="434"/>
      </w:r>
      <w:r w:rsidRPr="0029618A">
        <w:rPr>
          <w:rFonts w:eastAsia="Times New Roman"/>
          <w:color w:val="00000A"/>
          <w:sz w:val="24"/>
          <w:szCs w:val="24"/>
          <w:highlight w:val="white"/>
        </w:rPr>
        <w:t xml:space="preserve">, данное замечательным русским математиком Андреем Николаевичем Колмогоровым в 30-е годы XX века. </w:t>
      </w:r>
      <w:del w:id="435" w:author="СБ" w:date="2019-10-23T12:18:00Z">
        <w:r w:rsidRPr="0029618A" w:rsidDel="008E0CAE">
          <w:rPr>
            <w:rFonts w:eastAsia="Times New Roman"/>
            <w:color w:val="00000A"/>
            <w:sz w:val="24"/>
            <w:szCs w:val="24"/>
            <w:highlight w:val="white"/>
          </w:rPr>
          <w:delText xml:space="preserve">Оно </w:delText>
        </w:r>
      </w:del>
      <w:del w:id="436" w:author="СБ" w:date="2019-10-23T13:11:00Z">
        <w:r w:rsidRPr="0029618A" w:rsidDel="00BC0A17">
          <w:rPr>
            <w:rFonts w:eastAsia="Times New Roman"/>
            <w:color w:val="00000A"/>
            <w:sz w:val="24"/>
            <w:szCs w:val="24"/>
            <w:highlight w:val="white"/>
          </w:rPr>
          <w:delText xml:space="preserve">может показаться </w:delText>
        </w:r>
      </w:del>
      <w:del w:id="437" w:author="СБ" w:date="2019-10-23T12:19:00Z">
        <w:r w:rsidRPr="0029618A" w:rsidDel="008E0CAE">
          <w:rPr>
            <w:rFonts w:eastAsia="Times New Roman"/>
            <w:color w:val="00000A"/>
            <w:sz w:val="24"/>
            <w:szCs w:val="24"/>
            <w:highlight w:val="white"/>
          </w:rPr>
          <w:delText xml:space="preserve">менее </w:delText>
        </w:r>
      </w:del>
      <w:del w:id="438" w:author="СБ" w:date="2019-10-23T13:11:00Z">
        <w:r w:rsidR="00EB2C52" w:rsidDel="00BC0A17">
          <w:rPr>
            <w:rFonts w:eastAsia="Times New Roman"/>
            <w:color w:val="00000A"/>
            <w:sz w:val="24"/>
            <w:szCs w:val="24"/>
            <w:highlight w:val="white"/>
          </w:rPr>
          <w:delText>интуитивн</w:delText>
        </w:r>
      </w:del>
      <w:del w:id="439" w:author="СБ" w:date="2019-10-23T12:19:00Z">
        <w:r w:rsidR="00EB2C52" w:rsidDel="008E0CAE">
          <w:rPr>
            <w:rFonts w:eastAsia="Times New Roman"/>
            <w:color w:val="00000A"/>
            <w:sz w:val="24"/>
            <w:szCs w:val="24"/>
            <w:highlight w:val="white"/>
          </w:rPr>
          <w:delText>о понятным</w:delText>
        </w:r>
      </w:del>
      <w:del w:id="440" w:author="СБ" w:date="2019-10-23T13:11:00Z">
        <w:r w:rsidRPr="0029618A" w:rsidDel="00BC0A17">
          <w:rPr>
            <w:rFonts w:eastAsia="Times New Roman"/>
            <w:color w:val="00000A"/>
            <w:sz w:val="24"/>
            <w:szCs w:val="24"/>
            <w:highlight w:val="white"/>
          </w:rPr>
          <w:delText xml:space="preserve">, </w:delText>
        </w:r>
      </w:del>
      <w:del w:id="441" w:author="СБ" w:date="2019-10-23T12:19:00Z">
        <w:r w:rsidRPr="0029618A" w:rsidDel="008E0CAE">
          <w:rPr>
            <w:rFonts w:eastAsia="Times New Roman"/>
            <w:color w:val="00000A"/>
            <w:sz w:val="24"/>
            <w:szCs w:val="24"/>
            <w:highlight w:val="white"/>
          </w:rPr>
          <w:delText>чем частотное определение</w:delText>
        </w:r>
      </w:del>
      <w:del w:id="442" w:author="СБ" w:date="2019-10-23T13:11:00Z">
        <w:r w:rsidRPr="0029618A" w:rsidDel="00BC0A17">
          <w:rPr>
            <w:rFonts w:eastAsia="Times New Roman"/>
            <w:color w:val="00000A"/>
            <w:sz w:val="24"/>
            <w:szCs w:val="24"/>
            <w:highlight w:val="white"/>
          </w:rPr>
          <w:delText>, но оно</w:delText>
        </w:r>
      </w:del>
      <w:del w:id="443" w:author="СБ" w:date="2019-10-22T19:29:00Z">
        <w:r w:rsidRPr="0029618A" w:rsidDel="00C47966">
          <w:rPr>
            <w:rFonts w:eastAsia="Times New Roman"/>
            <w:color w:val="00000A"/>
            <w:sz w:val="24"/>
            <w:szCs w:val="24"/>
            <w:highlight w:val="white"/>
          </w:rPr>
          <w:delText xml:space="preserve"> точное,</w:delText>
        </w:r>
      </w:del>
      <w:del w:id="444" w:author="СБ" w:date="2019-10-23T12:20:00Z">
        <w:r w:rsidRPr="0029618A" w:rsidDel="008E0CAE">
          <w:rPr>
            <w:rFonts w:eastAsia="Times New Roman"/>
            <w:color w:val="00000A"/>
            <w:sz w:val="24"/>
            <w:szCs w:val="24"/>
            <w:highlight w:val="white"/>
          </w:rPr>
          <w:delText xml:space="preserve"> более общее </w:delText>
        </w:r>
      </w:del>
      <w:del w:id="445" w:author="СБ" w:date="2019-10-23T13:11:00Z">
        <w:r w:rsidRPr="0029618A" w:rsidDel="00BC0A17">
          <w:rPr>
            <w:rFonts w:eastAsia="Times New Roman"/>
            <w:color w:val="00000A"/>
            <w:sz w:val="24"/>
            <w:szCs w:val="24"/>
            <w:highlight w:val="white"/>
          </w:rPr>
          <w:delText>и применимо к очень широкому кругу задач.</w:delText>
        </w:r>
      </w:del>
    </w:p>
    <w:p w14:paraId="3553EA1D" w14:textId="50F69F51" w:rsidR="00C91695" w:rsidRPr="00BC0A17" w:rsidDel="00BC0A17" w:rsidRDefault="00C91695" w:rsidP="00BC0A17">
      <w:pPr>
        <w:spacing w:line="288" w:lineRule="auto"/>
        <w:jc w:val="both"/>
        <w:rPr>
          <w:del w:id="446" w:author="СБ" w:date="2019-10-23T13:13:00Z"/>
          <w:rFonts w:eastAsia="Times New Roman"/>
          <w:color w:val="00000A"/>
          <w:sz w:val="24"/>
          <w:szCs w:val="24"/>
        </w:rPr>
      </w:pPr>
    </w:p>
    <w:p w14:paraId="0BA9E30C" w14:textId="3520C900" w:rsidR="00C85326" w:rsidDel="00BC0A17" w:rsidRDefault="00662FA5">
      <w:pPr>
        <w:spacing w:line="288" w:lineRule="auto"/>
        <w:ind w:firstLine="397"/>
        <w:jc w:val="both"/>
        <w:rPr>
          <w:del w:id="447" w:author="СБ" w:date="2019-10-23T13:13:00Z"/>
          <w:rFonts w:eastAsia="Times New Roman"/>
          <w:color w:val="00000A"/>
          <w:sz w:val="24"/>
          <w:szCs w:val="24"/>
        </w:rPr>
      </w:pPr>
      <w:del w:id="448" w:author="СБ" w:date="2019-10-23T13:01:00Z">
        <w:r w:rsidRPr="0029618A" w:rsidDel="00C85326">
          <w:rPr>
            <w:rFonts w:eastAsia="Times New Roman"/>
            <w:color w:val="00000A"/>
            <w:sz w:val="24"/>
            <w:szCs w:val="24"/>
            <w:highlight w:val="white"/>
          </w:rPr>
          <w:delText>В современной математике понятие </w:delText>
        </w:r>
        <w:r w:rsidRPr="0029618A" w:rsidDel="00C85326">
          <w:rPr>
            <w:rFonts w:eastAsia="Times New Roman"/>
            <w:i/>
            <w:color w:val="205968"/>
            <w:sz w:val="24"/>
            <w:szCs w:val="24"/>
            <w:highlight w:val="white"/>
          </w:rPr>
          <w:delText>вероятность</w:delText>
        </w:r>
        <w:r w:rsidRPr="0029618A" w:rsidDel="00C85326">
          <w:rPr>
            <w:rFonts w:eastAsia="Times New Roman"/>
            <w:i/>
            <w:color w:val="00000A"/>
            <w:sz w:val="24"/>
            <w:szCs w:val="24"/>
            <w:highlight w:val="white"/>
          </w:rPr>
          <w:delText xml:space="preserve"> </w:delText>
        </w:r>
        <w:r w:rsidRPr="0029618A" w:rsidDel="00C85326">
          <w:rPr>
            <w:rFonts w:eastAsia="Times New Roman"/>
            <w:color w:val="00000A"/>
            <w:sz w:val="24"/>
            <w:szCs w:val="24"/>
            <w:highlight w:val="white"/>
          </w:rPr>
          <w:delText>определяется как мера на особом множестве, которое зовётся </w:delText>
        </w:r>
        <w:r w:rsidRPr="0029618A" w:rsidDel="00C85326">
          <w:rPr>
            <w:rFonts w:eastAsia="Times New Roman"/>
            <w:i/>
            <w:color w:val="205968"/>
            <w:sz w:val="24"/>
            <w:szCs w:val="24"/>
            <w:highlight w:val="white"/>
          </w:rPr>
          <w:delText xml:space="preserve">вероятностным </w:delText>
        </w:r>
        <w:commentRangeStart w:id="449"/>
        <w:r w:rsidRPr="0029618A" w:rsidDel="00C85326">
          <w:rPr>
            <w:rFonts w:eastAsia="Times New Roman"/>
            <w:i/>
            <w:color w:val="205968"/>
            <w:sz w:val="24"/>
            <w:szCs w:val="24"/>
            <w:highlight w:val="white"/>
          </w:rPr>
          <w:delText>пространством</w:delText>
        </w:r>
        <w:commentRangeEnd w:id="449"/>
        <w:r w:rsidR="00E96B5D" w:rsidDel="00C85326">
          <w:rPr>
            <w:rStyle w:val="af"/>
          </w:rPr>
          <w:commentReference w:id="449"/>
        </w:r>
        <w:r w:rsidRPr="0029618A" w:rsidDel="00C85326">
          <w:rPr>
            <w:rFonts w:eastAsia="Times New Roman"/>
            <w:color w:val="00000A"/>
            <w:sz w:val="24"/>
            <w:szCs w:val="24"/>
            <w:highlight w:val="white"/>
          </w:rPr>
          <w:delText xml:space="preserve">. Это пространство включает в себя как элементарные события, так и их комбинации, получаемые с помощью операций объединения, пересечения и исключения. Пример элементарного события: «выпадение тройки при бросании </w:delText>
        </w:r>
        <w:r w:rsidR="00EB2C52" w:rsidDel="00C85326">
          <w:rPr>
            <w:rFonts w:eastAsia="Times New Roman"/>
            <w:color w:val="00000A"/>
            <w:sz w:val="24"/>
            <w:szCs w:val="24"/>
            <w:highlight w:val="white"/>
          </w:rPr>
          <w:delText xml:space="preserve">игральной </w:delText>
        </w:r>
        <w:r w:rsidRPr="0029618A" w:rsidDel="00C85326">
          <w:rPr>
            <w:rFonts w:eastAsia="Times New Roman"/>
            <w:color w:val="00000A"/>
            <w:sz w:val="24"/>
            <w:szCs w:val="24"/>
            <w:highlight w:val="white"/>
          </w:rPr>
          <w:delText>кости». Пример события, не являющегося элементарным: «выпадение при бросании кости любого чётного числа</w:delText>
        </w:r>
        <w:r w:rsidR="00EB2C52" w:rsidDel="00C85326">
          <w:rPr>
            <w:rFonts w:eastAsia="Times New Roman"/>
            <w:color w:val="00000A"/>
            <w:sz w:val="24"/>
            <w:szCs w:val="24"/>
            <w:highlight w:val="white"/>
          </w:rPr>
          <w:delText>,</w:delText>
        </w:r>
        <w:r w:rsidRPr="0029618A" w:rsidDel="00C85326">
          <w:rPr>
            <w:rFonts w:eastAsia="Times New Roman"/>
            <w:color w:val="00000A"/>
            <w:sz w:val="24"/>
            <w:szCs w:val="24"/>
            <w:highlight w:val="white"/>
          </w:rPr>
          <w:delText xml:space="preserve"> кроме двойки». </w:delText>
        </w:r>
      </w:del>
      <w:del w:id="450" w:author="СБ" w:date="2019-10-23T13:02:00Z">
        <w:r w:rsidRPr="0029618A" w:rsidDel="00C85326">
          <w:rPr>
            <w:rFonts w:eastAsia="Times New Roman"/>
            <w:color w:val="00000A"/>
            <w:sz w:val="24"/>
            <w:szCs w:val="24"/>
            <w:highlight w:val="white"/>
          </w:rPr>
          <w:delText>Итак, перечислим свойства вероятности:</w:delText>
        </w:r>
      </w:del>
    </w:p>
    <w:p w14:paraId="377B14D1" w14:textId="77777777" w:rsidR="00BC0A17" w:rsidRPr="004726C3" w:rsidRDefault="00BC0A17" w:rsidP="00BC0A17">
      <w:pPr>
        <w:spacing w:line="288" w:lineRule="auto"/>
        <w:ind w:firstLine="397"/>
        <w:jc w:val="both"/>
        <w:rPr>
          <w:ins w:id="451" w:author="СБ" w:date="2019-10-23T13:14:00Z"/>
          <w:rFonts w:eastAsia="Times New Roman"/>
          <w:color w:val="00000A"/>
          <w:sz w:val="24"/>
          <w:szCs w:val="24"/>
        </w:rPr>
      </w:pPr>
      <w:ins w:id="452" w:author="СБ" w:date="2019-10-23T13:14:00Z">
        <w:r>
          <w:rPr>
            <w:rFonts w:eastAsia="Times New Roman"/>
            <w:color w:val="00000A"/>
            <w:sz w:val="24"/>
            <w:szCs w:val="24"/>
            <w:highlight w:val="white"/>
          </w:rPr>
          <w:t xml:space="preserve">Точное определение вероятности </w:t>
        </w:r>
        <w:r w:rsidRPr="0029618A">
          <w:rPr>
            <w:rFonts w:eastAsia="Times New Roman"/>
            <w:color w:val="00000A"/>
            <w:sz w:val="24"/>
            <w:szCs w:val="24"/>
            <w:highlight w:val="white"/>
          </w:rPr>
          <w:t>может показаться</w:t>
        </w:r>
        <w:r>
          <w:rPr>
            <w:rFonts w:eastAsia="Times New Roman"/>
            <w:color w:val="00000A"/>
            <w:sz w:val="24"/>
            <w:szCs w:val="24"/>
            <w:highlight w:val="white"/>
          </w:rPr>
          <w:t xml:space="preserve"> далёким от интуитивного представления и чересчур сложным. Но интуиция</w:t>
        </w:r>
        <w:proofErr w:type="gramStart"/>
        <w:r>
          <w:rPr>
            <w:rFonts w:eastAsia="Times New Roman"/>
            <w:color w:val="00000A"/>
            <w:sz w:val="24"/>
            <w:szCs w:val="24"/>
            <w:highlight w:val="white"/>
          </w:rPr>
          <w:t xml:space="preserve"> -- </w:t>
        </w:r>
        <w:proofErr w:type="gramEnd"/>
        <w:r>
          <w:rPr>
            <w:rFonts w:eastAsia="Times New Roman"/>
            <w:color w:val="00000A"/>
            <w:sz w:val="24"/>
            <w:szCs w:val="24"/>
            <w:highlight w:val="white"/>
          </w:rPr>
          <w:t xml:space="preserve">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w:t>
        </w:r>
        <w:r w:rsidRPr="0029618A">
          <w:rPr>
            <w:rFonts w:eastAsia="Times New Roman"/>
            <w:color w:val="00000A"/>
            <w:sz w:val="24"/>
            <w:szCs w:val="24"/>
            <w:highlight w:val="white"/>
          </w:rPr>
          <w:t>применим</w:t>
        </w:r>
        <w:r>
          <w:rPr>
            <w:rFonts w:eastAsia="Times New Roman"/>
            <w:color w:val="00000A"/>
            <w:sz w:val="24"/>
            <w:szCs w:val="24"/>
            <w:highlight w:val="white"/>
          </w:rPr>
          <w:t>ым</w:t>
        </w:r>
        <w:r w:rsidRPr="0029618A">
          <w:rPr>
            <w:rFonts w:eastAsia="Times New Roman"/>
            <w:color w:val="00000A"/>
            <w:sz w:val="24"/>
            <w:szCs w:val="24"/>
            <w:highlight w:val="white"/>
          </w:rPr>
          <w:t xml:space="preserve">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w:t>
        </w:r>
        <w:proofErr w:type="gramStart"/>
        <w:r>
          <w:rPr>
            <w:rFonts w:eastAsia="Times New Roman"/>
            <w:color w:val="00000A"/>
            <w:sz w:val="24"/>
            <w:szCs w:val="24"/>
          </w:rPr>
          <w:t>вырабатывая</w:t>
        </w:r>
        <w:proofErr w:type="gramEnd"/>
        <w:r>
          <w:rPr>
            <w:rFonts w:eastAsia="Times New Roman"/>
            <w:color w:val="00000A"/>
            <w:sz w:val="24"/>
            <w:szCs w:val="24"/>
          </w:rPr>
          <w:t xml:space="preserve"> таким образом правильную интуицию у читателя.</w:t>
        </w:r>
      </w:ins>
    </w:p>
    <w:p w14:paraId="07DA7503" w14:textId="77777777" w:rsidR="00BC0A17" w:rsidRDefault="00BC0A17" w:rsidP="00BC0A17">
      <w:pPr>
        <w:spacing w:line="288" w:lineRule="auto"/>
        <w:ind w:firstLine="397"/>
        <w:jc w:val="both"/>
        <w:rPr>
          <w:ins w:id="453" w:author="СБ" w:date="2019-10-23T13:14:00Z"/>
          <w:rFonts w:eastAsia="Times New Roman"/>
          <w:color w:val="00000A"/>
          <w:sz w:val="24"/>
          <w:szCs w:val="24"/>
        </w:rPr>
      </w:pPr>
      <w:ins w:id="454" w:author="СБ" w:date="2019-10-23T13:14:00Z">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ins>
    </w:p>
    <w:p w14:paraId="62C7BAD2" w14:textId="77777777" w:rsidR="00BC0A17" w:rsidRDefault="00BC0A17" w:rsidP="00BC0A17">
      <w:pPr>
        <w:spacing w:line="288" w:lineRule="auto"/>
        <w:ind w:firstLine="397"/>
        <w:jc w:val="both"/>
        <w:rPr>
          <w:ins w:id="455" w:author="СБ" w:date="2019-10-23T13:14:00Z"/>
          <w:rFonts w:eastAsia="Times New Roman"/>
          <w:color w:val="00000A"/>
          <w:sz w:val="24"/>
          <w:szCs w:val="24"/>
        </w:rPr>
      </w:pPr>
      <w:ins w:id="456" w:author="СБ" w:date="2019-10-23T13:14:00Z">
        <w:r w:rsidRPr="00BC0A17">
          <w:rPr>
            <w:rFonts w:eastAsia="Times New Roman"/>
            <w:i/>
            <w:color w:val="00000A"/>
            <w:sz w:val="24"/>
            <w:szCs w:val="24"/>
          </w:rPr>
          <w:lastRenderedPageBreak/>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ins>
    </w:p>
    <w:p w14:paraId="2356F61D" w14:textId="77777777" w:rsidR="00BC0A17" w:rsidRPr="00EC2AC6" w:rsidRDefault="00BC0A17" w:rsidP="00BC0A17">
      <w:pPr>
        <w:spacing w:line="288" w:lineRule="auto"/>
        <w:ind w:firstLine="397"/>
        <w:jc w:val="both"/>
        <w:rPr>
          <w:ins w:id="457" w:author="СБ" w:date="2019-10-23T13:14:00Z"/>
          <w:rFonts w:eastAsia="Times New Roman"/>
          <w:color w:val="00000A"/>
          <w:sz w:val="24"/>
          <w:szCs w:val="24"/>
        </w:rPr>
      </w:pPr>
      <w:ins w:id="458" w:author="СБ" w:date="2019-10-23T13:14:00Z">
        <w:r w:rsidRPr="00BC0A17">
          <w:rPr>
            <w:rFonts w:eastAsia="Times New Roman"/>
            <w:i/>
            <w:color w:val="00000A"/>
            <w:sz w:val="24"/>
            <w:szCs w:val="24"/>
          </w:rPr>
          <w:t>Сигма-алгебра</w:t>
        </w:r>
        <w:r>
          <w:rPr>
            <w:rFonts w:eastAsia="Times New Roman"/>
            <w:color w:val="00000A"/>
            <w:sz w:val="24"/>
            <w:szCs w:val="24"/>
          </w:rPr>
          <w:t xml:space="preserve"> – семейство подмножеств некоторого множества, которое можно получить операциями объединения и пересечения. Например, для множества элементарных событий, соответствующих результатам выпадения монеты </w:t>
        </w:r>
        <w:r w:rsidRPr="00423E44">
          <w:rPr>
            <w:rFonts w:eastAsia="Times New Roman"/>
            <w:color w:val="00000A"/>
            <w:sz w:val="24"/>
            <w:szCs w:val="24"/>
          </w:rPr>
          <w:t>{</w:t>
        </w:r>
        <w:r>
          <w:rPr>
            <w:rFonts w:eastAsia="Times New Roman"/>
            <w:color w:val="00000A"/>
            <w:sz w:val="24"/>
            <w:szCs w:val="24"/>
          </w:rPr>
          <w:t xml:space="preserve">О (орёл), </w:t>
        </w:r>
        <w:proofErr w:type="gramStart"/>
        <w:r>
          <w:rPr>
            <w:rFonts w:eastAsia="Times New Roman"/>
            <w:color w:val="00000A"/>
            <w:sz w:val="24"/>
            <w:szCs w:val="24"/>
          </w:rPr>
          <w:t>Р</w:t>
        </w:r>
        <w:proofErr w:type="gramEnd"/>
        <w:r>
          <w:rPr>
            <w:rFonts w:eastAsia="Times New Roman"/>
            <w:color w:val="00000A"/>
            <w:sz w:val="24"/>
            <w:szCs w:val="24"/>
          </w:rPr>
          <w:t xml:space="preserve"> (решка)</w:t>
        </w:r>
        <w:r w:rsidRPr="00423E44">
          <w:rPr>
            <w:rFonts w:eastAsia="Times New Roman"/>
            <w:color w:val="00000A"/>
            <w:sz w:val="24"/>
            <w:szCs w:val="24"/>
          </w:rPr>
          <w:t xml:space="preserve">}, </w:t>
        </w:r>
        <w:r>
          <w:rPr>
            <w:rFonts w:eastAsia="Times New Roman"/>
            <w:color w:val="00000A"/>
            <w:sz w:val="24"/>
            <w:szCs w:val="24"/>
          </w:rPr>
          <w:t xml:space="preserve">сигма-алгеброй будет такая совокупность </w:t>
        </w:r>
        <w:r w:rsidRPr="004726C3">
          <w:rPr>
            <w:rFonts w:eastAsia="Times New Roman"/>
            <w:color w:val="00000A"/>
            <w:sz w:val="24"/>
            <w:szCs w:val="24"/>
          </w:rPr>
          <w:t>{</w:t>
        </w:r>
        <w:r>
          <w:rPr>
            <w:rFonts w:eastAsia="Times New Roman"/>
            <w:color w:val="00000A"/>
            <w:sz w:val="24"/>
            <w:szCs w:val="24"/>
          </w:rPr>
          <w:sym w:font="Symbol" w:char="F0C6"/>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w:t>
        </w:r>
        <w:r w:rsidRPr="00423E44">
          <w:rPr>
            <w:rFonts w:eastAsia="Times New Roman"/>
            <w:color w:val="00000A"/>
            <w:sz w:val="24"/>
            <w:szCs w:val="24"/>
          </w:rPr>
          <w:t>},{</w:t>
        </w:r>
        <w:r>
          <w:rPr>
            <w:rFonts w:eastAsia="Times New Roman"/>
            <w:color w:val="00000A"/>
            <w:sz w:val="24"/>
            <w:szCs w:val="24"/>
          </w:rPr>
          <w:t>Р</w:t>
        </w:r>
        <w:r w:rsidRPr="00423E44">
          <w:rPr>
            <w:rFonts w:eastAsia="Times New Roman"/>
            <w:color w:val="00000A"/>
            <w:sz w:val="24"/>
            <w:szCs w:val="24"/>
          </w:rPr>
          <w:t>},{</w:t>
        </w:r>
        <w:r>
          <w:rPr>
            <w:rFonts w:eastAsia="Times New Roman"/>
            <w:color w:val="00000A"/>
            <w:sz w:val="24"/>
            <w:szCs w:val="24"/>
          </w:rPr>
          <w:t>О,Р</w:t>
        </w:r>
        <w:r w:rsidRPr="00423E44">
          <w:rPr>
            <w:rFonts w:eastAsia="Times New Roman"/>
            <w:color w:val="00000A"/>
            <w:sz w:val="24"/>
            <w:szCs w:val="24"/>
          </w:rPr>
          <w:t>}}</w:t>
        </w:r>
        <w:r>
          <w:rPr>
            <w:rFonts w:eastAsia="Times New Roman"/>
            <w:color w:val="00000A"/>
            <w:sz w:val="24"/>
            <w:szCs w:val="24"/>
          </w:rPr>
          <w:t>. Она включает в себя невозможное событие -- отсутствие какого-либо результата (</w:t>
        </w:r>
        <w:r>
          <w:rPr>
            <w:rFonts w:eastAsia="Times New Roman"/>
            <w:color w:val="00000A"/>
            <w:sz w:val="24"/>
            <w:szCs w:val="24"/>
          </w:rPr>
          <w:sym w:font="Symbol" w:char="F0C6"/>
        </w:r>
        <w:r>
          <w:rPr>
            <w:rFonts w:eastAsia="Times New Roman"/>
            <w:color w:val="00000A"/>
            <w:sz w:val="24"/>
            <w:szCs w:val="24"/>
          </w:rPr>
          <w:t>), а также тривиальное -- получение какого-либо из возможных результатов (</w:t>
        </w:r>
        <w:r w:rsidRPr="00423E44">
          <w:rPr>
            <w:rFonts w:eastAsia="Times New Roman"/>
            <w:color w:val="00000A"/>
            <w:sz w:val="24"/>
            <w:szCs w:val="24"/>
          </w:rPr>
          <w:t>{</w:t>
        </w:r>
        <w:r>
          <w:rPr>
            <w:rFonts w:eastAsia="Times New Roman"/>
            <w:color w:val="00000A"/>
            <w:sz w:val="24"/>
            <w:szCs w:val="24"/>
          </w:rPr>
          <w:t>О</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то есть, всё множество элементарных событий. </w:t>
        </w:r>
      </w:ins>
    </w:p>
    <w:p w14:paraId="5A2C789F" w14:textId="77777777" w:rsidR="00BC0A17" w:rsidRDefault="00BC0A17" w:rsidP="00BC0A17">
      <w:pPr>
        <w:spacing w:line="288" w:lineRule="auto"/>
        <w:ind w:firstLine="397"/>
        <w:jc w:val="both"/>
        <w:rPr>
          <w:ins w:id="459" w:author="СБ" w:date="2019-10-23T13:14:00Z"/>
          <w:rFonts w:eastAsia="Times New Roman"/>
          <w:color w:val="00000A"/>
          <w:sz w:val="24"/>
          <w:szCs w:val="24"/>
        </w:rPr>
      </w:pPr>
      <w:ins w:id="460" w:author="СБ" w:date="2019-10-23T13:14:00Z">
        <w:r>
          <w:rPr>
            <w:rFonts w:eastAsia="Times New Roman"/>
            <w:color w:val="00000A"/>
            <w:sz w:val="24"/>
            <w:szCs w:val="24"/>
          </w:rPr>
          <w:t xml:space="preserve">Такое семейство нам требуется для того, чтобы можно было определить на нём аддитивную меру, которая и будет называться вероятностью. </w:t>
        </w:r>
      </w:ins>
    </w:p>
    <w:p w14:paraId="771C4D8A" w14:textId="77777777" w:rsidR="00BC0A17" w:rsidRDefault="00BC0A17" w:rsidP="00BC0A17">
      <w:pPr>
        <w:spacing w:line="288" w:lineRule="auto"/>
        <w:ind w:firstLine="397"/>
        <w:jc w:val="both"/>
        <w:rPr>
          <w:ins w:id="461" w:author="СБ" w:date="2019-10-23T13:14:00Z"/>
          <w:rFonts w:eastAsia="Times New Roman"/>
          <w:color w:val="00000A"/>
          <w:sz w:val="24"/>
          <w:szCs w:val="24"/>
        </w:rPr>
      </w:pPr>
      <w:ins w:id="462" w:author="СБ" w:date="2019-10-23T13:14:00Z">
        <w:r>
          <w:rPr>
            <w:rFonts w:eastAsia="Times New Roman"/>
            <w:color w:val="00000A"/>
            <w:sz w:val="24"/>
            <w:szCs w:val="24"/>
          </w:rPr>
          <w:t xml:space="preserve">Итак, </w:t>
        </w:r>
        <w:r w:rsidRPr="0083710E">
          <w:rPr>
            <w:rFonts w:eastAsia="Times New Roman"/>
            <w:i/>
            <w:color w:val="00000A"/>
            <w:sz w:val="24"/>
            <w:szCs w:val="24"/>
          </w:rPr>
          <w:t>вероятностным пространством</w:t>
        </w:r>
        <w:r>
          <w:rPr>
            <w:rFonts w:eastAsia="Times New Roman"/>
            <w:color w:val="00000A"/>
            <w:sz w:val="24"/>
            <w:szCs w:val="24"/>
          </w:rPr>
          <w:t xml:space="preserve"> называется тройка, включающая в себя множество элементарных событий </w:t>
        </w:r>
        <w:r>
          <w:rPr>
            <w:rFonts w:eastAsia="Times New Roman"/>
            <w:color w:val="00000A"/>
            <w:sz w:val="24"/>
            <w:szCs w:val="24"/>
          </w:rPr>
          <w:sym w:font="Symbol" w:char="F057"/>
        </w:r>
        <w:r>
          <w:rPr>
            <w:rFonts w:eastAsia="Times New Roman"/>
            <w:color w:val="00000A"/>
            <w:sz w:val="24"/>
            <w:szCs w:val="24"/>
          </w:rPr>
          <w:t xml:space="preserve">, </w:t>
        </w:r>
        <w:proofErr w:type="gramStart"/>
        <w:r>
          <w:rPr>
            <w:rFonts w:eastAsia="Times New Roman"/>
            <w:color w:val="00000A"/>
            <w:sz w:val="24"/>
            <w:szCs w:val="24"/>
          </w:rPr>
          <w:t>сигма-алгебру</w:t>
        </w:r>
        <w:proofErr w:type="gramEnd"/>
        <w:r>
          <w:rPr>
            <w:rFonts w:eastAsia="Times New Roman"/>
            <w:color w:val="00000A"/>
            <w:sz w:val="24"/>
            <w:szCs w:val="24"/>
          </w:rPr>
          <w:t xml:space="preserve"> для его подмножеств </w:t>
        </w:r>
        <w:r>
          <w:rPr>
            <w:rFonts w:eastAsia="Times New Roman"/>
            <w:color w:val="00000A"/>
            <w:sz w:val="24"/>
            <w:szCs w:val="24"/>
            <w:lang w:val="en-US"/>
          </w:rPr>
          <w:t>F</w:t>
        </w:r>
        <w:r>
          <w:rPr>
            <w:rFonts w:eastAsia="Times New Roman"/>
            <w:color w:val="00000A"/>
            <w:sz w:val="24"/>
            <w:szCs w:val="24"/>
          </w:rPr>
          <w:t xml:space="preserve"> и функцию </w:t>
        </w:r>
        <w:r>
          <w:rPr>
            <w:rFonts w:eastAsia="Times New Roman"/>
            <w:color w:val="00000A"/>
            <w:sz w:val="24"/>
            <w:szCs w:val="24"/>
            <w:lang w:val="en-US"/>
          </w:rPr>
          <w:t>P</w:t>
        </w:r>
        <w:r>
          <w:rPr>
            <w:rFonts w:eastAsia="Times New Roman"/>
            <w:color w:val="00000A"/>
            <w:sz w:val="24"/>
            <w:szCs w:val="24"/>
          </w:rPr>
          <w:t xml:space="preserve">, называемую </w:t>
        </w:r>
        <w:r w:rsidRPr="00AA2E41">
          <w:rPr>
            <w:rFonts w:eastAsia="Times New Roman"/>
            <w:i/>
            <w:color w:val="00000A"/>
            <w:sz w:val="24"/>
            <w:szCs w:val="24"/>
          </w:rPr>
          <w:t>вероятностью</w:t>
        </w:r>
        <w:r>
          <w:rPr>
            <w:rFonts w:eastAsia="Times New Roman"/>
            <w:color w:val="00000A"/>
            <w:sz w:val="24"/>
            <w:szCs w:val="24"/>
          </w:rPr>
          <w:t>, которая каждому элементу</w:t>
        </w:r>
        <w:r w:rsidRPr="004726C3">
          <w:rPr>
            <w:rFonts w:eastAsia="Times New Roman"/>
            <w:color w:val="00000A"/>
            <w:sz w:val="24"/>
            <w:szCs w:val="24"/>
          </w:rPr>
          <w:t xml:space="preserve"> </w:t>
        </w:r>
        <w:r>
          <w:rPr>
            <w:rFonts w:eastAsia="Times New Roman"/>
            <w:color w:val="00000A"/>
            <w:sz w:val="24"/>
            <w:szCs w:val="24"/>
          </w:rPr>
          <w:t xml:space="preserve">из </w:t>
        </w:r>
        <w:r>
          <w:rPr>
            <w:rFonts w:eastAsia="Times New Roman"/>
            <w:color w:val="00000A"/>
            <w:sz w:val="24"/>
            <w:szCs w:val="24"/>
            <w:lang w:val="en-US"/>
          </w:rPr>
          <w:t>F</w:t>
        </w:r>
        <w:r>
          <w:rPr>
            <w:rFonts w:eastAsia="Times New Roman"/>
            <w:color w:val="00000A"/>
            <w:sz w:val="24"/>
            <w:szCs w:val="24"/>
          </w:rPr>
          <w:t xml:space="preserve"> ставит в соответствие неотрицательное число, такое, что </w:t>
        </w:r>
      </w:ins>
    </w:p>
    <w:p w14:paraId="13D7A8E9" w14:textId="77777777" w:rsidR="00BC0A17" w:rsidRPr="004726C3" w:rsidRDefault="00BC0A17" w:rsidP="00BC0A17">
      <w:pPr>
        <w:pStyle w:val="afe"/>
        <w:numPr>
          <w:ilvl w:val="0"/>
          <w:numId w:val="2"/>
        </w:numPr>
        <w:spacing w:line="288" w:lineRule="auto"/>
        <w:ind w:firstLine="397"/>
        <w:jc w:val="both"/>
        <w:rPr>
          <w:ins w:id="463" w:author="СБ" w:date="2019-10-23T13:14:00Z"/>
          <w:rFonts w:eastAsia="Times New Roman"/>
          <w:color w:val="00000A"/>
          <w:sz w:val="24"/>
          <w:szCs w:val="24"/>
        </w:rPr>
      </w:pPr>
      <w:ins w:id="464" w:author="СБ" w:date="2019-10-23T13:14:00Z">
        <w:r w:rsidRPr="001830DD">
          <w:rPr>
            <w:rFonts w:eastAsia="Times New Roman"/>
            <w:color w:val="00000A"/>
            <w:sz w:val="24"/>
            <w:szCs w:val="24"/>
            <w:lang w:val="en-US"/>
          </w:rPr>
          <w:t>P(</w:t>
        </w:r>
        <w:r>
          <w:rPr>
            <w:rFonts w:eastAsia="Times New Roman"/>
            <w:color w:val="00000A"/>
            <w:sz w:val="24"/>
            <w:szCs w:val="24"/>
          </w:rPr>
          <w:sym w:font="Symbol" w:char="F0C6"/>
        </w:r>
        <w:r w:rsidRPr="001830DD">
          <w:rPr>
            <w:rFonts w:eastAsia="Times New Roman"/>
            <w:color w:val="00000A"/>
            <w:sz w:val="24"/>
            <w:szCs w:val="24"/>
            <w:lang w:val="en-US"/>
          </w:rPr>
          <w:t>) = 0</w:t>
        </w:r>
        <w:r>
          <w:rPr>
            <w:rFonts w:eastAsia="Times New Roman"/>
            <w:color w:val="00000A"/>
            <w:sz w:val="24"/>
            <w:szCs w:val="24"/>
            <w:lang w:val="en-US"/>
          </w:rPr>
          <w:t>,</w:t>
        </w:r>
      </w:ins>
    </w:p>
    <w:p w14:paraId="5377BD33" w14:textId="77777777" w:rsidR="00BC0A17" w:rsidRPr="004726C3" w:rsidRDefault="00BC0A17" w:rsidP="00BC0A17">
      <w:pPr>
        <w:pStyle w:val="afe"/>
        <w:numPr>
          <w:ilvl w:val="0"/>
          <w:numId w:val="2"/>
        </w:numPr>
        <w:spacing w:line="288" w:lineRule="auto"/>
        <w:ind w:firstLine="397"/>
        <w:jc w:val="both"/>
        <w:rPr>
          <w:ins w:id="465" w:author="СБ" w:date="2019-10-23T13:14:00Z"/>
          <w:rFonts w:eastAsia="Times New Roman"/>
          <w:color w:val="00000A"/>
          <w:sz w:val="24"/>
          <w:szCs w:val="24"/>
        </w:rPr>
      </w:pPr>
      <w:ins w:id="466" w:author="СБ" w:date="2019-10-23T13:14:00Z">
        <w:r>
          <w:rPr>
            <w:rFonts w:eastAsia="Times New Roman"/>
            <w:color w:val="00000A"/>
            <w:sz w:val="24"/>
            <w:szCs w:val="24"/>
            <w:lang w:val="en-US"/>
          </w:rPr>
          <w:t>P(</w:t>
        </w:r>
        <w:r>
          <w:rPr>
            <w:rFonts w:eastAsia="Times New Roman"/>
            <w:color w:val="00000A"/>
            <w:sz w:val="24"/>
            <w:szCs w:val="24"/>
          </w:rPr>
          <w:sym w:font="Symbol" w:char="F057"/>
        </w:r>
        <w:r>
          <w:rPr>
            <w:rFonts w:eastAsia="Times New Roman"/>
            <w:color w:val="00000A"/>
            <w:sz w:val="24"/>
            <w:szCs w:val="24"/>
            <w:lang w:val="en-US"/>
          </w:rPr>
          <w:t>) = 1,</w:t>
        </w:r>
      </w:ins>
    </w:p>
    <w:p w14:paraId="33A21D1A" w14:textId="77777777" w:rsidR="00BC0A17" w:rsidRPr="00C85326" w:rsidRDefault="00BC0A17" w:rsidP="00BC0A17">
      <w:pPr>
        <w:pStyle w:val="afe"/>
        <w:numPr>
          <w:ilvl w:val="0"/>
          <w:numId w:val="2"/>
        </w:numPr>
        <w:spacing w:line="288" w:lineRule="auto"/>
        <w:ind w:firstLine="397"/>
        <w:jc w:val="both"/>
        <w:rPr>
          <w:ins w:id="467" w:author="СБ" w:date="2019-10-23T13:14:00Z"/>
          <w:rFonts w:eastAsia="Times New Roman"/>
          <w:color w:val="00000A"/>
          <w:sz w:val="24"/>
          <w:szCs w:val="24"/>
        </w:rPr>
      </w:pPr>
      <w:ins w:id="468" w:author="СБ" w:date="2019-10-23T13:14:00Z">
        <w:r w:rsidRPr="004726C3">
          <w:rPr>
            <w:rFonts w:eastAsia="Times New Roman"/>
            <w:color w:val="00000A"/>
            <w:sz w:val="24"/>
            <w:szCs w:val="24"/>
          </w:rPr>
          <w:t xml:space="preserve">Функция </w:t>
        </w:r>
        <w:r w:rsidRPr="004726C3">
          <w:rPr>
            <w:rFonts w:eastAsia="Times New Roman"/>
            <w:color w:val="00000A"/>
            <w:sz w:val="24"/>
            <w:szCs w:val="24"/>
            <w:lang w:val="en-US"/>
          </w:rPr>
          <w:t>P</w:t>
        </w:r>
        <w:r>
          <w:rPr>
            <w:rFonts w:eastAsia="Times New Roman"/>
            <w:color w:val="00000A"/>
            <w:sz w:val="24"/>
            <w:szCs w:val="24"/>
          </w:rPr>
          <w:t xml:space="preserve"> является </w:t>
        </w:r>
        <w:proofErr w:type="gramStart"/>
        <w:r>
          <w:rPr>
            <w:rFonts w:eastAsia="Times New Roman"/>
            <w:color w:val="00000A"/>
            <w:sz w:val="24"/>
            <w:szCs w:val="24"/>
          </w:rPr>
          <w:t>сигма-аддитивной</w:t>
        </w:r>
        <w:proofErr w:type="gramEnd"/>
        <w:r>
          <w:rPr>
            <w:rFonts w:eastAsia="Times New Roman"/>
            <w:color w:val="00000A"/>
            <w:sz w:val="24"/>
            <w:szCs w:val="24"/>
          </w:rPr>
          <w:t>. Это значит, что</w:t>
        </w:r>
        <w:r w:rsidRPr="004726C3">
          <w:rPr>
            <w:rFonts w:eastAsia="Times New Roman"/>
            <w:color w:val="00000A"/>
            <w:sz w:val="24"/>
            <w:szCs w:val="24"/>
          </w:rPr>
          <w:t xml:space="preserve"> </w:t>
        </w:r>
        <w:r w:rsidRPr="004726C3">
          <w:rPr>
            <w:sz w:val="24"/>
            <w:szCs w:val="24"/>
          </w:rPr>
          <w:t>вероятность счетного объединения непересекающихся событий равна сумме их вероятностей</w:t>
        </w:r>
        <w:proofErr w:type="gramStart"/>
        <w:r>
          <w:rPr>
            <w:sz w:val="24"/>
            <w:szCs w:val="24"/>
          </w:rPr>
          <w:t xml:space="preserve">: </w:t>
        </w:r>
        <m:oMath>
          <m:r>
            <w:rPr>
              <w:rFonts w:ascii="Cambria Math" w:hAnsi="Cambria Math"/>
              <w:sz w:val="24"/>
              <w:szCs w:val="24"/>
            </w:rPr>
            <m:t>P(</m:t>
          </m:r>
          <m:nary>
            <m:naryPr>
              <m:chr m:val="⋃"/>
              <m:limLoc m:val="undOvr"/>
              <m:supHide m:val="1"/>
              <m:ctrlPr>
                <w:rPr>
                  <w:rFonts w:ascii="Cambria Math" w:hAnsi="Cambria Math"/>
                  <w:i/>
                  <w:sz w:val="24"/>
                  <w:szCs w:val="24"/>
                </w:rPr>
              </m:ctrlPr>
            </m:naryPr>
            <m:sub>
              <m:r>
                <w:rPr>
                  <w:rFonts w:ascii="Cambria Math" w:hAnsi="Cambria Math"/>
                  <w:sz w:val="24"/>
                  <w:szCs w:val="24"/>
                  <w:lang w:val="en-US"/>
                </w:rPr>
                <m:t>i</m:t>
              </m:r>
            </m:sub>
            <m:sup/>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rPr>
                <m:t xml:space="preserve">)= </m:t>
              </m:r>
              <m:nary>
                <m:naryPr>
                  <m:chr m:val="∑"/>
                  <m:limLoc m:val="undOvr"/>
                  <m:supHide m:val="1"/>
                  <m:ctrlPr>
                    <w:rPr>
                      <w:rFonts w:ascii="Cambria Math" w:hAnsi="Cambria Math"/>
                      <w:i/>
                      <w:sz w:val="24"/>
                      <w:szCs w:val="24"/>
                    </w:rPr>
                  </m:ctrlPr>
                </m:naryPr>
                <m:sub>
                  <m:r>
                    <w:rPr>
                      <w:rFonts w:ascii="Cambria Math" w:hAnsi="Cambria Math"/>
                      <w:sz w:val="24"/>
                      <w:szCs w:val="24"/>
                    </w:rPr>
                    <m:t>i</m:t>
                  </m:r>
                </m:sub>
                <m:sup/>
                <m:e>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e>
                  </m:d>
                </m:e>
              </m:nary>
            </m:e>
          </m:nary>
          <m:r>
            <w:rPr>
              <w:rFonts w:ascii="Cambria Math" w:hAnsi="Cambria Math"/>
              <w:sz w:val="24"/>
              <w:szCs w:val="24"/>
            </w:rPr>
            <m:t>.</m:t>
          </m:r>
        </m:oMath>
        <w:proofErr w:type="gramEnd"/>
      </w:ins>
    </w:p>
    <w:p w14:paraId="2D29CBC5" w14:textId="48A930A8" w:rsidR="00BC0A17" w:rsidRPr="0029618A" w:rsidRDefault="00BC0A17" w:rsidP="00BC0A17">
      <w:pPr>
        <w:spacing w:line="288" w:lineRule="auto"/>
        <w:ind w:firstLine="397"/>
        <w:jc w:val="both"/>
        <w:rPr>
          <w:ins w:id="469" w:author="СБ" w:date="2019-10-23T13:14:00Z"/>
          <w:rFonts w:eastAsia="Times New Roman"/>
          <w:color w:val="00000A"/>
          <w:sz w:val="24"/>
          <w:szCs w:val="24"/>
        </w:rPr>
      </w:pPr>
      <w:ins w:id="470" w:author="СБ" w:date="2019-10-23T13:14:00Z">
        <w:r>
          <w:rPr>
            <w:rFonts w:eastAsia="Times New Roman"/>
            <w:color w:val="00000A"/>
            <w:sz w:val="24"/>
            <w:szCs w:val="24"/>
          </w:rPr>
          <w:t>Такое определение приводит к тому, что свойства мер (количеств, объёмов и т.д.), которые мы перечисляли раньше, можно переложить на свойства вероятностей:</w:t>
        </w:r>
      </w:ins>
    </w:p>
    <w:p w14:paraId="065906F0" w14:textId="77777777" w:rsidR="008E2D65" w:rsidRPr="0029618A" w:rsidRDefault="00662FA5">
      <w:pPr>
        <w:spacing w:before="240" w:line="300" w:lineRule="auto"/>
        <w:ind w:left="397" w:right="397"/>
        <w:rPr>
          <w:rFonts w:eastAsia="Times New Roman"/>
          <w:color w:val="1F497D"/>
          <w:sz w:val="24"/>
          <w:szCs w:val="24"/>
        </w:rPr>
      </w:pPr>
      <w:r w:rsidRPr="0029618A">
        <w:rPr>
          <w:rFonts w:eastAsia="Times New Roman"/>
          <w:color w:val="1F497D"/>
          <w:sz w:val="24"/>
          <w:szCs w:val="24"/>
        </w:rPr>
        <w:t>1. Вероятность невозможного события равна нулю.</w:t>
      </w:r>
    </w:p>
    <w:p w14:paraId="206BD119" w14:textId="77777777" w:rsidR="008E2D65" w:rsidRPr="0029618A" w:rsidRDefault="00662FA5">
      <w:pPr>
        <w:spacing w:line="300" w:lineRule="auto"/>
        <w:ind w:left="397" w:right="397"/>
        <w:rPr>
          <w:rFonts w:eastAsia="Times New Roman"/>
          <w:color w:val="1F497D"/>
          <w:sz w:val="24"/>
          <w:szCs w:val="24"/>
        </w:rPr>
      </w:pPr>
      <w:r w:rsidRPr="0029618A">
        <w:rPr>
          <w:rFonts w:eastAsia="Times New Roman"/>
          <w:color w:val="1F497D"/>
          <w:sz w:val="24"/>
          <w:szCs w:val="24"/>
        </w:rPr>
        <w:t>2. Вероятность всего вероятностного пространства равна единице. </w:t>
      </w:r>
    </w:p>
    <w:p w14:paraId="6341707D" w14:textId="77777777" w:rsidR="008E2D65" w:rsidRPr="0029618A" w:rsidRDefault="00662FA5">
      <w:pPr>
        <w:spacing w:line="300" w:lineRule="auto"/>
        <w:ind w:left="397" w:right="397"/>
        <w:rPr>
          <w:rFonts w:eastAsia="Times New Roman"/>
          <w:color w:val="1F497D"/>
          <w:sz w:val="24"/>
          <w:szCs w:val="24"/>
        </w:rPr>
      </w:pPr>
      <w:r w:rsidRPr="0029618A">
        <w:rPr>
          <w:rFonts w:eastAsia="Times New Roman"/>
          <w:color w:val="1F497D"/>
          <w:sz w:val="24"/>
          <w:szCs w:val="24"/>
        </w:rPr>
        <w:t>3. Если одно событие влечёт за собой также и другое, то вероятность второго не превышает вероятности первого</w:t>
      </w:r>
      <w:commentRangeStart w:id="471"/>
      <w:commentRangeStart w:id="472"/>
      <w:r w:rsidRPr="0029618A">
        <w:rPr>
          <w:rFonts w:eastAsia="Times New Roman"/>
          <w:color w:val="1F497D"/>
          <w:sz w:val="24"/>
          <w:szCs w:val="24"/>
        </w:rPr>
        <w:t>.</w:t>
      </w:r>
      <w:r w:rsidRPr="0029618A">
        <w:rPr>
          <w:rFonts w:eastAsia="Times New Roman"/>
          <w:color w:val="1F497D"/>
          <w:sz w:val="24"/>
          <w:szCs w:val="24"/>
          <w:vertAlign w:val="superscript"/>
        </w:rPr>
        <w:footnoteReference w:id="5"/>
      </w:r>
      <w:commentRangeEnd w:id="471"/>
      <w:r w:rsidR="00EB2C52">
        <w:rPr>
          <w:rStyle w:val="af"/>
        </w:rPr>
        <w:commentReference w:id="471"/>
      </w:r>
      <w:commentRangeEnd w:id="472"/>
      <w:r w:rsidR="00BC0A17">
        <w:rPr>
          <w:rStyle w:val="af"/>
        </w:rPr>
        <w:commentReference w:id="472"/>
      </w:r>
      <w:r w:rsidRPr="0029618A">
        <w:rPr>
          <w:rFonts w:eastAsia="Times New Roman"/>
          <w:color w:val="1F497D"/>
          <w:sz w:val="24"/>
          <w:szCs w:val="24"/>
        </w:rPr>
        <w:t xml:space="preserve"> </w:t>
      </w:r>
    </w:p>
    <w:p w14:paraId="60856564" w14:textId="2FB06221" w:rsidR="008E2D65" w:rsidRPr="0029618A" w:rsidRDefault="00662FA5">
      <w:pPr>
        <w:spacing w:line="300" w:lineRule="auto"/>
        <w:ind w:left="397" w:right="397"/>
        <w:rPr>
          <w:rFonts w:eastAsia="Times New Roman"/>
          <w:color w:val="1F497D"/>
          <w:sz w:val="24"/>
          <w:szCs w:val="24"/>
        </w:rPr>
      </w:pPr>
      <w:r w:rsidRPr="0029618A">
        <w:rPr>
          <w:rFonts w:eastAsia="Times New Roman"/>
          <w:color w:val="1F497D"/>
          <w:sz w:val="24"/>
          <w:szCs w:val="24"/>
        </w:rPr>
        <w:t>4. Вероятность наступления хотя бы одного из двух</w:t>
      </w:r>
      <w:ins w:id="480" w:author="СБ" w:date="2019-10-23T13:14:00Z">
        <w:r w:rsidR="00BC0A17">
          <w:rPr>
            <w:rFonts w:eastAsia="Times New Roman"/>
            <w:color w:val="1F497D"/>
            <w:sz w:val="24"/>
            <w:szCs w:val="24"/>
          </w:rPr>
          <w:t xml:space="preserve"> несовместных </w:t>
        </w:r>
      </w:ins>
      <w:del w:id="481" w:author="СБ" w:date="2019-10-23T13:14:00Z">
        <w:r w:rsidRPr="0029618A" w:rsidDel="00BC0A17">
          <w:rPr>
            <w:rFonts w:eastAsia="Times New Roman"/>
            <w:color w:val="1F497D"/>
            <w:sz w:val="24"/>
            <w:szCs w:val="24"/>
          </w:rPr>
          <w:delText xml:space="preserve"> произвольных </w:delText>
        </w:r>
      </w:del>
      <w:r w:rsidRPr="0029618A">
        <w:rPr>
          <w:rFonts w:eastAsia="Times New Roman"/>
          <w:color w:val="1F497D"/>
          <w:sz w:val="24"/>
          <w:szCs w:val="24"/>
        </w:rPr>
        <w:t>событий</w:t>
      </w:r>
      <w:ins w:id="482" w:author="СБ" w:date="2019-10-23T13:15:00Z">
        <w:r w:rsidR="00BC0A17">
          <w:rPr>
            <w:rFonts w:eastAsia="Times New Roman"/>
            <w:color w:val="1F497D"/>
            <w:sz w:val="24"/>
            <w:szCs w:val="24"/>
          </w:rPr>
          <w:t xml:space="preserve"> (соответствующих  непересекающимся элементам </w:t>
        </w:r>
        <w:proofErr w:type="gramStart"/>
        <w:r w:rsidR="00BC0A17">
          <w:rPr>
            <w:rFonts w:eastAsia="Times New Roman"/>
            <w:color w:val="1F497D"/>
            <w:sz w:val="24"/>
            <w:szCs w:val="24"/>
          </w:rPr>
          <w:t>сигма-алгебры</w:t>
        </w:r>
        <w:proofErr w:type="gramEnd"/>
        <w:r w:rsidR="00BC0A17">
          <w:rPr>
            <w:rFonts w:eastAsia="Times New Roman"/>
            <w:color w:val="1F497D"/>
            <w:sz w:val="24"/>
            <w:szCs w:val="24"/>
          </w:rPr>
          <w:t xml:space="preserve">) </w:t>
        </w:r>
      </w:ins>
      <w:r w:rsidRPr="0029618A">
        <w:rPr>
          <w:rFonts w:eastAsia="Times New Roman"/>
          <w:color w:val="1F497D"/>
          <w:sz w:val="24"/>
          <w:szCs w:val="24"/>
        </w:rPr>
        <w:t xml:space="preserve"> равна сумме вероятностей каждого из </w:t>
      </w:r>
      <w:ins w:id="483" w:author="СБ" w:date="2019-10-23T13:15:00Z">
        <w:r w:rsidR="00BC0A17">
          <w:rPr>
            <w:rFonts w:eastAsia="Times New Roman"/>
            <w:color w:val="1F497D"/>
            <w:sz w:val="24"/>
            <w:szCs w:val="24"/>
          </w:rPr>
          <w:lastRenderedPageBreak/>
          <w:t>них</w:t>
        </w:r>
      </w:ins>
      <w:del w:id="484" w:author="СБ" w:date="2019-10-23T13:15:00Z">
        <w:r w:rsidRPr="0029618A" w:rsidDel="00BC0A17">
          <w:rPr>
            <w:rFonts w:eastAsia="Times New Roman"/>
            <w:color w:val="1F497D"/>
            <w:sz w:val="24"/>
            <w:szCs w:val="24"/>
          </w:rPr>
          <w:delText xml:space="preserve">этих событий, минус вероятность того, что события наступят </w:delText>
        </w:r>
        <w:commentRangeStart w:id="485"/>
        <w:commentRangeStart w:id="486"/>
        <w:r w:rsidRPr="0029618A" w:rsidDel="00BC0A17">
          <w:rPr>
            <w:rFonts w:eastAsia="Times New Roman"/>
            <w:color w:val="1F497D"/>
            <w:sz w:val="24"/>
            <w:szCs w:val="24"/>
          </w:rPr>
          <w:delText>одновременно</w:delText>
        </w:r>
        <w:commentRangeEnd w:id="485"/>
        <w:r w:rsidR="00EB2C52" w:rsidDel="00BC0A17">
          <w:rPr>
            <w:rStyle w:val="af"/>
          </w:rPr>
          <w:commentReference w:id="485"/>
        </w:r>
      </w:del>
      <w:commentRangeEnd w:id="486"/>
      <w:r w:rsidR="00BC0A17">
        <w:rPr>
          <w:rStyle w:val="af"/>
        </w:rPr>
        <w:commentReference w:id="486"/>
      </w:r>
      <w:r w:rsidRPr="0029618A">
        <w:rPr>
          <w:rFonts w:eastAsia="Times New Roman"/>
          <w:color w:val="1F497D"/>
          <w:sz w:val="24"/>
          <w:szCs w:val="24"/>
        </w:rPr>
        <w:t>.</w:t>
      </w:r>
    </w:p>
    <w:p w14:paraId="788FA270" w14:textId="77777777" w:rsidR="008E2D65" w:rsidRPr="0029618A" w:rsidRDefault="00662FA5">
      <w:pPr>
        <w:spacing w:after="240" w:line="300" w:lineRule="auto"/>
        <w:ind w:left="397" w:right="397"/>
        <w:rPr>
          <w:color w:val="222222"/>
          <w:sz w:val="24"/>
          <w:szCs w:val="24"/>
        </w:rPr>
      </w:pPr>
      <w:r w:rsidRPr="0029618A">
        <w:rPr>
          <w:rFonts w:eastAsia="Times New Roman"/>
          <w:color w:val="1F497D"/>
          <w:sz w:val="24"/>
          <w:szCs w:val="24"/>
        </w:rPr>
        <w:t xml:space="preserve">5. Вероятность </w:t>
      </w:r>
      <w:proofErr w:type="spellStart"/>
      <w:r w:rsidRPr="0029618A">
        <w:rPr>
          <w:rFonts w:eastAsia="Times New Roman"/>
          <w:color w:val="1F497D"/>
          <w:sz w:val="24"/>
          <w:szCs w:val="24"/>
        </w:rPr>
        <w:t>ненаступления</w:t>
      </w:r>
      <w:proofErr w:type="spellEnd"/>
      <w:r w:rsidRPr="0029618A">
        <w:rPr>
          <w:rFonts w:eastAsia="Times New Roman"/>
          <w:color w:val="1F497D"/>
          <w:sz w:val="24"/>
          <w:szCs w:val="24"/>
        </w:rPr>
        <w:t xml:space="preserve"> события равна один минус вероятность наступления события.</w:t>
      </w:r>
    </w:p>
    <w:p w14:paraId="39579F38" w14:textId="24385F7F" w:rsidR="008E2D65" w:rsidRPr="0029618A" w:rsidRDefault="00662FA5">
      <w:pPr>
        <w:spacing w:line="288" w:lineRule="auto"/>
        <w:ind w:firstLine="397"/>
        <w:jc w:val="both"/>
        <w:rPr>
          <w:rFonts w:eastAsia="Times New Roman"/>
          <w:color w:val="00000A"/>
          <w:sz w:val="24"/>
          <w:szCs w:val="24"/>
          <w:highlight w:val="white"/>
        </w:rPr>
      </w:pPr>
      <w:del w:id="487" w:author="СБ" w:date="2019-10-23T13:16:00Z">
        <w:r w:rsidRPr="0029618A" w:rsidDel="00BC0A17">
          <w:rPr>
            <w:rFonts w:eastAsia="Times New Roman"/>
            <w:color w:val="00000A"/>
            <w:sz w:val="24"/>
            <w:szCs w:val="24"/>
          </w:rPr>
          <w:delText xml:space="preserve">Присмотритесь к свойствам мер и вероятностей, и станет видно, что мы говорим об одних и тех же свойствах. </w:delText>
        </w:r>
      </w:del>
      <w:r w:rsidRPr="0029618A">
        <w:rPr>
          <w:rFonts w:eastAsia="Times New Roman"/>
          <w:color w:val="00000A"/>
          <w:sz w:val="24"/>
          <w:szCs w:val="24"/>
        </w:rPr>
        <w:t xml:space="preserve">Дискретным случайным величинам соответствуют </w:t>
      </w:r>
      <w:commentRangeStart w:id="488"/>
      <w:r w:rsidRPr="0029618A">
        <w:rPr>
          <w:rFonts w:eastAsia="Times New Roman"/>
          <w:color w:val="00000A"/>
          <w:sz w:val="24"/>
          <w:szCs w:val="24"/>
        </w:rPr>
        <w:t xml:space="preserve">конечные </w:t>
      </w:r>
      <w:ins w:id="489" w:author="СБ" w:date="2019-10-23T13:16:00Z">
        <w:r w:rsidR="00BC0A17">
          <w:rPr>
            <w:rFonts w:eastAsia="Times New Roman"/>
            <w:color w:val="00000A"/>
            <w:sz w:val="24"/>
            <w:szCs w:val="24"/>
          </w:rPr>
          <w:t xml:space="preserve">или </w:t>
        </w:r>
      </w:ins>
      <w:r w:rsidRPr="0029618A">
        <w:rPr>
          <w:rFonts w:eastAsia="Times New Roman"/>
          <w:color w:val="00000A"/>
          <w:sz w:val="24"/>
          <w:szCs w:val="24"/>
        </w:rPr>
        <w:t xml:space="preserve">счётные </w:t>
      </w:r>
      <w:commentRangeEnd w:id="488"/>
      <w:r w:rsidR="00B12490">
        <w:rPr>
          <w:rStyle w:val="af"/>
        </w:rPr>
        <w:commentReference w:id="488"/>
      </w:r>
      <w:commentRangeStart w:id="490"/>
      <w:r w:rsidRPr="0029618A">
        <w:rPr>
          <w:rFonts w:eastAsia="Times New Roman"/>
          <w:color w:val="00000A"/>
          <w:sz w:val="24"/>
          <w:szCs w:val="24"/>
        </w:rPr>
        <w:t>множества</w:t>
      </w:r>
      <w:commentRangeEnd w:id="490"/>
      <w:r w:rsidR="00BC0A17">
        <w:rPr>
          <w:rStyle w:val="af"/>
        </w:rPr>
        <w:commentReference w:id="490"/>
      </w:r>
      <w:r w:rsidRPr="0029618A">
        <w:rPr>
          <w:rFonts w:eastAsia="Times New Roman"/>
          <w:color w:val="00000A"/>
          <w:sz w:val="24"/>
          <w:szCs w:val="24"/>
        </w:rPr>
        <w:t>, в них естественной мерой является обыкновенный подсчёт количества элементов. Соответственно, вероятность</w:t>
      </w:r>
      <w:del w:id="491" w:author="СБ" w:date="2019-10-23T13:16:00Z">
        <w:r w:rsidRPr="0029618A" w:rsidDel="00BC0A17">
          <w:rPr>
            <w:rFonts w:eastAsia="Times New Roman"/>
            <w:color w:val="00000A"/>
            <w:sz w:val="24"/>
            <w:szCs w:val="24"/>
          </w:rPr>
          <w:delText>ю</w:delText>
        </w:r>
      </w:del>
      <w:r w:rsidRPr="0029618A">
        <w:rPr>
          <w:rFonts w:eastAsia="Times New Roman"/>
          <w:color w:val="00000A"/>
          <w:sz w:val="24"/>
          <w:szCs w:val="24"/>
        </w:rPr>
        <w:t xml:space="preserve"> в дискретном вероятностном пространстве </w:t>
      </w:r>
      <w:ins w:id="492" w:author="СБ" w:date="2019-10-23T13:16:00Z">
        <w:r w:rsidR="00BC0A17">
          <w:rPr>
            <w:rFonts w:eastAsia="Times New Roman"/>
            <w:color w:val="00000A"/>
            <w:sz w:val="24"/>
            <w:szCs w:val="24"/>
          </w:rPr>
          <w:t xml:space="preserve">получают </w:t>
        </w:r>
      </w:ins>
      <w:del w:id="493" w:author="СБ" w:date="2019-10-23T13:16:00Z">
        <w:r w:rsidRPr="0029618A" w:rsidDel="00BC0A17">
          <w:rPr>
            <w:rFonts w:eastAsia="Times New Roman"/>
            <w:color w:val="00000A"/>
            <w:sz w:val="24"/>
            <w:szCs w:val="24"/>
          </w:rPr>
          <w:delText xml:space="preserve">служит </w:delText>
        </w:r>
      </w:del>
      <w:ins w:id="494" w:author="СБ" w:date="2019-10-23T13:17:00Z">
        <w:r w:rsidR="00BC0A17">
          <w:rPr>
            <w:rFonts w:eastAsia="Times New Roman"/>
            <w:color w:val="00000A"/>
            <w:sz w:val="24"/>
            <w:szCs w:val="24"/>
          </w:rPr>
          <w:t xml:space="preserve">с помощью </w:t>
        </w:r>
      </w:ins>
      <w:r w:rsidRPr="0029618A">
        <w:rPr>
          <w:rFonts w:eastAsia="Times New Roman"/>
          <w:color w:val="00000A"/>
          <w:sz w:val="24"/>
          <w:szCs w:val="24"/>
        </w:rPr>
        <w:t>комбинаторн</w:t>
      </w:r>
      <w:ins w:id="495" w:author="СБ" w:date="2019-10-23T13:17:00Z">
        <w:r w:rsidR="00BC0A17">
          <w:rPr>
            <w:rFonts w:eastAsia="Times New Roman"/>
            <w:color w:val="00000A"/>
            <w:sz w:val="24"/>
            <w:szCs w:val="24"/>
          </w:rPr>
          <w:t>ого</w:t>
        </w:r>
      </w:ins>
      <w:del w:id="496" w:author="СБ" w:date="2019-10-23T13:17:00Z">
        <w:r w:rsidRPr="0029618A" w:rsidDel="00BC0A17">
          <w:rPr>
            <w:rFonts w:eastAsia="Times New Roman"/>
            <w:color w:val="00000A"/>
            <w:sz w:val="24"/>
            <w:szCs w:val="24"/>
          </w:rPr>
          <w:delText>ый</w:delText>
        </w:r>
      </w:del>
      <w:r w:rsidRPr="0029618A">
        <w:rPr>
          <w:rFonts w:eastAsia="Times New Roman"/>
          <w:color w:val="00000A"/>
          <w:sz w:val="24"/>
          <w:szCs w:val="24"/>
        </w:rPr>
        <w:t xml:space="preserve"> подсчёт</w:t>
      </w:r>
      <w:ins w:id="497" w:author="СБ" w:date="2019-10-23T13:17:00Z">
        <w:r w:rsidR="00BC0A17">
          <w:rPr>
            <w:rFonts w:eastAsia="Times New Roman"/>
            <w:color w:val="00000A"/>
            <w:sz w:val="24"/>
            <w:szCs w:val="24"/>
          </w:rPr>
          <w:t>а</w:t>
        </w:r>
      </w:ins>
      <w:r w:rsidRPr="0029618A">
        <w:rPr>
          <w:rFonts w:eastAsia="Times New Roman"/>
          <w:color w:val="00000A"/>
          <w:sz w:val="24"/>
          <w:szCs w:val="24"/>
        </w:rPr>
        <w:t xml:space="preserve"> </w:t>
      </w:r>
      <w:commentRangeStart w:id="498"/>
      <w:commentRangeStart w:id="499"/>
      <w:r w:rsidRPr="0029618A">
        <w:rPr>
          <w:rFonts w:eastAsia="Times New Roman"/>
          <w:color w:val="00000A"/>
          <w:sz w:val="24"/>
          <w:szCs w:val="24"/>
        </w:rPr>
        <w:t>вариантов</w:t>
      </w:r>
      <w:commentRangeEnd w:id="498"/>
      <w:r w:rsidR="00B12490">
        <w:rPr>
          <w:rStyle w:val="af"/>
        </w:rPr>
        <w:commentReference w:id="498"/>
      </w:r>
      <w:commentRangeEnd w:id="499"/>
      <w:r w:rsidR="00BC0A17">
        <w:rPr>
          <w:rStyle w:val="af"/>
        </w:rPr>
        <w:commentReference w:id="499"/>
      </w:r>
      <w:r w:rsidRPr="0029618A">
        <w:rPr>
          <w:rFonts w:eastAsia="Times New Roman"/>
          <w:color w:val="00000A"/>
          <w:sz w:val="24"/>
          <w:szCs w:val="24"/>
        </w:rPr>
        <w:t>, знаком</w:t>
      </w:r>
      <w:ins w:id="500" w:author="СБ" w:date="2019-10-23T13:17:00Z">
        <w:r w:rsidR="00BC0A17">
          <w:rPr>
            <w:rFonts w:eastAsia="Times New Roman"/>
            <w:color w:val="00000A"/>
            <w:sz w:val="24"/>
            <w:szCs w:val="24"/>
          </w:rPr>
          <w:t>ого</w:t>
        </w:r>
      </w:ins>
      <w:del w:id="501" w:author="СБ" w:date="2019-10-23T13:17:00Z">
        <w:r w:rsidRPr="0029618A" w:rsidDel="00BC0A17">
          <w:rPr>
            <w:rFonts w:eastAsia="Times New Roman"/>
            <w:color w:val="00000A"/>
            <w:sz w:val="24"/>
            <w:szCs w:val="24"/>
          </w:rPr>
          <w:delText>ый</w:delText>
        </w:r>
      </w:del>
      <w:r w:rsidRPr="0029618A">
        <w:rPr>
          <w:rFonts w:eastAsia="Times New Roman"/>
          <w:color w:val="00000A"/>
          <w:sz w:val="24"/>
          <w:szCs w:val="24"/>
        </w:rPr>
        <w:t xml:space="preserve">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величине</w:t>
      </w:r>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sidR="00EB2C52">
        <w:rPr>
          <w:rFonts w:eastAsia="Times New Roman"/>
          <w:color w:val="00000A"/>
          <w:sz w:val="24"/>
          <w:szCs w:val="24"/>
        </w:rPr>
        <w:t>привести</w:t>
      </w:r>
      <w:r w:rsidR="00EB2C52" w:rsidRPr="0029618A">
        <w:rPr>
          <w:rFonts w:eastAsia="Times New Roman"/>
          <w:color w:val="00000A"/>
          <w:sz w:val="24"/>
          <w:szCs w:val="24"/>
        </w:rPr>
        <w:t xml:space="preserve"> </w:t>
      </w:r>
      <w:r w:rsidRPr="0029618A">
        <w:rPr>
          <w:rFonts w:eastAsia="Times New Roman"/>
          <w:color w:val="00000A"/>
          <w:sz w:val="24"/>
          <w:szCs w:val="24"/>
        </w:rPr>
        <w:t>к иным результатам, заранее неизвестным.</w:t>
      </w:r>
    </w:p>
    <w:p w14:paraId="7183FCFC" w14:textId="4627EE9B" w:rsidR="008E2D65" w:rsidRPr="0029618A" w:rsidDel="00124A2B" w:rsidRDefault="00662FA5">
      <w:pPr>
        <w:spacing w:line="288" w:lineRule="auto"/>
        <w:ind w:firstLine="397"/>
        <w:jc w:val="both"/>
        <w:rPr>
          <w:del w:id="502" w:author="СБ" w:date="2019-10-23T13:18:00Z"/>
          <w:rFonts w:eastAsia="Times New Roman"/>
          <w:color w:val="00000A"/>
          <w:sz w:val="24"/>
          <w:szCs w:val="24"/>
        </w:rPr>
      </w:pPr>
      <w:del w:id="503" w:author="СБ" w:date="2019-10-23T13:18:00Z">
        <w:r w:rsidRPr="0029618A" w:rsidDel="00124A2B">
          <w:rPr>
            <w:rFonts w:eastAsia="Times New Roman"/>
            <w:color w:val="00000A"/>
            <w:sz w:val="24"/>
            <w:szCs w:val="24"/>
          </w:rPr>
          <w:delText xml:space="preserve">Аналогия вероятности с мерой на этом не </w:delText>
        </w:r>
        <w:commentRangeStart w:id="504"/>
        <w:r w:rsidRPr="0029618A" w:rsidDel="00124A2B">
          <w:rPr>
            <w:rFonts w:eastAsia="Times New Roman"/>
            <w:color w:val="00000A"/>
            <w:sz w:val="24"/>
            <w:szCs w:val="24"/>
          </w:rPr>
          <w:delText>заканчиваются</w:delText>
        </w:r>
        <w:commentRangeEnd w:id="504"/>
        <w:r w:rsidR="00B12490" w:rsidDel="00124A2B">
          <w:rPr>
            <w:rStyle w:val="af"/>
          </w:rPr>
          <w:commentReference w:id="504"/>
        </w:r>
        <w:r w:rsidRPr="0029618A" w:rsidDel="00124A2B">
          <w:rPr>
            <w:rFonts w:eastAsia="Times New Roman"/>
            <w:color w:val="00000A"/>
            <w:sz w:val="24"/>
            <w:szCs w:val="24"/>
          </w:rPr>
          <w:delText xml:space="preserve">. </w:delText>
        </w:r>
        <w:commentRangeStart w:id="505"/>
        <w:r w:rsidRPr="0029618A" w:rsidDel="00124A2B">
          <w:rPr>
            <w:rFonts w:eastAsia="Times New Roman"/>
            <w:color w:val="00000A"/>
            <w:sz w:val="24"/>
            <w:szCs w:val="24"/>
          </w:rPr>
          <w:delText>Что</w:delText>
        </w:r>
      </w:del>
      <w:commentRangeEnd w:id="505"/>
      <w:r w:rsidR="00124A2B">
        <w:rPr>
          <w:rStyle w:val="af"/>
        </w:rPr>
        <w:commentReference w:id="505"/>
      </w:r>
      <w:del w:id="506" w:author="СБ" w:date="2019-10-23T13:18:00Z">
        <w:r w:rsidRPr="0029618A" w:rsidDel="00124A2B">
          <w:rPr>
            <w:rFonts w:eastAsia="Times New Roman"/>
            <w:color w:val="00000A"/>
            <w:sz w:val="24"/>
            <w:szCs w:val="24"/>
          </w:rPr>
          <w:delText xml:space="preserve"> такое </w:delText>
        </w:r>
        <w:r w:rsidRPr="0029618A" w:rsidDel="00124A2B">
          <w:rPr>
            <w:rFonts w:eastAsia="Times New Roman"/>
            <w:i/>
            <w:color w:val="00000A"/>
            <w:sz w:val="24"/>
            <w:szCs w:val="24"/>
          </w:rPr>
          <w:delText>среднее значение</w:delText>
        </w:r>
        <w:r w:rsidRPr="0029618A" w:rsidDel="00124A2B">
          <w:rPr>
            <w:rFonts w:eastAsia="Times New Roman"/>
            <w:color w:val="00000A"/>
            <w:sz w:val="24"/>
            <w:szCs w:val="24"/>
          </w:rPr>
          <w:delText>? Это аналог положения центра масс фигуры, состоящей из точечных масс или сплошного тела с известной плотностью. И вычисляются эти величины одинаково. А как представить себе разброс случайных величин вокруг среднего, то есть, </w:delText>
        </w:r>
        <w:r w:rsidRPr="0029618A" w:rsidDel="00124A2B">
          <w:rPr>
            <w:rFonts w:eastAsia="Times New Roman"/>
            <w:i/>
            <w:color w:val="00000A"/>
            <w:sz w:val="24"/>
            <w:szCs w:val="24"/>
          </w:rPr>
          <w:delText>дисперсию</w:delText>
        </w:r>
        <w:r w:rsidRPr="0029618A" w:rsidDel="00124A2B">
          <w:rPr>
            <w:rFonts w:eastAsia="Times New Roman"/>
            <w:color w:val="00000A"/>
            <w:sz w:val="24"/>
            <w:szCs w:val="24"/>
          </w:rPr>
          <w:delText>? Это аналог момента инерции, который характеризует распределение массы вокруг центра масс. И опять, формулы вычисления дисперсии для выборки или распределения совпадают с формулами для момента инерции набора тел или твёрдого тела хитрой формы.</w:delText>
        </w:r>
      </w:del>
    </w:p>
    <w:p w14:paraId="6F8D40FC" w14:textId="6B426704"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Не все свойства вероятности вытекают из её определения как меры. Очень важное поняти</w:t>
      </w:r>
      <w:r w:rsidRPr="0029618A">
        <w:rPr>
          <w:rFonts w:eastAsia="Times New Roman"/>
          <w:sz w:val="24"/>
          <w:szCs w:val="24"/>
        </w:rPr>
        <w:t xml:space="preserve">е </w:t>
      </w:r>
      <w:r w:rsidRPr="0029618A">
        <w:rPr>
          <w:rFonts w:eastAsia="Times New Roman"/>
          <w:i/>
          <w:sz w:val="24"/>
          <w:szCs w:val="24"/>
          <w:highlight w:val="white"/>
        </w:rPr>
        <w:t>независимости событий</w:t>
      </w:r>
      <w:r w:rsidRPr="0029618A">
        <w:rPr>
          <w:rFonts w:eastAsia="Times New Roman"/>
          <w:sz w:val="24"/>
          <w:szCs w:val="24"/>
        </w:rPr>
        <w:t xml:space="preserve"> и способ вычисления вероятности пересечения событий вводятся через </w:t>
      </w:r>
      <w:r w:rsidRPr="0029618A">
        <w:rPr>
          <w:rFonts w:eastAsia="Times New Roman"/>
          <w:i/>
          <w:sz w:val="24"/>
          <w:szCs w:val="24"/>
          <w:highlight w:val="white"/>
        </w:rPr>
        <w:t>условную</w:t>
      </w:r>
      <w:r w:rsidRPr="0029618A">
        <w:rPr>
          <w:rFonts w:eastAsia="Times New Roman"/>
          <w:i/>
          <w:sz w:val="24"/>
          <w:szCs w:val="24"/>
        </w:rPr>
        <w:t xml:space="preserve"> </w:t>
      </w:r>
      <w:r w:rsidRPr="0029618A">
        <w:rPr>
          <w:rFonts w:eastAsia="Times New Roman"/>
          <w:i/>
          <w:sz w:val="24"/>
          <w:szCs w:val="24"/>
          <w:highlight w:val="white"/>
        </w:rPr>
        <w:t>вероятность</w:t>
      </w:r>
      <w:ins w:id="507" w:author="СБ" w:date="2019-10-23T13:20:00Z">
        <w:r w:rsidR="00124A2B">
          <w:rPr>
            <w:rFonts w:eastAsia="Times New Roman"/>
            <w:sz w:val="24"/>
            <w:szCs w:val="24"/>
          </w:rPr>
          <w:t>, которая дополняет приведённое нами определение вероятности.</w:t>
        </w:r>
      </w:ins>
      <w:del w:id="508" w:author="СБ" w:date="2019-10-23T13:20:00Z">
        <w:r w:rsidRPr="0029618A" w:rsidDel="00124A2B">
          <w:rPr>
            <w:rFonts w:eastAsia="Times New Roman"/>
            <w:sz w:val="24"/>
            <w:szCs w:val="24"/>
          </w:rPr>
          <w:delText xml:space="preserve">. Она уже не вытекает из колмогоровского определения и является дополнительным к </w:delText>
        </w:r>
        <w:commentRangeStart w:id="509"/>
        <w:commentRangeStart w:id="510"/>
        <w:r w:rsidRPr="0029618A" w:rsidDel="00124A2B">
          <w:rPr>
            <w:rFonts w:eastAsia="Times New Roman"/>
            <w:color w:val="00000A"/>
            <w:sz w:val="24"/>
            <w:szCs w:val="24"/>
          </w:rPr>
          <w:delText>нему</w:delText>
        </w:r>
        <w:commentRangeEnd w:id="509"/>
        <w:r w:rsidR="00B276B6" w:rsidDel="00124A2B">
          <w:rPr>
            <w:rStyle w:val="af"/>
          </w:rPr>
          <w:commentReference w:id="509"/>
        </w:r>
      </w:del>
      <w:commentRangeEnd w:id="510"/>
      <w:r w:rsidR="00124A2B">
        <w:rPr>
          <w:rStyle w:val="af"/>
        </w:rPr>
        <w:commentReference w:id="510"/>
      </w:r>
      <w:del w:id="511" w:author="СБ" w:date="2019-10-23T13:20:00Z">
        <w:r w:rsidRPr="0029618A" w:rsidDel="00124A2B">
          <w:rPr>
            <w:rFonts w:eastAsia="Times New Roman"/>
            <w:color w:val="00000A"/>
            <w:sz w:val="24"/>
            <w:szCs w:val="24"/>
          </w:rPr>
          <w:delText>.</w:delText>
        </w:r>
      </w:del>
      <w:r w:rsidRPr="0029618A">
        <w:rPr>
          <w:rFonts w:eastAsia="Times New Roman"/>
          <w:color w:val="00000A"/>
          <w:sz w:val="24"/>
          <w:szCs w:val="24"/>
        </w:rPr>
        <w:t xml:space="preserve"> </w:t>
      </w:r>
      <w:proofErr w:type="gramStart"/>
      <w:r w:rsidRPr="0029618A">
        <w:rPr>
          <w:rFonts w:eastAsia="Times New Roman"/>
          <w:color w:val="00000A"/>
          <w:sz w:val="24"/>
          <w:szCs w:val="24"/>
        </w:rPr>
        <w:t>С условной вероятностью мы познакомимся через одну главу и там разберёмся, что же имеет в виду байесовский спам-фильтр,</w:t>
      </w:r>
      <w:del w:id="512" w:author="СБ" w:date="2019-10-23T13:27:00Z">
        <w:r w:rsidRPr="0029618A" w:rsidDel="00124A2B">
          <w:rPr>
            <w:rFonts w:eastAsia="Times New Roman"/>
            <w:color w:val="00000A"/>
            <w:sz w:val="24"/>
            <w:szCs w:val="24"/>
          </w:rPr>
          <w:delText xml:space="preserve"> говоря нам о вероятности</w:delText>
        </w:r>
      </w:del>
      <w:r w:rsidRPr="0029618A">
        <w:rPr>
          <w:rFonts w:eastAsia="Times New Roman"/>
          <w:color w:val="00000A"/>
          <w:sz w:val="24"/>
          <w:szCs w:val="24"/>
        </w:rPr>
        <w:t>.</w:t>
      </w:r>
      <w:ins w:id="513" w:author="СБ" w:date="2019-10-23T13:24:00Z">
        <w:r w:rsidR="00124A2B">
          <w:rPr>
            <w:rFonts w:eastAsia="Times New Roman"/>
            <w:color w:val="00000A"/>
            <w:sz w:val="24"/>
            <w:szCs w:val="24"/>
          </w:rPr>
          <w:t xml:space="preserve"> </w:t>
        </w:r>
      </w:ins>
      <w:ins w:id="514" w:author="СБ" w:date="2019-10-23T13:25:00Z">
        <w:r w:rsidR="00124A2B">
          <w:rPr>
            <w:rFonts w:eastAsia="Times New Roman"/>
            <w:color w:val="00000A"/>
            <w:sz w:val="24"/>
            <w:szCs w:val="24"/>
          </w:rPr>
          <w:t>Впрочем, если читателю уже приходилось решать задачи, в которых появляются независимые события</w:t>
        </w:r>
      </w:ins>
      <w:ins w:id="515" w:author="СБ" w:date="2019-10-23T13:27:00Z">
        <w:r w:rsidR="00124A2B">
          <w:rPr>
            <w:rFonts w:eastAsia="Times New Roman"/>
            <w:color w:val="00000A"/>
            <w:sz w:val="24"/>
            <w:szCs w:val="24"/>
          </w:rPr>
          <w:t xml:space="preserve"> (например, выпадение двух «орлов» при двух подбрасываниях монеты)</w:t>
        </w:r>
      </w:ins>
      <w:ins w:id="516" w:author="СБ" w:date="2019-10-23T13:28:00Z">
        <w:r w:rsidR="00124A2B">
          <w:rPr>
            <w:rFonts w:eastAsia="Times New Roman"/>
            <w:color w:val="00000A"/>
            <w:sz w:val="24"/>
            <w:szCs w:val="24"/>
          </w:rPr>
          <w:t>,</w:t>
        </w:r>
      </w:ins>
      <w:ins w:id="517" w:author="СБ" w:date="2019-10-23T13:25:00Z">
        <w:r w:rsidR="00124A2B">
          <w:rPr>
            <w:rFonts w:eastAsia="Times New Roman"/>
            <w:color w:val="00000A"/>
            <w:sz w:val="24"/>
            <w:szCs w:val="24"/>
          </w:rPr>
          <w:t xml:space="preserve"> т</w:t>
        </w:r>
      </w:ins>
      <w:ins w:id="518" w:author="СБ" w:date="2019-10-23T13:26:00Z">
        <w:r w:rsidR="00124A2B">
          <w:rPr>
            <w:rFonts w:eastAsia="Times New Roman"/>
            <w:color w:val="00000A"/>
            <w:sz w:val="24"/>
            <w:szCs w:val="24"/>
          </w:rPr>
          <w:t xml:space="preserve">о </w:t>
        </w:r>
      </w:ins>
      <w:ins w:id="519" w:author="СБ" w:date="2019-10-23T13:28:00Z">
        <w:r w:rsidR="00124A2B">
          <w:rPr>
            <w:rFonts w:eastAsia="Times New Roman"/>
            <w:color w:val="00000A"/>
            <w:sz w:val="24"/>
            <w:szCs w:val="24"/>
          </w:rPr>
          <w:t>он знает</w:t>
        </w:r>
      </w:ins>
      <w:ins w:id="520" w:author="СБ" w:date="2019-10-23T13:24:00Z">
        <w:r w:rsidR="00124A2B">
          <w:rPr>
            <w:rFonts w:eastAsia="Times New Roman"/>
            <w:color w:val="00000A"/>
            <w:sz w:val="24"/>
            <w:szCs w:val="24"/>
          </w:rPr>
          <w:t xml:space="preserve">, что </w:t>
        </w:r>
      </w:ins>
      <w:ins w:id="521" w:author="СБ" w:date="2019-10-23T13:25:00Z">
        <w:r w:rsidR="00124A2B">
          <w:rPr>
            <w:rFonts w:eastAsia="Times New Roman"/>
            <w:color w:val="00000A"/>
            <w:sz w:val="24"/>
            <w:szCs w:val="24"/>
          </w:rPr>
          <w:t xml:space="preserve">вероятность </w:t>
        </w:r>
      </w:ins>
      <w:ins w:id="522" w:author="СБ" w:date="2019-10-23T13:24:00Z">
        <w:r w:rsidR="00124A2B">
          <w:rPr>
            <w:rFonts w:eastAsia="Times New Roman"/>
            <w:color w:val="00000A"/>
            <w:sz w:val="24"/>
            <w:szCs w:val="24"/>
          </w:rPr>
          <w:t>пересечени</w:t>
        </w:r>
      </w:ins>
      <w:ins w:id="523" w:author="СБ" w:date="2019-10-23T13:28:00Z">
        <w:r w:rsidR="00124A2B">
          <w:rPr>
            <w:rFonts w:eastAsia="Times New Roman"/>
            <w:color w:val="00000A"/>
            <w:sz w:val="24"/>
            <w:szCs w:val="24"/>
          </w:rPr>
          <w:t>я</w:t>
        </w:r>
      </w:ins>
      <w:ins w:id="524" w:author="СБ" w:date="2019-10-23T13:24:00Z">
        <w:r w:rsidR="00124A2B">
          <w:rPr>
            <w:rFonts w:eastAsia="Times New Roman"/>
            <w:color w:val="00000A"/>
            <w:sz w:val="24"/>
            <w:szCs w:val="24"/>
          </w:rPr>
          <w:t xml:space="preserve"> для независимых событий</w:t>
        </w:r>
      </w:ins>
      <w:ins w:id="525" w:author="СБ" w:date="2019-10-23T13:28:00Z">
        <w:r w:rsidR="00124A2B">
          <w:rPr>
            <w:rFonts w:eastAsia="Times New Roman"/>
            <w:color w:val="00000A"/>
            <w:sz w:val="24"/>
            <w:szCs w:val="24"/>
          </w:rPr>
          <w:t xml:space="preserve"> вычисляется, как произведение их вероятностей.</w:t>
        </w:r>
      </w:ins>
      <w:proofErr w:type="gramEnd"/>
    </w:p>
    <w:p w14:paraId="1903040D" w14:textId="6AC72901"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ins w:id="526" w:author="СБ" w:date="2019-10-23T13:28:00Z">
        <w:r w:rsidR="00082E06">
          <w:rPr>
            <w:rFonts w:eastAsia="Times New Roman"/>
            <w:color w:val="00000A"/>
            <w:sz w:val="24"/>
            <w:szCs w:val="24"/>
            <w:highlight w:val="white"/>
          </w:rPr>
          <w:t xml:space="preserve">обсуждаемых </w:t>
        </w:r>
      </w:ins>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del w:id="527" w:author="СБ" w:date="2019-10-23T13:28:00Z">
        <w:r w:rsidRPr="0029618A" w:rsidDel="00082E06">
          <w:rPr>
            <w:rFonts w:eastAsia="Times New Roman"/>
            <w:color w:val="00000A"/>
            <w:sz w:val="24"/>
            <w:szCs w:val="24"/>
            <w:highlight w:val="white"/>
          </w:rPr>
          <w:delText xml:space="preserve"> Так работает </w:delText>
        </w:r>
        <w:commentRangeStart w:id="528"/>
        <w:commentRangeStart w:id="529"/>
        <w:r w:rsidRPr="0029618A" w:rsidDel="00082E06">
          <w:rPr>
            <w:rFonts w:eastAsia="Times New Roman"/>
            <w:color w:val="00000A"/>
            <w:sz w:val="24"/>
            <w:szCs w:val="24"/>
            <w:highlight w:val="white"/>
          </w:rPr>
          <w:delText>математика</w:delText>
        </w:r>
        <w:commentRangeEnd w:id="528"/>
        <w:r w:rsidR="00523911" w:rsidDel="00082E06">
          <w:rPr>
            <w:rStyle w:val="af"/>
          </w:rPr>
          <w:commentReference w:id="528"/>
        </w:r>
      </w:del>
      <w:commentRangeEnd w:id="529"/>
      <w:r w:rsidR="00082E06">
        <w:rPr>
          <w:rStyle w:val="af"/>
        </w:rPr>
        <w:commentReference w:id="529"/>
      </w:r>
      <w:r w:rsidRPr="0029618A">
        <w:rPr>
          <w:rFonts w:eastAsia="Times New Roman"/>
          <w:color w:val="00000A"/>
          <w:sz w:val="24"/>
          <w:szCs w:val="24"/>
          <w:highlight w:val="white"/>
        </w:rPr>
        <w:t>.</w:t>
      </w:r>
      <w:ins w:id="530" w:author="СБ" w:date="2019-10-23T13:28:00Z">
        <w:r w:rsidR="00082E06">
          <w:rPr>
            <w:rFonts w:eastAsia="Times New Roman"/>
            <w:color w:val="00000A"/>
            <w:sz w:val="24"/>
            <w:szCs w:val="24"/>
            <w:highlight w:val="white"/>
          </w:rPr>
          <w:t xml:space="preserve"> Это характерн</w:t>
        </w:r>
      </w:ins>
      <w:ins w:id="531" w:author="СБ" w:date="2019-10-23T13:29:00Z">
        <w:r w:rsidR="00082E06">
          <w:rPr>
            <w:rFonts w:eastAsia="Times New Roman"/>
            <w:color w:val="00000A"/>
            <w:sz w:val="24"/>
            <w:szCs w:val="24"/>
            <w:highlight w:val="white"/>
          </w:rPr>
          <w:t>ый</w:t>
        </w:r>
      </w:ins>
      <w:ins w:id="532" w:author="СБ" w:date="2019-10-23T13:28:00Z">
        <w:r w:rsidR="00082E06">
          <w:rPr>
            <w:rFonts w:eastAsia="Times New Roman"/>
            <w:color w:val="00000A"/>
            <w:sz w:val="24"/>
            <w:szCs w:val="24"/>
            <w:highlight w:val="white"/>
          </w:rPr>
          <w:t xml:space="preserve"> </w:t>
        </w:r>
      </w:ins>
      <w:ins w:id="533" w:author="СБ" w:date="2019-10-23T13:29:00Z">
        <w:r w:rsidR="00082E06">
          <w:rPr>
            <w:rFonts w:eastAsia="Times New Roman"/>
            <w:color w:val="00000A"/>
            <w:sz w:val="24"/>
            <w:szCs w:val="24"/>
            <w:highlight w:val="white"/>
          </w:rPr>
          <w:t xml:space="preserve">подход </w:t>
        </w:r>
      </w:ins>
      <w:ins w:id="534" w:author="СБ" w:date="2019-10-23T13:28:00Z">
        <w:r w:rsidR="00082E06">
          <w:rPr>
            <w:rFonts w:eastAsia="Times New Roman"/>
            <w:color w:val="00000A"/>
            <w:sz w:val="24"/>
            <w:szCs w:val="24"/>
            <w:highlight w:val="white"/>
          </w:rPr>
          <w:t>для математики в целом.</w:t>
        </w:r>
      </w:ins>
      <w:r w:rsidRPr="0029618A">
        <w:rPr>
          <w:rFonts w:eastAsia="Times New Roman"/>
          <w:color w:val="00000A"/>
          <w:sz w:val="24"/>
          <w:szCs w:val="24"/>
          <w:highlight w:val="white"/>
        </w:rPr>
        <w:t xml:space="preserve"> Начинаем с абстрактных рассуждений: числа образуют определённую </w:t>
      </w:r>
      <w:r w:rsidRPr="0029618A">
        <w:rPr>
          <w:rFonts w:eastAsia="Times New Roman"/>
          <w:color w:val="00000A"/>
          <w:sz w:val="24"/>
          <w:szCs w:val="24"/>
          <w:highlight w:val="white"/>
        </w:rPr>
        <w:lastRenderedPageBreak/>
        <w:t>структуру с операциями сложения и умножения, замечаем, что на ограниченном числовом интервале можно 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xml:space="preserve">, </w:t>
      </w:r>
      <w:del w:id="535" w:author="СБ" w:date="2019-10-23T13:29:00Z">
        <w:r w:rsidRPr="0029618A" w:rsidDel="00082E06">
          <w:rPr>
            <w:rFonts w:eastAsia="Times New Roman"/>
            <w:color w:val="00000A"/>
            <w:sz w:val="24"/>
            <w:szCs w:val="24"/>
            <w:highlight w:val="white"/>
          </w:rPr>
          <w:delText xml:space="preserve">причём они, в отличие от вероятности, хорошо согласуются как с операциями объединения, так и пересечения </w:delText>
        </w:r>
        <w:commentRangeStart w:id="536"/>
        <w:r w:rsidRPr="0029618A" w:rsidDel="00082E06">
          <w:rPr>
            <w:rFonts w:eastAsia="Times New Roman"/>
            <w:color w:val="00000A"/>
            <w:sz w:val="24"/>
            <w:szCs w:val="24"/>
            <w:highlight w:val="white"/>
          </w:rPr>
          <w:delText>событий</w:delText>
        </w:r>
        <w:commentRangeEnd w:id="536"/>
        <w:r w:rsidR="00206568" w:rsidDel="00082E06">
          <w:rPr>
            <w:rStyle w:val="af"/>
          </w:rPr>
          <w:commentReference w:id="536"/>
        </w:r>
        <w:r w:rsidRPr="0029618A" w:rsidDel="00082E06">
          <w:rPr>
            <w:rFonts w:eastAsia="Times New Roman"/>
            <w:color w:val="00000A"/>
            <w:sz w:val="24"/>
            <w:szCs w:val="24"/>
            <w:highlight w:val="white"/>
          </w:rPr>
          <w:delText xml:space="preserve">. </w:delText>
        </w:r>
      </w:del>
      <w:commentRangeStart w:id="537"/>
      <w:r w:rsidRPr="0029618A">
        <w:rPr>
          <w:rFonts w:eastAsia="Times New Roman"/>
          <w:color w:val="00000A"/>
          <w:sz w:val="24"/>
          <w:szCs w:val="24"/>
          <w:highlight w:val="white"/>
        </w:rPr>
        <w:t>Это</w:t>
      </w:r>
      <w:commentRangeEnd w:id="537"/>
      <w:r w:rsidR="00082E06">
        <w:rPr>
          <w:rStyle w:val="af"/>
        </w:rPr>
        <w:commentReference w:id="537"/>
      </w:r>
      <w:r w:rsidRPr="0029618A">
        <w:rPr>
          <w:rFonts w:eastAsia="Times New Roman"/>
          <w:color w:val="00000A"/>
          <w:sz w:val="24"/>
          <w:szCs w:val="24"/>
          <w:highlight w:val="white"/>
        </w:rPr>
        <w:t xml:space="preserve"> направление</w:t>
      </w:r>
      <w:ins w:id="538" w:author="Пользователь" w:date="2019-10-01T11:32:00Z">
        <w:r w:rsidR="00523911">
          <w:rPr>
            <w:rFonts w:eastAsia="Times New Roman"/>
            <w:color w:val="00000A"/>
            <w:sz w:val="24"/>
            <w:szCs w:val="24"/>
            <w:highlight w:val="white"/>
          </w:rPr>
          <w:t>,</w:t>
        </w:r>
      </w:ins>
      <w:r w:rsidRPr="0029618A">
        <w:rPr>
          <w:rFonts w:eastAsia="Times New Roman"/>
          <w:color w:val="00000A"/>
          <w:sz w:val="24"/>
          <w:szCs w:val="24"/>
          <w:highlight w:val="white"/>
        </w:rPr>
        <w:t xml:space="preserve"> созданное американцем </w:t>
      </w:r>
      <w:proofErr w:type="spellStart"/>
      <w:r w:rsidRPr="0029618A">
        <w:rPr>
          <w:rFonts w:eastAsia="Times New Roman"/>
          <w:color w:val="00000A"/>
          <w:sz w:val="24"/>
          <w:szCs w:val="24"/>
          <w:highlight w:val="white"/>
        </w:rPr>
        <w:t>Лотфи</w:t>
      </w:r>
      <w:proofErr w:type="spellEnd"/>
      <w:r w:rsidRPr="0029618A">
        <w:rPr>
          <w:rFonts w:eastAsia="Times New Roman"/>
          <w:color w:val="00000A"/>
          <w:sz w:val="24"/>
          <w:szCs w:val="24"/>
          <w:highlight w:val="white"/>
        </w:rPr>
        <w:t xml:space="preserve">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14:paraId="23BF2DFB" w14:textId="77777777" w:rsidR="008E2D65" w:rsidRPr="0029618A" w:rsidRDefault="00662FA5">
      <w:pPr>
        <w:pStyle w:val="2"/>
        <w:spacing w:before="200" w:after="0"/>
        <w:ind w:firstLine="397"/>
        <w:jc w:val="both"/>
        <w:rPr>
          <w:rFonts w:eastAsia="Cambria"/>
          <w:b/>
          <w:color w:val="4F81BD"/>
          <w:sz w:val="26"/>
          <w:szCs w:val="26"/>
        </w:rPr>
      </w:pPr>
      <w:bookmarkStart w:id="539" w:name="_Toc22639615"/>
      <w:r w:rsidRPr="0029618A">
        <w:rPr>
          <w:rFonts w:eastAsia="Cambria"/>
          <w:b/>
          <w:color w:val="4F81BD"/>
          <w:sz w:val="26"/>
          <w:szCs w:val="26"/>
        </w:rPr>
        <w:t xml:space="preserve">Возможность </w:t>
      </w:r>
      <w:proofErr w:type="gramStart"/>
      <w:r w:rsidRPr="0029618A">
        <w:rPr>
          <w:rFonts w:eastAsia="Cambria"/>
          <w:b/>
          <w:color w:val="4F81BD"/>
          <w:sz w:val="26"/>
          <w:szCs w:val="26"/>
        </w:rPr>
        <w:t>невероятного</w:t>
      </w:r>
      <w:bookmarkEnd w:id="539"/>
      <w:proofErr w:type="gramEnd"/>
    </w:p>
    <w:p w14:paraId="7853C60E" w14:textId="4FE393BC"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w:t>
      </w:r>
      <w:proofErr w:type="gramStart"/>
      <w:r w:rsidRPr="0029618A">
        <w:rPr>
          <w:rFonts w:eastAsia="Times New Roman"/>
          <w:color w:val="00000A"/>
          <w:sz w:val="24"/>
          <w:szCs w:val="24"/>
          <w:highlight w:val="white"/>
        </w:rPr>
        <w:t>но</w:t>
      </w:r>
      <w:proofErr w:type="gramEnd"/>
      <w:del w:id="540" w:author="Пользователь" w:date="2019-10-01T11:44:00Z">
        <w:r w:rsidRPr="0029618A" w:rsidDel="00206568">
          <w:rPr>
            <w:rFonts w:eastAsia="Times New Roman"/>
            <w:color w:val="00000A"/>
            <w:sz w:val="24"/>
            <w:szCs w:val="24"/>
            <w:highlight w:val="white"/>
          </w:rPr>
          <w:delText>,</w:delText>
        </w:r>
      </w:del>
      <w:r w:rsidRPr="0029618A">
        <w:rPr>
          <w:rFonts w:eastAsia="Times New Roman"/>
          <w:color w:val="00000A"/>
          <w:sz w:val="24"/>
          <w:szCs w:val="24"/>
          <w:highlight w:val="white"/>
        </w:rPr>
        <w:t xml:space="preserve"> тем не менее</w:t>
      </w:r>
      <w:del w:id="541" w:author="Пользователь" w:date="2019-10-01T11:44:00Z">
        <w:r w:rsidRPr="0029618A" w:rsidDel="00206568">
          <w:rPr>
            <w:rFonts w:eastAsia="Times New Roman"/>
            <w:color w:val="00000A"/>
            <w:sz w:val="24"/>
            <w:szCs w:val="24"/>
            <w:highlight w:val="white"/>
          </w:rPr>
          <w:delText>,</w:delText>
        </w:r>
      </w:del>
      <w:r w:rsidRPr="0029618A">
        <w:rPr>
          <w:rFonts w:eastAsia="Times New Roman"/>
          <w:color w:val="00000A"/>
          <w:sz w:val="24"/>
          <w:szCs w:val="24"/>
          <w:highlight w:val="white"/>
        </w:rPr>
        <w:t xml:space="preserve"> имеющие нулевую меру. </w:t>
      </w:r>
    </w:p>
    <w:p w14:paraId="40E1F90D" w14:textId="0FED6791" w:rsidR="008E2D65" w:rsidRPr="0029618A" w:rsidRDefault="00662FA5">
      <w:pPr>
        <w:ind w:firstLine="397"/>
        <w:jc w:val="both"/>
        <w:rPr>
          <w:rFonts w:eastAsia="Times New Roman"/>
          <w:color w:val="00000A"/>
          <w:sz w:val="24"/>
          <w:szCs w:val="24"/>
          <w:highlight w:val="white"/>
        </w:rPr>
      </w:pPr>
      <w:r w:rsidRPr="0029618A">
        <w:rPr>
          <w:rFonts w:eastAsia="Times New Roman"/>
          <w:color w:val="00000A"/>
          <w:sz w:val="24"/>
          <w:szCs w:val="24"/>
          <w:highlight w:val="white"/>
        </w:rPr>
        <w:t>С появлением вычислительной техники</w:t>
      </w:r>
      <w:del w:id="542" w:author="Пользователь" w:date="2019-10-01T11:49:00Z">
        <w:r w:rsidRPr="0029618A" w:rsidDel="00206568">
          <w:rPr>
            <w:rFonts w:eastAsia="Times New Roman"/>
            <w:color w:val="00000A"/>
            <w:sz w:val="24"/>
            <w:szCs w:val="24"/>
            <w:highlight w:val="white"/>
          </w:rPr>
          <w:delText>,</w:delText>
        </w:r>
      </w:del>
      <w:r w:rsidRPr="0029618A">
        <w:rPr>
          <w:rFonts w:eastAsia="Times New Roman"/>
          <w:color w:val="00000A"/>
          <w:sz w:val="24"/>
          <w:szCs w:val="24"/>
          <w:highlight w:val="white"/>
        </w:rPr>
        <w:t xml:space="preserve"> множества с необычными свойствами сошли со страниц математических книг и журналов в область, понятную широкой публике. </w:t>
      </w:r>
      <w:ins w:id="543" w:author="СБ" w:date="2019-10-23T13:34:00Z">
        <w:r w:rsidR="001850EA">
          <w:rPr>
            <w:rFonts w:eastAsia="Times New Roman"/>
            <w:color w:val="00000A"/>
            <w:sz w:val="24"/>
            <w:szCs w:val="24"/>
            <w:highlight w:val="white"/>
          </w:rPr>
          <w:t xml:space="preserve">Они </w:t>
        </w:r>
      </w:ins>
      <w:ins w:id="544" w:author="СБ" w:date="2019-10-23T13:35:00Z">
        <w:r w:rsidR="001850EA">
          <w:rPr>
            <w:rFonts w:eastAsia="Times New Roman"/>
            <w:color w:val="00000A"/>
            <w:sz w:val="24"/>
            <w:szCs w:val="24"/>
            <w:highlight w:val="white"/>
          </w:rPr>
          <w:t>вызывают интерес не заложенной в них математикой</w:t>
        </w:r>
      </w:ins>
      <w:del w:id="545" w:author="СБ" w:date="2019-10-23T13:34:00Z">
        <w:r w:rsidRPr="0029618A" w:rsidDel="001850EA">
          <w:rPr>
            <w:rFonts w:eastAsia="Times New Roman"/>
            <w:color w:val="00000A"/>
            <w:sz w:val="24"/>
            <w:szCs w:val="24"/>
            <w:highlight w:val="white"/>
          </w:rPr>
          <w:delText>Понятную не тем</w:delText>
        </w:r>
      </w:del>
      <w:del w:id="546" w:author="СБ" w:date="2019-10-23T13:35:00Z">
        <w:r w:rsidRPr="0029618A" w:rsidDel="001850EA">
          <w:rPr>
            <w:rFonts w:eastAsia="Times New Roman"/>
            <w:color w:val="00000A"/>
            <w:sz w:val="24"/>
            <w:szCs w:val="24"/>
            <w:highlight w:val="white"/>
          </w:rPr>
          <w:delText>, какая математика в них заложена</w:delText>
        </w:r>
      </w:del>
      <w:r w:rsidRPr="0029618A">
        <w:rPr>
          <w:rFonts w:eastAsia="Times New Roman"/>
          <w:color w:val="00000A"/>
          <w:sz w:val="24"/>
          <w:szCs w:val="24"/>
          <w:highlight w:val="white"/>
        </w:rPr>
        <w:t xml:space="preserve">, а своеобразной гармоничностью, красотой и завораживающей глубиной, которой обладают их </w:t>
      </w:r>
      <w:commentRangeStart w:id="547"/>
      <w:commentRangeStart w:id="548"/>
      <w:r w:rsidRPr="0029618A">
        <w:rPr>
          <w:rFonts w:eastAsia="Times New Roman"/>
          <w:color w:val="00000A"/>
          <w:sz w:val="24"/>
          <w:szCs w:val="24"/>
          <w:highlight w:val="white"/>
        </w:rPr>
        <w:t>визуализации</w:t>
      </w:r>
      <w:commentRangeEnd w:id="547"/>
      <w:r w:rsidR="00206568">
        <w:rPr>
          <w:rStyle w:val="af"/>
        </w:rPr>
        <w:commentReference w:id="547"/>
      </w:r>
      <w:commentRangeEnd w:id="548"/>
      <w:r w:rsidR="001850EA">
        <w:rPr>
          <w:rStyle w:val="af"/>
        </w:rPr>
        <w:commentReference w:id="548"/>
      </w:r>
      <w:r w:rsidRPr="0029618A">
        <w:rPr>
          <w:rFonts w:eastAsia="Times New Roman"/>
          <w:color w:val="00000A"/>
          <w:sz w:val="24"/>
          <w:szCs w:val="24"/>
          <w:highlight w:val="white"/>
        </w:rPr>
        <w:t xml:space="preserve">. Треугольник </w:t>
      </w:r>
      <w:proofErr w:type="spellStart"/>
      <w:r w:rsidRPr="0029618A">
        <w:rPr>
          <w:rFonts w:eastAsia="Times New Roman"/>
          <w:color w:val="00000A"/>
          <w:sz w:val="24"/>
          <w:szCs w:val="24"/>
          <w:highlight w:val="white"/>
        </w:rPr>
        <w:t>Серпинского</w:t>
      </w:r>
      <w:proofErr w:type="spellEnd"/>
      <w:r w:rsidRPr="0029618A">
        <w:rPr>
          <w:rFonts w:eastAsia="Times New Roman"/>
          <w:color w:val="00000A"/>
          <w:sz w:val="24"/>
          <w:szCs w:val="24"/>
          <w:highlight w:val="white"/>
        </w:rPr>
        <w:t xml:space="preserve">, множество Мандельброта и тесно связанные с ним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как и многие другие математические объекты, стали визуальным символом века компьютерной графики, прежде недоступной человеку.</w:t>
      </w:r>
    </w:p>
    <w:p w14:paraId="381C4C34" w14:textId="77777777" w:rsidR="008E2D65" w:rsidRPr="0029618A" w:rsidRDefault="00662FA5">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2A981B77" wp14:editId="286270E2">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20" cstate="print"/>
                    <a:srcRect/>
                    <a:stretch>
                      <a:fillRect/>
                    </a:stretch>
                  </pic:blipFill>
                  <pic:spPr>
                    <a:xfrm>
                      <a:off x="0" y="0"/>
                      <a:ext cx="5734050" cy="3759200"/>
                    </a:xfrm>
                    <a:prstGeom prst="rect">
                      <a:avLst/>
                    </a:prstGeom>
                    <a:ln/>
                  </pic:spPr>
                </pic:pic>
              </a:graphicData>
            </a:graphic>
          </wp:inline>
        </w:drawing>
      </w:r>
    </w:p>
    <w:p w14:paraId="30A4309F" w14:textId="77777777"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Некоторые красивые объекты нулевой меры: линия на плоскости, спорадическое множество </w:t>
      </w:r>
      <w:proofErr w:type="spellStart"/>
      <w:r w:rsidRPr="0029618A">
        <w:rPr>
          <w:rFonts w:eastAsia="Times New Roman"/>
          <w:i/>
          <w:color w:val="00000A"/>
          <w:sz w:val="24"/>
          <w:szCs w:val="24"/>
        </w:rPr>
        <w:t>Жулиа</w:t>
      </w:r>
      <w:proofErr w:type="spellEnd"/>
      <w:r w:rsidRPr="0029618A">
        <w:rPr>
          <w:rFonts w:eastAsia="Times New Roman"/>
          <w:i/>
          <w:color w:val="00000A"/>
          <w:sz w:val="24"/>
          <w:szCs w:val="24"/>
        </w:rPr>
        <w:t xml:space="preserve">, фрактальная губка </w:t>
      </w:r>
      <w:proofErr w:type="spellStart"/>
      <w:r w:rsidRPr="0029618A">
        <w:rPr>
          <w:rFonts w:eastAsia="Times New Roman"/>
          <w:i/>
          <w:color w:val="00000A"/>
          <w:sz w:val="24"/>
          <w:szCs w:val="24"/>
        </w:rPr>
        <w:t>Менгера</w:t>
      </w:r>
      <w:proofErr w:type="spellEnd"/>
      <w:r w:rsidRPr="0029618A">
        <w:rPr>
          <w:rFonts w:eastAsia="Times New Roman"/>
          <w:i/>
          <w:color w:val="00000A"/>
          <w:sz w:val="24"/>
          <w:szCs w:val="24"/>
        </w:rPr>
        <w:t xml:space="preserve"> в трёхмерном пространстве.</w:t>
      </w:r>
    </w:p>
    <w:p w14:paraId="25EA136A" w14:textId="78231D41"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Готовя эту иллюстрацию, я отыскал замечательное изображение несвязного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sidR="008264A2">
        <w:rPr>
          <w:rFonts w:eastAsia="Times New Roman"/>
          <w:color w:val="00000A"/>
          <w:sz w:val="24"/>
          <w:szCs w:val="24"/>
          <w:highlight w:val="white"/>
        </w:rPr>
        <w:t>с</w:t>
      </w:r>
      <w:r w:rsidRPr="0029618A">
        <w:rPr>
          <w:rFonts w:eastAsia="Times New Roman"/>
          <w:color w:val="00000A"/>
          <w:sz w:val="24"/>
          <w:szCs w:val="24"/>
          <w:highlight w:val="white"/>
        </w:rPr>
        <w:t xml:space="preserve">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с бесконечным разрешением?</w:t>
      </w:r>
    </w:p>
    <w:p w14:paraId="1FF78035" w14:textId="795B68C5"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Представьте себе, что вы пользуетесь программным генератором случайных чисел, который выдаёт произвольное вещественное число от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xml:space="preserve"> до </w:t>
      </w:r>
      <m:oMath>
        <m:r>
          <w:rPr>
            <w:rFonts w:ascii="Cambria Math" w:eastAsia="Cambria Math" w:hAnsi="Cambria Math"/>
            <w:color w:val="00000A"/>
            <w:sz w:val="24"/>
            <w:szCs w:val="24"/>
          </w:rPr>
          <m:t>1</m:t>
        </m:r>
      </m:oMath>
      <w:r w:rsidRPr="0029618A">
        <w:rPr>
          <w:rFonts w:eastAsia="Times New Roman"/>
          <w:color w:val="00000A"/>
          <w:sz w:val="24"/>
          <w:szCs w:val="24"/>
          <w:highlight w:val="white"/>
        </w:rPr>
        <w:t>. Какова вероятность выпадения числа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а числа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oMath>
      <w:r w:rsidRPr="0029618A">
        <w:rPr>
          <w:rFonts w:eastAsia="Times New Roman"/>
          <w:color w:val="00000A"/>
          <w:sz w:val="24"/>
          <w:szCs w:val="24"/>
          <w:highlight w:val="white"/>
        </w:rPr>
        <w:t> или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e</m:t>
            </m:r>
          </m:num>
          <m:den>
            <m:r>
              <w:rPr>
                <w:rFonts w:ascii="Cambria Math" w:eastAsia="Cambria Math" w:hAnsi="Cambria Math"/>
                <w:color w:val="00000A"/>
                <w:sz w:val="24"/>
                <w:szCs w:val="24"/>
              </w:rPr>
              <m:t>π</m:t>
            </m:r>
          </m:den>
        </m:f>
      </m:oMath>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w:t>
      </w:r>
      <w:r w:rsidRPr="0029618A">
        <w:rPr>
          <w:rFonts w:eastAsia="Times New Roman"/>
          <w:color w:val="00000A"/>
          <w:sz w:val="24"/>
          <w:szCs w:val="24"/>
          <w:highlight w:val="white"/>
        </w:rPr>
        <w:lastRenderedPageBreak/>
        <w:t xml:space="preserve">проведём эксперимент, в результате мы получим какое-то конкретное число, и когда мы его получим, то «по построению» вероятность его появления не может быть нулевой. Всё верно, но прежде чем выпадет </w:t>
      </w:r>
      <w:del w:id="549" w:author="СБ" w:date="2019-10-23T13:36:00Z">
        <w:r w:rsidRPr="0029618A" w:rsidDel="001850EA">
          <w:rPr>
            <w:rFonts w:eastAsia="Times New Roman"/>
            <w:color w:val="00000A"/>
            <w:sz w:val="24"/>
            <w:szCs w:val="24"/>
            <w:highlight w:val="white"/>
          </w:rPr>
          <w:delText xml:space="preserve">ровно </w:delText>
        </w:r>
      </w:del>
      <w:ins w:id="550" w:author="СБ" w:date="2019-10-23T13:36:00Z">
        <w:r w:rsidR="001850EA">
          <w:rPr>
            <w:rFonts w:eastAsia="Times New Roman"/>
            <w:color w:val="00000A"/>
            <w:sz w:val="24"/>
            <w:szCs w:val="24"/>
            <w:highlight w:val="white"/>
          </w:rPr>
          <w:t>какое-то конкретное число</w:t>
        </w:r>
      </w:ins>
      <w:r w:rsidR="008264A2">
        <w:rPr>
          <w:rStyle w:val="af"/>
        </w:rPr>
        <w:commentReference w:id="551"/>
      </w:r>
      <w:del w:id="552" w:author="СБ" w:date="2019-10-23T13:37:00Z">
        <m:oMath>
          <m:r>
            <w:rPr>
              <w:rFonts w:ascii="Cambria Math" w:eastAsia="Cambria Math" w:hAnsi="Cambria Math"/>
              <w:color w:val="00000A"/>
              <w:sz w:val="24"/>
              <w:szCs w:val="24"/>
            </w:rPr>
            <m:t>0</m:t>
          </m:r>
        </m:oMath>
      </w:del>
      <w:r w:rsidRPr="0029618A">
        <w:rPr>
          <w:rFonts w:eastAsia="Times New Roman"/>
          <w:color w:val="00000A"/>
          <w:sz w:val="24"/>
          <w:szCs w:val="24"/>
        </w:rPr>
        <w:t xml:space="preserve">, </w:t>
      </w:r>
      <w:commentRangeStart w:id="553"/>
      <w:r w:rsidRPr="0029618A">
        <w:rPr>
          <w:rFonts w:eastAsia="Times New Roman"/>
          <w:color w:val="00000A"/>
          <w:sz w:val="24"/>
          <w:szCs w:val="24"/>
        </w:rPr>
        <w:t>нам</w:t>
      </w:r>
      <w:commentRangeEnd w:id="553"/>
      <w:r w:rsidR="00387D2F">
        <w:rPr>
          <w:rStyle w:val="af"/>
        </w:rPr>
        <w:commentReference w:id="553"/>
      </w:r>
      <w:r w:rsidRPr="0029618A">
        <w:rPr>
          <w:rFonts w:eastAsia="Times New Roman"/>
          <w:color w:val="00000A"/>
          <w:sz w:val="24"/>
          <w:szCs w:val="24"/>
        </w:rPr>
        <w:t xml:space="preserve">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14:paraId="26BF7715" w14:textId="2E528B6C" w:rsidR="00E476D4" w:rsidRDefault="00662FA5">
      <w:pPr>
        <w:spacing w:line="288" w:lineRule="auto"/>
        <w:ind w:firstLine="397"/>
        <w:jc w:val="both"/>
        <w:rPr>
          <w:ins w:id="554" w:author="СБ" w:date="2019-10-23T14:18:00Z"/>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w:t>
      </w:r>
      <w:ins w:id="555" w:author="Пользователь" w:date="2019-10-01T12:00:00Z">
        <w:r w:rsidR="000B246A">
          <w:rPr>
            <w:rFonts w:eastAsia="Times New Roman"/>
            <w:color w:val="00000A"/>
            <w:sz w:val="24"/>
            <w:szCs w:val="24"/>
            <w:highlight w:val="white"/>
          </w:rPr>
          <w:t>,</w:t>
        </w:r>
      </w:ins>
      <w:r w:rsidRPr="0029618A">
        <w:rPr>
          <w:rFonts w:eastAsia="Times New Roman"/>
          <w:color w:val="00000A"/>
          <w:sz w:val="24"/>
          <w:szCs w:val="24"/>
          <w:highlight w:val="white"/>
        </w:rPr>
        <w:t xml:space="preserve"> наделало шума в конце XIX века. </w:t>
      </w:r>
      <w:ins w:id="556" w:author="СБ" w:date="2019-10-23T14:18:00Z">
        <w:r w:rsidR="00E476D4" w:rsidRPr="0029618A">
          <w:rPr>
            <w:rFonts w:eastAsia="Times New Roman"/>
            <w:color w:val="00000A"/>
            <w:sz w:val="24"/>
            <w:szCs w:val="24"/>
            <w:highlight w:val="white"/>
          </w:rPr>
          <w:t>В таких случаях математики говорят: </w:t>
        </w:r>
        <w:r w:rsidR="00E476D4" w:rsidRPr="0029618A">
          <w:rPr>
            <w:rFonts w:eastAsia="Times New Roman"/>
            <w:i/>
            <w:color w:val="00000A"/>
            <w:sz w:val="24"/>
            <w:szCs w:val="24"/>
            <w:highlight w:val="white"/>
          </w:rPr>
          <w:t xml:space="preserve">почти </w:t>
        </w:r>
        <w:proofErr w:type="gramStart"/>
        <w:r w:rsidR="00E476D4" w:rsidRPr="0029618A">
          <w:rPr>
            <w:rFonts w:eastAsia="Times New Roman"/>
            <w:i/>
            <w:color w:val="00000A"/>
            <w:sz w:val="24"/>
            <w:szCs w:val="24"/>
            <w:highlight w:val="white"/>
          </w:rPr>
          <w:t>наверн</w:t>
        </w:r>
        <w:r w:rsidR="00E476D4">
          <w:rPr>
            <w:rFonts w:eastAsia="Times New Roman"/>
            <w:i/>
            <w:color w:val="00000A"/>
            <w:sz w:val="24"/>
            <w:szCs w:val="24"/>
            <w:highlight w:val="white"/>
          </w:rPr>
          <w:t>ое</w:t>
        </w:r>
        <w:proofErr w:type="gramEnd"/>
        <w:r w:rsidR="00E476D4" w:rsidRPr="0029618A">
          <w:rPr>
            <w:rFonts w:eastAsia="Times New Roman"/>
            <w:i/>
            <w:color w:val="00000A"/>
            <w:sz w:val="24"/>
            <w:szCs w:val="24"/>
            <w:highlight w:val="white"/>
          </w:rPr>
          <w:t xml:space="preserve"> </w:t>
        </w:r>
      </w:ins>
      <w:ins w:id="557" w:author="СБ" w:date="2019-10-23T14:19:00Z">
        <w:r w:rsidR="00E476D4">
          <w:rPr>
            <w:rFonts w:eastAsia="Times New Roman"/>
            <w:i/>
            <w:color w:val="00000A"/>
            <w:sz w:val="24"/>
            <w:szCs w:val="24"/>
            <w:highlight w:val="white"/>
          </w:rPr>
          <w:t>случайно выбранное вещественное число будет иррациональным</w:t>
        </w:r>
      </w:ins>
      <w:ins w:id="558" w:author="СБ" w:date="2019-10-23T14:18:00Z">
        <w:r w:rsidR="00E476D4" w:rsidRPr="0029618A">
          <w:rPr>
            <w:rFonts w:eastAsia="Times New Roman"/>
            <w:color w:val="00000A"/>
            <w:sz w:val="24"/>
            <w:szCs w:val="24"/>
            <w:highlight w:val="white"/>
          </w:rPr>
          <w:t xml:space="preserve">. </w:t>
        </w:r>
        <w:commentRangeStart w:id="559"/>
        <w:r w:rsidR="00E476D4" w:rsidRPr="0029618A">
          <w:rPr>
            <w:rFonts w:eastAsia="Times New Roman"/>
            <w:color w:val="00000A"/>
            <w:sz w:val="24"/>
            <w:szCs w:val="24"/>
            <w:highlight w:val="white"/>
          </w:rPr>
          <w:t>Как</w:t>
        </w:r>
        <w:commentRangeEnd w:id="559"/>
        <w:r w:rsidR="00E476D4">
          <w:rPr>
            <w:rStyle w:val="af"/>
          </w:rPr>
          <w:commentReference w:id="559"/>
        </w:r>
        <w:r w:rsidR="00E476D4" w:rsidRPr="0029618A">
          <w:rPr>
            <w:rFonts w:eastAsia="Times New Roman"/>
            <w:color w:val="00000A"/>
            <w:sz w:val="24"/>
            <w:szCs w:val="24"/>
            <w:highlight w:val="white"/>
          </w:rPr>
          <w:t xml:space="preserve"> бы странно он не звучал, но «почти наверн</w:t>
        </w:r>
        <w:r w:rsidR="00E476D4">
          <w:rPr>
            <w:rFonts w:eastAsia="Times New Roman"/>
            <w:color w:val="00000A"/>
            <w:sz w:val="24"/>
            <w:szCs w:val="24"/>
            <w:highlight w:val="white"/>
          </w:rPr>
          <w:t>ое</w:t>
        </w:r>
        <w:r w:rsidR="00E476D4" w:rsidRPr="0029618A">
          <w:rPr>
            <w:rFonts w:eastAsia="Times New Roman"/>
            <w:color w:val="00000A"/>
            <w:sz w:val="24"/>
            <w:szCs w:val="24"/>
            <w:highlight w:val="white"/>
          </w:rPr>
          <w:t>» — это точный математический термин, означающий, что событие является дополнением подмножества вероятностного пространства нулевой меры.</w:t>
        </w:r>
      </w:ins>
    </w:p>
    <w:p w14:paraId="74FE3BA8" w14:textId="21E69A70"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ins w:id="560" w:author="Пользователь" w:date="2019-10-01T12:01:00Z">
        <w:r w:rsidR="000B246A">
          <w:rPr>
            <w:rFonts w:eastAsia="Times New Roman"/>
            <w:color w:val="00000A"/>
            <w:sz w:val="24"/>
            <w:szCs w:val="24"/>
            <w:highlight w:val="white"/>
          </w:rPr>
          <w:t xml:space="preserve"> </w:t>
        </w:r>
      </w:ins>
      <w:ins w:id="561" w:author="Пользователь" w:date="2019-10-01T12:02:00Z">
        <w:r w:rsidR="000B246A" w:rsidRPr="0029618A">
          <w:rPr>
            <w:rFonts w:eastAsia="Times New Roman"/>
            <w:color w:val="00000A"/>
            <w:sz w:val="24"/>
            <w:szCs w:val="24"/>
            <w:highlight w:val="white"/>
          </w:rPr>
          <w:t>—</w:t>
        </w:r>
      </w:ins>
      <w:del w:id="562" w:author="Пользователь" w:date="2019-10-01T12:01:00Z">
        <w:r w:rsidRPr="0029618A" w:rsidDel="000B246A">
          <w:rPr>
            <w:rFonts w:eastAsia="Times New Roman"/>
            <w:color w:val="00000A"/>
            <w:sz w:val="24"/>
            <w:szCs w:val="24"/>
            <w:highlight w:val="white"/>
          </w:rPr>
          <w:delText>,</w:delText>
        </w:r>
      </w:del>
      <w:r w:rsidRPr="0029618A">
        <w:rPr>
          <w:rFonts w:eastAsia="Times New Roman"/>
          <w:color w:val="00000A"/>
          <w:sz w:val="24"/>
          <w:szCs w:val="24"/>
          <w:highlight w:val="white"/>
        </w:rPr>
        <w:t xml:space="preserve"> как им казалось, единственно возможные, числа, на которых строилась вся их математика</w:t>
      </w:r>
      <w:ins w:id="563" w:author="Пользователь" w:date="2019-10-01T12:01:00Z">
        <w:r w:rsidR="000B246A">
          <w:rPr>
            <w:rFonts w:eastAsia="Times New Roman"/>
            <w:color w:val="00000A"/>
            <w:sz w:val="24"/>
            <w:szCs w:val="24"/>
            <w:highlight w:val="white"/>
          </w:rPr>
          <w:t xml:space="preserve"> </w:t>
        </w:r>
      </w:ins>
      <w:ins w:id="564" w:author="Пользователь" w:date="2019-10-01T12:02:00Z">
        <w:r w:rsidR="000B246A" w:rsidRPr="0029618A">
          <w:rPr>
            <w:rFonts w:eastAsia="Times New Roman"/>
            <w:color w:val="00000A"/>
            <w:sz w:val="24"/>
            <w:szCs w:val="24"/>
            <w:highlight w:val="white"/>
          </w:rPr>
          <w:t>—</w:t>
        </w:r>
      </w:ins>
      <w:del w:id="565" w:author="Пользователь" w:date="2019-10-01T12:01:00Z">
        <w:r w:rsidRPr="0029618A" w:rsidDel="000B246A">
          <w:rPr>
            <w:rFonts w:eastAsia="Times New Roman"/>
            <w:color w:val="00000A"/>
            <w:sz w:val="24"/>
            <w:szCs w:val="24"/>
            <w:highlight w:val="white"/>
          </w:rPr>
          <w:delText>,</w:delText>
        </w:r>
      </w:del>
      <w:r w:rsidRPr="0029618A">
        <w:rPr>
          <w:rFonts w:eastAsia="Times New Roman"/>
          <w:color w:val="00000A"/>
          <w:sz w:val="24"/>
          <w:szCs w:val="24"/>
          <w:highlight w:val="white"/>
        </w:rPr>
        <w:t xml:space="preserve"> практически не встречаются</w:t>
      </w:r>
      <w:ins w:id="566" w:author="СБ" w:date="2019-10-23T13:52:00Z">
        <w:r w:rsidR="00387D2F">
          <w:rPr>
            <w:rFonts w:eastAsia="Times New Roman"/>
            <w:color w:val="00000A"/>
            <w:sz w:val="24"/>
            <w:szCs w:val="24"/>
            <w:highlight w:val="white"/>
          </w:rPr>
          <w:t xml:space="preserve"> на числовой оси</w:t>
        </w:r>
      </w:ins>
      <w:del w:id="567" w:author="СБ" w:date="2019-10-23T13:52:00Z">
        <w:r w:rsidRPr="0029618A" w:rsidDel="00387D2F">
          <w:rPr>
            <w:rFonts w:eastAsia="Times New Roman"/>
            <w:color w:val="00000A"/>
            <w:sz w:val="24"/>
            <w:szCs w:val="24"/>
            <w:highlight w:val="white"/>
          </w:rPr>
          <w:delText xml:space="preserve"> в </w:delText>
        </w:r>
        <w:commentRangeStart w:id="568"/>
        <w:commentRangeStart w:id="569"/>
        <w:r w:rsidRPr="0029618A" w:rsidDel="00387D2F">
          <w:rPr>
            <w:rFonts w:eastAsia="Times New Roman"/>
            <w:color w:val="00000A"/>
            <w:sz w:val="24"/>
            <w:szCs w:val="24"/>
            <w:highlight w:val="white"/>
          </w:rPr>
          <w:delText>природе</w:delText>
        </w:r>
        <w:commentRangeEnd w:id="568"/>
        <w:r w:rsidR="000B246A" w:rsidDel="00387D2F">
          <w:rPr>
            <w:rStyle w:val="af"/>
          </w:rPr>
          <w:commentReference w:id="568"/>
        </w:r>
      </w:del>
      <w:commentRangeEnd w:id="569"/>
      <w:r w:rsidR="00387D2F">
        <w:rPr>
          <w:rStyle w:val="af"/>
        </w:rPr>
        <w:commentReference w:id="569"/>
      </w:r>
      <w:r w:rsidRPr="0029618A">
        <w:rPr>
          <w:rFonts w:eastAsia="Times New Roman"/>
          <w:color w:val="00000A"/>
          <w:sz w:val="24"/>
          <w:szCs w:val="24"/>
          <w:highlight w:val="white"/>
        </w:rPr>
        <w:t xml:space="preserve">! Вот уж точно — закон подлости! </w:t>
      </w:r>
      <w:ins w:id="570" w:author="СБ" w:date="2019-10-23T13:56:00Z">
        <w:r w:rsidR="00387D2F">
          <w:rPr>
            <w:rFonts w:eastAsia="Times New Roman"/>
            <w:color w:val="00000A"/>
            <w:sz w:val="24"/>
            <w:szCs w:val="24"/>
            <w:highlight w:val="white"/>
          </w:rPr>
          <w:t xml:space="preserve">И если в быту мы </w:t>
        </w:r>
      </w:ins>
      <w:ins w:id="571" w:author="СБ" w:date="2019-10-23T13:57:00Z">
        <w:r w:rsidR="00387D2F">
          <w:rPr>
            <w:rFonts w:eastAsia="Times New Roman"/>
            <w:color w:val="00000A"/>
            <w:sz w:val="24"/>
            <w:szCs w:val="24"/>
            <w:highlight w:val="white"/>
          </w:rPr>
          <w:t xml:space="preserve">чаще всего </w:t>
        </w:r>
      </w:ins>
      <w:ins w:id="572" w:author="СБ" w:date="2019-10-23T13:56:00Z">
        <w:r w:rsidR="00387D2F">
          <w:rPr>
            <w:rFonts w:eastAsia="Times New Roman"/>
            <w:color w:val="00000A"/>
            <w:sz w:val="24"/>
            <w:szCs w:val="24"/>
            <w:highlight w:val="white"/>
          </w:rPr>
          <w:t xml:space="preserve">встречаем </w:t>
        </w:r>
      </w:ins>
      <w:ins w:id="573" w:author="СБ" w:date="2019-10-23T13:57:00Z">
        <w:r w:rsidR="00387D2F">
          <w:rPr>
            <w:rFonts w:eastAsia="Times New Roman"/>
            <w:color w:val="00000A"/>
            <w:sz w:val="24"/>
            <w:szCs w:val="24"/>
            <w:highlight w:val="white"/>
          </w:rPr>
          <w:t>целые числа или несложные дроби, то</w:t>
        </w:r>
        <w:r w:rsidR="00387D2F" w:rsidRPr="003B541A">
          <w:rPr>
            <w:sz w:val="24"/>
            <w:szCs w:val="24"/>
          </w:rPr>
          <w:t xml:space="preserve"> </w:t>
        </w:r>
      </w:ins>
      <w:ins w:id="574" w:author="СБ" w:date="2019-10-23T13:59:00Z">
        <w:r w:rsidR="00387D2F">
          <w:rPr>
            <w:sz w:val="24"/>
            <w:szCs w:val="24"/>
          </w:rPr>
          <w:t>даже в повседневной</w:t>
        </w:r>
      </w:ins>
      <w:ins w:id="575" w:author="СБ" w:date="2019-10-23T13:57:00Z">
        <w:r w:rsidR="00387D2F" w:rsidRPr="003B541A">
          <w:rPr>
            <w:sz w:val="24"/>
            <w:szCs w:val="24"/>
          </w:rPr>
          <w:t xml:space="preserve"> физике и</w:t>
        </w:r>
        <w:r w:rsidR="00387D2F">
          <w:rPr>
            <w:sz w:val="24"/>
            <w:szCs w:val="24"/>
          </w:rPr>
          <w:t xml:space="preserve">ли </w:t>
        </w:r>
        <w:r w:rsidR="00387D2F" w:rsidRPr="003B541A">
          <w:rPr>
            <w:sz w:val="24"/>
            <w:szCs w:val="24"/>
          </w:rPr>
          <w:t>геометрии «работает» большое количество иррациональных зависимостей</w:t>
        </w:r>
      </w:ins>
      <w:ins w:id="576" w:author="СБ" w:date="2019-10-23T13:58:00Z">
        <w:r w:rsidR="00387D2F">
          <w:rPr>
            <w:sz w:val="24"/>
            <w:szCs w:val="24"/>
          </w:rPr>
          <w:t xml:space="preserve"> (корни различных степеней)</w:t>
        </w:r>
      </w:ins>
      <w:ins w:id="577" w:author="СБ" w:date="2019-10-23T13:57:00Z">
        <w:r w:rsidR="00387D2F" w:rsidRPr="003B541A">
          <w:rPr>
            <w:sz w:val="24"/>
            <w:szCs w:val="24"/>
          </w:rPr>
          <w:t xml:space="preserve"> и трансцендентных функций</w:t>
        </w:r>
      </w:ins>
      <w:ins w:id="578" w:author="СБ" w:date="2019-10-23T13:58:00Z">
        <w:r w:rsidR="00387D2F">
          <w:rPr>
            <w:sz w:val="24"/>
            <w:szCs w:val="24"/>
          </w:rPr>
          <w:t xml:space="preserve"> (синусы, логарифмы и т.п.)</w:t>
        </w:r>
      </w:ins>
      <w:ins w:id="579" w:author="СБ" w:date="2019-10-23T13:57:00Z">
        <w:r w:rsidR="00387D2F" w:rsidRPr="003B541A">
          <w:rPr>
            <w:sz w:val="24"/>
            <w:szCs w:val="24"/>
          </w:rPr>
          <w:t>, делающее рациональные и целые решения редкостью.</w:t>
        </w:r>
      </w:ins>
      <w:ins w:id="580" w:author="СБ" w:date="2019-10-23T13:58:00Z">
        <w:r w:rsidR="00387D2F">
          <w:rPr>
            <w:sz w:val="24"/>
            <w:szCs w:val="24"/>
          </w:rPr>
          <w:t xml:space="preserve"> </w:t>
        </w:r>
      </w:ins>
      <w:r w:rsidRPr="0029618A">
        <w:rPr>
          <w:rFonts w:eastAsia="Times New Roman"/>
          <w:color w:val="00000A"/>
          <w:sz w:val="24"/>
          <w:szCs w:val="24"/>
          <w:highlight w:val="white"/>
        </w:rPr>
        <w:t xml:space="preserve">Среди всех фундаментальных физических констант нет «фундаментально» рациональных чисел. </w:t>
      </w:r>
      <w:proofErr w:type="gramStart"/>
      <w:r w:rsidRPr="0029618A">
        <w:rPr>
          <w:rFonts w:eastAsia="Times New Roman"/>
          <w:color w:val="00000A"/>
          <w:sz w:val="24"/>
          <w:szCs w:val="24"/>
          <w:highlight w:val="white"/>
        </w:rPr>
        <w:t>Ряд из них,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6"/>
      </w:r>
      <w:r w:rsidRPr="0029618A">
        <w:rPr>
          <w:rFonts w:eastAsia="Times New Roman"/>
          <w:color w:val="00000A"/>
          <w:sz w:val="24"/>
          <w:szCs w:val="24"/>
          <w:highlight w:val="white"/>
        </w:rPr>
        <w:t xml:space="preserve"> приняты рациональными или целыми по соглашению.</w:t>
      </w:r>
      <w:proofErr w:type="gramEnd"/>
      <w:r w:rsidRPr="0029618A">
        <w:rPr>
          <w:rFonts w:eastAsia="Times New Roman"/>
          <w:color w:val="00000A"/>
          <w:sz w:val="24"/>
          <w:szCs w:val="24"/>
          <w:highlight w:val="white"/>
        </w:rPr>
        <w:t xml:space="preserve"> </w:t>
      </w:r>
      <w:r w:rsidRPr="0029618A">
        <w:rPr>
          <w:rFonts w:eastAsia="Times New Roman"/>
          <w:color w:val="00000A"/>
          <w:sz w:val="24"/>
          <w:szCs w:val="24"/>
          <w:highlight w:val="white"/>
        </w:rPr>
        <w:lastRenderedPageBreak/>
        <w:t xml:space="preserve">Просто единицы измерения подобраны таким образом, чтобы фиксировать количество значимых цифр в этих константах. Поэтому в таблицах такие величины указаны «точно», но эта точность, в известном смысле, </w:t>
      </w:r>
      <w:commentRangeStart w:id="581"/>
      <w:commentRangeStart w:id="582"/>
      <w:r w:rsidRPr="0029618A">
        <w:rPr>
          <w:rFonts w:eastAsia="Times New Roman"/>
          <w:color w:val="00000A"/>
          <w:sz w:val="24"/>
          <w:szCs w:val="24"/>
          <w:highlight w:val="white"/>
        </w:rPr>
        <w:t>искусственная</w:t>
      </w:r>
      <w:commentRangeEnd w:id="581"/>
      <w:r w:rsidR="00F457C8">
        <w:rPr>
          <w:rStyle w:val="af"/>
        </w:rPr>
        <w:commentReference w:id="581"/>
      </w:r>
      <w:commentRangeEnd w:id="582"/>
      <w:r w:rsidR="003B541A">
        <w:rPr>
          <w:rStyle w:val="af"/>
        </w:rPr>
        <w:commentReference w:id="582"/>
      </w:r>
      <w:ins w:id="583" w:author="СБ" w:date="2019-10-23T14:06:00Z">
        <w:r w:rsidR="003B541A">
          <w:rPr>
            <w:rFonts w:eastAsia="Times New Roman"/>
            <w:color w:val="00000A"/>
            <w:sz w:val="24"/>
            <w:szCs w:val="24"/>
            <w:highlight w:val="white"/>
          </w:rPr>
          <w:t>, принятая для удобства.</w:t>
        </w:r>
      </w:ins>
      <w:del w:id="584" w:author="СБ" w:date="2019-10-23T14:06:00Z">
        <w:r w:rsidRPr="0029618A" w:rsidDel="003B541A">
          <w:rPr>
            <w:rFonts w:eastAsia="Times New Roman"/>
            <w:color w:val="00000A"/>
            <w:sz w:val="24"/>
            <w:szCs w:val="24"/>
            <w:highlight w:val="white"/>
          </w:rPr>
          <w:delText>.</w:delText>
        </w:r>
      </w:del>
    </w:p>
    <w:p w14:paraId="34B27412" w14:textId="662D2BA1" w:rsidR="00E476D4" w:rsidRDefault="00662FA5">
      <w:pPr>
        <w:spacing w:line="288" w:lineRule="auto"/>
        <w:ind w:firstLine="397"/>
        <w:jc w:val="both"/>
        <w:rPr>
          <w:ins w:id="585" w:author="СБ" w:date="2019-10-23T14:18:00Z"/>
          <w:rFonts w:eastAsia="Times New Roman"/>
          <w:color w:val="00000A"/>
          <w:sz w:val="24"/>
          <w:szCs w:val="24"/>
          <w:highlight w:val="white"/>
        </w:rPr>
      </w:pPr>
      <w:r w:rsidRPr="0029618A">
        <w:rPr>
          <w:rFonts w:eastAsia="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sidRPr="0029618A">
        <w:rPr>
          <w:rFonts w:eastAsia="Times New Roman"/>
          <w:color w:val="00000A"/>
          <w:sz w:val="24"/>
          <w:szCs w:val="24"/>
          <w:highlight w:val="white"/>
        </w:rPr>
        <w:t>решек</w:t>
      </w:r>
      <w:proofErr w:type="gramEnd"/>
      <w:r w:rsidRPr="0029618A">
        <w:rPr>
          <w:rFonts w:eastAsia="Times New Roman"/>
          <w:color w:val="00000A"/>
          <w:sz w:val="24"/>
          <w:szCs w:val="24"/>
          <w:highlight w:val="white"/>
        </w:rPr>
        <w:t xml:space="preserve">», можете смело выразить сомнение, либо 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w:t>
      </w:r>
      <w:del w:id="586" w:author="Пользователь" w:date="2019-10-01T14:21:00Z">
        <w:r w:rsidRPr="0029618A" w:rsidDel="00D66786">
          <w:rPr>
            <w:rFonts w:eastAsia="Times New Roman"/>
            <w:color w:val="00000A"/>
            <w:sz w:val="24"/>
            <w:szCs w:val="24"/>
            <w:highlight w:val="white"/>
          </w:rPr>
          <w:delText>:</w:delText>
        </w:r>
      </w:del>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число „орлов“ совпадает с числом „</w:t>
      </w:r>
      <w:proofErr w:type="gramStart"/>
      <w:r w:rsidRPr="0029618A">
        <w:rPr>
          <w:rFonts w:eastAsia="Times New Roman"/>
          <w:i/>
          <w:color w:val="00000A"/>
          <w:sz w:val="24"/>
          <w:szCs w:val="24"/>
          <w:highlight w:val="white"/>
        </w:rPr>
        <w:t>решек</w:t>
      </w:r>
      <w:proofErr w:type="gramEnd"/>
      <w:r w:rsidRPr="0029618A">
        <w:rPr>
          <w:rFonts w:eastAsia="Times New Roman"/>
          <w:i/>
          <w:color w:val="00000A"/>
          <w:sz w:val="24"/>
          <w:szCs w:val="24"/>
          <w:highlight w:val="white"/>
        </w:rPr>
        <w:t>“</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del w:id="587" w:author="СБ" w:date="2019-10-23T14:16:00Z">
        <w:r w:rsidRPr="0029618A" w:rsidDel="00E476D4">
          <w:rPr>
            <w:rFonts w:eastAsia="Times New Roman"/>
            <w:color w:val="00000A"/>
            <w:sz w:val="24"/>
            <w:szCs w:val="24"/>
            <w:highlight w:val="white"/>
          </w:rPr>
          <w:delText xml:space="preserve">стремится </w:delText>
        </w:r>
      </w:del>
      <w:ins w:id="588" w:author="СБ" w:date="2019-10-23T14:16:00Z">
        <w:r w:rsidR="00E476D4">
          <w:rPr>
            <w:rFonts w:eastAsia="Times New Roman"/>
            <w:color w:val="00000A"/>
            <w:sz w:val="24"/>
            <w:szCs w:val="24"/>
            <w:highlight w:val="white"/>
          </w:rPr>
          <w:t xml:space="preserve">уменьшается </w:t>
        </w:r>
        <w:r w:rsidR="00E476D4" w:rsidRPr="0029618A">
          <w:rPr>
            <w:rFonts w:eastAsia="Times New Roman"/>
            <w:color w:val="00000A"/>
            <w:sz w:val="24"/>
            <w:szCs w:val="24"/>
            <w:highlight w:val="white"/>
          </w:rPr>
          <w:t xml:space="preserve"> </w:t>
        </w:r>
      </w:ins>
      <w:r w:rsidRPr="0029618A">
        <w:rPr>
          <w:rFonts w:eastAsia="Times New Roman"/>
          <w:color w:val="00000A"/>
          <w:sz w:val="24"/>
          <w:szCs w:val="24"/>
          <w:highlight w:val="white"/>
        </w:rPr>
        <w:t xml:space="preserve">с ростом числа испытаний </w:t>
      </w:r>
      <w:del w:id="589" w:author="СБ" w:date="2019-10-23T14:17:00Z">
        <w:r w:rsidRPr="0029618A" w:rsidDel="00E476D4">
          <w:rPr>
            <w:rFonts w:eastAsia="Times New Roman"/>
            <w:color w:val="00000A"/>
            <w:sz w:val="24"/>
            <w:szCs w:val="24"/>
            <w:highlight w:val="white"/>
          </w:rPr>
          <w:delText xml:space="preserve">к нулю </w:delText>
        </w:r>
      </w:del>
      <w:r w:rsidRPr="0029618A">
        <w:rPr>
          <w:rFonts w:eastAsia="Times New Roman"/>
          <w:color w:val="00000A"/>
          <w:sz w:val="24"/>
          <w:szCs w:val="24"/>
          <w:highlight w:val="white"/>
        </w:rPr>
        <w:t>как </w:t>
      </w:r>
      <m:oMath>
        <m:f>
          <m:fPr>
            <m:ctrlPr>
              <w:del w:id="590" w:author="СБ" w:date="2019-10-23T14:09:00Z">
                <w:rPr>
                  <w:rFonts w:ascii="Cambria Math" w:eastAsia="Cambria Math" w:hAnsi="Cambria Math"/>
                  <w:color w:val="00000A"/>
                  <w:sz w:val="24"/>
                  <w:szCs w:val="24"/>
                </w:rPr>
              </w:del>
            </m:ctrlPr>
          </m:fPr>
          <m:num>
            <w:del w:id="591" w:author="СБ" w:date="2019-10-23T14:09:00Z">
              <m:r>
                <w:rPr>
                  <w:rFonts w:ascii="Cambria Math" w:eastAsia="Cambria Math" w:hAnsi="Cambria Math"/>
                  <w:color w:val="00000A"/>
                  <w:sz w:val="24"/>
                  <w:szCs w:val="24"/>
                </w:rPr>
                <m:t>1</m:t>
              </m:r>
            </w:del>
          </m:num>
          <m:den>
            <m:d>
              <m:dPr>
                <m:ctrlPr>
                  <w:del w:id="592" w:author="СБ" w:date="2019-10-23T14:09:00Z">
                    <w:rPr>
                      <w:rFonts w:ascii="Cambria Math" w:eastAsia="Cambria Math" w:hAnsi="Cambria Math"/>
                      <w:color w:val="00000A"/>
                      <w:sz w:val="24"/>
                      <w:szCs w:val="24"/>
                    </w:rPr>
                  </w:del>
                </m:ctrlPr>
              </m:dPr>
              <m:e>
                <w:del w:id="593" w:author="СБ" w:date="2019-10-23T14:09:00Z">
                  <m:r>
                    <w:rPr>
                      <w:rFonts w:ascii="Cambria Math" w:eastAsia="Cambria Math" w:hAnsi="Cambria Math"/>
                      <w:color w:val="00000A"/>
                      <w:sz w:val="24"/>
                      <w:szCs w:val="24"/>
                    </w:rPr>
                    <m:t>πn</m:t>
                  </m:r>
                </w:del>
              </m:e>
            </m:d>
            <w:del w:id="594" w:author="СБ" w:date="2019-10-23T14:09:00Z">
              <m:r>
                <m:rPr>
                  <m:sty m:val="p"/>
                </m:rPr>
                <w:rPr>
                  <w:rStyle w:val="af"/>
                </w:rPr>
                <w:commentReference w:id="595"/>
              </m:r>
            </w:del>
          </m:den>
        </m:f>
      </m:oMath>
      <w:ins w:id="596" w:author="СБ" w:date="2019-10-23T14:09:00Z">
        <w:r w:rsidR="003B541A">
          <w:rPr>
            <w:rFonts w:eastAsia="Times New Roman"/>
            <w:color w:val="00000A"/>
            <w:sz w:val="24"/>
            <w:szCs w:val="24"/>
          </w:rPr>
          <w:t xml:space="preserve"> </w:t>
        </w:r>
      </w:ins>
      <m:oMath>
        <m:rad>
          <m:radPr>
            <m:degHide m:val="1"/>
            <m:ctrlPr>
              <w:ins w:id="597" w:author="СБ" w:date="2019-10-23T14:13:00Z">
                <w:rPr>
                  <w:rFonts w:ascii="Cambria Math" w:eastAsia="Times New Roman" w:hAnsi="Cambria Math"/>
                  <w:i/>
                  <w:color w:val="00000A"/>
                  <w:sz w:val="24"/>
                  <w:szCs w:val="24"/>
                </w:rPr>
              </w:ins>
            </m:ctrlPr>
          </m:radPr>
          <m:deg/>
          <m:e>
            <m:f>
              <m:fPr>
                <m:ctrlPr>
                  <w:ins w:id="598" w:author="СБ" w:date="2019-10-23T14:13:00Z">
                    <w:rPr>
                      <w:rFonts w:ascii="Cambria Math" w:eastAsia="Times New Roman" w:hAnsi="Cambria Math"/>
                      <w:i/>
                      <w:color w:val="00000A"/>
                      <w:sz w:val="24"/>
                      <w:szCs w:val="24"/>
                    </w:rPr>
                  </w:ins>
                </m:ctrlPr>
              </m:fPr>
              <m:num>
                <w:ins w:id="599" w:author="СБ" w:date="2019-10-23T14:13:00Z">
                  <m:r>
                    <w:rPr>
                      <w:rFonts w:ascii="Cambria Math" w:eastAsia="Times New Roman" w:hAnsi="Cambria Math"/>
                      <w:color w:val="00000A"/>
                      <w:sz w:val="24"/>
                      <w:szCs w:val="24"/>
                    </w:rPr>
                    <m:t>2</m:t>
                  </m:r>
                </w:ins>
              </m:num>
              <m:den>
                <w:ins w:id="600" w:author="СБ" w:date="2019-10-23T14:13:00Z">
                  <m:r>
                    <w:rPr>
                      <w:rFonts w:ascii="Cambria Math" w:eastAsia="Times New Roman" w:hAnsi="Cambria Math"/>
                      <w:color w:val="00000A"/>
                      <w:sz w:val="24"/>
                      <w:szCs w:val="24"/>
                    </w:rPr>
                    <m:t>πn</m:t>
                  </m:r>
                </w:ins>
              </m:den>
            </m:f>
          </m:e>
        </m:rad>
      </m:oMath>
      <w:r w:rsidRPr="0029618A">
        <w:rPr>
          <w:rFonts w:eastAsia="Times New Roman"/>
          <w:color w:val="00000A"/>
          <w:sz w:val="24"/>
          <w:szCs w:val="24"/>
          <w:highlight w:val="white"/>
        </w:rPr>
        <w:t xml:space="preserve">. Для сотни бросаний это </w:t>
      </w:r>
      <w:del w:id="601" w:author="СБ" w:date="2019-10-23T14:14:00Z">
        <w:r w:rsidRPr="0029618A" w:rsidDel="00E476D4">
          <w:rPr>
            <w:rFonts w:eastAsia="Times New Roman"/>
            <w:color w:val="00000A"/>
            <w:sz w:val="24"/>
            <w:szCs w:val="24"/>
            <w:highlight w:val="white"/>
          </w:rPr>
          <w:delText>чуть больше пяти</w:delText>
        </w:r>
      </w:del>
      <w:ins w:id="602" w:author="СБ" w:date="2019-10-23T14:14:00Z">
        <w:r w:rsidR="00E476D4" w:rsidRPr="00E476D4">
          <w:rPr>
            <w:rFonts w:eastAsia="Times New Roman"/>
            <w:color w:val="00000A"/>
            <w:sz w:val="24"/>
            <w:szCs w:val="24"/>
            <w:highlight w:val="white"/>
          </w:rPr>
          <w:t xml:space="preserve"> </w:t>
        </w:r>
        <w:r w:rsidR="00E476D4">
          <w:rPr>
            <w:rFonts w:eastAsia="Times New Roman"/>
            <w:color w:val="00000A"/>
            <w:sz w:val="24"/>
            <w:szCs w:val="24"/>
            <w:highlight w:val="white"/>
          </w:rPr>
          <w:t>около восьми</w:t>
        </w:r>
      </w:ins>
      <w:r w:rsidRPr="0029618A">
        <w:rPr>
          <w:rFonts w:eastAsia="Times New Roman"/>
          <w:color w:val="00000A"/>
          <w:sz w:val="24"/>
          <w:szCs w:val="24"/>
          <w:highlight w:val="white"/>
        </w:rPr>
        <w:t xml:space="preserve"> процентов, для десяти тысяч — </w:t>
      </w:r>
      <w:ins w:id="603" w:author="СБ" w:date="2019-10-23T14:15:00Z">
        <w:r w:rsidR="00E476D4">
          <w:rPr>
            <w:rFonts w:eastAsia="Times New Roman"/>
            <w:color w:val="00000A"/>
            <w:sz w:val="24"/>
            <w:szCs w:val="24"/>
            <w:highlight w:val="white"/>
          </w:rPr>
          <w:t xml:space="preserve">в десять раз меньше </w:t>
        </w:r>
      </w:ins>
      <w:del w:id="604" w:author="СБ" w:date="2019-10-23T14:15:00Z">
        <w:r w:rsidRPr="0029618A" w:rsidDel="00E476D4">
          <w:rPr>
            <w:rFonts w:eastAsia="Times New Roman"/>
            <w:color w:val="00000A"/>
            <w:sz w:val="24"/>
            <w:szCs w:val="24"/>
            <w:highlight w:val="white"/>
          </w:rPr>
          <w:delText xml:space="preserve">всего </w:delText>
        </w:r>
        <w:commentRangeStart w:id="605"/>
        <w:r w:rsidRPr="0029618A" w:rsidDel="00E476D4">
          <w:rPr>
            <w:rFonts w:eastAsia="Times New Roman"/>
            <w:color w:val="00000A"/>
            <w:sz w:val="24"/>
            <w:szCs w:val="24"/>
            <w:highlight w:val="white"/>
          </w:rPr>
          <w:delText>полпроцента</w:delText>
        </w:r>
      </w:del>
      <w:commentRangeEnd w:id="605"/>
      <w:r w:rsidR="0026641B">
        <w:rPr>
          <w:rStyle w:val="af"/>
        </w:rPr>
        <w:commentReference w:id="605"/>
      </w:r>
      <w:r w:rsidRPr="0029618A">
        <w:rPr>
          <w:rFonts w:eastAsia="Times New Roman"/>
          <w:color w:val="00000A"/>
          <w:sz w:val="24"/>
          <w:szCs w:val="24"/>
          <w:highlight w:val="white"/>
        </w:rPr>
        <w:t xml:space="preserve">. </w:t>
      </w:r>
    </w:p>
    <w:p w14:paraId="58438408" w14:textId="6D46FE87" w:rsidR="008E2D65" w:rsidRPr="0029618A" w:rsidRDefault="00662FA5">
      <w:pPr>
        <w:spacing w:line="288" w:lineRule="auto"/>
        <w:ind w:firstLine="397"/>
        <w:jc w:val="both"/>
        <w:rPr>
          <w:rFonts w:eastAsia="Times New Roman"/>
          <w:color w:val="00000A"/>
          <w:sz w:val="24"/>
          <w:szCs w:val="24"/>
          <w:highlight w:val="white"/>
        </w:rPr>
      </w:pPr>
      <w:del w:id="606" w:author="СБ" w:date="2019-10-23T14:18:00Z">
        <w:r w:rsidRPr="0029618A" w:rsidDel="00E476D4">
          <w:rPr>
            <w:rFonts w:eastAsia="Times New Roman"/>
            <w:color w:val="00000A"/>
            <w:sz w:val="24"/>
            <w:szCs w:val="24"/>
            <w:highlight w:val="white"/>
          </w:rPr>
          <w:delText>В таких случаях математики говорят: </w:delText>
        </w:r>
        <w:r w:rsidRPr="0029618A" w:rsidDel="00E476D4">
          <w:rPr>
            <w:rFonts w:eastAsia="Times New Roman"/>
            <w:i/>
            <w:color w:val="00000A"/>
            <w:sz w:val="24"/>
            <w:szCs w:val="24"/>
            <w:highlight w:val="white"/>
          </w:rPr>
          <w:delText>почти наверн</w:delText>
        </w:r>
      </w:del>
      <w:del w:id="607" w:author="СБ" w:date="2019-10-23T14:17:00Z">
        <w:r w:rsidRPr="0029618A" w:rsidDel="00E476D4">
          <w:rPr>
            <w:rFonts w:eastAsia="Times New Roman"/>
            <w:i/>
            <w:color w:val="00000A"/>
            <w:sz w:val="24"/>
            <w:szCs w:val="24"/>
            <w:highlight w:val="white"/>
          </w:rPr>
          <w:delText>яка</w:delText>
        </w:r>
      </w:del>
      <w:del w:id="608" w:author="СБ" w:date="2019-10-23T14:18:00Z">
        <w:r w:rsidRPr="0029618A" w:rsidDel="00E476D4">
          <w:rPr>
            <w:rFonts w:eastAsia="Times New Roman"/>
            <w:i/>
            <w:color w:val="00000A"/>
            <w:sz w:val="24"/>
            <w:szCs w:val="24"/>
            <w:highlight w:val="white"/>
          </w:rPr>
          <w:delText xml:space="preserve"> количество «орлов» не будет равно количеству «решек»</w:delText>
        </w:r>
        <w:r w:rsidRPr="0029618A" w:rsidDel="00E476D4">
          <w:rPr>
            <w:rFonts w:eastAsia="Times New Roman"/>
            <w:color w:val="00000A"/>
            <w:sz w:val="24"/>
            <w:szCs w:val="24"/>
            <w:highlight w:val="white"/>
          </w:rPr>
          <w:delText xml:space="preserve">. </w:delText>
        </w:r>
        <w:commentRangeStart w:id="609"/>
        <w:r w:rsidRPr="0029618A" w:rsidDel="00E476D4">
          <w:rPr>
            <w:rFonts w:eastAsia="Times New Roman"/>
            <w:color w:val="00000A"/>
            <w:sz w:val="24"/>
            <w:szCs w:val="24"/>
            <w:highlight w:val="white"/>
          </w:rPr>
          <w:delText>Как</w:delText>
        </w:r>
        <w:commentRangeEnd w:id="609"/>
        <w:r w:rsidR="00155EEE" w:rsidDel="00E476D4">
          <w:rPr>
            <w:rStyle w:val="af"/>
          </w:rPr>
          <w:commentReference w:id="609"/>
        </w:r>
        <w:r w:rsidRPr="0029618A" w:rsidDel="00E476D4">
          <w:rPr>
            <w:rFonts w:eastAsia="Times New Roman"/>
            <w:color w:val="00000A"/>
            <w:sz w:val="24"/>
            <w:szCs w:val="24"/>
            <w:highlight w:val="white"/>
          </w:rPr>
          <w:delText xml:space="preserve"> бы странно он не звучал, но «почти наверн</w:delText>
        </w:r>
      </w:del>
      <w:del w:id="610" w:author="СБ" w:date="2019-10-23T14:17:00Z">
        <w:r w:rsidRPr="0029618A" w:rsidDel="00E476D4">
          <w:rPr>
            <w:rFonts w:eastAsia="Times New Roman"/>
            <w:color w:val="00000A"/>
            <w:sz w:val="24"/>
            <w:szCs w:val="24"/>
            <w:highlight w:val="white"/>
          </w:rPr>
          <w:delText>яка</w:delText>
        </w:r>
      </w:del>
      <w:del w:id="611" w:author="СБ" w:date="2019-10-23T14:18:00Z">
        <w:r w:rsidRPr="0029618A" w:rsidDel="00E476D4">
          <w:rPr>
            <w:rFonts w:eastAsia="Times New Roman"/>
            <w:color w:val="00000A"/>
            <w:sz w:val="24"/>
            <w:szCs w:val="24"/>
            <w:highlight w:val="white"/>
          </w:rPr>
          <w:delText xml:space="preserve">» — это точный математический термин, означающий, что событие является дополнением подмножества вероятностного пространства нулевой меры. </w:delText>
        </w:r>
      </w:del>
      <w:r w:rsidRPr="0029618A">
        <w:rPr>
          <w:rFonts w:eastAsia="Times New Roman"/>
          <w:color w:val="00000A"/>
          <w:sz w:val="24"/>
          <w:szCs w:val="24"/>
          <w:highlight w:val="white"/>
        </w:rPr>
        <w:t xml:space="preserve">Мы ещё вернёмся к этим рассуждениям в одной из следующих глав, когда зададимся вопросом: насколько каждый из нас может считать себя </w:t>
      </w:r>
      <w:commentRangeStart w:id="612"/>
      <w:r w:rsidRPr="0029618A">
        <w:rPr>
          <w:rFonts w:eastAsia="Times New Roman"/>
          <w:color w:val="00000A"/>
          <w:sz w:val="24"/>
          <w:szCs w:val="24"/>
          <w:highlight w:val="white"/>
        </w:rPr>
        <w:t>нормальным</w:t>
      </w:r>
      <w:commentRangeEnd w:id="612"/>
      <w:r w:rsidR="0026641B">
        <w:rPr>
          <w:rStyle w:val="af"/>
        </w:rPr>
        <w:commentReference w:id="612"/>
      </w:r>
      <w:r w:rsidRPr="0029618A">
        <w:rPr>
          <w:rFonts w:eastAsia="Times New Roman"/>
          <w:color w:val="00000A"/>
          <w:sz w:val="24"/>
          <w:szCs w:val="24"/>
          <w:highlight w:val="white"/>
        </w:rPr>
        <w:t>.</w:t>
      </w:r>
    </w:p>
    <w:p w14:paraId="312D053E" w14:textId="77777777" w:rsidR="008E2D65" w:rsidRPr="0029618A" w:rsidRDefault="00662FA5">
      <w:pPr>
        <w:pStyle w:val="2"/>
        <w:spacing w:before="200" w:after="0"/>
        <w:ind w:firstLine="397"/>
        <w:jc w:val="both"/>
        <w:rPr>
          <w:rFonts w:eastAsia="Cambria"/>
          <w:b/>
          <w:color w:val="4F81BD"/>
          <w:sz w:val="26"/>
          <w:szCs w:val="26"/>
        </w:rPr>
      </w:pPr>
      <w:bookmarkStart w:id="613" w:name="_Toc22639616"/>
      <w:r w:rsidRPr="0029618A">
        <w:rPr>
          <w:rFonts w:eastAsia="Cambria"/>
          <w:b/>
          <w:color w:val="4F81BD"/>
          <w:sz w:val="26"/>
          <w:szCs w:val="26"/>
        </w:rPr>
        <w:t>О коварстве географических карт</w:t>
      </w:r>
      <w:bookmarkEnd w:id="613"/>
    </w:p>
    <w:p w14:paraId="272EE94D"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Я хочу вернуться к толкованию вероятности и продемонстрировать эквивалентность её </w:t>
      </w:r>
      <w:proofErr w:type="spellStart"/>
      <w:r w:rsidRPr="0029618A">
        <w:rPr>
          <w:rFonts w:eastAsia="Times New Roman"/>
          <w:color w:val="00000A"/>
          <w:sz w:val="24"/>
          <w:szCs w:val="24"/>
          <w:highlight w:val="white"/>
        </w:rPr>
        <w:t>колмогоровского</w:t>
      </w:r>
      <w:proofErr w:type="spellEnd"/>
      <w:r w:rsidRPr="0029618A">
        <w:rPr>
          <w:rFonts w:eastAsia="Times New Roman"/>
          <w:color w:val="00000A"/>
          <w:sz w:val="24"/>
          <w:szCs w:val="24"/>
          <w:highlight w:val="white"/>
        </w:rPr>
        <w:t xml:space="preserve"> и </w:t>
      </w:r>
      <w:proofErr w:type="gramStart"/>
      <w:r w:rsidRPr="0029618A">
        <w:rPr>
          <w:rFonts w:eastAsia="Times New Roman"/>
          <w:color w:val="00000A"/>
          <w:sz w:val="24"/>
          <w:szCs w:val="24"/>
          <w:highlight w:val="white"/>
        </w:rPr>
        <w:t>частотного</w:t>
      </w:r>
      <w:proofErr w:type="gramEnd"/>
      <w:r w:rsidRPr="0029618A">
        <w:rPr>
          <w:rFonts w:eastAsia="Times New Roman"/>
          <w:color w:val="00000A"/>
          <w:sz w:val="24"/>
          <w:szCs w:val="24"/>
          <w:highlight w:val="white"/>
        </w:rPr>
        <w:t xml:space="preserve"> определений. Мы раскроем загадку одного закона подлости, который не вошёл в классические книги по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но хорошо известен в кругу туристов, геологов и всех тех, кто пользуется топографическими картами:</w:t>
      </w:r>
    </w:p>
    <w:p w14:paraId="4DB8F747"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То место, куда направляется турист, чаще всего оказывается либо на сгибе карты, либо на краю листа.</w:t>
      </w:r>
    </w:p>
    <w:p w14:paraId="4BF3437F" w14:textId="63C3A8C9"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del w:id="614" w:author="Пользователь" w:date="2019-10-01T16:46:00Z">
        <w:r w:rsidRPr="0029618A" w:rsidDel="00F51F8C">
          <w:rPr>
            <w:rFonts w:eastAsia="Times New Roman"/>
            <w:color w:val="00000A"/>
            <w:sz w:val="24"/>
            <w:szCs w:val="24"/>
            <w:highlight w:val="white"/>
          </w:rPr>
          <w:delText xml:space="preserve">, </w:delText>
        </w:r>
      </w:del>
      <w:ins w:id="615" w:author="Пользователь" w:date="2019-10-01T16:47:00Z">
        <w:r w:rsidR="00F51F8C">
          <w:rPr>
            <w:rFonts w:eastAsia="Times New Roman"/>
            <w:color w:val="00000A"/>
            <w:sz w:val="24"/>
            <w:szCs w:val="24"/>
            <w:highlight w:val="white"/>
          </w:rPr>
          <w:t xml:space="preserve"> </w:t>
        </w:r>
      </w:ins>
      <w:r w:rsidRPr="0029618A">
        <w:rPr>
          <w:rFonts w:eastAsia="Times New Roman"/>
          <w:color w:val="00000A"/>
          <w:sz w:val="24"/>
          <w:szCs w:val="24"/>
          <w:highlight w:val="white"/>
        </w:rPr>
        <w:t xml:space="preserve">некоторой конечной </w:t>
      </w:r>
      <w:commentRangeStart w:id="616"/>
      <w:commentRangeStart w:id="617"/>
      <w:proofErr w:type="spellStart"/>
      <w:r w:rsidRPr="0029618A">
        <w:rPr>
          <w:rFonts w:eastAsia="Times New Roman"/>
          <w:color w:val="00000A"/>
          <w:sz w:val="24"/>
          <w:szCs w:val="24"/>
          <w:highlight w:val="white"/>
        </w:rPr>
        <w:t>площади</w:t>
      </w:r>
      <w:commentRangeEnd w:id="616"/>
      <w:commentRangeEnd w:id="617"/>
      <w:r w:rsidR="00D217F9">
        <w:rPr>
          <w:rStyle w:val="af"/>
        </w:rPr>
        <w:commentReference w:id="616"/>
      </w:r>
      <w:r w:rsidR="00B66163">
        <w:rPr>
          <w:rStyle w:val="af"/>
        </w:rPr>
        <w:commentReference w:id="617"/>
      </w:r>
      <w:r w:rsidRPr="0029618A">
        <w:rPr>
          <w:rFonts w:eastAsia="Times New Roman"/>
          <w:color w:val="00000A"/>
          <w:sz w:val="24"/>
          <w:szCs w:val="24"/>
          <w:highlight w:val="white"/>
        </w:rPr>
        <w:t>.</w:t>
      </w:r>
      <w:del w:id="618" w:author="СБ" w:date="2019-10-24T13:35:00Z">
        <w:r w:rsidRPr="0029618A" w:rsidDel="00FE21D4">
          <w:rPr>
            <w:rFonts w:eastAsia="Times New Roman"/>
            <w:color w:val="00000A"/>
            <w:sz w:val="24"/>
            <w:szCs w:val="24"/>
            <w:highlight w:val="white"/>
          </w:rPr>
          <w:delText xml:space="preserve"> </w:delText>
        </w:r>
      </w:del>
      <w:r w:rsidRPr="0029618A">
        <w:rPr>
          <w:rFonts w:eastAsia="Times New Roman"/>
          <w:color w:val="00000A"/>
          <w:sz w:val="24"/>
          <w:szCs w:val="24"/>
          <w:highlight w:val="white"/>
        </w:rPr>
        <w:t>Пусть</w:t>
      </w:r>
      <w:proofErr w:type="spellEnd"/>
      <w:r w:rsidRPr="0029618A">
        <w:rPr>
          <w:rFonts w:eastAsia="Times New Roman"/>
          <w:color w:val="00000A"/>
          <w:sz w:val="24"/>
          <w:szCs w:val="24"/>
          <w:highlight w:val="white"/>
        </w:rPr>
        <w:t xml:space="preserve"> нам достаточно будет некоторой малой доли </w:t>
      </w:r>
      <m:oMath>
        <m:r>
          <w:rPr>
            <w:rFonts w:ascii="Cambria Math" w:hAnsi="Cambria Math"/>
          </w:rPr>
          <m:t>α</m:t>
        </m:r>
      </m:oMath>
      <w:r w:rsidRPr="0029618A">
        <w:rPr>
          <w:rFonts w:eastAsia="Times New Roman"/>
          <w:color w:val="00000A"/>
          <w:sz w:val="24"/>
          <w:szCs w:val="24"/>
          <w:highlight w:val="white"/>
        </w:rPr>
        <w:t xml:space="preserve"> от площади всей карты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 </w:t>
      </w:r>
      <m:oMath>
        <m:r>
          <w:rPr>
            <w:rFonts w:ascii="Cambria Math" w:eastAsia="Cambria Math" w:hAnsi="Cambria Math"/>
            <w:color w:val="00000A"/>
            <w:sz w:val="24"/>
            <w:szCs w:val="24"/>
          </w:rPr>
          <m:t>d</m:t>
        </m:r>
      </m:oMath>
      <w:r w:rsidRPr="0029618A">
        <w:rPr>
          <w:rFonts w:eastAsia="Times New Roman"/>
          <w:color w:val="00000A"/>
          <w:sz w:val="24"/>
          <w:szCs w:val="24"/>
          <w:highlight w:val="white"/>
        </w:rPr>
        <w:t xml:space="preserve">, мы можем счесть, что </w:t>
      </w:r>
      <w:r w:rsidRPr="0029618A">
        <w:rPr>
          <w:rFonts w:eastAsia="Times New Roman"/>
          <w:color w:val="00000A"/>
          <w:sz w:val="24"/>
          <w:szCs w:val="24"/>
          <w:highlight w:val="white"/>
        </w:rPr>
        <w:lastRenderedPageBreak/>
        <w:t xml:space="preserve">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при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 xml:space="preserve"> и всего одном сгибе карты.</w:t>
      </w:r>
    </w:p>
    <w:p w14:paraId="4E713DC5" w14:textId="77777777" w:rsidR="008E2D65" w:rsidRPr="0029618A" w:rsidRDefault="00662FA5">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639160F8" wp14:editId="43DA35CF">
            <wp:extent cx="4335145" cy="3307715"/>
            <wp:effectExtent l="0" t="0" r="0" b="0"/>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21" cstate="print"/>
                    <a:srcRect/>
                    <a:stretch>
                      <a:fillRect/>
                    </a:stretch>
                  </pic:blipFill>
                  <pic:spPr>
                    <a:xfrm>
                      <a:off x="0" y="0"/>
                      <a:ext cx="4335145" cy="3307715"/>
                    </a:xfrm>
                    <a:prstGeom prst="rect">
                      <a:avLst/>
                    </a:prstGeom>
                    <a:ln/>
                  </pic:spPr>
                </pic:pic>
              </a:graphicData>
            </a:graphic>
          </wp:inline>
        </w:drawing>
      </w:r>
    </w:p>
    <w:p w14:paraId="695B9837" w14:textId="7AB91C57" w:rsidR="008E2D65" w:rsidRPr="0029618A" w:rsidRDefault="00662FA5">
      <w:pPr>
        <w:keepLines/>
        <w:spacing w:before="120" w:after="240"/>
        <w:ind w:left="567" w:right="567"/>
        <w:jc w:val="both"/>
        <w:rPr>
          <w:rFonts w:eastAsia="Times New Roman"/>
          <w:i/>
          <w:color w:val="00000A"/>
          <w:sz w:val="24"/>
          <w:szCs w:val="24"/>
          <w:highlight w:val="white"/>
        </w:rPr>
      </w:pPr>
      <w:proofErr w:type="gramStart"/>
      <w:r w:rsidRPr="0029618A">
        <w:rPr>
          <w:rFonts w:eastAsia="Times New Roman"/>
          <w:i/>
          <w:color w:val="00000A"/>
          <w:sz w:val="24"/>
          <w:szCs w:val="24"/>
          <w:highlight w:val="white"/>
        </w:rPr>
        <w:t>Серым</w:t>
      </w:r>
      <w:proofErr w:type="gramEnd"/>
      <w:r w:rsidRPr="0029618A">
        <w:rPr>
          <w:rFonts w:eastAsia="Times New Roman"/>
          <w:i/>
          <w:color w:val="00000A"/>
          <w:sz w:val="24"/>
          <w:szCs w:val="24"/>
          <w:highlight w:val="white"/>
        </w:rPr>
        <w:t xml:space="preserve"> выделены «нехорошие» участки. Отдельно показан участок с полупроцентной площадью для карты</w:t>
      </w:r>
      <w:ins w:id="619" w:author="СБ" w:date="2019-10-24T13:28:00Z">
        <w:r w:rsidR="00241276">
          <w:rPr>
            <w:rFonts w:eastAsia="Times New Roman"/>
            <w:i/>
            <w:color w:val="00000A"/>
            <w:sz w:val="24"/>
            <w:szCs w:val="24"/>
            <w:highlight w:val="white"/>
          </w:rPr>
          <w:t xml:space="preserve"> </w:t>
        </w:r>
      </w:ins>
      <w:ins w:id="620" w:author="СБ" w:date="2019-10-24T13:40:00Z">
        <w:r w:rsidR="00FE21D4">
          <w:rPr>
            <w:rFonts w:eastAsia="Times New Roman"/>
            <w:i/>
            <w:color w:val="00000A"/>
            <w:sz w:val="24"/>
            <w:szCs w:val="24"/>
            <w:highlight w:val="white"/>
          </w:rPr>
          <w:t xml:space="preserve">размерами </w:t>
        </w:r>
      </w:ins>
      <w:del w:id="621" w:author="СБ" w:date="2019-10-24T13:28:00Z">
        <w:r w:rsidRPr="0029618A" w:rsidDel="00241276">
          <w:rPr>
            <w:rFonts w:eastAsia="Times New Roman"/>
            <w:i/>
            <w:color w:val="00000A"/>
            <w:sz w:val="24"/>
            <w:szCs w:val="24"/>
            <w:highlight w:val="white"/>
          </w:rPr>
          <w:delText xml:space="preserve"> </w:delText>
        </w:r>
        <w:commentRangeStart w:id="622"/>
        <w:r w:rsidRPr="0029618A" w:rsidDel="00241276">
          <w:rPr>
            <w:rFonts w:eastAsia="Times New Roman"/>
            <w:i/>
            <w:color w:val="00000A"/>
            <w:sz w:val="24"/>
            <w:szCs w:val="24"/>
            <w:highlight w:val="white"/>
          </w:rPr>
          <w:delText>шириной</w:delText>
        </w:r>
        <w:commentRangeEnd w:id="622"/>
        <w:r w:rsidR="00F51F8C" w:rsidDel="00241276">
          <w:rPr>
            <w:rStyle w:val="af"/>
          </w:rPr>
          <w:commentReference w:id="622"/>
        </w:r>
      </w:del>
      <w:r w:rsidRPr="0029618A">
        <w:rPr>
          <w:rFonts w:eastAsia="Times New Roman"/>
          <w:i/>
          <w:color w:val="00000A"/>
          <w:sz w:val="24"/>
          <w:szCs w:val="24"/>
          <w:highlight w:val="white"/>
        </w:rPr>
        <w:t xml:space="preserve"> </w:t>
      </w:r>
      <w:del w:id="623" w:author="СБ" w:date="2019-10-24T13:40:00Z">
        <w:r w:rsidRPr="0029618A" w:rsidDel="00FE21D4">
          <w:rPr>
            <w:rFonts w:eastAsia="Times New Roman"/>
            <w:i/>
            <w:color w:val="00000A"/>
            <w:sz w:val="24"/>
            <w:szCs w:val="24"/>
            <w:highlight w:val="white"/>
          </w:rPr>
          <w:delText>в</w:delText>
        </w:r>
      </w:del>
      <w:r w:rsidRPr="0029618A">
        <w:rPr>
          <w:rFonts w:eastAsia="Times New Roman"/>
          <w:i/>
          <w:color w:val="00000A"/>
          <w:sz w:val="24"/>
          <w:szCs w:val="24"/>
          <w:highlight w:val="white"/>
        </w:rPr>
        <w:t xml:space="preserve"> 40</w:t>
      </w:r>
      <w:ins w:id="624" w:author="СБ" w:date="2019-10-24T13:40:00Z">
        <w:r w:rsidR="00FE21D4">
          <w:rPr>
            <w:rFonts w:eastAsia="Times New Roman"/>
            <w:i/>
            <w:color w:val="00000A"/>
            <w:sz w:val="24"/>
            <w:szCs w:val="24"/>
            <w:highlight w:val="white"/>
          </w:rPr>
          <w:t>×50</w:t>
        </w:r>
      </w:ins>
      <w:r w:rsidRPr="0029618A">
        <w:rPr>
          <w:rFonts w:eastAsia="Times New Roman"/>
          <w:i/>
          <w:color w:val="00000A"/>
          <w:sz w:val="24"/>
          <w:szCs w:val="24"/>
          <w:highlight w:val="white"/>
        </w:rPr>
        <w:t xml:space="preserve"> см, она имеет размер, слегка превышающий 3 см.</w:t>
      </w:r>
    </w:p>
    <w:p w14:paraId="79EB542A" w14:textId="24D3DBF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del w:id="625" w:author="СБ" w:date="2019-10-24T13:41:00Z">
        <w:r w:rsidRPr="0029618A" w:rsidDel="00FE21D4">
          <w:rPr>
            <w:rFonts w:eastAsia="Times New Roman"/>
            <w:color w:val="00000A"/>
            <w:sz w:val="24"/>
            <w:szCs w:val="24"/>
            <w:highlight w:val="white"/>
          </w:rPr>
          <w:delText>квадратной карты </w:delText>
        </w:r>
      </w:del>
      <w:ins w:id="626" w:author="СБ" w:date="2019-10-24T13:41:00Z">
        <w:r w:rsidR="00FE21D4">
          <w:rPr>
            <w:rFonts w:eastAsia="Times New Roman"/>
            <w:color w:val="00000A"/>
            <w:sz w:val="24"/>
            <w:szCs w:val="24"/>
            <w:highlight w:val="white"/>
          </w:rPr>
          <w:t>окрестности</w:t>
        </w:r>
        <w:r w:rsidR="00FE21D4" w:rsidRPr="0029618A">
          <w:rPr>
            <w:rFonts w:eastAsia="Times New Roman"/>
            <w:color w:val="00000A"/>
            <w:sz w:val="24"/>
            <w:szCs w:val="24"/>
            <w:highlight w:val="white"/>
          </w:rPr>
          <w:t> </w:t>
        </w:r>
        <w:r w:rsidR="00FE21D4">
          <w:rPr>
            <w:rFonts w:eastAsia="Times New Roman"/>
            <w:color w:val="00000A"/>
            <w:sz w:val="24"/>
            <w:szCs w:val="24"/>
          </w:rPr>
          <w:t xml:space="preserve">в форме квадратика </w:t>
        </w:r>
      </w:ins>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αS</m:t>
            </m:r>
          </m:e>
        </m:rad>
      </m:oMath>
      <w:r w:rsidRPr="0029618A">
        <w:rPr>
          <w:rFonts w:eastAsia="Times New Roman"/>
          <w:color w:val="00000A"/>
          <w:sz w:val="24"/>
          <w:szCs w:val="24"/>
          <w:highlight w:val="white"/>
        </w:rPr>
        <w:t>. Неприятные полоски будут иметь площадь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S</m:t>
            </m:r>
          </m:e>
        </m:rad>
        <m:r>
          <w:rPr>
            <w:rFonts w:ascii="Cambria Math" w:eastAsia="Cambria Math" w:hAnsi="Cambria Math"/>
            <w:color w:val="00000A"/>
            <w:sz w:val="24"/>
            <w:szCs w:val="24"/>
          </w:rPr>
          <m:t>=S</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oMath>
      <w:r w:rsidRPr="0029618A">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w:t>
      </w:r>
      <w:proofErr w:type="gramStart"/>
      <w:r w:rsidRPr="0029618A">
        <w:rPr>
          <w:rFonts w:eastAsia="Times New Roman"/>
          <w:color w:val="00000A"/>
          <w:sz w:val="24"/>
          <w:szCs w:val="24"/>
          <w:highlight w:val="white"/>
        </w:rPr>
        <w:t xml:space="preserve">При этом следует заметить, что пересекающиеся полоски формируют квадратики площадью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d</m:t>
            </m:r>
          </m:e>
          <m:sup>
            <m:r>
              <w:rPr>
                <w:rFonts w:ascii="Cambria Math" w:eastAsia="Cambria Math" w:hAnsi="Cambria Math"/>
                <w:color w:val="00000A"/>
                <w:sz w:val="24"/>
                <w:szCs w:val="24"/>
              </w:rPr>
              <m:t>2</m:t>
            </m:r>
          </m:sup>
        </m:sSup>
        <m:r>
          <w:rPr>
            <w:rFonts w:ascii="Cambria Math" w:eastAsia="Cambria Math" w:hAnsi="Cambria Math"/>
            <w:color w:val="00000A"/>
            <w:sz w:val="24"/>
            <w:szCs w:val="24"/>
          </w:rPr>
          <m:t>=αS</m:t>
        </m:r>
      </m:oMath>
      <w:r w:rsidRPr="0029618A">
        <w:rPr>
          <w:rFonts w:eastAsia="Times New Roman"/>
          <w:color w:val="00000A"/>
          <w:sz w:val="24"/>
          <w:szCs w:val="24"/>
          <w:highlight w:val="white"/>
        </w:rPr>
        <w:t>. Сложив карту так, чтобы получилось </w:t>
      </w:r>
      <m:oMath>
        <m:r>
          <w:rPr>
            <w:rFonts w:ascii="Cambria Math" w:eastAsia="Cambria Math" w:hAnsi="Cambria Math"/>
            <w:color w:val="00000A"/>
            <w:sz w:val="24"/>
            <w:szCs w:val="24"/>
          </w:rPr>
          <m:t>n</m:t>
        </m:r>
      </m:oMath>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получим суммарную площадь неприятной зоны равную: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αS</m:t>
        </m:r>
      </m:oMath>
      <w:r w:rsidRPr="0029618A">
        <w:rPr>
          <w:rFonts w:eastAsia="Times New Roman"/>
          <w:color w:val="00000A"/>
          <w:sz w:val="24"/>
          <w:szCs w:val="24"/>
          <w:highlight w:val="white"/>
        </w:rPr>
        <w:t xml:space="preserve">. </w:t>
      </w:r>
      <w:del w:id="627" w:author="СБ" w:date="2019-10-24T13:43:00Z">
        <w:r w:rsidRPr="0029618A" w:rsidDel="00FE21D4">
          <w:rPr>
            <w:rFonts w:eastAsia="Times New Roman"/>
            <w:color w:val="00000A"/>
            <w:sz w:val="24"/>
            <w:szCs w:val="24"/>
            <w:highlight w:val="white"/>
          </w:rPr>
          <w:delText xml:space="preserve">Отнеся </w:delText>
        </w:r>
      </w:del>
      <w:ins w:id="628" w:author="СБ" w:date="2019-10-24T13:43:00Z">
        <w:r w:rsidR="00FE21D4">
          <w:rPr>
            <w:rFonts w:eastAsia="Times New Roman"/>
            <w:color w:val="00000A"/>
            <w:sz w:val="24"/>
            <w:szCs w:val="24"/>
            <w:highlight w:val="white"/>
          </w:rPr>
          <w:t>Разделив</w:t>
        </w:r>
        <w:r w:rsidR="00FE21D4" w:rsidRPr="0029618A">
          <w:rPr>
            <w:rFonts w:eastAsia="Times New Roman"/>
            <w:color w:val="00000A"/>
            <w:sz w:val="24"/>
            <w:szCs w:val="24"/>
            <w:highlight w:val="white"/>
          </w:rPr>
          <w:t xml:space="preserve"> </w:t>
        </w:r>
      </w:ins>
      <w:r w:rsidRPr="0029618A">
        <w:rPr>
          <w:rFonts w:eastAsia="Times New Roman"/>
          <w:color w:val="00000A"/>
          <w:sz w:val="24"/>
          <w:szCs w:val="24"/>
          <w:highlight w:val="white"/>
        </w:rPr>
        <w:t xml:space="preserve">её </w:t>
      </w:r>
      <w:ins w:id="629" w:author="СБ" w:date="2019-10-24T13:43:00Z">
        <w:r w:rsidR="00FE21D4">
          <w:rPr>
            <w:rFonts w:eastAsia="Times New Roman"/>
            <w:color w:val="00000A"/>
            <w:sz w:val="24"/>
            <w:szCs w:val="24"/>
            <w:highlight w:val="white"/>
          </w:rPr>
          <w:t>на</w:t>
        </w:r>
      </w:ins>
      <w:del w:id="630" w:author="СБ" w:date="2019-10-24T13:43:00Z">
        <w:r w:rsidRPr="0029618A" w:rsidDel="00FE21D4">
          <w:rPr>
            <w:rFonts w:eastAsia="Times New Roman"/>
            <w:color w:val="00000A"/>
            <w:sz w:val="24"/>
            <w:szCs w:val="24"/>
            <w:highlight w:val="white"/>
          </w:rPr>
          <w:delText>к</w:delText>
        </w:r>
      </w:del>
      <w:r w:rsidRPr="0029618A">
        <w:rPr>
          <w:rFonts w:eastAsia="Times New Roman"/>
          <w:color w:val="00000A"/>
          <w:sz w:val="24"/>
          <w:szCs w:val="24"/>
          <w:highlight w:val="white"/>
        </w:rPr>
        <w:t xml:space="preserve"> </w:t>
      </w:r>
      <w:del w:id="631" w:author="СБ" w:date="2019-10-24T13:43:00Z">
        <w:r w:rsidRPr="0029618A" w:rsidDel="00FE21D4">
          <w:rPr>
            <w:rFonts w:eastAsia="Times New Roman"/>
            <w:color w:val="00000A"/>
            <w:sz w:val="24"/>
            <w:szCs w:val="24"/>
            <w:highlight w:val="white"/>
          </w:rPr>
          <w:delText xml:space="preserve">известной </w:delText>
        </w:r>
      </w:del>
      <w:r w:rsidRPr="0029618A">
        <w:rPr>
          <w:rFonts w:eastAsia="Times New Roman"/>
          <w:color w:val="00000A"/>
          <w:sz w:val="24"/>
          <w:szCs w:val="24"/>
          <w:highlight w:val="white"/>
        </w:rPr>
        <w:t>площад</w:t>
      </w:r>
      <w:ins w:id="632" w:author="СБ" w:date="2019-10-24T13:43:00Z">
        <w:r w:rsidR="00FE21D4">
          <w:rPr>
            <w:rFonts w:eastAsia="Times New Roman"/>
            <w:color w:val="00000A"/>
            <w:sz w:val="24"/>
            <w:szCs w:val="24"/>
            <w:highlight w:val="white"/>
          </w:rPr>
          <w:t>ь</w:t>
        </w:r>
      </w:ins>
      <w:del w:id="633" w:author="СБ" w:date="2019-10-24T13:43:00Z">
        <w:r w:rsidRPr="0029618A" w:rsidDel="00FE21D4">
          <w:rPr>
            <w:rFonts w:eastAsia="Times New Roman"/>
            <w:color w:val="00000A"/>
            <w:sz w:val="24"/>
            <w:szCs w:val="24"/>
            <w:highlight w:val="white"/>
          </w:rPr>
          <w:delText>и</w:delText>
        </w:r>
      </w:del>
      <w:r w:rsidRPr="0029618A">
        <w:rPr>
          <w:rFonts w:eastAsia="Times New Roman"/>
          <w:color w:val="00000A"/>
          <w:sz w:val="24"/>
          <w:szCs w:val="24"/>
          <w:highlight w:val="white"/>
        </w:rPr>
        <w:t xml:space="preserve"> всей </w:t>
      </w:r>
      <w:commentRangeStart w:id="634"/>
      <w:commentRangeStart w:id="635"/>
      <w:r w:rsidRPr="0029618A">
        <w:rPr>
          <w:rFonts w:eastAsia="Times New Roman"/>
          <w:color w:val="00000A"/>
          <w:sz w:val="24"/>
          <w:szCs w:val="24"/>
          <w:highlight w:val="white"/>
        </w:rPr>
        <w:t>карты</w:t>
      </w:r>
      <w:commentRangeEnd w:id="634"/>
      <w:r w:rsidR="0015716B">
        <w:rPr>
          <w:rStyle w:val="af"/>
        </w:rPr>
        <w:commentReference w:id="634"/>
      </w:r>
      <w:commentRangeEnd w:id="635"/>
      <w:r w:rsidR="00D217F9">
        <w:rPr>
          <w:rStyle w:val="af"/>
        </w:rPr>
        <w:commentReference w:id="635"/>
      </w:r>
      <w:r w:rsidRPr="0029618A">
        <w:rPr>
          <w:rFonts w:eastAsia="Times New Roman"/>
          <w:color w:val="00000A"/>
          <w:sz w:val="24"/>
          <w:szCs w:val="24"/>
          <w:highlight w:val="white"/>
        </w:rPr>
        <w:t xml:space="preserve">, получим неприятную долю общей площади, выраженную только через количество сгибов и </w:t>
      </w:r>
      <m:oMath>
        <m:r>
          <w:rPr>
            <w:rFonts w:ascii="Cambria Math" w:hAnsi="Cambria Math"/>
          </w:rPr>
          <m:t>α</m:t>
        </m:r>
      </m:oMath>
      <w:r w:rsidRPr="0029618A">
        <w:rPr>
          <w:rFonts w:eastAsia="Times New Roman"/>
          <w:color w:val="00000A"/>
          <w:sz w:val="24"/>
          <w:szCs w:val="24"/>
          <w:highlight w:val="white"/>
        </w:rPr>
        <w:t>. Отсюда получаем вероятность оказаться в этой доле при случайном выборе объекта: </w:t>
      </w:r>
      <w:proofErr w:type="gramEnd"/>
    </w:p>
    <w:p w14:paraId="5408B576" w14:textId="77777777" w:rsidR="008E2D65" w:rsidRPr="0029618A" w:rsidRDefault="00662FA5">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n+m+4</m:t>
            </m:r>
          </m:e>
        </m:d>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m:t>
        </m:r>
      </m:oMath>
      <w:r w:rsidRPr="0029618A">
        <w:rPr>
          <w:rFonts w:eastAsia="Times New Roman"/>
          <w:i/>
          <w:color w:val="00000A"/>
          <w:sz w:val="24"/>
          <w:szCs w:val="24"/>
        </w:rPr>
        <w:t>.</w:t>
      </w:r>
    </w:p>
    <w:p w14:paraId="6D26406A"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 </w:t>
      </w:r>
      <m:oMath>
        <m:r>
          <w:rPr>
            <w:rFonts w:ascii="Cambria Math" w:hAnsi="Cambria Math"/>
          </w:rPr>
          <m:t>α</m:t>
        </m:r>
      </m:oMath>
      <w:r w:rsidRPr="0029618A">
        <w:rPr>
          <w:rFonts w:eastAsia="Times New Roman"/>
          <w:color w:val="00000A"/>
          <w:sz w:val="24"/>
          <w:szCs w:val="24"/>
          <w:highlight w:val="white"/>
        </w:rPr>
        <w:t xml:space="preserve">. Например, приняв </w:t>
      </w:r>
      <m:oMath>
        <m:r>
          <w:rPr>
            <w:rFonts w:ascii="Cambria Math" w:eastAsia="Cambria Math" w:hAnsi="Cambria Math"/>
            <w:color w:val="00000A"/>
            <w:sz w:val="24"/>
            <w:szCs w:val="24"/>
            <w:highlight w:val="white"/>
          </w:rPr>
          <m:t>α=0.75%</m:t>
        </m:r>
      </m:oMath>
      <w:r w:rsidRPr="0029618A">
        <w:rPr>
          <w:rFonts w:eastAsia="Times New Roman"/>
          <w:color w:val="00000A"/>
          <w:sz w:val="24"/>
          <w:szCs w:val="24"/>
          <w:highlight w:val="white"/>
        </w:rPr>
        <w:t xml:space="preserve"> и </w:t>
      </w:r>
      <w:r w:rsidRPr="0029618A">
        <w:rPr>
          <w:rFonts w:eastAsia="Times New Roman"/>
          <w:color w:val="00000A"/>
          <w:sz w:val="24"/>
          <w:szCs w:val="24"/>
          <w:highlight w:val="white"/>
        </w:rPr>
        <w:lastRenderedPageBreak/>
        <w:t xml:space="preserve">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14:paraId="6F820676" w14:textId="77777777" w:rsidR="008E2D65" w:rsidRPr="0029618A" w:rsidRDefault="00662FA5">
      <w:pPr>
        <w:keepNext/>
        <w:spacing w:before="24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0EF69E45" wp14:editId="26226874">
            <wp:extent cx="3393111" cy="3197218"/>
            <wp:effectExtent l="0" t="0" r="0" b="0"/>
            <wp:docPr id="105" name="image88.png" descr="C:\tmp\podlost\ToH\html\figures\buter\9mtg_arh5sm4l_gg1lxl2kbpqqy.png"/>
            <wp:cNvGraphicFramePr/>
            <a:graphic xmlns:a="http://schemas.openxmlformats.org/drawingml/2006/main">
              <a:graphicData uri="http://schemas.openxmlformats.org/drawingml/2006/picture">
                <pic:pic xmlns:pic="http://schemas.openxmlformats.org/drawingml/2006/picture">
                  <pic:nvPicPr>
                    <pic:cNvPr id="0" name="image88.png" descr="C:\tmp\podlost\ToH\html\figures\buter\9mtg_arh5sm4l_gg1lxl2kbpqqy.png"/>
                    <pic:cNvPicPr preferRelativeResize="0"/>
                  </pic:nvPicPr>
                  <pic:blipFill>
                    <a:blip r:embed="rId22" cstate="print"/>
                    <a:srcRect/>
                    <a:stretch>
                      <a:fillRect/>
                    </a:stretch>
                  </pic:blipFill>
                  <pic:spPr>
                    <a:xfrm>
                      <a:off x="0" y="0"/>
                      <a:ext cx="3393111" cy="3197218"/>
                    </a:xfrm>
                    <a:prstGeom prst="rect">
                      <a:avLst/>
                    </a:prstGeom>
                    <a:ln/>
                  </pic:spPr>
                </pic:pic>
              </a:graphicData>
            </a:graphic>
          </wp:inline>
        </w:drawing>
      </w:r>
    </w:p>
    <w:p w14:paraId="6A3EC2B1" w14:textId="77777777" w:rsidR="008E2D65" w:rsidRPr="0029618A" w:rsidRDefault="00662FA5">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Pr="0029618A">
        <w:rPr>
          <w:rFonts w:eastAsia="Times New Roman"/>
          <w:i/>
          <w:color w:val="00000A"/>
          <w:sz w:val="24"/>
          <w:szCs w:val="24"/>
          <w:highlight w:val="white"/>
        </w:rPr>
        <w:t>.</w:t>
      </w:r>
    </w:p>
    <w:p w14:paraId="04BFFAD0" w14:textId="25F7871B" w:rsidR="008E2D65" w:rsidRPr="0029618A" w:rsidRDefault="00662FA5">
      <w:pPr>
        <w:spacing w:line="288" w:lineRule="auto"/>
        <w:ind w:firstLine="397"/>
        <w:jc w:val="both"/>
        <w:rPr>
          <w:rFonts w:eastAsia="Times New Roman"/>
          <w:color w:val="00000A"/>
          <w:sz w:val="24"/>
          <w:szCs w:val="24"/>
          <w:highlight w:val="white"/>
        </w:rPr>
      </w:pPr>
      <w:del w:id="636" w:author="СБ" w:date="2019-10-24T13:45:00Z">
        <w:r w:rsidRPr="0029618A" w:rsidDel="00D217F9">
          <w:rPr>
            <w:rFonts w:eastAsia="Times New Roman"/>
            <w:color w:val="00000A"/>
            <w:sz w:val="24"/>
            <w:szCs w:val="24"/>
            <w:highlight w:val="white"/>
          </w:rPr>
          <w:delText>Получается, что карта, сложенная пополам дважды</w:delText>
        </w:r>
      </w:del>
      <w:ins w:id="637" w:author="Пользователь" w:date="2019-10-01T17:17:00Z">
        <w:del w:id="638" w:author="СБ" w:date="2019-10-24T13:45:00Z">
          <w:r w:rsidR="00B66163" w:rsidDel="00D217F9">
            <w:rPr>
              <w:rFonts w:eastAsia="Times New Roman"/>
              <w:color w:val="00000A"/>
              <w:sz w:val="24"/>
              <w:szCs w:val="24"/>
              <w:highlight w:val="white"/>
            </w:rPr>
            <w:delText>,</w:delText>
          </w:r>
        </w:del>
      </w:ins>
      <w:del w:id="639" w:author="СБ" w:date="2019-10-24T13:45:00Z">
        <w:r w:rsidRPr="0029618A" w:rsidDel="00D217F9">
          <w:rPr>
            <w:rFonts w:eastAsia="Times New Roman"/>
            <w:color w:val="00000A"/>
            <w:sz w:val="24"/>
            <w:szCs w:val="24"/>
            <w:highlight w:val="white"/>
          </w:rPr>
          <w:delText xml:space="preserve"> уже может формально считаться </w:delText>
        </w:r>
        <w:commentRangeStart w:id="640"/>
        <w:r w:rsidRPr="0029618A" w:rsidDel="00D217F9">
          <w:rPr>
            <w:rFonts w:eastAsia="Times New Roman"/>
            <w:color w:val="00000A"/>
            <w:sz w:val="24"/>
            <w:szCs w:val="24"/>
            <w:highlight w:val="white"/>
          </w:rPr>
          <w:delText xml:space="preserve">нечестной </w:delText>
        </w:r>
        <w:commentRangeEnd w:id="640"/>
        <w:r w:rsidR="00B66163" w:rsidDel="00D217F9">
          <w:rPr>
            <w:rStyle w:val="af"/>
          </w:rPr>
          <w:commentReference w:id="640"/>
        </w:r>
        <w:r w:rsidRPr="0029618A" w:rsidDel="00D217F9">
          <w:rPr>
            <w:rFonts w:eastAsia="Times New Roman"/>
            <w:color w:val="00000A"/>
            <w:sz w:val="24"/>
            <w:szCs w:val="24"/>
            <w:highlight w:val="white"/>
          </w:rPr>
          <w:delText xml:space="preserve">по отношению к </w:delText>
        </w:r>
        <w:commentRangeStart w:id="641"/>
        <w:r w:rsidRPr="0029618A" w:rsidDel="00D217F9">
          <w:rPr>
            <w:rFonts w:eastAsia="Times New Roman"/>
            <w:color w:val="00000A"/>
            <w:sz w:val="24"/>
            <w:szCs w:val="24"/>
            <w:highlight w:val="white"/>
          </w:rPr>
          <w:delText>туристу</w:delText>
        </w:r>
      </w:del>
      <w:commentRangeEnd w:id="641"/>
      <w:r w:rsidR="00D217F9">
        <w:rPr>
          <w:rStyle w:val="af"/>
        </w:rPr>
        <w:commentReference w:id="641"/>
      </w:r>
      <w:del w:id="642" w:author="СБ" w:date="2019-10-24T13:45:00Z">
        <w:r w:rsidRPr="0029618A" w:rsidDel="00D217F9">
          <w:rPr>
            <w:rFonts w:eastAsia="Times New Roman"/>
            <w:color w:val="00000A"/>
            <w:sz w:val="24"/>
            <w:szCs w:val="24"/>
            <w:highlight w:val="white"/>
          </w:rPr>
          <w:delText xml:space="preserve">. </w:delText>
        </w:r>
      </w:del>
      <w:r w:rsidRPr="0029618A">
        <w:rPr>
          <w:rFonts w:eastAsia="Times New Roman"/>
          <w:color w:val="00000A"/>
          <w:sz w:val="24"/>
          <w:szCs w:val="24"/>
          <w:highlight w:val="white"/>
        </w:rPr>
        <w:t>Чаще всего</w:t>
      </w:r>
      <w:del w:id="643" w:author="Пользователь" w:date="2019-10-01T17:18:00Z">
        <w:r w:rsidRPr="0029618A" w:rsidDel="00B66163">
          <w:rPr>
            <w:rFonts w:eastAsia="Times New Roman"/>
            <w:color w:val="00000A"/>
            <w:sz w:val="24"/>
            <w:szCs w:val="24"/>
            <w:highlight w:val="white"/>
          </w:rPr>
          <w:delText>,</w:delText>
        </w:r>
      </w:del>
      <w:r w:rsidRPr="0029618A">
        <w:rPr>
          <w:rFonts w:eastAsia="Times New Roman"/>
          <w:color w:val="00000A"/>
          <w:sz w:val="24"/>
          <w:szCs w:val="24"/>
          <w:highlight w:val="white"/>
        </w:rPr>
        <w:t xml:space="preserve">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Pr="0029618A">
        <w:rPr>
          <w:rFonts w:eastAsia="Times New Roman"/>
          <w:color w:val="00000A"/>
          <w:sz w:val="24"/>
          <w:szCs w:val="24"/>
          <w:highlight w:val="white"/>
        </w:rPr>
        <w:t xml:space="preserve"> при весьма </w:t>
      </w:r>
      <w:proofErr w:type="gramStart"/>
      <w:r w:rsidRPr="0029618A">
        <w:rPr>
          <w:rFonts w:eastAsia="Times New Roman"/>
          <w:color w:val="00000A"/>
          <w:sz w:val="24"/>
          <w:szCs w:val="24"/>
          <w:highlight w:val="white"/>
        </w:rPr>
        <w:t>незначительном</w:t>
      </w:r>
      <w:proofErr w:type="gramEnd"/>
      <w:r w:rsidRPr="0029618A">
        <w:rPr>
          <w:rFonts w:eastAsia="Times New Roman"/>
          <w:color w:val="00000A"/>
          <w:sz w:val="24"/>
          <w:szCs w:val="24"/>
          <w:highlight w:val="white"/>
        </w:rPr>
        <w:t>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w:t>
      </w:r>
    </w:p>
    <w:p w14:paraId="5405B05D" w14:textId="77777777" w:rsidR="008E2D65" w:rsidRPr="0029618A" w:rsidRDefault="00662FA5">
      <w:pPr>
        <w:pStyle w:val="2"/>
        <w:spacing w:before="200" w:after="0"/>
        <w:ind w:firstLine="397"/>
        <w:jc w:val="both"/>
        <w:rPr>
          <w:rFonts w:eastAsia="Times New Roman"/>
          <w:i/>
          <w:color w:val="00000A"/>
          <w:sz w:val="24"/>
          <w:szCs w:val="24"/>
          <w:highlight w:val="white"/>
        </w:rPr>
      </w:pPr>
      <w:bookmarkStart w:id="644" w:name="_Toc22639617"/>
      <w:r w:rsidRPr="0029618A">
        <w:rPr>
          <w:rFonts w:eastAsia="Cambria"/>
          <w:b/>
          <w:color w:val="4F81BD"/>
          <w:sz w:val="26"/>
          <w:szCs w:val="26"/>
        </w:rPr>
        <w:t>Проверяем честность реальной монеты</w:t>
      </w:r>
      <w:bookmarkEnd w:id="644"/>
    </w:p>
    <w:p w14:paraId="794BBF77" w14:textId="2265F31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ins w:id="645" w:author="Пользователь" w:date="2019-10-01T17:18:00Z">
        <w:r w:rsidR="00B66163">
          <w:rPr>
            <w:rFonts w:eastAsia="Times New Roman"/>
            <w:color w:val="00000A"/>
            <w:sz w:val="24"/>
            <w:szCs w:val="24"/>
            <w:highlight w:val="white"/>
          </w:rPr>
          <w:t>:</w:t>
        </w:r>
      </w:ins>
      <w:del w:id="646" w:author="Пользователь" w:date="2019-10-01T17:18:00Z">
        <w:r w:rsidRPr="0029618A" w:rsidDel="00B66163">
          <w:rPr>
            <w:rFonts w:eastAsia="Times New Roman"/>
            <w:color w:val="00000A"/>
            <w:sz w:val="24"/>
            <w:szCs w:val="24"/>
            <w:highlight w:val="white"/>
          </w:rPr>
          <w:delText>,</w:delText>
        </w:r>
      </w:del>
      <w:r w:rsidRPr="0029618A">
        <w:rPr>
          <w:rFonts w:eastAsia="Times New Roman"/>
          <w:color w:val="00000A"/>
          <w:sz w:val="24"/>
          <w:szCs w:val="24"/>
          <w:highlight w:val="white"/>
        </w:rPr>
        <w:t xml:space="preserve"> насколько может быть честна реальная монетка? </w:t>
      </w:r>
      <w:proofErr w:type="spellStart"/>
      <w:r w:rsidRPr="0029618A">
        <w:rPr>
          <w:rFonts w:eastAsia="Times New Roman"/>
          <w:color w:val="00000A"/>
          <w:sz w:val="24"/>
          <w:szCs w:val="24"/>
          <w:highlight w:val="white"/>
        </w:rPr>
        <w:t>Колмогоровское</w:t>
      </w:r>
      <w:proofErr w:type="spellEnd"/>
      <w:r w:rsidRPr="0029618A">
        <w:rPr>
          <w:rFonts w:eastAsia="Times New Roman"/>
          <w:color w:val="00000A"/>
          <w:sz w:val="24"/>
          <w:szCs w:val="24"/>
          <w:highlight w:val="white"/>
        </w:rPr>
        <w:t xml:space="preserve">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w:t>
      </w:r>
      <w:proofErr w:type="gramStart"/>
      <w:r w:rsidRPr="0029618A">
        <w:rPr>
          <w:rFonts w:eastAsia="Times New Roman"/>
          <w:color w:val="00000A"/>
          <w:sz w:val="24"/>
          <w:szCs w:val="24"/>
          <w:highlight w:val="white"/>
        </w:rPr>
        <w:t xml:space="preserve">. ??, </w:t>
      </w:r>
      <w:proofErr w:type="gramEnd"/>
      <w:r w:rsidRPr="0029618A">
        <w:rPr>
          <w:rFonts w:eastAsia="Times New Roman"/>
          <w:color w:val="00000A"/>
          <w:sz w:val="24"/>
          <w:szCs w:val="24"/>
          <w:highlight w:val="white"/>
        </w:rPr>
        <w:t xml:space="preserve">отражает вероятность </w:t>
      </w:r>
      <w:ins w:id="647" w:author="СБ" w:date="2019-10-24T17:28:00Z">
        <w:r w:rsidR="00DE4A82">
          <w:rPr>
            <w:rFonts w:eastAsia="Times New Roman"/>
            <w:color w:val="00000A"/>
            <w:sz w:val="24"/>
            <w:szCs w:val="24"/>
            <w:highlight w:val="white"/>
          </w:rPr>
          <w:t xml:space="preserve">того, что </w:t>
        </w:r>
      </w:ins>
      <w:ins w:id="648" w:author="СБ" w:date="2019-10-24T17:29:00Z">
        <w:r w:rsidR="00DE4A82">
          <w:rPr>
            <w:rFonts w:eastAsia="Times New Roman"/>
            <w:color w:val="00000A"/>
            <w:sz w:val="24"/>
            <w:szCs w:val="24"/>
            <w:highlight w:val="white"/>
          </w:rPr>
          <w:t xml:space="preserve">монетка </w:t>
        </w:r>
      </w:ins>
      <w:ins w:id="649" w:author="СБ" w:date="2019-10-24T17:30:00Z">
        <w:r w:rsidR="00DE4A82">
          <w:rPr>
            <w:rFonts w:eastAsia="Times New Roman"/>
            <w:color w:val="00000A"/>
            <w:sz w:val="24"/>
            <w:szCs w:val="24"/>
            <w:highlight w:val="white"/>
          </w:rPr>
          <w:t xml:space="preserve">в результате эксперимента </w:t>
        </w:r>
      </w:ins>
      <w:ins w:id="650" w:author="СБ" w:date="2019-10-24T17:31:00Z">
        <w:r w:rsidR="00DE4A82">
          <w:rPr>
            <w:rFonts w:eastAsia="Times New Roman"/>
            <w:color w:val="00000A"/>
            <w:sz w:val="24"/>
            <w:szCs w:val="24"/>
            <w:highlight w:val="white"/>
          </w:rPr>
          <w:t xml:space="preserve">не поменяет ориентации </w:t>
        </w:r>
      </w:ins>
      <w:del w:id="651" w:author="СБ" w:date="2019-10-24T17:31:00Z">
        <w:r w:rsidRPr="0029618A" w:rsidDel="00DE4A82">
          <w:rPr>
            <w:rFonts w:eastAsia="Times New Roman"/>
            <w:color w:val="00000A"/>
            <w:sz w:val="24"/>
            <w:szCs w:val="24"/>
            <w:highlight w:val="white"/>
          </w:rPr>
          <w:delText xml:space="preserve">выпадения той же стороны, которой мы её </w:delText>
        </w:r>
        <w:commentRangeStart w:id="652"/>
        <w:r w:rsidRPr="0029618A" w:rsidDel="00DE4A82">
          <w:rPr>
            <w:rFonts w:eastAsia="Times New Roman"/>
            <w:color w:val="00000A"/>
            <w:sz w:val="24"/>
            <w:szCs w:val="24"/>
            <w:highlight w:val="white"/>
          </w:rPr>
          <w:delText>подкинули</w:delText>
        </w:r>
        <w:commentRangeEnd w:id="652"/>
        <w:r w:rsidR="00B66163" w:rsidDel="00DE4A82">
          <w:rPr>
            <w:rStyle w:val="af"/>
          </w:rPr>
          <w:commentReference w:id="652"/>
        </w:r>
      </w:del>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ins w:id="653" w:author="Пользователь" w:date="2019-10-01T17:22:00Z">
        <w:r w:rsidR="009664BE">
          <w:rPr>
            <w:rFonts w:eastAsia="Times New Roman"/>
            <w:color w:val="00000A"/>
            <w:sz w:val="24"/>
            <w:szCs w:val="24"/>
            <w:highlight w:val="white"/>
          </w:rPr>
          <w:t>,</w:t>
        </w:r>
      </w:ins>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14:paraId="69FD36B5" w14:textId="1F0C5E42"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w:t>
      </w:r>
      <w:r w:rsidRPr="0029618A">
        <w:rPr>
          <w:rFonts w:eastAsia="Times New Roman"/>
          <w:color w:val="00000A"/>
          <w:sz w:val="24"/>
          <w:szCs w:val="24"/>
          <w:highlight w:val="white"/>
        </w:rPr>
        <w:lastRenderedPageBreak/>
        <w:t xml:space="preserve">диаграмме окажется бесконечной. Более того, и полосок у нас бесконечное число! Как же сравнивать между собой бесконечные суммы бесконечных значений? Нам опять поможет 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Если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равна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xml:space="preserve">, то благодаря свойству аддитивности,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будет равна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=nS</m:t>
        </m:r>
      </m:oMath>
      <w:r w:rsidRPr="0029618A">
        <w:rPr>
          <w:rFonts w:eastAsia="Times New Roman"/>
          <w:color w:val="00000A"/>
          <w:sz w:val="24"/>
          <w:szCs w:val="24"/>
          <w:highlight w:val="white"/>
        </w:rPr>
        <w:t xml:space="preserve">. В свою очередь, для отдельных полосок получаем: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m:t>
        </m:r>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n-1</m:t>
            </m:r>
          </m:sub>
        </m:sSub>
        <m:r>
          <w:rPr>
            <w:rFonts w:ascii="Cambria Math" w:eastAsia="Cambria Math" w:hAnsi="Cambria Math"/>
            <w:color w:val="00000A"/>
            <w:sz w:val="24"/>
            <w:szCs w:val="24"/>
          </w:rPr>
          <m:t>=nS-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n-1</m:t>
            </m:r>
          </m:e>
        </m:d>
        <m:r>
          <w:rPr>
            <w:rFonts w:ascii="Cambria Math" w:eastAsia="Cambria Math" w:hAnsi="Cambria Math"/>
            <w:color w:val="00000A"/>
            <w:sz w:val="24"/>
            <w:szCs w:val="24"/>
          </w:rPr>
          <m:t>S=S</m:t>
        </m:r>
      </m:oMath>
      <w:r w:rsidRPr="0029618A">
        <w:rPr>
          <w:rFonts w:eastAsia="Times New Roman"/>
          <w:color w:val="00000A"/>
          <w:sz w:val="24"/>
          <w:szCs w:val="24"/>
          <w:highlight w:val="white"/>
        </w:rPr>
        <w:t xml:space="preserve">, а это значит, что разница площадей не зависит от «номера» гиперболы. </w:t>
      </w:r>
      <w:del w:id="654" w:author="СБ" w:date="2019-10-24T17:37:00Z">
        <w:r w:rsidRPr="0029618A" w:rsidDel="002B6B7B">
          <w:rPr>
            <w:rFonts w:eastAsia="Times New Roman"/>
            <w:color w:val="00000A"/>
            <w:sz w:val="24"/>
            <w:szCs w:val="24"/>
            <w:highlight w:val="white"/>
          </w:rPr>
          <w:delText xml:space="preserve">Это не что-то особенное, относящееся </w:delText>
        </w:r>
      </w:del>
      <w:ins w:id="655" w:author="СБ" w:date="2019-10-24T17:37:00Z">
        <w:r w:rsidR="002B6B7B">
          <w:rPr>
            <w:rFonts w:eastAsia="Times New Roman"/>
            <w:color w:val="00000A"/>
            <w:sz w:val="24"/>
            <w:szCs w:val="24"/>
            <w:highlight w:val="white"/>
          </w:rPr>
          <w:t xml:space="preserve"> </w:t>
        </w:r>
      </w:ins>
      <w:del w:id="656" w:author="СБ" w:date="2019-10-24T17:37:00Z">
        <w:r w:rsidRPr="0029618A" w:rsidDel="002B6B7B">
          <w:rPr>
            <w:rFonts w:eastAsia="Times New Roman"/>
            <w:color w:val="00000A"/>
            <w:sz w:val="24"/>
            <w:szCs w:val="24"/>
            <w:highlight w:val="white"/>
          </w:rPr>
          <w:delText>к</w:delText>
        </w:r>
      </w:del>
      <w:ins w:id="657" w:author="СБ" w:date="2019-10-24T17:37:00Z">
        <w:r w:rsidR="002B6B7B">
          <w:rPr>
            <w:rFonts w:eastAsia="Times New Roman"/>
            <w:color w:val="00000A"/>
            <w:sz w:val="24"/>
            <w:szCs w:val="24"/>
            <w:highlight w:val="white"/>
          </w:rPr>
          <w:t xml:space="preserve"> Это не особенность, характерная именно для</w:t>
        </w:r>
      </w:ins>
      <w:r w:rsidRPr="0029618A">
        <w:rPr>
          <w:rFonts w:eastAsia="Times New Roman"/>
          <w:color w:val="00000A"/>
          <w:sz w:val="24"/>
          <w:szCs w:val="24"/>
          <w:highlight w:val="white"/>
        </w:rPr>
        <w:t xml:space="preserve"> </w:t>
      </w:r>
      <w:commentRangeStart w:id="658"/>
      <w:r w:rsidRPr="0029618A">
        <w:rPr>
          <w:rFonts w:eastAsia="Times New Roman"/>
          <w:color w:val="00000A"/>
          <w:sz w:val="24"/>
          <w:szCs w:val="24"/>
          <w:highlight w:val="white"/>
        </w:rPr>
        <w:t>гипербол</w:t>
      </w:r>
      <w:del w:id="659" w:author="СБ" w:date="2019-10-24T17:37:00Z">
        <w:r w:rsidRPr="0029618A" w:rsidDel="002B6B7B">
          <w:rPr>
            <w:rFonts w:eastAsia="Times New Roman"/>
            <w:color w:val="00000A"/>
            <w:sz w:val="24"/>
            <w:szCs w:val="24"/>
            <w:highlight w:val="white"/>
          </w:rPr>
          <w:delText>ам</w:delText>
        </w:r>
      </w:del>
      <w:commentRangeEnd w:id="658"/>
      <w:r w:rsidR="00886B9B">
        <w:rPr>
          <w:rStyle w:val="af"/>
        </w:rPr>
        <w:commentReference w:id="658"/>
      </w:r>
      <w:r w:rsidRPr="0029618A">
        <w:rPr>
          <w:rFonts w:eastAsia="Times New Roman"/>
          <w:color w:val="00000A"/>
          <w:sz w:val="24"/>
          <w:szCs w:val="24"/>
          <w:highlight w:val="white"/>
        </w:rPr>
        <w:t xml:space="preserve">, тот же вывод можно сделать для любой кривой вида </w:t>
      </w:r>
      <m:oMath>
        <m:r>
          <w:rPr>
            <w:rFonts w:ascii="Cambria Math" w:eastAsia="Cambria Math" w:hAnsi="Cambria Math"/>
            <w:color w:val="00000A"/>
            <w:sz w:val="24"/>
            <w:szCs w:val="24"/>
          </w:rPr>
          <m:t>y=nf</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m:t>
            </m:r>
          </m:e>
        </m:d>
      </m:oMath>
      <w:del w:id="660" w:author="СБ" w:date="2019-10-24T17:38:00Z">
        <w:r w:rsidRPr="0029618A" w:rsidDel="002B6B7B">
          <w:rPr>
            <w:rFonts w:eastAsia="Times New Roman"/>
            <w:color w:val="00000A"/>
            <w:sz w:val="24"/>
            <w:szCs w:val="24"/>
            <w:highlight w:val="white"/>
          </w:rPr>
          <w:delText>, лишь бы функция </w:delText>
        </w:r>
        <m:oMath>
          <m:r>
            <w:rPr>
              <w:rFonts w:ascii="Cambria Math" w:eastAsia="Cambria Math" w:hAnsi="Cambria Math"/>
              <w:color w:val="00000A"/>
              <w:sz w:val="24"/>
              <w:szCs w:val="24"/>
            </w:rPr>
            <m:t>f</m:t>
          </m:r>
        </m:oMath>
        <w:r w:rsidRPr="0029618A" w:rsidDel="002B6B7B">
          <w:rPr>
            <w:rFonts w:eastAsia="Times New Roman"/>
            <w:color w:val="00000A"/>
            <w:sz w:val="24"/>
            <w:szCs w:val="24"/>
            <w:highlight w:val="white"/>
          </w:rPr>
          <w:delText xml:space="preserve"> была </w:delText>
        </w:r>
        <w:commentRangeStart w:id="661"/>
        <w:r w:rsidRPr="0029618A" w:rsidDel="002B6B7B">
          <w:rPr>
            <w:rFonts w:eastAsia="Times New Roman"/>
            <w:color w:val="00000A"/>
            <w:sz w:val="24"/>
            <w:szCs w:val="24"/>
            <w:highlight w:val="white"/>
          </w:rPr>
          <w:delText>измерима</w:delText>
        </w:r>
        <w:commentRangeEnd w:id="661"/>
        <w:r w:rsidR="00886B9B" w:rsidDel="002B6B7B">
          <w:rPr>
            <w:rStyle w:val="af"/>
          </w:rPr>
          <w:commentReference w:id="661"/>
        </w:r>
      </w:del>
      <w:r w:rsidRPr="0029618A">
        <w:rPr>
          <w:rFonts w:eastAsia="Times New Roman"/>
          <w:color w:val="00000A"/>
          <w:sz w:val="24"/>
          <w:szCs w:val="24"/>
          <w:highlight w:val="white"/>
        </w:rPr>
        <w:t xml:space="preserve">. А раз так, </w:t>
      </w:r>
      <w:r w:rsidR="00886B9B">
        <w:rPr>
          <w:rFonts w:eastAsia="Times New Roman"/>
          <w:color w:val="00000A"/>
          <w:sz w:val="24"/>
          <w:szCs w:val="24"/>
          <w:highlight w:val="white"/>
        </w:rPr>
        <w:t xml:space="preserve">то </w:t>
      </w:r>
      <w:r w:rsidR="00886B9B" w:rsidRPr="0029618A">
        <w:rPr>
          <w:rFonts w:eastAsia="Times New Roman"/>
          <w:color w:val="00000A"/>
          <w:sz w:val="24"/>
          <w:szCs w:val="24"/>
          <w:highlight w:val="white"/>
        </w:rPr>
        <w:t xml:space="preserve">попадания в белую часть диаграммы или в заштрихованную равновероятны </w:t>
      </w:r>
      <w:r w:rsidRPr="0029618A">
        <w:rPr>
          <w:rFonts w:eastAsia="Times New Roman"/>
          <w:color w:val="00000A"/>
          <w:sz w:val="24"/>
          <w:szCs w:val="24"/>
          <w:highlight w:val="white"/>
        </w:rPr>
        <w:t>для всей области определения, как и ожидается для «честной» монетки. </w:t>
      </w:r>
    </w:p>
    <w:p w14:paraId="3228AEF9"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14:paraId="5DCD4B8A" w14:textId="709F5F65"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sidR="00886B9B">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 </w:t>
      </w:r>
      <m:oMath>
        <m:r>
          <w:rPr>
            <w:rFonts w:ascii="Cambria Math" w:eastAsia="Cambria Math" w:hAnsi="Cambria Math"/>
            <w:color w:val="00000A"/>
            <w:sz w:val="24"/>
            <w:szCs w:val="24"/>
          </w:rPr>
          <m:t>20</m:t>
        </m:r>
      </m:oMath>
      <w:r w:rsidRPr="0029618A">
        <w:rPr>
          <w:rFonts w:eastAsia="Times New Roman"/>
          <w:color w:val="00000A"/>
          <w:sz w:val="24"/>
          <w:szCs w:val="24"/>
          <w:highlight w:val="white"/>
        </w:rPr>
        <w:t> до </w:t>
      </w:r>
      <m:oMath>
        <m:r>
          <w:rPr>
            <w:rFonts w:ascii="Cambria Math" w:eastAsia="Cambria Math" w:hAnsi="Cambria Math"/>
            <w:color w:val="00000A"/>
            <w:sz w:val="24"/>
            <w:szCs w:val="24"/>
          </w:rPr>
          <m:t>40</m:t>
        </m:r>
      </m:oMath>
      <w:r w:rsidRPr="0029618A">
        <w:rPr>
          <w:rFonts w:eastAsia="Times New Roman"/>
          <w:color w:val="00000A"/>
          <w:sz w:val="24"/>
          <w:szCs w:val="24"/>
          <w:highlight w:val="white"/>
        </w:rPr>
        <w:t xml:space="preserve"> оборотов в секунду, а длительность полёта — от половины до одной секунды. Эта область на диаграмме на стр.</w:t>
      </w:r>
      <w:proofErr w:type="gramStart"/>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w:t>
      </w:r>
      <w:r w:rsidR="00886B9B" w:rsidRPr="00886B9B">
        <w:rPr>
          <w:rFonts w:eastAsia="Times New Roman"/>
          <w:color w:val="00000A"/>
          <w:sz w:val="24"/>
          <w:szCs w:val="24"/>
          <w:highlight w:val="white"/>
        </w:rPr>
        <w:t xml:space="preserve"> </w:t>
      </w:r>
      <w:r w:rsidR="00886B9B" w:rsidRPr="0029618A">
        <w:rPr>
          <w:rFonts w:eastAsia="Times New Roman"/>
          <w:color w:val="00000A"/>
          <w:sz w:val="24"/>
          <w:szCs w:val="24"/>
          <w:highlight w:val="white"/>
        </w:rPr>
        <w:t>выделена прямоугольником</w:t>
      </w:r>
      <w:r w:rsidRPr="0029618A">
        <w:rPr>
          <w:rFonts w:eastAsia="Times New Roman"/>
          <w:color w:val="00000A"/>
          <w:sz w:val="24"/>
          <w:szCs w:val="24"/>
          <w:highlight w:val="white"/>
        </w:rPr>
        <w:t xml:space="preserve">. В этой области суммарная площадь белых полосок чуть больше чем оранжевых, и можно сделать вывод, что вероятность выпадения той же стороны, что была </w:t>
      </w:r>
      <w:r w:rsidR="00886B9B">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 </w:t>
      </w:r>
      <m:oMath>
        <m:r>
          <w:rPr>
            <w:rFonts w:ascii="Cambria Math" w:eastAsia="Cambria Math" w:hAnsi="Cambria Math"/>
            <w:color w:val="00000A"/>
            <w:sz w:val="24"/>
            <w:szCs w:val="24"/>
          </w:rPr>
          <m:t>50.6%</m:t>
        </m:r>
      </m:oMath>
      <w:r w:rsidRPr="0029618A">
        <w:rPr>
          <w:rFonts w:eastAsia="Times New Roman"/>
          <w:color w:val="00000A"/>
          <w:sz w:val="24"/>
          <w:szCs w:val="24"/>
          <w:highlight w:val="white"/>
        </w:rPr>
        <w:t>.</w:t>
      </w:r>
    </w:p>
    <w:p w14:paraId="27D7D91B" w14:textId="7A717188"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2007 году </w:t>
      </w:r>
      <w:del w:id="662" w:author="СБ" w:date="2019-10-24T17:40:00Z">
        <w:r w:rsidRPr="0029618A" w:rsidDel="002B6B7B">
          <w:rPr>
            <w:rFonts w:eastAsia="Times New Roman"/>
            <w:color w:val="00000A"/>
            <w:sz w:val="24"/>
            <w:szCs w:val="24"/>
            <w:highlight w:val="white"/>
          </w:rPr>
          <w:delText xml:space="preserve">группа </w:delText>
        </w:r>
      </w:del>
      <w:r w:rsidRPr="0029618A">
        <w:rPr>
          <w:rFonts w:eastAsia="Times New Roman"/>
          <w:color w:val="00000A"/>
          <w:sz w:val="24"/>
          <w:szCs w:val="24"/>
          <w:highlight w:val="white"/>
        </w:rPr>
        <w:t xml:space="preserve">Перси Диакониса с </w:t>
      </w:r>
      <w:commentRangeStart w:id="663"/>
      <w:r w:rsidRPr="0029618A">
        <w:rPr>
          <w:rFonts w:eastAsia="Times New Roman"/>
          <w:color w:val="00000A"/>
          <w:sz w:val="24"/>
          <w:szCs w:val="24"/>
          <w:highlight w:val="white"/>
        </w:rPr>
        <w:t>соавторами</w:t>
      </w:r>
      <w:commentRangeEnd w:id="663"/>
      <w:r w:rsidR="00886B9B">
        <w:rPr>
          <w:rStyle w:val="af"/>
        </w:rPr>
        <w:commentReference w:id="663"/>
      </w:r>
      <w:r w:rsidRPr="0029618A">
        <w:rPr>
          <w:rFonts w:eastAsia="Times New Roman"/>
          <w:color w:val="00000A"/>
          <w:sz w:val="24"/>
          <w:szCs w:val="24"/>
          <w:highlight w:val="white"/>
        </w:rPr>
        <w:t xml:space="preserve"> </w:t>
      </w:r>
      <w:del w:id="664" w:author="СБ" w:date="2019-10-24T17:40:00Z">
        <w:r w:rsidRPr="0029618A" w:rsidDel="002B6B7B">
          <w:rPr>
            <w:rFonts w:eastAsia="Times New Roman"/>
            <w:color w:val="00000A"/>
            <w:sz w:val="24"/>
            <w:szCs w:val="24"/>
            <w:highlight w:val="white"/>
          </w:rPr>
          <w:delText xml:space="preserve">из Стэнфорда </w:delText>
        </w:r>
      </w:del>
      <w:r w:rsidRPr="0029618A">
        <w:rPr>
          <w:rFonts w:eastAsia="Times New Roman"/>
          <w:color w:val="00000A"/>
          <w:sz w:val="24"/>
          <w:szCs w:val="24"/>
        </w:rPr>
        <w:t>опубликовала </w:t>
      </w:r>
      <w:r w:rsidRPr="0029618A">
        <w:rPr>
          <w:rFonts w:eastAsia="Times New Roman"/>
          <w:color w:val="00000A"/>
          <w:sz w:val="24"/>
          <w:szCs w:val="24"/>
          <w:highlight w:val="white"/>
        </w:rPr>
        <w:t xml:space="preserve">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w:t>
      </w:r>
      <w:proofErr w:type="spellStart"/>
      <w:r w:rsidRPr="0029618A">
        <w:rPr>
          <w:rFonts w:eastAsia="Times New Roman"/>
          <w:color w:val="00000A"/>
          <w:sz w:val="24"/>
          <w:szCs w:val="24"/>
          <w:highlight w:val="white"/>
        </w:rPr>
        <w:t>прецессирует</w:t>
      </w:r>
      <w:proofErr w:type="spellEnd"/>
      <w:r w:rsidRPr="0029618A">
        <w:rPr>
          <w:rFonts w:eastAsia="Times New Roman"/>
          <w:color w:val="00000A"/>
          <w:sz w:val="24"/>
          <w:szCs w:val="24"/>
          <w:highlight w:val="white"/>
        </w:rPr>
        <w:t xml:space="preserve"> (ось вращения сама</w:t>
      </w:r>
      <w:ins w:id="665" w:author="СБ" w:date="2019-10-24T17:40:00Z">
        <w:r w:rsidR="002B6B7B">
          <w:rPr>
            <w:rFonts w:eastAsia="Times New Roman"/>
            <w:color w:val="00000A"/>
            <w:sz w:val="24"/>
            <w:szCs w:val="24"/>
            <w:highlight w:val="white"/>
          </w:rPr>
          <w:t xml:space="preserve"> поворачивается</w:t>
        </w:r>
      </w:ins>
      <w:del w:id="666" w:author="СБ" w:date="2019-10-24T17:40:00Z">
        <w:r w:rsidRPr="0029618A" w:rsidDel="002B6B7B">
          <w:rPr>
            <w:rFonts w:eastAsia="Times New Roman"/>
            <w:color w:val="00000A"/>
            <w:sz w:val="24"/>
            <w:szCs w:val="24"/>
            <w:highlight w:val="white"/>
          </w:rPr>
          <w:delText xml:space="preserve"> </w:delText>
        </w:r>
        <w:commentRangeStart w:id="667"/>
        <w:r w:rsidRPr="0029618A" w:rsidDel="002B6B7B">
          <w:rPr>
            <w:rFonts w:eastAsia="Times New Roman"/>
            <w:color w:val="00000A"/>
            <w:sz w:val="24"/>
            <w:szCs w:val="24"/>
            <w:highlight w:val="white"/>
          </w:rPr>
          <w:delText>вращается</w:delText>
        </w:r>
        <w:commentRangeEnd w:id="667"/>
        <w:r w:rsidR="004169AF" w:rsidDel="002B6B7B">
          <w:rPr>
            <w:rStyle w:val="af"/>
          </w:rPr>
          <w:commentReference w:id="667"/>
        </w:r>
      </w:del>
      <w:r w:rsidRPr="0029618A">
        <w:rPr>
          <w:rFonts w:eastAsia="Times New Roman"/>
          <w:color w:val="00000A"/>
          <w:sz w:val="24"/>
          <w:szCs w:val="24"/>
          <w:highlight w:val="white"/>
        </w:rPr>
        <w:t xml:space="preserve"> в полёте</w:t>
      </w:r>
      <w:ins w:id="668" w:author="СБ" w:date="2019-10-24T17:40:00Z">
        <w:r w:rsidR="002B6B7B">
          <w:rPr>
            <w:rFonts w:eastAsia="Times New Roman"/>
            <w:color w:val="00000A"/>
            <w:sz w:val="24"/>
            <w:szCs w:val="24"/>
            <w:highlight w:val="white"/>
          </w:rPr>
          <w:t>, описывая коническую поверхность</w:t>
        </w:r>
      </w:ins>
      <w:r w:rsidRPr="0029618A">
        <w:rPr>
          <w:rFonts w:eastAsia="Times New Roman"/>
          <w:color w:val="00000A"/>
          <w:sz w:val="24"/>
          <w:szCs w:val="24"/>
          <w:highlight w:val="white"/>
        </w:rPr>
        <w:t>),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14:paraId="1EB0B0D6" w14:textId="77777777" w:rsidR="008E2D65" w:rsidRPr="0029618A" w:rsidRDefault="00662FA5">
      <w:pPr>
        <w:pStyle w:val="2"/>
        <w:spacing w:before="200" w:after="0"/>
        <w:ind w:firstLine="397"/>
        <w:jc w:val="both"/>
        <w:rPr>
          <w:rFonts w:eastAsia="Cambria"/>
          <w:b/>
          <w:color w:val="4F81BD"/>
          <w:sz w:val="26"/>
          <w:szCs w:val="26"/>
        </w:rPr>
      </w:pPr>
      <w:bookmarkStart w:id="669" w:name="_Toc22639618"/>
      <w:r w:rsidRPr="0029618A">
        <w:rPr>
          <w:rFonts w:eastAsia="Cambria"/>
          <w:b/>
          <w:color w:val="4F81BD"/>
          <w:sz w:val="26"/>
          <w:szCs w:val="26"/>
        </w:rPr>
        <w:t>Откуда же берётся случайность?</w:t>
      </w:r>
      <w:bookmarkEnd w:id="669"/>
    </w:p>
    <w:p w14:paraId="7B7CB4EA" w14:textId="6961944F"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w:t>
      </w:r>
      <w:del w:id="670" w:author="СБ" w:date="2019-10-24T17:41:00Z">
        <w:r w:rsidR="002B6B7B" w:rsidRPr="0029618A" w:rsidDel="002B6B7B">
          <w:rPr>
            <w:rFonts w:eastAsia="Times New Roman"/>
            <w:i/>
            <w:noProof/>
            <w:color w:val="00000A"/>
            <w:sz w:val="24"/>
            <w:szCs w:val="24"/>
            <w:rPrChange w:id="671">
              <w:rPr>
                <w:noProof/>
              </w:rPr>
            </w:rPrChange>
          </w:rPr>
          <w:lastRenderedPageBreak/>
          <w:drawing>
            <wp:anchor distT="0" distB="0" distL="114300" distR="114300" simplePos="0" relativeHeight="251682816" behindDoc="0" locked="0" layoutInCell="1" allowOverlap="1" wp14:anchorId="2CB58064" wp14:editId="5F839B80">
              <wp:simplePos x="0" y="0"/>
              <wp:positionH relativeFrom="column">
                <wp:posOffset>0</wp:posOffset>
              </wp:positionH>
              <wp:positionV relativeFrom="paragraph">
                <wp:posOffset>161925</wp:posOffset>
              </wp:positionV>
              <wp:extent cx="1993265" cy="3143250"/>
              <wp:effectExtent l="0" t="0" r="6985" b="0"/>
              <wp:wrapSquare wrapText="bothSides"/>
              <wp:docPr id="57" name="image51.jpg" descr="C:\tmp\podlost\ToH\html\figures\buter\img_img_44909.jpg"/>
              <wp:cNvGraphicFramePr/>
              <a:graphic xmlns:a="http://schemas.openxmlformats.org/drawingml/2006/main">
                <a:graphicData uri="http://schemas.openxmlformats.org/drawingml/2006/picture">
                  <pic:pic xmlns:pic="http://schemas.openxmlformats.org/drawingml/2006/picture">
                    <pic:nvPicPr>
                      <pic:cNvPr id="0" name="image51.jpg" descr="C:\tmp\podlost\ToH\html\figures\buter\img_img_44909.jp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1993265" cy="3143250"/>
                      </a:xfrm>
                      <a:prstGeom prst="rect">
                        <a:avLst/>
                      </a:prstGeom>
                      <a:ln/>
                    </pic:spPr>
                  </pic:pic>
                </a:graphicData>
              </a:graphic>
              <wp14:sizeRelH relativeFrom="page">
                <wp14:pctWidth>0</wp14:pctWidth>
              </wp14:sizeRelH>
              <wp14:sizeRelV relativeFrom="page">
                <wp14:pctHeight>0</wp14:pctHeight>
              </wp14:sizeRelV>
            </wp:anchor>
          </w:drawing>
        </w:r>
      </w:del>
      <w:r w:rsidRPr="0029618A">
        <w:rPr>
          <w:rFonts w:eastAsia="Times New Roman"/>
          <w:color w:val="00000A"/>
          <w:sz w:val="24"/>
          <w:szCs w:val="24"/>
          <w:highlight w:val="white"/>
        </w:rPr>
        <w:t>“непредсказуемых” колебаний и, наконец, останавливается в одном из секторов.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колебания и здесь не являются непредсказуемыми, просто они очень чувствительны к начальным условиям. Для каждого сектора, в 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proofErr w:type="spellStart"/>
      <w:r w:rsidRPr="0029618A">
        <w:rPr>
          <w:rFonts w:eastAsia="Times New Roman"/>
          <w:i/>
          <w:color w:val="205968"/>
          <w:sz w:val="24"/>
          <w:szCs w:val="24"/>
          <w:highlight w:val="white"/>
        </w:rPr>
        <w:t>Дюффинга</w:t>
      </w:r>
      <w:proofErr w:type="spellEnd"/>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w:t>
      </w:r>
      <w:proofErr w:type="spellStart"/>
      <w:r w:rsidRPr="0029618A">
        <w:rPr>
          <w:rFonts w:eastAsia="Times New Roman"/>
          <w:color w:val="00000A"/>
          <w:sz w:val="24"/>
          <w:szCs w:val="24"/>
          <w:highlight w:val="white"/>
        </w:rPr>
        <w:t>Янь</w:t>
      </w:r>
      <w:proofErr w:type="spellEnd"/>
      <w:r w:rsidRPr="0029618A">
        <w:rPr>
          <w:rFonts w:eastAsia="Times New Roman"/>
          <w:color w:val="00000A"/>
          <w:sz w:val="24"/>
          <w:szCs w:val="24"/>
          <w:highlight w:val="white"/>
        </w:rPr>
        <w:t>», быстро превращающаяся в узкие полоски, разделяющие области притяжения.</w:t>
      </w:r>
    </w:p>
    <w:p w14:paraId="7A357788" w14:textId="3558F281" w:rsidR="008E2D65" w:rsidRPr="0029618A" w:rsidRDefault="00662FA5">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5F25306A" wp14:editId="4F556DF7">
            <wp:extent cx="3538220" cy="3201670"/>
            <wp:effectExtent l="0" t="0" r="0" b="0"/>
            <wp:docPr id="24" name="image13.png" descr="C:\tmp\podlost\ToH\html\figures\buter\2018-12-13_19-02-54.png"/>
            <wp:cNvGraphicFramePr/>
            <a:graphic xmlns:a="http://schemas.openxmlformats.org/drawingml/2006/main">
              <a:graphicData uri="http://schemas.openxmlformats.org/drawingml/2006/picture">
                <pic:pic xmlns:pic="http://schemas.openxmlformats.org/drawingml/2006/picture">
                  <pic:nvPicPr>
                    <pic:cNvPr id="0" name="image13.png" descr="C:\tmp\podlost\ToH\html\figures\buter\2018-12-13_19-02-54.png"/>
                    <pic:cNvPicPr preferRelativeResize="0"/>
                  </pic:nvPicPr>
                  <pic:blipFill>
                    <a:blip r:embed="rId24" cstate="print"/>
                    <a:srcRect/>
                    <a:stretch>
                      <a:fillRect/>
                    </a:stretch>
                  </pic:blipFill>
                  <pic:spPr>
                    <a:xfrm>
                      <a:off x="0" y="0"/>
                      <a:ext cx="3538220" cy="3201670"/>
                    </a:xfrm>
                    <a:prstGeom prst="rect">
                      <a:avLst/>
                    </a:prstGeom>
                    <a:ln/>
                  </pic:spPr>
                </pic:pic>
              </a:graphicData>
            </a:graphic>
          </wp:inline>
        </w:drawing>
      </w:r>
    </w:p>
    <w:p w14:paraId="7037866D" w14:textId="77777777" w:rsidR="008E2D65" w:rsidRPr="0029618A" w:rsidRDefault="00662FA5">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 xml:space="preserve">Области притяжения аттракторов для одномерного маятника желаний — осциллятора </w:t>
      </w:r>
      <w:commentRangeStart w:id="672"/>
      <w:commentRangeStart w:id="673"/>
      <w:proofErr w:type="spellStart"/>
      <w:r w:rsidRPr="0029618A">
        <w:rPr>
          <w:rFonts w:eastAsia="Times New Roman"/>
          <w:i/>
          <w:color w:val="00000A"/>
          <w:sz w:val="24"/>
          <w:szCs w:val="24"/>
          <w:highlight w:val="white"/>
        </w:rPr>
        <w:t>Дюффинга</w:t>
      </w:r>
      <w:commentRangeEnd w:id="672"/>
      <w:proofErr w:type="spellEnd"/>
      <w:r w:rsidR="009C5847">
        <w:rPr>
          <w:rStyle w:val="af"/>
        </w:rPr>
        <w:commentReference w:id="672"/>
      </w:r>
      <w:commentRangeEnd w:id="673"/>
      <w:r w:rsidR="002B6B7B">
        <w:rPr>
          <w:rStyle w:val="af"/>
        </w:rPr>
        <w:commentReference w:id="673"/>
      </w:r>
      <w:r w:rsidRPr="0029618A">
        <w:rPr>
          <w:rFonts w:eastAsia="Times New Roman"/>
          <w:i/>
          <w:color w:val="00000A"/>
          <w:sz w:val="24"/>
          <w:szCs w:val="24"/>
          <w:highlight w:val="white"/>
        </w:rPr>
        <w:t>.</w:t>
      </w:r>
    </w:p>
    <w:p w14:paraId="1D2D04B4" w14:textId="4969E0A2"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w:t>
      </w:r>
      <w:r w:rsidRPr="0029618A">
        <w:rPr>
          <w:rFonts w:eastAsia="Times New Roman"/>
          <w:color w:val="00000A"/>
          <w:sz w:val="24"/>
          <w:szCs w:val="24"/>
          <w:highlight w:val="white"/>
        </w:rPr>
        <w:lastRenderedPageBreak/>
        <w:t xml:space="preserve">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14:paraId="631A1FAA" w14:textId="2328181D"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бывает ли настоящая случайность, глубинная, невычислимая в принципе, </w:t>
      </w:r>
      <w:r w:rsidR="009C5847">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14:paraId="7C3DB863" w14:textId="5D9CFD24"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w:t>
      </w:r>
      <w:proofErr w:type="gramStart"/>
      <w:r w:rsidRPr="0029618A">
        <w:rPr>
          <w:rFonts w:eastAsia="Times New Roman"/>
          <w:color w:val="00000A"/>
          <w:sz w:val="24"/>
          <w:szCs w:val="24"/>
          <w:highlight w:val="white"/>
        </w:rPr>
        <w:t>обладаем и никогда не</w:t>
      </w:r>
      <w:proofErr w:type="gramEnd"/>
      <w:r w:rsidRPr="0029618A">
        <w:rPr>
          <w:rFonts w:eastAsia="Times New Roman"/>
          <w:color w:val="00000A"/>
          <w:sz w:val="24"/>
          <w:szCs w:val="24"/>
          <w:highlight w:val="white"/>
        </w:rPr>
        <w:t xml:space="preserve">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этого будет недостаточно. Нужно будет заглянуть каждому участнику движения в мозг и выяснить, что он </w:t>
      </w:r>
      <w:proofErr w:type="gramStart"/>
      <w:r w:rsidRPr="0029618A">
        <w:rPr>
          <w:rFonts w:eastAsia="Times New Roman"/>
          <w:color w:val="00000A"/>
          <w:sz w:val="24"/>
          <w:szCs w:val="24"/>
          <w:highlight w:val="white"/>
        </w:rPr>
        <w:t>намерен</w:t>
      </w:r>
      <w:proofErr w:type="gramEnd"/>
      <w:r w:rsidRPr="0029618A">
        <w:rPr>
          <w:rFonts w:eastAsia="Times New Roman"/>
          <w:color w:val="00000A"/>
          <w:sz w:val="24"/>
          <w:szCs w:val="24"/>
          <w:highlight w:val="white"/>
        </w:rPr>
        <w:t xml:space="preserve">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sidR="00571844">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sidR="00A6183F">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sidR="009F0E95">
        <w:rPr>
          <w:rFonts w:eastAsia="Times New Roman"/>
          <w:color w:val="00000A"/>
          <w:sz w:val="24"/>
          <w:szCs w:val="24"/>
          <w:highlight w:val="white"/>
        </w:rPr>
        <w:t>ей</w:t>
      </w:r>
      <w:r w:rsidRPr="0029618A">
        <w:rPr>
          <w:rFonts w:eastAsia="Times New Roman"/>
          <w:color w:val="00000A"/>
          <w:sz w:val="24"/>
          <w:szCs w:val="24"/>
          <w:highlight w:val="white"/>
        </w:rPr>
        <w:t>.</w:t>
      </w:r>
    </w:p>
    <w:p w14:paraId="66D7A2ED" w14:textId="517D439E"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xml:space="preserve">.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xml:space="preserve"> дважды. Ещё один пример предельно простой хаотической системы — идеальный шарик, </w:t>
      </w:r>
      <w:r w:rsidRPr="0029618A">
        <w:rPr>
          <w:rFonts w:eastAsia="Times New Roman"/>
          <w:color w:val="00000A"/>
          <w:sz w:val="24"/>
          <w:szCs w:val="24"/>
          <w:highlight w:val="white"/>
        </w:rPr>
        <w:lastRenderedPageBreak/>
        <w:t>подпрыгивающий в поле тяжести на идеальном столике с пружинкой. Сравнительно простые уравнения Лоренца показали, что мы никогда не сможем предсказывать погоду, больше чем на пару-тройку недель — это тоже хаотическая система. </w:t>
      </w:r>
    </w:p>
    <w:p w14:paraId="79924CC3" w14:textId="4D97EB80"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XX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sidRPr="0029618A">
        <w:rPr>
          <w:rFonts w:eastAsia="Times New Roman"/>
          <w:color w:val="00000A"/>
          <w:sz w:val="24"/>
          <w:szCs w:val="24"/>
          <w:highlight w:val="white"/>
        </w:rPr>
        <w:t>время</w:t>
      </w:r>
      <w:proofErr w:type="gramEnd"/>
      <w:r w:rsidRPr="0029618A">
        <w:rPr>
          <w:rFonts w:eastAsia="Times New Roman"/>
          <w:color w:val="00000A"/>
          <w:sz w:val="24"/>
          <w:szCs w:val="24"/>
          <w:highlight w:val="white"/>
        </w:rPr>
        <w:t xml:space="preserve">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sidR="00A6183F">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w:t>
      </w:r>
      <w:proofErr w:type="spellStart"/>
      <w:r w:rsidRPr="0029618A">
        <w:rPr>
          <w:rFonts w:eastAsia="Times New Roman"/>
          <w:color w:val="00000A"/>
          <w:sz w:val="24"/>
          <w:szCs w:val="24"/>
          <w:highlight w:val="white"/>
        </w:rPr>
        <w:t>Дюффинга</w:t>
      </w:r>
      <w:proofErr w:type="spellEnd"/>
      <w:r w:rsidRPr="0029618A">
        <w:rPr>
          <w:rFonts w:eastAsia="Times New Roman"/>
          <w:color w:val="00000A"/>
          <w:sz w:val="24"/>
          <w:szCs w:val="24"/>
          <w:highlight w:val="white"/>
        </w:rPr>
        <w:t>),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sidR="00A6183F">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sidR="00A6183F">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8240" behindDoc="0" locked="0" layoutInCell="1" allowOverlap="1" wp14:anchorId="3439FFCB" wp14:editId="3016E524">
            <wp:simplePos x="0" y="0"/>
            <wp:positionH relativeFrom="column">
              <wp:posOffset>3208020</wp:posOffset>
            </wp:positionH>
            <wp:positionV relativeFrom="paragraph">
              <wp:posOffset>709800</wp:posOffset>
            </wp:positionV>
            <wp:extent cx="2437130" cy="2235200"/>
            <wp:effectExtent l="0" t="0" r="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25" cstate="print"/>
                    <a:srcRect/>
                    <a:stretch>
                      <a:fillRect/>
                    </a:stretch>
                  </pic:blipFill>
                  <pic:spPr>
                    <a:xfrm>
                      <a:off x="0" y="0"/>
                      <a:ext cx="2437130" cy="2235200"/>
                    </a:xfrm>
                    <a:prstGeom prst="rect">
                      <a:avLst/>
                    </a:prstGeom>
                    <a:ln/>
                  </pic:spPr>
                </pic:pic>
              </a:graphicData>
            </a:graphic>
          </wp:anchor>
        </w:drawing>
      </w:r>
    </w:p>
    <w:p w14:paraId="7C97DFE7" w14:textId="77777777" w:rsidR="008E2D65" w:rsidRPr="0029618A" w:rsidRDefault="00662FA5">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79615A1C" wp14:editId="26CAE1AE">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26" cstate="print"/>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50408D47" wp14:editId="5778B80E">
            <wp:extent cx="2146935" cy="2146935"/>
            <wp:effectExtent l="0" t="0" r="0" b="0"/>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27" cstate="print"/>
                    <a:srcRect/>
                    <a:stretch>
                      <a:fillRect/>
                    </a:stretch>
                  </pic:blipFill>
                  <pic:spPr>
                    <a:xfrm>
                      <a:off x="0" y="0"/>
                      <a:ext cx="2146935" cy="2146935"/>
                    </a:xfrm>
                    <a:prstGeom prst="rect">
                      <a:avLst/>
                    </a:prstGeom>
                    <a:ln/>
                  </pic:spPr>
                </pic:pic>
              </a:graphicData>
            </a:graphic>
          </wp:inline>
        </w:drawing>
      </w:r>
    </w:p>
    <w:p w14:paraId="6975A5EA" w14:textId="77777777" w:rsidR="008E2D65" w:rsidRPr="0029618A" w:rsidRDefault="00662FA5">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14:paraId="616AEBBB" w14:textId="4FCEAEAE"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sidR="00A6183F">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14:paraId="5DE24A16" w14:textId="5353C1EB"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sidR="00A6183F">
        <w:rPr>
          <w:rFonts w:eastAsia="Times New Roman"/>
          <w:color w:val="00000A"/>
          <w:sz w:val="24"/>
          <w:szCs w:val="24"/>
          <w:highlight w:val="white"/>
        </w:rPr>
        <w:t>использовал</w:t>
      </w:r>
      <w:r w:rsidR="00A6183F" w:rsidRPr="0029618A">
        <w:rPr>
          <w:rFonts w:eastAsia="Times New Roman"/>
          <w:color w:val="00000A"/>
          <w:sz w:val="24"/>
          <w:szCs w:val="24"/>
          <w:highlight w:val="white"/>
        </w:rPr>
        <w:t xml:space="preserve"> </w:t>
      </w:r>
      <w:r w:rsidR="00A6183F">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14:paraId="4D411013" w14:textId="77777777" w:rsidR="008E2D65" w:rsidRPr="0029618A" w:rsidRDefault="00662FA5">
      <w:pPr>
        <w:pStyle w:val="2"/>
        <w:spacing w:before="200" w:after="0"/>
        <w:ind w:firstLine="397"/>
        <w:jc w:val="both"/>
        <w:rPr>
          <w:rFonts w:eastAsia="Cambria"/>
          <w:b/>
          <w:color w:val="4F81BD"/>
          <w:sz w:val="26"/>
          <w:szCs w:val="26"/>
        </w:rPr>
      </w:pPr>
      <w:bookmarkStart w:id="674" w:name="_Toc22639619"/>
      <w:r w:rsidRPr="0029618A">
        <w:rPr>
          <w:rFonts w:eastAsia="Cambria"/>
          <w:b/>
          <w:color w:val="4F81BD"/>
          <w:sz w:val="26"/>
          <w:szCs w:val="26"/>
        </w:rPr>
        <w:t>От монеток к бабочкам и самой судьбе</w:t>
      </w:r>
      <w:bookmarkEnd w:id="674"/>
    </w:p>
    <w:p w14:paraId="541279D3" w14:textId="4F43278A"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w:t>
      </w:r>
      <w:r w:rsidRPr="0029618A">
        <w:rPr>
          <w:rFonts w:eastAsia="Times New Roman"/>
          <w:color w:val="00000A"/>
          <w:sz w:val="24"/>
          <w:szCs w:val="24"/>
          <w:highlight w:val="white"/>
        </w:rPr>
        <w:lastRenderedPageBreak/>
        <w:t xml:space="preserve">последствий от некоторого незначительного, на первый взгляд, события. Раздавленная исследователями прошлого бабочка в рассказе Рея </w:t>
      </w:r>
      <w:proofErr w:type="spellStart"/>
      <w:r w:rsidRPr="0029618A">
        <w:rPr>
          <w:rFonts w:eastAsia="Times New Roman"/>
          <w:color w:val="00000A"/>
          <w:sz w:val="24"/>
          <w:szCs w:val="24"/>
          <w:highlight w:val="white"/>
        </w:rPr>
        <w:t>Бредбери</w:t>
      </w:r>
      <w:proofErr w:type="spellEnd"/>
      <w:r w:rsidRPr="0029618A">
        <w:rPr>
          <w:rFonts w:eastAsia="Times New Roman"/>
          <w:color w:val="00000A"/>
          <w:sz w:val="24"/>
          <w:szCs w:val="24"/>
          <w:highlight w:val="white"/>
        </w:rPr>
        <w:t xml:space="preserve">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sidR="00A6183F">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w:t>
      </w:r>
      <w:commentRangeStart w:id="675"/>
      <w:commentRangeStart w:id="676"/>
      <w:r w:rsidRPr="0029618A">
        <w:rPr>
          <w:rFonts w:eastAsia="Times New Roman"/>
          <w:i/>
          <w:color w:val="00000A"/>
          <w:sz w:val="24"/>
          <w:szCs w:val="24"/>
        </w:rPr>
        <w:t>Техасе</w:t>
      </w:r>
      <w:commentRangeEnd w:id="675"/>
      <w:r w:rsidR="00A6183F">
        <w:rPr>
          <w:rStyle w:val="af"/>
        </w:rPr>
        <w:commentReference w:id="675"/>
      </w:r>
      <w:commentRangeEnd w:id="676"/>
      <w:r w:rsidR="00073A20">
        <w:rPr>
          <w:rStyle w:val="af"/>
        </w:rPr>
        <w:commentReference w:id="676"/>
      </w:r>
      <w:r w:rsidRPr="0029618A">
        <w:rPr>
          <w:rFonts w:eastAsia="Times New Roman"/>
          <w:i/>
          <w:color w:val="00000A"/>
          <w:sz w:val="24"/>
          <w:szCs w:val="24"/>
        </w:rPr>
        <w:t>?»</w:t>
      </w:r>
    </w:p>
    <w:p w14:paraId="63D87415" w14:textId="3EC59DC6"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w:t>
      </w:r>
      <w:proofErr w:type="spellStart"/>
      <w:r w:rsidRPr="0029618A">
        <w:rPr>
          <w:rFonts w:eastAsia="Times New Roman"/>
          <w:color w:val="00000A"/>
          <w:sz w:val="24"/>
          <w:szCs w:val="24"/>
          <w:highlight w:val="white"/>
        </w:rPr>
        <w:t>Койпера</w:t>
      </w:r>
      <w:proofErr w:type="spellEnd"/>
      <w:r w:rsidRPr="0029618A">
        <w:rPr>
          <w:rFonts w:eastAsia="Times New Roman"/>
          <w:color w:val="00000A"/>
          <w:sz w:val="24"/>
          <w:szCs w:val="24"/>
          <w:highlight w:val="white"/>
        </w:rPr>
        <w:t>, тепловое движени</w:t>
      </w:r>
      <w:r w:rsidR="00A6183F">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w:t>
      </w:r>
      <w:proofErr w:type="gramStart"/>
      <w:r w:rsidRPr="0029618A">
        <w:rPr>
          <w:rFonts w:eastAsia="Times New Roman"/>
          <w:color w:val="00000A"/>
          <w:sz w:val="24"/>
          <w:szCs w:val="24"/>
          <w:highlight w:val="white"/>
        </w:rPr>
        <w:t>покуда</w:t>
      </w:r>
      <w:proofErr w:type="gramEnd"/>
      <w:r w:rsidRPr="0029618A">
        <w:rPr>
          <w:rFonts w:eastAsia="Times New Roman"/>
          <w:color w:val="00000A"/>
          <w:sz w:val="24"/>
          <w:szCs w:val="24"/>
          <w:highlight w:val="white"/>
        </w:rPr>
        <w:t xml:space="preserve"> и энергия, и информация не исчезнут в хаосе флуктуаций. Надо чётко понимать, что малые отклонения приводят к кардинальной перестройке системы</w:t>
      </w:r>
      <w:r w:rsidR="00A6183F">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sidR="00A6183F">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14:paraId="01EA4112" w14:textId="7EA9DB81"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sidR="00785803">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sidR="00785803">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sidR="00785803">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sidR="00785803">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14:paraId="12CEF12F"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В этой связи можно вспомнить один из законов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xml:space="preserve">, названный неким </w:t>
      </w:r>
      <w:proofErr w:type="spellStart"/>
      <w:r w:rsidRPr="0029618A">
        <w:rPr>
          <w:rFonts w:eastAsia="Times New Roman"/>
          <w:color w:val="00000A"/>
          <w:sz w:val="24"/>
          <w:szCs w:val="24"/>
          <w:highlight w:val="white"/>
        </w:rPr>
        <w:t>Дрейзеном</w:t>
      </w:r>
      <w:proofErr w:type="spellEnd"/>
      <w:r w:rsidRPr="0029618A">
        <w:rPr>
          <w:rFonts w:eastAsia="Times New Roman"/>
          <w:color w:val="00000A"/>
          <w:sz w:val="24"/>
          <w:szCs w:val="24"/>
          <w:highlight w:val="white"/>
        </w:rPr>
        <w:t>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14:paraId="280760E9"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Время улучшения ситуации</w:t>
      </w:r>
      <w:r w:rsidRPr="0029618A">
        <w:rPr>
          <w:rFonts w:eastAsia="Times New Roman"/>
          <w:b/>
          <w:color w:val="943734"/>
          <w:sz w:val="24"/>
          <w:szCs w:val="24"/>
        </w:rPr>
        <w:br/>
        <w:t>обратно пропорционально времени ее ухудшения.</w:t>
      </w:r>
    </w:p>
    <w:p w14:paraId="3E1D840A"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xml:space="preserve"> устойчивой системы, которую можно описать убывающим экспоненциальным законом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Эти скорости, действительно, обратно пропорциональны друг другу. </w:t>
      </w:r>
    </w:p>
    <w:p w14:paraId="0D5F52B8" w14:textId="4814AA1F"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sidR="00785803">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sidR="00785803">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sidR="00785803">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14:paraId="1CF52394" w14:textId="77777777" w:rsidR="008E2D65" w:rsidRPr="0029618A" w:rsidRDefault="008E2D65">
      <w:pPr>
        <w:spacing w:line="288" w:lineRule="auto"/>
        <w:ind w:firstLine="397"/>
        <w:jc w:val="both"/>
        <w:rPr>
          <w:rFonts w:eastAsia="Times New Roman"/>
          <w:color w:val="00000A"/>
          <w:sz w:val="24"/>
          <w:szCs w:val="24"/>
        </w:rPr>
      </w:pPr>
    </w:p>
    <w:p w14:paraId="0362AA3A" w14:textId="77777777" w:rsidR="008E2D65" w:rsidRPr="0029618A" w:rsidRDefault="00662FA5">
      <w:pPr>
        <w:keepNext/>
        <w:spacing w:before="24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4D39D411" wp14:editId="3E8967FE">
            <wp:extent cx="3568720" cy="3051860"/>
            <wp:effectExtent l="0" t="0" r="0" b="0"/>
            <wp:docPr id="111" name="image97.png" descr="C:\tmp\podlost\ToH\html\figures\buter\xz_fr1uqxevsvvaq9orghxxbqda.png"/>
            <wp:cNvGraphicFramePr/>
            <a:graphic xmlns:a="http://schemas.openxmlformats.org/drawingml/2006/main">
              <a:graphicData uri="http://schemas.openxmlformats.org/drawingml/2006/picture">
                <pic:pic xmlns:pic="http://schemas.openxmlformats.org/drawingml/2006/picture">
                  <pic:nvPicPr>
                    <pic:cNvPr id="0" name="image97.png" descr="C:\tmp\podlost\ToH\html\figures\buter\xz_fr1uqxevsvvaq9orghxxbqda.png"/>
                    <pic:cNvPicPr preferRelativeResize="0"/>
                  </pic:nvPicPr>
                  <pic:blipFill>
                    <a:blip r:embed="rId28" cstate="print"/>
                    <a:srcRect/>
                    <a:stretch>
                      <a:fillRect/>
                    </a:stretch>
                  </pic:blipFill>
                  <pic:spPr>
                    <a:xfrm>
                      <a:off x="0" y="0"/>
                      <a:ext cx="3568720" cy="3051860"/>
                    </a:xfrm>
                    <a:prstGeom prst="rect">
                      <a:avLst/>
                    </a:prstGeom>
                    <a:ln/>
                  </pic:spPr>
                </pic:pic>
              </a:graphicData>
            </a:graphic>
          </wp:inline>
        </w:drawing>
      </w:r>
    </w:p>
    <w:p w14:paraId="7B293527" w14:textId="77777777"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14:paraId="76E9214F" w14:textId="77777777" w:rsidR="008E2D65" w:rsidRPr="0029618A" w:rsidRDefault="00662FA5">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14:paraId="68AFD58C" w14:textId="77777777" w:rsidR="008E2D65" w:rsidRPr="0029618A" w:rsidRDefault="008E2D65">
      <w:pPr>
        <w:spacing w:line="240" w:lineRule="auto"/>
        <w:ind w:firstLine="397"/>
        <w:jc w:val="center"/>
        <w:rPr>
          <w:rFonts w:eastAsia="Times New Roman"/>
          <w:color w:val="00000A"/>
          <w:sz w:val="24"/>
          <w:szCs w:val="24"/>
        </w:rPr>
      </w:pPr>
    </w:p>
    <w:p w14:paraId="3CA053D2" w14:textId="54CB3B1D"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w:t>
      </w:r>
      <w:r w:rsidRPr="0029618A">
        <w:rPr>
          <w:rFonts w:eastAsia="Times New Roman"/>
          <w:color w:val="00000A"/>
          <w:sz w:val="24"/>
          <w:szCs w:val="24"/>
          <w:highlight w:val="white"/>
        </w:rPr>
        <w:lastRenderedPageBreak/>
        <w:t xml:space="preserve">Если рассудить, она родилась высоко в небе над Тихим океаном, кружилась в беспорядочных турбулентных потоках в облаке, падала, непрерывно меняя 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на сетчатке в моём глазу. Даже считать вероятность этого события нет смысла, она </w:t>
      </w:r>
      <w:ins w:id="677" w:author="СБ" w:date="2019-10-24T17:46:00Z">
        <w:r w:rsidR="00073A20">
          <w:rPr>
            <w:rFonts w:eastAsia="Times New Roman"/>
            <w:color w:val="00000A"/>
            <w:sz w:val="24"/>
            <w:szCs w:val="24"/>
            <w:highlight w:val="white"/>
          </w:rPr>
          <w:t>исчезающе мала</w:t>
        </w:r>
      </w:ins>
      <w:del w:id="678" w:author="СБ" w:date="2019-10-24T17:46:00Z">
        <w:r w:rsidRPr="0029618A" w:rsidDel="00073A20">
          <w:rPr>
            <w:rFonts w:eastAsia="Times New Roman"/>
            <w:color w:val="00000A"/>
            <w:sz w:val="24"/>
            <w:szCs w:val="24"/>
            <w:highlight w:val="white"/>
          </w:rPr>
          <w:delText>равна нулю</w:delText>
        </w:r>
      </w:del>
      <w:r w:rsidRPr="0029618A">
        <w:rPr>
          <w:rFonts w:eastAsia="Times New Roman"/>
          <w:color w:val="00000A"/>
          <w:sz w:val="24"/>
          <w:szCs w:val="24"/>
          <w:highlight w:val="white"/>
        </w:rPr>
        <w:t xml:space="preserve">, но событие случается, и я вижу мерцающий свет звезды. Теперь понятно, что это всё потому, что площадь моего носа и даже молекулы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имеют ненулевую </w:t>
      </w:r>
      <w:commentRangeStart w:id="679"/>
      <w:r w:rsidRPr="0029618A">
        <w:rPr>
          <w:rFonts w:eastAsia="Times New Roman"/>
          <w:color w:val="00000A"/>
          <w:sz w:val="24"/>
          <w:szCs w:val="24"/>
          <w:highlight w:val="white"/>
        </w:rPr>
        <w:t>меру</w:t>
      </w:r>
      <w:commentRangeEnd w:id="679"/>
      <w:r w:rsidR="003749F4">
        <w:rPr>
          <w:rStyle w:val="af"/>
        </w:rPr>
        <w:commentReference w:id="679"/>
      </w:r>
      <w:commentRangeStart w:id="680"/>
      <w:r w:rsidRPr="0029618A">
        <w:rPr>
          <w:rFonts w:eastAsia="Times New Roman"/>
          <w:color w:val="00000A"/>
          <w:sz w:val="24"/>
          <w:szCs w:val="24"/>
          <w:highlight w:val="white"/>
        </w:rPr>
        <w:t>,</w:t>
      </w:r>
      <w:commentRangeEnd w:id="680"/>
      <w:r w:rsidR="00073A20">
        <w:rPr>
          <w:rStyle w:val="af"/>
        </w:rPr>
        <w:commentReference w:id="680"/>
      </w:r>
      <w:r w:rsidRPr="0029618A">
        <w:rPr>
          <w:rFonts w:eastAsia="Times New Roman"/>
          <w:color w:val="00000A"/>
          <w:sz w:val="24"/>
          <w:szCs w:val="24"/>
          <w:highlight w:val="white"/>
        </w:rPr>
        <w:t xml:space="preserve"> но всё равно удивительно: то, что почти наверняка не должно было произойти, всё же происходит!</w:t>
      </w:r>
    </w:p>
    <w:p w14:paraId="6DBC71B5" w14:textId="0DF77BEC"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ins w:id="681" w:author="СБ" w:date="2019-10-24T17:51:00Z">
        <w:r w:rsidR="00073A20">
          <w:rPr>
            <w:rFonts w:eastAsia="Times New Roman"/>
            <w:color w:val="00000A"/>
            <w:sz w:val="24"/>
            <w:szCs w:val="24"/>
            <w:highlight w:val="white"/>
          </w:rPr>
          <w:t xml:space="preserve">роли </w:t>
        </w:r>
      </w:ins>
      <w:r w:rsidRPr="0029618A">
        <w:rPr>
          <w:rFonts w:eastAsia="Times New Roman"/>
          <w:color w:val="00000A"/>
          <w:sz w:val="24"/>
          <w:szCs w:val="24"/>
          <w:highlight w:val="white"/>
        </w:rPr>
        <w:t xml:space="preserve">предопределённости или случайности </w:t>
      </w:r>
      <w:ins w:id="682" w:author="СБ" w:date="2019-10-24T17:51:00Z">
        <w:r w:rsidR="00073A20">
          <w:rPr>
            <w:rFonts w:eastAsia="Times New Roman"/>
            <w:color w:val="00000A"/>
            <w:sz w:val="24"/>
            <w:szCs w:val="24"/>
            <w:highlight w:val="white"/>
          </w:rPr>
          <w:t xml:space="preserve">в нашей </w:t>
        </w:r>
      </w:ins>
      <w:commentRangeStart w:id="683"/>
      <w:r w:rsidRPr="0029618A">
        <w:rPr>
          <w:rFonts w:eastAsia="Times New Roman"/>
          <w:color w:val="00000A"/>
          <w:sz w:val="24"/>
          <w:szCs w:val="24"/>
          <w:highlight w:val="white"/>
        </w:rPr>
        <w:t>судьб</w:t>
      </w:r>
      <w:ins w:id="684" w:author="СБ" w:date="2019-10-24T17:51:00Z">
        <w:r w:rsidR="00073A20">
          <w:rPr>
            <w:rFonts w:eastAsia="Times New Roman"/>
            <w:color w:val="00000A"/>
            <w:sz w:val="24"/>
            <w:szCs w:val="24"/>
            <w:highlight w:val="white"/>
          </w:rPr>
          <w:t>е</w:t>
        </w:r>
      </w:ins>
      <w:del w:id="685" w:author="СБ" w:date="2019-10-24T17:51:00Z">
        <w:r w:rsidRPr="0029618A" w:rsidDel="00073A20">
          <w:rPr>
            <w:rFonts w:eastAsia="Times New Roman"/>
            <w:color w:val="00000A"/>
            <w:sz w:val="24"/>
            <w:szCs w:val="24"/>
            <w:highlight w:val="white"/>
          </w:rPr>
          <w:delText>ы</w:delText>
        </w:r>
      </w:del>
      <w:commentRangeEnd w:id="683"/>
      <w:r w:rsidR="00842573">
        <w:rPr>
          <w:rStyle w:val="af"/>
        </w:rPr>
        <w:commentReference w:id="683"/>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14:paraId="71632576" w14:textId="77777777" w:rsidR="008E2D65" w:rsidRPr="0029618A" w:rsidRDefault="00662FA5">
      <w:pPr>
        <w:pStyle w:val="1"/>
        <w:spacing w:before="600" w:after="480"/>
        <w:jc w:val="center"/>
        <w:rPr>
          <w:rFonts w:eastAsia="Cambria"/>
          <w:b/>
        </w:rPr>
      </w:pPr>
      <w:bookmarkStart w:id="686" w:name="_Toc22639620"/>
      <w:r w:rsidRPr="0029618A">
        <w:rPr>
          <w:rFonts w:eastAsia="Cambria"/>
          <w:b/>
        </w:rPr>
        <w:t>Головокружительный полёт</w:t>
      </w:r>
      <w:r w:rsidRPr="0029618A">
        <w:rPr>
          <w:rFonts w:eastAsia="Cambria"/>
          <w:b/>
        </w:rPr>
        <w:br/>
        <w:t>бутерброда с маслом</w:t>
      </w:r>
      <w:bookmarkEnd w:id="686"/>
    </w:p>
    <w:p w14:paraId="03A111B0" w14:textId="400F449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sidR="00842573">
        <w:rPr>
          <w:rFonts w:eastAsia="Times New Roman"/>
          <w:sz w:val="24"/>
          <w:szCs w:val="24"/>
        </w:rPr>
        <w:t>такое</w:t>
      </w:r>
      <w:r w:rsidR="00842573" w:rsidRPr="0029618A">
        <w:rPr>
          <w:rFonts w:eastAsia="Times New Roman"/>
          <w:sz w:val="24"/>
          <w:szCs w:val="24"/>
        </w:rPr>
        <w:t xml:space="preserve"> </w:t>
      </w:r>
      <w:r w:rsidRPr="0029618A">
        <w:rPr>
          <w:rFonts w:eastAsia="Times New Roman"/>
          <w:sz w:val="24"/>
          <w:szCs w:val="24"/>
        </w:rPr>
        <w:t>внимани</w:t>
      </w:r>
      <w:r w:rsidR="00842573">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sidR="00842573">
        <w:rPr>
          <w:rFonts w:eastAsia="Times New Roman"/>
          <w:sz w:val="24"/>
          <w:szCs w:val="24"/>
        </w:rPr>
        <w:t xml:space="preserve">что </w:t>
      </w:r>
      <w:r w:rsidRPr="0029618A">
        <w:rPr>
          <w:rFonts w:eastAsia="Times New Roman"/>
          <w:sz w:val="24"/>
          <w:szCs w:val="24"/>
        </w:rPr>
        <w:t>за её решение даже премии дают</w:t>
      </w:r>
      <w:r w:rsidR="00842573">
        <w:rPr>
          <w:rFonts w:eastAsia="Times New Roman"/>
          <w:sz w:val="24"/>
          <w:szCs w:val="24"/>
        </w:rPr>
        <w:t xml:space="preserve"> –</w:t>
      </w:r>
      <w:r w:rsidRPr="0029618A">
        <w:rPr>
          <w:rFonts w:eastAsia="Times New Roman"/>
          <w:sz w:val="24"/>
          <w:szCs w:val="24"/>
        </w:rPr>
        <w:t xml:space="preserve"> правда, тоже несерьёзные. В </w:t>
      </w:r>
      <w:r w:rsidR="002E245B" w:rsidRPr="0029618A">
        <w:rPr>
          <w:rFonts w:eastAsia="Times New Roman"/>
          <w:sz w:val="24"/>
          <w:szCs w:val="24"/>
        </w:rPr>
        <w:t>199</w:t>
      </w:r>
      <w:r w:rsidR="002E245B">
        <w:rPr>
          <w:rFonts w:eastAsia="Times New Roman"/>
          <w:sz w:val="24"/>
          <w:szCs w:val="24"/>
        </w:rPr>
        <w:t>6</w:t>
      </w:r>
      <w:r w:rsidR="002E245B" w:rsidRPr="0029618A">
        <w:rPr>
          <w:rFonts w:eastAsia="Times New Roman"/>
          <w:sz w:val="24"/>
          <w:szCs w:val="24"/>
        </w:rPr>
        <w:t xml:space="preserve"> </w:t>
      </w:r>
      <w:r w:rsidRPr="0029618A">
        <w:rPr>
          <w:rFonts w:eastAsia="Times New Roman"/>
          <w:sz w:val="24"/>
          <w:szCs w:val="24"/>
        </w:rPr>
        <w:t xml:space="preserve">году 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получил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w:t>
      </w:r>
      <w:commentRangeStart w:id="687"/>
      <w:r w:rsidRPr="0029618A">
        <w:rPr>
          <w:rFonts w:eastAsia="Times New Roman"/>
          <w:sz w:val="24"/>
          <w:szCs w:val="24"/>
        </w:rPr>
        <w:t>премию</w:t>
      </w:r>
      <w:commentRangeEnd w:id="687"/>
      <w:r w:rsidR="002E245B">
        <w:rPr>
          <w:rStyle w:val="af"/>
        </w:rPr>
        <w:commentReference w:id="687"/>
      </w:r>
      <w:commentRangeStart w:id="688"/>
      <w:r w:rsidRPr="0029618A">
        <w:rPr>
          <w:rFonts w:eastAsia="Times New Roman"/>
          <w:sz w:val="24"/>
          <w:szCs w:val="24"/>
        </w:rPr>
        <w:t xml:space="preserve"> </w:t>
      </w:r>
      <w:commentRangeEnd w:id="688"/>
      <w:r w:rsidR="00073A20">
        <w:rPr>
          <w:rStyle w:val="af"/>
        </w:rPr>
        <w:commentReference w:id="688"/>
      </w:r>
      <w:r w:rsidRPr="0029618A">
        <w:rPr>
          <w:rFonts w:eastAsia="Times New Roman"/>
          <w:sz w:val="24"/>
          <w:szCs w:val="24"/>
        </w:rPr>
        <w:t xml:space="preserve">за работу «Падающий бутерброд,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и фундаментальные константы»</w:t>
      </w:r>
      <w:r w:rsidR="00BC6DE7">
        <w:rPr>
          <w:rStyle w:val="af8"/>
          <w:rFonts w:eastAsia="Times New Roman"/>
          <w:sz w:val="24"/>
          <w:szCs w:val="24"/>
        </w:rPr>
        <w:footnoteReference w:id="7"/>
      </w:r>
      <w:r w:rsidRPr="0029618A">
        <w:rPr>
          <w:rFonts w:eastAsia="Times New Roman"/>
          <w:sz w:val="24"/>
          <w:szCs w:val="24"/>
        </w:rPr>
        <w:t>, опубликованную в «</w:t>
      </w:r>
      <w:proofErr w:type="spellStart"/>
      <w:r w:rsidRPr="0029618A">
        <w:rPr>
          <w:rFonts w:eastAsia="Times New Roman"/>
          <w:sz w:val="24"/>
          <w:szCs w:val="24"/>
        </w:rPr>
        <w:t>European</w:t>
      </w:r>
      <w:proofErr w:type="spellEnd"/>
      <w:r w:rsidRPr="0029618A">
        <w:rPr>
          <w:rFonts w:eastAsia="Times New Roman"/>
          <w:sz w:val="24"/>
          <w:szCs w:val="24"/>
        </w:rPr>
        <w:t xml:space="preserve"> </w:t>
      </w:r>
      <w:proofErr w:type="spellStart"/>
      <w:r w:rsidRPr="0029618A">
        <w:rPr>
          <w:rFonts w:eastAsia="Times New Roman"/>
          <w:sz w:val="24"/>
          <w:szCs w:val="24"/>
        </w:rPr>
        <w:t>Journal</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Physics</w:t>
      </w:r>
      <w:proofErr w:type="spellEnd"/>
      <w:r w:rsidRPr="0029618A">
        <w:rPr>
          <w:rFonts w:eastAsia="Times New Roman"/>
          <w:sz w:val="24"/>
          <w:szCs w:val="24"/>
        </w:rPr>
        <w:t xml:space="preserve">».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w:t>
      </w:r>
      <w:proofErr w:type="gramStart"/>
      <w:r w:rsidRPr="0029618A">
        <w:rPr>
          <w:rFonts w:eastAsia="Times New Roman"/>
          <w:sz w:val="24"/>
          <w:szCs w:val="24"/>
        </w:rPr>
        <w:t>вывод</w:t>
      </w:r>
      <w:proofErr w:type="gramEnd"/>
      <w:r w:rsidRPr="0029618A">
        <w:rPr>
          <w:rFonts w:eastAsia="Times New Roman"/>
          <w:sz w:val="24"/>
          <w:szCs w:val="24"/>
        </w:rPr>
        <w:t xml:space="preserve">: на какой бы планете ни возникли антропоморфные существа, живущие в атмосфере, они будут обречены на закон </w:t>
      </w:r>
      <w:commentRangeStart w:id="689"/>
      <w:r w:rsidRPr="0029618A">
        <w:rPr>
          <w:rFonts w:eastAsia="Times New Roman"/>
          <w:sz w:val="24"/>
          <w:szCs w:val="24"/>
        </w:rPr>
        <w:t>бутерброда</w:t>
      </w:r>
      <w:commentRangeEnd w:id="689"/>
      <w:r w:rsidR="00EA3506">
        <w:rPr>
          <w:rStyle w:val="af"/>
        </w:rPr>
        <w:commentReference w:id="689"/>
      </w:r>
      <w:commentRangeStart w:id="690"/>
      <w:r w:rsidRPr="0029618A">
        <w:rPr>
          <w:rFonts w:eastAsia="Times New Roman"/>
          <w:sz w:val="24"/>
          <w:szCs w:val="24"/>
        </w:rPr>
        <w:t>.</w:t>
      </w:r>
      <w:commentRangeEnd w:id="690"/>
      <w:r w:rsidR="00BC6DE7">
        <w:rPr>
          <w:rStyle w:val="af"/>
        </w:rPr>
        <w:commentReference w:id="690"/>
      </w:r>
      <w:r w:rsidRPr="0029618A">
        <w:rPr>
          <w:rFonts w:eastAsia="Times New Roman"/>
          <w:sz w:val="24"/>
          <w:szCs w:val="24"/>
        </w:rPr>
        <w:t xml:space="preserve"> После такого триумфа бесполезных исследований можно бы тему и закрыть, но зачем </w:t>
      </w:r>
      <w:r w:rsidRPr="0029618A">
        <w:rPr>
          <w:rFonts w:eastAsia="Times New Roman"/>
          <w:sz w:val="24"/>
          <w:szCs w:val="24"/>
        </w:rPr>
        <w:lastRenderedPageBreak/>
        <w:t>упускать возможность рассмотреть на примере занятной задачки интересные и объективно полезные методы!</w:t>
      </w:r>
    </w:p>
    <w:p w14:paraId="55303D1E" w14:textId="77777777" w:rsidR="008E2D65" w:rsidRPr="0029618A" w:rsidRDefault="00662FA5">
      <w:pPr>
        <w:pStyle w:val="2"/>
        <w:spacing w:before="200" w:after="0"/>
        <w:ind w:firstLine="397"/>
        <w:jc w:val="both"/>
        <w:rPr>
          <w:rFonts w:eastAsia="Cambria"/>
          <w:b/>
          <w:color w:val="4F81BD"/>
          <w:sz w:val="26"/>
          <w:szCs w:val="26"/>
        </w:rPr>
      </w:pPr>
      <w:bookmarkStart w:id="691" w:name="_Toc22639621"/>
      <w:proofErr w:type="gramStart"/>
      <w:r w:rsidRPr="0029618A">
        <w:rPr>
          <w:rFonts w:eastAsia="Cambria"/>
          <w:b/>
          <w:color w:val="4F81BD"/>
          <w:sz w:val="26"/>
          <w:szCs w:val="26"/>
        </w:rPr>
        <w:t>Айда</w:t>
      </w:r>
      <w:proofErr w:type="gramEnd"/>
      <w:r w:rsidRPr="0029618A">
        <w:rPr>
          <w:rFonts w:eastAsia="Cambria"/>
          <w:b/>
          <w:color w:val="4F81BD"/>
          <w:sz w:val="26"/>
          <w:szCs w:val="26"/>
        </w:rPr>
        <w:t xml:space="preserve"> кидать бутерброды в Монте-Карло!</w:t>
      </w:r>
      <w:bookmarkEnd w:id="691"/>
    </w:p>
    <w:p w14:paraId="36A579DF" w14:textId="238D5AA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sidR="00406D23">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в виде системы дифференциальных уравнений, </w:t>
      </w:r>
      <w:r w:rsidR="00EA3506">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14:paraId="05412EEA" w14:textId="77777777" w:rsidR="008E2D65" w:rsidRPr="0029618A" w:rsidRDefault="008E2D65">
      <w:pPr>
        <w:ind w:firstLine="397"/>
        <w:rPr>
          <w:rFonts w:eastAsia="Times New Roman"/>
          <w:sz w:val="24"/>
          <w:szCs w:val="24"/>
        </w:rPr>
      </w:pPr>
    </w:p>
    <w:p w14:paraId="30B184C0" w14:textId="32E41EC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sidR="00406D23">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sidR="00406D23">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w:t>
      </w:r>
      <w:del w:id="692" w:author="СБ" w:date="2019-10-24T18:01:00Z">
        <w:r w:rsidRPr="0029618A" w:rsidDel="00BC6DE7">
          <w:rPr>
            <w:rFonts w:eastAsia="Times New Roman"/>
            <w:sz w:val="24"/>
            <w:szCs w:val="24"/>
          </w:rPr>
          <w:delText xml:space="preserve">о котором мы говорили </w:delText>
        </w:r>
        <w:commentRangeStart w:id="693"/>
        <w:r w:rsidRPr="0029618A" w:rsidDel="00BC6DE7">
          <w:rPr>
            <w:rFonts w:eastAsia="Times New Roman"/>
            <w:sz w:val="24"/>
            <w:szCs w:val="24"/>
          </w:rPr>
          <w:delText>ранее</w:delText>
        </w:r>
        <w:commentRangeEnd w:id="693"/>
        <w:r w:rsidR="00406D23" w:rsidDel="00BC6DE7">
          <w:rPr>
            <w:rStyle w:val="af"/>
          </w:rPr>
          <w:commentReference w:id="693"/>
        </w:r>
        <w:r w:rsidRPr="0029618A" w:rsidDel="00BC6DE7">
          <w:rPr>
            <w:rFonts w:eastAsia="Times New Roman"/>
            <w:sz w:val="24"/>
            <w:szCs w:val="24"/>
          </w:rPr>
          <w:delText xml:space="preserve">, </w:delText>
        </w:r>
      </w:del>
      <w:r w:rsidRPr="0029618A">
        <w:rPr>
          <w:rFonts w:eastAsia="Times New Roman"/>
          <w:sz w:val="24"/>
          <w:szCs w:val="24"/>
        </w:rPr>
        <w:t>позволяет использовать метод Монте-Карло для вычисления мер (площадей и объёмов) геометрических фигур.</w:t>
      </w:r>
    </w:p>
    <w:p w14:paraId="253E8701" w14:textId="747EB48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w:t>
      </w:r>
      <w:proofErr w:type="gramStart"/>
      <w:r w:rsidRPr="0029618A">
        <w:rPr>
          <w:rFonts w:eastAsia="Times New Roman"/>
          <w:sz w:val="24"/>
          <w:szCs w:val="24"/>
        </w:rPr>
        <w:t>вопрос</w:t>
      </w:r>
      <w:proofErr w:type="gramEnd"/>
      <w:r w:rsidRPr="0029618A">
        <w:rPr>
          <w:rFonts w:eastAsia="Times New Roman"/>
          <w:sz w:val="24"/>
          <w:szCs w:val="24"/>
        </w:rPr>
        <w:t xml:space="preserve">: при каких обстоятельствах выполняется закон бутерброда? Будем подавать на вход нашей динамической системы различные конкретные </w:t>
      </w:r>
      <w:proofErr w:type="gramStart"/>
      <w:r w:rsidRPr="0029618A">
        <w:rPr>
          <w:rFonts w:eastAsia="Times New Roman"/>
          <w:sz w:val="24"/>
          <w:szCs w:val="24"/>
        </w:rPr>
        <w:t>параметры</w:t>
      </w:r>
      <w:proofErr w:type="gramEnd"/>
      <w:r w:rsidRPr="0029618A">
        <w:rPr>
          <w:rFonts w:eastAsia="Times New Roman"/>
          <w:sz w:val="24"/>
          <w:szCs w:val="24"/>
        </w:rPr>
        <w:t xml:space="preserve">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sidR="00571844">
        <w:rPr>
          <w:rFonts w:eastAsia="Times New Roman"/>
          <w:sz w:val="24"/>
          <w:szCs w:val="24"/>
        </w:rPr>
        <w:t xml:space="preserve"> </w:t>
      </w:r>
    </w:p>
    <w:p w14:paraId="6ACDEF40" w14:textId="14EED84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sidR="000726CF">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14:paraId="79606BCC" w14:textId="77777777" w:rsidR="008E2D65" w:rsidRPr="0029618A" w:rsidRDefault="00662FA5">
      <w:pPr>
        <w:spacing w:line="288" w:lineRule="auto"/>
        <w:ind w:firstLine="397"/>
        <w:jc w:val="center"/>
        <w:rPr>
          <w:rFonts w:eastAsia="Times New Roman"/>
          <w:sz w:val="24"/>
          <w:szCs w:val="24"/>
        </w:rPr>
      </w:pPr>
      <w:r w:rsidRPr="0029618A">
        <w:rPr>
          <w:rFonts w:eastAsia="Times New Roman"/>
          <w:noProof/>
          <w:sz w:val="24"/>
          <w:szCs w:val="24"/>
        </w:rPr>
        <w:drawing>
          <wp:inline distT="114300" distB="114300" distL="114300" distR="114300" wp14:anchorId="3867509E" wp14:editId="6E8C92F7">
            <wp:extent cx="3064669" cy="1934509"/>
            <wp:effectExtent l="0" t="0" r="0" b="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9" cstate="print"/>
                    <a:srcRect/>
                    <a:stretch>
                      <a:fillRect/>
                    </a:stretch>
                  </pic:blipFill>
                  <pic:spPr>
                    <a:xfrm>
                      <a:off x="0" y="0"/>
                      <a:ext cx="3064669" cy="1934509"/>
                    </a:xfrm>
                    <a:prstGeom prst="rect">
                      <a:avLst/>
                    </a:prstGeom>
                    <a:ln/>
                  </pic:spPr>
                </pic:pic>
              </a:graphicData>
            </a:graphic>
          </wp:inline>
        </w:drawing>
      </w:r>
    </w:p>
    <w:p w14:paraId="03147390" w14:textId="77777777" w:rsidR="008E2D65" w:rsidRPr="0029618A" w:rsidRDefault="00662FA5">
      <w:pPr>
        <w:spacing w:line="288" w:lineRule="auto"/>
        <w:ind w:firstLine="397"/>
        <w:jc w:val="center"/>
        <w:rPr>
          <w:rFonts w:eastAsia="Times New Roman"/>
          <w:i/>
          <w:sz w:val="24"/>
          <w:szCs w:val="24"/>
        </w:rPr>
      </w:pPr>
      <w:r w:rsidRPr="0029618A">
        <w:rPr>
          <w:rFonts w:eastAsia="Times New Roman"/>
          <w:i/>
          <w:sz w:val="24"/>
          <w:szCs w:val="24"/>
        </w:rPr>
        <w:t>Математические эксперименты с бутербродами.</w:t>
      </w:r>
    </w:p>
    <w:p w14:paraId="42A217EE"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14:paraId="5F7CDD47" w14:textId="64D3247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sidR="000726CF">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14:paraId="5441D923" w14:textId="77777777" w:rsidR="008E2D65" w:rsidRPr="0029618A" w:rsidRDefault="00662FA5">
      <w:pPr>
        <w:pStyle w:val="2"/>
        <w:pBdr>
          <w:top w:val="nil"/>
          <w:left w:val="nil"/>
          <w:bottom w:val="nil"/>
          <w:right w:val="nil"/>
          <w:between w:val="nil"/>
        </w:pBdr>
        <w:spacing w:line="288" w:lineRule="auto"/>
        <w:ind w:firstLine="397"/>
        <w:jc w:val="both"/>
      </w:pPr>
      <w:bookmarkStart w:id="694" w:name="_Toc22639622"/>
      <w:r w:rsidRPr="0029618A">
        <w:rPr>
          <w:rFonts w:eastAsia="Cambria"/>
          <w:b/>
          <w:color w:val="4F81BD"/>
          <w:sz w:val="26"/>
          <w:szCs w:val="26"/>
        </w:rPr>
        <w:lastRenderedPageBreak/>
        <w:t>Как правильно говорить о случайных величинах</w:t>
      </w:r>
      <w:bookmarkEnd w:id="694"/>
    </w:p>
    <w:p w14:paraId="7D340694"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14:paraId="4FED4710" w14:textId="04CC8FE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 </w:t>
      </w:r>
      <m:oMath>
        <m:r>
          <w:rPr>
            <w:rFonts w:ascii="Cambria Math" w:eastAsia="Cambria Math" w:hAnsi="Cambria Math"/>
            <w:sz w:val="24"/>
            <w:szCs w:val="24"/>
          </w:rPr>
          <m:t>{1, 2, 3, 4, 5, 6}</m:t>
        </m:r>
      </m:oMath>
      <w:r w:rsidRPr="0029618A">
        <w:rPr>
          <w:rFonts w:eastAsia="Times New Roman"/>
          <w:sz w:val="24"/>
          <w:szCs w:val="24"/>
        </w:rPr>
        <w:t xml:space="preserve">, и </w:t>
      </w:r>
      <w:r w:rsidR="008869A5">
        <w:rPr>
          <w:rFonts w:eastAsia="Times New Roman"/>
          <w:sz w:val="24"/>
          <w:szCs w:val="24"/>
        </w:rPr>
        <w:t>какое-нибудь</w:t>
      </w:r>
      <w:r w:rsidR="008869A5" w:rsidRPr="0029618A">
        <w:rPr>
          <w:rFonts w:eastAsia="Times New Roman"/>
          <w:sz w:val="24"/>
          <w:szCs w:val="24"/>
        </w:rPr>
        <w:t xml:space="preserve"> </w:t>
      </w:r>
      <w:r w:rsidRPr="0029618A">
        <w:rPr>
          <w:rFonts w:eastAsia="Times New Roman"/>
          <w:sz w:val="24"/>
          <w:szCs w:val="24"/>
        </w:rPr>
        <w:t>значение легко получить, проведя эксперимент. Однако повторный эксперимент даст иной результат —</w:t>
      </w:r>
      <w:r w:rsidR="00571844">
        <w:rPr>
          <w:rFonts w:eastAsia="Times New Roman"/>
          <w:sz w:val="24"/>
          <w:szCs w:val="24"/>
        </w:rPr>
        <w:t xml:space="preserve"> </w:t>
      </w:r>
      <w:r w:rsidRPr="0029618A">
        <w:rPr>
          <w:rFonts w:eastAsia="Times New Roman"/>
          <w:sz w:val="24"/>
          <w:szCs w:val="24"/>
        </w:rPr>
        <w:t xml:space="preserve">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14:paraId="5CCC0ED9" w14:textId="77CE7B4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 Часто, говоря о таких случайных величинах, ограничиваются одним лишь средним значением, и мы говорим о “среднем уровнем воды”</w:t>
      </w:r>
      <w:del w:id="695" w:author="Пользователь" w:date="2019-10-02T11:53:00Z">
        <w:r w:rsidRPr="0029618A" w:rsidDel="008869A5">
          <w:rPr>
            <w:rFonts w:eastAsia="Times New Roman"/>
            <w:sz w:val="24"/>
            <w:szCs w:val="24"/>
          </w:rPr>
          <w:delText>,</w:delText>
        </w:r>
      </w:del>
      <w:r w:rsidRPr="0029618A">
        <w:rPr>
          <w:rFonts w:eastAsia="Times New Roman"/>
          <w:sz w:val="24"/>
          <w:szCs w:val="24"/>
        </w:rPr>
        <w:t xml:space="preserve"> или об “орбите электрона”. Но это отличный способ запутаться или даже намеренно запутать. Если </w:t>
      </w:r>
      <w:proofErr w:type="gramStart"/>
      <w:r w:rsidRPr="0029618A">
        <w:rPr>
          <w:rFonts w:eastAsia="Times New Roman"/>
          <w:sz w:val="24"/>
          <w:szCs w:val="24"/>
        </w:rPr>
        <w:t xml:space="preserve">для </w:t>
      </w:r>
      <w:del w:id="696" w:author="СБ" w:date="2019-10-24T18:06:00Z">
        <w:r w:rsidRPr="0029618A" w:rsidDel="006F3D0C">
          <w:rPr>
            <w:rFonts w:eastAsia="Times New Roman"/>
            <w:sz w:val="24"/>
            <w:szCs w:val="24"/>
          </w:rPr>
          <w:delText xml:space="preserve">оценки опасности половодья </w:delText>
        </w:r>
      </w:del>
      <w:ins w:id="697" w:author="СБ" w:date="2019-10-24T18:06:00Z">
        <w:r w:rsidR="006F3D0C">
          <w:rPr>
            <w:rFonts w:eastAsia="Times New Roman"/>
            <w:sz w:val="24"/>
            <w:szCs w:val="24"/>
          </w:rPr>
          <w:t>сообщения</w:t>
        </w:r>
      </w:ins>
      <w:ins w:id="698" w:author="СБ" w:date="2019-10-24T18:07:00Z">
        <w:r w:rsidR="006F3D0C">
          <w:rPr>
            <w:rFonts w:eastAsia="Times New Roman"/>
            <w:sz w:val="24"/>
            <w:szCs w:val="24"/>
          </w:rPr>
          <w:t xml:space="preserve"> по радио</w:t>
        </w:r>
      </w:ins>
      <w:ins w:id="699" w:author="СБ" w:date="2019-10-24T18:06:00Z">
        <w:r w:rsidR="006F3D0C">
          <w:rPr>
            <w:rFonts w:eastAsia="Times New Roman"/>
            <w:sz w:val="24"/>
            <w:szCs w:val="24"/>
          </w:rPr>
          <w:t xml:space="preserve"> об уровне воды во время половодья </w:t>
        </w:r>
      </w:ins>
      <w:del w:id="700" w:author="СБ" w:date="2019-10-24T18:06:00Z">
        <w:r w:rsidRPr="0029618A" w:rsidDel="006F3D0C">
          <w:rPr>
            <w:rFonts w:eastAsia="Times New Roman"/>
            <w:sz w:val="24"/>
            <w:szCs w:val="24"/>
          </w:rPr>
          <w:delText xml:space="preserve">знания </w:delText>
        </w:r>
      </w:del>
      <w:r w:rsidRPr="0029618A">
        <w:rPr>
          <w:rFonts w:eastAsia="Times New Roman"/>
          <w:sz w:val="24"/>
          <w:szCs w:val="24"/>
        </w:rPr>
        <w:t>среднего уровня воды в реке</w:t>
      </w:r>
      <w:proofErr w:type="gramEnd"/>
      <w:r w:rsidRPr="0029618A">
        <w:rPr>
          <w:rFonts w:eastAsia="Times New Roman"/>
          <w:sz w:val="24"/>
          <w:szCs w:val="24"/>
        </w:rPr>
        <w:t xml:space="preserve"> </w:t>
      </w:r>
      <w:ins w:id="701" w:author="СБ" w:date="2019-10-24T18:12:00Z">
        <w:r w:rsidR="006F3D0C">
          <w:rPr>
            <w:rFonts w:eastAsia="Times New Roman"/>
            <w:sz w:val="24"/>
            <w:szCs w:val="24"/>
          </w:rPr>
          <w:t xml:space="preserve">может быть </w:t>
        </w:r>
      </w:ins>
      <w:r w:rsidRPr="0029618A">
        <w:rPr>
          <w:rFonts w:eastAsia="Times New Roman"/>
          <w:sz w:val="24"/>
          <w:szCs w:val="24"/>
        </w:rPr>
        <w:t xml:space="preserve">вполне </w:t>
      </w:r>
      <w:commentRangeStart w:id="702"/>
      <w:r w:rsidRPr="0029618A">
        <w:rPr>
          <w:rFonts w:eastAsia="Times New Roman"/>
          <w:sz w:val="24"/>
          <w:szCs w:val="24"/>
        </w:rPr>
        <w:t>достаточно</w:t>
      </w:r>
      <w:commentRangeEnd w:id="702"/>
      <w:r w:rsidR="008869A5">
        <w:rPr>
          <w:rStyle w:val="af"/>
        </w:rPr>
        <w:commentReference w:id="702"/>
      </w:r>
      <w:commentRangeStart w:id="703"/>
      <w:r w:rsidRPr="0029618A">
        <w:rPr>
          <w:rFonts w:eastAsia="Times New Roman"/>
          <w:sz w:val="24"/>
          <w:szCs w:val="24"/>
        </w:rPr>
        <w:t>,</w:t>
      </w:r>
      <w:commentRangeEnd w:id="703"/>
      <w:r w:rsidR="006F3D0C">
        <w:rPr>
          <w:rStyle w:val="af"/>
        </w:rPr>
        <w:commentReference w:id="703"/>
      </w:r>
      <w:r w:rsidRPr="0029618A">
        <w:rPr>
          <w:rFonts w:eastAsia="Times New Roman"/>
          <w:sz w:val="24"/>
          <w:szCs w:val="24"/>
        </w:rPr>
        <w:t xml:space="preserve"> то переучивать студентов-физиков от мышления орбитами к оперированию волновыми функциями уже весьма непросто. Ну, и, наконец, какой смы</w:t>
      </w:r>
      <w:proofErr w:type="gramStart"/>
      <w:r w:rsidRPr="0029618A">
        <w:rPr>
          <w:rFonts w:eastAsia="Times New Roman"/>
          <w:sz w:val="24"/>
          <w:szCs w:val="24"/>
        </w:rPr>
        <w:t>сл в ср</w:t>
      </w:r>
      <w:proofErr w:type="gramEnd"/>
      <w:r w:rsidRPr="0029618A">
        <w:rPr>
          <w:rFonts w:eastAsia="Times New Roman"/>
          <w:sz w:val="24"/>
          <w:szCs w:val="24"/>
        </w:rPr>
        <w:t xml:space="preserve">еднем значении числа, выпадающего на игральной кости? Посчитать-то его можно, любой с этим справится: </w:t>
      </w:r>
      <m:oMath>
        <m:r>
          <w:rPr>
            <w:rFonts w:ascii="Cambria Math" w:eastAsia="Times New Roman" w:hAnsi="Cambria Math"/>
            <w:sz w:val="24"/>
            <w:szCs w:val="24"/>
          </w:rPr>
          <m:t>(1+2+3+4+5+6)/6=3.5</m:t>
        </m:r>
      </m:oMath>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14:paraId="1B62731A" w14:textId="515AD0C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 Может </w:t>
      </w:r>
      <w:proofErr w:type="gramStart"/>
      <w:r w:rsidRPr="0029618A">
        <w:rPr>
          <w:rFonts w:eastAsia="Times New Roman"/>
          <w:sz w:val="24"/>
          <w:szCs w:val="24"/>
        </w:rPr>
        <w:t>быть</w:t>
      </w:r>
      <w:proofErr w:type="gramEnd"/>
      <w:r w:rsidRPr="0029618A">
        <w:rPr>
          <w:rFonts w:eastAsia="Times New Roman"/>
          <w:sz w:val="24"/>
          <w:szCs w:val="24"/>
        </w:rPr>
        <w:t xml:space="preserve">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w:t>
      </w:r>
      <w:r w:rsidR="003057DF">
        <w:rPr>
          <w:rFonts w:eastAsia="Times New Roman"/>
          <w:sz w:val="24"/>
          <w:szCs w:val="24"/>
        </w:rPr>
        <w:t>,</w:t>
      </w:r>
      <w:r w:rsidRPr="0029618A">
        <w:rPr>
          <w:rFonts w:eastAsia="Times New Roman"/>
          <w:sz w:val="24"/>
          <w:szCs w:val="24"/>
        </w:rPr>
        <w:t xml:space="preserve"> если случайные величины </w:t>
      </w:r>
      <w:r w:rsidR="002E5CF3">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sidR="003057DF">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sidR="003057DF">
        <w:rPr>
          <w:rFonts w:eastAsia="Times New Roman"/>
          <w:sz w:val="24"/>
          <w:szCs w:val="24"/>
        </w:rPr>
        <w:t>количества</w:t>
      </w:r>
      <w:r w:rsidR="003057DF" w:rsidRPr="0029618A">
        <w:rPr>
          <w:rFonts w:eastAsia="Times New Roman"/>
          <w:sz w:val="24"/>
          <w:szCs w:val="24"/>
        </w:rPr>
        <w:t xml:space="preserve"> </w:t>
      </w:r>
      <w:r w:rsidRPr="0029618A">
        <w:rPr>
          <w:rFonts w:eastAsia="Times New Roman"/>
          <w:sz w:val="24"/>
          <w:szCs w:val="24"/>
        </w:rPr>
        <w:t xml:space="preserve">автомобилей на улице какие-то числа будут встречаться чаще, а каких-то мы не дождёмся вовсе. </w:t>
      </w:r>
    </w:p>
    <w:p w14:paraId="2AE65EE0" w14:textId="45EEDA3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w:t>
      </w:r>
      <w:r w:rsidRPr="0029618A">
        <w:rPr>
          <w:rFonts w:eastAsia="Times New Roman"/>
          <w:sz w:val="24"/>
          <w:szCs w:val="24"/>
        </w:rPr>
        <w:lastRenderedPageBreak/>
        <w:t xml:space="preserve">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w:t>
      </w:r>
      <w:proofErr w:type="gramStart"/>
      <w:r w:rsidRPr="0029618A">
        <w:rPr>
          <w:rFonts w:eastAsia="Times New Roman"/>
          <w:sz w:val="24"/>
          <w:szCs w:val="24"/>
        </w:rPr>
        <w:t>явля</w:t>
      </w:r>
      <w:ins w:id="704" w:author="СБ" w:date="2019-10-24T18:14:00Z">
        <w:r w:rsidR="00AF2390">
          <w:rPr>
            <w:rFonts w:eastAsia="Times New Roman"/>
            <w:sz w:val="24"/>
            <w:szCs w:val="24"/>
          </w:rPr>
          <w:t>ю</w:t>
        </w:r>
      </w:ins>
      <w:del w:id="705" w:author="СБ" w:date="2019-10-24T18:15:00Z">
        <w:r w:rsidRPr="0029618A" w:rsidDel="00AF2390">
          <w:rPr>
            <w:rFonts w:eastAsia="Times New Roman"/>
            <w:sz w:val="24"/>
            <w:szCs w:val="24"/>
          </w:rPr>
          <w:delText>е</w:delText>
        </w:r>
      </w:del>
      <w:r w:rsidRPr="0029618A">
        <w:rPr>
          <w:rFonts w:eastAsia="Times New Roman"/>
          <w:sz w:val="24"/>
          <w:szCs w:val="24"/>
        </w:rPr>
        <w:t>тся</w:t>
      </w:r>
      <w:proofErr w:type="gramEnd"/>
      <w:r w:rsidRPr="0029618A">
        <w:rPr>
          <w:rFonts w:eastAsia="Times New Roman"/>
          <w:sz w:val="24"/>
          <w:szCs w:val="24"/>
        </w:rPr>
        <w:t xml:space="preserve"> </w:t>
      </w:r>
      <w:commentRangeStart w:id="706"/>
      <w:del w:id="707" w:author="СБ" w:date="2019-10-24T18:14:00Z">
        <w:r w:rsidRPr="0029618A" w:rsidDel="00AF2390">
          <w:rPr>
            <w:rFonts w:eastAsia="Times New Roman"/>
            <w:sz w:val="24"/>
            <w:szCs w:val="24"/>
          </w:rPr>
          <w:delText>вероятность</w:delText>
        </w:r>
      </w:del>
      <w:commentRangeEnd w:id="706"/>
      <w:ins w:id="708" w:author="СБ" w:date="2019-10-24T18:14:00Z">
        <w:r w:rsidR="00AF2390" w:rsidRPr="0029618A">
          <w:rPr>
            <w:rFonts w:eastAsia="Times New Roman"/>
            <w:sz w:val="24"/>
            <w:szCs w:val="24"/>
          </w:rPr>
          <w:t>вероятност</w:t>
        </w:r>
        <w:r w:rsidR="00AF2390">
          <w:rPr>
            <w:rFonts w:eastAsia="Times New Roman"/>
            <w:sz w:val="24"/>
            <w:szCs w:val="24"/>
          </w:rPr>
          <w:t xml:space="preserve">и для </w:t>
        </w:r>
      </w:ins>
      <w:r w:rsidR="003057DF">
        <w:rPr>
          <w:rStyle w:val="af"/>
        </w:rPr>
        <w:commentReference w:id="706"/>
      </w:r>
      <w:ins w:id="709" w:author="СБ" w:date="2019-10-24T18:15:00Z">
        <w:r w:rsidR="00AF2390">
          <w:rPr>
            <w:rFonts w:eastAsia="Times New Roman"/>
            <w:sz w:val="24"/>
            <w:szCs w:val="24"/>
          </w:rPr>
          <w:t xml:space="preserve">этих </w:t>
        </w:r>
        <w:commentRangeStart w:id="710"/>
        <w:r w:rsidR="00AF2390">
          <w:rPr>
            <w:rFonts w:eastAsia="Times New Roman"/>
            <w:sz w:val="24"/>
            <w:szCs w:val="24"/>
          </w:rPr>
          <w:t>значений</w:t>
        </w:r>
        <w:commentRangeEnd w:id="710"/>
        <w:r w:rsidR="00AF2390">
          <w:rPr>
            <w:rStyle w:val="af"/>
          </w:rPr>
          <w:commentReference w:id="710"/>
        </w:r>
      </w:ins>
      <w:r w:rsidRPr="0029618A">
        <w:rPr>
          <w:rFonts w:eastAsia="Times New Roman"/>
          <w:sz w:val="24"/>
          <w:szCs w:val="24"/>
        </w:rPr>
        <w:t>.</w:t>
      </w:r>
    </w:p>
    <w:p w14:paraId="62D27437"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уровня воды в реке распределение может быть выражено в виде гладкой колоколообразной </w:t>
      </w:r>
      <w:commentRangeStart w:id="711"/>
      <w:r w:rsidRPr="0029618A">
        <w:rPr>
          <w:rFonts w:eastAsia="Times New Roman"/>
          <w:sz w:val="24"/>
          <w:szCs w:val="24"/>
        </w:rPr>
        <w:t>кривой</w:t>
      </w:r>
      <w:commentRangeEnd w:id="711"/>
      <w:r w:rsidR="003057DF">
        <w:rPr>
          <w:rStyle w:val="af"/>
        </w:rPr>
        <w:commentReference w:id="711"/>
      </w:r>
      <w:commentRangeStart w:id="712"/>
      <w:r w:rsidRPr="0029618A">
        <w:rPr>
          <w:rFonts w:eastAsia="Times New Roman"/>
          <w:sz w:val="24"/>
          <w:szCs w:val="24"/>
        </w:rPr>
        <w:t>.</w:t>
      </w:r>
      <w:commentRangeEnd w:id="712"/>
      <w:r w:rsidR="0097771F">
        <w:rPr>
          <w:rStyle w:val="af"/>
        </w:rPr>
        <w:commentReference w:id="712"/>
      </w:r>
      <w:r w:rsidRPr="0029618A">
        <w:rPr>
          <w:rFonts w:eastAsia="Times New Roman"/>
          <w:sz w:val="24"/>
          <w:szCs w:val="24"/>
        </w:rPr>
        <w:t xml:space="preserve"> Число машин, 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w:t>
      </w:r>
      <w:proofErr w:type="gramStart"/>
      <w:r w:rsidRPr="0029618A">
        <w:rPr>
          <w:rFonts w:eastAsia="Times New Roman"/>
          <w:sz w:val="24"/>
          <w:szCs w:val="24"/>
        </w:rPr>
        <w:t>кости</w:t>
      </w:r>
      <w:proofErr w:type="gramEnd"/>
      <w:r w:rsidRPr="0029618A">
        <w:rPr>
          <w:rFonts w:eastAsia="Times New Roman"/>
          <w:sz w:val="24"/>
          <w:szCs w:val="24"/>
        </w:rPr>
        <w:t xml:space="preserve"> может быть таблица, показывающая вероятность выпадения каждого из возможных чисел.</w:t>
      </w:r>
    </w:p>
    <w:p w14:paraId="3EC14EB4" w14:textId="77777777" w:rsidR="008E2D65" w:rsidRPr="0029618A" w:rsidRDefault="008E2D65">
      <w:pPr>
        <w:spacing w:line="288" w:lineRule="auto"/>
        <w:ind w:firstLine="397"/>
        <w:jc w:val="both"/>
        <w:rPr>
          <w:rFonts w:eastAsia="Times New Roman"/>
          <w:sz w:val="24"/>
          <w:szCs w:val="24"/>
        </w:rPr>
      </w:pPr>
    </w:p>
    <w:p w14:paraId="18F51860" w14:textId="0DD8A878" w:rsidR="008E2D65" w:rsidRPr="0029618A" w:rsidRDefault="003645EB">
      <w:pPr>
        <w:spacing w:line="288" w:lineRule="auto"/>
        <w:jc w:val="center"/>
        <w:rPr>
          <w:rFonts w:eastAsia="Times New Roman"/>
          <w:i/>
          <w:sz w:val="24"/>
          <w:szCs w:val="24"/>
        </w:rPr>
      </w:pPr>
      <w:r>
        <w:rPr>
          <w:rFonts w:eastAsia="Times New Roman"/>
          <w:i/>
          <w:noProof/>
          <w:sz w:val="24"/>
          <w:szCs w:val="24"/>
        </w:rPr>
        <w:drawing>
          <wp:inline distT="0" distB="0" distL="0" distR="0" wp14:anchorId="0C9D413E" wp14:editId="693ABFB0">
            <wp:extent cx="5724525" cy="2590800"/>
            <wp:effectExtent l="0" t="0" r="9525" b="0"/>
            <wp:docPr id="26" name="Рисунок 26" descr="C:\tmp\podlost\ToH\work\figures\buter\2019-10-27_15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buter\2019-10-27_15203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tbl>
      <w:tblPr>
        <w:tblStyle w:val="a8"/>
        <w:tblW w:w="67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8E2D65" w:rsidRPr="0029618A" w14:paraId="12815964" w14:textId="77777777">
        <w:trPr>
          <w:jc w:val="center"/>
        </w:trPr>
        <w:tc>
          <w:tcPr>
            <w:tcW w:w="2130" w:type="dxa"/>
            <w:shd w:val="clear" w:color="auto" w:fill="auto"/>
            <w:tcMar>
              <w:top w:w="100" w:type="dxa"/>
              <w:left w:w="100" w:type="dxa"/>
              <w:bottom w:w="100" w:type="dxa"/>
              <w:right w:w="100" w:type="dxa"/>
            </w:tcMar>
          </w:tcPr>
          <w:p w14:paraId="0DB4CB35" w14:textId="77777777" w:rsidR="008E2D65" w:rsidRPr="0029618A" w:rsidRDefault="00662FA5">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14:paraId="6BE469CC"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14:paraId="34BBA422"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14:paraId="1D946AEB"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14:paraId="61D6868C"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14:paraId="7DF48624"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14:paraId="28CB18C0"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8E2D65" w:rsidRPr="0029618A" w14:paraId="387ECD8A" w14:textId="77777777">
        <w:trPr>
          <w:jc w:val="center"/>
        </w:trPr>
        <w:tc>
          <w:tcPr>
            <w:tcW w:w="2130" w:type="dxa"/>
            <w:shd w:val="clear" w:color="auto" w:fill="auto"/>
            <w:tcMar>
              <w:top w:w="100" w:type="dxa"/>
              <w:left w:w="100" w:type="dxa"/>
              <w:bottom w:w="100" w:type="dxa"/>
              <w:right w:w="100" w:type="dxa"/>
            </w:tcMar>
          </w:tcPr>
          <w:p w14:paraId="074F0A6D" w14:textId="77777777" w:rsidR="008E2D65" w:rsidRPr="0029618A" w:rsidRDefault="00662FA5">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14:paraId="7E4FBACE"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14:paraId="53BE6E6A"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14:paraId="4B9EC2D5"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14:paraId="24A5358E"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14:paraId="710449B2"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14:paraId="4C8C2BF2"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14:paraId="739FECD0" w14:textId="77777777" w:rsidR="008E2D65" w:rsidRPr="0029618A" w:rsidRDefault="008E2D65">
      <w:pPr>
        <w:spacing w:line="288" w:lineRule="auto"/>
        <w:ind w:firstLine="397"/>
        <w:jc w:val="center"/>
        <w:rPr>
          <w:rFonts w:eastAsia="Times New Roman"/>
          <w:i/>
          <w:sz w:val="24"/>
          <w:szCs w:val="24"/>
        </w:rPr>
      </w:pPr>
    </w:p>
    <w:p w14:paraId="594CE4EB" w14:textId="77777777" w:rsidR="008E2D65" w:rsidRPr="0029618A" w:rsidRDefault="00662FA5">
      <w:pPr>
        <w:spacing w:line="288" w:lineRule="auto"/>
        <w:ind w:firstLine="397"/>
        <w:jc w:val="center"/>
        <w:rPr>
          <w:rFonts w:eastAsia="Times New Roman"/>
          <w:i/>
          <w:sz w:val="24"/>
          <w:szCs w:val="24"/>
        </w:rPr>
      </w:pPr>
      <w:r w:rsidRPr="0029618A">
        <w:rPr>
          <w:rFonts w:eastAsia="Times New Roman"/>
          <w:i/>
          <w:sz w:val="24"/>
          <w:szCs w:val="24"/>
        </w:rPr>
        <w:t>Примеры представления распределений различных случайных величин.</w:t>
      </w:r>
    </w:p>
    <w:p w14:paraId="75F6E0DC" w14:textId="77777777" w:rsidR="008E2D65" w:rsidRPr="0029618A" w:rsidRDefault="008E2D65">
      <w:pPr>
        <w:spacing w:line="288" w:lineRule="auto"/>
        <w:ind w:firstLine="397"/>
        <w:jc w:val="both"/>
        <w:rPr>
          <w:rFonts w:eastAsia="Times New Roman"/>
          <w:sz w:val="24"/>
          <w:szCs w:val="24"/>
        </w:rPr>
      </w:pPr>
    </w:p>
    <w:p w14:paraId="1B1D61CB" w14:textId="1C99C64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sidR="003057DF">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 xml:space="preserve">количество параметров, количество мод, энтропия, бесконечная делимость, </w:t>
      </w:r>
      <w:proofErr w:type="spellStart"/>
      <w:r w:rsidRPr="0029618A">
        <w:rPr>
          <w:rFonts w:eastAsia="Times New Roman"/>
          <w:i/>
          <w:sz w:val="24"/>
          <w:szCs w:val="24"/>
        </w:rPr>
        <w:t>аддитивность</w:t>
      </w:r>
      <w:proofErr w:type="spellEnd"/>
      <w:r w:rsidRPr="0029618A">
        <w:rPr>
          <w:rFonts w:eastAsia="Times New Roman"/>
          <w:i/>
          <w:sz w:val="24"/>
          <w:szCs w:val="24"/>
        </w:rPr>
        <w:t>, устойчивость, интегрируемость</w:t>
      </w:r>
      <w:r w:rsidRPr="0029618A">
        <w:rPr>
          <w:rFonts w:eastAsia="Times New Roman"/>
          <w:sz w:val="24"/>
          <w:szCs w:val="24"/>
        </w:rPr>
        <w:t xml:space="preserve"> и так далее.</w:t>
      </w:r>
      <w:ins w:id="713" w:author="СБ" w:date="2019-10-27T15:33:00Z">
        <w:r w:rsidR="0053143B">
          <w:rPr>
            <w:rFonts w:eastAsia="Times New Roman"/>
            <w:sz w:val="24"/>
            <w:szCs w:val="24"/>
          </w:rPr>
          <w:t xml:space="preserve"> И</w:t>
        </w:r>
      </w:ins>
      <w:ins w:id="714" w:author="СБ" w:date="2019-10-27T15:34:00Z">
        <w:r w:rsidR="0053143B">
          <w:rPr>
            <w:rFonts w:eastAsia="Times New Roman"/>
            <w:sz w:val="24"/>
            <w:szCs w:val="24"/>
          </w:rPr>
          <w:t>зучением</w:t>
        </w:r>
      </w:ins>
      <w:ins w:id="715" w:author="СБ" w:date="2019-10-27T15:33:00Z">
        <w:r w:rsidR="0053143B">
          <w:rPr>
            <w:rFonts w:eastAsia="Times New Roman"/>
            <w:sz w:val="24"/>
            <w:szCs w:val="24"/>
          </w:rPr>
          <w:t xml:space="preserve"> р</w:t>
        </w:r>
      </w:ins>
      <w:ins w:id="716" w:author="СБ" w:date="2019-10-27T15:34:00Z">
        <w:r w:rsidR="0053143B">
          <w:rPr>
            <w:rFonts w:eastAsia="Times New Roman"/>
            <w:sz w:val="24"/>
            <w:szCs w:val="24"/>
          </w:rPr>
          <w:t>а</w:t>
        </w:r>
      </w:ins>
      <w:ins w:id="717" w:author="СБ" w:date="2019-10-27T15:33:00Z">
        <w:r w:rsidR="0053143B">
          <w:rPr>
            <w:rFonts w:eastAsia="Times New Roman"/>
            <w:sz w:val="24"/>
            <w:szCs w:val="24"/>
          </w:rPr>
          <w:t>спределений</w:t>
        </w:r>
      </w:ins>
      <w:r w:rsidRPr="0029618A">
        <w:rPr>
          <w:rFonts w:eastAsia="Times New Roman"/>
          <w:sz w:val="24"/>
          <w:szCs w:val="24"/>
        </w:rPr>
        <w:t xml:space="preserve"> </w:t>
      </w:r>
      <w:ins w:id="718" w:author="СБ" w:date="2019-10-27T15:34:00Z">
        <w:r w:rsidR="0053143B">
          <w:rPr>
            <w:rFonts w:eastAsia="Times New Roman"/>
            <w:sz w:val="24"/>
            <w:szCs w:val="24"/>
          </w:rPr>
          <w:t xml:space="preserve"> и их </w:t>
        </w:r>
        <w:r w:rsidR="0053143B">
          <w:rPr>
            <w:rFonts w:eastAsia="Times New Roman"/>
            <w:sz w:val="24"/>
            <w:szCs w:val="24"/>
          </w:rPr>
          <w:lastRenderedPageBreak/>
          <w:t xml:space="preserve">свойств занимается теория вероятностей. Но </w:t>
        </w:r>
      </w:ins>
      <w:ins w:id="719" w:author="СБ" w:date="2019-10-27T15:35:00Z">
        <w:r w:rsidR="0053143B">
          <w:rPr>
            <w:rFonts w:eastAsia="Times New Roman"/>
            <w:sz w:val="24"/>
            <w:szCs w:val="24"/>
          </w:rPr>
          <w:t xml:space="preserve">на практике часто встречается иная задача: </w:t>
        </w:r>
      </w:ins>
      <w:ins w:id="720" w:author="СБ" w:date="2019-10-27T16:25:00Z">
        <w:r w:rsidR="005C72EF">
          <w:rPr>
            <w:rFonts w:eastAsia="Times New Roman"/>
            <w:sz w:val="24"/>
            <w:szCs w:val="24"/>
          </w:rPr>
          <w:t xml:space="preserve">необходимо найти модель для </w:t>
        </w:r>
      </w:ins>
      <w:ins w:id="721" w:author="СБ" w:date="2019-10-27T15:35:00Z">
        <w:r w:rsidR="0053143B">
          <w:rPr>
            <w:rFonts w:eastAsia="Times New Roman"/>
            <w:sz w:val="24"/>
            <w:szCs w:val="24"/>
          </w:rPr>
          <w:t>случайной величин</w:t>
        </w:r>
      </w:ins>
      <w:ins w:id="722" w:author="СБ" w:date="2019-10-27T16:26:00Z">
        <w:r w:rsidR="005C72EF">
          <w:rPr>
            <w:rFonts w:eastAsia="Times New Roman"/>
            <w:sz w:val="24"/>
            <w:szCs w:val="24"/>
          </w:rPr>
          <w:t>ы, если мы не имеем полной информации о ней</w:t>
        </w:r>
      </w:ins>
      <w:ins w:id="723" w:author="СБ" w:date="2019-10-27T15:35:00Z">
        <w:r w:rsidR="0053143B">
          <w:rPr>
            <w:rFonts w:eastAsia="Times New Roman"/>
            <w:sz w:val="24"/>
            <w:szCs w:val="24"/>
          </w:rPr>
          <w:t>,</w:t>
        </w:r>
      </w:ins>
      <w:ins w:id="724" w:author="СБ" w:date="2019-10-27T16:26:00Z">
        <w:r w:rsidR="005C72EF">
          <w:rPr>
            <w:rFonts w:eastAsia="Times New Roman"/>
            <w:sz w:val="24"/>
            <w:szCs w:val="24"/>
          </w:rPr>
          <w:t xml:space="preserve"> но </w:t>
        </w:r>
      </w:ins>
      <w:proofErr w:type="gramStart"/>
      <w:ins w:id="725" w:author="СБ" w:date="2019-10-27T16:25:00Z">
        <w:r w:rsidR="005C72EF">
          <w:rPr>
            <w:rFonts w:eastAsia="Times New Roman"/>
            <w:sz w:val="24"/>
            <w:szCs w:val="24"/>
          </w:rPr>
          <w:t>значения</w:t>
        </w:r>
        <w:proofErr w:type="gramEnd"/>
        <w:r w:rsidR="005C72EF">
          <w:rPr>
            <w:rFonts w:eastAsia="Times New Roman"/>
            <w:sz w:val="24"/>
            <w:szCs w:val="24"/>
          </w:rPr>
          <w:t xml:space="preserve"> которой можем </w:t>
        </w:r>
      </w:ins>
      <w:ins w:id="726" w:author="СБ" w:date="2019-10-27T15:39:00Z">
        <w:r w:rsidR="0053143B">
          <w:rPr>
            <w:rFonts w:eastAsia="Times New Roman"/>
            <w:sz w:val="24"/>
            <w:szCs w:val="24"/>
          </w:rPr>
          <w:t>наблюдать</w:t>
        </w:r>
      </w:ins>
      <w:ins w:id="727" w:author="СБ" w:date="2019-10-27T16:26:00Z">
        <w:r w:rsidR="005C72EF">
          <w:rPr>
            <w:rFonts w:eastAsia="Times New Roman"/>
            <w:sz w:val="24"/>
            <w:szCs w:val="24"/>
          </w:rPr>
          <w:t>, проводя эксперименты</w:t>
        </w:r>
      </w:ins>
      <w:ins w:id="728" w:author="СБ" w:date="2019-10-27T15:39:00Z">
        <w:r w:rsidR="0053143B">
          <w:rPr>
            <w:rFonts w:eastAsia="Times New Roman"/>
            <w:sz w:val="24"/>
            <w:szCs w:val="24"/>
          </w:rPr>
          <w:t xml:space="preserve">. </w:t>
        </w:r>
      </w:ins>
      <w:del w:id="729" w:author="СБ" w:date="2019-10-27T16:27:00Z">
        <w:r w:rsidRPr="0029618A" w:rsidDel="005C72EF">
          <w:rPr>
            <w:rFonts w:eastAsia="Times New Roman"/>
            <w:sz w:val="24"/>
            <w:szCs w:val="24"/>
          </w:rPr>
          <w:delText xml:space="preserve">Моделируя неизвестную случайную величину, получаемую из эксперимента, статистик </w:delText>
        </w:r>
      </w:del>
      <w:ins w:id="730" w:author="СБ" w:date="2019-10-27T16:27:00Z">
        <w:r w:rsidR="005C72EF">
          <w:rPr>
            <w:rFonts w:eastAsia="Times New Roman"/>
            <w:sz w:val="24"/>
            <w:szCs w:val="24"/>
          </w:rPr>
          <w:t>И</w:t>
        </w:r>
      </w:ins>
      <w:del w:id="731" w:author="СБ" w:date="2019-10-27T16:27:00Z">
        <w:r w:rsidRPr="0029618A" w:rsidDel="005C72EF">
          <w:rPr>
            <w:rFonts w:eastAsia="Times New Roman"/>
            <w:sz w:val="24"/>
            <w:szCs w:val="24"/>
          </w:rPr>
          <w:delText>и</w:delText>
        </w:r>
      </w:del>
      <w:r w:rsidRPr="0029618A">
        <w:rPr>
          <w:rFonts w:eastAsia="Times New Roman"/>
          <w:sz w:val="24"/>
          <w:szCs w:val="24"/>
        </w:rPr>
        <w:t>з огромного арсенала известных распределений с точно определёнными свойствами</w:t>
      </w:r>
      <w:ins w:id="732" w:author="СБ" w:date="2019-10-27T16:27:00Z">
        <w:r w:rsidR="005C72EF">
          <w:rPr>
            <w:rFonts w:eastAsia="Times New Roman"/>
            <w:sz w:val="24"/>
            <w:szCs w:val="24"/>
          </w:rPr>
          <w:t xml:space="preserve"> исследователь</w:t>
        </w:r>
      </w:ins>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t>статистического анализа</w:t>
      </w:r>
      <w:r w:rsidR="00D83490">
        <w:rPr>
          <w:rFonts w:eastAsia="Times New Roman"/>
          <w:sz w:val="24"/>
          <w:szCs w:val="24"/>
        </w:rPr>
        <w:t xml:space="preserve">, </w:t>
      </w:r>
      <w:r w:rsidRPr="0029618A">
        <w:rPr>
          <w:rFonts w:eastAsia="Times New Roman"/>
          <w:sz w:val="24"/>
          <w:szCs w:val="24"/>
        </w:rPr>
        <w:t xml:space="preserve">знакомого каждому студенту, прикоснувшемуся к математической </w:t>
      </w:r>
      <w:commentRangeStart w:id="733"/>
      <w:commentRangeStart w:id="734"/>
      <w:r w:rsidRPr="0029618A">
        <w:rPr>
          <w:rFonts w:eastAsia="Times New Roman"/>
          <w:sz w:val="24"/>
          <w:szCs w:val="24"/>
        </w:rPr>
        <w:t>статистике</w:t>
      </w:r>
      <w:commentRangeEnd w:id="733"/>
      <w:r w:rsidR="00D83490">
        <w:rPr>
          <w:rStyle w:val="af"/>
        </w:rPr>
        <w:commentReference w:id="733"/>
      </w:r>
      <w:commentRangeEnd w:id="734"/>
      <w:r w:rsidR="006F6900">
        <w:rPr>
          <w:rStyle w:val="af"/>
        </w:rPr>
        <w:commentReference w:id="734"/>
      </w:r>
      <w:r w:rsidRPr="0029618A">
        <w:rPr>
          <w:rFonts w:eastAsia="Times New Roman"/>
          <w:sz w:val="24"/>
          <w:szCs w:val="24"/>
        </w:rPr>
        <w:t>.</w:t>
      </w:r>
    </w:p>
    <w:p w14:paraId="513D649D" w14:textId="7A57F000" w:rsidR="008E2D65" w:rsidRPr="0029618A" w:rsidRDefault="00662FA5">
      <w:pPr>
        <w:spacing w:line="288" w:lineRule="auto"/>
        <w:ind w:firstLine="397"/>
        <w:jc w:val="both"/>
        <w:rPr>
          <w:rFonts w:eastAsia="Times New Roman"/>
          <w:sz w:val="24"/>
          <w:szCs w:val="24"/>
        </w:rPr>
      </w:pPr>
      <w:del w:id="735" w:author="СБ" w:date="2019-10-27T16:27:00Z">
        <w:r w:rsidRPr="0029618A" w:rsidDel="005C72EF">
          <w:rPr>
            <w:rFonts w:eastAsia="Times New Roman"/>
            <w:sz w:val="24"/>
            <w:szCs w:val="24"/>
          </w:rPr>
          <w:delText>Мы сейчас имеем задачу, в каком-то смысле, обратную</w:delText>
        </w:r>
      </w:del>
      <w:r w:rsidRPr="0029618A">
        <w:rPr>
          <w:rFonts w:eastAsia="Times New Roman"/>
          <w:sz w:val="24"/>
          <w:szCs w:val="24"/>
        </w:rPr>
        <w:t xml:space="preserve">. </w:t>
      </w:r>
      <w:ins w:id="736" w:author="СБ" w:date="2019-10-27T16:27:00Z">
        <w:r w:rsidR="005C72EF">
          <w:rPr>
            <w:rFonts w:eastAsia="Times New Roman"/>
            <w:sz w:val="24"/>
            <w:szCs w:val="24"/>
          </w:rPr>
          <w:t xml:space="preserve">Сейчас </w:t>
        </w:r>
      </w:ins>
      <w:del w:id="737" w:author="СБ" w:date="2019-10-27T16:28:00Z">
        <w:r w:rsidRPr="0029618A" w:rsidDel="005C72EF">
          <w:rPr>
            <w:rFonts w:eastAsia="Times New Roman"/>
            <w:sz w:val="24"/>
            <w:szCs w:val="24"/>
          </w:rPr>
          <w:delText>Н</w:delText>
        </w:r>
      </w:del>
      <w:ins w:id="738" w:author="СБ" w:date="2019-10-27T16:28:00Z">
        <w:r w:rsidR="005C72EF">
          <w:rPr>
            <w:rFonts w:eastAsia="Times New Roman"/>
            <w:sz w:val="24"/>
            <w:szCs w:val="24"/>
          </w:rPr>
          <w:t>н</w:t>
        </w:r>
      </w:ins>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этих величин. Это важная и интересная часть метода Монте-Карло, от которой зависит и решение, и его корректность. </w:t>
      </w:r>
    </w:p>
    <w:p w14:paraId="3B49B9E5" w14:textId="65A017EA" w:rsidR="008E2D65" w:rsidRPr="0029618A" w:rsidRDefault="00662FA5">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del w:id="739" w:author="Пользователь" w:date="2019-10-04T19:50:00Z">
        <w:r w:rsidRPr="0029618A" w:rsidDel="00571844">
          <w:rPr>
            <w:rFonts w:eastAsia="Times New Roman"/>
            <w:sz w:val="24"/>
            <w:szCs w:val="24"/>
          </w:rPr>
          <w:delText xml:space="preserve">  </w:delText>
        </w:r>
      </w:del>
      <w:ins w:id="740" w:author="Пользователь" w:date="2019-10-04T19:50:00Z">
        <w:r w:rsidR="00571844">
          <w:rPr>
            <w:rFonts w:eastAsia="Times New Roman"/>
            <w:sz w:val="24"/>
            <w:szCs w:val="24"/>
          </w:rPr>
          <w:t xml:space="preserve"> </w:t>
        </w:r>
      </w:ins>
      <w:r w:rsidRPr="0029618A">
        <w:rPr>
          <w:rFonts w:eastAsia="Times New Roman"/>
          <w:sz w:val="24"/>
          <w:szCs w:val="24"/>
        </w:rPr>
        <w:t>Какими они могут быть? Разумной величины канапе имеет сантиметра</w:t>
      </w:r>
      <w:r w:rsidR="00D83490">
        <w:rPr>
          <w:rFonts w:eastAsia="Times New Roman"/>
          <w:sz w:val="24"/>
          <w:szCs w:val="24"/>
        </w:rPr>
        <w:t xml:space="preserve"> три</w:t>
      </w:r>
      <w:r w:rsidRPr="0029618A">
        <w:rPr>
          <w:rFonts w:eastAsia="Times New Roman"/>
          <w:sz w:val="24"/>
          <w:szCs w:val="24"/>
        </w:rPr>
        <w:t xml:space="preserve"> в ширину, а студенческий добрый «лапоть» может быть сантиметров</w:t>
      </w:r>
      <w:r w:rsidR="00D83490">
        <w:rPr>
          <w:rFonts w:eastAsia="Times New Roman"/>
          <w:sz w:val="24"/>
          <w:szCs w:val="24"/>
        </w:rPr>
        <w:t xml:space="preserve"> </w:t>
      </w:r>
      <w:commentRangeStart w:id="741"/>
      <w:r w:rsidR="00D83490">
        <w:rPr>
          <w:rFonts w:eastAsia="Times New Roman"/>
          <w:sz w:val="24"/>
          <w:szCs w:val="24"/>
        </w:rPr>
        <w:t>пятнадцать</w:t>
      </w:r>
      <w:commentRangeEnd w:id="741"/>
      <w:r w:rsidR="00205D8C">
        <w:rPr>
          <w:rStyle w:val="af"/>
        </w:rPr>
        <w:commentReference w:id="741"/>
      </w:r>
      <w:commentRangeStart w:id="742"/>
      <w:r w:rsidRPr="0029618A">
        <w:rPr>
          <w:rFonts w:eastAsia="Times New Roman"/>
          <w:sz w:val="24"/>
          <w:szCs w:val="24"/>
        </w:rPr>
        <w:t>.</w:t>
      </w:r>
      <w:commentRangeEnd w:id="742"/>
      <w:r w:rsidR="001E2C7B">
        <w:rPr>
          <w:rStyle w:val="af"/>
        </w:rPr>
        <w:commentReference w:id="742"/>
      </w:r>
      <w:r w:rsidRPr="0029618A">
        <w:rPr>
          <w:rFonts w:eastAsia="Times New Roman"/>
          <w:sz w:val="24"/>
          <w:szCs w:val="24"/>
        </w:rPr>
        <w:t xml:space="preserve"> Чаще всего бутерброды имеют размеры от </w:t>
      </w:r>
      <m:oMath>
        <m:r>
          <w:rPr>
            <w:rFonts w:ascii="Cambria Math" w:eastAsia="Cambria Math" w:hAnsi="Cambria Math"/>
            <w:sz w:val="24"/>
            <w:szCs w:val="24"/>
          </w:rPr>
          <m:t>6</m:t>
        </m:r>
      </m:oMath>
      <w:r w:rsidRPr="0029618A">
        <w:rPr>
          <w:rFonts w:eastAsia="Times New Roman"/>
          <w:sz w:val="24"/>
          <w:szCs w:val="24"/>
        </w:rPr>
        <w:t xml:space="preserve"> до </w:t>
      </w:r>
      <m:oMath>
        <m:r>
          <w:rPr>
            <w:rFonts w:ascii="Cambria Math" w:eastAsia="Cambria Math" w:hAnsi="Cambria Math"/>
            <w:sz w:val="24"/>
            <w:szCs w:val="24"/>
          </w:rPr>
          <m:t>10</m:t>
        </m:r>
      </m:oMath>
      <w:r w:rsidRPr="0029618A">
        <w:rPr>
          <w:rFonts w:eastAsia="Times New Roman"/>
          <w:sz w:val="24"/>
          <w:szCs w:val="24"/>
        </w:rPr>
        <w:t xml:space="preserve"> см.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w:t>
      </w:r>
      <w:commentRangeStart w:id="743"/>
      <w:r w:rsidRPr="0029618A">
        <w:rPr>
          <w:rFonts w:eastAsia="Times New Roman"/>
          <w:sz w:val="24"/>
          <w:szCs w:val="24"/>
        </w:rPr>
        <w:t>диапазоне</w:t>
      </w:r>
      <w:commentRangeEnd w:id="743"/>
      <w:r w:rsidR="00205D8C">
        <w:rPr>
          <w:rStyle w:val="af"/>
        </w:rPr>
        <w:commentReference w:id="743"/>
      </w:r>
      <w:commentRangeStart w:id="744"/>
      <w:r w:rsidRPr="0029618A">
        <w:rPr>
          <w:rFonts w:eastAsia="Times New Roman"/>
          <w:sz w:val="24"/>
          <w:szCs w:val="24"/>
        </w:rPr>
        <w:t>.</w:t>
      </w:r>
      <w:commentRangeEnd w:id="744"/>
      <w:r w:rsidR="001E2C7B">
        <w:rPr>
          <w:rStyle w:val="af"/>
        </w:rPr>
        <w:commentReference w:id="744"/>
      </w:r>
      <w:r w:rsidRPr="0029618A">
        <w:rPr>
          <w:rFonts w:eastAsia="Times New Roman"/>
          <w:sz w:val="24"/>
          <w:szCs w:val="24"/>
        </w:rPr>
        <w:t xml:space="preserve"> Мы запишем это таким образом:</w:t>
      </w:r>
      <w:r w:rsidRPr="0029618A">
        <w:rPr>
          <w:noProof/>
        </w:rPr>
        <w:drawing>
          <wp:anchor distT="0" distB="0" distL="114300" distR="114300" simplePos="0" relativeHeight="251659264" behindDoc="0" locked="0" layoutInCell="1" allowOverlap="1" wp14:anchorId="1C5FDC1B" wp14:editId="248BC85C">
            <wp:simplePos x="0" y="0"/>
            <wp:positionH relativeFrom="column">
              <wp:posOffset>2600325</wp:posOffset>
            </wp:positionH>
            <wp:positionV relativeFrom="paragraph">
              <wp:posOffset>1300350</wp:posOffset>
            </wp:positionV>
            <wp:extent cx="3131185" cy="2106930"/>
            <wp:effectExtent l="0" t="0" r="0" b="0"/>
            <wp:wrapSquare wrapText="bothSides" distT="0" distB="0" distL="114300" distR="114300"/>
            <wp:docPr id="71" name="image60.png" descr="C:\tmp\podlost\ToH\html\figures\buter\2018-12-12_11-51-36.png"/>
            <wp:cNvGraphicFramePr/>
            <a:graphic xmlns:a="http://schemas.openxmlformats.org/drawingml/2006/main">
              <a:graphicData uri="http://schemas.openxmlformats.org/drawingml/2006/picture">
                <pic:pic xmlns:pic="http://schemas.openxmlformats.org/drawingml/2006/picture">
                  <pic:nvPicPr>
                    <pic:cNvPr id="0" name="image60.png" descr="C:\tmp\podlost\ToH\html\figures\buter\2018-12-12_11-51-36.png"/>
                    <pic:cNvPicPr preferRelativeResize="0"/>
                  </pic:nvPicPr>
                  <pic:blipFill>
                    <a:blip r:embed="rId31" cstate="print"/>
                    <a:srcRect/>
                    <a:stretch>
                      <a:fillRect/>
                    </a:stretch>
                  </pic:blipFill>
                  <pic:spPr>
                    <a:xfrm>
                      <a:off x="0" y="0"/>
                      <a:ext cx="3131185" cy="2106930"/>
                    </a:xfrm>
                    <a:prstGeom prst="rect">
                      <a:avLst/>
                    </a:prstGeom>
                    <a:ln/>
                  </pic:spPr>
                </pic:pic>
              </a:graphicData>
            </a:graphic>
          </wp:anchor>
        </w:drawing>
      </w:r>
    </w:p>
    <w:p w14:paraId="166D5E63" w14:textId="77777777" w:rsidR="008E2D65" w:rsidRPr="0029618A" w:rsidRDefault="00662FA5">
      <w:pPr>
        <w:spacing w:line="288" w:lineRule="auto"/>
        <w:ind w:firstLine="397"/>
        <w:jc w:val="center"/>
        <w:rPr>
          <w:rFonts w:eastAsia="Times New Roman"/>
          <w:sz w:val="24"/>
          <w:szCs w:val="24"/>
        </w:rPr>
      </w:pPr>
      <m:oMathPara>
        <m:oMath>
          <m:r>
            <w:rPr>
              <w:rFonts w:ascii="Cambria Math" w:eastAsia="Times New Roman" w:hAnsi="Cambria Math"/>
              <w:sz w:val="24"/>
              <w:szCs w:val="24"/>
            </w:rPr>
            <m:t>l ∼</m:t>
          </m:r>
          <m:r>
            <w:rPr>
              <w:rFonts w:ascii="Cambria Math" w:eastAsia="Times New Roman" w:hAnsi="Cambria Math"/>
              <w:sz w:val="24"/>
              <w:szCs w:val="24"/>
              <w:u w:val="single"/>
            </w:rPr>
            <m:t>Uniform</m:t>
          </m:r>
          <m:r>
            <w:rPr>
              <w:rFonts w:ascii="Cambria Math" w:eastAsia="Times New Roman" w:hAnsi="Cambria Math"/>
              <w:sz w:val="24"/>
              <w:szCs w:val="24"/>
            </w:rPr>
            <m:t>([3,15])</m:t>
          </m:r>
        </m:oMath>
      </m:oMathPara>
    </w:p>
    <w:p w14:paraId="7CCAA76B" w14:textId="18652291" w:rsidR="008E2D65" w:rsidRPr="0029618A" w:rsidRDefault="001E2C7B">
      <w:pPr>
        <w:spacing w:line="288" w:lineRule="auto"/>
        <w:jc w:val="both"/>
        <w:rPr>
          <w:rFonts w:eastAsia="Times New Roman"/>
          <w:sz w:val="24"/>
          <w:szCs w:val="24"/>
        </w:rPr>
      </w:pPr>
      <w:ins w:id="745" w:author="СБ" w:date="2019-10-29T11:34:00Z">
        <w:r>
          <w:t xml:space="preserve">В случае равномерного распределения на </w:t>
        </w:r>
      </w:ins>
      <w:ins w:id="746" w:author="СБ" w:date="2019-10-29T11:35:00Z">
        <w:r>
          <w:t xml:space="preserve">некотором </w:t>
        </w:r>
      </w:ins>
      <w:ins w:id="747" w:author="СБ" w:date="2019-10-29T11:34:00Z">
        <w:r>
          <w:t>отрезке</w:t>
        </w:r>
        <w:proofErr w:type="gramStart"/>
        <w:r>
          <w:t xml:space="preserve"> </w:t>
        </w:r>
      </w:ins>
      <w:ins w:id="748" w:author="СБ" w:date="2019-10-29T11:35:00Z">
        <m:oMath>
          <m:r>
            <w:rPr>
              <w:rFonts w:ascii="Cambria Math" w:hAnsi="Cambria Math"/>
            </w:rPr>
            <m:t>[</m:t>
          </m:r>
          <m:r>
            <w:rPr>
              <w:rFonts w:ascii="Cambria Math" w:hAnsi="Cambria Math"/>
              <w:lang w:val="en-US"/>
            </w:rPr>
            <m:t>a</m:t>
          </m:r>
          <m:r>
            <w:rPr>
              <w:rFonts w:ascii="Cambria Math" w:hAnsi="Cambria Math"/>
            </w:rPr>
            <m:t xml:space="preserve">, </m:t>
          </m:r>
          <m:r>
            <w:rPr>
              <w:rFonts w:ascii="Cambria Math" w:hAnsi="Cambria Math"/>
              <w:lang w:val="en-US"/>
            </w:rPr>
            <m:t>b</m:t>
          </m:r>
          <m:r>
            <w:rPr>
              <w:rFonts w:ascii="Cambria Math" w:hAnsi="Cambria Math"/>
            </w:rPr>
            <m:t>]</m:t>
          </m:r>
        </m:oMath>
        <w:r>
          <w:t xml:space="preserve"> </w:t>
        </w:r>
      </w:ins>
      <w:proofErr w:type="gramEnd"/>
      <w:ins w:id="749" w:author="СБ" w:date="2019-10-29T11:34:00Z">
        <w:r>
          <w:t xml:space="preserve">случайная величина имеет </w:t>
        </w:r>
      </w:ins>
      <w:ins w:id="750" w:author="СБ" w:date="2019-10-29T11:35:00Z">
        <w:r>
          <w:t xml:space="preserve">всюду одинаковую </w:t>
        </w:r>
      </w:ins>
      <w:ins w:id="751" w:author="СБ" w:date="2019-10-29T11:34:00Z">
        <w:r>
          <w:t>плотность равн</w:t>
        </w:r>
      </w:ins>
      <w:ins w:id="752" w:author="СБ" w:date="2019-10-29T11:35:00Z">
        <w:r>
          <w:t xml:space="preserve">ую </w:t>
        </w:r>
      </w:ins>
      <w:ins w:id="753" w:author="СБ" w:date="2019-10-29T11:34:00Z">
        <m:oMath>
          <m:r>
            <w:rPr>
              <w:rFonts w:ascii="Cambria Math" w:hAnsi="Cambria Math"/>
            </w:rPr>
            <m:t>1/(</m:t>
          </m:r>
          <m:r>
            <w:rPr>
              <w:rFonts w:ascii="Cambria Math" w:hAnsi="Cambria Math"/>
              <w:lang w:val="en-US"/>
            </w:rPr>
            <m:t>b</m:t>
          </m:r>
          <m:r>
            <w:rPr>
              <w:rFonts w:ascii="Cambria Math" w:hAnsi="Cambria Math"/>
            </w:rPr>
            <m:t>-</m:t>
          </m:r>
          <m:r>
            <w:rPr>
              <w:rFonts w:ascii="Cambria Math" w:hAnsi="Cambria Math"/>
              <w:lang w:val="en-US"/>
            </w:rPr>
            <m:t>a</m:t>
          </m:r>
          <m:r>
            <w:rPr>
              <w:rFonts w:ascii="Cambria Math" w:hAnsi="Cambria Math"/>
            </w:rPr>
            <m:t>)</m:t>
          </m:r>
        </m:oMath>
      </w:ins>
      <w:ins w:id="754" w:author="СБ" w:date="2019-10-29T11:36:00Z">
        <w:r w:rsidRPr="001E2C7B">
          <w:t xml:space="preserve">. </w:t>
        </w:r>
      </w:ins>
      <w:ins w:id="755" w:author="СБ" w:date="2019-10-29T11:34:00Z">
        <w:r>
          <w:t xml:space="preserve">В этом случае </w:t>
        </w:r>
      </w:ins>
      <w:ins w:id="756" w:author="СБ" w:date="2019-10-29T11:36:00Z">
        <w:r>
          <w:t xml:space="preserve">распределение имеет вид прямоугольника, а </w:t>
        </w:r>
      </w:ins>
      <w:ins w:id="757" w:author="СБ" w:date="2019-10-29T11:34:00Z">
        <w:r>
          <w:t>вероятность попасть в какой-нибудь отрезок пропорциональна его длине.</w:t>
        </w:r>
      </w:ins>
      <w:ins w:id="758" w:author="СБ" w:date="2019-10-29T11:36:00Z">
        <w:r>
          <w:t xml:space="preserve"> Такой </w:t>
        </w:r>
      </w:ins>
      <w:del w:id="759" w:author="СБ" w:date="2019-10-29T11:37:00Z">
        <w:r w:rsidR="00662FA5" w:rsidRPr="0029618A" w:rsidDel="001E2C7B">
          <w:rPr>
            <w:rFonts w:eastAsia="Times New Roman"/>
            <w:sz w:val="24"/>
            <w:szCs w:val="24"/>
          </w:rPr>
          <w:delText>В</w:delText>
        </w:r>
      </w:del>
      <w:ins w:id="760" w:author="СБ" w:date="2019-10-29T11:37:00Z">
        <w:r>
          <w:rPr>
            <w:rFonts w:eastAsia="Times New Roman"/>
            <w:sz w:val="24"/>
            <w:szCs w:val="24"/>
          </w:rPr>
          <w:t>в</w:t>
        </w:r>
      </w:ins>
      <w:r w:rsidR="00662FA5" w:rsidRPr="0029618A">
        <w:rPr>
          <w:rFonts w:eastAsia="Times New Roman"/>
          <w:sz w:val="24"/>
          <w:szCs w:val="24"/>
        </w:rPr>
        <w:t>ыбор не идеален</w:t>
      </w:r>
      <w:r w:rsidR="00205D8C">
        <w:rPr>
          <w:rFonts w:eastAsia="Times New Roman"/>
          <w:sz w:val="24"/>
          <w:szCs w:val="24"/>
        </w:rPr>
        <w:t>:</w:t>
      </w:r>
      <w:r w:rsidR="00662FA5" w:rsidRPr="0029618A">
        <w:rPr>
          <w:rFonts w:eastAsia="Times New Roman"/>
          <w:sz w:val="24"/>
          <w:szCs w:val="24"/>
        </w:rPr>
        <w:t xml:space="preserve"> всё же нормальные бутерброды мы встречаем чаще </w:t>
      </w:r>
      <w:proofErr w:type="gramStart"/>
      <w:r w:rsidR="00662FA5" w:rsidRPr="0029618A">
        <w:rPr>
          <w:rFonts w:eastAsia="Times New Roman"/>
          <w:sz w:val="24"/>
          <w:szCs w:val="24"/>
        </w:rPr>
        <w:t>крошечных</w:t>
      </w:r>
      <w:proofErr w:type="gramEnd"/>
      <w:r w:rsidR="00662FA5" w:rsidRPr="0029618A">
        <w:rPr>
          <w:rFonts w:eastAsia="Times New Roman"/>
          <w:sz w:val="24"/>
          <w:szCs w:val="24"/>
        </w:rPr>
        <w:t xml:space="preserve"> или гигантских. Но позже мы увидим, что это слабое место можно изящно обойти.</w:t>
      </w:r>
    </w:p>
    <w:p w14:paraId="0585C190" w14:textId="37C910C3" w:rsidR="008E2D65" w:rsidRPr="0029618A" w:rsidRDefault="00662FA5">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del w:id="761" w:author="СБ" w:date="2019-10-29T11:37:00Z">
        <w:r w:rsidRPr="0029618A" w:rsidDel="001E2C7B">
          <w:rPr>
            <w:rFonts w:eastAsia="Times New Roman"/>
            <w:sz w:val="24"/>
            <w:szCs w:val="24"/>
          </w:rPr>
          <w:delText xml:space="preserve">над </w:delText>
        </w:r>
      </w:del>
      <w:ins w:id="762" w:author="СБ" w:date="2019-10-29T11:37:00Z">
        <w:r w:rsidR="001E2C7B">
          <w:rPr>
            <w:rFonts w:eastAsia="Times New Roman"/>
            <w:sz w:val="24"/>
            <w:szCs w:val="24"/>
          </w:rPr>
          <w:t xml:space="preserve">за </w:t>
        </w:r>
      </w:ins>
      <w:r w:rsidRPr="0029618A">
        <w:rPr>
          <w:rFonts w:eastAsia="Times New Roman"/>
          <w:sz w:val="24"/>
          <w:szCs w:val="24"/>
        </w:rPr>
        <w:t>кра</w:t>
      </w:r>
      <w:ins w:id="763" w:author="СБ" w:date="2019-10-29T11:37:00Z">
        <w:r w:rsidR="001E2C7B">
          <w:rPr>
            <w:rFonts w:eastAsia="Times New Roman"/>
            <w:sz w:val="24"/>
            <w:szCs w:val="24"/>
          </w:rPr>
          <w:t>й</w:t>
        </w:r>
      </w:ins>
      <w:del w:id="764" w:author="СБ" w:date="2019-10-29T11:37:00Z">
        <w:r w:rsidRPr="0029618A" w:rsidDel="001E2C7B">
          <w:rPr>
            <w:rFonts w:eastAsia="Times New Roman"/>
            <w:sz w:val="24"/>
            <w:szCs w:val="24"/>
          </w:rPr>
          <w:delText>ем</w:delText>
        </w:r>
      </w:del>
      <w:r w:rsidRPr="0029618A">
        <w:rPr>
          <w:rFonts w:eastAsia="Times New Roman"/>
          <w:sz w:val="24"/>
          <w:szCs w:val="24"/>
        </w:rPr>
        <w:t xml:space="preserve"> </w:t>
      </w:r>
      <w:commentRangeStart w:id="765"/>
      <w:r w:rsidRPr="0029618A">
        <w:rPr>
          <w:rFonts w:eastAsia="Times New Roman"/>
          <w:sz w:val="24"/>
          <w:szCs w:val="24"/>
        </w:rPr>
        <w:t>стола</w:t>
      </w:r>
      <w:commentRangeEnd w:id="765"/>
      <w:r w:rsidR="00451CF8">
        <w:rPr>
          <w:rStyle w:val="af"/>
        </w:rPr>
        <w:commentReference w:id="765"/>
      </w:r>
      <w:commentRangeStart w:id="766"/>
      <w:r w:rsidRPr="0029618A">
        <w:rPr>
          <w:rFonts w:eastAsia="Times New Roman"/>
          <w:sz w:val="24"/>
          <w:szCs w:val="24"/>
        </w:rPr>
        <w:t>,</w:t>
      </w:r>
      <w:commentRangeEnd w:id="766"/>
      <w:r w:rsidR="001E2C7B">
        <w:rPr>
          <w:rStyle w:val="af"/>
        </w:rPr>
        <w:commentReference w:id="766"/>
      </w:r>
      <w:r w:rsidRPr="0029618A">
        <w:rPr>
          <w:rFonts w:eastAsia="Times New Roman"/>
          <w:sz w:val="24"/>
          <w:szCs w:val="24"/>
        </w:rPr>
        <w:t xml:space="preserve"> лишь бы он вообще упал.</w:t>
      </w:r>
    </w:p>
    <w:p w14:paraId="775F775E" w14:textId="77777777" w:rsidR="008E2D65" w:rsidRPr="0029618A" w:rsidRDefault="00662FA5">
      <w:pPr>
        <w:spacing w:line="288" w:lineRule="auto"/>
        <w:ind w:firstLine="397"/>
        <w:jc w:val="center"/>
        <w:rPr>
          <w:rFonts w:eastAsia="Times New Roman"/>
          <w:sz w:val="24"/>
          <w:szCs w:val="24"/>
        </w:rPr>
      </w:pPr>
      <m:oMathPara>
        <m:oMath>
          <m:r>
            <w:rPr>
              <w:rFonts w:ascii="Cambria Math" w:eastAsia="Times New Roman" w:hAnsi="Cambria Math"/>
              <w:sz w:val="24"/>
              <w:szCs w:val="24"/>
            </w:rPr>
            <m:t>dl ∼</m:t>
          </m:r>
          <m:r>
            <w:rPr>
              <w:rFonts w:ascii="Cambria Math" w:eastAsia="Times New Roman" w:hAnsi="Cambria Math"/>
              <w:sz w:val="24"/>
              <w:szCs w:val="24"/>
              <w:u w:val="single"/>
            </w:rPr>
            <m:t>Uniform</m:t>
          </m:r>
          <m:r>
            <w:rPr>
              <w:rFonts w:ascii="Cambria Math" w:eastAsia="Times New Roman" w:hAnsi="Cambria Math"/>
              <w:sz w:val="24"/>
              <w:szCs w:val="24"/>
            </w:rPr>
            <m:t>([l/2,l])</m:t>
          </m:r>
        </m:oMath>
      </m:oMathPara>
    </w:p>
    <w:p w14:paraId="24734AFC" w14:textId="43D3CDA3" w:rsidR="008E2D65" w:rsidRPr="0029618A" w:rsidRDefault="00662FA5">
      <w:pPr>
        <w:spacing w:line="288" w:lineRule="auto"/>
        <w:ind w:firstLine="397"/>
        <w:jc w:val="both"/>
        <w:rPr>
          <w:rFonts w:eastAsia="Times New Roman"/>
          <w:sz w:val="24"/>
          <w:szCs w:val="24"/>
        </w:rPr>
      </w:pPr>
      <w:r w:rsidRPr="0029618A">
        <w:rPr>
          <w:rFonts w:eastAsia="Cambria"/>
          <w:b/>
          <w:i/>
          <w:color w:val="4F81BD"/>
          <w:sz w:val="24"/>
          <w:szCs w:val="24"/>
        </w:rPr>
        <w:t>Коэффициент трения.</w:t>
      </w:r>
      <w:r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 </w:t>
      </w:r>
      <m:oMath>
        <m:r>
          <w:rPr>
            <w:rFonts w:ascii="Cambria Math" w:eastAsia="Cambria Math" w:hAnsi="Cambria Math"/>
            <w:sz w:val="24"/>
            <w:szCs w:val="24"/>
          </w:rPr>
          <m:t>0.01</m:t>
        </m:r>
      </m:oMath>
      <w:r w:rsidRPr="0029618A">
        <w:rPr>
          <w:rFonts w:eastAsia="Times New Roman"/>
          <w:sz w:val="24"/>
          <w:szCs w:val="24"/>
        </w:rPr>
        <w:t xml:space="preserve"> до </w:t>
      </w:r>
      <m:oMath>
        <m:r>
          <w:rPr>
            <w:rFonts w:ascii="Cambria Math" w:eastAsia="Cambria Math" w:hAnsi="Cambria Math"/>
            <w:sz w:val="24"/>
            <w:szCs w:val="24"/>
          </w:rPr>
          <m:t>0.</m:t>
        </m:r>
        <w:del w:id="767" w:author="СБ" w:date="2019-10-29T11:38:00Z">
          <m:r>
            <w:rPr>
              <w:rFonts w:ascii="Cambria Math" w:eastAsia="Cambria Math" w:hAnsi="Cambria Math"/>
              <w:sz w:val="24"/>
              <w:szCs w:val="24"/>
            </w:rPr>
            <m:t>5</m:t>
          </m:r>
        </w:del>
        <m:r>
          <m:rPr>
            <m:sty m:val="p"/>
          </m:rPr>
          <w:rPr>
            <w:rStyle w:val="af"/>
          </w:rPr>
          <w:commentReference w:id="768"/>
        </m:r>
        <w:ins w:id="769" w:author="СБ" w:date="2019-10-29T11:38:00Z">
          <m:r>
            <w:rPr>
              <w:rFonts w:ascii="Cambria Math" w:eastAsia="Cambria Math" w:hAnsi="Cambria Math"/>
              <w:sz w:val="24"/>
              <w:szCs w:val="24"/>
            </w:rPr>
            <m:t>9</m:t>
          </m:r>
        </w:ins>
      </m:oMath>
      <w:r w:rsidRPr="0029618A">
        <w:rPr>
          <w:rFonts w:eastAsia="Times New Roman"/>
          <w:sz w:val="24"/>
          <w:szCs w:val="24"/>
        </w:rPr>
        <w:t xml:space="preserve">, </w:t>
      </w:r>
      <w:commentRangeStart w:id="770"/>
      <w:r w:rsidRPr="0029618A">
        <w:rPr>
          <w:rFonts w:eastAsia="Times New Roman"/>
          <w:sz w:val="24"/>
          <w:szCs w:val="24"/>
        </w:rPr>
        <w:lastRenderedPageBreak/>
        <w:t>при</w:t>
      </w:r>
      <w:commentRangeEnd w:id="770"/>
      <w:r w:rsidR="00451CF8">
        <w:rPr>
          <w:rStyle w:val="af"/>
        </w:rPr>
        <w:commentReference w:id="770"/>
      </w:r>
      <w:r w:rsidRPr="0029618A">
        <w:rPr>
          <w:rFonts w:eastAsia="Times New Roman"/>
          <w:sz w:val="24"/>
          <w:szCs w:val="24"/>
        </w:rPr>
        <w:t xml:space="preserve"> этом крайние значения маловероятны, в среднем можно ожидать что-то около </w:t>
      </w:r>
      <m:oMath>
        <m:r>
          <w:rPr>
            <w:rFonts w:ascii="Cambria Math" w:eastAsia="Cambria Math" w:hAnsi="Cambria Math"/>
            <w:sz w:val="24"/>
            <w:szCs w:val="24"/>
          </w:rPr>
          <m:t>0.3</m:t>
        </m:r>
      </m:oMath>
      <w:r w:rsidRPr="0029618A">
        <w:rPr>
          <w:rFonts w:eastAsia="Times New Roman"/>
          <w:sz w:val="24"/>
          <w:szCs w:val="24"/>
        </w:rPr>
        <w:t xml:space="preserve">. </w:t>
      </w:r>
      <w:ins w:id="771" w:author="СБ" w:date="2019-10-29T11:39:00Z">
        <w:r w:rsidR="001E2C7B">
          <w:rPr>
            <w:rFonts w:eastAsia="Times New Roman"/>
            <w:sz w:val="24"/>
            <w:szCs w:val="24"/>
          </w:rPr>
          <w:t xml:space="preserve">Для моделирования неизвестного коэффициента трения </w:t>
        </w:r>
        <w:proofErr w:type="gramStart"/>
        <w:r w:rsidR="001E2C7B">
          <w:rPr>
            <w:rFonts w:eastAsia="Times New Roman"/>
            <w:sz w:val="24"/>
            <w:szCs w:val="24"/>
          </w:rPr>
          <w:t>н</w:t>
        </w:r>
      </w:ins>
      <w:del w:id="772" w:author="СБ" w:date="2019-10-29T11:39:00Z">
        <w:r w:rsidRPr="0029618A" w:rsidDel="001E2C7B">
          <w:rPr>
            <w:rFonts w:eastAsia="Times New Roman"/>
            <w:sz w:val="24"/>
            <w:szCs w:val="24"/>
          </w:rPr>
          <w:delText>Н</w:delText>
        </w:r>
      </w:del>
      <w:r w:rsidRPr="0029618A">
        <w:rPr>
          <w:rFonts w:eastAsia="Times New Roman"/>
          <w:sz w:val="24"/>
          <w:szCs w:val="24"/>
        </w:rPr>
        <w:t>ам</w:t>
      </w:r>
      <w:proofErr w:type="gramEnd"/>
      <w:r w:rsidRPr="0029618A">
        <w:rPr>
          <w:rFonts w:eastAsia="Times New Roman"/>
          <w:sz w:val="24"/>
          <w:szCs w:val="24"/>
        </w:rPr>
        <w:t xml:space="preserve"> </w:t>
      </w:r>
      <w:commentRangeStart w:id="773"/>
      <w:r w:rsidRPr="0029618A">
        <w:rPr>
          <w:rFonts w:eastAsia="Times New Roman"/>
          <w:sz w:val="24"/>
          <w:szCs w:val="24"/>
        </w:rPr>
        <w:t>поможет</w:t>
      </w:r>
      <w:commentRangeEnd w:id="773"/>
      <w:r w:rsidR="00451CF8">
        <w:rPr>
          <w:rStyle w:val="af"/>
        </w:rPr>
        <w:commentReference w:id="773"/>
      </w:r>
      <w:r w:rsidRPr="0029618A">
        <w:rPr>
          <w:rFonts w:eastAsia="Times New Roman"/>
          <w:sz w:val="24"/>
          <w:szCs w:val="24"/>
        </w:rPr>
        <w:t xml:space="preserve"> любое колоколообразное несимметричное распределение неотрицательной величины, например, </w:t>
      </w:r>
      <w:r w:rsidRPr="0029618A">
        <w:rPr>
          <w:rFonts w:eastAsia="Times New Roman"/>
          <w:i/>
          <w:color w:val="205968"/>
          <w:sz w:val="24"/>
          <w:szCs w:val="24"/>
          <w:highlight w:val="white"/>
        </w:rPr>
        <w:t>гамма-распределение</w:t>
      </w:r>
      <w:r w:rsidRPr="0029618A">
        <w:rPr>
          <w:rFonts w:eastAsia="Times New Roman"/>
          <w:sz w:val="24"/>
          <w:szCs w:val="24"/>
        </w:rPr>
        <w:t>:</w:t>
      </w:r>
      <w:r w:rsidRPr="0029618A">
        <w:rPr>
          <w:noProof/>
        </w:rPr>
        <w:drawing>
          <wp:anchor distT="0" distB="0" distL="114300" distR="114300" simplePos="0" relativeHeight="251660288" behindDoc="0" locked="0" layoutInCell="1" allowOverlap="1" wp14:anchorId="21922F04" wp14:editId="00226BC6">
            <wp:simplePos x="0" y="0"/>
            <wp:positionH relativeFrom="column">
              <wp:posOffset>2784475</wp:posOffset>
            </wp:positionH>
            <wp:positionV relativeFrom="paragraph">
              <wp:posOffset>128270</wp:posOffset>
            </wp:positionV>
            <wp:extent cx="3180080" cy="2130425"/>
            <wp:effectExtent l="0" t="0" r="0" b="0"/>
            <wp:wrapSquare wrapText="bothSides" distT="0" distB="0" distL="114300" distR="114300"/>
            <wp:docPr id="41" name="image33.png" descr="C:\tmp\podlost\ToH\html\figures\buter\2018-12-12_11-44-44.png"/>
            <wp:cNvGraphicFramePr/>
            <a:graphic xmlns:a="http://schemas.openxmlformats.org/drawingml/2006/main">
              <a:graphicData uri="http://schemas.openxmlformats.org/drawingml/2006/picture">
                <pic:pic xmlns:pic="http://schemas.openxmlformats.org/drawingml/2006/picture">
                  <pic:nvPicPr>
                    <pic:cNvPr id="0" name="image33.png" descr="C:\tmp\podlost\ToH\html\figures\buter\2018-12-12_11-44-44.png"/>
                    <pic:cNvPicPr preferRelativeResize="0"/>
                  </pic:nvPicPr>
                  <pic:blipFill>
                    <a:blip r:embed="rId32" cstate="print"/>
                    <a:srcRect/>
                    <a:stretch>
                      <a:fillRect/>
                    </a:stretch>
                  </pic:blipFill>
                  <pic:spPr>
                    <a:xfrm>
                      <a:off x="0" y="0"/>
                      <a:ext cx="3180080" cy="2130425"/>
                    </a:xfrm>
                    <a:prstGeom prst="rect">
                      <a:avLst/>
                    </a:prstGeom>
                    <a:ln/>
                  </pic:spPr>
                </pic:pic>
              </a:graphicData>
            </a:graphic>
          </wp:anchor>
        </w:drawing>
      </w:r>
    </w:p>
    <w:p w14:paraId="76106682" w14:textId="77777777" w:rsidR="008E2D65" w:rsidRPr="0029618A" w:rsidRDefault="00662FA5">
      <w:pPr>
        <w:spacing w:line="288" w:lineRule="auto"/>
        <w:ind w:firstLine="397"/>
        <w:jc w:val="center"/>
        <w:rPr>
          <w:rFonts w:eastAsia="Times New Roman"/>
          <w:sz w:val="24"/>
          <w:szCs w:val="24"/>
        </w:rPr>
      </w:pPr>
      <m:oMathPara>
        <m:oMath>
          <m:r>
            <w:rPr>
              <w:rFonts w:ascii="Cambria Math" w:hAnsi="Cambria Math"/>
            </w:rPr>
            <m:t>μ</m:t>
          </m:r>
          <m:r>
            <w:rPr>
              <w:rFonts w:ascii="Cambria Math" w:eastAsia="Times New Roman" w:hAnsi="Cambria Math"/>
              <w:sz w:val="24"/>
              <w:szCs w:val="24"/>
            </w:rPr>
            <m:t xml:space="preserve"> ∼</m:t>
          </m:r>
          <m:r>
            <w:rPr>
              <w:rFonts w:ascii="Cambria Math" w:eastAsia="Times New Roman" w:hAnsi="Cambria Math"/>
              <w:sz w:val="24"/>
              <w:szCs w:val="24"/>
              <w:u w:val="single"/>
            </w:rPr>
            <m:t>Gamma</m:t>
          </m:r>
          <m:r>
            <w:rPr>
              <w:rFonts w:ascii="Cambria Math" w:eastAsia="Times New Roman" w:hAnsi="Cambria Math"/>
              <w:sz w:val="24"/>
              <w:szCs w:val="24"/>
            </w:rPr>
            <m:t>(8,25)</m:t>
          </m:r>
        </m:oMath>
      </m:oMathPara>
    </w:p>
    <w:p w14:paraId="6E397592"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14:paraId="2D60550E" w14:textId="6FF8E696" w:rsidR="008E2D65" w:rsidRPr="0029618A" w:rsidRDefault="004C7697">
      <w:pPr>
        <w:spacing w:line="288" w:lineRule="auto"/>
        <w:ind w:firstLine="397"/>
        <w:jc w:val="both"/>
        <w:rPr>
          <w:rFonts w:eastAsia="Times New Roman"/>
          <w:sz w:val="24"/>
          <w:szCs w:val="24"/>
        </w:rPr>
      </w:pPr>
      <w:r>
        <w:rPr>
          <w:noProof/>
        </w:rPr>
        <w:drawing>
          <wp:anchor distT="0" distB="0" distL="114300" distR="114300" simplePos="0" relativeHeight="251683840" behindDoc="0" locked="0" layoutInCell="1" allowOverlap="1" wp14:anchorId="17441A2D" wp14:editId="71197941">
            <wp:simplePos x="0" y="0"/>
            <wp:positionH relativeFrom="column">
              <wp:posOffset>2600960</wp:posOffset>
            </wp:positionH>
            <wp:positionV relativeFrom="paragraph">
              <wp:posOffset>645795</wp:posOffset>
            </wp:positionV>
            <wp:extent cx="3122930" cy="2208530"/>
            <wp:effectExtent l="0" t="0" r="1270" b="1270"/>
            <wp:wrapSquare wrapText="bothSides"/>
            <wp:docPr id="110" name="Рисунок 110" descr="C:\tmp\podlost\ToH\work\figures\buter\2019-10-29_115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buter\2019-10-29_11505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2930"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FA5" w:rsidRPr="0029618A">
        <w:rPr>
          <w:rFonts w:eastAsia="Cambria"/>
          <w:b/>
          <w:i/>
          <w:color w:val="4F81BD"/>
          <w:sz w:val="24"/>
          <w:szCs w:val="24"/>
        </w:rPr>
        <w:t>Начальная скорость</w:t>
      </w:r>
      <w:r w:rsidR="00662FA5" w:rsidRPr="0029618A">
        <w:rPr>
          <w:rFonts w:eastAsia="Times New Roman"/>
          <w:sz w:val="24"/>
          <w:szCs w:val="24"/>
        </w:rPr>
        <w:t xml:space="preserve">.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w:t>
      </w:r>
      <m:oMath>
        <m:r>
          <w:rPr>
            <w:rFonts w:ascii="Cambria Math" w:eastAsia="Cambria Math" w:hAnsi="Cambria Math"/>
            <w:sz w:val="24"/>
            <w:szCs w:val="24"/>
          </w:rPr>
          <m:t>0.5</m:t>
        </m:r>
      </m:oMath>
      <w:r w:rsidR="00662FA5" w:rsidRPr="0029618A">
        <w:rPr>
          <w:rFonts w:eastAsia="Times New Roman"/>
          <w:sz w:val="24"/>
          <w:szCs w:val="24"/>
        </w:rPr>
        <w:t> м/</w:t>
      </w:r>
      <w:proofErr w:type="gramStart"/>
      <w:r w:rsidR="00662FA5" w:rsidRPr="0029618A">
        <w:rPr>
          <w:rFonts w:eastAsia="Times New Roman"/>
          <w:sz w:val="24"/>
          <w:szCs w:val="24"/>
        </w:rPr>
        <w:t>с</w:t>
      </w:r>
      <w:proofErr w:type="gramEnd"/>
      <w:r w:rsidR="00662FA5" w:rsidRPr="0029618A">
        <w:rPr>
          <w:rFonts w:eastAsia="Times New Roman"/>
          <w:sz w:val="24"/>
          <w:szCs w:val="24"/>
        </w:rPr>
        <w:t xml:space="preserve">. Если </w:t>
      </w:r>
      <w:proofErr w:type="gramStart"/>
      <w:r w:rsidR="00662FA5" w:rsidRPr="0029618A">
        <w:rPr>
          <w:rFonts w:eastAsia="Times New Roman"/>
          <w:sz w:val="24"/>
          <w:szCs w:val="24"/>
        </w:rPr>
        <w:t>про</w:t>
      </w:r>
      <w:proofErr w:type="gramEnd"/>
      <w:r w:rsidR="00662FA5" w:rsidRPr="0029618A">
        <w:rPr>
          <w:rFonts w:eastAsia="Times New Roman"/>
          <w:sz w:val="24"/>
          <w:szCs w:val="24"/>
        </w:rPr>
        <w:t xml:space="preserve"> случайную величину известно только это, то её разумно описать </w:t>
      </w:r>
      <w:r w:rsidR="00662FA5" w:rsidRPr="0029618A">
        <w:rPr>
          <w:rFonts w:eastAsia="Times New Roman"/>
          <w:i/>
          <w:color w:val="205968"/>
          <w:sz w:val="24"/>
          <w:szCs w:val="24"/>
          <w:highlight w:val="white"/>
        </w:rPr>
        <w:t>экспоненциальным распределением</w:t>
      </w:r>
      <w:r w:rsidR="00662FA5" w:rsidRPr="0029618A">
        <w:rPr>
          <w:rFonts w:eastAsia="Times New Roman"/>
          <w:sz w:val="24"/>
          <w:szCs w:val="24"/>
        </w:rPr>
        <w:t>.</w:t>
      </w:r>
    </w:p>
    <w:p w14:paraId="63ABCD08" w14:textId="77777777" w:rsidR="008E2D65" w:rsidRPr="0029618A" w:rsidRDefault="001C6BB5">
      <w:pPr>
        <w:spacing w:line="288" w:lineRule="auto"/>
        <w:ind w:firstLine="397"/>
        <w:jc w:val="center"/>
        <w:rPr>
          <w:rFonts w:eastAsia="Times New Roman"/>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0</m:t>
              </m:r>
            </m:sub>
          </m:sSub>
          <m:r>
            <w:rPr>
              <w:rFonts w:ascii="Cambria Math" w:eastAsia="Times New Roman" w:hAnsi="Cambria Math"/>
              <w:sz w:val="24"/>
              <w:szCs w:val="24"/>
            </w:rPr>
            <m:t xml:space="preserve"> ∼</m:t>
          </m:r>
          <m:r>
            <w:rPr>
              <w:rFonts w:ascii="Cambria Math" w:eastAsia="Times New Roman" w:hAnsi="Cambria Math"/>
              <w:sz w:val="24"/>
              <w:szCs w:val="24"/>
              <w:u w:val="single"/>
            </w:rPr>
            <m:t>Exp</m:t>
          </m:r>
          <m:r>
            <w:rPr>
              <w:rFonts w:ascii="Cambria Math" w:eastAsia="Times New Roman" w:hAnsi="Cambria Math"/>
              <w:sz w:val="24"/>
              <w:szCs w:val="24"/>
            </w:rPr>
            <m:t>(2)</m:t>
          </m:r>
        </m:oMath>
      </m:oMathPara>
    </w:p>
    <w:p w14:paraId="50E588AB" w14:textId="2740E778"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Его мода (положение максимума на графике) равна нулю, так что доля бутербродов, упавших без большой начальной скорости будет вполне приличной. </w:t>
      </w:r>
      <w:proofErr w:type="gramStart"/>
      <w:r w:rsidRPr="0029618A">
        <w:rPr>
          <w:rFonts w:eastAsia="Times New Roman"/>
          <w:sz w:val="24"/>
          <w:szCs w:val="24"/>
        </w:rPr>
        <w:t xml:space="preserve">В тонком «хвосте» окажутся бутерброды, нечаянно запускаемые в полёт при смахивании крошек со </w:t>
      </w:r>
      <w:commentRangeStart w:id="774"/>
      <w:r w:rsidRPr="0029618A">
        <w:rPr>
          <w:rFonts w:eastAsia="Times New Roman"/>
          <w:sz w:val="24"/>
          <w:szCs w:val="24"/>
        </w:rPr>
        <w:t>стола</w:t>
      </w:r>
      <w:commentRangeEnd w:id="774"/>
      <w:r w:rsidR="00451CF8">
        <w:rPr>
          <w:rStyle w:val="af"/>
        </w:rPr>
        <w:commentReference w:id="774"/>
      </w:r>
      <w:r w:rsidRPr="0029618A">
        <w:rPr>
          <w:rFonts w:eastAsia="Times New Roman"/>
          <w:sz w:val="24"/>
          <w:szCs w:val="24"/>
        </w:rPr>
        <w:t>.</w:t>
      </w:r>
      <w:ins w:id="775" w:author="СБ" w:date="2019-10-29T11:40:00Z">
        <w:r w:rsidR="001E2C7B">
          <w:rPr>
            <w:rFonts w:eastAsia="Times New Roman"/>
            <w:sz w:val="24"/>
            <w:szCs w:val="24"/>
          </w:rPr>
          <w:t xml:space="preserve"> Тут стоит обратить внимание на то, что экспоненциальное распределение</w:t>
        </w:r>
      </w:ins>
      <w:ins w:id="776" w:author="СБ" w:date="2019-10-29T11:41:00Z">
        <w:r w:rsidR="001E2C7B">
          <w:rPr>
            <w:rFonts w:eastAsia="Times New Roman"/>
            <w:sz w:val="24"/>
            <w:szCs w:val="24"/>
          </w:rPr>
          <w:t>, вообще говоря,</w:t>
        </w:r>
      </w:ins>
      <w:ins w:id="777" w:author="СБ" w:date="2019-10-29T11:40:00Z">
        <w:r w:rsidR="001E2C7B">
          <w:rPr>
            <w:rFonts w:eastAsia="Times New Roman"/>
            <w:sz w:val="24"/>
            <w:szCs w:val="24"/>
          </w:rPr>
          <w:t xml:space="preserve"> </w:t>
        </w:r>
      </w:ins>
      <w:ins w:id="778" w:author="СБ" w:date="2019-10-29T11:41:00Z">
        <w:r w:rsidR="001E2C7B">
          <w:rPr>
            <w:rFonts w:eastAsia="Times New Roman"/>
            <w:sz w:val="24"/>
            <w:szCs w:val="24"/>
          </w:rPr>
          <w:t>отлично от</w:t>
        </w:r>
      </w:ins>
      <w:ins w:id="779" w:author="СБ" w:date="2019-10-29T11:42:00Z">
        <w:r w:rsidR="001E2C7B">
          <w:rPr>
            <w:rFonts w:eastAsia="Times New Roman"/>
            <w:sz w:val="24"/>
            <w:szCs w:val="24"/>
          </w:rPr>
          <w:t xml:space="preserve"> </w:t>
        </w:r>
      </w:ins>
      <w:ins w:id="780" w:author="СБ" w:date="2019-10-29T11:41:00Z">
        <w:r w:rsidR="001E2C7B">
          <w:rPr>
            <w:rFonts w:eastAsia="Times New Roman"/>
            <w:sz w:val="24"/>
            <w:szCs w:val="24"/>
          </w:rPr>
          <w:t xml:space="preserve">нуля </w:t>
        </w:r>
      </w:ins>
      <w:ins w:id="781" w:author="СБ" w:date="2019-10-29T11:40:00Z">
        <w:r w:rsidR="001E2C7B">
          <w:rPr>
            <w:rFonts w:eastAsia="Times New Roman"/>
            <w:sz w:val="24"/>
            <w:szCs w:val="24"/>
          </w:rPr>
          <w:t>на</w:t>
        </w:r>
      </w:ins>
      <w:ins w:id="782" w:author="СБ" w:date="2019-10-29T11:41:00Z">
        <w:r w:rsidR="001E2C7B">
          <w:rPr>
            <w:rFonts w:eastAsia="Times New Roman"/>
            <w:sz w:val="24"/>
            <w:szCs w:val="24"/>
          </w:rPr>
          <w:t xml:space="preserve"> всей положительной полуоси, а это значит, ч</w:t>
        </w:r>
      </w:ins>
      <w:ins w:id="783" w:author="СБ" w:date="2019-10-29T11:42:00Z">
        <w:r w:rsidR="001E2C7B">
          <w:rPr>
            <w:rFonts w:eastAsia="Times New Roman"/>
            <w:sz w:val="24"/>
            <w:szCs w:val="24"/>
          </w:rPr>
          <w:t>т</w:t>
        </w:r>
      </w:ins>
      <w:ins w:id="784" w:author="СБ" w:date="2019-10-29T11:41:00Z">
        <w:r w:rsidR="001E2C7B">
          <w:rPr>
            <w:rFonts w:eastAsia="Times New Roman"/>
            <w:sz w:val="24"/>
            <w:szCs w:val="24"/>
          </w:rPr>
          <w:t>о</w:t>
        </w:r>
      </w:ins>
      <w:ins w:id="785" w:author="СБ" w:date="2019-10-29T11:42:00Z">
        <w:r w:rsidR="001E2C7B">
          <w:rPr>
            <w:rFonts w:eastAsia="Times New Roman"/>
            <w:sz w:val="24"/>
            <w:szCs w:val="24"/>
          </w:rPr>
          <w:t xml:space="preserve"> ненулевую вероятность имеют и сверхзвуковая и сверхсветовая скорости.</w:t>
        </w:r>
        <w:proofErr w:type="gramEnd"/>
        <w:r w:rsidR="001E2C7B">
          <w:rPr>
            <w:rFonts w:eastAsia="Times New Roman"/>
            <w:sz w:val="24"/>
            <w:szCs w:val="24"/>
          </w:rPr>
          <w:t xml:space="preserve"> Однако </w:t>
        </w:r>
      </w:ins>
      <w:ins w:id="786" w:author="СБ" w:date="2019-10-29T11:43:00Z">
        <w:r w:rsidR="004C7697">
          <w:rPr>
            <w:rFonts w:eastAsia="Times New Roman"/>
            <w:sz w:val="24"/>
            <w:szCs w:val="24"/>
          </w:rPr>
          <w:t>вероятность наблюдать эти скорости при указанном параметре чрезвычайно мала: д</w:t>
        </w:r>
      </w:ins>
      <w:ins w:id="787" w:author="СБ" w:date="2019-10-29T11:44:00Z">
        <w:r w:rsidR="004C7697">
          <w:rPr>
            <w:rFonts w:eastAsia="Times New Roman"/>
            <w:sz w:val="24"/>
            <w:szCs w:val="24"/>
          </w:rPr>
          <w:t>л</w:t>
        </w:r>
      </w:ins>
      <w:ins w:id="788" w:author="СБ" w:date="2019-10-29T11:43:00Z">
        <w:r w:rsidR="004C7697">
          <w:rPr>
            <w:rFonts w:eastAsia="Times New Roman"/>
            <w:sz w:val="24"/>
            <w:szCs w:val="24"/>
          </w:rPr>
          <w:t xml:space="preserve">я скорости </w:t>
        </w:r>
      </w:ins>
      <w:ins w:id="789" w:author="СБ" w:date="2019-10-29T11:44:00Z">
        <w:r w:rsidR="004C7697">
          <w:rPr>
            <w:rFonts w:eastAsia="Times New Roman"/>
            <w:sz w:val="24"/>
            <w:szCs w:val="24"/>
          </w:rPr>
          <w:t xml:space="preserve">превышающей </w:t>
        </w:r>
      </w:ins>
      <w:ins w:id="790" w:author="СБ" w:date="2019-10-29T11:53:00Z">
        <w:r w:rsidR="004C7697">
          <w:rPr>
            <w:rFonts w:eastAsia="Times New Roman"/>
            <w:sz w:val="24"/>
            <w:szCs w:val="24"/>
          </w:rPr>
          <w:t>10</w:t>
        </w:r>
      </w:ins>
      <w:ins w:id="791" w:author="СБ" w:date="2019-10-29T11:43:00Z">
        <w:r w:rsidR="004C7697">
          <w:rPr>
            <w:rFonts w:eastAsia="Times New Roman"/>
            <w:sz w:val="24"/>
            <w:szCs w:val="24"/>
          </w:rPr>
          <w:t xml:space="preserve"> </w:t>
        </w:r>
      </w:ins>
      <w:ins w:id="792" w:author="СБ" w:date="2019-10-29T11:44:00Z">
        <w:r w:rsidR="004C7697">
          <w:rPr>
            <w:rFonts w:eastAsia="Times New Roman"/>
            <w:sz w:val="24"/>
            <w:szCs w:val="24"/>
          </w:rPr>
          <w:t xml:space="preserve">м/с она равна </w:t>
        </w:r>
      </w:ins>
      <w:ins w:id="793" w:author="СБ" w:date="2019-10-29T11:53:00Z">
        <w:r w:rsidR="004C7697">
          <w:rPr>
            <w:rFonts w:eastAsia="Times New Roman"/>
            <w:sz w:val="24"/>
            <w:szCs w:val="24"/>
          </w:rPr>
          <w:t>одной миллиардной</w:t>
        </w:r>
        <w:r w:rsidR="00B56E43">
          <w:rPr>
            <w:rFonts w:eastAsia="Times New Roman"/>
            <w:sz w:val="24"/>
            <w:szCs w:val="24"/>
          </w:rPr>
          <w:t>, так что этой опасностью вполне можно пренебречь.</w:t>
        </w:r>
      </w:ins>
    </w:p>
    <w:p w14:paraId="10B8DD05" w14:textId="7D0A8EB3" w:rsidR="008E2D65" w:rsidRPr="0029618A" w:rsidRDefault="00662FA5" w:rsidP="00B56E43">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del w:id="794" w:author="Пользователь" w:date="2019-10-02T13:08:00Z">
        <w:r w:rsidRPr="0029618A" w:rsidDel="00451CF8">
          <w:rPr>
            <w:rFonts w:eastAsia="Times New Roman"/>
            <w:sz w:val="24"/>
            <w:szCs w:val="24"/>
          </w:rPr>
          <w:delText xml:space="preserve">  </w:delText>
        </w:r>
      </w:del>
      <w:ins w:id="795" w:author="Пользователь" w:date="2019-10-02T13:08:00Z">
        <w:r w:rsidR="00451CF8">
          <w:rPr>
            <w:rFonts w:eastAsia="Times New Roman"/>
            <w:sz w:val="24"/>
            <w:szCs w:val="24"/>
          </w:rPr>
          <w:t xml:space="preserve"> </w:t>
        </w:r>
      </w:ins>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14:paraId="1F03B49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40E99AB" wp14:editId="6F2A3579">
            <wp:extent cx="4960144" cy="2657545"/>
            <wp:effectExtent l="0" t="0" r="0" b="0"/>
            <wp:docPr id="46" name="image40.png" descr="C:\tmp\podlost\ToH\html\figures\buter\7znk29cv7cfnnbmeerouledyhma.png"/>
            <wp:cNvGraphicFramePr/>
            <a:graphic xmlns:a="http://schemas.openxmlformats.org/drawingml/2006/main">
              <a:graphicData uri="http://schemas.openxmlformats.org/drawingml/2006/picture">
                <pic:pic xmlns:pic="http://schemas.openxmlformats.org/drawingml/2006/picture">
                  <pic:nvPicPr>
                    <pic:cNvPr id="0" name="image40.png" descr="C:\tmp\podlost\ToH\html\figures\buter\7znk29cv7cfnnbmeerouledyhma.png"/>
                    <pic:cNvPicPr preferRelativeResize="0"/>
                  </pic:nvPicPr>
                  <pic:blipFill>
                    <a:blip r:embed="rId34" cstate="print"/>
                    <a:srcRect/>
                    <a:stretch>
                      <a:fillRect/>
                    </a:stretch>
                  </pic:blipFill>
                  <pic:spPr>
                    <a:xfrm>
                      <a:off x="0" y="0"/>
                      <a:ext cx="4960144" cy="2657545"/>
                    </a:xfrm>
                    <a:prstGeom prst="rect">
                      <a:avLst/>
                    </a:prstGeom>
                    <a:ln/>
                  </pic:spPr>
                </pic:pic>
              </a:graphicData>
            </a:graphic>
          </wp:inline>
        </w:drawing>
      </w:r>
    </w:p>
    <w:p w14:paraId="6C33483C"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14:paraId="06672807" w14:textId="7FFCAC3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sidR="00941611">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commentRangeStart w:id="796"/>
      <w:proofErr w:type="gramStart"/>
      <w:r w:rsidRPr="0029618A">
        <w:rPr>
          <w:rFonts w:eastAsia="Times New Roman"/>
          <w:sz w:val="24"/>
          <w:szCs w:val="24"/>
        </w:rPr>
        <w:t>бутербродов</w:t>
      </w:r>
      <w:commentRangeEnd w:id="796"/>
      <w:proofErr w:type="gramEnd"/>
      <w:r w:rsidR="00941611">
        <w:rPr>
          <w:rStyle w:val="af"/>
        </w:rPr>
        <w:commentReference w:id="796"/>
      </w:r>
      <w:r w:rsidRPr="0029618A">
        <w:rPr>
          <w:rFonts w:eastAsia="Times New Roman"/>
          <w:sz w:val="24"/>
          <w:szCs w:val="24"/>
        </w:rPr>
        <w:t xml:space="preserve"> — вон </w:t>
      </w:r>
      <w:proofErr w:type="gramStart"/>
      <w:r w:rsidRPr="0029618A">
        <w:rPr>
          <w:rFonts w:eastAsia="Times New Roman"/>
          <w:sz w:val="24"/>
          <w:szCs w:val="24"/>
        </w:rPr>
        <w:t>какие</w:t>
      </w:r>
      <w:proofErr w:type="gramEnd"/>
      <w:r w:rsidRPr="0029618A">
        <w:rPr>
          <w:rFonts w:eastAsia="Times New Roman"/>
          <w:sz w:val="24"/>
          <w:szCs w:val="24"/>
        </w:rPr>
        <w:t xml:space="preserve"> шумные получились данные! Давайте увеличим число бросаний и посмотрим, что получится:</w:t>
      </w:r>
    </w:p>
    <w:p w14:paraId="3E773C55"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15242A4" wp14:editId="0BD365C6">
            <wp:extent cx="5150796" cy="2751056"/>
            <wp:effectExtent l="0" t="0" r="0" b="0"/>
            <wp:docPr id="30" name="image21.png" descr="C:\tmp\podlost\ToH\html\figures\buter\jpc1v71j7vpaqh_ek0tsoeu4kkm.png"/>
            <wp:cNvGraphicFramePr/>
            <a:graphic xmlns:a="http://schemas.openxmlformats.org/drawingml/2006/main">
              <a:graphicData uri="http://schemas.openxmlformats.org/drawingml/2006/picture">
                <pic:pic xmlns:pic="http://schemas.openxmlformats.org/drawingml/2006/picture">
                  <pic:nvPicPr>
                    <pic:cNvPr id="0" name="image21.png" descr="C:\tmp\podlost\ToH\html\figures\buter\jpc1v71j7vpaqh_ek0tsoeu4kkm.png"/>
                    <pic:cNvPicPr preferRelativeResize="0"/>
                  </pic:nvPicPr>
                  <pic:blipFill>
                    <a:blip r:embed="rId35" cstate="print"/>
                    <a:srcRect/>
                    <a:stretch>
                      <a:fillRect/>
                    </a:stretch>
                  </pic:blipFill>
                  <pic:spPr>
                    <a:xfrm>
                      <a:off x="0" y="0"/>
                      <a:ext cx="5150796" cy="2751056"/>
                    </a:xfrm>
                    <a:prstGeom prst="rect">
                      <a:avLst/>
                    </a:prstGeom>
                    <a:ln/>
                  </pic:spPr>
                </pic:pic>
              </a:graphicData>
            </a:graphic>
          </wp:inline>
        </w:drawing>
      </w:r>
    </w:p>
    <w:p w14:paraId="7F524DA9" w14:textId="1FEEA53F"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разных бутербродов</w:t>
      </w:r>
      <w:r w:rsidR="00941611">
        <w:rPr>
          <w:rFonts w:eastAsia="Times New Roman"/>
          <w:i/>
          <w:sz w:val="24"/>
          <w:szCs w:val="24"/>
        </w:rPr>
        <w:t>,</w:t>
      </w:r>
      <w:r w:rsidRPr="0029618A">
        <w:rPr>
          <w:rFonts w:eastAsia="Times New Roman"/>
          <w:i/>
          <w:sz w:val="24"/>
          <w:szCs w:val="24"/>
        </w:rPr>
        <w:t xml:space="preserve"> посчитанная для большего числа испытаний (по 500 на каждую высоту).</w:t>
      </w:r>
    </w:p>
    <w:p w14:paraId="137A42DC" w14:textId="696962D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Выбросов стало меньше, но ещё более отчётливо видно, что закон бутерброда </w:t>
      </w:r>
      <w:del w:id="797" w:author="СБ" w:date="2019-10-29T11:55:00Z">
        <w:r w:rsidRPr="0029618A" w:rsidDel="00B56E43">
          <w:rPr>
            <w:rFonts w:eastAsia="Times New Roman"/>
            <w:sz w:val="24"/>
            <w:szCs w:val="24"/>
          </w:rPr>
          <w:delText>весьма и весьма слаб</w:delText>
        </w:r>
      </w:del>
      <w:ins w:id="798" w:author="СБ" w:date="2019-10-29T11:55:00Z">
        <w:r w:rsidR="00B56E43">
          <w:rPr>
            <w:rFonts w:eastAsia="Times New Roman"/>
            <w:sz w:val="24"/>
            <w:szCs w:val="24"/>
          </w:rPr>
          <w:t xml:space="preserve"> какой-то невыразительный</w:t>
        </w:r>
      </w:ins>
      <w:r w:rsidRPr="0029618A">
        <w:rPr>
          <w:rFonts w:eastAsia="Times New Roman"/>
          <w:sz w:val="24"/>
          <w:szCs w:val="24"/>
        </w:rPr>
        <w:t xml:space="preserve">. Отклонения от 50% </w:t>
      </w:r>
      <w:ins w:id="799" w:author="СБ" w:date="2019-10-29T11:55:00Z">
        <w:r w:rsidR="00B56E43">
          <w:rPr>
            <w:rFonts w:eastAsia="Times New Roman"/>
            <w:sz w:val="24"/>
            <w:szCs w:val="24"/>
          </w:rPr>
          <w:t xml:space="preserve">не </w:t>
        </w:r>
      </w:ins>
      <w:r w:rsidRPr="0029618A">
        <w:rPr>
          <w:rFonts w:eastAsia="Times New Roman"/>
          <w:sz w:val="24"/>
          <w:szCs w:val="24"/>
        </w:rPr>
        <w:t xml:space="preserve">настолько </w:t>
      </w:r>
      <w:commentRangeStart w:id="800"/>
      <w:del w:id="801" w:author="СБ" w:date="2019-10-29T11:55:00Z">
        <w:r w:rsidRPr="0029618A" w:rsidDel="00B56E43">
          <w:rPr>
            <w:rFonts w:eastAsia="Times New Roman"/>
            <w:sz w:val="24"/>
            <w:szCs w:val="24"/>
          </w:rPr>
          <w:delText>не</w:delText>
        </w:r>
      </w:del>
      <w:r w:rsidRPr="0029618A">
        <w:rPr>
          <w:rFonts w:eastAsia="Times New Roman"/>
          <w:sz w:val="24"/>
          <w:szCs w:val="24"/>
        </w:rPr>
        <w:t>значительны</w:t>
      </w:r>
      <w:commentRangeEnd w:id="800"/>
      <w:r w:rsidR="00941611">
        <w:rPr>
          <w:rStyle w:val="af"/>
        </w:rPr>
        <w:commentReference w:id="800"/>
      </w:r>
      <w:r w:rsidRPr="0029618A">
        <w:rPr>
          <w:rFonts w:eastAsia="Times New Roman"/>
          <w:sz w:val="24"/>
          <w:szCs w:val="24"/>
        </w:rPr>
        <w:t xml:space="preserve">, чтобы стоило говорить о каком-то “законе бутерброда”. Что же, мы готовы его </w:t>
      </w:r>
      <w:commentRangeStart w:id="802"/>
      <w:r w:rsidRPr="0029618A">
        <w:rPr>
          <w:rFonts w:eastAsia="Times New Roman"/>
          <w:sz w:val="24"/>
          <w:szCs w:val="24"/>
        </w:rPr>
        <w:t>развенчать</w:t>
      </w:r>
      <w:commentRangeEnd w:id="802"/>
      <w:r w:rsidR="00B56E43">
        <w:rPr>
          <w:rStyle w:val="af"/>
        </w:rPr>
        <w:commentReference w:id="802"/>
      </w:r>
      <w:r w:rsidRPr="0029618A">
        <w:rPr>
          <w:rFonts w:eastAsia="Times New Roman"/>
          <w:sz w:val="24"/>
          <w:szCs w:val="24"/>
        </w:rPr>
        <w:t>?</w:t>
      </w:r>
    </w:p>
    <w:p w14:paraId="5463AC24"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w:t>
      </w:r>
      <w:proofErr w:type="gramStart"/>
      <w:r w:rsidRPr="0029618A">
        <w:rPr>
          <w:rFonts w:eastAsia="Times New Roman"/>
          <w:sz w:val="24"/>
          <w:szCs w:val="24"/>
        </w:rPr>
        <w:t>подставляй</w:t>
      </w:r>
      <w:proofErr w:type="gramEnd"/>
      <w:r w:rsidRPr="0029618A">
        <w:rPr>
          <w:rFonts w:eastAsia="Times New Roman"/>
          <w:sz w:val="24"/>
          <w:szCs w:val="24"/>
        </w:rPr>
        <w:t xml:space="preserve"> какие попало данные и смотри, что получается. Математика честная штука: на какой попало </w:t>
      </w:r>
      <w:proofErr w:type="gramStart"/>
      <w:r w:rsidRPr="0029618A">
        <w:rPr>
          <w:rFonts w:eastAsia="Times New Roman"/>
          <w:sz w:val="24"/>
          <w:szCs w:val="24"/>
        </w:rPr>
        <w:t>вопрос</w:t>
      </w:r>
      <w:proofErr w:type="gramEnd"/>
      <w:r w:rsidRPr="0029618A">
        <w:rPr>
          <w:rFonts w:eastAsia="Times New Roman"/>
          <w:sz w:val="24"/>
          <w:szCs w:val="24"/>
        </w:rPr>
        <w:t xml:space="preserve"> она готова дать </w:t>
      </w:r>
      <w:proofErr w:type="gramStart"/>
      <w:r w:rsidRPr="0029618A">
        <w:rPr>
          <w:rFonts w:eastAsia="Times New Roman"/>
          <w:sz w:val="24"/>
          <w:szCs w:val="24"/>
        </w:rPr>
        <w:t>какой</w:t>
      </w:r>
      <w:proofErr w:type="gramEnd"/>
      <w:r w:rsidRPr="0029618A">
        <w:rPr>
          <w:rFonts w:eastAsia="Times New Roman"/>
          <w:sz w:val="24"/>
          <w:szCs w:val="24"/>
        </w:rPr>
        <w:t xml:space="preserve"> попало ответ. А вот имеет ли смысл этот ответ, сильно зависит от вопроса. Правильно ли мы выполняли наши эксперименты? </w:t>
      </w:r>
    </w:p>
    <w:p w14:paraId="0ECFC017" w14:textId="77777777" w:rsidR="008E2D65" w:rsidRPr="0029618A" w:rsidRDefault="00662FA5">
      <w:pPr>
        <w:pStyle w:val="2"/>
        <w:spacing w:before="200" w:after="0"/>
        <w:ind w:firstLine="397"/>
        <w:jc w:val="both"/>
        <w:rPr>
          <w:rFonts w:eastAsia="Cambria"/>
          <w:b/>
          <w:color w:val="4F81BD"/>
          <w:sz w:val="26"/>
          <w:szCs w:val="26"/>
        </w:rPr>
      </w:pPr>
      <w:bookmarkStart w:id="803" w:name="_Toc22639623"/>
      <w:r w:rsidRPr="0029618A">
        <w:rPr>
          <w:rFonts w:eastAsia="Cambria"/>
          <w:b/>
          <w:color w:val="4F81BD"/>
          <w:sz w:val="26"/>
          <w:szCs w:val="26"/>
        </w:rPr>
        <w:t>Как правильно задавать вопрос природе?</w:t>
      </w:r>
      <w:bookmarkEnd w:id="803"/>
    </w:p>
    <w:p w14:paraId="5308F21E" w14:textId="44CFC4C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ins w:id="804" w:author="СБ" w:date="2019-10-29T11:56:00Z">
        <w:r w:rsidR="00B56E43">
          <w:rPr>
            <w:rFonts w:eastAsia="Times New Roman"/>
            <w:sz w:val="24"/>
            <w:szCs w:val="24"/>
          </w:rPr>
          <w:t xml:space="preserve"> методов</w:t>
        </w:r>
      </w:ins>
      <w:del w:id="805" w:author="СБ" w:date="2019-10-29T11:56:00Z">
        <w:r w:rsidRPr="0029618A" w:rsidDel="00B56E43">
          <w:rPr>
            <w:rFonts w:eastAsia="Times New Roman"/>
            <w:sz w:val="24"/>
            <w:szCs w:val="24"/>
          </w:rPr>
          <w:delText xml:space="preserve"> </w:delText>
        </w:r>
        <w:commentRangeStart w:id="806"/>
        <w:r w:rsidRPr="0029618A" w:rsidDel="00B56E43">
          <w:rPr>
            <w:rFonts w:eastAsia="Times New Roman"/>
            <w:sz w:val="24"/>
            <w:szCs w:val="24"/>
          </w:rPr>
          <w:delText>способов</w:delText>
        </w:r>
        <w:commentRangeEnd w:id="806"/>
        <w:r w:rsidR="00941611" w:rsidDel="00B56E43">
          <w:rPr>
            <w:rStyle w:val="af"/>
          </w:rPr>
          <w:commentReference w:id="806"/>
        </w:r>
      </w:del>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14:paraId="193D58D8" w14:textId="71BD672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Не все корректные математические 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rsidRPr="0029618A">
        <w:rPr>
          <w:rFonts w:eastAsia="Times New Roman"/>
          <w:sz w:val="24"/>
          <w:szCs w:val="24"/>
        </w:rPr>
        <w:t>,</w:t>
      </w:r>
      <w:proofErr w:type="gramEnd"/>
      <w:r w:rsidRPr="0029618A">
        <w:rPr>
          <w:rFonts w:eastAsia="Times New Roman"/>
          <w:sz w:val="24"/>
          <w:szCs w:val="24"/>
        </w:rPr>
        <w:t xml:space="preserve">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14:paraId="6186182E" w14:textId="6720F76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Анализ размерности и теория подобия родились давно. Со времён лорда </w:t>
      </w:r>
      <w:commentRangeStart w:id="807"/>
      <w:proofErr w:type="gramStart"/>
      <w:r w:rsidRPr="0029618A">
        <w:rPr>
          <w:rFonts w:eastAsia="Times New Roman"/>
          <w:sz w:val="24"/>
          <w:szCs w:val="24"/>
        </w:rPr>
        <w:t>Р</w:t>
      </w:r>
      <w:ins w:id="808" w:author="СБ" w:date="2019-10-29T11:56:00Z">
        <w:r w:rsidR="00B56E43">
          <w:rPr>
            <w:rFonts w:eastAsia="Times New Roman"/>
            <w:sz w:val="24"/>
            <w:szCs w:val="24"/>
          </w:rPr>
          <w:t>э</w:t>
        </w:r>
      </w:ins>
      <w:del w:id="809" w:author="СБ" w:date="2019-10-29T11:56:00Z">
        <w:r w:rsidRPr="0029618A" w:rsidDel="00B56E43">
          <w:rPr>
            <w:rFonts w:eastAsia="Times New Roman"/>
            <w:sz w:val="24"/>
            <w:szCs w:val="24"/>
          </w:rPr>
          <w:delText>е</w:delText>
        </w:r>
      </w:del>
      <w:r w:rsidRPr="0029618A">
        <w:rPr>
          <w:rFonts w:eastAsia="Times New Roman"/>
          <w:sz w:val="24"/>
          <w:szCs w:val="24"/>
        </w:rPr>
        <w:t>лея</w:t>
      </w:r>
      <w:commentRangeEnd w:id="807"/>
      <w:proofErr w:type="gramEnd"/>
      <w:r w:rsidR="00225A22">
        <w:rPr>
          <w:rStyle w:val="af"/>
        </w:rPr>
        <w:commentReference w:id="807"/>
      </w:r>
      <w:r w:rsidRPr="0029618A">
        <w:rPr>
          <w:rFonts w:eastAsia="Times New Roman"/>
          <w:sz w:val="24"/>
          <w:szCs w:val="24"/>
        </w:rPr>
        <w:t xml:space="preserve">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w:t>
      </w:r>
      <w:proofErr w:type="spellStart"/>
      <w:r w:rsidRPr="0029618A">
        <w:rPr>
          <w:rFonts w:eastAsia="Times New Roman"/>
          <w:sz w:val="24"/>
          <w:szCs w:val="24"/>
        </w:rPr>
        <w:t>Альваро</w:t>
      </w:r>
      <w:proofErr w:type="spellEnd"/>
      <w:r w:rsidRPr="0029618A">
        <w:rPr>
          <w:rFonts w:eastAsia="Times New Roman"/>
          <w:sz w:val="24"/>
          <w:szCs w:val="24"/>
        </w:rPr>
        <w:t xml:space="preserve"> </w:t>
      </w:r>
      <w:proofErr w:type="spellStart"/>
      <w:r w:rsidRPr="0029618A">
        <w:rPr>
          <w:rFonts w:eastAsia="Times New Roman"/>
          <w:sz w:val="24"/>
          <w:szCs w:val="24"/>
        </w:rPr>
        <w:t>Рапозо</w:t>
      </w:r>
      <w:proofErr w:type="spellEnd"/>
      <w:r w:rsidRPr="0029618A">
        <w:rPr>
          <w:rFonts w:eastAsia="Times New Roman"/>
          <w:sz w:val="24"/>
          <w:szCs w:val="24"/>
          <w:vertAlign w:val="superscript"/>
        </w:rPr>
        <w:footnoteReference w:id="8"/>
      </w:r>
      <w:r w:rsidRPr="0029618A">
        <w:rPr>
          <w:rFonts w:eastAsia="Times New Roman"/>
          <w:sz w:val="24"/>
          <w:szCs w:val="24"/>
        </w:rPr>
        <w:t xml:space="preserve">. </w:t>
      </w:r>
    </w:p>
    <w:p w14:paraId="705A820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Ограничения, накладываемые размерностями на физические формулы, часто воспринимаются учениками и студентами как лишняя морока, за которой </w:t>
      </w:r>
      <w:r w:rsidRPr="0029618A">
        <w:rPr>
          <w:rFonts w:eastAsia="Times New Roman"/>
          <w:sz w:val="24"/>
          <w:szCs w:val="24"/>
        </w:rPr>
        <w:lastRenderedPageBreak/>
        <w:t>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14:paraId="5B3A9D1B" w14:textId="0151AF0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xml:space="preserve">.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 </w:t>
      </w:r>
      <w:ins w:id="810" w:author="СБ" w:date="2019-10-29T11:58:00Z">
        <m:oMath>
          <m:r>
            <w:rPr>
              <w:rFonts w:ascii="Cambria Math" w:eastAsia="Times New Roman" w:hAnsi="Cambria Math"/>
              <w:sz w:val="24"/>
              <w:szCs w:val="24"/>
            </w:rPr>
            <m:t>72</m:t>
          </m:r>
        </m:oMath>
      </w:ins>
      <w:del w:id="811" w:author="СБ" w:date="2019-10-29T11:58:00Z">
        <m:oMath>
          <m:r>
            <w:rPr>
              <w:rFonts w:ascii="Cambria Math" w:eastAsia="Cambria Math" w:hAnsi="Cambria Math"/>
              <w:sz w:val="24"/>
              <w:szCs w:val="24"/>
            </w:rPr>
            <m:t>60</m:t>
          </m:r>
        </m:oMath>
      </w:del>
      <w:r w:rsidRPr="0029618A">
        <w:rPr>
          <w:rFonts w:eastAsia="Times New Roman"/>
          <w:sz w:val="24"/>
          <w:szCs w:val="24"/>
        </w:rPr>
        <w:t xml:space="preserve"> км/ч можно представить числом </w:t>
      </w:r>
      <w:ins w:id="812" w:author="СБ" w:date="2019-10-29T11:58:00Z">
        <m:oMath>
          <m:r>
            <w:rPr>
              <w:rFonts w:ascii="Cambria Math" w:eastAsia="Times New Roman" w:hAnsi="Cambria Math"/>
              <w:sz w:val="24"/>
              <w:szCs w:val="24"/>
            </w:rPr>
            <m:t>72</m:t>
          </m:r>
        </m:oMath>
      </w:ins>
      <w:del w:id="813" w:author="СБ" w:date="2019-10-29T11:58:00Z">
        <m:oMath>
          <m:r>
            <w:rPr>
              <w:rFonts w:ascii="Cambria Math" w:eastAsia="Cambria Math" w:hAnsi="Cambria Math"/>
              <w:sz w:val="24"/>
              <w:szCs w:val="24"/>
            </w:rPr>
            <m:t>60</m:t>
          </m:r>
        </m:oMath>
      </w:del>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t>эта же скорость</w:t>
      </w:r>
      <w:r w:rsidRPr="0029618A">
        <w:rPr>
          <w:rFonts w:eastAsia="Times New Roman"/>
          <w:sz w:val="24"/>
          <w:szCs w:val="24"/>
        </w:rPr>
        <w:t xml:space="preserve"> будет представлена другим числом: </w:t>
      </w:r>
      <w:ins w:id="814" w:author="СБ" w:date="2019-10-29T11:58:00Z">
        <m:oMath>
          <m:r>
            <w:rPr>
              <w:rFonts w:ascii="Cambria Math" w:eastAsia="Times New Roman" w:hAnsi="Cambria Math"/>
              <w:sz w:val="24"/>
              <w:szCs w:val="24"/>
            </w:rPr>
            <m:t>20</m:t>
          </m:r>
        </m:oMath>
      </w:ins>
      <w:del w:id="815" w:author="СБ" w:date="2019-10-29T11:58:00Z">
        <m:oMath>
          <m:r>
            <w:rPr>
              <w:rFonts w:ascii="Cambria Math" w:eastAsia="Cambria Math" w:hAnsi="Cambria Math"/>
              <w:sz w:val="24"/>
              <w:szCs w:val="24"/>
            </w:rPr>
            <m:t>16,7</m:t>
          </m:r>
        </m:oMath>
      </w:del>
      <w:r w:rsidRPr="0029618A">
        <w:rPr>
          <w:rFonts w:eastAsia="Times New Roman"/>
          <w:sz w:val="24"/>
          <w:szCs w:val="24"/>
        </w:rPr>
        <w:t xml:space="preserve">. </w:t>
      </w:r>
      <w:commentRangeStart w:id="816"/>
      <w:commentRangeStart w:id="817"/>
      <w:r w:rsidRPr="0029618A">
        <w:rPr>
          <w:rFonts w:eastAsia="Times New Roman"/>
          <w:sz w:val="24"/>
          <w:szCs w:val="24"/>
        </w:rPr>
        <w:t>Числа</w:t>
      </w:r>
      <w:commentRangeEnd w:id="816"/>
      <w:r w:rsidR="00225A22">
        <w:rPr>
          <w:rStyle w:val="af"/>
        </w:rPr>
        <w:commentReference w:id="816"/>
      </w:r>
      <w:commentRangeEnd w:id="817"/>
      <w:r w:rsidR="00B56E43">
        <w:rPr>
          <w:rStyle w:val="af"/>
        </w:rPr>
        <w:commentReference w:id="817"/>
      </w:r>
      <w:r w:rsidRPr="0029618A">
        <w:rPr>
          <w:rFonts w:eastAsia="Times New Roman"/>
          <w:sz w:val="24"/>
          <w:szCs w:val="24"/>
        </w:rPr>
        <w:t xml:space="preserve"> разные, но величина одна, и она не зависит от нашего выбора каких-то единиц. </w:t>
      </w:r>
    </w:p>
    <w:p w14:paraId="72AA03ED"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14:paraId="7F65833F" w14:textId="6ACC2753" w:rsidR="008E2D65" w:rsidRPr="0029618A" w:rsidRDefault="00662FA5">
      <w:pPr>
        <w:ind w:firstLine="397"/>
        <w:jc w:val="both"/>
        <w:rPr>
          <w:rFonts w:eastAsia="Times New Roman"/>
          <w:sz w:val="24"/>
          <w:szCs w:val="24"/>
        </w:rPr>
      </w:pPr>
      <w:r w:rsidRPr="0029618A">
        <w:rPr>
          <w:rFonts w:eastAsia="Times New Roman"/>
          <w:sz w:val="24"/>
          <w:szCs w:val="24"/>
        </w:rPr>
        <w:t xml:space="preserve">В этой главе у нас летают бутерброды, </w:t>
      </w:r>
      <w:proofErr w:type="gramStart"/>
      <w:r w:rsidRPr="0029618A">
        <w:rPr>
          <w:rFonts w:eastAsia="Times New Roman"/>
          <w:sz w:val="24"/>
          <w:szCs w:val="24"/>
        </w:rPr>
        <w:t>в</w:t>
      </w:r>
      <w:proofErr w:type="gramEnd"/>
      <w:r w:rsidRPr="0029618A">
        <w:rPr>
          <w:rFonts w:eastAsia="Times New Roman"/>
          <w:sz w:val="24"/>
          <w:szCs w:val="24"/>
        </w:rPr>
        <w:t xml:space="preserve"> </w:t>
      </w:r>
      <w:proofErr w:type="gramStart"/>
      <w:r w:rsidRPr="0029618A">
        <w:rPr>
          <w:rFonts w:eastAsia="Times New Roman"/>
          <w:sz w:val="24"/>
          <w:szCs w:val="24"/>
        </w:rPr>
        <w:t>предыдущей</w:t>
      </w:r>
      <w:proofErr w:type="gramEnd"/>
      <w:r w:rsidRPr="0029618A">
        <w:rPr>
          <w:rFonts w:eastAsia="Times New Roman"/>
          <w:sz w:val="24"/>
          <w:szCs w:val="24"/>
        </w:rPr>
        <w:t xml:space="preserve"> летали монетки, приведём ещё один летательный пример. Как следует сравнивать лётные качества различных птиц? Понятно, что скорости, которые развивают птицы, различны: у голубя —</w:t>
      </w:r>
      <w:r w:rsidR="00571844">
        <w:rPr>
          <w:rFonts w:eastAsia="Times New Roman"/>
          <w:sz w:val="24"/>
          <w:szCs w:val="24"/>
        </w:rPr>
        <w:t xml:space="preserve"> </w:t>
      </w:r>
      <m:oMath>
        <m:r>
          <w:rPr>
            <w:rFonts w:ascii="Cambria Math" w:eastAsia="Cambria Math" w:hAnsi="Cambria Math"/>
            <w:sz w:val="24"/>
            <w:szCs w:val="24"/>
          </w:rPr>
          <m:t>90</m:t>
        </m:r>
      </m:oMath>
      <w:r w:rsidRPr="0029618A">
        <w:rPr>
          <w:rFonts w:eastAsia="Times New Roman"/>
          <w:sz w:val="24"/>
          <w:szCs w:val="24"/>
        </w:rPr>
        <w:t xml:space="preserve"> км/ч, у стрижа — </w:t>
      </w:r>
      <m:oMath>
        <m:r>
          <w:rPr>
            <w:rFonts w:ascii="Cambria Math" w:eastAsia="Cambria Math" w:hAnsi="Cambria Math"/>
            <w:sz w:val="24"/>
            <w:szCs w:val="24"/>
          </w:rPr>
          <m:t>140</m:t>
        </m:r>
      </m:oMath>
      <w:r w:rsidRPr="0029618A">
        <w:rPr>
          <w:rFonts w:eastAsia="Times New Roman"/>
          <w:sz w:val="24"/>
          <w:szCs w:val="24"/>
        </w:rPr>
        <w:t xml:space="preserve"> км/ч, у журавля, воробья или кряквы — </w:t>
      </w:r>
      <m:oMath>
        <m:r>
          <w:rPr>
            <w:rFonts w:ascii="Cambria Math" w:eastAsia="Cambria Math" w:hAnsi="Cambria Math"/>
            <w:sz w:val="24"/>
            <w:szCs w:val="24"/>
          </w:rPr>
          <m:t>50</m:t>
        </m:r>
      </m:oMath>
      <w:r w:rsidRPr="0029618A">
        <w:rPr>
          <w:rFonts w:eastAsia="Times New Roman"/>
          <w:sz w:val="24"/>
          <w:szCs w:val="24"/>
        </w:rPr>
        <w:t xml:space="preserve"> км/ч, у колибри — </w:t>
      </w:r>
      <m:oMath>
        <m:r>
          <w:rPr>
            <w:rFonts w:ascii="Cambria Math" w:eastAsia="Cambria Math" w:hAnsi="Cambria Math"/>
            <w:sz w:val="24"/>
            <w:szCs w:val="24"/>
          </w:rPr>
          <m:t>80</m:t>
        </m:r>
      </m:oMath>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sidR="00571844">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xml:space="preserve">. Можно скорости, которые могут развивать эти птицы, разделить на собственные значения и получить безразмерную скорость, </w:t>
      </w:r>
      <w:proofErr w:type="gramStart"/>
      <w:r w:rsidRPr="0029618A">
        <w:rPr>
          <w:rFonts w:eastAsia="Times New Roman"/>
          <w:sz w:val="24"/>
          <w:szCs w:val="24"/>
        </w:rPr>
        <w:t>показывающую</w:t>
      </w:r>
      <w:proofErr w:type="gramEnd"/>
      <w:r w:rsidRPr="0029618A">
        <w:rPr>
          <w:rFonts w:eastAsia="Times New Roman"/>
          <w:sz w:val="24"/>
          <w:szCs w:val="24"/>
        </w:rPr>
        <w:t xml:space="preserve"> на сколько длин корпуса может переместиться птица за один взмах крыльев. Вот что получается при таком сравнении:</w:t>
      </w:r>
    </w:p>
    <w:p w14:paraId="7468F44E" w14:textId="77777777" w:rsidR="008E2D65" w:rsidRPr="0029618A" w:rsidRDefault="008E2D65">
      <w:pPr>
        <w:ind w:firstLine="397"/>
        <w:rPr>
          <w:rFonts w:eastAsia="Times New Roman"/>
          <w:sz w:val="24"/>
          <w:szCs w:val="24"/>
        </w:rPr>
      </w:pPr>
    </w:p>
    <w:tbl>
      <w:tblPr>
        <w:tblStyle w:val="a9"/>
        <w:tblW w:w="8819" w:type="dxa"/>
        <w:jc w:val="center"/>
        <w:tblInd w:w="0" w:type="dxa"/>
        <w:tblBorders>
          <w:top w:val="nil"/>
          <w:left w:val="nil"/>
          <w:bottom w:val="nil"/>
          <w:right w:val="nil"/>
          <w:insideH w:val="nil"/>
          <w:insideV w:val="nil"/>
        </w:tblBorders>
        <w:tblLayout w:type="fixed"/>
        <w:tblLook w:val="0400" w:firstRow="0" w:lastRow="0" w:firstColumn="0" w:lastColumn="0" w:noHBand="0" w:noVBand="1"/>
        <w:tblPrChange w:id="818" w:author="Пользователь" w:date="2019-10-02T13:33:00Z">
          <w:tblPr>
            <w:tblStyle w:val="a9"/>
            <w:tblW w:w="8819"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PrChange>
      </w:tblPr>
      <w:tblGrid>
        <w:gridCol w:w="3010"/>
        <w:gridCol w:w="831"/>
        <w:gridCol w:w="886"/>
        <w:gridCol w:w="1063"/>
        <w:gridCol w:w="1077"/>
        <w:gridCol w:w="940"/>
        <w:gridCol w:w="1012"/>
        <w:tblGridChange w:id="819">
          <w:tblGrid>
            <w:gridCol w:w="3010"/>
            <w:gridCol w:w="831"/>
            <w:gridCol w:w="886"/>
            <w:gridCol w:w="1063"/>
            <w:gridCol w:w="1077"/>
            <w:gridCol w:w="940"/>
            <w:gridCol w:w="1012"/>
          </w:tblGrid>
        </w:tblGridChange>
      </w:tblGrid>
      <w:tr w:rsidR="008E2D65" w:rsidRPr="0029618A" w14:paraId="514198A7" w14:textId="77777777" w:rsidTr="00225A22">
        <w:trPr>
          <w:jc w:val="center"/>
          <w:trPrChange w:id="820" w:author="Пользователь" w:date="2019-10-02T13:33:00Z">
            <w:trPr>
              <w:jc w:val="center"/>
            </w:trPr>
          </w:trPrChange>
        </w:trPr>
        <w:tc>
          <w:tcPr>
            <w:tcW w:w="3010" w:type="dxa"/>
            <w:tcBorders>
              <w:top w:val="single" w:sz="8" w:space="0" w:color="000000"/>
              <w:bottom w:val="single" w:sz="8" w:space="0" w:color="000000"/>
            </w:tcBorders>
            <w:vAlign w:val="center"/>
            <w:tcPrChange w:id="821" w:author="Пользователь" w:date="2019-10-02T13:33:00Z">
              <w:tcPr>
                <w:tcW w:w="3010" w:type="dxa"/>
                <w:tcBorders>
                  <w:top w:val="single" w:sz="8" w:space="0" w:color="000000"/>
                  <w:bottom w:val="single" w:sz="8" w:space="0" w:color="000000"/>
                </w:tcBorders>
                <w:vAlign w:val="center"/>
              </w:tcPr>
            </w:tcPrChange>
          </w:tcPr>
          <w:p w14:paraId="79714E3E"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Change w:id="822" w:author="Пользователь" w:date="2019-10-02T13:33:00Z">
              <w:tcPr>
                <w:tcW w:w="831" w:type="dxa"/>
                <w:tcBorders>
                  <w:top w:val="single" w:sz="8" w:space="0" w:color="000000"/>
                  <w:bottom w:val="single" w:sz="8" w:space="0" w:color="000000"/>
                </w:tcBorders>
                <w:vAlign w:val="center"/>
              </w:tcPr>
            </w:tcPrChange>
          </w:tcPr>
          <w:p w14:paraId="0AD38EBF"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Change w:id="823" w:author="Пользователь" w:date="2019-10-02T13:33:00Z">
              <w:tcPr>
                <w:tcW w:w="886" w:type="dxa"/>
                <w:tcBorders>
                  <w:top w:val="single" w:sz="8" w:space="0" w:color="000000"/>
                  <w:bottom w:val="single" w:sz="8" w:space="0" w:color="000000"/>
                </w:tcBorders>
                <w:vAlign w:val="center"/>
              </w:tcPr>
            </w:tcPrChange>
          </w:tcPr>
          <w:p w14:paraId="7117F05A"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Change w:id="824" w:author="Пользователь" w:date="2019-10-02T13:33:00Z">
              <w:tcPr>
                <w:tcW w:w="1063" w:type="dxa"/>
                <w:tcBorders>
                  <w:top w:val="single" w:sz="8" w:space="0" w:color="000000"/>
                  <w:bottom w:val="single" w:sz="8" w:space="0" w:color="000000"/>
                </w:tcBorders>
                <w:vAlign w:val="center"/>
              </w:tcPr>
            </w:tcPrChange>
          </w:tcPr>
          <w:p w14:paraId="3E6CAB06"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Change w:id="825" w:author="Пользователь" w:date="2019-10-02T13:33:00Z">
              <w:tcPr>
                <w:tcW w:w="1077" w:type="dxa"/>
                <w:tcBorders>
                  <w:top w:val="single" w:sz="8" w:space="0" w:color="000000"/>
                  <w:bottom w:val="single" w:sz="8" w:space="0" w:color="000000"/>
                </w:tcBorders>
                <w:vAlign w:val="center"/>
              </w:tcPr>
            </w:tcPrChange>
          </w:tcPr>
          <w:p w14:paraId="69E9E89B"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Change w:id="826" w:author="Пользователь" w:date="2019-10-02T13:33:00Z">
              <w:tcPr>
                <w:tcW w:w="940" w:type="dxa"/>
                <w:tcBorders>
                  <w:top w:val="single" w:sz="8" w:space="0" w:color="000000"/>
                  <w:bottom w:val="single" w:sz="8" w:space="0" w:color="000000"/>
                </w:tcBorders>
                <w:vAlign w:val="center"/>
              </w:tcPr>
            </w:tcPrChange>
          </w:tcPr>
          <w:p w14:paraId="4D8D83EF"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Change w:id="827" w:author="Пользователь" w:date="2019-10-02T13:33:00Z">
              <w:tcPr>
                <w:tcW w:w="1012" w:type="dxa"/>
                <w:tcBorders>
                  <w:top w:val="single" w:sz="8" w:space="0" w:color="000000"/>
                  <w:bottom w:val="single" w:sz="8" w:space="0" w:color="000000"/>
                </w:tcBorders>
                <w:vAlign w:val="center"/>
              </w:tcPr>
            </w:tcPrChange>
          </w:tcPr>
          <w:p w14:paraId="490B4ACE"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воробей</w:t>
            </w:r>
          </w:p>
        </w:tc>
      </w:tr>
      <w:tr w:rsidR="008E2D65" w:rsidRPr="0029618A" w14:paraId="0A27C6B0" w14:textId="77777777" w:rsidTr="00225A22">
        <w:trPr>
          <w:jc w:val="center"/>
          <w:trPrChange w:id="828" w:author="Пользователь" w:date="2019-10-02T13:33:00Z">
            <w:trPr>
              <w:jc w:val="center"/>
            </w:trPr>
          </w:trPrChange>
        </w:trPr>
        <w:tc>
          <w:tcPr>
            <w:tcW w:w="3010" w:type="dxa"/>
            <w:tcBorders>
              <w:top w:val="single" w:sz="8" w:space="0" w:color="000000"/>
            </w:tcBorders>
            <w:vAlign w:val="center"/>
            <w:tcPrChange w:id="829" w:author="Пользователь" w:date="2019-10-02T13:33:00Z">
              <w:tcPr>
                <w:tcW w:w="3010" w:type="dxa"/>
                <w:tcBorders>
                  <w:top w:val="single" w:sz="8" w:space="0" w:color="000000"/>
                </w:tcBorders>
                <w:vAlign w:val="center"/>
              </w:tcPr>
            </w:tcPrChange>
          </w:tcPr>
          <w:p w14:paraId="5C8A1403"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 xml:space="preserve">скорость, </w:t>
            </w:r>
            <w:proofErr w:type="gramStart"/>
            <w:r w:rsidRPr="0029618A">
              <w:rPr>
                <w:rFonts w:eastAsia="Times New Roman"/>
                <w:b/>
                <w:color w:val="000000"/>
              </w:rPr>
              <w:t>км</w:t>
            </w:r>
            <w:proofErr w:type="gramEnd"/>
            <w:r w:rsidRPr="0029618A">
              <w:rPr>
                <w:rFonts w:eastAsia="Times New Roman"/>
                <w:b/>
                <w:color w:val="000000"/>
              </w:rPr>
              <w:t>/ч</w:t>
            </w:r>
          </w:p>
        </w:tc>
        <w:tc>
          <w:tcPr>
            <w:tcW w:w="831" w:type="dxa"/>
            <w:tcBorders>
              <w:top w:val="single" w:sz="8" w:space="0" w:color="000000"/>
            </w:tcBorders>
            <w:tcMar>
              <w:left w:w="28" w:type="dxa"/>
              <w:right w:w="28" w:type="dxa"/>
            </w:tcMar>
            <w:vAlign w:val="center"/>
            <w:tcPrChange w:id="830" w:author="Пользователь" w:date="2019-10-02T13:33:00Z">
              <w:tcPr>
                <w:tcW w:w="831" w:type="dxa"/>
                <w:tcBorders>
                  <w:top w:val="single" w:sz="8" w:space="0" w:color="000000"/>
                </w:tcBorders>
                <w:vAlign w:val="center"/>
              </w:tcPr>
            </w:tcPrChange>
          </w:tcPr>
          <w:p w14:paraId="382E8CA9" w14:textId="77777777" w:rsidR="008E2D65" w:rsidRPr="0029618A" w:rsidRDefault="00662FA5">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Change w:id="831" w:author="Пользователь" w:date="2019-10-02T13:33:00Z">
              <w:tcPr>
                <w:tcW w:w="886" w:type="dxa"/>
                <w:tcBorders>
                  <w:top w:val="single" w:sz="8" w:space="0" w:color="000000"/>
                </w:tcBorders>
                <w:vAlign w:val="center"/>
              </w:tcPr>
            </w:tcPrChange>
          </w:tcPr>
          <w:p w14:paraId="6CD6F380" w14:textId="77777777" w:rsidR="008E2D65" w:rsidRPr="0029618A" w:rsidRDefault="00662FA5">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Change w:id="832" w:author="Пользователь" w:date="2019-10-02T13:33:00Z">
              <w:tcPr>
                <w:tcW w:w="1063" w:type="dxa"/>
                <w:tcBorders>
                  <w:top w:val="single" w:sz="8" w:space="0" w:color="000000"/>
                </w:tcBorders>
                <w:vAlign w:val="center"/>
              </w:tcPr>
            </w:tcPrChange>
          </w:tcPr>
          <w:p w14:paraId="0D4879FA" w14:textId="77777777" w:rsidR="008E2D65" w:rsidRPr="0029618A" w:rsidRDefault="00662FA5">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Change w:id="833" w:author="Пользователь" w:date="2019-10-02T13:33:00Z">
              <w:tcPr>
                <w:tcW w:w="1077" w:type="dxa"/>
                <w:tcBorders>
                  <w:top w:val="single" w:sz="8" w:space="0" w:color="000000"/>
                </w:tcBorders>
                <w:vAlign w:val="center"/>
              </w:tcPr>
            </w:tcPrChange>
          </w:tcPr>
          <w:p w14:paraId="307C24B1" w14:textId="77777777" w:rsidR="008E2D65" w:rsidRPr="0029618A" w:rsidRDefault="00662FA5">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Change w:id="834" w:author="Пользователь" w:date="2019-10-02T13:33:00Z">
              <w:tcPr>
                <w:tcW w:w="940" w:type="dxa"/>
                <w:tcBorders>
                  <w:top w:val="single" w:sz="8" w:space="0" w:color="000000"/>
                </w:tcBorders>
                <w:vAlign w:val="center"/>
              </w:tcPr>
            </w:tcPrChange>
          </w:tcPr>
          <w:p w14:paraId="25986EF9" w14:textId="77777777" w:rsidR="008E2D65" w:rsidRPr="0029618A" w:rsidRDefault="00662FA5">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Change w:id="835" w:author="Пользователь" w:date="2019-10-02T13:33:00Z">
              <w:tcPr>
                <w:tcW w:w="1012" w:type="dxa"/>
                <w:tcBorders>
                  <w:top w:val="single" w:sz="8" w:space="0" w:color="000000"/>
                </w:tcBorders>
                <w:vAlign w:val="center"/>
              </w:tcPr>
            </w:tcPrChange>
          </w:tcPr>
          <w:p w14:paraId="63E603AC" w14:textId="77777777" w:rsidR="008E2D65" w:rsidRPr="0029618A" w:rsidRDefault="00662FA5">
            <w:pPr>
              <w:spacing w:line="288" w:lineRule="auto"/>
              <w:jc w:val="center"/>
              <w:rPr>
                <w:rFonts w:eastAsia="Times New Roman"/>
                <w:color w:val="000000"/>
              </w:rPr>
            </w:pPr>
            <w:r w:rsidRPr="0029618A">
              <w:rPr>
                <w:rFonts w:eastAsia="Times New Roman"/>
                <w:color w:val="000000"/>
              </w:rPr>
              <w:t>46</w:t>
            </w:r>
          </w:p>
        </w:tc>
      </w:tr>
      <w:tr w:rsidR="008E2D65" w:rsidRPr="0029618A" w14:paraId="1EF21C2E" w14:textId="77777777" w:rsidTr="00225A22">
        <w:trPr>
          <w:jc w:val="center"/>
          <w:trPrChange w:id="836" w:author="Пользователь" w:date="2019-10-02T13:33:00Z">
            <w:trPr>
              <w:jc w:val="center"/>
            </w:trPr>
          </w:trPrChange>
        </w:trPr>
        <w:tc>
          <w:tcPr>
            <w:tcW w:w="3010" w:type="dxa"/>
            <w:vAlign w:val="center"/>
            <w:tcPrChange w:id="837" w:author="Пользователь" w:date="2019-10-02T13:33:00Z">
              <w:tcPr>
                <w:tcW w:w="3010" w:type="dxa"/>
                <w:vAlign w:val="center"/>
              </w:tcPr>
            </w:tcPrChange>
          </w:tcPr>
          <w:p w14:paraId="32FE0250"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 xml:space="preserve">длина тела, </w:t>
            </w:r>
            <w:proofErr w:type="gramStart"/>
            <w:r w:rsidRPr="0029618A">
              <w:rPr>
                <w:rFonts w:eastAsia="Times New Roman"/>
                <w:b/>
                <w:color w:val="000000"/>
              </w:rPr>
              <w:t>см</w:t>
            </w:r>
            <w:proofErr w:type="gramEnd"/>
          </w:p>
        </w:tc>
        <w:tc>
          <w:tcPr>
            <w:tcW w:w="831" w:type="dxa"/>
            <w:tcMar>
              <w:left w:w="28" w:type="dxa"/>
              <w:right w:w="28" w:type="dxa"/>
            </w:tcMar>
            <w:vAlign w:val="center"/>
            <w:tcPrChange w:id="838" w:author="Пользователь" w:date="2019-10-02T13:33:00Z">
              <w:tcPr>
                <w:tcW w:w="831" w:type="dxa"/>
                <w:vAlign w:val="center"/>
              </w:tcPr>
            </w:tcPrChange>
          </w:tcPr>
          <w:p w14:paraId="55AB8FA0" w14:textId="77777777" w:rsidR="008E2D65" w:rsidRPr="0029618A" w:rsidRDefault="00662FA5">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Change w:id="839" w:author="Пользователь" w:date="2019-10-02T13:33:00Z">
              <w:tcPr>
                <w:tcW w:w="886" w:type="dxa"/>
                <w:vAlign w:val="center"/>
              </w:tcPr>
            </w:tcPrChange>
          </w:tcPr>
          <w:p w14:paraId="31B1E1CA" w14:textId="77777777" w:rsidR="008E2D65" w:rsidRPr="0029618A" w:rsidRDefault="00662FA5">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Change w:id="840" w:author="Пользователь" w:date="2019-10-02T13:33:00Z">
              <w:tcPr>
                <w:tcW w:w="1063" w:type="dxa"/>
                <w:vAlign w:val="center"/>
              </w:tcPr>
            </w:tcPrChange>
          </w:tcPr>
          <w:p w14:paraId="102FD51B" w14:textId="77777777" w:rsidR="008E2D65" w:rsidRPr="0029618A" w:rsidRDefault="00662FA5">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Change w:id="841" w:author="Пользователь" w:date="2019-10-02T13:33:00Z">
              <w:tcPr>
                <w:tcW w:w="1077" w:type="dxa"/>
                <w:vAlign w:val="center"/>
              </w:tcPr>
            </w:tcPrChange>
          </w:tcPr>
          <w:p w14:paraId="160F34AB" w14:textId="77777777" w:rsidR="008E2D65" w:rsidRPr="0029618A" w:rsidRDefault="00662FA5">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Change w:id="842" w:author="Пользователь" w:date="2019-10-02T13:33:00Z">
              <w:tcPr>
                <w:tcW w:w="940" w:type="dxa"/>
                <w:vAlign w:val="center"/>
              </w:tcPr>
            </w:tcPrChange>
          </w:tcPr>
          <w:p w14:paraId="60643F03" w14:textId="77777777" w:rsidR="008E2D65" w:rsidRPr="0029618A" w:rsidRDefault="00662FA5">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Change w:id="843" w:author="Пользователь" w:date="2019-10-02T13:33:00Z">
              <w:tcPr>
                <w:tcW w:w="1012" w:type="dxa"/>
                <w:vAlign w:val="center"/>
              </w:tcPr>
            </w:tcPrChange>
          </w:tcPr>
          <w:p w14:paraId="00D24D74" w14:textId="77777777" w:rsidR="008E2D65" w:rsidRPr="0029618A" w:rsidRDefault="00662FA5">
            <w:pPr>
              <w:spacing w:line="288" w:lineRule="auto"/>
              <w:jc w:val="center"/>
              <w:rPr>
                <w:rFonts w:eastAsia="Times New Roman"/>
                <w:color w:val="000000"/>
              </w:rPr>
            </w:pPr>
            <w:r w:rsidRPr="0029618A">
              <w:rPr>
                <w:rFonts w:eastAsia="Times New Roman"/>
                <w:color w:val="000000"/>
              </w:rPr>
              <w:t>12</w:t>
            </w:r>
          </w:p>
        </w:tc>
      </w:tr>
      <w:tr w:rsidR="008E2D65" w:rsidRPr="0029618A" w14:paraId="39F5D575" w14:textId="77777777" w:rsidTr="00225A22">
        <w:trPr>
          <w:jc w:val="center"/>
          <w:trPrChange w:id="844" w:author="Пользователь" w:date="2019-10-02T13:33:00Z">
            <w:trPr>
              <w:jc w:val="center"/>
            </w:trPr>
          </w:trPrChange>
        </w:trPr>
        <w:tc>
          <w:tcPr>
            <w:tcW w:w="3010" w:type="dxa"/>
            <w:vAlign w:val="center"/>
            <w:tcPrChange w:id="845" w:author="Пользователь" w:date="2019-10-02T13:33:00Z">
              <w:tcPr>
                <w:tcW w:w="3010" w:type="dxa"/>
                <w:vAlign w:val="center"/>
              </w:tcPr>
            </w:tcPrChange>
          </w:tcPr>
          <w:p w14:paraId="492FDDAA"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частота взмахов, 1/</w:t>
            </w:r>
            <w:proofErr w:type="gramStart"/>
            <w:r w:rsidRPr="0029618A">
              <w:rPr>
                <w:rFonts w:eastAsia="Times New Roman"/>
                <w:b/>
                <w:color w:val="000000"/>
              </w:rPr>
              <w:t>с</w:t>
            </w:r>
            <w:proofErr w:type="gramEnd"/>
          </w:p>
        </w:tc>
        <w:tc>
          <w:tcPr>
            <w:tcW w:w="831" w:type="dxa"/>
            <w:tcMar>
              <w:left w:w="28" w:type="dxa"/>
              <w:right w:w="28" w:type="dxa"/>
            </w:tcMar>
            <w:vAlign w:val="center"/>
            <w:tcPrChange w:id="846" w:author="Пользователь" w:date="2019-10-02T13:33:00Z">
              <w:tcPr>
                <w:tcW w:w="831" w:type="dxa"/>
                <w:vAlign w:val="center"/>
              </w:tcPr>
            </w:tcPrChange>
          </w:tcPr>
          <w:p w14:paraId="4C5796A4" w14:textId="77777777" w:rsidR="008E2D65" w:rsidRPr="0029618A" w:rsidRDefault="00662FA5">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Change w:id="847" w:author="Пользователь" w:date="2019-10-02T13:33:00Z">
              <w:tcPr>
                <w:tcW w:w="886" w:type="dxa"/>
                <w:vAlign w:val="center"/>
              </w:tcPr>
            </w:tcPrChange>
          </w:tcPr>
          <w:p w14:paraId="573AE57F" w14:textId="77777777" w:rsidR="008E2D65" w:rsidRPr="0029618A" w:rsidRDefault="00662FA5">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Change w:id="848" w:author="Пользователь" w:date="2019-10-02T13:33:00Z">
              <w:tcPr>
                <w:tcW w:w="1063" w:type="dxa"/>
                <w:vAlign w:val="center"/>
              </w:tcPr>
            </w:tcPrChange>
          </w:tcPr>
          <w:p w14:paraId="098323C3" w14:textId="77777777" w:rsidR="008E2D65" w:rsidRPr="0029618A" w:rsidRDefault="00662FA5">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Change w:id="849" w:author="Пользователь" w:date="2019-10-02T13:33:00Z">
              <w:tcPr>
                <w:tcW w:w="1077" w:type="dxa"/>
                <w:vAlign w:val="center"/>
              </w:tcPr>
            </w:tcPrChange>
          </w:tcPr>
          <w:p w14:paraId="06FFB587" w14:textId="77777777" w:rsidR="008E2D65" w:rsidRPr="0029618A" w:rsidRDefault="00662FA5">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Change w:id="850" w:author="Пользователь" w:date="2019-10-02T13:33:00Z">
              <w:tcPr>
                <w:tcW w:w="940" w:type="dxa"/>
                <w:vAlign w:val="center"/>
              </w:tcPr>
            </w:tcPrChange>
          </w:tcPr>
          <w:p w14:paraId="1AE3ACAD" w14:textId="77777777" w:rsidR="008E2D65" w:rsidRPr="0029618A" w:rsidRDefault="00662FA5">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Change w:id="851" w:author="Пользователь" w:date="2019-10-02T13:33:00Z">
              <w:tcPr>
                <w:tcW w:w="1012" w:type="dxa"/>
                <w:vAlign w:val="center"/>
              </w:tcPr>
            </w:tcPrChange>
          </w:tcPr>
          <w:p w14:paraId="2B6417E7" w14:textId="77777777" w:rsidR="008E2D65" w:rsidRPr="0029618A" w:rsidRDefault="00662FA5">
            <w:pPr>
              <w:spacing w:line="288" w:lineRule="auto"/>
              <w:jc w:val="center"/>
              <w:rPr>
                <w:rFonts w:eastAsia="Times New Roman"/>
                <w:color w:val="000000"/>
              </w:rPr>
            </w:pPr>
            <w:r w:rsidRPr="0029618A">
              <w:rPr>
                <w:rFonts w:eastAsia="Times New Roman"/>
                <w:color w:val="000000"/>
              </w:rPr>
              <w:t>13</w:t>
            </w:r>
          </w:p>
        </w:tc>
      </w:tr>
      <w:tr w:rsidR="008E2D65" w:rsidRPr="0029618A" w14:paraId="7BFA5127" w14:textId="77777777" w:rsidTr="00225A22">
        <w:trPr>
          <w:jc w:val="center"/>
          <w:trPrChange w:id="852" w:author="Пользователь" w:date="2019-10-02T13:33:00Z">
            <w:trPr>
              <w:jc w:val="center"/>
            </w:trPr>
          </w:trPrChange>
        </w:trPr>
        <w:tc>
          <w:tcPr>
            <w:tcW w:w="3010" w:type="dxa"/>
            <w:vAlign w:val="center"/>
            <w:tcPrChange w:id="853" w:author="Пользователь" w:date="2019-10-02T13:33:00Z">
              <w:tcPr>
                <w:tcW w:w="3010" w:type="dxa"/>
                <w:vAlign w:val="center"/>
              </w:tcPr>
            </w:tcPrChange>
          </w:tcPr>
          <w:p w14:paraId="270AA97F"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собственная скорость, м/</w:t>
            </w:r>
            <w:proofErr w:type="gramStart"/>
            <w:r w:rsidRPr="0029618A">
              <w:rPr>
                <w:rFonts w:eastAsia="Times New Roman"/>
                <w:b/>
                <w:color w:val="000000"/>
              </w:rPr>
              <w:t>с</w:t>
            </w:r>
            <w:proofErr w:type="gramEnd"/>
          </w:p>
        </w:tc>
        <w:tc>
          <w:tcPr>
            <w:tcW w:w="831" w:type="dxa"/>
            <w:tcMar>
              <w:left w:w="28" w:type="dxa"/>
              <w:right w:w="28" w:type="dxa"/>
            </w:tcMar>
            <w:vAlign w:val="center"/>
            <w:tcPrChange w:id="854" w:author="Пользователь" w:date="2019-10-02T13:33:00Z">
              <w:tcPr>
                <w:tcW w:w="831" w:type="dxa"/>
                <w:vAlign w:val="center"/>
              </w:tcPr>
            </w:tcPrChange>
          </w:tcPr>
          <w:p w14:paraId="5F152542" w14:textId="77777777" w:rsidR="008E2D65" w:rsidRPr="0029618A" w:rsidRDefault="00662FA5">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Change w:id="855" w:author="Пользователь" w:date="2019-10-02T13:33:00Z">
              <w:tcPr>
                <w:tcW w:w="886" w:type="dxa"/>
                <w:vAlign w:val="center"/>
              </w:tcPr>
            </w:tcPrChange>
          </w:tcPr>
          <w:p w14:paraId="494330B0" w14:textId="77777777" w:rsidR="008E2D65" w:rsidRPr="0029618A" w:rsidRDefault="00662FA5">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Change w:id="856" w:author="Пользователь" w:date="2019-10-02T13:33:00Z">
              <w:tcPr>
                <w:tcW w:w="1063" w:type="dxa"/>
                <w:vAlign w:val="center"/>
              </w:tcPr>
            </w:tcPrChange>
          </w:tcPr>
          <w:p w14:paraId="31AFB65E" w14:textId="77777777" w:rsidR="008E2D65" w:rsidRPr="0029618A" w:rsidRDefault="00662FA5">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Change w:id="857" w:author="Пользователь" w:date="2019-10-02T13:33:00Z">
              <w:tcPr>
                <w:tcW w:w="1077" w:type="dxa"/>
                <w:vAlign w:val="center"/>
              </w:tcPr>
            </w:tcPrChange>
          </w:tcPr>
          <w:p w14:paraId="3CF3F33D" w14:textId="77777777" w:rsidR="008E2D65" w:rsidRPr="0029618A" w:rsidRDefault="00662FA5">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Change w:id="858" w:author="Пользователь" w:date="2019-10-02T13:33:00Z">
              <w:tcPr>
                <w:tcW w:w="940" w:type="dxa"/>
                <w:vAlign w:val="center"/>
              </w:tcPr>
            </w:tcPrChange>
          </w:tcPr>
          <w:p w14:paraId="75C742C0" w14:textId="77777777" w:rsidR="008E2D65" w:rsidRPr="0029618A" w:rsidRDefault="00662FA5">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Change w:id="859" w:author="Пользователь" w:date="2019-10-02T13:33:00Z">
              <w:tcPr>
                <w:tcW w:w="1012" w:type="dxa"/>
                <w:vAlign w:val="center"/>
              </w:tcPr>
            </w:tcPrChange>
          </w:tcPr>
          <w:p w14:paraId="7858A68C" w14:textId="77777777" w:rsidR="008E2D65" w:rsidRPr="0029618A" w:rsidRDefault="00662FA5">
            <w:pPr>
              <w:spacing w:line="288" w:lineRule="auto"/>
              <w:jc w:val="center"/>
              <w:rPr>
                <w:rFonts w:eastAsia="Times New Roman"/>
                <w:color w:val="000000"/>
              </w:rPr>
            </w:pPr>
            <w:r w:rsidRPr="0029618A">
              <w:rPr>
                <w:rFonts w:eastAsia="Times New Roman"/>
                <w:color w:val="000000"/>
              </w:rPr>
              <w:t>1,6</w:t>
            </w:r>
          </w:p>
        </w:tc>
      </w:tr>
      <w:tr w:rsidR="008E2D65" w:rsidRPr="0029618A" w14:paraId="77FD96BA" w14:textId="77777777" w:rsidTr="00225A22">
        <w:trPr>
          <w:jc w:val="center"/>
          <w:trPrChange w:id="860" w:author="Пользователь" w:date="2019-10-02T13:33:00Z">
            <w:trPr>
              <w:jc w:val="center"/>
            </w:trPr>
          </w:trPrChange>
        </w:trPr>
        <w:tc>
          <w:tcPr>
            <w:tcW w:w="3010" w:type="dxa"/>
            <w:tcBorders>
              <w:bottom w:val="single" w:sz="8" w:space="0" w:color="000000"/>
            </w:tcBorders>
            <w:vAlign w:val="center"/>
            <w:tcPrChange w:id="861" w:author="Пользователь" w:date="2019-10-02T13:33:00Z">
              <w:tcPr>
                <w:tcW w:w="3010" w:type="dxa"/>
                <w:tcBorders>
                  <w:bottom w:val="single" w:sz="8" w:space="0" w:color="000000"/>
                </w:tcBorders>
                <w:vAlign w:val="center"/>
              </w:tcPr>
            </w:tcPrChange>
          </w:tcPr>
          <w:p w14:paraId="4D082E97"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Change w:id="862" w:author="Пользователь" w:date="2019-10-02T13:33:00Z">
              <w:tcPr>
                <w:tcW w:w="831" w:type="dxa"/>
                <w:tcBorders>
                  <w:bottom w:val="single" w:sz="8" w:space="0" w:color="000000"/>
                </w:tcBorders>
                <w:vAlign w:val="center"/>
              </w:tcPr>
            </w:tcPrChange>
          </w:tcPr>
          <w:p w14:paraId="4DF04693" w14:textId="77777777" w:rsidR="008E2D65" w:rsidRPr="0029618A" w:rsidRDefault="00662FA5">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Change w:id="863" w:author="Пользователь" w:date="2019-10-02T13:33:00Z">
              <w:tcPr>
                <w:tcW w:w="886" w:type="dxa"/>
                <w:tcBorders>
                  <w:bottom w:val="single" w:sz="8" w:space="0" w:color="000000"/>
                </w:tcBorders>
                <w:vAlign w:val="center"/>
              </w:tcPr>
            </w:tcPrChange>
          </w:tcPr>
          <w:p w14:paraId="15D04893" w14:textId="77777777" w:rsidR="008E2D65" w:rsidRPr="0029618A" w:rsidRDefault="00662FA5">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Change w:id="864" w:author="Пользователь" w:date="2019-10-02T13:33:00Z">
              <w:tcPr>
                <w:tcW w:w="1063" w:type="dxa"/>
                <w:tcBorders>
                  <w:bottom w:val="single" w:sz="8" w:space="0" w:color="000000"/>
                </w:tcBorders>
                <w:vAlign w:val="center"/>
              </w:tcPr>
            </w:tcPrChange>
          </w:tcPr>
          <w:p w14:paraId="727CFAB4" w14:textId="77777777" w:rsidR="008E2D65" w:rsidRPr="0029618A" w:rsidRDefault="00662FA5">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Change w:id="865" w:author="Пользователь" w:date="2019-10-02T13:33:00Z">
              <w:tcPr>
                <w:tcW w:w="1077" w:type="dxa"/>
                <w:tcBorders>
                  <w:bottom w:val="single" w:sz="8" w:space="0" w:color="000000"/>
                </w:tcBorders>
                <w:vAlign w:val="center"/>
              </w:tcPr>
            </w:tcPrChange>
          </w:tcPr>
          <w:p w14:paraId="3FAABA49" w14:textId="77777777" w:rsidR="008E2D65" w:rsidRPr="0029618A" w:rsidRDefault="00662FA5">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Change w:id="866" w:author="Пользователь" w:date="2019-10-02T13:33:00Z">
              <w:tcPr>
                <w:tcW w:w="940" w:type="dxa"/>
                <w:tcBorders>
                  <w:bottom w:val="single" w:sz="8" w:space="0" w:color="000000"/>
                </w:tcBorders>
                <w:vAlign w:val="center"/>
              </w:tcPr>
            </w:tcPrChange>
          </w:tcPr>
          <w:p w14:paraId="13B955C5" w14:textId="77777777" w:rsidR="008E2D65" w:rsidRPr="0029618A" w:rsidRDefault="00662FA5">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Change w:id="867" w:author="Пользователь" w:date="2019-10-02T13:33:00Z">
              <w:tcPr>
                <w:tcW w:w="1012" w:type="dxa"/>
                <w:tcBorders>
                  <w:bottom w:val="single" w:sz="8" w:space="0" w:color="000000"/>
                </w:tcBorders>
                <w:vAlign w:val="center"/>
              </w:tcPr>
            </w:tcPrChange>
          </w:tcPr>
          <w:p w14:paraId="481C1279" w14:textId="77777777" w:rsidR="008E2D65" w:rsidRPr="0029618A" w:rsidRDefault="00662FA5">
            <w:pPr>
              <w:spacing w:line="288" w:lineRule="auto"/>
              <w:jc w:val="center"/>
              <w:rPr>
                <w:rFonts w:eastAsia="Times New Roman"/>
                <w:color w:val="000000"/>
              </w:rPr>
            </w:pPr>
            <w:r w:rsidRPr="0029618A">
              <w:rPr>
                <w:rFonts w:eastAsia="Times New Roman"/>
                <w:color w:val="000000"/>
              </w:rPr>
              <w:t>8</w:t>
            </w:r>
          </w:p>
        </w:tc>
      </w:tr>
    </w:tbl>
    <w:p w14:paraId="568C578D" w14:textId="77777777" w:rsidR="008E2D65" w:rsidRPr="0029618A" w:rsidRDefault="008E2D65">
      <w:pPr>
        <w:spacing w:line="288" w:lineRule="auto"/>
        <w:ind w:firstLine="397"/>
        <w:jc w:val="both"/>
        <w:rPr>
          <w:rFonts w:eastAsia="Times New Roman"/>
          <w:sz w:val="24"/>
          <w:szCs w:val="24"/>
        </w:rPr>
      </w:pPr>
    </w:p>
    <w:p w14:paraId="6107B155"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w:t>
      </w:r>
      <w:proofErr w:type="gramStart"/>
      <w:r w:rsidRPr="0029618A">
        <w:rPr>
          <w:rFonts w:eastAsia="Times New Roman"/>
          <w:sz w:val="24"/>
          <w:szCs w:val="24"/>
        </w:rPr>
        <w:t>нет задачи лететь</w:t>
      </w:r>
      <w:proofErr w:type="gramEnd"/>
      <w:r w:rsidRPr="0029618A">
        <w:rPr>
          <w:rFonts w:eastAsia="Times New Roman"/>
          <w:sz w:val="24"/>
          <w:szCs w:val="24"/>
        </w:rPr>
        <w:t xml:space="preserve"> </w:t>
      </w:r>
      <w:r w:rsidRPr="0029618A">
        <w:rPr>
          <w:rFonts w:eastAsia="Times New Roman"/>
          <w:sz w:val="24"/>
          <w:szCs w:val="24"/>
        </w:rPr>
        <w:lastRenderedPageBreak/>
        <w:t xml:space="preserve">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w:t>
      </w:r>
      <w:proofErr w:type="gramStart"/>
      <w:r w:rsidRPr="0029618A">
        <w:rPr>
          <w:rFonts w:eastAsia="Times New Roman"/>
          <w:sz w:val="24"/>
          <w:szCs w:val="24"/>
        </w:rPr>
        <w:t>вместо</w:t>
      </w:r>
      <w:proofErr w:type="gramEnd"/>
      <w:r w:rsidRPr="0029618A">
        <w:rPr>
          <w:rFonts w:eastAsia="Times New Roman"/>
          <w:sz w:val="24"/>
          <w:szCs w:val="24"/>
        </w:rPr>
        <w:t xml:space="preserve"> абсолютных. Это позволяло нам сравнивать между собой различные явления и распределения. </w:t>
      </w:r>
    </w:p>
    <w:p w14:paraId="7F2B0668" w14:textId="21FF018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sidR="00760B4C">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 </w:t>
      </w:r>
      <m:oMath>
        <m:rad>
          <m:radPr>
            <m:degHide m:val="1"/>
            <m:ctrlPr>
              <w:rPr>
                <w:rFonts w:ascii="Cambria Math" w:eastAsia="Cambria Math" w:hAnsi="Cambria Math"/>
                <w:sz w:val="24"/>
                <w:szCs w:val="24"/>
              </w:rPr>
            </m:ctrlPr>
          </m:radPr>
          <m:deg/>
          <m:e>
            <m:r>
              <w:rPr>
                <w:rFonts w:ascii="Cambria Math" w:eastAsia="Cambria Math" w:hAnsi="Cambria Math"/>
                <w:sz w:val="24"/>
                <w:szCs w:val="24"/>
              </w:rPr>
              <m:t>l/g</m:t>
            </m:r>
          </m:e>
        </m:rad>
      </m:oMath>
      <w:r w:rsidRPr="0029618A">
        <w:rPr>
          <w:rFonts w:eastAsia="Times New Roman"/>
          <w:sz w:val="24"/>
          <w:szCs w:val="24"/>
        </w:rPr>
        <w:t xml:space="preserve">, где </w:t>
      </w:r>
      <m:oMath>
        <m:r>
          <w:rPr>
            <w:rFonts w:ascii="Cambria Math" w:eastAsia="Cambria Math" w:hAnsi="Cambria Math"/>
            <w:sz w:val="24"/>
            <w:szCs w:val="24"/>
          </w:rPr>
          <m:t>l</m:t>
        </m:r>
      </m:oMath>
      <w:r w:rsidRPr="0029618A">
        <w:rPr>
          <w:rFonts w:eastAsia="Times New Roman"/>
          <w:sz w:val="24"/>
          <w:szCs w:val="24"/>
        </w:rPr>
        <w:t xml:space="preserve"> — длина бутерброда, а </w:t>
      </w:r>
      <m:oMath>
        <m:r>
          <w:rPr>
            <w:rFonts w:ascii="Cambria Math" w:eastAsia="Cambria Math" w:hAnsi="Cambria Math"/>
            <w:sz w:val="24"/>
            <w:szCs w:val="24"/>
          </w:rPr>
          <m:t>g</m:t>
        </m:r>
      </m:oMath>
      <w:r w:rsidRPr="0029618A">
        <w:rPr>
          <w:rFonts w:eastAsia="Times New Roman"/>
          <w:sz w:val="24"/>
          <w:szCs w:val="24"/>
        </w:rPr>
        <w:t xml:space="preserve"> — ускорение свободного падения. Легко убедиться, подставив какие-нибудь единицы измерения, что эта величина имеет размерность времени. Получив </w:t>
      </w:r>
      <w:proofErr w:type="gramStart"/>
      <w:r w:rsidRPr="0029618A">
        <w:rPr>
          <w:rFonts w:eastAsia="Times New Roman"/>
          <w:sz w:val="24"/>
          <w:szCs w:val="24"/>
        </w:rPr>
        <w:t>результат</w:t>
      </w:r>
      <w:proofErr w:type="gramEnd"/>
      <w:r w:rsidRPr="0029618A">
        <w:rPr>
          <w:rFonts w:eastAsia="Times New Roman"/>
          <w:sz w:val="24"/>
          <w:szCs w:val="24"/>
        </w:rPr>
        <w:t xml:space="preserve">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14:paraId="30A1BFA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7F40863" wp14:editId="77F2A54A">
            <wp:extent cx="5247942" cy="3203522"/>
            <wp:effectExtent l="0" t="0" r="0" b="0"/>
            <wp:docPr id="119" name="image104.png" descr="C:\tmp\podlost\ToH\html\figures\buter\2018-12-12_20-46-42.png"/>
            <wp:cNvGraphicFramePr/>
            <a:graphic xmlns:a="http://schemas.openxmlformats.org/drawingml/2006/main">
              <a:graphicData uri="http://schemas.openxmlformats.org/drawingml/2006/picture">
                <pic:pic xmlns:pic="http://schemas.openxmlformats.org/drawingml/2006/picture">
                  <pic:nvPicPr>
                    <pic:cNvPr id="0" name="image104.png" descr="C:\tmp\podlost\ToH\html\figures\buter\2018-12-12_20-46-42.png"/>
                    <pic:cNvPicPr preferRelativeResize="0"/>
                  </pic:nvPicPr>
                  <pic:blipFill>
                    <a:blip r:embed="rId36" cstate="print"/>
                    <a:srcRect/>
                    <a:stretch>
                      <a:fillRect/>
                    </a:stretch>
                  </pic:blipFill>
                  <pic:spPr>
                    <a:xfrm>
                      <a:off x="0" y="0"/>
                      <a:ext cx="5247942" cy="3203522"/>
                    </a:xfrm>
                    <a:prstGeom prst="rect">
                      <a:avLst/>
                    </a:prstGeom>
                    <a:ln/>
                  </pic:spPr>
                </pic:pic>
              </a:graphicData>
            </a:graphic>
          </wp:inline>
        </w:drawing>
      </w:r>
    </w:p>
    <w:p w14:paraId="4841B3CB" w14:textId="12065F21"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del w:id="868" w:author="СБ" w:date="2019-10-29T11:59:00Z">
        <w:r w:rsidRPr="0029618A" w:rsidDel="00B56E43">
          <w:rPr>
            <w:rFonts w:eastAsia="Times New Roman"/>
            <w:i/>
            <w:sz w:val="24"/>
            <w:szCs w:val="24"/>
          </w:rPr>
          <w:delText xml:space="preserve">вычисленной </w:delText>
        </w:r>
      </w:del>
      <w:ins w:id="869" w:author="СБ" w:date="2019-10-29T11:59:00Z">
        <w:r w:rsidR="00B56E43">
          <w:rPr>
            <w:rFonts w:eastAsia="Times New Roman"/>
            <w:i/>
            <w:sz w:val="24"/>
            <w:szCs w:val="24"/>
          </w:rPr>
          <w:t>определённой</w:t>
        </w:r>
        <w:r w:rsidR="00B56E43" w:rsidRPr="0029618A">
          <w:rPr>
            <w:rFonts w:eastAsia="Times New Roman"/>
            <w:i/>
            <w:sz w:val="24"/>
            <w:szCs w:val="24"/>
          </w:rPr>
          <w:t xml:space="preserve"> </w:t>
        </w:r>
      </w:ins>
      <w:r w:rsidRPr="0029618A">
        <w:rPr>
          <w:rFonts w:eastAsia="Times New Roman"/>
          <w:i/>
          <w:sz w:val="24"/>
          <w:szCs w:val="24"/>
        </w:rPr>
        <w:t xml:space="preserve">в собственных единицах </w:t>
      </w:r>
      <w:commentRangeStart w:id="870"/>
      <w:r w:rsidRPr="0029618A">
        <w:rPr>
          <w:rFonts w:eastAsia="Times New Roman"/>
          <w:i/>
          <w:sz w:val="24"/>
          <w:szCs w:val="24"/>
        </w:rPr>
        <w:t>задачи</w:t>
      </w:r>
      <w:commentRangeEnd w:id="870"/>
      <w:r w:rsidR="00760B4C">
        <w:rPr>
          <w:rStyle w:val="af"/>
        </w:rPr>
        <w:commentReference w:id="870"/>
      </w:r>
      <w:r w:rsidRPr="0029618A">
        <w:rPr>
          <w:rFonts w:eastAsia="Times New Roman"/>
          <w:i/>
          <w:sz w:val="24"/>
          <w:szCs w:val="24"/>
        </w:rPr>
        <w:t>. Голубые точки соответствуют бутерброду размером 5 см, красные —10 см.</w:t>
      </w:r>
    </w:p>
    <w:p w14:paraId="1B9B5BF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первоначальной постановке задачи мы, перебирая различные размеры, получали облако результатов, в котором </w:t>
      </w:r>
      <w:proofErr w:type="gramStart"/>
      <w:r w:rsidRPr="0029618A">
        <w:rPr>
          <w:rFonts w:eastAsia="Times New Roman"/>
          <w:sz w:val="24"/>
          <w:szCs w:val="24"/>
        </w:rPr>
        <w:t>оказалась</w:t>
      </w:r>
      <w:proofErr w:type="gramEnd"/>
      <w:r w:rsidRPr="0029618A">
        <w:rPr>
          <w:rFonts w:eastAsia="Times New Roman"/>
          <w:sz w:val="24"/>
          <w:szCs w:val="24"/>
        </w:rPr>
        <w:t xml:space="preserve">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w:t>
      </w:r>
      <w:proofErr w:type="gramStart"/>
      <w:r w:rsidRPr="0029618A">
        <w:rPr>
          <w:rFonts w:eastAsia="Times New Roman"/>
          <w:sz w:val="24"/>
          <w:szCs w:val="24"/>
        </w:rPr>
        <w:t>бутерброда</w:t>
      </w:r>
      <w:proofErr w:type="gramEnd"/>
      <w:r w:rsidRPr="0029618A">
        <w:rPr>
          <w:rFonts w:eastAsia="Times New Roman"/>
          <w:sz w:val="24"/>
          <w:szCs w:val="24"/>
        </w:rPr>
        <w:t xml:space="preserve">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 </w:t>
      </w:r>
      <m:oMath>
        <m:r>
          <w:rPr>
            <w:rFonts w:ascii="Cambria Math" w:eastAsia="Cambria Math" w:hAnsi="Cambria Math"/>
            <w:sz w:val="24"/>
            <w:szCs w:val="24"/>
          </w:rPr>
          <m:t>1/2</m:t>
        </m:r>
      </m:oMath>
      <w:r w:rsidRPr="0029618A">
        <w:rPr>
          <w:rFonts w:eastAsia="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14:paraId="32232DA7" w14:textId="059AB061" w:rsidR="008E2D65" w:rsidRPr="0029618A" w:rsidRDefault="00662FA5">
      <w:pPr>
        <w:ind w:firstLine="397"/>
        <w:jc w:val="both"/>
        <w:rPr>
          <w:rFonts w:eastAsia="Times New Roman"/>
          <w:sz w:val="24"/>
          <w:szCs w:val="24"/>
        </w:rPr>
      </w:pPr>
      <w:r w:rsidRPr="0029618A">
        <w:rPr>
          <w:rFonts w:eastAsia="Times New Roman"/>
          <w:sz w:val="24"/>
          <w:szCs w:val="24"/>
        </w:rPr>
        <w:t xml:space="preserve">Обезразмеренные данные теперь чётко говорят в пользу нашего закона, ограничивая его, однако, определённым диапазоном высот: от </w:t>
      </w:r>
      <m:oMath>
        <m:r>
          <w:rPr>
            <w:rFonts w:ascii="Cambria Math" w:eastAsia="Cambria Math" w:hAnsi="Cambria Math"/>
            <w:sz w:val="24"/>
            <w:szCs w:val="24"/>
          </w:rPr>
          <m:t>2</m:t>
        </m:r>
      </m:oMath>
      <w:r w:rsidRPr="0029618A">
        <w:rPr>
          <w:rFonts w:eastAsia="Times New Roman"/>
          <w:sz w:val="24"/>
          <w:szCs w:val="24"/>
        </w:rPr>
        <w:t xml:space="preserve"> до </w:t>
      </w:r>
      <w:ins w:id="871" w:author="СБ" w:date="2019-10-29T12:00:00Z">
        <m:oMath>
          <m:r>
            <w:rPr>
              <w:rFonts w:ascii="Cambria Math" w:eastAsia="Times New Roman" w:hAnsi="Cambria Math"/>
              <w:sz w:val="24"/>
              <w:szCs w:val="24"/>
            </w:rPr>
            <m:t>5</m:t>
          </m:r>
        </m:oMath>
      </w:ins>
      <w:del w:id="872" w:author="СБ" w:date="2019-10-29T12:00:00Z">
        <m:oMath>
          <m:r>
            <w:rPr>
              <w:rFonts w:ascii="Cambria Math" w:eastAsia="Cambria Math" w:hAnsi="Cambria Math"/>
              <w:sz w:val="24"/>
              <w:szCs w:val="24"/>
            </w:rPr>
            <m:t>6</m:t>
          </m:r>
        </m:oMath>
      </w:del>
      <w:r w:rsidRPr="0029618A">
        <w:rPr>
          <w:rFonts w:eastAsia="Times New Roman"/>
          <w:sz w:val="24"/>
          <w:szCs w:val="24"/>
        </w:rPr>
        <w:t xml:space="preserve"> </w:t>
      </w:r>
      <w:commentRangeStart w:id="873"/>
      <w:commentRangeStart w:id="874"/>
      <w:r w:rsidRPr="0029618A">
        <w:rPr>
          <w:rFonts w:eastAsia="Times New Roman"/>
          <w:sz w:val="24"/>
          <w:szCs w:val="24"/>
        </w:rPr>
        <w:t>размеров</w:t>
      </w:r>
      <w:commentRangeEnd w:id="873"/>
      <w:r w:rsidR="009B2395">
        <w:rPr>
          <w:rStyle w:val="af"/>
        </w:rPr>
        <w:commentReference w:id="873"/>
      </w:r>
      <w:commentRangeEnd w:id="874"/>
      <w:r w:rsidR="00B56E43">
        <w:rPr>
          <w:rStyle w:val="af"/>
        </w:rPr>
        <w:commentReference w:id="874"/>
      </w:r>
      <w:r w:rsidRPr="0029618A">
        <w:rPr>
          <w:rFonts w:eastAsia="Times New Roman"/>
          <w:sz w:val="24"/>
          <w:szCs w:val="24"/>
        </w:rPr>
        <w:t xml:space="preserve"> бутерброда (от высоты локтя над столом до высоты руки </w:t>
      </w:r>
      <w:del w:id="875" w:author="СБ" w:date="2019-10-29T12:01:00Z">
        <w:r w:rsidRPr="0029618A" w:rsidDel="00B56E43">
          <w:rPr>
            <w:rFonts w:eastAsia="Times New Roman"/>
            <w:sz w:val="24"/>
            <w:szCs w:val="24"/>
          </w:rPr>
          <w:delText xml:space="preserve">стоящего </w:delText>
        </w:r>
      </w:del>
      <w:ins w:id="876" w:author="СБ" w:date="2019-10-29T12:01:00Z">
        <w:r w:rsidR="00B56E43">
          <w:rPr>
            <w:rFonts w:eastAsia="Times New Roman"/>
            <w:sz w:val="24"/>
            <w:szCs w:val="24"/>
          </w:rPr>
          <w:t>сидящего</w:t>
        </w:r>
        <w:r w:rsidR="00B56E43" w:rsidRPr="0029618A">
          <w:rPr>
            <w:rFonts w:eastAsia="Times New Roman"/>
            <w:sz w:val="24"/>
            <w:szCs w:val="24"/>
          </w:rPr>
          <w:t xml:space="preserve"> </w:t>
        </w:r>
      </w:ins>
      <w:commentRangeStart w:id="877"/>
      <w:commentRangeStart w:id="878"/>
      <w:r w:rsidRPr="0029618A">
        <w:rPr>
          <w:rFonts w:eastAsia="Times New Roman"/>
          <w:sz w:val="24"/>
          <w:szCs w:val="24"/>
        </w:rPr>
        <w:t>человека</w:t>
      </w:r>
      <w:commentRangeEnd w:id="877"/>
      <w:r w:rsidR="00FB6491">
        <w:rPr>
          <w:rStyle w:val="af"/>
        </w:rPr>
        <w:commentReference w:id="877"/>
      </w:r>
      <w:commentRangeEnd w:id="878"/>
      <w:r w:rsidR="00B56E43">
        <w:rPr>
          <w:rStyle w:val="af"/>
        </w:rPr>
        <w:commentReference w:id="878"/>
      </w:r>
      <w:r w:rsidRPr="0029618A">
        <w:rPr>
          <w:rFonts w:eastAsia="Times New Roman"/>
          <w:sz w:val="24"/>
          <w:szCs w:val="24"/>
        </w:rPr>
        <w:t xml:space="preserve">). За пределами этого диапазона у бутерброда повышается шанс повернуться </w:t>
      </w:r>
      <w:del w:id="879" w:author="СБ" w:date="2019-10-29T12:01:00Z">
        <w:r w:rsidRPr="0029618A" w:rsidDel="00B56E43">
          <w:rPr>
            <w:rFonts w:eastAsia="Times New Roman"/>
            <w:sz w:val="24"/>
            <w:szCs w:val="24"/>
          </w:rPr>
          <w:delText xml:space="preserve">нужной </w:delText>
        </w:r>
      </w:del>
      <w:ins w:id="880" w:author="СБ" w:date="2019-10-29T12:01:00Z">
        <w:r w:rsidR="00B56E43">
          <w:rPr>
            <w:rFonts w:eastAsia="Times New Roman"/>
            <w:sz w:val="24"/>
            <w:szCs w:val="24"/>
          </w:rPr>
          <w:t>более выгодной для нас</w:t>
        </w:r>
        <w:r w:rsidR="00B56E43" w:rsidRPr="0029618A">
          <w:rPr>
            <w:rFonts w:eastAsia="Times New Roman"/>
            <w:sz w:val="24"/>
            <w:szCs w:val="24"/>
          </w:rPr>
          <w:t xml:space="preserve"> </w:t>
        </w:r>
      </w:ins>
      <w:commentRangeStart w:id="881"/>
      <w:r w:rsidRPr="0029618A">
        <w:rPr>
          <w:rFonts w:eastAsia="Times New Roman"/>
          <w:sz w:val="24"/>
          <w:szCs w:val="24"/>
        </w:rPr>
        <w:t>стороной</w:t>
      </w:r>
      <w:commentRangeEnd w:id="881"/>
      <w:r w:rsidR="00760B4C">
        <w:rPr>
          <w:rStyle w:val="af"/>
        </w:rPr>
        <w:commentReference w:id="881"/>
      </w:r>
      <w:r w:rsidRPr="0029618A">
        <w:rPr>
          <w:rFonts w:eastAsia="Times New Roman"/>
          <w:sz w:val="24"/>
          <w:szCs w:val="24"/>
        </w:rPr>
        <w:t xml:space="preserve"> перед падением. </w:t>
      </w:r>
    </w:p>
    <w:p w14:paraId="0A9B383D" w14:textId="0845C1E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 что</w:t>
      </w:r>
      <w:r w:rsidR="00FB6491">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sidR="00760B4C">
        <w:rPr>
          <w:rFonts w:eastAsia="Times New Roman"/>
          <w:sz w:val="24"/>
          <w:szCs w:val="24"/>
        </w:rPr>
        <w:t>,</w:t>
      </w:r>
      <w:r w:rsidRPr="0029618A">
        <w:rPr>
          <w:rFonts w:eastAsia="Times New Roman"/>
          <w:sz w:val="24"/>
          <w:szCs w:val="24"/>
        </w:rPr>
        <w:t xml:space="preserve"> какой стороной упало </w:t>
      </w:r>
      <w:r w:rsidRPr="0029618A">
        <w:rPr>
          <w:rFonts w:eastAsia="Times New Roman"/>
          <w:sz w:val="24"/>
          <w:szCs w:val="24"/>
        </w:rPr>
        <w:lastRenderedPageBreak/>
        <w:t>то, во что превратится бутерброд, и сопротивление воздуха стабилизирует падение, но чисто теоретически</w:t>
      </w:r>
      <w:r w:rsidR="00760B4C">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14:paraId="7FC92418"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2BBF43B" wp14:editId="6F954815">
            <wp:extent cx="4951991" cy="3029217"/>
            <wp:effectExtent l="0" t="0" r="0" b="0"/>
            <wp:docPr id="60" name="image42.png" descr="C:\tmp\podlost\ToH\html\figures\buter\butterAll.png"/>
            <wp:cNvGraphicFramePr/>
            <a:graphic xmlns:a="http://schemas.openxmlformats.org/drawingml/2006/main">
              <a:graphicData uri="http://schemas.openxmlformats.org/drawingml/2006/picture">
                <pic:pic xmlns:pic="http://schemas.openxmlformats.org/drawingml/2006/picture">
                  <pic:nvPicPr>
                    <pic:cNvPr id="0" name="image42.png" descr="C:\tmp\podlost\ToH\html\figures\buter\butterAll.png"/>
                    <pic:cNvPicPr preferRelativeResize="0"/>
                  </pic:nvPicPr>
                  <pic:blipFill>
                    <a:blip r:embed="rId37" cstate="print"/>
                    <a:srcRect/>
                    <a:stretch>
                      <a:fillRect/>
                    </a:stretch>
                  </pic:blipFill>
                  <pic:spPr>
                    <a:xfrm>
                      <a:off x="0" y="0"/>
                      <a:ext cx="4951991" cy="3029217"/>
                    </a:xfrm>
                    <a:prstGeom prst="rect">
                      <a:avLst/>
                    </a:prstGeom>
                    <a:ln/>
                  </pic:spPr>
                </pic:pic>
              </a:graphicData>
            </a:graphic>
          </wp:inline>
        </w:drawing>
      </w:r>
    </w:p>
    <w:p w14:paraId="627AA5CD"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бутерброда при падении с большой высоты.</w:t>
      </w:r>
    </w:p>
    <w:p w14:paraId="163797B2" w14:textId="77777777" w:rsidR="008E2D65" w:rsidRPr="0029618A" w:rsidRDefault="00662FA5">
      <w:pPr>
        <w:ind w:firstLine="397"/>
        <w:jc w:val="both"/>
        <w:rPr>
          <w:rFonts w:eastAsia="Times New Roman"/>
          <w:sz w:val="24"/>
          <w:szCs w:val="24"/>
        </w:rPr>
      </w:pPr>
      <w:r w:rsidRPr="0029618A">
        <w:rPr>
          <w:rFonts w:eastAsia="Times New Roman"/>
          <w:sz w:val="24"/>
          <w:szCs w:val="24"/>
        </w:rPr>
        <w:t xml:space="preserve">В целом, форму зависимости мы угадали, но любопытно, что амплитуда колебаний вероятности уменьшается, и она сходится к </w:t>
      </w:r>
      <m:oMath>
        <m:r>
          <w:rPr>
            <w:rFonts w:ascii="Cambria Math" w:eastAsia="Cambria Math" w:hAnsi="Cambria Math"/>
            <w:sz w:val="24"/>
            <w:szCs w:val="24"/>
          </w:rPr>
          <m:t>50%</m:t>
        </m:r>
      </m:oMath>
      <w:r w:rsidRPr="0029618A">
        <w:rPr>
          <w:rFonts w:eastAsia="Times New Roman"/>
          <w:sz w:val="24"/>
          <w:szCs w:val="24"/>
        </w:rPr>
        <w:t xml:space="preserve">.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14:paraId="6DC3428E" w14:textId="77777777" w:rsidR="008E2D65" w:rsidRPr="0029618A" w:rsidRDefault="00662FA5">
      <w:pPr>
        <w:pStyle w:val="2"/>
        <w:spacing w:before="200" w:after="0"/>
        <w:ind w:firstLine="397"/>
        <w:jc w:val="both"/>
        <w:rPr>
          <w:rFonts w:eastAsia="Cambria"/>
          <w:b/>
          <w:color w:val="4F81BD"/>
          <w:sz w:val="26"/>
          <w:szCs w:val="26"/>
        </w:rPr>
      </w:pPr>
      <w:bookmarkStart w:id="882" w:name="_Toc22639624"/>
      <w:r w:rsidRPr="0029618A">
        <w:rPr>
          <w:rFonts w:eastAsia="Cambria"/>
          <w:b/>
          <w:color w:val="4F81BD"/>
          <w:sz w:val="26"/>
          <w:szCs w:val="26"/>
        </w:rPr>
        <w:t>Ещё немного анализа размерностей</w:t>
      </w:r>
      <w:bookmarkEnd w:id="882"/>
    </w:p>
    <w:p w14:paraId="76DD38F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14:paraId="1FDE8364" w14:textId="772BD47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w:t>
      </w:r>
      <w:r w:rsidR="00E9759A">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w:t>
      </w:r>
      <w:r w:rsidRPr="0029618A">
        <w:rPr>
          <w:rFonts w:eastAsia="Times New Roman"/>
          <w:sz w:val="24"/>
          <w:szCs w:val="24"/>
        </w:rPr>
        <w:lastRenderedPageBreak/>
        <w:t xml:space="preserve">соскальзыванием бутерброда длины </w:t>
      </w:r>
      <m:oMath>
        <m:r>
          <w:rPr>
            <w:rFonts w:ascii="Cambria Math" w:eastAsia="Cambria Math" w:hAnsi="Cambria Math"/>
            <w:sz w:val="24"/>
            <w:szCs w:val="24"/>
          </w:rPr>
          <m:t>l</m:t>
        </m:r>
      </m:oMath>
      <w:r w:rsidRPr="0029618A">
        <w:rPr>
          <w:rFonts w:eastAsia="Times New Roman"/>
          <w:sz w:val="24"/>
          <w:szCs w:val="24"/>
        </w:rPr>
        <w:t xml:space="preserve"> со стола высоты </w:t>
      </w:r>
      <m:oMath>
        <m:r>
          <w:rPr>
            <w:rFonts w:ascii="Cambria Math" w:eastAsia="Cambria Math" w:hAnsi="Cambria Math"/>
            <w:sz w:val="24"/>
            <w:szCs w:val="24"/>
          </w:rPr>
          <m:t>H</m:t>
        </m:r>
      </m:oMath>
      <w:r w:rsidRPr="0029618A">
        <w:rPr>
          <w:rFonts w:eastAsia="Times New Roman"/>
          <w:sz w:val="24"/>
          <w:szCs w:val="24"/>
        </w:rPr>
        <w:t xml:space="preserve"> с нулевой горизонтальной скоростью.</w:t>
      </w:r>
    </w:p>
    <w:p w14:paraId="36636753" w14:textId="77777777" w:rsidR="008E2D65" w:rsidRPr="0029618A" w:rsidRDefault="008E2D65">
      <w:pPr>
        <w:ind w:firstLine="397"/>
        <w:rPr>
          <w:rFonts w:eastAsia="Times New Roman"/>
          <w:sz w:val="24"/>
          <w:szCs w:val="24"/>
        </w:rPr>
      </w:pPr>
    </w:p>
    <w:p w14:paraId="1E7FA66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1. Угол поворота падающего бутерброда зависит от времени и угловой скорости: </w:t>
      </w:r>
    </w:p>
    <w:p w14:paraId="221EBF2A" w14:textId="77777777" w:rsidR="008E2D65" w:rsidRPr="0029618A" w:rsidRDefault="00662FA5">
      <w:pPr>
        <w:keepNext/>
        <w:spacing w:before="120" w:after="120"/>
        <w:ind w:left="227" w:right="227"/>
        <w:jc w:val="center"/>
        <w:rPr>
          <w:rFonts w:eastAsia="Times New Roman"/>
          <w:i/>
          <w:sz w:val="24"/>
          <w:szCs w:val="24"/>
        </w:rPr>
      </w:pPr>
      <m:oMath>
        <m:r>
          <w:rPr>
            <w:rFonts w:ascii="Cambria Math" w:hAnsi="Cambria Math"/>
          </w:rPr>
          <m:t>φ</m:t>
        </m:r>
        <m:r>
          <w:rPr>
            <w:rFonts w:ascii="Cambria Math" w:eastAsia="Cambria Math" w:hAnsi="Cambria Math"/>
            <w:sz w:val="24"/>
            <w:szCs w:val="24"/>
          </w:rPr>
          <m:t>=tω</m:t>
        </m:r>
      </m:oMath>
      <w:r w:rsidRPr="0029618A">
        <w:rPr>
          <w:rFonts w:eastAsia="Times New Roman"/>
          <w:i/>
          <w:sz w:val="24"/>
          <w:szCs w:val="24"/>
        </w:rPr>
        <w:t>.</w:t>
      </w:r>
    </w:p>
    <w:p w14:paraId="109885A1" w14:textId="6783B3F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sidR="00571844">
        <w:rPr>
          <w:rFonts w:eastAsia="Times New Roman"/>
          <w:sz w:val="24"/>
          <w:szCs w:val="24"/>
        </w:rPr>
        <w:t xml:space="preserve"> </w:t>
      </w:r>
    </w:p>
    <w:p w14:paraId="464B1D06" w14:textId="77777777" w:rsidR="008E2D65" w:rsidRPr="0029618A" w:rsidRDefault="00662FA5">
      <w:pPr>
        <w:keepNext/>
        <w:spacing w:before="120" w:after="120"/>
        <w:ind w:left="227" w:right="227"/>
        <w:jc w:val="center"/>
        <w:rPr>
          <w:rFonts w:eastAsia="Times New Roman"/>
          <w:i/>
          <w:sz w:val="24"/>
          <w:szCs w:val="24"/>
        </w:rPr>
      </w:pPr>
      <m:oMath>
        <m:r>
          <w:rPr>
            <w:rFonts w:ascii="Cambria Math" w:hAnsi="Cambria Math"/>
          </w:rPr>
          <m:t>ω</m:t>
        </m:r>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ε.</m:t>
        </m:r>
      </m:oMath>
      <w:r w:rsidRPr="0029618A">
        <w:rPr>
          <w:rFonts w:eastAsia="Times New Roman"/>
          <w:i/>
          <w:sz w:val="24"/>
          <w:szCs w:val="24"/>
        </w:rPr>
        <w:t xml:space="preserve"> </w:t>
      </w:r>
    </w:p>
    <w:p w14:paraId="4AA5371C"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14:paraId="3F401566" w14:textId="5D5AFB4E" w:rsidR="008E2D65" w:rsidRPr="0029618A" w:rsidRDefault="001C6BB5">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m:t>
          </m:r>
          <m:rad>
            <m:radPr>
              <m:degHide m:val="1"/>
              <m:ctrlPr>
                <w:rPr>
                  <w:rFonts w:ascii="Cambria Math" w:eastAsia="Cambria Math" w:hAnsi="Cambria Math"/>
                  <w:i/>
                  <w:sz w:val="24"/>
                  <w:szCs w:val="24"/>
                </w:rPr>
              </m:ctrlPr>
            </m:radPr>
            <m:deg/>
            <m:e>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/g</m:t>
              </m:r>
            </m:e>
          </m:rad>
          <w:ins w:id="883" w:author="СБ" w:date="2019-10-29T12:03:00Z">
            <m:r>
              <w:rPr>
                <w:rFonts w:ascii="Cambria Math" w:eastAsia="Cambria Math" w:hAnsi="Cambria Math"/>
                <w:sz w:val="24"/>
                <w:szCs w:val="24"/>
              </w:rPr>
              <m:t>,</m:t>
            </m:r>
          </w:ins>
          <w:del w:id="884" w:author="СБ" w:date="2019-10-29T12:03:00Z">
            <m:r>
              <w:rPr>
                <w:rFonts w:ascii="Cambria Math" w:eastAsia="Cambria Math" w:hAnsi="Cambria Math"/>
                <w:sz w:val="24"/>
                <w:szCs w:val="24"/>
              </w:rPr>
              <m:t>.</m:t>
            </m:r>
          </w:del>
        </m:oMath>
      </m:oMathPara>
    </w:p>
    <w:p w14:paraId="1881B6EF" w14:textId="35927723" w:rsidR="008E2D65" w:rsidRPr="0029618A" w:rsidRDefault="00662FA5">
      <w:pPr>
        <w:spacing w:line="288" w:lineRule="auto"/>
        <w:jc w:val="both"/>
        <w:rPr>
          <w:rFonts w:eastAsia="Times New Roman"/>
          <w:sz w:val="24"/>
          <w:szCs w:val="24"/>
        </w:rPr>
      </w:pPr>
      <w:del w:id="885" w:author="СБ" w:date="2019-10-29T12:03:00Z">
        <w:r w:rsidRPr="0029618A" w:rsidDel="00B00CA7">
          <w:rPr>
            <w:rFonts w:eastAsia="Times New Roman"/>
            <w:sz w:val="24"/>
            <w:szCs w:val="24"/>
          </w:rPr>
          <w:delText xml:space="preserve">Здесь </w:delText>
        </w:r>
      </w:del>
      <w:ins w:id="886" w:author="СБ" w:date="2019-10-29T12:03:00Z">
        <w:r w:rsidR="00B00CA7">
          <w:rPr>
            <w:rFonts w:eastAsia="Times New Roman"/>
            <w:sz w:val="24"/>
            <w:szCs w:val="24"/>
          </w:rPr>
          <w:t>где</w:t>
        </w:r>
        <w:r w:rsidR="00B00CA7" w:rsidRPr="0029618A">
          <w:rPr>
            <w:rFonts w:eastAsia="Times New Roman"/>
            <w:sz w:val="24"/>
            <w:szCs w:val="24"/>
          </w:rPr>
          <w:t xml:space="preserve"> </w:t>
        </w:r>
      </w:ins>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oMath>
      <w:r w:rsidRPr="0029618A">
        <w:rPr>
          <w:rFonts w:eastAsia="Times New Roman"/>
          <w:sz w:val="24"/>
          <w:szCs w:val="24"/>
        </w:rPr>
        <w:t xml:space="preserve"> — длина </w:t>
      </w:r>
      <w:ins w:id="887" w:author="СБ" w:date="2019-10-29T12:03:00Z">
        <w:r w:rsidR="00B56E43">
          <w:rPr>
            <w:rFonts w:eastAsia="Times New Roman"/>
            <w:sz w:val="24"/>
            <w:szCs w:val="24"/>
          </w:rPr>
          <w:t xml:space="preserve">части </w:t>
        </w:r>
      </w:ins>
      <w:r w:rsidRPr="0029618A">
        <w:rPr>
          <w:rFonts w:eastAsia="Times New Roman"/>
          <w:sz w:val="24"/>
          <w:szCs w:val="24"/>
        </w:rPr>
        <w:t>бутерброда, лежавш</w:t>
      </w:r>
      <w:ins w:id="888" w:author="СБ" w:date="2019-10-29T12:03:00Z">
        <w:r w:rsidR="00B56E43">
          <w:rPr>
            <w:rFonts w:eastAsia="Times New Roman"/>
            <w:sz w:val="24"/>
            <w:szCs w:val="24"/>
          </w:rPr>
          <w:t>ей</w:t>
        </w:r>
      </w:ins>
      <w:del w:id="889" w:author="СБ" w:date="2019-10-29T12:03:00Z">
        <w:r w:rsidRPr="0029618A" w:rsidDel="00B56E43">
          <w:rPr>
            <w:rFonts w:eastAsia="Times New Roman"/>
            <w:sz w:val="24"/>
            <w:szCs w:val="24"/>
          </w:rPr>
          <w:delText>ая</w:delText>
        </w:r>
      </w:del>
      <w:r w:rsidRPr="0029618A">
        <w:rPr>
          <w:rFonts w:eastAsia="Times New Roman"/>
          <w:sz w:val="24"/>
          <w:szCs w:val="24"/>
        </w:rPr>
        <w:t xml:space="preserve"> на </w:t>
      </w:r>
      <w:commentRangeStart w:id="890"/>
      <w:r w:rsidRPr="0029618A">
        <w:rPr>
          <w:rFonts w:eastAsia="Times New Roman"/>
          <w:sz w:val="24"/>
          <w:szCs w:val="24"/>
        </w:rPr>
        <w:t>столе</w:t>
      </w:r>
      <w:commentRangeEnd w:id="890"/>
      <w:r w:rsidR="002811E8">
        <w:rPr>
          <w:rStyle w:val="af"/>
        </w:rPr>
        <w:commentReference w:id="890"/>
      </w:r>
      <w:r w:rsidRPr="0029618A">
        <w:rPr>
          <w:rFonts w:eastAsia="Times New Roman"/>
          <w:sz w:val="24"/>
          <w:szCs w:val="24"/>
        </w:rPr>
        <w:t xml:space="preserve">. </w:t>
      </w:r>
      <w:commentRangeStart w:id="891"/>
      <w:r w:rsidRPr="0029618A">
        <w:rPr>
          <w:rFonts w:eastAsia="Times New Roman"/>
          <w:sz w:val="24"/>
          <w:szCs w:val="24"/>
        </w:rPr>
        <w:t xml:space="preserve">Здесь </w:t>
      </w:r>
      <w:commentRangeEnd w:id="891"/>
      <w:r w:rsidR="00AB284E">
        <w:rPr>
          <w:rStyle w:val="af"/>
        </w:rPr>
        <w:commentReference w:id="891"/>
      </w:r>
      <w:r w:rsidRPr="0029618A">
        <w:rPr>
          <w:rFonts w:eastAsia="Times New Roman"/>
          <w:sz w:val="24"/>
          <w:szCs w:val="24"/>
        </w:rPr>
        <w:t xml:space="preserve">мы используем отношение пропорциональности, обозначенное знаком </w:t>
      </w:r>
      <m:oMath>
        <m:r>
          <w:rPr>
            <w:rFonts w:ascii="Cambria Math" w:hAnsi="Cambria Math"/>
          </w:rPr>
          <m:t>∝</m:t>
        </m:r>
      </m:oMath>
      <w:r w:rsidRPr="0029618A">
        <w:rPr>
          <w:rFonts w:eastAsia="Times New Roman"/>
          <w:sz w:val="24"/>
          <w:szCs w:val="24"/>
        </w:rPr>
        <w:t xml:space="preserve">. Выражение </w:t>
      </w:r>
      <m:oMath>
        <m:r>
          <w:rPr>
            <w:rFonts w:ascii="Cambria Math" w:eastAsia="Cambria Math" w:hAnsi="Cambria Math"/>
            <w:sz w:val="24"/>
            <w:szCs w:val="24"/>
          </w:rPr>
          <m:t>y∝ x</m:t>
        </m:r>
      </m:oMath>
      <w:r w:rsidRPr="0029618A">
        <w:rPr>
          <w:rFonts w:eastAsia="Times New Roman"/>
          <w:sz w:val="24"/>
          <w:szCs w:val="24"/>
        </w:rPr>
        <w:t xml:space="preserve"> можно </w:t>
      </w:r>
      <w:del w:id="892" w:author="СБ" w:date="2019-10-29T12:04:00Z">
        <w:r w:rsidRPr="0029618A" w:rsidDel="00B00CA7">
          <w:rPr>
            <w:rFonts w:eastAsia="Times New Roman"/>
            <w:sz w:val="24"/>
            <w:szCs w:val="24"/>
          </w:rPr>
          <w:delText xml:space="preserve">заменить </w:delText>
        </w:r>
        <w:commentRangeStart w:id="893"/>
        <w:r w:rsidRPr="0029618A" w:rsidDel="00B00CA7">
          <w:rPr>
            <w:rFonts w:eastAsia="Times New Roman"/>
            <w:sz w:val="24"/>
            <w:szCs w:val="24"/>
          </w:rPr>
          <w:delText>на</w:delText>
        </w:r>
        <w:commentRangeEnd w:id="893"/>
        <w:r w:rsidR="00E9759A" w:rsidDel="00B00CA7">
          <w:rPr>
            <w:rStyle w:val="af"/>
          </w:rPr>
          <w:commentReference w:id="893"/>
        </w:r>
        <w:r w:rsidRPr="0029618A" w:rsidDel="00B00CA7">
          <w:rPr>
            <w:rFonts w:eastAsia="Times New Roman"/>
            <w:sz w:val="24"/>
            <w:szCs w:val="24"/>
          </w:rPr>
          <w:delText xml:space="preserve"> </w:delText>
        </w:r>
      </w:del>
      <w:ins w:id="894" w:author="СБ" w:date="2019-10-29T12:04:00Z">
        <w:r w:rsidR="00B00CA7">
          <w:rPr>
            <w:rFonts w:eastAsia="Times New Roman"/>
            <w:sz w:val="24"/>
            <w:szCs w:val="24"/>
          </w:rPr>
          <w:t xml:space="preserve"> переписать как </w:t>
        </w:r>
      </w:ins>
      <m:oMath>
        <m:r>
          <w:rPr>
            <w:rFonts w:ascii="Cambria Math" w:eastAsia="Cambria Math" w:hAnsi="Cambria Math"/>
            <w:sz w:val="24"/>
            <w:szCs w:val="24"/>
          </w:rPr>
          <m:t>y=C</m:t>
        </m:r>
        <w:del w:id="895" w:author="Пользователь" w:date="2019-10-02T13:58:00Z">
          <m:r>
            <w:rPr>
              <w:rFonts w:ascii="Cambria Math" w:eastAsia="Cambria Math" w:hAnsi="Cambria Math"/>
              <w:sz w:val="24"/>
              <w:szCs w:val="24"/>
            </w:rPr>
            <m:t xml:space="preserve"> </m:t>
          </m:r>
        </w:del>
        <m:r>
          <w:rPr>
            <w:rFonts w:ascii="Cambria Math" w:eastAsia="Cambria Math" w:hAnsi="Cambria Math"/>
            <w:sz w:val="24"/>
            <w:szCs w:val="24"/>
          </w:rPr>
          <m:t>x</m:t>
        </m:r>
      </m:oMath>
      <w:r w:rsidRPr="0029618A">
        <w:rPr>
          <w:rFonts w:eastAsia="Times New Roman"/>
          <w:sz w:val="24"/>
          <w:szCs w:val="24"/>
        </w:rPr>
        <w:t xml:space="preserve">, где </w:t>
      </w:r>
      <m:oMath>
        <m:r>
          <w:rPr>
            <w:rFonts w:ascii="Cambria Math" w:eastAsia="Cambria Math" w:hAnsi="Cambria Math"/>
            <w:sz w:val="24"/>
            <w:szCs w:val="24"/>
          </w:rPr>
          <m:t>C</m:t>
        </m:r>
      </m:oMath>
      <w:r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14:paraId="4353B03D"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4. Угловое ускорение происходит от ускорения силы тяжести и зависит от плеча, к которому сила тяжести прилагается: </w:t>
      </w:r>
    </w:p>
    <w:p w14:paraId="7C9CDD96"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ε∝</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g</m:t>
                  </m:r>
                </m:num>
                <m:den>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den>
              </m:f>
            </m:e>
          </m:rad>
          <m:r>
            <w:rPr>
              <w:rFonts w:ascii="Cambria Math" w:eastAsia="Cambria Math" w:hAnsi="Cambria Math"/>
              <w:sz w:val="24"/>
              <w:szCs w:val="24"/>
            </w:rPr>
            <m:t>.</m:t>
          </m:r>
        </m:oMath>
      </m:oMathPara>
    </w:p>
    <w:p w14:paraId="28EDC3FF" w14:textId="4EF13BA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вычислять момента инерции пластины для оси, лежащей в её плоскости, а также</w:t>
      </w:r>
      <w:r w:rsidR="00571844">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14:paraId="4484D4E5"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5. Наконец, время падения зависит от высоты стола и ускорения свободного падения:</w:t>
      </w:r>
    </w:p>
    <w:p w14:paraId="36E82511"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t∝</m:t>
          </m:r>
          <m:rad>
            <m:radPr>
              <m:degHide m:val="1"/>
              <m:ctrlPr>
                <w:rPr>
                  <w:rFonts w:ascii="Cambria Math" w:eastAsia="Cambria Math" w:hAnsi="Cambria Math"/>
                  <w:i/>
                  <w:sz w:val="24"/>
                  <w:szCs w:val="24"/>
                </w:rPr>
              </m:ctrlPr>
            </m:radPr>
            <m:deg/>
            <m:e>
              <m:r>
                <w:rPr>
                  <w:rFonts w:ascii="Cambria Math" w:eastAsia="Cambria Math" w:hAnsi="Cambria Math"/>
                  <w:sz w:val="24"/>
                  <w:szCs w:val="24"/>
                </w:rPr>
                <m:t>H/g</m:t>
              </m:r>
            </m:e>
          </m:rad>
          <m:r>
            <w:rPr>
              <w:rFonts w:ascii="Cambria Math" w:eastAsia="Cambria Math" w:hAnsi="Cambria Math"/>
              <w:sz w:val="24"/>
              <w:szCs w:val="24"/>
            </w:rPr>
            <m:t>.</m:t>
          </m:r>
        </m:oMath>
      </m:oMathPara>
    </w:p>
    <w:p w14:paraId="02E2C8C8"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простой результат:</w:t>
      </w:r>
    </w:p>
    <w:p w14:paraId="513D5EB2"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H</m:t>
                  </m:r>
                </m:num>
                <m:den>
                  <m:r>
                    <w:rPr>
                      <w:rFonts w:ascii="Cambria Math" w:eastAsia="Cambria Math" w:hAnsi="Cambria Math"/>
                      <w:sz w:val="24"/>
                      <w:szCs w:val="24"/>
                    </w:rPr>
                    <m:t>l</m:t>
                  </m:r>
                  <m:d>
                    <m:dPr>
                      <m:ctrlPr>
                        <w:rPr>
                          <w:rFonts w:ascii="Cambria Math" w:eastAsia="Cambria Math" w:hAnsi="Cambria Math"/>
                          <w:i/>
                          <w:sz w:val="24"/>
                          <w:szCs w:val="24"/>
                        </w:rPr>
                      </m:ctrlPr>
                    </m:dPr>
                    <m:e>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e>
                  </m:d>
                </m:den>
              </m:f>
            </m:e>
          </m:rad>
        </m:oMath>
      </m:oMathPara>
    </w:p>
    <w:p w14:paraId="3A66BBCB" w14:textId="178A4984" w:rsidR="008E2D65" w:rsidRPr="0029618A" w:rsidRDefault="00662FA5">
      <w:pPr>
        <w:rPr>
          <w:rFonts w:eastAsia="Times New Roman"/>
          <w:sz w:val="24"/>
          <w:szCs w:val="24"/>
        </w:rPr>
      </w:pPr>
      <w:proofErr w:type="gramStart"/>
      <w:r w:rsidRPr="0029618A">
        <w:rPr>
          <w:rFonts w:eastAsia="Times New Roman"/>
          <w:sz w:val="24"/>
          <w:szCs w:val="24"/>
        </w:rPr>
        <w:t>который</w:t>
      </w:r>
      <w:proofErr w:type="gramEnd"/>
      <w:r w:rsidRPr="0029618A">
        <w:rPr>
          <w:rFonts w:eastAsia="Times New Roman"/>
          <w:sz w:val="24"/>
          <w:szCs w:val="24"/>
        </w:rPr>
        <w:t>, если измерять все длины в бутербродах, превращается в</w:t>
      </w:r>
      <w:r w:rsidR="00571844">
        <w:rPr>
          <w:rFonts w:eastAsia="Times New Roman"/>
          <w:sz w:val="24"/>
          <w:szCs w:val="24"/>
        </w:rPr>
        <w:t xml:space="preserve"> </w:t>
      </w:r>
    </w:p>
    <w:p w14:paraId="123F1F29"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w:lastRenderedPageBreak/>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r>
            <w:rPr>
              <w:rFonts w:ascii="Cambria Math" w:eastAsia="Cambria Math" w:hAnsi="Cambria Math"/>
              <w:sz w:val="24"/>
              <w:szCs w:val="24"/>
            </w:rPr>
            <m:t>.</m:t>
          </m:r>
        </m:oMath>
      </m:oMathPara>
    </w:p>
    <w:p w14:paraId="1A9B1527" w14:textId="2F330A3F" w:rsidR="008E2D65" w:rsidRPr="0029618A" w:rsidRDefault="00662FA5">
      <w:pPr>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 xml:space="preserve"> = x l</m:t>
        </m:r>
      </m:oMath>
      <w:r w:rsidRPr="0029618A">
        <w:rPr>
          <w:rFonts w:eastAsia="Times New Roman"/>
          <w:sz w:val="24"/>
          <w:szCs w:val="24"/>
        </w:rPr>
        <w:t xml:space="preserve"> и </w:t>
      </w:r>
      <m:oMath>
        <m:r>
          <w:rPr>
            <w:rFonts w:ascii="Cambria Math" w:eastAsia="Cambria Math" w:hAnsi="Cambria Math"/>
            <w:sz w:val="24"/>
            <w:szCs w:val="24"/>
          </w:rPr>
          <m:t>H = h l</m:t>
        </m:r>
      </m:oMath>
      <w:r w:rsidRPr="0029618A">
        <w:rPr>
          <w:rFonts w:eastAsia="Times New Roman"/>
          <w:sz w:val="24"/>
          <w:szCs w:val="24"/>
        </w:rPr>
        <w:t>. Что же, всё сходится —</w:t>
      </w:r>
      <w:r w:rsidR="00571844">
        <w:rPr>
          <w:rFonts w:eastAsia="Times New Roman"/>
          <w:sz w:val="24"/>
          <w:szCs w:val="24"/>
        </w:rPr>
        <w:t xml:space="preserve"> </w:t>
      </w:r>
      <w:r w:rsidRPr="0029618A">
        <w:rPr>
          <w:rFonts w:eastAsia="Times New Roman"/>
          <w:sz w:val="24"/>
          <w:szCs w:val="24"/>
        </w:rPr>
        <w:t xml:space="preserve">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при </w:t>
      </w:r>
      <m:oMath>
        <m:r>
          <w:rPr>
            <w:rFonts w:ascii="Cambria Math" w:eastAsia="Cambria Math" w:hAnsi="Cambria Math"/>
            <w:sz w:val="24"/>
            <w:szCs w:val="24"/>
          </w:rPr>
          <m:t>x &gt; 0.5</m:t>
        </m:r>
      </m:oMath>
      <w:r w:rsidRPr="0029618A">
        <w:rPr>
          <w:rFonts w:eastAsia="Times New Roman"/>
          <w:sz w:val="24"/>
          <w:szCs w:val="24"/>
        </w:rPr>
        <w:t xml:space="preserve"> бутерброд не упадёт вовсе (мы рассматриваем нулевую горизонтальную скорость), так что </w:t>
      </w:r>
      <m:oMath>
        <m:r>
          <w:rPr>
            <w:rFonts w:ascii="Cambria Math" w:eastAsia="Cambria Math" w:hAnsi="Cambria Math"/>
            <w:sz w:val="24"/>
            <w:szCs w:val="24"/>
          </w:rPr>
          <m:t>0 &lt; x &lt; 0.5</m:t>
        </m:r>
      </m:oMath>
      <w:r w:rsidRPr="0029618A">
        <w:rPr>
          <w:rFonts w:eastAsia="Times New Roman"/>
          <w:sz w:val="24"/>
          <w:szCs w:val="24"/>
        </w:rPr>
        <w:t>.</w:t>
      </w:r>
    </w:p>
    <w:p w14:paraId="4A8747EB" w14:textId="541CDCB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То, какой стороной упадет бутерброд, определяется знаком синуса угла </w:t>
      </w:r>
      <m:oMath>
        <m:r>
          <w:rPr>
            <w:rFonts w:ascii="Cambria Math" w:hAnsi="Cambria Math"/>
          </w:rPr>
          <m:t>φ</m:t>
        </m:r>
      </m:oMath>
      <w:r w:rsidRPr="0029618A">
        <w:rPr>
          <w:rFonts w:eastAsia="Times New Roman"/>
          <w:sz w:val="24"/>
          <w:szCs w:val="24"/>
        </w:rPr>
        <w:t xml:space="preserve">, то есть функцией </w:t>
      </w:r>
      <m:oMath>
        <m:r>
          <w:rPr>
            <w:rFonts w:ascii="Cambria Math" w:eastAsia="Cambria Math" w:hAnsi="Cambria Math"/>
            <w:sz w:val="24"/>
            <w:szCs w:val="24"/>
          </w:rPr>
          <m:t>sign(</m:t>
        </m:r>
        <m:box>
          <m:boxPr>
            <m:opEmu m:val="1"/>
            <m:ctrlPr>
              <w:rPr>
                <w:rFonts w:ascii="Cambria Math" w:eastAsia="Cambria Math" w:hAnsi="Cambria Math"/>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φ</m:t>
        </m:r>
        <m:r>
          <w:rPr>
            <w:rFonts w:ascii="Cambria Math" w:eastAsia="Cambria Math" w:hAnsi="Cambria Math"/>
            <w:sz w:val="24"/>
            <w:szCs w:val="24"/>
          </w:rPr>
          <m:t>)</m:t>
        </m:r>
      </m:oMath>
      <w:r w:rsidRPr="0029618A">
        <w:rPr>
          <w:rFonts w:eastAsia="Times New Roman"/>
          <w:sz w:val="24"/>
          <w:szCs w:val="24"/>
        </w:rPr>
        <w:t xml:space="preserve">. Эта функция возвращает </w:t>
      </w:r>
      <m:oMath>
        <m:r>
          <w:rPr>
            <w:rFonts w:ascii="Cambria Math" w:eastAsia="Cambria Math" w:hAnsi="Cambria Math"/>
            <w:sz w:val="24"/>
            <w:szCs w:val="24"/>
          </w:rPr>
          <m:t>-1</m:t>
        </m:r>
      </m:oMath>
      <w:r w:rsidRPr="0029618A">
        <w:rPr>
          <w:rFonts w:eastAsia="Times New Roman"/>
          <w:sz w:val="24"/>
          <w:szCs w:val="24"/>
        </w:rPr>
        <w:t xml:space="preserve"> для случая «маслом вверх» и </w:t>
      </w:r>
      <m:oMath>
        <m:r>
          <w:rPr>
            <w:rFonts w:ascii="Cambria Math" w:eastAsia="Cambria Math" w:hAnsi="Cambria Math"/>
            <w:sz w:val="24"/>
            <w:szCs w:val="24"/>
          </w:rPr>
          <m:t>1</m:t>
        </m:r>
      </m:oMath>
      <w:r w:rsidRPr="0029618A">
        <w:rPr>
          <w:rFonts w:eastAsia="Times New Roman"/>
          <w:sz w:val="24"/>
          <w:szCs w:val="24"/>
        </w:rPr>
        <w:t xml:space="preserve"> </w:t>
      </w:r>
      <w:proofErr w:type="gramStart"/>
      <w:r w:rsidRPr="0029618A">
        <w:rPr>
          <w:rFonts w:eastAsia="Times New Roman"/>
          <w:sz w:val="24"/>
          <w:szCs w:val="24"/>
        </w:rPr>
        <w:t>для</w:t>
      </w:r>
      <w:proofErr w:type="gramEnd"/>
      <w:r w:rsidRPr="0029618A">
        <w:rPr>
          <w:rFonts w:eastAsia="Times New Roman"/>
          <w:sz w:val="24"/>
          <w:szCs w:val="24"/>
        </w:rPr>
        <w:t xml:space="preserve"> «маслом вниз». Мы можем использовать эту функцию для выражения вероятности падения детерминистического бутерброда, если приведём её к диапазону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m:t>
        </m:r>
      </m:oMath>
      <w:r w:rsidRPr="0029618A">
        <w:rPr>
          <w:rFonts w:eastAsia="Times New Roman"/>
          <w:sz w:val="24"/>
          <w:szCs w:val="24"/>
        </w:rPr>
        <w:t>:</w:t>
      </w:r>
      <w:r w:rsidR="00571844">
        <w:rPr>
          <w:rFonts w:eastAsia="Times New Roman"/>
          <w:sz w:val="24"/>
          <w:szCs w:val="24"/>
        </w:rPr>
        <w:t xml:space="preserve"> </w:t>
      </w:r>
    </w:p>
    <w:p w14:paraId="42DED88A" w14:textId="724B48EA" w:rsidR="008E2D65" w:rsidRPr="0029618A" w:rsidRDefault="001C6BB5">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x,h</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φ </m:t>
                  </m:r>
                </m:e>
              </m:d>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begChr m:val="["/>
                  <m:endChr m:val="]"/>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m:t>
                  </m:r>
                  <m:d>
                    <m:dPr>
                      <m:ctrlPr>
                        <w:rPr>
                          <w:rFonts w:ascii="Cambria Math" w:eastAsia="Cambria Math" w:hAnsi="Cambria Math"/>
                          <w:i/>
                          <w:sz w:val="24"/>
                          <w:szCs w:val="24"/>
                        </w:rPr>
                      </m:ctrlPr>
                    </m:dPr>
                    <m:e>
                      <m:r>
                        <w:rPr>
                          <w:rFonts w:ascii="Cambria Math" w:eastAsia="Cambria Math" w:hAnsi="Cambria Math"/>
                          <w:sz w:val="24"/>
                          <w:szCs w:val="24"/>
                        </w:rPr>
                        <m:t>C</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e>
                  </m:d>
                  <m:r>
                    <w:rPr>
                      <w:rFonts w:ascii="Cambria Math" w:eastAsia="Times New Roman" w:hAnsi="Cambria Math"/>
                      <w:sz w:val="24"/>
                      <w:szCs w:val="24"/>
                    </w:rPr>
                    <m:t xml:space="preserve"> </m:t>
                  </m:r>
                </m:e>
              </m:d>
            </m:e>
          </m:d>
          <m:r>
            <w:rPr>
              <w:rFonts w:ascii="Cambria Math" w:eastAsia="Cambria Math" w:hAnsi="Cambria Math"/>
              <w:sz w:val="24"/>
              <w:szCs w:val="24"/>
            </w:rPr>
            <m:t>,</m:t>
          </m:r>
        </m:oMath>
      </m:oMathPara>
    </w:p>
    <w:p w14:paraId="7A25FB9F" w14:textId="1BE3487E" w:rsidR="008E2D65" w:rsidRPr="0029618A" w:rsidRDefault="00662FA5">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sidR="00571844">
        <w:rPr>
          <w:rFonts w:eastAsia="Times New Roman"/>
          <w:sz w:val="24"/>
          <w:szCs w:val="24"/>
        </w:rPr>
        <w:t xml:space="preserve"> </w:t>
      </w:r>
      <w:r w:rsidRPr="0029618A">
        <w:rPr>
          <w:rFonts w:eastAsia="Times New Roman"/>
          <w:sz w:val="24"/>
          <w:szCs w:val="24"/>
        </w:rPr>
        <w:t xml:space="preserve">Коэффициент </w:t>
      </w:r>
      <m:oMath>
        <m:r>
          <w:rPr>
            <w:rFonts w:ascii="Cambria Math" w:eastAsia="Cambria Math" w:hAnsi="Cambria Math"/>
            <w:sz w:val="24"/>
            <w:szCs w:val="24"/>
          </w:rPr>
          <m:t>C</m:t>
        </m:r>
      </m:oMath>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sidR="00AB284E">
        <w:rPr>
          <w:rFonts w:eastAsia="Times New Roman"/>
          <w:sz w:val="24"/>
          <w:szCs w:val="24"/>
        </w:rPr>
        <w:t>. П</w:t>
      </w:r>
      <w:r w:rsidRPr="0029618A">
        <w:rPr>
          <w:rFonts w:eastAsia="Times New Roman"/>
          <w:sz w:val="24"/>
          <w:szCs w:val="24"/>
        </w:rPr>
        <w:t xml:space="preserve">ричём достаточно </w:t>
      </w:r>
      <w:proofErr w:type="gramStart"/>
      <w:r w:rsidRPr="0029618A">
        <w:rPr>
          <w:rFonts w:eastAsia="Times New Roman"/>
          <w:sz w:val="24"/>
          <w:szCs w:val="24"/>
        </w:rPr>
        <w:t>одного</w:t>
      </w:r>
      <w:r w:rsidR="00AB284E">
        <w:rPr>
          <w:rFonts w:eastAsia="Times New Roman"/>
          <w:sz w:val="24"/>
          <w:szCs w:val="24"/>
        </w:rPr>
        <w:t>-</w:t>
      </w:r>
      <w:r w:rsidRPr="0029618A">
        <w:rPr>
          <w:rFonts w:eastAsia="Times New Roman"/>
          <w:sz w:val="24"/>
          <w:szCs w:val="24"/>
        </w:rPr>
        <w:t>единственного</w:t>
      </w:r>
      <w:proofErr w:type="gramEnd"/>
      <w:r w:rsidRPr="0029618A">
        <w:rPr>
          <w:rFonts w:eastAsia="Times New Roman"/>
          <w:sz w:val="24"/>
          <w:szCs w:val="24"/>
        </w:rPr>
        <w:t xml:space="preserve"> эксперимента с измерением угла в момент падения, чтобы получить оценку этого значения! С помощью симулятора я легко выяснил, что </w:t>
      </w:r>
      <m:oMath>
        <m:r>
          <w:rPr>
            <w:rFonts w:ascii="Cambria Math" w:eastAsia="Cambria Math" w:hAnsi="Cambria Math"/>
            <w:sz w:val="24"/>
            <w:szCs w:val="24"/>
          </w:rPr>
          <m:t>C = 2.3.</m:t>
        </m:r>
      </m:oMath>
      <w:r w:rsidRPr="0029618A">
        <w:rPr>
          <w:rFonts w:eastAsia="Times New Roman"/>
          <w:sz w:val="24"/>
          <w:szCs w:val="24"/>
        </w:rPr>
        <w:t xml:space="preserve"> </w:t>
      </w:r>
    </w:p>
    <w:p w14:paraId="1E330CA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 </w:t>
      </w:r>
      <m:oMath>
        <m:r>
          <w:rPr>
            <w:rFonts w:ascii="Cambria Math" w:eastAsia="Cambria Math" w:hAnsi="Cambria Math"/>
            <w:sz w:val="24"/>
            <w:szCs w:val="24"/>
          </w:rPr>
          <m:t>x</m:t>
        </m:r>
      </m:oMath>
      <w:r w:rsidRPr="0029618A">
        <w:rPr>
          <w:rFonts w:eastAsia="Times New Roman"/>
          <w:sz w:val="24"/>
          <w:szCs w:val="24"/>
        </w:rPr>
        <w:t xml:space="preserve"> будет равно </w:t>
      </w:r>
      <m:oMath>
        <m:r>
          <w:rPr>
            <w:rFonts w:ascii="Cambria Math" w:eastAsia="Cambria Math" w:hAnsi="Cambria Math"/>
            <w:sz w:val="24"/>
            <w:szCs w:val="24"/>
          </w:rPr>
          <m:t>0.2</m:t>
        </m:r>
      </m:oMath>
      <w:r w:rsidRPr="0029618A">
        <w:rPr>
          <w:rFonts w:eastAsia="Cambria Math"/>
          <w:sz w:val="24"/>
          <w:szCs w:val="24"/>
        </w:rPr>
        <w:t>,</w:t>
      </w:r>
      <w:r w:rsidRPr="0029618A">
        <w:rPr>
          <w:rFonts w:eastAsia="Times New Roman"/>
          <w:sz w:val="24"/>
          <w:szCs w:val="24"/>
        </w:rPr>
        <w:t xml:space="preserve"> или </w:t>
      </w:r>
      <m:oMath>
        <m:r>
          <w:rPr>
            <w:rFonts w:ascii="Cambria Math" w:eastAsia="Cambria Math" w:hAnsi="Cambria Math"/>
            <w:sz w:val="24"/>
            <w:szCs w:val="24"/>
          </w:rPr>
          <m:t>0.4</m:t>
        </m:r>
      </m:oMath>
      <w:r w:rsidRPr="0029618A">
        <w:rPr>
          <w:rFonts w:eastAsia="Cambria Math"/>
          <w:sz w:val="24"/>
          <w:szCs w:val="24"/>
        </w:rPr>
        <w:t>,</w:t>
      </w:r>
      <w:r w:rsidRPr="0029618A">
        <w:rPr>
          <w:rFonts w:eastAsia="Times New Roman"/>
          <w:sz w:val="24"/>
          <w:szCs w:val="24"/>
        </w:rPr>
        <w:t xml:space="preserve"> </w:t>
      </w:r>
      <w:proofErr w:type="spellStart"/>
      <w:r w:rsidRPr="0029618A">
        <w:rPr>
          <w:rFonts w:eastAsia="Times New Roman"/>
          <w:sz w:val="24"/>
          <w:szCs w:val="24"/>
        </w:rPr>
        <w:t>или</w:t>
      </w:r>
      <w:proofErr w:type="spellEnd"/>
      <w:r w:rsidRPr="0029618A">
        <w:rPr>
          <w:rFonts w:eastAsia="Times New Roman"/>
          <w:sz w:val="24"/>
          <w:szCs w:val="24"/>
        </w:rPr>
        <w:t xml:space="preserve"> любому числу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sz w:val="24"/>
                <w:szCs w:val="24"/>
              </w:rPr>
            </m:ctrlPr>
          </m:dPr>
          <m:e>
            <m:r>
              <w:rPr>
                <w:rFonts w:ascii="Cambria Math" w:eastAsia="Cambria Math" w:hAnsi="Cambria Math"/>
                <w:sz w:val="24"/>
                <w:szCs w:val="24"/>
              </w:rPr>
              <m:t>x,h</m:t>
            </m:r>
          </m:e>
        </m:d>
      </m:oMath>
      <w:r w:rsidRPr="0029618A">
        <w:rPr>
          <w:rFonts w:eastAsia="Times New Roman"/>
          <w:sz w:val="24"/>
          <w:szCs w:val="24"/>
        </w:rPr>
        <w:t xml:space="preserve">, для всех значений </w:t>
      </w:r>
      <m:oMath>
        <m:r>
          <w:rPr>
            <w:rFonts w:ascii="Cambria Math" w:eastAsia="Cambria Math" w:hAnsi="Cambria Math"/>
            <w:sz w:val="24"/>
            <w:szCs w:val="24"/>
          </w:rPr>
          <m:t>x</m:t>
        </m:r>
      </m:oMath>
      <w:r w:rsidRPr="0029618A">
        <w:rPr>
          <w:rFonts w:eastAsia="Times New Roman"/>
          <w:sz w:val="24"/>
          <w:szCs w:val="24"/>
        </w:rPr>
        <w:t xml:space="preserve">, умножив их предварительно на вероятность попадания в конкретный диапазон значений. Разобьем отрезок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частей</w:t>
      </w:r>
      <w:proofErr w:type="gramEnd"/>
      <w:r w:rsidRPr="0029618A">
        <w:rPr>
          <w:rFonts w:eastAsia="Times New Roman"/>
          <w:sz w:val="24"/>
          <w:szCs w:val="24"/>
        </w:rPr>
        <w:t xml:space="preserve">, и вычислим оценку вероятности в виде суммы: </w:t>
      </w:r>
    </w:p>
    <w:p w14:paraId="27785EB9" w14:textId="7FBCAA5C" w:rsidR="008E2D65" w:rsidRPr="0029618A" w:rsidRDefault="001C6BB5">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h</m:t>
              </m:r>
            </m:e>
          </m:d>
          <m:r>
            <w:rPr>
              <w:rFonts w:ascii="Cambria Math" w:eastAsia="Cambria Math" w:hAnsi="Cambria Math"/>
              <w:sz w:val="24"/>
              <w:szCs w:val="24"/>
            </w:rPr>
            <m:t xml:space="preserve"> ≈</m:t>
          </m:r>
          <m:f>
            <m:fPr>
              <m:ctrlPr>
                <w:rPr>
                  <w:rFonts w:ascii="Cambria Math" w:eastAsia="Cambria Math" w:hAnsi="Cambria Math"/>
                  <w:i/>
                  <w:sz w:val="24"/>
                  <w:szCs w:val="24"/>
                </w:rPr>
              </m:ctrlPr>
            </m:fPr>
            <m:num>
              <m:r>
                <w:rPr>
                  <w:rFonts w:ascii="Cambria Math" w:eastAsia="Cambria Math" w:hAnsi="Cambria Math"/>
                  <w:sz w:val="24"/>
                  <w:szCs w:val="24"/>
                </w:rPr>
                <m:t>2</m:t>
              </m:r>
            </m:num>
            <m:den>
              <m:r>
                <w:rPr>
                  <w:rFonts w:ascii="Cambria Math" w:eastAsia="Cambria Math" w:hAnsi="Cambria Math"/>
                  <w:sz w:val="24"/>
                  <w:szCs w:val="24"/>
                </w:rPr>
                <m:t>n</m:t>
              </m:r>
            </m:den>
          </m:f>
          <m:r>
            <w:rPr>
              <w:rFonts w:ascii="Cambria Math" w:eastAsia="Cambria Math" w:hAnsi="Cambria Math"/>
              <w:sz w:val="24"/>
              <w:szCs w:val="24"/>
            </w:rPr>
            <m:t xml:space="preserve"> </m:t>
          </m:r>
          <m:nary>
            <m:naryPr>
              <m:chr m:val="∑"/>
              <m:ctrlPr>
                <w:rPr>
                  <w:rFonts w:ascii="Cambria Math" w:eastAsia="Cambria Math" w:hAnsi="Cambria Math"/>
                  <w:i/>
                  <w:sz w:val="24"/>
                  <w:szCs w:val="24"/>
                </w:rPr>
              </m:ctrlPr>
            </m:naryPr>
            <m:sub>
              <m:r>
                <w:rPr>
                  <w:rFonts w:ascii="Cambria Math" w:eastAsia="Cambria Math" w:hAnsi="Cambria Math"/>
                  <w:sz w:val="24"/>
                  <w:szCs w:val="24"/>
                </w:rPr>
                <m:t>i=0</m:t>
              </m:r>
            </m:sub>
            <m:sup>
              <m:r>
                <w:rPr>
                  <w:rFonts w:ascii="Cambria Math" w:eastAsia="Cambria Math" w:hAnsi="Cambria Math"/>
                  <w:sz w:val="24"/>
                  <w:szCs w:val="24"/>
                </w:rPr>
                <m:t>n</m:t>
              </m:r>
            </m:sup>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i</m:t>
                      </m:r>
                    </m:num>
                    <m:den>
                      <m:r>
                        <w:rPr>
                          <w:rFonts w:ascii="Cambria Math" w:eastAsia="Cambria Math" w:hAnsi="Cambria Math"/>
                          <w:sz w:val="24"/>
                          <w:szCs w:val="24"/>
                        </w:rPr>
                        <m:t>2n</m:t>
                      </m:r>
                    </m:den>
                  </m:f>
                  <m:r>
                    <w:rPr>
                      <w:rFonts w:ascii="Cambria Math" w:eastAsia="Cambria Math" w:hAnsi="Cambria Math"/>
                      <w:sz w:val="24"/>
                      <w:szCs w:val="24"/>
                    </w:rPr>
                    <m:t>,h</m:t>
                  </m:r>
                </m:e>
              </m:d>
            </m:e>
          </m:nary>
          <m:r>
            <w:rPr>
              <w:rFonts w:ascii="Cambria Math" w:eastAsia="Cambria Math" w:hAnsi="Cambria Math"/>
              <w:sz w:val="24"/>
              <w:szCs w:val="24"/>
            </w:rPr>
            <m:t>,</m:t>
          </m:r>
        </m:oMath>
      </m:oMathPara>
    </w:p>
    <w:p w14:paraId="4FD697B4"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здесь множитель </w:t>
      </w:r>
      <m:oMath>
        <m:r>
          <w:rPr>
            <w:rFonts w:ascii="Cambria Math" w:eastAsia="Cambria Math" w:hAnsi="Cambria Math"/>
            <w:sz w:val="24"/>
            <w:szCs w:val="24"/>
          </w:rPr>
          <m:t>2/n</m:t>
        </m:r>
      </m:oMath>
      <w:r w:rsidRPr="0029618A">
        <w:rPr>
          <w:rFonts w:eastAsia="Times New Roman"/>
          <w:sz w:val="24"/>
          <w:szCs w:val="24"/>
        </w:rPr>
        <w:t xml:space="preserve"> выражает вероятность для случайной величины </w:t>
      </w:r>
      <m:oMath>
        <m:r>
          <w:rPr>
            <w:rFonts w:ascii="Cambria Math" w:eastAsia="Cambria Math" w:hAnsi="Cambria Math"/>
            <w:sz w:val="24"/>
            <w:szCs w:val="24"/>
          </w:rPr>
          <m:t>x</m:t>
        </m:r>
      </m:oMath>
      <w:r w:rsidRPr="0029618A">
        <w:rPr>
          <w:rFonts w:eastAsia="Times New Roman"/>
          <w:sz w:val="24"/>
          <w:szCs w:val="24"/>
        </w:rPr>
        <w:t xml:space="preserve"> попасть в отрезок ширины </w:t>
      </w:r>
      <m:oMath>
        <m:r>
          <w:rPr>
            <w:rFonts w:ascii="Cambria Math" w:eastAsia="Cambria Math" w:hAnsi="Cambria Math"/>
            <w:sz w:val="24"/>
            <w:szCs w:val="24"/>
          </w:rPr>
          <m:t>1/n</m:t>
        </m:r>
      </m:oMath>
      <w:r w:rsidRPr="0029618A">
        <w:rPr>
          <w:rFonts w:eastAsia="Times New Roman"/>
          <w:sz w:val="24"/>
          <w:szCs w:val="24"/>
        </w:rPr>
        <w:t>. Вот как выглядят результаты для значительного числа разбиений (</w:t>
      </w:r>
      <m:oMath>
        <m:r>
          <w:rPr>
            <w:rFonts w:ascii="Cambria Math" w:eastAsia="Cambria Math" w:hAnsi="Cambria Math"/>
            <w:sz w:val="24"/>
            <w:szCs w:val="24"/>
          </w:rPr>
          <m:t>n=100</m:t>
        </m:r>
      </m:oMath>
      <w:r w:rsidRPr="0029618A">
        <w:rPr>
          <w:rFonts w:eastAsia="Times New Roman"/>
          <w:sz w:val="24"/>
          <w:szCs w:val="24"/>
        </w:rPr>
        <w:t>) на фоне серии численных экспериментов с нулевой горизонтальной скоростью:</w:t>
      </w:r>
    </w:p>
    <w:p w14:paraId="7686AC9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CFB46DD" wp14:editId="5EDA623A">
            <wp:extent cx="4353975" cy="2597190"/>
            <wp:effectExtent l="0" t="0" r="0" b="0"/>
            <wp:docPr id="96" name="image76.png" descr="C:\tmp\podlost\ToH\html\figures\buter\2018-12-12_20-31-57.png"/>
            <wp:cNvGraphicFramePr/>
            <a:graphic xmlns:a="http://schemas.openxmlformats.org/drawingml/2006/main">
              <a:graphicData uri="http://schemas.openxmlformats.org/drawingml/2006/picture">
                <pic:pic xmlns:pic="http://schemas.openxmlformats.org/drawingml/2006/picture">
                  <pic:nvPicPr>
                    <pic:cNvPr id="0" name="image76.png" descr="C:\tmp\podlost\ToH\html\figures\buter\2018-12-12_20-31-57.png"/>
                    <pic:cNvPicPr preferRelativeResize="0"/>
                  </pic:nvPicPr>
                  <pic:blipFill>
                    <a:blip r:embed="rId38" cstate="print"/>
                    <a:srcRect/>
                    <a:stretch>
                      <a:fillRect/>
                    </a:stretch>
                  </pic:blipFill>
                  <pic:spPr>
                    <a:xfrm>
                      <a:off x="0" y="0"/>
                      <a:ext cx="4353975" cy="2597190"/>
                    </a:xfrm>
                    <a:prstGeom prst="rect">
                      <a:avLst/>
                    </a:prstGeom>
                    <a:ln/>
                  </pic:spPr>
                </pic:pic>
              </a:graphicData>
            </a:graphic>
          </wp:inline>
        </w:drawing>
      </w:r>
    </w:p>
    <w:p w14:paraId="2797A1F4" w14:textId="03E09B3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Теоретическая и экспериментальная оценка вероятности приземления </w:t>
      </w:r>
      <w:r w:rsidR="00DD3418" w:rsidRPr="0029618A">
        <w:rPr>
          <w:rFonts w:eastAsia="Times New Roman"/>
          <w:i/>
          <w:sz w:val="24"/>
          <w:szCs w:val="24"/>
        </w:rPr>
        <w:t xml:space="preserve">бутерброда </w:t>
      </w:r>
      <w:r w:rsidRPr="0029618A">
        <w:rPr>
          <w:rFonts w:eastAsia="Times New Roman"/>
          <w:i/>
          <w:sz w:val="24"/>
          <w:szCs w:val="24"/>
        </w:rPr>
        <w:t>маслом вниз при падении с большой высоты. Начальная горизонтальная скорость в экспериментах равна нулю.</w:t>
      </w:r>
    </w:p>
    <w:p w14:paraId="7F2CCE9A" w14:textId="0DD036A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w:t>
      </w:r>
      <m:oMath>
        <m:r>
          <w:rPr>
            <w:rFonts w:ascii="Cambria Math" w:eastAsia="Cambria Math" w:hAnsi="Cambria Math"/>
            <w:sz w:val="24"/>
            <w:szCs w:val="24"/>
          </w:rPr>
          <m:t>0.5</m:t>
        </m:r>
      </m:oMath>
      <w:r w:rsidRPr="0029618A">
        <w:rPr>
          <w:rFonts w:eastAsia="Times New Roman"/>
          <w:sz w:val="24"/>
          <w:szCs w:val="24"/>
        </w:rPr>
        <w:t xml:space="preserve">, но в принципе подобный анализ можно провести и для более общего случая. </w:t>
      </w:r>
    </w:p>
    <w:p w14:paraId="74FED64A" w14:textId="4CCEF94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при увеличении </w:t>
      </w:r>
      <m:oMath>
        <m:r>
          <w:rPr>
            <w:rFonts w:ascii="Cambria Math" w:eastAsia="Cambria Math" w:hAnsi="Cambria Math"/>
            <w:sz w:val="24"/>
            <w:szCs w:val="24"/>
          </w:rPr>
          <m:t>h</m:t>
        </m:r>
      </m:oMath>
      <w:r w:rsidRPr="0029618A">
        <w:rPr>
          <w:rFonts w:eastAsia="Times New Roman"/>
          <w:sz w:val="24"/>
          <w:szCs w:val="24"/>
        </w:rPr>
        <w:t xml:space="preserve"> </w:t>
      </w:r>
      <w:r w:rsidR="00DD3418" w:rsidRPr="0029618A">
        <w:rPr>
          <w:rFonts w:eastAsia="Times New Roman"/>
          <w:sz w:val="24"/>
          <w:szCs w:val="24"/>
        </w:rPr>
        <w:t xml:space="preserve">приближается </w:t>
      </w:r>
      <w:r w:rsidRPr="0029618A">
        <w:rPr>
          <w:rFonts w:eastAsia="Times New Roman"/>
          <w:sz w:val="24"/>
          <w:szCs w:val="24"/>
        </w:rPr>
        <w:t xml:space="preserve">к значениям, близким к </w:t>
      </w:r>
      <m:oMath>
        <m:r>
          <w:rPr>
            <w:rFonts w:ascii="Cambria Math" w:eastAsia="Cambria Math" w:hAnsi="Cambria Math"/>
            <w:sz w:val="24"/>
            <w:szCs w:val="24"/>
          </w:rPr>
          <m:t>0.5</m:t>
        </m:r>
      </m:oMath>
      <w:r w:rsidRPr="0029618A">
        <w:rPr>
          <w:rFonts w:eastAsia="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xml:space="preserve">, образуемых значениями </w:t>
      </w:r>
      <m:oMath>
        <m:r>
          <w:rPr>
            <w:rFonts w:ascii="Cambria Math" w:eastAsia="Cambria Math" w:hAnsi="Cambria Math"/>
            <w:sz w:val="24"/>
            <w:szCs w:val="24"/>
          </w:rPr>
          <m:t>x</m:t>
        </m:r>
      </m:oMath>
      <w:r w:rsidRPr="0029618A">
        <w:rPr>
          <w:rFonts w:eastAsia="Times New Roman"/>
          <w:sz w:val="24"/>
          <w:szCs w:val="24"/>
        </w:rPr>
        <w:t xml:space="preserve"> при суммировании</w:t>
      </w:r>
      <w:proofErr w:type="gramStart"/>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r>
          <w:rPr>
            <w:rFonts w:ascii="Cambria Math" w:eastAsia="Cambria Math" w:hAnsi="Cambria Math"/>
            <w:sz w:val="24"/>
            <w:szCs w:val="24"/>
          </w:rPr>
          <m:t>(x,h)</m:t>
        </m:r>
      </m:oMath>
      <w:r w:rsidRPr="0029618A">
        <w:rPr>
          <w:rFonts w:eastAsia="Times New Roman"/>
          <w:sz w:val="24"/>
          <w:szCs w:val="24"/>
        </w:rPr>
        <w:t xml:space="preserve">. </w:t>
      </w:r>
      <w:proofErr w:type="gramEnd"/>
      <w:r w:rsidRPr="0029618A">
        <w:rPr>
          <w:rFonts w:eastAsia="Times New Roman"/>
          <w:sz w:val="24"/>
          <w:szCs w:val="24"/>
        </w:rPr>
        <w:t xml:space="preserve">Если мы забудем про несчастный бутерброд и продолжим график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то увидим, что оценка вероятности так и продолжит колебаться вблизи </w:t>
      </w:r>
      <m:oMath>
        <m:r>
          <w:rPr>
            <w:rFonts w:ascii="Cambria Math" w:eastAsia="Cambria Math" w:hAnsi="Cambria Math"/>
            <w:sz w:val="24"/>
            <w:szCs w:val="24"/>
          </w:rPr>
          <m:t>0.5</m:t>
        </m:r>
      </m:oMath>
      <w:r w:rsidRPr="0029618A">
        <w:rPr>
          <w:rFonts w:eastAsia="Times New Roman"/>
          <w:sz w:val="24"/>
          <w:szCs w:val="24"/>
        </w:rPr>
        <w:t>, постепенно стремясь к этому значению.</w:t>
      </w:r>
    </w:p>
    <w:p w14:paraId="6F6FC7E5" w14:textId="3B3DEC0A" w:rsidR="008E2D65" w:rsidRPr="0029618A" w:rsidRDefault="00662FA5">
      <w:pPr>
        <w:ind w:firstLine="397"/>
        <w:jc w:val="both"/>
        <w:rPr>
          <w:rFonts w:eastAsia="Times New Roman"/>
          <w:sz w:val="24"/>
          <w:szCs w:val="24"/>
        </w:rPr>
      </w:pPr>
      <w:r w:rsidRPr="0029618A">
        <w:rPr>
          <w:rFonts w:eastAsia="Times New Roman"/>
          <w:sz w:val="24"/>
          <w:szCs w:val="24"/>
        </w:rPr>
        <w:t xml:space="preserve">А можно ли выяснить без прямых вычислений, </w:t>
      </w:r>
      <w:proofErr w:type="gramStart"/>
      <w:r w:rsidRPr="0029618A">
        <w:rPr>
          <w:rFonts w:eastAsia="Times New Roman"/>
          <w:sz w:val="24"/>
          <w:szCs w:val="24"/>
        </w:rPr>
        <w:t>будет ли вероятность продолжать сходится</w:t>
      </w:r>
      <w:proofErr w:type="gramEnd"/>
      <w:r w:rsidRPr="0029618A">
        <w:rPr>
          <w:rFonts w:eastAsia="Times New Roman"/>
          <w:sz w:val="24"/>
          <w:szCs w:val="24"/>
        </w:rPr>
        <w:t xml:space="preserve"> к </w:t>
      </w:r>
      <m:oMath>
        <m:r>
          <w:rPr>
            <w:rFonts w:ascii="Cambria Math" w:eastAsia="Cambria Math" w:hAnsi="Cambria Math"/>
            <w:sz w:val="24"/>
            <w:szCs w:val="24"/>
          </w:rPr>
          <m:t>0.5</m:t>
        </m:r>
      </m:oMath>
      <w:r w:rsidRPr="0029618A">
        <w:rPr>
          <w:rFonts w:eastAsia="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 </w:t>
      </w:r>
      <m:oMath>
        <m:r>
          <w:rPr>
            <w:rFonts w:ascii="Cambria Math" w:eastAsia="Cambria Math" w:hAnsi="Cambria Math"/>
            <w:sz w:val="24"/>
            <w:szCs w:val="24"/>
          </w:rPr>
          <m:t>x</m:t>
        </m:r>
      </m:oMath>
      <w:r w:rsidRPr="0029618A">
        <w:rPr>
          <w:rFonts w:eastAsia="Times New Roman"/>
          <w:sz w:val="24"/>
          <w:szCs w:val="24"/>
        </w:rPr>
        <w:t xml:space="preserve"> соответствует определённая частота колебаний</w:t>
      </w:r>
      <w:r w:rsidRPr="0029618A">
        <w:rPr>
          <w:rFonts w:eastAsia="Times New Roman"/>
          <w:sz w:val="24"/>
          <w:szCs w:val="24"/>
          <w:vertAlign w:val="superscript"/>
        </w:rPr>
        <w:footnoteReference w:id="9"/>
      </w:r>
      <w:r w:rsidRPr="0029618A">
        <w:rPr>
          <w:rFonts w:eastAsia="Times New Roman"/>
          <w:sz w:val="24"/>
          <w:szCs w:val="24"/>
        </w:rPr>
        <w:t xml:space="preserve">, а 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будет соответствовать апериодичная функция, похожая на убывающие</w:t>
      </w:r>
      <w:r w:rsidR="00571844">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xml:space="preserve">. Больше он нам не понадобится, так что если вас </w:t>
      </w:r>
      <w:r w:rsidRPr="0029618A">
        <w:rPr>
          <w:rFonts w:eastAsia="Times New Roman"/>
          <w:sz w:val="24"/>
          <w:szCs w:val="24"/>
        </w:rPr>
        <w:lastRenderedPageBreak/>
        <w:t>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14:paraId="2E549580" w14:textId="1174045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w:t>
      </w:r>
      <w:proofErr w:type="spellStart"/>
      <w:r w:rsidRPr="0029618A">
        <w:rPr>
          <w:rFonts w:eastAsia="Times New Roman"/>
          <w:sz w:val="24"/>
          <w:szCs w:val="24"/>
        </w:rPr>
        <w:t>Энрико</w:t>
      </w:r>
      <w:proofErr w:type="spellEnd"/>
      <w:r w:rsidRPr="0029618A">
        <w:rPr>
          <w:rFonts w:eastAsia="Times New Roman"/>
          <w:sz w:val="24"/>
          <w:szCs w:val="24"/>
        </w:rPr>
        <w:t xml:space="preserve"> Ферми, дедушка метода Монте-Карло (отцом считается </w:t>
      </w:r>
      <w:commentRangeStart w:id="897"/>
      <w:del w:id="898" w:author="СБ" w:date="2019-10-27T13:45:00Z">
        <w:r w:rsidRPr="00870F70" w:rsidDel="00870F70">
          <w:rPr>
            <w:rFonts w:eastAsia="Times New Roman"/>
            <w:strike/>
            <w:sz w:val="24"/>
            <w:szCs w:val="24"/>
          </w:rPr>
          <w:delText>венгерский</w:delText>
        </w:r>
        <w:r w:rsidRPr="0029618A" w:rsidDel="00870F70">
          <w:rPr>
            <w:rFonts w:eastAsia="Times New Roman"/>
            <w:sz w:val="24"/>
            <w:szCs w:val="24"/>
          </w:rPr>
          <w:delText xml:space="preserve"> </w:delText>
        </w:r>
        <w:commentRangeEnd w:id="897"/>
        <w:r w:rsidR="00DD3418" w:rsidDel="00870F70">
          <w:rPr>
            <w:rStyle w:val="af"/>
          </w:rPr>
          <w:commentReference w:id="897"/>
        </w:r>
      </w:del>
      <w:commentRangeStart w:id="899"/>
      <w:r w:rsidR="0083454B">
        <w:rPr>
          <w:rFonts w:eastAsia="Times New Roman"/>
          <w:sz w:val="24"/>
          <w:szCs w:val="24"/>
        </w:rPr>
        <w:t>польский</w:t>
      </w:r>
      <w:commentRangeEnd w:id="899"/>
      <w:r w:rsidR="00B00CA7">
        <w:rPr>
          <w:rStyle w:val="af"/>
        </w:rPr>
        <w:commentReference w:id="899"/>
      </w:r>
      <w:r w:rsidR="0083454B">
        <w:rPr>
          <w:rFonts w:eastAsia="Times New Roman"/>
          <w:sz w:val="24"/>
          <w:szCs w:val="24"/>
        </w:rPr>
        <w:t xml:space="preserve"> </w:t>
      </w:r>
      <w:r w:rsidRPr="0029618A">
        <w:rPr>
          <w:rFonts w:eastAsia="Times New Roman"/>
          <w:sz w:val="24"/>
          <w:szCs w:val="24"/>
        </w:rPr>
        <w:t xml:space="preserve">математик Станислав </w:t>
      </w:r>
      <w:proofErr w:type="spellStart"/>
      <w:r w:rsidRPr="0029618A">
        <w:rPr>
          <w:rFonts w:eastAsia="Times New Roman"/>
          <w:sz w:val="24"/>
          <w:szCs w:val="24"/>
        </w:rPr>
        <w:t>Улам</w:t>
      </w:r>
      <w:proofErr w:type="spellEnd"/>
      <w:r w:rsidRPr="0029618A">
        <w:rPr>
          <w:rFonts w:eastAsia="Times New Roman"/>
          <w:sz w:val="24"/>
          <w:szCs w:val="24"/>
        </w:rPr>
        <w:t xml:space="preserve">),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w:t>
      </w:r>
      <w:proofErr w:type="gramStart"/>
      <w:r w:rsidRPr="0029618A">
        <w:rPr>
          <w:rFonts w:eastAsia="Times New Roman"/>
          <w:sz w:val="24"/>
          <w:szCs w:val="24"/>
        </w:rPr>
        <w:t>чем</w:t>
      </w:r>
      <w:proofErr w:type="gramEnd"/>
      <w:r w:rsidRPr="0029618A">
        <w:rPr>
          <w:rFonts w:eastAsia="Times New Roman"/>
          <w:sz w:val="24"/>
          <w:szCs w:val="24"/>
        </w:rPr>
        <w:t xml:space="preserve"> кажется! </w:t>
      </w:r>
    </w:p>
    <w:p w14:paraId="7DF82C55"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14:paraId="34C9BB1B" w14:textId="125D3DB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sidR="00CA50C7">
        <w:rPr>
          <w:rFonts w:eastAsia="Times New Roman"/>
          <w:sz w:val="24"/>
          <w:szCs w:val="24"/>
        </w:rPr>
        <w:t>,</w:t>
      </w:r>
      <w:r w:rsidRPr="0029618A">
        <w:rPr>
          <w:rFonts w:eastAsia="Times New Roman"/>
          <w:sz w:val="24"/>
          <w:szCs w:val="24"/>
        </w:rPr>
        <w:t xml:space="preserve"> и хрупкие </w:t>
      </w:r>
      <w:proofErr w:type="gramStart"/>
      <w:r w:rsidRPr="0029618A">
        <w:rPr>
          <w:rFonts w:eastAsia="Times New Roman"/>
          <w:sz w:val="24"/>
          <w:szCs w:val="24"/>
        </w:rPr>
        <w:t>дылды</w:t>
      </w:r>
      <w:proofErr w:type="gramEnd"/>
      <w:r w:rsidRPr="0029618A">
        <w:rPr>
          <w:rFonts w:eastAsia="Times New Roman"/>
          <w:sz w:val="24"/>
          <w:szCs w:val="24"/>
        </w:rPr>
        <w:t xml:space="preserve"> на планете с малой гравитацией будут 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w:t>
      </w:r>
      <w:proofErr w:type="gramStart"/>
      <w:r w:rsidRPr="0029618A">
        <w:rPr>
          <w:rFonts w:eastAsia="Times New Roman"/>
          <w:sz w:val="24"/>
          <w:szCs w:val="24"/>
        </w:rPr>
        <w:t xml:space="preserve">В частности, мы предполагаем у существ руки, имеющие пропорции, сходные с нашими, а это более чем </w:t>
      </w:r>
      <w:commentRangeStart w:id="900"/>
      <w:commentRangeStart w:id="901"/>
      <w:r w:rsidRPr="0029618A">
        <w:rPr>
          <w:rFonts w:eastAsia="Times New Roman"/>
          <w:sz w:val="24"/>
          <w:szCs w:val="24"/>
        </w:rPr>
        <w:t>спорно</w:t>
      </w:r>
      <w:commentRangeEnd w:id="900"/>
      <w:r w:rsidR="00CA50C7">
        <w:rPr>
          <w:rStyle w:val="af"/>
        </w:rPr>
        <w:commentReference w:id="900"/>
      </w:r>
      <w:commentRangeEnd w:id="901"/>
      <w:r w:rsidR="00B00CA7">
        <w:rPr>
          <w:rStyle w:val="af"/>
        </w:rPr>
        <w:commentReference w:id="901"/>
      </w:r>
      <w:r w:rsidRPr="0029618A">
        <w:rPr>
          <w:rFonts w:eastAsia="Times New Roman"/>
          <w:sz w:val="24"/>
          <w:szCs w:val="24"/>
        </w:rPr>
        <w:t>.</w:t>
      </w:r>
      <w:proofErr w:type="gramEnd"/>
    </w:p>
    <w:p w14:paraId="3A1BC8F6" w14:textId="77777777" w:rsidR="008E2D65" w:rsidRPr="0029618A" w:rsidRDefault="00662FA5">
      <w:pPr>
        <w:pStyle w:val="2"/>
        <w:spacing w:before="200" w:after="0"/>
        <w:ind w:firstLine="397"/>
        <w:jc w:val="both"/>
        <w:rPr>
          <w:rFonts w:eastAsia="Cambria"/>
          <w:b/>
          <w:color w:val="4F81BD"/>
          <w:sz w:val="26"/>
          <w:szCs w:val="26"/>
        </w:rPr>
      </w:pPr>
      <w:bookmarkStart w:id="902" w:name="_Toc22639625"/>
      <w:r w:rsidRPr="0029618A">
        <w:rPr>
          <w:rFonts w:eastAsia="Cambria"/>
          <w:b/>
          <w:color w:val="4F81BD"/>
          <w:sz w:val="26"/>
          <w:szCs w:val="26"/>
        </w:rPr>
        <w:t>Виновато ли масло?</w:t>
      </w:r>
      <w:bookmarkEnd w:id="902"/>
    </w:p>
    <w:p w14:paraId="56F94A26"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w:t>
      </w:r>
      <w:proofErr w:type="spellStart"/>
      <w:r w:rsidRPr="0029618A">
        <w:rPr>
          <w:rFonts w:eastAsia="Times New Roman"/>
          <w:sz w:val="24"/>
          <w:szCs w:val="24"/>
        </w:rPr>
        <w:t>мерфологии</w:t>
      </w:r>
      <w:proofErr w:type="spellEnd"/>
      <w:r w:rsidRPr="0029618A">
        <w:rPr>
          <w:rFonts w:eastAsia="Times New Roman"/>
          <w:sz w:val="24"/>
          <w:szCs w:val="24"/>
        </w:rPr>
        <w:t xml:space="preserve"> известно </w:t>
      </w:r>
      <w:proofErr w:type="spellStart"/>
      <w:r w:rsidRPr="0029618A">
        <w:rPr>
          <w:rFonts w:eastAsia="Times New Roman"/>
          <w:sz w:val="24"/>
          <w:szCs w:val="24"/>
        </w:rPr>
        <w:t>н</w:t>
      </w:r>
      <w:proofErr w:type="gramStart"/>
      <w:r w:rsidRPr="0029618A">
        <w:rPr>
          <w:rFonts w:eastAsia="Times New Roman"/>
          <w:sz w:val="24"/>
          <w:szCs w:val="24"/>
        </w:rPr>
        <w:t>e</w:t>
      </w:r>
      <w:proofErr w:type="gramEnd"/>
      <w:r w:rsidRPr="0029618A">
        <w:rPr>
          <w:rFonts w:eastAsia="Times New Roman"/>
          <w:sz w:val="24"/>
          <w:szCs w:val="24"/>
        </w:rPr>
        <w:t>пpaвильноe</w:t>
      </w:r>
      <w:proofErr w:type="spellEnd"/>
      <w:r w:rsidRPr="0029618A">
        <w:rPr>
          <w:rFonts w:eastAsia="Times New Roman"/>
          <w:sz w:val="24"/>
          <w:szCs w:val="24"/>
        </w:rPr>
        <w:t xml:space="preserve"> цитирование </w:t>
      </w:r>
      <w:proofErr w:type="spellStart"/>
      <w:r w:rsidRPr="0029618A">
        <w:rPr>
          <w:rFonts w:eastAsia="Times New Roman"/>
          <w:sz w:val="24"/>
          <w:szCs w:val="24"/>
        </w:rPr>
        <w:t>Гpoccмaнoм</w:t>
      </w:r>
      <w:proofErr w:type="spellEnd"/>
      <w:r w:rsidRPr="0029618A">
        <w:rPr>
          <w:rFonts w:eastAsia="Times New Roman"/>
          <w:sz w:val="24"/>
          <w:szCs w:val="24"/>
        </w:rPr>
        <w:t xml:space="preserve"> закона </w:t>
      </w:r>
      <w:proofErr w:type="spellStart"/>
      <w:r w:rsidRPr="0029618A">
        <w:rPr>
          <w:rFonts w:eastAsia="Times New Roman"/>
          <w:sz w:val="24"/>
          <w:szCs w:val="24"/>
        </w:rPr>
        <w:t>Meнкинa</w:t>
      </w:r>
      <w:proofErr w:type="spellEnd"/>
      <w:r w:rsidRPr="0029618A">
        <w:rPr>
          <w:rFonts w:eastAsia="Times New Roman"/>
          <w:sz w:val="24"/>
          <w:szCs w:val="24"/>
        </w:rPr>
        <w:t xml:space="preserve">: </w:t>
      </w:r>
    </w:p>
    <w:p w14:paraId="349E8A44" w14:textId="77777777" w:rsidR="008E2D65" w:rsidRPr="0029618A" w:rsidRDefault="00662FA5">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Сложные проблемы всегда имеют простые, легкие для понимания неправильные решения.</w:t>
      </w:r>
    </w:p>
    <w:p w14:paraId="412B3336" w14:textId="5E511BA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w:t>
      </w:r>
      <w:r w:rsidRPr="0029618A">
        <w:rPr>
          <w:rFonts w:eastAsia="Times New Roman"/>
          <w:sz w:val="24"/>
          <w:szCs w:val="24"/>
        </w:rPr>
        <w:lastRenderedPageBreak/>
        <w:t xml:space="preserve">наконец, точку. </w:t>
      </w:r>
      <w:r w:rsidR="0045039B">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14:paraId="315876A9" w14:textId="2F81F1A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sidR="0045039B">
        <w:rPr>
          <w:rFonts w:eastAsia="Times New Roman"/>
          <w:sz w:val="24"/>
          <w:szCs w:val="24"/>
        </w:rPr>
        <w:t xml:space="preserve">один-два </w:t>
      </w:r>
      <w:r w:rsidRPr="0029618A">
        <w:rPr>
          <w:rFonts w:eastAsia="Times New Roman"/>
          <w:sz w:val="24"/>
          <w:szCs w:val="24"/>
        </w:rPr>
        <w:t>сантиметр</w:t>
      </w:r>
      <w:r w:rsidR="0045039B">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sidR="0045039B">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14:paraId="29CCF548"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14:paraId="36EA945D"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Начнём со второго процесса — с «перевешивания». Я не случайно </w:t>
      </w:r>
      <w:proofErr w:type="gramStart"/>
      <w:r w:rsidRPr="0029618A">
        <w:rPr>
          <w:rFonts w:eastAsia="Times New Roman"/>
          <w:sz w:val="24"/>
          <w:szCs w:val="24"/>
        </w:rPr>
        <w:t>занудно</w:t>
      </w:r>
      <w:proofErr w:type="gramEnd"/>
      <w:r w:rsidRPr="0029618A">
        <w:rPr>
          <w:rFonts w:eastAsia="Times New Roman"/>
          <w:sz w:val="24"/>
          <w:szCs w:val="24"/>
        </w:rPr>
        <w:t xml:space="preserve">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14:paraId="604A7904" w14:textId="7F8F9CF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w:t>
      </w:r>
      <w:r w:rsidR="0045039B">
        <w:rPr>
          <w:rFonts w:eastAsia="Times New Roman"/>
          <w:sz w:val="24"/>
          <w:szCs w:val="24"/>
        </w:rPr>
        <w:t xml:space="preserve">вращения </w:t>
      </w:r>
      <w:r w:rsidRPr="0029618A">
        <w:rPr>
          <w:rFonts w:eastAsia="Times New Roman"/>
          <w:sz w:val="24"/>
          <w:szCs w:val="24"/>
        </w:rPr>
        <w:t>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стало яснее, нарисуем силы, действующие на условный воздушный шар как на предмет с неравномерной плотностью:</w:t>
      </w:r>
    </w:p>
    <w:p w14:paraId="2411885D"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AF73205" wp14:editId="7846D9AE">
            <wp:extent cx="3669506" cy="2184600"/>
            <wp:effectExtent l="0" t="0" r="0" b="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39" cstate="print"/>
                    <a:srcRect/>
                    <a:stretch>
                      <a:fillRect/>
                    </a:stretch>
                  </pic:blipFill>
                  <pic:spPr>
                    <a:xfrm>
                      <a:off x="0" y="0"/>
                      <a:ext cx="3669506" cy="2184600"/>
                    </a:xfrm>
                    <a:prstGeom prst="rect">
                      <a:avLst/>
                    </a:prstGeom>
                    <a:ln/>
                  </pic:spPr>
                </pic:pic>
              </a:graphicData>
            </a:graphic>
          </wp:inline>
        </w:drawing>
      </w:r>
    </w:p>
    <w:p w14:paraId="4FA91F91"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Силы, приводящие воздушный шар в устойчивое положение.</w:t>
      </w:r>
    </w:p>
    <w:p w14:paraId="262CD7F7"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 что бутерброд?</w:t>
      </w:r>
    </w:p>
    <w:p w14:paraId="2165F3DA" w14:textId="42B7110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sidR="00571844">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sidR="001651E4">
        <w:rPr>
          <w:rFonts w:eastAsia="Times New Roman"/>
          <w:sz w:val="24"/>
          <w:szCs w:val="24"/>
        </w:rPr>
        <w:t>бутерброда</w:t>
      </w:r>
      <w:r w:rsidR="001651E4" w:rsidRPr="0029618A">
        <w:rPr>
          <w:rFonts w:eastAsia="Times New Roman"/>
          <w:sz w:val="24"/>
          <w:szCs w:val="24"/>
        </w:rPr>
        <w:t xml:space="preserve"> </w:t>
      </w:r>
      <w:r w:rsidRPr="0029618A">
        <w:rPr>
          <w:rFonts w:eastAsia="Times New Roman"/>
          <w:sz w:val="24"/>
          <w:szCs w:val="24"/>
        </w:rPr>
        <w:t xml:space="preserve">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14:paraId="5F48B2DB" w14:textId="66499F9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 </w:t>
      </w:r>
      <m:oMath>
        <m:r>
          <w:rPr>
            <w:rFonts w:ascii="Cambria Math" w:eastAsia="Cambria Math" w:hAnsi="Cambria Math"/>
            <w:sz w:val="24"/>
            <w:szCs w:val="24"/>
          </w:rPr>
          <m:t>l</m:t>
        </m:r>
      </m:oMath>
      <w:r w:rsidRPr="0029618A">
        <w:rPr>
          <w:rFonts w:eastAsia="Times New Roman"/>
          <w:sz w:val="24"/>
          <w:szCs w:val="24"/>
        </w:rPr>
        <w:t xml:space="preserve"> на </w:t>
      </w:r>
      <m:oMath>
        <m:rad>
          <m:radPr>
            <m:degHide m:val="1"/>
            <m:ctrlPr>
              <w:rPr>
                <w:rFonts w:ascii="Cambria Math" w:eastAsia="Cambria Math" w:hAnsi="Cambria Math"/>
                <w:sz w:val="24"/>
                <w:szCs w:val="24"/>
              </w:rPr>
            </m:ctrlPr>
          </m:radPr>
          <m:deg/>
          <m:e>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d</m:t>
                </m:r>
              </m:e>
              <m:sup>
                <m:r>
                  <w:rPr>
                    <w:rFonts w:ascii="Cambria Math" w:eastAsia="Cambria Math" w:hAnsi="Cambria Math"/>
                    <w:sz w:val="24"/>
                    <w:szCs w:val="24"/>
                  </w:rPr>
                  <m:t>2</m:t>
                </m:r>
              </m:sup>
            </m:sSup>
          </m:e>
        </m:rad>
        <m:r>
          <w:rPr>
            <w:rFonts w:ascii="Cambria Math" w:eastAsia="Cambria Math" w:hAnsi="Cambria Math"/>
            <w:sz w:val="24"/>
            <w:szCs w:val="24"/>
          </w:rPr>
          <m:t>=l</m:t>
        </m:r>
        <m:rad>
          <m:radPr>
            <m:degHide m:val="1"/>
            <m:ctrlPr>
              <w:rPr>
                <w:rFonts w:ascii="Cambria Math" w:eastAsia="Cambria Math" w:hAnsi="Cambria Math"/>
                <w:sz w:val="24"/>
                <w:szCs w:val="24"/>
              </w:rPr>
            </m:ctrlPr>
          </m:radPr>
          <m:deg/>
          <m:e>
            <m:r>
              <w:rPr>
                <w:rFonts w:ascii="Cambria Math" w:eastAsia="Cambria Math" w:hAnsi="Cambria Math"/>
                <w:sz w:val="24"/>
                <w:szCs w:val="24"/>
              </w:rPr>
              <m:t>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e>
        </m:rad>
      </m:oMath>
      <w:r w:rsidRPr="0029618A">
        <w:rPr>
          <w:rFonts w:eastAsia="Times New Roman"/>
          <w:sz w:val="24"/>
          <w:szCs w:val="24"/>
        </w:rPr>
        <w:t xml:space="preserve">, где </w:t>
      </w:r>
      <m:oMath>
        <m:r>
          <w:rPr>
            <w:rFonts w:ascii="Cambria Math" w:eastAsia="Cambria Math" w:hAnsi="Cambria Math"/>
            <w:sz w:val="24"/>
            <w:szCs w:val="24"/>
          </w:rPr>
          <m:t>δ=d/l</m:t>
        </m:r>
      </m:oMath>
      <w:r w:rsidRPr="0029618A">
        <w:rPr>
          <w:rFonts w:eastAsia="Times New Roman"/>
          <w:sz w:val="24"/>
          <w:szCs w:val="24"/>
        </w:rPr>
        <w:t xml:space="preserve"> — относительная толщина бутерброда. При небольших значениях </w:t>
      </w:r>
      <m:oMath>
        <m:r>
          <w:rPr>
            <w:rFonts w:ascii="Cambria Math" w:hAnsi="Cambria Math"/>
          </w:rPr>
          <m:t>δ</m:t>
        </m:r>
      </m:oMath>
      <w:r w:rsidRPr="0029618A">
        <w:rPr>
          <w:rFonts w:eastAsia="Times New Roman"/>
          <w:sz w:val="24"/>
          <w:szCs w:val="24"/>
        </w:rPr>
        <w:t xml:space="preserve"> это выражение </w:t>
      </w:r>
      <w:r w:rsidR="001651E4">
        <w:rPr>
          <w:rFonts w:eastAsia="Times New Roman"/>
          <w:sz w:val="24"/>
          <w:szCs w:val="24"/>
        </w:rPr>
        <w:t xml:space="preserve">приближенно равно </w:t>
      </w:r>
      <m:oMath>
        <m:r>
          <w:rPr>
            <w:rFonts w:ascii="Cambria Math" w:eastAsia="Cambria Math" w:hAnsi="Cambria Math"/>
            <w:sz w:val="24"/>
            <w:szCs w:val="24"/>
          </w:rPr>
          <m:t>l(1+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/2)</m:t>
        </m:r>
      </m:oMath>
      <w:r w:rsidRPr="0029618A">
        <w:rPr>
          <w:rFonts w:eastAsia="Times New Roman"/>
          <w:sz w:val="24"/>
          <w:szCs w:val="24"/>
        </w:rPr>
        <w:t xml:space="preserve">. Получаем, как говорят, эффект второго порядка. Для бутерброда с соотношением ширины к толщине как </w:t>
      </w:r>
      <m:oMath>
        <m:r>
          <w:rPr>
            <w:rFonts w:ascii="Cambria Math" w:eastAsia="Cambria Math" w:hAnsi="Cambria Math"/>
            <w:sz w:val="24"/>
            <w:szCs w:val="24"/>
          </w:rPr>
          <m:t>5</m:t>
        </m:r>
      </m:oMath>
      <w:r w:rsidRPr="0029618A">
        <w:rPr>
          <w:rFonts w:eastAsia="Times New Roman"/>
          <w:sz w:val="24"/>
          <w:szCs w:val="24"/>
        </w:rPr>
        <w:t xml:space="preserve"> к </w:t>
      </w:r>
      <m:oMath>
        <m:r>
          <w:rPr>
            <w:rFonts w:ascii="Cambria Math" w:eastAsia="Cambria Math" w:hAnsi="Cambria Math"/>
            <w:sz w:val="24"/>
            <w:szCs w:val="24"/>
          </w:rPr>
          <m:t>1</m:t>
        </m:r>
      </m:oMath>
      <w:r w:rsidRPr="0029618A">
        <w:rPr>
          <w:rFonts w:eastAsia="Times New Roman"/>
          <w:sz w:val="24"/>
          <w:szCs w:val="24"/>
        </w:rPr>
        <w:t xml:space="preserve"> эти относительные изменения не превышают </w:t>
      </w:r>
      <m:oMath>
        <m:r>
          <w:rPr>
            <w:rFonts w:ascii="Cambria Math" w:eastAsia="Cambria Math" w:hAnsi="Cambria Math"/>
            <w:sz w:val="24"/>
            <w:szCs w:val="24"/>
          </w:rPr>
          <m:t>2%</m:t>
        </m:r>
      </m:oMath>
      <w:r w:rsidRPr="0029618A">
        <w:rPr>
          <w:rFonts w:eastAsia="Times New Roman"/>
          <w:sz w:val="24"/>
          <w:szCs w:val="24"/>
        </w:rPr>
        <w:t xml:space="preserve">. И это максимальная верхняя граница эффекта, ведь мы </w:t>
      </w:r>
      <w:del w:id="903" w:author="СБ" w:date="2019-10-29T12:07:00Z">
        <w:r w:rsidRPr="0029618A" w:rsidDel="00B00CA7">
          <w:rPr>
            <w:rFonts w:eastAsia="Times New Roman"/>
            <w:sz w:val="24"/>
            <w:szCs w:val="24"/>
          </w:rPr>
          <w:delText xml:space="preserve">подняли </w:delText>
        </w:r>
      </w:del>
      <w:ins w:id="904" w:author="СБ" w:date="2019-10-29T12:07:00Z">
        <w:r w:rsidR="00B00CA7">
          <w:rPr>
            <w:rFonts w:eastAsia="Times New Roman"/>
            <w:sz w:val="24"/>
            <w:szCs w:val="24"/>
          </w:rPr>
          <w:t xml:space="preserve">переместили </w:t>
        </w:r>
      </w:ins>
      <w:r w:rsidRPr="0029618A">
        <w:rPr>
          <w:rFonts w:eastAsia="Times New Roman"/>
          <w:sz w:val="24"/>
          <w:szCs w:val="24"/>
        </w:rPr>
        <w:t>центр масс на</w:t>
      </w:r>
      <w:ins w:id="905" w:author="СБ" w:date="2019-10-29T12:07:00Z">
        <w:r w:rsidR="00B00CA7">
          <w:rPr>
            <w:rFonts w:eastAsia="Times New Roman"/>
            <w:sz w:val="24"/>
            <w:szCs w:val="24"/>
          </w:rPr>
          <w:t xml:space="preserve"> </w:t>
        </w:r>
      </w:ins>
      <w:ins w:id="906" w:author="СБ" w:date="2019-10-29T12:08:00Z">
        <w:r w:rsidR="00B00CA7">
          <w:rPr>
            <w:rFonts w:eastAsia="Times New Roman"/>
            <w:sz w:val="24"/>
            <w:szCs w:val="24"/>
          </w:rPr>
          <w:t>поверхность</w:t>
        </w:r>
      </w:ins>
      <w:r w:rsidRPr="0029618A">
        <w:rPr>
          <w:rFonts w:eastAsia="Times New Roman"/>
          <w:sz w:val="24"/>
          <w:szCs w:val="24"/>
        </w:rPr>
        <w:t xml:space="preserve"> </w:t>
      </w:r>
      <w:del w:id="907" w:author="СБ" w:date="2019-10-29T12:07:00Z">
        <w:r w:rsidRPr="0029618A" w:rsidDel="00B00CA7">
          <w:rPr>
            <w:rFonts w:eastAsia="Times New Roman"/>
            <w:sz w:val="24"/>
            <w:szCs w:val="24"/>
          </w:rPr>
          <w:delText xml:space="preserve">толщину </w:delText>
        </w:r>
      </w:del>
      <w:commentRangeStart w:id="908"/>
      <w:r w:rsidRPr="0029618A">
        <w:rPr>
          <w:rFonts w:eastAsia="Times New Roman"/>
          <w:sz w:val="24"/>
          <w:szCs w:val="24"/>
        </w:rPr>
        <w:t>бутерброда</w:t>
      </w:r>
      <w:commentRangeEnd w:id="908"/>
      <w:r w:rsidR="001651E4">
        <w:rPr>
          <w:rStyle w:val="af"/>
        </w:rPr>
        <w:commentReference w:id="908"/>
      </w:r>
      <w:r w:rsidRPr="0029618A">
        <w:rPr>
          <w:rFonts w:eastAsia="Times New Roman"/>
          <w:sz w:val="24"/>
          <w:szCs w:val="24"/>
        </w:rPr>
        <w:t>, что соответствует бесконечно плотному маслу!</w:t>
      </w:r>
    </w:p>
    <w:p w14:paraId="03027266" w14:textId="1A45E1C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sidR="00CD3C09">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sidR="00CD3C09">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sidR="00CD3C09">
        <w:rPr>
          <w:rFonts w:eastAsia="Times New Roman"/>
          <w:sz w:val="24"/>
          <w:szCs w:val="24"/>
        </w:rPr>
        <w:t>,</w:t>
      </w:r>
      <w:r w:rsidRPr="0029618A">
        <w:rPr>
          <w:rFonts w:eastAsia="Times New Roman"/>
          <w:sz w:val="24"/>
          <w:szCs w:val="24"/>
        </w:rPr>
        <w:t xml:space="preserve"> пропорциональный парусности — площади, с которой взаимодействует поток воздуха: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m:t>
        </m:r>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oMath>
      <w:r w:rsidRPr="0029618A">
        <w:rPr>
          <w:rFonts w:eastAsia="Times New Roman"/>
          <w:sz w:val="24"/>
          <w:szCs w:val="24"/>
        </w:rPr>
        <w:t xml:space="preserve">. В вертикальном положении парусность уменьшится и, соответственно, момент будет другим: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l d</m:t>
        </m:r>
      </m:oMath>
      <w:r w:rsidRPr="0029618A">
        <w:rPr>
          <w:rFonts w:eastAsia="Times New Roman"/>
          <w:sz w:val="24"/>
          <w:szCs w:val="24"/>
        </w:rPr>
        <w:t xml:space="preserve">. Отношение этих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δ</m:t>
        </m:r>
      </m:oMath>
      <w:r w:rsidRPr="0029618A">
        <w:rPr>
          <w:rFonts w:eastAsia="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w:t>
      </w:r>
      <w:r w:rsidRPr="0029618A">
        <w:rPr>
          <w:rFonts w:eastAsia="Times New Roman"/>
          <w:sz w:val="24"/>
          <w:szCs w:val="24"/>
        </w:rPr>
        <w:lastRenderedPageBreak/>
        <w:t xml:space="preserve">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будут пропорциональны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5119EFC1" wp14:editId="6B0FAF94">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40" cstate="print"/>
                    <a:srcRect/>
                    <a:stretch>
                      <a:fillRect/>
                    </a:stretch>
                  </pic:blipFill>
                  <pic:spPr>
                    <a:xfrm>
                      <a:off x="0" y="0"/>
                      <a:ext cx="1003935" cy="2663825"/>
                    </a:xfrm>
                    <a:prstGeom prst="rect">
                      <a:avLst/>
                    </a:prstGeom>
                    <a:ln/>
                  </pic:spPr>
                </pic:pic>
              </a:graphicData>
            </a:graphic>
          </wp:anchor>
        </w:drawing>
      </w:r>
    </w:p>
    <w:p w14:paraId="0FEB69AE" w14:textId="77777777" w:rsidR="008E2D65" w:rsidRPr="0029618A" w:rsidRDefault="001C6BB5">
      <w:pPr>
        <w:keepNext/>
        <w:spacing w:before="120" w:after="120"/>
        <w:ind w:left="227" w:right="227"/>
        <w:jc w:val="center"/>
        <w:rPr>
          <w:rFonts w:eastAsia="Times New Roman"/>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hAnsi="Cambria Math"/>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oMath>
      </m:oMathPara>
    </w:p>
    <w:p w14:paraId="5541FBA6" w14:textId="77777777" w:rsidR="008E2D65" w:rsidRPr="0029618A" w:rsidRDefault="00662FA5">
      <w:pPr>
        <w:spacing w:line="288" w:lineRule="auto"/>
        <w:ind w:firstLine="397"/>
        <w:jc w:val="both"/>
        <w:rPr>
          <w:rFonts w:eastAsia="Times New Roman"/>
          <w:i/>
          <w:sz w:val="24"/>
          <w:szCs w:val="24"/>
        </w:rPr>
      </w:pPr>
      <w:r w:rsidRPr="0029618A">
        <w:rPr>
          <w:rFonts w:eastAsia="Times New Roman"/>
          <w:sz w:val="24"/>
          <w:szCs w:val="24"/>
        </w:rPr>
        <w:t xml:space="preserve">При малых значениях отношения </w:t>
      </w:r>
      <m:oMath>
        <m:r>
          <w:rPr>
            <w:rFonts w:ascii="Cambria Math" w:eastAsia="Cambria Math" w:hAnsi="Cambria Math"/>
            <w:sz w:val="24"/>
            <w:szCs w:val="24"/>
          </w:rPr>
          <m:t>d/l</m:t>
        </m:r>
      </m:oMath>
      <w:r w:rsidRPr="0029618A">
        <w:rPr>
          <w:rFonts w:eastAsia="Times New Roman"/>
          <w:sz w:val="24"/>
          <w:szCs w:val="24"/>
        </w:rPr>
        <w:t xml:space="preserve"> можно воспользоваться приближением: </w:t>
      </w:r>
      <m:oMath>
        <m:sSub>
          <m:sSubPr>
            <m:ctrlPr>
              <w:rPr>
                <w:rFonts w:ascii="Cambria Math" w:eastAsia="Cambria Math" w:hAnsi="Cambria Math"/>
                <w:sz w:val="24"/>
                <w:szCs w:val="24"/>
              </w:rPr>
            </m:ctrlPr>
          </m:sSubPr>
          <m:e>
            <m:r>
              <w:rPr>
                <w:rFonts w:ascii="Cambria Math" w:hAnsi="Cambria Math"/>
              </w:rPr>
              <m:t>φ</m:t>
            </m:r>
          </m:e>
          <m:sub>
            <m:r>
              <w:rPr>
                <w:rFonts w:ascii="Cambria Math" w:eastAsia="Cambria Math" w:hAnsi="Cambria Math"/>
                <w:sz w:val="24"/>
                <w:szCs w:val="24"/>
              </w:rPr>
              <m:t>|</m:t>
            </m:r>
          </m:sub>
        </m:sSub>
        <m:r>
          <w:rPr>
            <w:rFonts w:ascii="Cambria Math" w:eastAsia="Cambria Math" w:hAnsi="Cambria Math"/>
            <w:sz w:val="24"/>
            <w:szCs w:val="24"/>
          </w:rPr>
          <m:t>≈δ</m:t>
        </m:r>
      </m:oMath>
      <w:r w:rsidRPr="0029618A">
        <w:rPr>
          <w:rFonts w:eastAsia="Times New Roman"/>
          <w:sz w:val="24"/>
          <w:szCs w:val="24"/>
        </w:rPr>
        <w:t xml:space="preserve"> (используем свойство тангенса малого угла, выполняющегося с </w:t>
      </w:r>
      <m:oMath>
        <m:r>
          <w:rPr>
            <w:rFonts w:ascii="Cambria Math" w:eastAsia="Cambria Math" w:hAnsi="Cambria Math"/>
            <w:sz w:val="24"/>
            <w:szCs w:val="24"/>
          </w:rPr>
          <m:t>10%</m:t>
        </m:r>
      </m:oMath>
      <w:r w:rsidRPr="0029618A">
        <w:rPr>
          <w:rFonts w:eastAsia="Times New Roman"/>
          <w:sz w:val="24"/>
          <w:szCs w:val="24"/>
        </w:rPr>
        <w:t xml:space="preserve"> точностью при углах меньше </w:t>
      </w:r>
      <m:oMath>
        <m:r>
          <w:rPr>
            <w:rFonts w:ascii="Cambria Math" w:eastAsia="Cambria Math" w:hAnsi="Cambria Math"/>
            <w:sz w:val="24"/>
            <w:szCs w:val="24"/>
          </w:rPr>
          <m:t>30°</m:t>
        </m:r>
      </m:oMath>
      <w:r w:rsidRPr="0029618A">
        <w:rPr>
          <w:rFonts w:eastAsia="Times New Roman"/>
          <w:sz w:val="24"/>
          <w:szCs w:val="24"/>
        </w:rPr>
        <w:t>), а значит, имеем:</w:t>
      </w:r>
    </w:p>
    <w:p w14:paraId="5F5FEC10" w14:textId="77777777" w:rsidR="008E2D65" w:rsidRPr="0029618A" w:rsidRDefault="001C6BB5">
      <w:pPr>
        <w:ind w:firstLine="397"/>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 xml:space="preserve"> ≈ δ</m:t>
          </m:r>
          <m:f>
            <m:fPr>
              <m:ctrlPr>
                <w:rPr>
                  <w:rFonts w:ascii="Cambria Math" w:eastAsia="Cambria Math" w:hAnsi="Cambria Math"/>
                  <w:i/>
                  <w:sz w:val="24"/>
                  <w:szCs w:val="24"/>
                </w:rPr>
              </m:ctrlPr>
            </m:fPr>
            <m:num>
              <m:r>
                <w:rPr>
                  <w:rFonts w:ascii="Cambria Math" w:eastAsia="Cambria Math" w:hAnsi="Cambria Math"/>
                  <w:sz w:val="24"/>
                  <w:szCs w:val="24"/>
                </w:rPr>
                <m:t>δ</m:t>
              </m:r>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-δ</m:t>
              </m:r>
            </m:den>
          </m:f>
          <m:r>
            <w:rPr>
              <w:rFonts w:ascii="Cambria Math" w:eastAsia="Cambria Math" w:hAnsi="Cambria Math"/>
              <w:sz w:val="24"/>
              <w:szCs w:val="24"/>
            </w:rPr>
            <m:t xml:space="preserve"> ∝ </m:t>
          </m:r>
          <m:sSup>
            <m:sSupPr>
              <m:ctrlPr>
                <w:rPr>
                  <w:rFonts w:ascii="Cambria Math" w:eastAsia="Cambria Math" w:hAnsi="Cambria Math"/>
                  <w:i/>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m:t>
          </m:r>
        </m:oMath>
      </m:oMathPara>
    </w:p>
    <w:p w14:paraId="7DF01D11" w14:textId="06F71A85" w:rsidR="008E2D65" w:rsidRPr="0029618A" w:rsidRDefault="00662FA5">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sidR="00571844">
        <w:rPr>
          <w:rFonts w:eastAsia="Times New Roman"/>
          <w:sz w:val="24"/>
          <w:szCs w:val="24"/>
        </w:rPr>
        <w:t xml:space="preserve"> </w:t>
      </w:r>
      <w:r w:rsidRPr="0029618A">
        <w:rPr>
          <w:rFonts w:eastAsia="Times New Roman"/>
          <w:sz w:val="24"/>
          <w:szCs w:val="24"/>
        </w:rPr>
        <w:t>Обычно</w:t>
      </w:r>
      <w:del w:id="909" w:author="Пользователь" w:date="2019-10-04T17:27:00Z">
        <w:r w:rsidRPr="0029618A" w:rsidDel="00CD3C09">
          <w:rPr>
            <w:rFonts w:eastAsia="Times New Roman"/>
            <w:sz w:val="24"/>
            <w:szCs w:val="24"/>
          </w:rPr>
          <w:delText>,</w:delText>
        </w:r>
      </w:del>
      <w:r w:rsidRPr="0029618A">
        <w:rPr>
          <w:rFonts w:eastAsia="Times New Roman"/>
          <w:sz w:val="24"/>
          <w:szCs w:val="24"/>
        </w:rPr>
        <w:t xml:space="preserve"> плотность масла </w:t>
      </w:r>
      <w:del w:id="910" w:author="СБ" w:date="2019-10-29T12:09:00Z">
        <w:r w:rsidRPr="0029618A" w:rsidDel="00B00CA7">
          <w:rPr>
            <w:rFonts w:eastAsia="Times New Roman"/>
            <w:sz w:val="24"/>
            <w:szCs w:val="24"/>
          </w:rPr>
          <w:delText xml:space="preserve">лишь вдвое больше </w:delText>
        </w:r>
      </w:del>
      <w:ins w:id="911" w:author="СБ" w:date="2019-10-29T12:09:00Z">
        <w:r w:rsidR="00B00CA7">
          <w:rPr>
            <w:rFonts w:eastAsia="Times New Roman"/>
            <w:sz w:val="24"/>
            <w:szCs w:val="24"/>
          </w:rPr>
          <w:t xml:space="preserve"> превышает </w:t>
        </w:r>
      </w:ins>
      <w:proofErr w:type="gramStart"/>
      <w:r w:rsidRPr="0029618A">
        <w:rPr>
          <w:rFonts w:eastAsia="Times New Roman"/>
          <w:sz w:val="24"/>
          <w:szCs w:val="24"/>
        </w:rPr>
        <w:t>плотност</w:t>
      </w:r>
      <w:del w:id="912" w:author="СБ" w:date="2019-10-29T12:09:00Z">
        <w:r w:rsidRPr="0029618A" w:rsidDel="00B00CA7">
          <w:rPr>
            <w:rFonts w:eastAsia="Times New Roman"/>
            <w:sz w:val="24"/>
            <w:szCs w:val="24"/>
          </w:rPr>
          <w:delText>и</w:delText>
        </w:r>
      </w:del>
      <w:ins w:id="913" w:author="СБ" w:date="2019-10-29T12:09:00Z">
        <w:r w:rsidR="00B00CA7">
          <w:rPr>
            <w:rFonts w:eastAsia="Times New Roman"/>
            <w:sz w:val="24"/>
            <w:szCs w:val="24"/>
          </w:rPr>
          <w:t>ь</w:t>
        </w:r>
      </w:ins>
      <w:proofErr w:type="gramEnd"/>
      <w:r w:rsidRPr="0029618A">
        <w:rPr>
          <w:rFonts w:eastAsia="Times New Roman"/>
          <w:sz w:val="24"/>
          <w:szCs w:val="24"/>
        </w:rPr>
        <w:t xml:space="preserve"> </w:t>
      </w:r>
      <w:commentRangeStart w:id="914"/>
      <w:commentRangeStart w:id="915"/>
      <w:r w:rsidRPr="0029618A">
        <w:rPr>
          <w:rFonts w:eastAsia="Times New Roman"/>
          <w:sz w:val="24"/>
          <w:szCs w:val="24"/>
        </w:rPr>
        <w:t>хлеба</w:t>
      </w:r>
      <w:commentRangeEnd w:id="914"/>
      <w:r w:rsidR="003A4B77">
        <w:rPr>
          <w:rStyle w:val="af"/>
        </w:rPr>
        <w:commentReference w:id="914"/>
      </w:r>
      <w:commentRangeEnd w:id="915"/>
      <w:r w:rsidR="00B00CA7">
        <w:rPr>
          <w:rStyle w:val="af"/>
        </w:rPr>
        <w:commentReference w:id="915"/>
      </w:r>
      <w:ins w:id="916" w:author="СБ" w:date="2019-10-29T12:09:00Z">
        <w:r w:rsidR="00B00CA7">
          <w:rPr>
            <w:rFonts w:eastAsia="Times New Roman"/>
            <w:sz w:val="24"/>
            <w:szCs w:val="24"/>
          </w:rPr>
          <w:t xml:space="preserve"> не более чем вдвое</w:t>
        </w:r>
      </w:ins>
      <w:ins w:id="917" w:author="СБ" w:date="2019-10-29T12:10:00Z">
        <w:r w:rsidR="00B00CA7">
          <w:rPr>
            <w:rFonts w:eastAsia="Times New Roman"/>
            <w:sz w:val="24"/>
            <w:szCs w:val="24"/>
          </w:rPr>
          <w:t>.</w:t>
        </w:r>
      </w:ins>
      <w:del w:id="918" w:author="СБ" w:date="2019-10-29T12:10:00Z">
        <w:r w:rsidRPr="0029618A" w:rsidDel="00B00CA7">
          <w:rPr>
            <w:rFonts w:eastAsia="Times New Roman"/>
            <w:sz w:val="24"/>
            <w:szCs w:val="24"/>
          </w:rPr>
          <w:delText>,</w:delText>
        </w:r>
      </w:del>
      <w:r w:rsidRPr="0029618A">
        <w:rPr>
          <w:rFonts w:eastAsia="Times New Roman"/>
          <w:sz w:val="24"/>
          <w:szCs w:val="24"/>
        </w:rPr>
        <w:t xml:space="preserve"> </w:t>
      </w:r>
      <w:del w:id="919" w:author="СБ" w:date="2019-10-29T12:10:00Z">
        <w:r w:rsidRPr="0029618A" w:rsidDel="00B00CA7">
          <w:rPr>
            <w:rFonts w:eastAsia="Times New Roman"/>
            <w:sz w:val="24"/>
            <w:szCs w:val="24"/>
          </w:rPr>
          <w:delText>и</w:delText>
        </w:r>
      </w:del>
      <w:ins w:id="920" w:author="СБ" w:date="2019-10-29T12:10:00Z">
        <w:r w:rsidR="00B00CA7">
          <w:rPr>
            <w:rFonts w:eastAsia="Times New Roman"/>
            <w:sz w:val="24"/>
            <w:szCs w:val="24"/>
          </w:rPr>
          <w:t>Таким образом,</w:t>
        </w:r>
      </w:ins>
      <w:r w:rsidRPr="0029618A">
        <w:rPr>
          <w:rFonts w:eastAsia="Times New Roman"/>
          <w:sz w:val="24"/>
          <w:szCs w:val="24"/>
        </w:rPr>
        <w:t xml:space="preserve"> смещение центра масс не</w:t>
      </w:r>
      <w:ins w:id="921" w:author="СБ" w:date="2019-10-29T12:10:00Z">
        <w:r w:rsidR="00B00CA7">
          <w:rPr>
            <w:rFonts w:eastAsia="Times New Roman"/>
            <w:sz w:val="24"/>
            <w:szCs w:val="24"/>
          </w:rPr>
          <w:t xml:space="preserve"> должно</w:t>
        </w:r>
      </w:ins>
      <w:r w:rsidRPr="0029618A">
        <w:rPr>
          <w:rFonts w:eastAsia="Times New Roman"/>
          <w:sz w:val="24"/>
          <w:szCs w:val="24"/>
        </w:rPr>
        <w:t xml:space="preserve"> превыша</w:t>
      </w:r>
      <w:ins w:id="922" w:author="СБ" w:date="2019-10-29T12:10:00Z">
        <w:r w:rsidR="00B00CA7">
          <w:rPr>
            <w:rFonts w:eastAsia="Times New Roman"/>
            <w:sz w:val="24"/>
            <w:szCs w:val="24"/>
          </w:rPr>
          <w:t>ть</w:t>
        </w:r>
      </w:ins>
      <w:del w:id="923" w:author="СБ" w:date="2019-10-29T12:10:00Z">
        <w:r w:rsidRPr="0029618A" w:rsidDel="00B00CA7">
          <w:rPr>
            <w:rFonts w:eastAsia="Times New Roman"/>
            <w:sz w:val="24"/>
            <w:szCs w:val="24"/>
          </w:rPr>
          <w:delText>ет</w:delText>
        </w:r>
      </w:del>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 </w:t>
      </w:r>
      <m:oMath>
        <m:r>
          <w:rPr>
            <w:rFonts w:ascii="Cambria Math" w:eastAsia="Cambria Math" w:hAnsi="Cambria Math"/>
            <w:sz w:val="24"/>
            <w:szCs w:val="24"/>
          </w:rPr>
          <m:t>0.2%.</m:t>
        </m:r>
      </m:oMath>
      <w:r w:rsidRPr="0029618A">
        <w:rPr>
          <w:rFonts w:eastAsia="Times New Roman"/>
          <w:sz w:val="24"/>
          <w:szCs w:val="24"/>
        </w:rPr>
        <w:t xml:space="preserve"> </w:t>
      </w:r>
    </w:p>
    <w:p w14:paraId="7F980DA8" w14:textId="2E8660C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w:t>
      </w:r>
      <w:proofErr w:type="gramStart"/>
      <w:r w:rsidRPr="0029618A">
        <w:rPr>
          <w:rFonts w:eastAsia="Times New Roman"/>
          <w:sz w:val="24"/>
          <w:szCs w:val="24"/>
        </w:rPr>
        <w:t>но</w:t>
      </w:r>
      <w:proofErr w:type="gramEnd"/>
      <w:r w:rsidRPr="0029618A">
        <w:rPr>
          <w:rFonts w:eastAsia="Times New Roman"/>
          <w:sz w:val="24"/>
          <w:szCs w:val="24"/>
        </w:rPr>
        <w:t xml:space="preserve">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кусочка хлеба я уж точно разбирать не буду. И так уже вышло многовато анализа для этой проблемы. И вторую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за неё уже не </w:t>
      </w:r>
      <w:commentRangeStart w:id="924"/>
      <w:r w:rsidRPr="0029618A">
        <w:rPr>
          <w:rFonts w:eastAsia="Times New Roman"/>
          <w:sz w:val="24"/>
          <w:szCs w:val="24"/>
        </w:rPr>
        <w:t>дадут</w:t>
      </w:r>
      <w:commentRangeEnd w:id="924"/>
      <w:r w:rsidR="00317355">
        <w:rPr>
          <w:rStyle w:val="af"/>
        </w:rPr>
        <w:commentReference w:id="924"/>
      </w:r>
      <w:r w:rsidRPr="0029618A">
        <w:rPr>
          <w:rFonts w:eastAsia="Times New Roman"/>
          <w:sz w:val="24"/>
          <w:szCs w:val="24"/>
        </w:rPr>
        <w:t>.</w:t>
      </w:r>
      <w:del w:id="925" w:author="Пользователь" w:date="2019-10-04T18:19:00Z">
        <w:r w:rsidRPr="0029618A" w:rsidDel="00317355">
          <w:rPr>
            <w:rFonts w:eastAsia="Times New Roman"/>
            <w:sz w:val="24"/>
            <w:szCs w:val="24"/>
          </w:rPr>
          <w:delText xml:space="preserve">  </w:delText>
        </w:r>
      </w:del>
    </w:p>
    <w:p w14:paraId="0750E93C" w14:textId="77777777" w:rsidR="008E2D65" w:rsidRPr="0029618A" w:rsidRDefault="00662FA5">
      <w:pPr>
        <w:keepNext/>
        <w:spacing w:before="120" w:after="120"/>
        <w:ind w:left="227" w:right="227"/>
        <w:jc w:val="center"/>
        <w:rPr>
          <w:rFonts w:eastAsia="Times New Roman"/>
          <w:i/>
          <w:sz w:val="24"/>
          <w:szCs w:val="24"/>
        </w:rPr>
      </w:pPr>
      <w:r w:rsidRPr="0029618A">
        <w:rPr>
          <w:rFonts w:eastAsia="Times New Roman"/>
          <w:i/>
          <w:sz w:val="24"/>
          <w:szCs w:val="24"/>
        </w:rPr>
        <w:t>* * *</w:t>
      </w:r>
    </w:p>
    <w:p w14:paraId="4610585F" w14:textId="743BFB53" w:rsidR="008E2D65" w:rsidRPr="0029618A" w:rsidRDefault="00662FA5">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sidR="00C13348">
        <w:rPr>
          <w:rFonts w:eastAsia="Times New Roman"/>
          <w:sz w:val="24"/>
          <w:szCs w:val="24"/>
        </w:rPr>
        <w:t>,</w:t>
      </w:r>
      <w:r w:rsidRPr="0029618A">
        <w:rPr>
          <w:rFonts w:eastAsia="Times New Roman"/>
          <w:sz w:val="24"/>
          <w:szCs w:val="24"/>
        </w:rPr>
        <w:t xml:space="preserve"> и дарит достаточно точное знание</w:t>
      </w:r>
      <w:r w:rsidR="00C13348">
        <w:rPr>
          <w:rFonts w:eastAsia="Times New Roman"/>
          <w:sz w:val="24"/>
          <w:szCs w:val="24"/>
        </w:rPr>
        <w:t xml:space="preserve"> –</w:t>
      </w:r>
      <w:r w:rsidRPr="0029618A">
        <w:rPr>
          <w:rFonts w:eastAsia="Times New Roman"/>
          <w:sz w:val="24"/>
          <w:szCs w:val="24"/>
        </w:rPr>
        <w:t xml:space="preserve"> даже без детального решения задачи. В </w:t>
      </w:r>
      <w:r w:rsidRPr="0029618A">
        <w:rPr>
          <w:rFonts w:eastAsia="Times New Roman"/>
          <w:sz w:val="24"/>
          <w:szCs w:val="24"/>
        </w:rPr>
        <w:lastRenderedPageBreak/>
        <w:t>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14:paraId="7C1B097A" w14:textId="3C25861B" w:rsidR="008E2D65" w:rsidRPr="0029618A" w:rsidRDefault="00662FA5">
      <w:pPr>
        <w:pStyle w:val="1"/>
        <w:spacing w:before="600" w:after="480"/>
        <w:jc w:val="center"/>
        <w:rPr>
          <w:rFonts w:eastAsia="Cambria"/>
          <w:b/>
          <w:color w:val="00000A"/>
        </w:rPr>
      </w:pPr>
      <w:bookmarkStart w:id="926" w:name="_Toc22639626"/>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926"/>
    </w:p>
    <w:p w14:paraId="34478CC6" w14:textId="77777777" w:rsidR="008E2D65" w:rsidRPr="0029618A" w:rsidRDefault="00662FA5">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 xml:space="preserve">наглая ложь и </w:t>
      </w:r>
      <w:commentRangeStart w:id="927"/>
      <w:r w:rsidRPr="0029618A">
        <w:rPr>
          <w:rFonts w:eastAsia="Times New Roman"/>
          <w:i/>
          <w:color w:val="00000A"/>
          <w:sz w:val="24"/>
          <w:szCs w:val="24"/>
        </w:rPr>
        <w:t>статистика</w:t>
      </w:r>
      <w:commentRangeEnd w:id="927"/>
      <w:r w:rsidR="003863E0">
        <w:rPr>
          <w:rStyle w:val="af"/>
        </w:rPr>
        <w:commentReference w:id="927"/>
      </w:r>
      <w:r w:rsidRPr="0029618A">
        <w:rPr>
          <w:rFonts w:eastAsia="Times New Roman"/>
          <w:i/>
          <w:color w:val="00000A"/>
          <w:sz w:val="24"/>
          <w:szCs w:val="24"/>
        </w:rPr>
        <w:t>».</w:t>
      </w:r>
    </w:p>
    <w:p w14:paraId="37F060B8" w14:textId="06968378" w:rsidR="008E2D65" w:rsidRPr="0029618A" w:rsidRDefault="00662FA5">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ins w:id="928" w:author="СБ" w:date="2019-10-29T12:12:00Z">
        <w:r w:rsidR="00B00CA7">
          <w:rPr>
            <w:rStyle w:val="af8"/>
            <w:rFonts w:eastAsia="Times New Roman"/>
            <w:i/>
            <w:color w:val="00000A"/>
            <w:sz w:val="24"/>
            <w:szCs w:val="24"/>
          </w:rPr>
          <w:footnoteReference w:id="10"/>
        </w:r>
      </w:ins>
    </w:p>
    <w:p w14:paraId="1BBB560D" w14:textId="459E082B"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sidR="003863E0">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w:t>
      </w:r>
      <w:proofErr w:type="gramStart"/>
      <w:r w:rsidRPr="0029618A">
        <w:rPr>
          <w:rFonts w:eastAsia="Times New Roman"/>
          <w:color w:val="00000A"/>
          <w:sz w:val="24"/>
          <w:szCs w:val="24"/>
          <w:highlight w:val="white"/>
        </w:rPr>
        <w:t>раз</w:t>
      </w:r>
      <w:proofErr w:type="gramEnd"/>
      <w:r w:rsidRPr="0029618A">
        <w:rPr>
          <w:rFonts w:eastAsia="Times New Roman"/>
          <w:color w:val="00000A"/>
          <w:sz w:val="24"/>
          <w:szCs w:val="24"/>
          <w:highlight w:val="white"/>
        </w:rPr>
        <w:t xml:space="preserve"> за разом попадая на субботу или воскресенье!</w:t>
      </w:r>
    </w:p>
    <w:p w14:paraId="7CE0F714" w14:textId="36FB8EEF"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Совсем недавно вышла статья австралийских исследователей: «</w:t>
      </w:r>
      <w:r w:rsidRPr="0029618A">
        <w:rPr>
          <w:rFonts w:eastAsia="Times New Roman"/>
          <w:i/>
          <w:color w:val="00000A"/>
          <w:sz w:val="24"/>
          <w:szCs w:val="24"/>
          <w:highlight w:val="white"/>
        </w:rPr>
        <w:t>Недельные циклы пиковой температуры и интенсивность городских тепловых островов»</w:t>
      </w:r>
      <w:r w:rsidRPr="0029618A">
        <w:rPr>
          <w:rFonts w:eastAsia="Times New Roman"/>
          <w:i/>
          <w:color w:val="00000A"/>
          <w:sz w:val="24"/>
          <w:szCs w:val="24"/>
          <w:highlight w:val="white"/>
          <w:vertAlign w:val="superscript"/>
        </w:rPr>
        <w:footnoteReference w:id="11"/>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xml:space="preserve">».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 </w:t>
      </w:r>
      <m:oMath>
        <m:r>
          <w:rPr>
            <w:rFonts w:ascii="Cambria Math" w:eastAsia="Cambria Math" w:hAnsi="Cambria Math"/>
            <w:color w:val="00000A"/>
            <w:sz w:val="24"/>
            <w:szCs w:val="24"/>
          </w:rPr>
          <m:t>0.</m:t>
        </m:r>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3</m:t>
            </m:r>
            <w:proofErr w:type="gramStart"/>
          </m:e>
          <m:sup>
            <m:r>
              <w:rPr>
                <w:rFonts w:ascii="Cambria Math" w:eastAsia="Cambria Math" w:hAnsi="Cambria Math"/>
                <w:color w:val="00000A"/>
                <w:sz w:val="24"/>
                <w:szCs w:val="24"/>
              </w:rPr>
              <m:t>∘</m:t>
            </m:r>
          </m:sup>
        </m:sSup>
        <m:r>
          <w:rPr>
            <w:rFonts w:ascii="Cambria Math" w:eastAsia="Cambria Math" w:hAnsi="Cambria Math"/>
            <w:color w:val="00000A"/>
            <w:sz w:val="24"/>
            <w:szCs w:val="24"/>
          </w:rPr>
          <m:t>С</m:t>
        </m:r>
      </m:oMath>
      <w:proofErr w:type="gramEnd"/>
      <w:r w:rsidRPr="0029618A">
        <w:rPr>
          <w:rFonts w:eastAsia="Times New Roman"/>
          <w:color w:val="00000A"/>
          <w:sz w:val="24"/>
          <w:szCs w:val="24"/>
          <w:highlight w:val="white"/>
        </w:rPr>
        <w:t xml:space="preserve"> в 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2"/>
      </w:r>
      <w:r w:rsidRPr="0029618A">
        <w:rPr>
          <w:rFonts w:eastAsia="Times New Roman"/>
          <w:color w:val="00000A"/>
          <w:sz w:val="24"/>
          <w:szCs w:val="24"/>
          <w:highlight w:val="white"/>
        </w:rPr>
        <w:t xml:space="preserve"> и привело примерно к тем же выводам.</w:t>
      </w:r>
    </w:p>
    <w:p w14:paraId="5D73A99C" w14:textId="03917051"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14:paraId="393E9C84" w14:textId="77777777" w:rsidR="008E2D65" w:rsidRPr="0029618A" w:rsidRDefault="00662FA5">
      <w:pPr>
        <w:pStyle w:val="2"/>
        <w:spacing w:before="200" w:after="0"/>
        <w:ind w:firstLine="397"/>
        <w:jc w:val="both"/>
        <w:rPr>
          <w:rFonts w:eastAsia="Cambria"/>
          <w:b/>
          <w:color w:val="4F81BD"/>
          <w:sz w:val="26"/>
          <w:szCs w:val="26"/>
        </w:rPr>
      </w:pPr>
      <w:bookmarkStart w:id="931" w:name="_Toc22639627"/>
      <w:r w:rsidRPr="0029618A">
        <w:rPr>
          <w:rFonts w:eastAsia="Cambria"/>
          <w:b/>
          <w:color w:val="4F81BD"/>
          <w:sz w:val="26"/>
          <w:szCs w:val="26"/>
        </w:rPr>
        <w:t>Слово в защиту статистики</w:t>
      </w:r>
      <w:bookmarkEnd w:id="931"/>
    </w:p>
    <w:p w14:paraId="32073B70"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14:paraId="5A7FF61A" w14:textId="6169AB9D"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sidR="00DC65D9">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sidR="00DC65D9">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14:paraId="7A11290B" w14:textId="58A052C3"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Понятно, что одно наблюдение не даёт ровным счётом ничего. Два – немногим больше, чем ничего</w:t>
      </w:r>
      <w:r w:rsidR="00DC65D9">
        <w:rPr>
          <w:rFonts w:eastAsia="Times New Roman"/>
          <w:color w:val="00000A"/>
          <w:sz w:val="24"/>
          <w:szCs w:val="24"/>
        </w:rPr>
        <w:t>. С</w:t>
      </w:r>
      <w:r w:rsidRPr="0029618A">
        <w:rPr>
          <w:rFonts w:eastAsia="Times New Roman"/>
          <w:color w:val="00000A"/>
          <w:sz w:val="24"/>
          <w:szCs w:val="24"/>
        </w:rPr>
        <w:t>колько нужно наблюдений</w:t>
      </w:r>
      <w:ins w:id="932" w:author="Пользователь" w:date="2019-10-04T19:59:00Z">
        <w:r w:rsidR="00DC65D9">
          <w:rPr>
            <w:rFonts w:eastAsia="Times New Roman"/>
            <w:color w:val="00000A"/>
            <w:sz w:val="24"/>
            <w:szCs w:val="24"/>
          </w:rPr>
          <w:t xml:space="preserve"> – три, четыре, сто - </w:t>
        </w:r>
      </w:ins>
      <w:r w:rsidRPr="0029618A">
        <w:rPr>
          <w:rFonts w:eastAsia="Times New Roman"/>
          <w:color w:val="00000A"/>
          <w:sz w:val="24"/>
          <w:szCs w:val="24"/>
        </w:rPr>
        <w:t xml:space="preserve"> чтобы получить какое-либо знание о случайной величине, в котором можно было бы быть </w:t>
      </w:r>
      <w:commentRangeStart w:id="933"/>
      <w:r w:rsidRPr="0029618A">
        <w:rPr>
          <w:rFonts w:eastAsia="Times New Roman"/>
          <w:color w:val="00000A"/>
          <w:sz w:val="24"/>
          <w:szCs w:val="24"/>
        </w:rPr>
        <w:t xml:space="preserve">уверенным </w:t>
      </w:r>
      <w:del w:id="934" w:author="СБ" w:date="2019-10-29T12:15:00Z">
        <w:r w:rsidRPr="0029618A" w:rsidDel="002501B3">
          <w:rPr>
            <w:rFonts w:eastAsia="Times New Roman"/>
            <w:color w:val="00000A"/>
            <w:sz w:val="24"/>
            <w:szCs w:val="24"/>
          </w:rPr>
          <w:delText>с</w:delText>
        </w:r>
      </w:del>
      <w:ins w:id="935" w:author="СБ" w:date="2019-10-29T12:15:00Z">
        <w:r w:rsidR="002501B3">
          <w:rPr>
            <w:rFonts w:eastAsia="Times New Roman"/>
            <w:color w:val="00000A"/>
            <w:sz w:val="24"/>
            <w:szCs w:val="24"/>
          </w:rPr>
          <w:t>в</w:t>
        </w:r>
      </w:ins>
      <w:r w:rsidRPr="0029618A">
        <w:rPr>
          <w:rFonts w:eastAsia="Times New Roman"/>
          <w:color w:val="00000A"/>
          <w:sz w:val="24"/>
          <w:szCs w:val="24"/>
        </w:rPr>
        <w:t xml:space="preserve"> </w:t>
      </w:r>
      <w:proofErr w:type="gramStart"/>
      <w:r w:rsidRPr="0029618A">
        <w:rPr>
          <w:rFonts w:eastAsia="Times New Roman"/>
          <w:color w:val="00000A"/>
          <w:sz w:val="24"/>
          <w:szCs w:val="24"/>
        </w:rPr>
        <w:t>математическо</w:t>
      </w:r>
      <w:del w:id="936" w:author="СБ" w:date="2019-10-29T12:15:00Z">
        <w:r w:rsidRPr="0029618A" w:rsidDel="002501B3">
          <w:rPr>
            <w:rFonts w:eastAsia="Times New Roman"/>
            <w:color w:val="00000A"/>
            <w:sz w:val="24"/>
            <w:szCs w:val="24"/>
          </w:rPr>
          <w:delText>й</w:delText>
        </w:r>
      </w:del>
      <w:ins w:id="937" w:author="СБ" w:date="2019-10-29T12:15:00Z">
        <w:r w:rsidR="002501B3">
          <w:rPr>
            <w:rFonts w:eastAsia="Times New Roman"/>
            <w:color w:val="00000A"/>
            <w:sz w:val="24"/>
            <w:szCs w:val="24"/>
          </w:rPr>
          <w:t>м</w:t>
        </w:r>
      </w:ins>
      <w:proofErr w:type="gramEnd"/>
      <w:r w:rsidRPr="0029618A">
        <w:rPr>
          <w:rFonts w:eastAsia="Times New Roman"/>
          <w:color w:val="00000A"/>
          <w:sz w:val="24"/>
          <w:szCs w:val="24"/>
        </w:rPr>
        <w:t xml:space="preserve"> </w:t>
      </w:r>
      <w:del w:id="938" w:author="СБ" w:date="2019-10-29T12:15:00Z">
        <w:r w:rsidRPr="0029618A" w:rsidDel="002501B3">
          <w:rPr>
            <w:rFonts w:eastAsia="Times New Roman"/>
            <w:color w:val="00000A"/>
            <w:sz w:val="24"/>
            <w:szCs w:val="24"/>
          </w:rPr>
          <w:delText>точностью</w:delText>
        </w:r>
      </w:del>
      <w:ins w:id="939" w:author="СБ" w:date="2019-10-29T12:15:00Z">
        <w:r w:rsidR="002501B3">
          <w:rPr>
            <w:rFonts w:eastAsia="Times New Roman"/>
            <w:color w:val="00000A"/>
            <w:sz w:val="24"/>
            <w:szCs w:val="24"/>
          </w:rPr>
          <w:t>смысле</w:t>
        </w:r>
      </w:ins>
      <w:r w:rsidRPr="0029618A">
        <w:rPr>
          <w:rFonts w:eastAsia="Times New Roman"/>
          <w:color w:val="00000A"/>
          <w:sz w:val="24"/>
          <w:szCs w:val="24"/>
        </w:rPr>
        <w:t xml:space="preserve">? </w:t>
      </w:r>
      <w:commentRangeEnd w:id="933"/>
      <w:r w:rsidR="005439D9">
        <w:rPr>
          <w:rStyle w:val="af"/>
        </w:rPr>
        <w:commentReference w:id="933"/>
      </w:r>
      <w:commentRangeStart w:id="940"/>
      <w:r w:rsidRPr="0029618A">
        <w:rPr>
          <w:rFonts w:eastAsia="Times New Roman"/>
          <w:color w:val="00000A"/>
          <w:sz w:val="24"/>
          <w:szCs w:val="24"/>
        </w:rPr>
        <w:t>И</w:t>
      </w:r>
      <w:commentRangeEnd w:id="940"/>
      <w:r w:rsidR="002501B3">
        <w:rPr>
          <w:rStyle w:val="af"/>
        </w:rPr>
        <w:commentReference w:id="940"/>
      </w:r>
      <w:r w:rsidRPr="0029618A">
        <w:rPr>
          <w:rFonts w:eastAsia="Times New Roman"/>
          <w:color w:val="00000A"/>
          <w:sz w:val="24"/>
          <w:szCs w:val="24"/>
        </w:rPr>
        <w:t xml:space="preserve">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del w:id="941" w:author="СБ" w:date="2019-10-29T12:17:00Z">
        <w:r w:rsidRPr="002501B3" w:rsidDel="002501B3">
          <w:rPr>
            <w:rFonts w:eastAsia="Times New Roman"/>
            <w:color w:val="00000A"/>
            <w:sz w:val="24"/>
            <w:szCs w:val="24"/>
          </w:rPr>
          <w:delText>их называют статистиками</w:delText>
        </w:r>
        <w:r w:rsidRPr="0029618A" w:rsidDel="002501B3">
          <w:rPr>
            <w:rFonts w:eastAsia="Times New Roman"/>
            <w:color w:val="00000A"/>
            <w:sz w:val="24"/>
            <w:szCs w:val="24"/>
          </w:rPr>
          <w:delText xml:space="preserve"> (</w:delText>
        </w:r>
      </w:del>
      <w:r w:rsidRPr="0029618A">
        <w:rPr>
          <w:rFonts w:eastAsia="Times New Roman"/>
          <w:color w:val="00000A"/>
          <w:sz w:val="24"/>
          <w:szCs w:val="24"/>
        </w:rPr>
        <w:t>например, область определения, среднее или дисперсия, асимметричность и т.</w:t>
      </w:r>
      <w:commentRangeStart w:id="942"/>
      <w:r w:rsidRPr="0029618A">
        <w:rPr>
          <w:rFonts w:eastAsia="Times New Roman"/>
          <w:color w:val="00000A"/>
          <w:sz w:val="24"/>
          <w:szCs w:val="24"/>
        </w:rPr>
        <w:t>д</w:t>
      </w:r>
      <w:commentRangeEnd w:id="942"/>
      <w:r w:rsidR="00DC65D9">
        <w:rPr>
          <w:rStyle w:val="af"/>
        </w:rPr>
        <w:commentReference w:id="942"/>
      </w:r>
      <w:r w:rsidRPr="0029618A">
        <w:rPr>
          <w:rFonts w:eastAsia="Times New Roman"/>
          <w:color w:val="00000A"/>
          <w:sz w:val="24"/>
          <w:szCs w:val="24"/>
        </w:rPr>
        <w:t>.</w:t>
      </w:r>
      <w:del w:id="943" w:author="СБ" w:date="2019-10-29T12:17:00Z">
        <w:r w:rsidRPr="0029618A" w:rsidDel="002501B3">
          <w:rPr>
            <w:rFonts w:eastAsia="Times New Roman"/>
            <w:color w:val="00000A"/>
            <w:sz w:val="24"/>
            <w:szCs w:val="24"/>
          </w:rPr>
          <w:delText>)</w:delText>
        </w:r>
      </w:del>
      <w:r w:rsidRPr="0029618A">
        <w:rPr>
          <w:rFonts w:eastAsia="Times New Roman"/>
          <w:color w:val="00000A"/>
          <w:sz w:val="24"/>
          <w:szCs w:val="24"/>
        </w:rPr>
        <w:t>. Быть может, глядя на гистограмму, удастся угадать точную форму распределения. Это и есть основная задача математической статистики: по</w:t>
      </w:r>
      <w:ins w:id="944" w:author="СБ" w:date="2019-10-29T12:17:00Z">
        <w:r w:rsidR="002501B3">
          <w:rPr>
            <w:rFonts w:eastAsia="Times New Roman"/>
            <w:color w:val="00000A"/>
            <w:sz w:val="24"/>
            <w:szCs w:val="24"/>
          </w:rPr>
          <w:t xml:space="preserve"> наблюдаемым реализациям случайной величины</w:t>
        </w:r>
      </w:ins>
      <w:r w:rsidRPr="0029618A">
        <w:rPr>
          <w:rFonts w:eastAsia="Times New Roman"/>
          <w:color w:val="00000A"/>
          <w:sz w:val="24"/>
          <w:szCs w:val="24"/>
        </w:rPr>
        <w:t xml:space="preserve"> </w:t>
      </w:r>
      <w:commentRangeStart w:id="945"/>
      <w:del w:id="946" w:author="СБ" w:date="2019-10-29T12:18:00Z">
        <w:r w:rsidRPr="0029618A" w:rsidDel="002501B3">
          <w:rPr>
            <w:rFonts w:eastAsia="Times New Roman"/>
            <w:color w:val="00000A"/>
            <w:sz w:val="24"/>
            <w:szCs w:val="24"/>
          </w:rPr>
          <w:delText xml:space="preserve">наблюдениям за случайной величиной </w:delText>
        </w:r>
        <w:commentRangeEnd w:id="945"/>
        <w:r w:rsidR="0002380E" w:rsidDel="002501B3">
          <w:rPr>
            <w:rStyle w:val="af"/>
          </w:rPr>
          <w:commentReference w:id="945"/>
        </w:r>
      </w:del>
      <w:r w:rsidRPr="0029618A">
        <w:rPr>
          <w:rFonts w:eastAsia="Times New Roman"/>
          <w:color w:val="00000A"/>
          <w:sz w:val="24"/>
          <w:szCs w:val="24"/>
        </w:rPr>
        <w:t xml:space="preserve">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w:t>
      </w:r>
      <w:r w:rsidRPr="0029618A">
        <w:rPr>
          <w:rFonts w:eastAsia="Times New Roman"/>
          <w:color w:val="00000A"/>
          <w:sz w:val="24"/>
          <w:szCs w:val="24"/>
        </w:rPr>
        <w:lastRenderedPageBreak/>
        <w:t>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14:paraId="7F6096E2" w14:textId="64C79B5E"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w:t>
      </w:r>
      <w:proofErr w:type="gramStart"/>
      <w:r w:rsidRPr="0029618A">
        <w:rPr>
          <w:rFonts w:eastAsia="Times New Roman"/>
          <w:color w:val="00000A"/>
          <w:sz w:val="24"/>
          <w:szCs w:val="24"/>
        </w:rPr>
        <w:t>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sidR="00554643">
        <w:rPr>
          <w:rFonts w:eastAsia="Times New Roman"/>
          <w:color w:val="00000A"/>
          <w:sz w:val="24"/>
          <w:szCs w:val="24"/>
        </w:rPr>
        <w:t xml:space="preserve"> – </w:t>
      </w:r>
      <w:r w:rsidRPr="0029618A">
        <w:rPr>
          <w:rFonts w:eastAsia="Times New Roman"/>
          <w:color w:val="00000A"/>
          <w:sz w:val="24"/>
          <w:szCs w:val="24"/>
        </w:rPr>
        <w:t>словом, для всех</w:t>
      </w:r>
      <w:r w:rsidR="00765F62">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w:t>
      </w:r>
      <w:proofErr w:type="gramEnd"/>
      <w:r w:rsidRPr="0029618A">
        <w:rPr>
          <w:rFonts w:eastAsia="Times New Roman"/>
          <w:color w:val="00000A"/>
          <w:sz w:val="24"/>
          <w:szCs w:val="24"/>
        </w:rPr>
        <w:t xml:space="preserve">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w:t>
      </w:r>
      <w:proofErr w:type="gramStart"/>
      <w:r w:rsidRPr="0029618A">
        <w:rPr>
          <w:rFonts w:eastAsia="Times New Roman"/>
          <w:color w:val="00000A"/>
          <w:sz w:val="24"/>
          <w:szCs w:val="24"/>
        </w:rPr>
        <w:t>на</w:t>
      </w:r>
      <w:proofErr w:type="gramEnd"/>
      <w:r w:rsidRPr="0029618A">
        <w:rPr>
          <w:rFonts w:eastAsia="Times New Roman"/>
          <w:color w:val="00000A"/>
          <w:sz w:val="24"/>
          <w:szCs w:val="24"/>
        </w:rPr>
        <w:t xml:space="preserve">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sidR="003863E0">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14:paraId="3789611A" w14:textId="6398F5FA"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D06361">
        <w:rPr>
          <w:rFonts w:eastAsia="Times New Roman"/>
          <w:color w:val="00000A"/>
          <w:sz w:val="24"/>
          <w:szCs w:val="24"/>
          <w:highlight w:val="red"/>
        </w:rPr>
        <w:t>третьей степенью</w:t>
      </w:r>
      <w:r w:rsidRPr="0029618A">
        <w:rPr>
          <w:rFonts w:eastAsia="Times New Roman"/>
          <w:color w:val="00000A"/>
          <w:sz w:val="24"/>
          <w:szCs w:val="24"/>
        </w:rPr>
        <w:t xml:space="preserve"> лжи,</w:t>
      </w:r>
      <w:ins w:id="947" w:author="Пользователь" w:date="2019-10-04T20:30:00Z">
        <w:r w:rsidR="00765F62">
          <w:rPr>
            <w:rFonts w:eastAsia="Times New Roman"/>
            <w:color w:val="00000A"/>
            <w:sz w:val="24"/>
            <w:szCs w:val="24"/>
          </w:rPr>
          <w:t xml:space="preserve"> </w:t>
        </w:r>
      </w:ins>
      <w:r w:rsidRPr="0029618A">
        <w:rPr>
          <w:rFonts w:eastAsia="Times New Roman"/>
          <w:color w:val="00000A"/>
          <w:sz w:val="24"/>
          <w:szCs w:val="24"/>
        </w:rPr>
        <w:t>— это единственное, чем располагают все естественные науки. Это ли не главный закон подлости мироздания! Все</w:t>
      </w:r>
      <w:ins w:id="948" w:author="СБ" w:date="2019-10-29T12:22:00Z">
        <w:r w:rsidR="002501B3">
          <w:rPr>
            <w:rFonts w:eastAsia="Times New Roman"/>
            <w:color w:val="00000A"/>
            <w:sz w:val="24"/>
            <w:szCs w:val="24"/>
          </w:rPr>
          <w:t>, что мы знаем о природе</w:t>
        </w:r>
      </w:ins>
      <w:del w:id="949" w:author="СБ" w:date="2019-10-29T12:22:00Z">
        <w:r w:rsidRPr="0029618A" w:rsidDel="002501B3">
          <w:rPr>
            <w:rFonts w:eastAsia="Times New Roman"/>
            <w:color w:val="00000A"/>
            <w:sz w:val="24"/>
            <w:szCs w:val="24"/>
          </w:rPr>
          <w:delText xml:space="preserve"> известные нам законы природы</w:delText>
        </w:r>
      </w:del>
      <w:r w:rsidRPr="0029618A">
        <w:rPr>
          <w:rFonts w:eastAsia="Times New Roman"/>
          <w:color w:val="00000A"/>
          <w:sz w:val="24"/>
          <w:szCs w:val="24"/>
        </w:rPr>
        <w:t>, от физических</w:t>
      </w:r>
      <w:ins w:id="950" w:author="СБ" w:date="2019-10-29T12:22:00Z">
        <w:r w:rsidR="002501B3">
          <w:rPr>
            <w:rFonts w:eastAsia="Times New Roman"/>
            <w:color w:val="00000A"/>
            <w:sz w:val="24"/>
            <w:szCs w:val="24"/>
          </w:rPr>
          <w:t xml:space="preserve"> законов</w:t>
        </w:r>
      </w:ins>
      <w:r w:rsidRPr="0029618A">
        <w:rPr>
          <w:rFonts w:eastAsia="Times New Roman"/>
          <w:color w:val="00000A"/>
          <w:sz w:val="24"/>
          <w:szCs w:val="24"/>
        </w:rPr>
        <w:t xml:space="preserve"> до </w:t>
      </w:r>
      <w:commentRangeStart w:id="951"/>
      <w:r w:rsidRPr="0029618A">
        <w:rPr>
          <w:rFonts w:eastAsia="Times New Roman"/>
          <w:color w:val="00000A"/>
          <w:sz w:val="24"/>
          <w:szCs w:val="24"/>
        </w:rPr>
        <w:t>экономических</w:t>
      </w:r>
      <w:commentRangeEnd w:id="951"/>
      <w:ins w:id="952" w:author="СБ" w:date="2019-10-29T12:22:00Z">
        <w:r w:rsidR="002501B3">
          <w:rPr>
            <w:rFonts w:eastAsia="Times New Roman"/>
            <w:color w:val="00000A"/>
            <w:sz w:val="24"/>
            <w:szCs w:val="24"/>
          </w:rPr>
          <w:t xml:space="preserve"> закономерностей</w:t>
        </w:r>
      </w:ins>
      <w:r w:rsidR="00772D09">
        <w:rPr>
          <w:rStyle w:val="af"/>
        </w:rPr>
        <w:commentReference w:id="951"/>
      </w:r>
      <w:commentRangeStart w:id="953"/>
      <w:r w:rsidRPr="0029618A">
        <w:rPr>
          <w:rFonts w:eastAsia="Times New Roman"/>
          <w:color w:val="00000A"/>
          <w:sz w:val="24"/>
          <w:szCs w:val="24"/>
        </w:rPr>
        <w:t>,</w:t>
      </w:r>
      <w:commentRangeEnd w:id="953"/>
      <w:r w:rsidR="002501B3">
        <w:rPr>
          <w:rStyle w:val="af"/>
        </w:rPr>
        <w:commentReference w:id="953"/>
      </w:r>
      <w:r w:rsidRPr="0029618A">
        <w:rPr>
          <w:rFonts w:eastAsia="Times New Roman"/>
          <w:color w:val="00000A"/>
          <w:sz w:val="24"/>
          <w:szCs w:val="24"/>
        </w:rPr>
        <w:t xml:space="preserve">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w:t>
      </w:r>
      <w:proofErr w:type="spellStart"/>
      <w:r w:rsidRPr="0029618A">
        <w:rPr>
          <w:rFonts w:eastAsia="Times New Roman"/>
          <w:color w:val="00000A"/>
          <w:sz w:val="24"/>
          <w:szCs w:val="24"/>
        </w:rPr>
        <w:t>Браста</w:t>
      </w:r>
      <w:proofErr w:type="spellEnd"/>
      <w:r w:rsidRPr="0029618A">
        <w:rPr>
          <w:rFonts w:eastAsia="Times New Roman"/>
          <w:color w:val="00000A"/>
          <w:sz w:val="24"/>
          <w:szCs w:val="24"/>
        </w:rPr>
        <w:t xml:space="preserve"> «</w:t>
      </w:r>
      <w:proofErr w:type="spellStart"/>
      <w:r w:rsidRPr="0029618A">
        <w:rPr>
          <w:rFonts w:eastAsia="Times New Roman"/>
          <w:color w:val="00000A"/>
          <w:sz w:val="24"/>
          <w:szCs w:val="24"/>
        </w:rPr>
        <w:t>Исола</w:t>
      </w:r>
      <w:proofErr w:type="spellEnd"/>
      <w:r w:rsidRPr="0029618A">
        <w:rPr>
          <w:rFonts w:eastAsia="Times New Roman"/>
          <w:color w:val="00000A"/>
          <w:sz w:val="24"/>
          <w:szCs w:val="24"/>
        </w:rPr>
        <w:t>»: </w:t>
      </w:r>
      <w:r w:rsidRPr="0029618A">
        <w:rPr>
          <w:rFonts w:eastAsia="Times New Roman"/>
          <w:i/>
          <w:color w:val="00000A"/>
          <w:sz w:val="24"/>
          <w:szCs w:val="24"/>
        </w:rPr>
        <w:t xml:space="preserve">«Все делают общие выводы из одного примера. По крайней мере, я делаю именно </w:t>
      </w:r>
      <w:r w:rsidRPr="0029618A">
        <w:rPr>
          <w:rFonts w:eastAsia="Times New Roman"/>
          <w:i/>
          <w:color w:val="00000A"/>
          <w:sz w:val="24"/>
          <w:szCs w:val="24"/>
        </w:rPr>
        <w:lastRenderedPageBreak/>
        <w:t>так»</w:t>
      </w:r>
      <w:r w:rsidRPr="0029618A">
        <w:rPr>
          <w:rFonts w:eastAsia="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ins w:id="954" w:author="СБ" w:date="2019-10-29T12:24:00Z">
        <w:r w:rsidR="00CA793F">
          <w:rPr>
            <w:rFonts w:eastAsia="Times New Roman"/>
            <w:color w:val="00000A"/>
            <w:sz w:val="24"/>
            <w:szCs w:val="24"/>
          </w:rPr>
          <w:t xml:space="preserve"> работу</w:t>
        </w:r>
      </w:ins>
      <w:r w:rsidRPr="0029618A">
        <w:rPr>
          <w:rFonts w:eastAsia="Times New Roman"/>
          <w:color w:val="00000A"/>
          <w:sz w:val="24"/>
          <w:szCs w:val="24"/>
        </w:rPr>
        <w:t xml:space="preserve"> сво</w:t>
      </w:r>
      <w:ins w:id="955" w:author="СБ" w:date="2019-10-29T12:24:00Z">
        <w:r w:rsidR="00CA793F">
          <w:rPr>
            <w:rFonts w:eastAsia="Times New Roman"/>
            <w:color w:val="00000A"/>
            <w:sz w:val="24"/>
            <w:szCs w:val="24"/>
          </w:rPr>
          <w:t>его</w:t>
        </w:r>
      </w:ins>
      <w:del w:id="956" w:author="СБ" w:date="2019-10-29T12:24:00Z">
        <w:r w:rsidRPr="0029618A" w:rsidDel="00CA793F">
          <w:rPr>
            <w:rFonts w:eastAsia="Times New Roman"/>
            <w:color w:val="00000A"/>
            <w:sz w:val="24"/>
            <w:szCs w:val="24"/>
          </w:rPr>
          <w:delText>й</w:delText>
        </w:r>
      </w:del>
      <w:r w:rsidRPr="0029618A">
        <w:rPr>
          <w:rFonts w:eastAsia="Times New Roman"/>
          <w:color w:val="00000A"/>
          <w:sz w:val="24"/>
          <w:szCs w:val="24"/>
        </w:rPr>
        <w:t xml:space="preserve"> </w:t>
      </w:r>
      <w:commentRangeStart w:id="957"/>
      <w:commentRangeStart w:id="958"/>
      <w:r w:rsidRPr="0029618A">
        <w:rPr>
          <w:rFonts w:eastAsia="Times New Roman"/>
          <w:color w:val="00000A"/>
          <w:sz w:val="24"/>
          <w:szCs w:val="24"/>
        </w:rPr>
        <w:t>разум</w:t>
      </w:r>
      <w:commentRangeEnd w:id="957"/>
      <w:ins w:id="959" w:author="СБ" w:date="2019-10-29T12:24:00Z">
        <w:r w:rsidR="00CA793F">
          <w:rPr>
            <w:rFonts w:eastAsia="Times New Roman"/>
            <w:color w:val="00000A"/>
            <w:sz w:val="24"/>
            <w:szCs w:val="24"/>
          </w:rPr>
          <w:t>а</w:t>
        </w:r>
      </w:ins>
      <w:r w:rsidR="00B60279">
        <w:rPr>
          <w:rStyle w:val="af"/>
        </w:rPr>
        <w:commentReference w:id="957"/>
      </w:r>
      <w:commentRangeEnd w:id="958"/>
      <w:r w:rsidR="00CA793F">
        <w:rPr>
          <w:rStyle w:val="af"/>
        </w:rPr>
        <w:commentReference w:id="958"/>
      </w:r>
      <w:r w:rsidRPr="0029618A">
        <w:rPr>
          <w:rFonts w:eastAsia="Times New Roman"/>
          <w:color w:val="00000A"/>
          <w:sz w:val="24"/>
          <w:szCs w:val="24"/>
        </w:rPr>
        <w:t xml:space="preserve"> рамками строгих математических методов.</w:t>
      </w:r>
    </w:p>
    <w:p w14:paraId="2C5EE5CF" w14:textId="61B65600"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ins w:id="960" w:author="СБ" w:date="2019-10-29T12:24:00Z">
        <w:r w:rsidR="00CA793F">
          <w:rPr>
            <w:rFonts w:eastAsia="Times New Roman"/>
            <w:color w:val="00000A"/>
            <w:sz w:val="24"/>
            <w:szCs w:val="24"/>
          </w:rPr>
          <w:t xml:space="preserve">одной из техник </w:t>
        </w:r>
      </w:ins>
      <w:del w:id="961" w:author="СБ" w:date="2019-10-29T12:24:00Z">
        <w:r w:rsidRPr="0029618A" w:rsidDel="00CA793F">
          <w:rPr>
            <w:rFonts w:eastAsia="Times New Roman"/>
            <w:color w:val="00000A"/>
            <w:sz w:val="24"/>
            <w:szCs w:val="24"/>
          </w:rPr>
          <w:delText xml:space="preserve">одним — техникой </w:delText>
        </w:r>
      </w:del>
      <w:r w:rsidRPr="0029618A">
        <w:rPr>
          <w:rFonts w:eastAsia="Times New Roman"/>
          <w:color w:val="00000A"/>
          <w:sz w:val="24"/>
          <w:szCs w:val="24"/>
        </w:rPr>
        <w:t xml:space="preserve">проверки </w:t>
      </w:r>
      <w:commentRangeStart w:id="962"/>
      <w:r w:rsidRPr="0029618A">
        <w:rPr>
          <w:rFonts w:eastAsia="Times New Roman"/>
          <w:color w:val="00000A"/>
          <w:sz w:val="24"/>
          <w:szCs w:val="24"/>
        </w:rPr>
        <w:t>гипотез</w:t>
      </w:r>
      <w:commentRangeEnd w:id="962"/>
      <w:r w:rsidR="00BF36D0">
        <w:rPr>
          <w:rStyle w:val="af"/>
        </w:rPr>
        <w:commentReference w:id="962"/>
      </w:r>
      <w:commentRangeStart w:id="963"/>
      <w:r w:rsidRPr="0029618A">
        <w:rPr>
          <w:rFonts w:eastAsia="Times New Roman"/>
          <w:color w:val="00000A"/>
          <w:sz w:val="24"/>
          <w:szCs w:val="24"/>
        </w:rPr>
        <w:t>.</w:t>
      </w:r>
      <w:commentRangeEnd w:id="963"/>
      <w:r w:rsidR="00CA793F">
        <w:rPr>
          <w:rStyle w:val="af"/>
        </w:rPr>
        <w:commentReference w:id="963"/>
      </w:r>
      <w:r w:rsidRPr="0029618A">
        <w:rPr>
          <w:rFonts w:eastAsia="Times New Roman"/>
          <w:color w:val="00000A"/>
          <w:sz w:val="24"/>
          <w:szCs w:val="24"/>
        </w:rPr>
        <w:t xml:space="preserve">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w:t>
      </w:r>
      <w:proofErr w:type="spellStart"/>
      <w:r w:rsidRPr="0029618A">
        <w:rPr>
          <w:rFonts w:eastAsia="Times New Roman"/>
          <w:color w:val="00000A"/>
          <w:sz w:val="24"/>
          <w:szCs w:val="24"/>
        </w:rPr>
        <w:t>матстатистикой</w:t>
      </w:r>
      <w:proofErr w:type="spellEnd"/>
      <w:r w:rsidRPr="0029618A">
        <w:rPr>
          <w:rFonts w:eastAsia="Times New Roman"/>
          <w:color w:val="00000A"/>
          <w:sz w:val="24"/>
          <w:szCs w:val="24"/>
        </w:rPr>
        <w:t xml:space="preserve">, всеми этими QQ-диаграммами, t- и F-распределениями, но </w:t>
      </w:r>
      <w:ins w:id="964" w:author="Пользователь" w:date="2019-10-05T11:44:00Z">
        <w:r w:rsidR="00554643">
          <w:rPr>
            <w:rFonts w:eastAsia="Times New Roman"/>
            <w:color w:val="00000A"/>
            <w:sz w:val="24"/>
            <w:szCs w:val="24"/>
          </w:rPr>
          <w:t xml:space="preserve">и </w:t>
        </w:r>
      </w:ins>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14:paraId="4FA2F4FD" w14:textId="77777777" w:rsidR="008E2D65" w:rsidRPr="0029618A" w:rsidRDefault="00662FA5">
      <w:pPr>
        <w:pStyle w:val="2"/>
        <w:spacing w:before="200" w:after="0"/>
        <w:ind w:firstLine="397"/>
        <w:jc w:val="both"/>
        <w:rPr>
          <w:rFonts w:eastAsia="Cambria"/>
          <w:b/>
          <w:color w:val="4F81BD"/>
          <w:sz w:val="26"/>
          <w:szCs w:val="26"/>
          <w:highlight w:val="white"/>
        </w:rPr>
      </w:pPr>
      <w:bookmarkStart w:id="965" w:name="_Toc22639628"/>
      <w:r w:rsidRPr="0029618A">
        <w:rPr>
          <w:rFonts w:eastAsia="Cambria"/>
          <w:b/>
          <w:color w:val="4F81BD"/>
          <w:sz w:val="26"/>
          <w:szCs w:val="26"/>
          <w:highlight w:val="white"/>
        </w:rPr>
        <w:t>Как возможность ошибиться делает науку наукой</w:t>
      </w:r>
      <w:bookmarkEnd w:id="965"/>
    </w:p>
    <w:p w14:paraId="399D6FFE" w14:textId="58541611" w:rsidR="008E2D65" w:rsidRPr="003F737E" w:rsidRDefault="00662FA5">
      <w:pPr>
        <w:spacing w:line="288" w:lineRule="auto"/>
        <w:ind w:firstLine="397"/>
        <w:jc w:val="both"/>
        <w:rPr>
          <w:ins w:id="966" w:author="Пользователь" w:date="2019-10-05T12:32:00Z"/>
          <w:rFonts w:eastAsia="Times New Roman"/>
          <w:strike/>
          <w:color w:val="00000A"/>
          <w:sz w:val="24"/>
          <w:szCs w:val="24"/>
          <w:highlight w:val="white"/>
        </w:rPr>
      </w:pPr>
      <w:r w:rsidRPr="003F737E">
        <w:rPr>
          <w:rFonts w:eastAsia="Times New Roman"/>
          <w:strike/>
          <w:color w:val="00000A"/>
          <w:sz w:val="24"/>
          <w:szCs w:val="24"/>
          <w:highlight w:val="white"/>
        </w:rPr>
        <w:t xml:space="preserve">Основными столпами </w:t>
      </w:r>
      <w:r w:rsidRPr="003F737E">
        <w:rPr>
          <w:rFonts w:eastAsia="Times New Roman"/>
          <w:strike/>
          <w:color w:val="00000A"/>
          <w:sz w:val="24"/>
          <w:szCs w:val="24"/>
        </w:rPr>
        <w:t>математической</w:t>
      </w:r>
      <w:r w:rsidRPr="003F737E">
        <w:rPr>
          <w:rFonts w:eastAsia="Times New Roman"/>
          <w:strike/>
          <w:color w:val="00000A"/>
          <w:sz w:val="24"/>
          <w:szCs w:val="24"/>
          <w:highlight w:val="white"/>
        </w:rPr>
        <w:t xml:space="preserve"> статистики являются теория вероятностей, </w:t>
      </w:r>
      <w:r w:rsidRPr="003F737E">
        <w:rPr>
          <w:rFonts w:eastAsia="Times New Roman"/>
          <w:i/>
          <w:strike/>
          <w:color w:val="215868"/>
          <w:sz w:val="24"/>
          <w:szCs w:val="24"/>
        </w:rPr>
        <w:t>Закон больших чисел</w:t>
      </w:r>
      <w:r w:rsidRPr="003F737E">
        <w:rPr>
          <w:rFonts w:eastAsia="Times New Roman"/>
          <w:i/>
          <w:strike/>
          <w:color w:val="00000A"/>
          <w:sz w:val="24"/>
          <w:szCs w:val="24"/>
          <w:highlight w:val="white"/>
        </w:rPr>
        <w:t xml:space="preserve"> </w:t>
      </w:r>
      <w:r w:rsidRPr="003F737E">
        <w:rPr>
          <w:rFonts w:eastAsia="Times New Roman"/>
          <w:strike/>
          <w:color w:val="00000A"/>
          <w:sz w:val="24"/>
          <w:szCs w:val="24"/>
          <w:highlight w:val="white"/>
        </w:rPr>
        <w:t>и </w:t>
      </w:r>
      <w:r w:rsidRPr="003F737E">
        <w:rPr>
          <w:rFonts w:eastAsia="Times New Roman"/>
          <w:i/>
          <w:strike/>
          <w:color w:val="215868"/>
          <w:sz w:val="24"/>
          <w:szCs w:val="24"/>
        </w:rPr>
        <w:t xml:space="preserve">Центральная предельная </w:t>
      </w:r>
      <w:commentRangeStart w:id="967"/>
      <w:r w:rsidRPr="003F737E">
        <w:rPr>
          <w:rFonts w:eastAsia="Times New Roman"/>
          <w:i/>
          <w:strike/>
          <w:color w:val="215868"/>
          <w:sz w:val="24"/>
          <w:szCs w:val="24"/>
        </w:rPr>
        <w:t>теорема</w:t>
      </w:r>
      <w:commentRangeEnd w:id="967"/>
      <w:r w:rsidR="00554643" w:rsidRPr="003F737E">
        <w:rPr>
          <w:rStyle w:val="af"/>
          <w:strike/>
        </w:rPr>
        <w:commentReference w:id="967"/>
      </w:r>
      <w:r w:rsidRPr="003F737E">
        <w:rPr>
          <w:rFonts w:eastAsia="Times New Roman"/>
          <w:strike/>
          <w:color w:val="00000A"/>
          <w:sz w:val="24"/>
          <w:szCs w:val="24"/>
          <w:highlight w:val="white"/>
        </w:rPr>
        <w:t>. </w:t>
      </w:r>
    </w:p>
    <w:p w14:paraId="2CDF789F" w14:textId="34C16A09" w:rsidR="00BF36D0" w:rsidRPr="00BF36D0" w:rsidRDefault="00BF36D0">
      <w:pPr>
        <w:spacing w:line="288" w:lineRule="auto"/>
        <w:ind w:firstLine="397"/>
        <w:jc w:val="both"/>
        <w:rPr>
          <w:rFonts w:eastAsia="Times New Roman"/>
          <w:color w:val="00000A"/>
          <w:sz w:val="24"/>
          <w:szCs w:val="24"/>
          <w:highlight w:val="white"/>
        </w:rPr>
      </w:pPr>
      <w:ins w:id="968" w:author="Пользователь" w:date="2019-10-05T12:32:00Z">
        <w:r w:rsidRPr="003F737E">
          <w:rPr>
            <w:sz w:val="24"/>
            <w:szCs w:val="24"/>
          </w:rPr>
          <w:t>Математическая статистика использует методы теории вероят</w:t>
        </w:r>
        <w:r w:rsidRPr="00BF36D0">
          <w:rPr>
            <w:sz w:val="24"/>
            <w:szCs w:val="24"/>
          </w:rPr>
          <w:t xml:space="preserve">ностей, а ее столпами являются закон больших чисел и центральная предельная </w:t>
        </w:r>
        <w:commentRangeStart w:id="969"/>
        <w:r w:rsidRPr="00BF36D0">
          <w:rPr>
            <w:sz w:val="24"/>
            <w:szCs w:val="24"/>
          </w:rPr>
          <w:t>теорема</w:t>
        </w:r>
      </w:ins>
      <w:commentRangeEnd w:id="969"/>
      <w:r w:rsidR="003F737E">
        <w:rPr>
          <w:rStyle w:val="af"/>
        </w:rPr>
        <w:commentReference w:id="969"/>
      </w:r>
      <w:ins w:id="970" w:author="Пользователь" w:date="2019-10-05T12:32:00Z">
        <w:r w:rsidRPr="00CD4F3A">
          <w:rPr>
            <w:sz w:val="24"/>
            <w:szCs w:val="24"/>
          </w:rPr>
          <w:t>".</w:t>
        </w:r>
      </w:ins>
    </w:p>
    <w:p w14:paraId="67DE3432" w14:textId="219BBE90" w:rsidR="008E2D65" w:rsidRPr="00B27F62" w:rsidRDefault="00662FA5">
      <w:pPr>
        <w:spacing w:line="288" w:lineRule="auto"/>
        <w:ind w:firstLine="397"/>
        <w:jc w:val="both"/>
        <w:rPr>
          <w:ins w:id="971" w:author="Пользователь" w:date="2019-10-05T12:15:00Z"/>
          <w:rFonts w:eastAsia="Times New Roman"/>
          <w:strike/>
          <w:color w:val="00000A"/>
          <w:sz w:val="24"/>
          <w:szCs w:val="24"/>
          <w:highlight w:val="white"/>
          <w:rPrChange w:id="972" w:author="Пользователь" w:date="2019-10-05T12:15:00Z">
            <w:rPr>
              <w:ins w:id="973" w:author="Пользователь" w:date="2019-10-05T12:15:00Z"/>
              <w:rFonts w:eastAsia="Times New Roman"/>
              <w:color w:val="00000A"/>
              <w:sz w:val="24"/>
              <w:szCs w:val="24"/>
              <w:highlight w:val="white"/>
            </w:rPr>
          </w:rPrChange>
        </w:rPr>
      </w:pPr>
      <w:r w:rsidRPr="00B27F62">
        <w:rPr>
          <w:rFonts w:eastAsia="Times New Roman"/>
          <w:strike/>
          <w:color w:val="00000A"/>
          <w:sz w:val="24"/>
          <w:szCs w:val="24"/>
          <w:highlight w:val="white"/>
          <w:rPrChange w:id="974" w:author="Пользователь" w:date="2019-10-05T12:15:00Z">
            <w:rPr>
              <w:rFonts w:eastAsia="Times New Roman"/>
              <w:color w:val="00000A"/>
              <w:sz w:val="24"/>
              <w:szCs w:val="24"/>
              <w:highlight w:val="white"/>
            </w:rPr>
          </w:rPrChange>
        </w:rPr>
        <w:t xml:space="preserve">Закон больших чисел, </w:t>
      </w:r>
      <w:commentRangeStart w:id="975"/>
      <w:r w:rsidRPr="00B27F62">
        <w:rPr>
          <w:rFonts w:eastAsia="Times New Roman"/>
          <w:strike/>
          <w:color w:val="00000A"/>
          <w:sz w:val="24"/>
          <w:szCs w:val="24"/>
          <w:highlight w:val="white"/>
          <w:rPrChange w:id="976" w:author="Пользователь" w:date="2019-10-05T12:15:00Z">
            <w:rPr>
              <w:rFonts w:eastAsia="Times New Roman"/>
              <w:color w:val="00000A"/>
              <w:sz w:val="24"/>
              <w:szCs w:val="24"/>
              <w:highlight w:val="white"/>
            </w:rPr>
          </w:rPrChange>
        </w:rPr>
        <w:t>в вольной трактовке</w:t>
      </w:r>
      <w:commentRangeEnd w:id="975"/>
      <w:r w:rsidR="00554643" w:rsidRPr="00B27F62">
        <w:rPr>
          <w:rStyle w:val="af"/>
          <w:strike/>
          <w:rPrChange w:id="977" w:author="Пользователь" w:date="2019-10-05T12:15:00Z">
            <w:rPr>
              <w:rStyle w:val="af"/>
            </w:rPr>
          </w:rPrChange>
        </w:rPr>
        <w:commentReference w:id="975"/>
      </w:r>
      <w:r w:rsidRPr="00B27F62">
        <w:rPr>
          <w:rFonts w:eastAsia="Times New Roman"/>
          <w:strike/>
          <w:color w:val="00000A"/>
          <w:sz w:val="24"/>
          <w:szCs w:val="24"/>
          <w:highlight w:val="white"/>
          <w:rPrChange w:id="978" w:author="Пользователь" w:date="2019-10-05T12:15:00Z">
            <w:rPr>
              <w:rFonts w:eastAsia="Times New Roman"/>
              <w:color w:val="00000A"/>
              <w:sz w:val="24"/>
              <w:szCs w:val="24"/>
              <w:highlight w:val="white"/>
            </w:rPr>
          </w:rPrChange>
        </w:rPr>
        <w:t xml:space="preserve">, </w:t>
      </w:r>
      <w:r w:rsidRPr="00B27F62">
        <w:rPr>
          <w:rFonts w:eastAsia="Times New Roman"/>
          <w:strike/>
          <w:color w:val="00000A"/>
          <w:sz w:val="24"/>
          <w:szCs w:val="24"/>
          <w:rPrChange w:id="979" w:author="Пользователь" w:date="2019-10-05T12:15:00Z">
            <w:rPr>
              <w:rFonts w:eastAsia="Times New Roman"/>
              <w:color w:val="00000A"/>
              <w:sz w:val="24"/>
              <w:szCs w:val="24"/>
            </w:rPr>
          </w:rPrChange>
        </w:rPr>
        <w:t>говорит</w:t>
      </w:r>
      <w:r w:rsidRPr="00B27F62">
        <w:rPr>
          <w:rFonts w:eastAsia="Times New Roman"/>
          <w:strike/>
          <w:color w:val="00000A"/>
          <w:sz w:val="24"/>
          <w:szCs w:val="24"/>
          <w:highlight w:val="white"/>
          <w:rPrChange w:id="980" w:author="Пользователь" w:date="2019-10-05T12:15:00Z">
            <w:rPr>
              <w:rFonts w:eastAsia="Times New Roman"/>
              <w:color w:val="00000A"/>
              <w:sz w:val="24"/>
              <w:szCs w:val="24"/>
              <w:highlight w:val="white"/>
            </w:rPr>
          </w:rPrChange>
        </w:rPr>
        <w:t xml:space="preserve"> о том, что </w:t>
      </w:r>
      <w:r w:rsidRPr="00B27F62">
        <w:rPr>
          <w:rFonts w:eastAsia="Times New Roman"/>
          <w:i/>
          <w:strike/>
          <w:color w:val="00000A"/>
          <w:sz w:val="24"/>
          <w:szCs w:val="24"/>
          <w:highlight w:val="white"/>
          <w:rPrChange w:id="981" w:author="Пользователь" w:date="2019-10-05T12:15:00Z">
            <w:rPr>
              <w:rFonts w:eastAsia="Times New Roman"/>
              <w:i/>
              <w:color w:val="00000A"/>
              <w:sz w:val="24"/>
              <w:szCs w:val="24"/>
              <w:highlight w:val="white"/>
            </w:rPr>
          </w:rPrChange>
        </w:rPr>
        <w:t>большое число наблюдений случайной величины почти наверняка отражает её распределение</w:t>
      </w:r>
      <w:r w:rsidRPr="00B27F62">
        <w:rPr>
          <w:rFonts w:eastAsia="Times New Roman"/>
          <w:strike/>
          <w:color w:val="00000A"/>
          <w:sz w:val="24"/>
          <w:szCs w:val="24"/>
          <w:highlight w:val="white"/>
          <w:rPrChange w:id="982" w:author="Пользователь" w:date="2019-10-05T12:15:00Z">
            <w:rPr>
              <w:rFonts w:eastAsia="Times New Roman"/>
              <w:color w:val="00000A"/>
              <w:sz w:val="24"/>
              <w:szCs w:val="24"/>
              <w:highlight w:val="white"/>
            </w:rPr>
          </w:rPrChange>
        </w:rPr>
        <w:t xml:space="preserve">, так что наблюдаемые статистики: среднее, дисперсия и прочие характеристики </w:t>
      </w:r>
      <w:r w:rsidRPr="00B27F62">
        <w:rPr>
          <w:rFonts w:eastAsia="Times New Roman"/>
          <w:strike/>
          <w:color w:val="00000A"/>
          <w:sz w:val="24"/>
          <w:szCs w:val="24"/>
          <w:rPrChange w:id="983" w:author="Пользователь" w:date="2019-10-05T12:15:00Z">
            <w:rPr>
              <w:rFonts w:eastAsia="Times New Roman"/>
              <w:color w:val="00000A"/>
              <w:sz w:val="24"/>
              <w:szCs w:val="24"/>
            </w:rPr>
          </w:rPrChange>
        </w:rPr>
        <w:t xml:space="preserve">– </w:t>
      </w:r>
      <w:r w:rsidRPr="00B27F62">
        <w:rPr>
          <w:rFonts w:eastAsia="Times New Roman"/>
          <w:strike/>
          <w:color w:val="00000A"/>
          <w:sz w:val="24"/>
          <w:szCs w:val="24"/>
          <w:highlight w:val="white"/>
          <w:rPrChange w:id="984" w:author="Пользователь" w:date="2019-10-05T12:15:00Z">
            <w:rPr>
              <w:rFonts w:eastAsia="Times New Roman"/>
              <w:color w:val="00000A"/>
              <w:sz w:val="24"/>
              <w:szCs w:val="24"/>
              <w:highlight w:val="white"/>
            </w:rPr>
          </w:rPrChange>
        </w:rPr>
        <w:t>стремятся к точным значениям, соответствующим случайной величине. Иными словами, гистограмма наблюдаемых величин при бесконечном числе данных, почти наверняка стремится к тому распределению, которое мы можем считать истинным. Именно этот закон прочно связывает «бытовое» частотное толкование вероятности и теоретическое как меры на вероятностном пространстве.</w:t>
      </w:r>
    </w:p>
    <w:p w14:paraId="40E63285" w14:textId="277E5CC8" w:rsidR="00B27F62" w:rsidRPr="00CD4F3A" w:rsidRDefault="00B27F62">
      <w:pPr>
        <w:spacing w:line="288" w:lineRule="auto"/>
        <w:ind w:firstLine="397"/>
        <w:jc w:val="both"/>
        <w:rPr>
          <w:ins w:id="985" w:author="Пользователь" w:date="2019-10-05T12:18:00Z"/>
          <w:rFonts w:eastAsia="Times New Roman"/>
          <w:color w:val="00000A"/>
          <w:sz w:val="24"/>
          <w:szCs w:val="24"/>
          <w:highlight w:val="white"/>
        </w:rPr>
      </w:pPr>
      <w:ins w:id="986" w:author="Пользователь" w:date="2019-10-05T12:15:00Z">
        <w:r w:rsidRPr="00B27F62">
          <w:rPr>
            <w:sz w:val="24"/>
            <w:szCs w:val="24"/>
            <w:rPrChange w:id="987" w:author="Пользователь" w:date="2019-10-05T12:18:00Z">
              <w:rPr/>
            </w:rPrChange>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ins>
      <w:ins w:id="988" w:author="СБ" w:date="2019-10-29T16:37:00Z">
        <w:r w:rsidR="00CD4F3A">
          <w:rPr>
            <w:rFonts w:eastAsia="Times New Roman"/>
            <w:color w:val="00000A"/>
            <w:sz w:val="24"/>
            <w:szCs w:val="24"/>
            <w:highlight w:val="white"/>
          </w:rPr>
          <w:t xml:space="preserve">Как закон больших чисел, так и центральная предельная теорема, это не какое-то одно утверждение. </w:t>
        </w:r>
      </w:ins>
      <w:ins w:id="989" w:author="СБ" w:date="2019-10-29T16:38:00Z">
        <w:r w:rsidR="00CD4F3A">
          <w:rPr>
            <w:rFonts w:eastAsia="Times New Roman"/>
            <w:color w:val="00000A"/>
            <w:sz w:val="24"/>
            <w:szCs w:val="24"/>
            <w:highlight w:val="white"/>
          </w:rPr>
          <w:t>Каждый из этих результатов представляет собой несколько различных теорем, охватывающих широкий спектр задач и различных условий</w:t>
        </w:r>
        <w:proofErr w:type="gramStart"/>
        <w:r w:rsidR="00CD4F3A">
          <w:rPr>
            <w:rFonts w:eastAsia="Times New Roman"/>
            <w:color w:val="00000A"/>
            <w:sz w:val="24"/>
            <w:szCs w:val="24"/>
            <w:highlight w:val="white"/>
          </w:rPr>
          <w:t xml:space="preserve"> </w:t>
        </w:r>
      </w:ins>
      <w:ins w:id="990" w:author="СБ" w:date="2019-10-29T16:39:00Z">
        <w:r w:rsidR="00CD4F3A">
          <w:rPr>
            <w:rFonts w:eastAsia="Times New Roman"/>
            <w:color w:val="00000A"/>
            <w:sz w:val="24"/>
            <w:szCs w:val="24"/>
            <w:highlight w:val="white"/>
          </w:rPr>
          <w:t>.</w:t>
        </w:r>
        <w:proofErr w:type="gramEnd"/>
        <w:r w:rsidR="00CD4F3A">
          <w:rPr>
            <w:rFonts w:eastAsia="Times New Roman"/>
            <w:color w:val="00000A"/>
            <w:sz w:val="24"/>
            <w:szCs w:val="24"/>
            <w:highlight w:val="white"/>
          </w:rPr>
          <w:t xml:space="preserve"> Мы познакомимся с их упрощёнными формулировками, </w:t>
        </w:r>
      </w:ins>
      <w:ins w:id="991" w:author="СБ" w:date="2019-10-29T16:40:00Z">
        <w:r w:rsidR="00D71C6B">
          <w:rPr>
            <w:rFonts w:eastAsia="Times New Roman"/>
            <w:color w:val="00000A"/>
            <w:sz w:val="24"/>
            <w:szCs w:val="24"/>
            <w:highlight w:val="white"/>
          </w:rPr>
          <w:t>дающими интуитивное представление об этих важных результат</w:t>
        </w:r>
      </w:ins>
      <w:ins w:id="992" w:author="СБ" w:date="2019-10-29T16:41:00Z">
        <w:r w:rsidR="00105EAA">
          <w:rPr>
            <w:rFonts w:eastAsia="Times New Roman"/>
            <w:color w:val="00000A"/>
            <w:sz w:val="24"/>
            <w:szCs w:val="24"/>
            <w:highlight w:val="white"/>
          </w:rPr>
          <w:t>ах</w:t>
        </w:r>
      </w:ins>
      <w:ins w:id="993" w:author="СБ" w:date="2019-10-29T16:40:00Z">
        <w:r w:rsidR="00D71C6B">
          <w:rPr>
            <w:rFonts w:eastAsia="Times New Roman"/>
            <w:color w:val="00000A"/>
            <w:sz w:val="24"/>
            <w:szCs w:val="24"/>
            <w:highlight w:val="white"/>
          </w:rPr>
          <w:t>.</w:t>
        </w:r>
      </w:ins>
    </w:p>
    <w:p w14:paraId="223CE313" w14:textId="35290B7F" w:rsidR="00AF5E84" w:rsidRPr="00AF5E84" w:rsidRDefault="00B27F62" w:rsidP="00AF5E84">
      <w:pPr>
        <w:spacing w:line="288" w:lineRule="auto"/>
        <w:ind w:firstLine="397"/>
        <w:jc w:val="both"/>
        <w:rPr>
          <w:ins w:id="994" w:author="Пользователь" w:date="2019-10-05T12:58:00Z"/>
          <w:rFonts w:eastAsia="Times New Roman"/>
          <w:color w:val="00000A"/>
          <w:sz w:val="24"/>
          <w:szCs w:val="24"/>
          <w:highlight w:val="white"/>
        </w:rPr>
      </w:pPr>
      <w:ins w:id="995" w:author="Пользователь" w:date="2019-10-05T12:15:00Z">
        <w:r w:rsidRPr="00B27F62">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w:t>
        </w:r>
      </w:ins>
      <w:ins w:id="996" w:author="Пользователь" w:date="2019-10-05T12:18:00Z">
        <w:r>
          <w:rPr>
            <w:rFonts w:eastAsia="Times New Roman"/>
            <w:color w:val="00000A"/>
            <w:sz w:val="24"/>
            <w:szCs w:val="24"/>
            <w:highlight w:val="white"/>
          </w:rPr>
          <w:t xml:space="preserve">случайной величины </w:t>
        </w:r>
      </w:ins>
      <w:ins w:id="997" w:author="Пользователь" w:date="2019-10-05T12:19:00Z">
        <w:r>
          <w:rPr>
            <w:rFonts w:eastAsia="Times New Roman"/>
            <w:color w:val="00000A"/>
            <w:sz w:val="24"/>
            <w:szCs w:val="24"/>
            <w:highlight w:val="white"/>
          </w:rPr>
          <w:t xml:space="preserve">при определенных </w:t>
        </w:r>
        <w:r>
          <w:rPr>
            <w:rFonts w:eastAsia="Times New Roman"/>
            <w:color w:val="00000A"/>
            <w:sz w:val="24"/>
            <w:szCs w:val="24"/>
            <w:highlight w:val="white"/>
          </w:rPr>
          <w:lastRenderedPageBreak/>
          <w:t xml:space="preserve">условиях </w:t>
        </w:r>
      </w:ins>
      <w:ins w:id="998" w:author="Пользователь" w:date="2019-10-05T13:03:00Z">
        <w:r w:rsidR="007D7A27">
          <w:rPr>
            <w:rFonts w:eastAsia="Times New Roman"/>
            <w:color w:val="00000A"/>
            <w:sz w:val="24"/>
            <w:szCs w:val="24"/>
            <w:highlight w:val="white"/>
          </w:rPr>
          <w:t xml:space="preserve">в том или ином смысле </w:t>
        </w:r>
      </w:ins>
      <w:ins w:id="999" w:author="Пользователь" w:date="2019-10-05T12:15:00Z">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w:t>
        </w:r>
      </w:ins>
      <w:ins w:id="1000" w:author="Пользователь" w:date="2019-10-05T12:18:00Z">
        <w:r>
          <w:rPr>
            <w:rFonts w:eastAsia="Times New Roman"/>
            <w:color w:val="00000A"/>
            <w:sz w:val="24"/>
            <w:szCs w:val="24"/>
            <w:highlight w:val="white"/>
          </w:rPr>
          <w:t xml:space="preserve"> этой величины</w:t>
        </w:r>
      </w:ins>
      <w:ins w:id="1001" w:author="Пользователь" w:date="2019-10-05T12:15:00Z">
        <w:r>
          <w:rPr>
            <w:rFonts w:eastAsia="Times New Roman"/>
            <w:color w:val="00000A"/>
            <w:sz w:val="24"/>
            <w:szCs w:val="24"/>
            <w:highlight w:val="white"/>
          </w:rPr>
          <w:t xml:space="preserve">. </w:t>
        </w:r>
      </w:ins>
      <w:ins w:id="1002" w:author="Пользователь" w:date="2019-10-05T12:58:00Z">
        <w:r w:rsidR="00A07919">
          <w:rPr>
            <w:rFonts w:eastAsia="Times New Roman"/>
            <w:color w:val="00000A"/>
            <w:sz w:val="24"/>
            <w:szCs w:val="24"/>
            <w:highlight w:val="white"/>
          </w:rPr>
          <w:t xml:space="preserve">В простейшем случае он выглядит так. </w:t>
        </w:r>
      </w:ins>
    </w:p>
    <w:p w14:paraId="6EEA5607" w14:textId="76BB1A3F" w:rsidR="00B27F62" w:rsidRPr="001B4E80" w:rsidRDefault="00A07919">
      <w:pPr>
        <w:spacing w:line="288" w:lineRule="auto"/>
        <w:ind w:firstLine="397"/>
        <w:jc w:val="both"/>
        <w:rPr>
          <w:rFonts w:eastAsia="Times New Roman"/>
          <w:color w:val="00000A"/>
          <w:sz w:val="24"/>
          <w:szCs w:val="24"/>
          <w:highlight w:val="white"/>
        </w:rPr>
      </w:pPr>
      <w:proofErr w:type="gramStart"/>
      <w:ins w:id="1003" w:author="Пользователь" w:date="2019-10-05T12:58:00Z">
        <w:r>
          <w:rPr>
            <w:rFonts w:eastAsia="Times New Roman"/>
            <w:color w:val="00000A"/>
            <w:sz w:val="24"/>
            <w:szCs w:val="24"/>
            <w:highlight w:val="white"/>
          </w:rPr>
          <w:t>Пусть</w:t>
        </w:r>
      </w:ins>
      <w:ins w:id="1004" w:author="СБ" w:date="2019-10-29T16:47:00Z">
        <w:r w:rsidR="00AF5E84">
          <w:rPr>
            <w:rFonts w:eastAsia="Times New Roman"/>
            <w:color w:val="00000A"/>
            <w:sz w:val="24"/>
            <w:szCs w:val="24"/>
            <w:highlight w:val="white"/>
          </w:rPr>
          <w:t xml:space="preserve"> </w:t>
        </w:r>
      </w:ins>
      <m:oMath>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rPr>
              <m:t>X</m:t>
            </m:r>
            <m:ctrlPr>
              <w:rPr>
                <w:rFonts w:ascii="Cambria Math" w:eastAsia="Times New Roman" w:hAnsi="Cambria Math"/>
                <w:i/>
                <w:color w:val="00000A"/>
                <w:sz w:val="24"/>
                <w:szCs w:val="24"/>
                <w:highlight w:val="white"/>
              </w:rPr>
            </m:ctrlPr>
          </m:e>
          <m:sub>
            <m:r>
              <w:rPr>
                <w:rFonts w:ascii="Cambria Math" w:eastAsia="Times New Roman" w:hAnsi="Cambria Math"/>
                <w:color w:val="00000A"/>
                <w:sz w:val="24"/>
                <w:szCs w:val="24"/>
                <w:highlight w:val="white"/>
              </w:rPr>
              <m:t>1</m:t>
            </m:r>
          </m:sub>
        </m:sSub>
        <m:r>
          <w:rPr>
            <w:rFonts w:ascii="Cambria Math" w:eastAsia="Times New Roman" w:hAnsi="Cambria Math"/>
            <w:color w:val="00000A"/>
            <w:sz w:val="24"/>
            <w:szCs w:val="24"/>
            <w:highlight w:val="white"/>
          </w:rPr>
          <m:t xml:space="preserve">, </m:t>
        </m:r>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rPr>
              <m:t>X</m:t>
            </m:r>
          </m:e>
          <m:sub>
            <m:r>
              <w:rPr>
                <w:rFonts w:ascii="Cambria Math" w:eastAsia="Times New Roman" w:hAnsi="Cambria Math"/>
                <w:color w:val="00000A"/>
                <w:sz w:val="24"/>
                <w:szCs w:val="24"/>
                <w:highlight w:val="white"/>
              </w:rPr>
              <m:t>2</m:t>
            </m:r>
          </m:sub>
        </m:sSub>
        <m:r>
          <w:rPr>
            <w:rFonts w:ascii="Cambria Math" w:eastAsia="Times New Roman" w:hAnsi="Cambria Math"/>
            <w:color w:val="00000A"/>
            <w:sz w:val="24"/>
            <w:szCs w:val="24"/>
          </w:rPr>
          <m:t>, …,</m:t>
        </m:r>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rPr>
              <m:t>X</m:t>
            </m:r>
          </m:e>
          <m:sub>
            <m:r>
              <w:rPr>
                <w:rFonts w:ascii="Cambria Math" w:eastAsia="Times New Roman" w:hAnsi="Cambria Math"/>
                <w:color w:val="00000A"/>
                <w:sz w:val="24"/>
                <w:szCs w:val="24"/>
              </w:rPr>
              <m:t>n</m:t>
            </m:r>
          </m:sub>
        </m:sSub>
      </m:oMath>
      <w:r w:rsidR="00AF5E84">
        <w:rPr>
          <w:rFonts w:eastAsia="Times New Roman"/>
          <w:color w:val="00000A"/>
          <w:sz w:val="24"/>
          <w:szCs w:val="24"/>
        </w:rPr>
        <w:t xml:space="preserve"> </w:t>
      </w:r>
      <w:ins w:id="1005" w:author="Пользователь" w:date="2019-10-05T12:58:00Z">
        <w:r>
          <w:rPr>
            <w:rFonts w:eastAsia="Times New Roman"/>
            <w:color w:val="00000A"/>
            <w:sz w:val="24"/>
            <w:szCs w:val="24"/>
            <w:highlight w:val="white"/>
          </w:rPr>
          <w:t xml:space="preserve">– независимые одинаково распределенные случайные величины с математическим ожиданием </w:t>
        </w:r>
      </w:ins>
      <w:ins w:id="1006" w:author="Пользователь" w:date="2019-10-05T12:59:00Z">
        <m:oMath>
          <m:r>
            <w:rPr>
              <w:rFonts w:ascii="Cambria Math" w:eastAsia="Times New Roman" w:hAnsi="Cambria Math"/>
              <w:color w:val="00000A"/>
              <w:sz w:val="24"/>
              <w:szCs w:val="24"/>
              <w:highlight w:val="white"/>
              <w:lang w:val="en-US"/>
            </w:rPr>
            <m:t>a</m:t>
          </m:r>
        </m:oMath>
      </w:ins>
      <w:ins w:id="1007" w:author="Пользователь" w:date="2019-10-05T13:06:00Z">
        <w:r w:rsidR="006F06CF">
          <w:rPr>
            <w:rFonts w:eastAsia="Times New Roman"/>
            <w:color w:val="00000A"/>
            <w:sz w:val="24"/>
            <w:szCs w:val="24"/>
            <w:highlight w:val="white"/>
          </w:rPr>
          <w:t xml:space="preserve">, </w:t>
        </w:r>
      </w:ins>
      <w:ins w:id="1008" w:author="СБ" w:date="2019-10-29T16:42:00Z">
        <w:r w:rsidR="00105EAA">
          <w:rPr>
            <w:rFonts w:eastAsia="Times New Roman"/>
            <w:color w:val="00000A"/>
            <w:sz w:val="24"/>
            <w:szCs w:val="24"/>
            <w:highlight w:val="white"/>
          </w:rPr>
          <w:t>тогда</w:t>
        </w:r>
      </w:ins>
      <w:ins w:id="1009" w:author="СБ" w:date="2019-10-29T16:44:00Z">
        <w:r w:rsidR="00105EAA" w:rsidRPr="00105EAA">
          <w:rPr>
            <w:rFonts w:eastAsia="Times New Roman"/>
            <w:color w:val="00000A"/>
            <w:sz w:val="24"/>
            <w:szCs w:val="24"/>
            <w:highlight w:val="white"/>
            <w:rPrChange w:id="1010" w:author="СБ" w:date="2019-10-29T16:44:00Z">
              <w:rPr>
                <w:rFonts w:eastAsia="Times New Roman"/>
                <w:color w:val="00000A"/>
                <w:sz w:val="24"/>
                <w:szCs w:val="24"/>
                <w:highlight w:val="white"/>
                <w:lang w:val="en-US"/>
              </w:rPr>
            </w:rPrChange>
          </w:rPr>
          <w:t xml:space="preserve"> </w:t>
        </w:r>
        <w:r w:rsidR="00105EAA">
          <w:rPr>
            <w:rFonts w:eastAsia="Times New Roman"/>
            <w:color w:val="00000A"/>
            <w:sz w:val="24"/>
            <w:szCs w:val="24"/>
            <w:highlight w:val="white"/>
          </w:rPr>
          <w:t xml:space="preserve">при увеличении </w:t>
        </w:r>
        <w:r w:rsidR="00AF5E84">
          <w:rPr>
            <w:rFonts w:eastAsia="Times New Roman"/>
            <w:color w:val="00000A"/>
            <w:sz w:val="24"/>
            <w:szCs w:val="24"/>
            <w:highlight w:val="white"/>
          </w:rPr>
          <w:t>числа</w:t>
        </w:r>
      </w:ins>
      <w:ins w:id="1011" w:author="СБ" w:date="2019-10-29T16:42:00Z">
        <w:r w:rsidR="00105EAA">
          <w:rPr>
            <w:rFonts w:eastAsia="Times New Roman"/>
            <w:color w:val="00000A"/>
            <w:sz w:val="24"/>
            <w:szCs w:val="24"/>
            <w:highlight w:val="white"/>
          </w:rPr>
          <w:t xml:space="preserve"> </w:t>
        </w:r>
      </w:ins>
      <w:ins w:id="1012" w:author="СБ" w:date="2019-10-29T16:44:00Z">
        <m:oMath>
          <m:r>
            <w:rPr>
              <w:rFonts w:ascii="Cambria Math" w:eastAsia="Times New Roman" w:hAnsi="Cambria Math"/>
              <w:color w:val="00000A"/>
              <w:sz w:val="24"/>
              <w:szCs w:val="24"/>
              <w:highlight w:val="white"/>
              <w:lang w:val="en-US"/>
            </w:rPr>
            <m:t>n</m:t>
          </m:r>
        </m:oMath>
      </w:ins>
      <w:ins w:id="1013" w:author="СБ" w:date="2019-10-29T16:45:00Z">
        <m:oMath>
          <m:r>
            <w:rPr>
              <w:rFonts w:ascii="Cambria Math" w:eastAsia="Times New Roman" w:hAnsi="Cambria Math"/>
              <w:color w:val="00000A"/>
              <w:sz w:val="24"/>
              <w:szCs w:val="24"/>
              <w:highlight w:val="white"/>
            </w:rPr>
            <m:t>,</m:t>
          </m:r>
        </m:oMath>
        <w:r w:rsidR="00AF5E84">
          <w:rPr>
            <w:rFonts w:eastAsia="Times New Roman"/>
            <w:color w:val="00000A"/>
            <w:sz w:val="24"/>
            <w:szCs w:val="24"/>
            <w:highlight w:val="white"/>
          </w:rPr>
          <w:t xml:space="preserve"> выражение </w:t>
        </w:r>
      </w:ins>
      <w:ins w:id="1014" w:author="СБ" w:date="2019-10-29T16:42:00Z">
        <w:r w:rsidR="00105EAA">
          <w:rPr>
            <w:rFonts w:eastAsia="Times New Roman"/>
            <w:color w:val="00000A"/>
            <w:sz w:val="24"/>
            <w:szCs w:val="24"/>
            <w:highlight w:val="white"/>
          </w:rPr>
          <w:t xml:space="preserve"> </w:t>
        </w:r>
      </w:ins>
      <m:oMath>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rPr>
              <m:t>(X</m:t>
            </m:r>
            <m:ctrlPr>
              <w:rPr>
                <w:rFonts w:ascii="Cambria Math" w:eastAsia="Times New Roman" w:hAnsi="Cambria Math"/>
                <w:i/>
                <w:color w:val="00000A"/>
                <w:sz w:val="24"/>
                <w:szCs w:val="24"/>
                <w:highlight w:val="white"/>
              </w:rPr>
            </m:ctrlPr>
          </m:e>
          <m:sub>
            <m:r>
              <w:rPr>
                <w:rFonts w:ascii="Cambria Math" w:eastAsia="Times New Roman" w:hAnsi="Cambria Math"/>
                <w:color w:val="00000A"/>
                <w:sz w:val="24"/>
                <w:szCs w:val="24"/>
                <w:highlight w:val="white"/>
              </w:rPr>
              <m:t>1</m:t>
            </m:r>
          </m:sub>
        </m:sSub>
        <m:r>
          <w:rPr>
            <w:rFonts w:ascii="Cambria Math" w:eastAsia="Times New Roman" w:hAnsi="Cambria Math"/>
            <w:color w:val="00000A"/>
            <w:sz w:val="24"/>
            <w:szCs w:val="24"/>
          </w:rPr>
          <m:t>+</m:t>
        </m:r>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rPr>
              <m:t>X</m:t>
            </m:r>
          </m:e>
          <m:sub>
            <m:r>
              <w:rPr>
                <w:rFonts w:ascii="Cambria Math" w:eastAsia="Times New Roman" w:hAnsi="Cambria Math"/>
                <w:color w:val="00000A"/>
                <w:sz w:val="24"/>
                <w:szCs w:val="24"/>
                <w:highlight w:val="white"/>
              </w:rPr>
              <m:t>2</m:t>
            </m:r>
          </m:sub>
        </m:sSub>
        <m:r>
          <w:rPr>
            <w:rFonts w:ascii="Cambria Math" w:eastAsia="Times New Roman" w:hAnsi="Cambria Math"/>
            <w:color w:val="00000A"/>
            <w:sz w:val="24"/>
            <w:szCs w:val="24"/>
          </w:rPr>
          <m:t>+ …+</m:t>
        </m:r>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rPr>
              <m:t>X</m:t>
            </m:r>
          </m:e>
          <m:sub>
            <m:r>
              <w:rPr>
                <w:rFonts w:ascii="Cambria Math" w:eastAsia="Times New Roman" w:hAnsi="Cambria Math"/>
                <w:color w:val="00000A"/>
                <w:sz w:val="24"/>
                <w:szCs w:val="24"/>
              </w:rPr>
              <m:t>n</m:t>
            </m:r>
          </m:sub>
        </m:sSub>
        <m:r>
          <w:rPr>
            <w:rFonts w:ascii="Cambria Math" w:eastAsia="Times New Roman" w:hAnsi="Cambria Math"/>
            <w:color w:val="00000A"/>
            <w:sz w:val="24"/>
            <w:szCs w:val="24"/>
          </w:rPr>
          <m:t>)/</m:t>
        </m:r>
        <m:r>
          <w:rPr>
            <w:rFonts w:ascii="Cambria Math" w:eastAsia="Times New Roman" w:hAnsi="Cambria Math"/>
            <w:color w:val="00000A"/>
            <w:sz w:val="24"/>
            <w:szCs w:val="24"/>
            <w:lang w:val="en-US"/>
          </w:rPr>
          <m:t>n</m:t>
        </m:r>
      </m:oMath>
      <w:ins w:id="1015" w:author="Пользователь" w:date="2019-10-05T13:06:00Z">
        <w:r w:rsidR="006F06CF">
          <w:rPr>
            <w:rFonts w:eastAsia="Times New Roman"/>
            <w:color w:val="00000A"/>
            <w:sz w:val="24"/>
            <w:szCs w:val="24"/>
            <w:highlight w:val="white"/>
          </w:rPr>
          <w:t xml:space="preserve"> </w:t>
        </w:r>
      </w:ins>
      <w:ins w:id="1016" w:author="СБ" w:date="2019-10-29T16:50:00Z">
        <w:r w:rsidR="00AF5E84">
          <w:rPr>
            <w:rFonts w:eastAsia="Times New Roman"/>
            <w:color w:val="00000A"/>
            <w:sz w:val="24"/>
            <w:szCs w:val="24"/>
            <w:highlight w:val="white"/>
          </w:rPr>
          <w:t>приближается</w:t>
        </w:r>
      </w:ins>
      <w:ins w:id="1017" w:author="СБ" w:date="2019-10-29T16:42:00Z">
        <w:r w:rsidR="00105EAA">
          <w:rPr>
            <w:rFonts w:eastAsia="Times New Roman"/>
            <w:color w:val="00000A"/>
            <w:sz w:val="24"/>
            <w:szCs w:val="24"/>
            <w:highlight w:val="white"/>
          </w:rPr>
          <w:t xml:space="preserve"> к значению </w:t>
        </w:r>
      </w:ins>
      <w:ins w:id="1018" w:author="СБ" w:date="2019-10-29T16:43:00Z">
        <m:oMath>
          <m:r>
            <w:rPr>
              <w:rFonts w:ascii="Cambria Math" w:eastAsia="Times New Roman" w:hAnsi="Cambria Math"/>
              <w:color w:val="00000A"/>
              <w:sz w:val="24"/>
              <w:szCs w:val="24"/>
              <w:highlight w:val="white"/>
              <w:lang w:val="en-US"/>
            </w:rPr>
            <m:t>a</m:t>
          </m:r>
        </m:oMath>
      </w:ins>
      <w:r w:rsidR="00AF5E84" w:rsidRPr="00AF5E84">
        <w:rPr>
          <w:rFonts w:eastAsia="Times New Roman"/>
          <w:color w:val="00000A"/>
          <w:sz w:val="24"/>
          <w:szCs w:val="24"/>
          <w:highlight w:val="white"/>
        </w:rPr>
        <w:t xml:space="preserve">. </w:t>
      </w:r>
      <w:ins w:id="1019" w:author="Пользователь" w:date="2019-10-05T12:15:00Z">
        <w:r w:rsidR="00B27F62">
          <w:rPr>
            <w:rFonts w:eastAsia="Times New Roman"/>
            <w:color w:val="00000A"/>
            <w:sz w:val="24"/>
            <w:szCs w:val="24"/>
            <w:highlight w:val="white"/>
          </w:rPr>
          <w:t xml:space="preserve">В частности, из него вытекает, что частота наблюдений какого-либо события стремится к вероятности этого события, то есть он </w:t>
        </w:r>
        <w:r w:rsidR="00B27F62"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ins>
      <w:ins w:id="1020" w:author="Пользователь" w:date="2019-10-05T12:53:00Z">
        <w:r>
          <w:rPr>
            <w:rFonts w:eastAsia="Times New Roman"/>
            <w:color w:val="00000A"/>
            <w:sz w:val="24"/>
            <w:szCs w:val="24"/>
            <w:highlight w:val="white"/>
          </w:rPr>
          <w:t>.</w:t>
        </w:r>
      </w:ins>
      <w:proofErr w:type="gramEnd"/>
    </w:p>
    <w:p w14:paraId="20BCFDE9" w14:textId="77777777" w:rsidR="000A05F9" w:rsidRPr="000A05F9" w:rsidRDefault="00662FA5">
      <w:pPr>
        <w:spacing w:line="288" w:lineRule="auto"/>
        <w:ind w:firstLine="397"/>
        <w:jc w:val="both"/>
        <w:rPr>
          <w:ins w:id="1021" w:author="Пользователь" w:date="2019-10-05T12:37:00Z"/>
          <w:rFonts w:eastAsia="Times New Roman"/>
          <w:strike/>
          <w:color w:val="00000A"/>
          <w:sz w:val="24"/>
          <w:szCs w:val="24"/>
          <w:highlight w:val="white"/>
          <w:rPrChange w:id="1022" w:author="Пользователь" w:date="2019-10-05T12:37:00Z">
            <w:rPr>
              <w:ins w:id="1023" w:author="Пользователь" w:date="2019-10-05T12:37:00Z"/>
              <w:rFonts w:eastAsia="Times New Roman"/>
              <w:color w:val="00000A"/>
              <w:sz w:val="24"/>
              <w:szCs w:val="24"/>
              <w:highlight w:val="white"/>
            </w:rPr>
          </w:rPrChange>
        </w:rPr>
      </w:pPr>
      <w:r w:rsidRPr="000A05F9">
        <w:rPr>
          <w:rFonts w:eastAsia="Times New Roman"/>
          <w:strike/>
          <w:color w:val="00000A"/>
          <w:sz w:val="24"/>
          <w:szCs w:val="24"/>
          <w:highlight w:val="white"/>
          <w:rPrChange w:id="1024" w:author="Пользователь" w:date="2019-10-05T12:37:00Z">
            <w:rPr>
              <w:rFonts w:eastAsia="Times New Roman"/>
              <w:color w:val="00000A"/>
              <w:sz w:val="24"/>
              <w:szCs w:val="24"/>
              <w:highlight w:val="white"/>
            </w:rPr>
          </w:rPrChange>
        </w:rPr>
        <w:t xml:space="preserve">Центральная предельная теорема, опять же, в вольной </w:t>
      </w:r>
      <w:commentRangeStart w:id="1025"/>
      <w:r w:rsidRPr="000A05F9">
        <w:rPr>
          <w:rFonts w:eastAsia="Times New Roman"/>
          <w:strike/>
          <w:color w:val="00000A"/>
          <w:sz w:val="24"/>
          <w:szCs w:val="24"/>
          <w:highlight w:val="white"/>
          <w:rPrChange w:id="1026" w:author="Пользователь" w:date="2019-10-05T12:37:00Z">
            <w:rPr>
              <w:rFonts w:eastAsia="Times New Roman"/>
              <w:color w:val="00000A"/>
              <w:sz w:val="24"/>
              <w:szCs w:val="24"/>
              <w:highlight w:val="white"/>
            </w:rPr>
          </w:rPrChange>
        </w:rPr>
        <w:t>трактовке</w:t>
      </w:r>
      <w:commentRangeEnd w:id="1025"/>
      <w:r w:rsidR="000A05F9" w:rsidRPr="000A05F9">
        <w:rPr>
          <w:rStyle w:val="af"/>
          <w:strike/>
          <w:rPrChange w:id="1027" w:author="Пользователь" w:date="2019-10-05T12:37:00Z">
            <w:rPr>
              <w:rStyle w:val="af"/>
            </w:rPr>
          </w:rPrChange>
        </w:rPr>
        <w:commentReference w:id="1025"/>
      </w:r>
      <w:r w:rsidRPr="000A05F9">
        <w:rPr>
          <w:rFonts w:eastAsia="Times New Roman"/>
          <w:strike/>
          <w:color w:val="00000A"/>
          <w:sz w:val="24"/>
          <w:szCs w:val="24"/>
          <w:highlight w:val="white"/>
          <w:rPrChange w:id="1028" w:author="Пользователь" w:date="2019-10-05T12:37:00Z">
            <w:rPr>
              <w:rFonts w:eastAsia="Times New Roman"/>
              <w:color w:val="00000A"/>
              <w:sz w:val="24"/>
              <w:szCs w:val="24"/>
              <w:highlight w:val="white"/>
            </w:rPr>
          </w:rPrChange>
        </w:rPr>
        <w:t>, говорит, что одной из наиболее вероятных форм распределения случайной величины является </w:t>
      </w:r>
      <w:r w:rsidRPr="000A05F9">
        <w:rPr>
          <w:rFonts w:eastAsia="Times New Roman"/>
          <w:i/>
          <w:strike/>
          <w:color w:val="00000A"/>
          <w:sz w:val="24"/>
          <w:szCs w:val="24"/>
          <w:highlight w:val="white"/>
          <w:rPrChange w:id="1029" w:author="Пользователь" w:date="2019-10-05T12:37:00Z">
            <w:rPr>
              <w:rFonts w:eastAsia="Times New Roman"/>
              <w:i/>
              <w:color w:val="00000A"/>
              <w:sz w:val="24"/>
              <w:szCs w:val="24"/>
              <w:highlight w:val="white"/>
            </w:rPr>
          </w:rPrChange>
        </w:rPr>
        <w:t>нормальное</w:t>
      </w:r>
      <w:r w:rsidRPr="000A05F9">
        <w:rPr>
          <w:rFonts w:eastAsia="Times New Roman"/>
          <w:strike/>
          <w:color w:val="00000A"/>
          <w:sz w:val="24"/>
          <w:szCs w:val="24"/>
          <w:highlight w:val="white"/>
          <w:rPrChange w:id="1030" w:author="Пользователь" w:date="2019-10-05T12:37:00Z">
            <w:rPr>
              <w:rFonts w:eastAsia="Times New Roman"/>
              <w:color w:val="00000A"/>
              <w:sz w:val="24"/>
              <w:szCs w:val="24"/>
              <w:highlight w:val="white"/>
            </w:rPr>
          </w:rPrChange>
        </w:rPr>
        <w:t xml:space="preserve"> (гауссово) распределение. Точная формулировка звучит иначе: </w:t>
      </w:r>
      <w:r w:rsidRPr="000A05F9">
        <w:rPr>
          <w:rFonts w:eastAsia="Times New Roman"/>
          <w:i/>
          <w:strike/>
          <w:color w:val="00000A"/>
          <w:sz w:val="24"/>
          <w:szCs w:val="24"/>
          <w:highlight w:val="white"/>
          <w:rPrChange w:id="1031" w:author="Пользователь" w:date="2019-10-05T12:37:00Z">
            <w:rPr>
              <w:rFonts w:eastAsia="Times New Roman"/>
              <w:i/>
              <w:color w:val="00000A"/>
              <w:sz w:val="24"/>
              <w:szCs w:val="24"/>
              <w:highlight w:val="white"/>
            </w:rPr>
          </w:rPrChange>
        </w:rPr>
        <w:t xml:space="preserve">среднее значение большого числа </w:t>
      </w:r>
      <w:del w:id="1032" w:author="Пользователь" w:date="2019-10-05T12:37:00Z">
        <w:r w:rsidRPr="000A05F9" w:rsidDel="000A05F9">
          <w:rPr>
            <w:rFonts w:eastAsia="Times New Roman"/>
            <w:i/>
            <w:strike/>
            <w:color w:val="00000A"/>
            <w:sz w:val="24"/>
            <w:szCs w:val="24"/>
            <w:highlight w:val="white"/>
            <w:rPrChange w:id="1033" w:author="Пользователь" w:date="2019-10-05T12:37:00Z">
              <w:rPr>
                <w:rFonts w:eastAsia="Times New Roman"/>
                <w:i/>
                <w:color w:val="00000A"/>
                <w:sz w:val="24"/>
                <w:szCs w:val="24"/>
                <w:highlight w:val="white"/>
              </w:rPr>
            </w:rPrChange>
          </w:rPr>
          <w:delText xml:space="preserve">идентично </w:delText>
        </w:r>
      </w:del>
      <w:ins w:id="1034" w:author="Пользователь" w:date="2019-10-05T12:37:00Z">
        <w:r w:rsidR="000A05F9" w:rsidRPr="000A05F9">
          <w:rPr>
            <w:rFonts w:eastAsia="Times New Roman"/>
            <w:i/>
            <w:strike/>
            <w:color w:val="00000A"/>
            <w:sz w:val="24"/>
            <w:szCs w:val="24"/>
            <w:highlight w:val="white"/>
            <w:rPrChange w:id="1035" w:author="Пользователь" w:date="2019-10-05T12:37:00Z">
              <w:rPr>
                <w:rFonts w:eastAsia="Times New Roman"/>
                <w:i/>
                <w:color w:val="00000A"/>
                <w:sz w:val="24"/>
                <w:szCs w:val="24"/>
                <w:highlight w:val="white"/>
              </w:rPr>
            </w:rPrChange>
          </w:rPr>
          <w:t xml:space="preserve">одинаково </w:t>
        </w:r>
      </w:ins>
      <w:r w:rsidRPr="000A05F9">
        <w:rPr>
          <w:rFonts w:eastAsia="Times New Roman"/>
          <w:i/>
          <w:strike/>
          <w:color w:val="00000A"/>
          <w:sz w:val="24"/>
          <w:szCs w:val="24"/>
          <w:highlight w:val="white"/>
          <w:rPrChange w:id="1036" w:author="Пользователь" w:date="2019-10-05T12:37:00Z">
            <w:rPr>
              <w:rFonts w:eastAsia="Times New Roman"/>
              <w:i/>
              <w:color w:val="00000A"/>
              <w:sz w:val="24"/>
              <w:szCs w:val="24"/>
              <w:highlight w:val="white"/>
            </w:rPr>
          </w:rPrChange>
        </w:rPr>
        <w:t>распределённых вещественных случайных величин, вне зависимости от их распределения, описывается нормальным распределением.</w:t>
      </w:r>
      <w:r w:rsidRPr="000A05F9">
        <w:rPr>
          <w:rFonts w:eastAsia="Times New Roman"/>
          <w:strike/>
          <w:color w:val="00000A"/>
          <w:sz w:val="24"/>
          <w:szCs w:val="24"/>
          <w:highlight w:val="white"/>
          <w:rPrChange w:id="1037" w:author="Пользователь" w:date="2019-10-05T12:37:00Z">
            <w:rPr>
              <w:rFonts w:eastAsia="Times New Roman"/>
              <w:color w:val="00000A"/>
              <w:sz w:val="24"/>
              <w:szCs w:val="24"/>
              <w:highlight w:val="white"/>
            </w:rPr>
          </w:rPrChange>
        </w:rPr>
        <w:t> </w:t>
      </w:r>
    </w:p>
    <w:p w14:paraId="102ABD52" w14:textId="59E841EC" w:rsidR="000A05F9" w:rsidRDefault="000A05F9">
      <w:pPr>
        <w:spacing w:line="288" w:lineRule="auto"/>
        <w:ind w:firstLine="397"/>
        <w:jc w:val="both"/>
        <w:rPr>
          <w:ins w:id="1038" w:author="Пользователь" w:date="2019-10-05T13:04:00Z"/>
          <w:rFonts w:eastAsia="Times New Roman"/>
          <w:color w:val="00000A"/>
          <w:sz w:val="24"/>
          <w:szCs w:val="24"/>
          <w:highlight w:val="white"/>
        </w:rPr>
      </w:pPr>
      <w:ins w:id="1039" w:author="Пользователь" w:date="2019-10-05T12:37:00Z">
        <w:r>
          <w:rPr>
            <w:rFonts w:eastAsia="Times New Roman"/>
            <w:color w:val="00000A"/>
            <w:sz w:val="24"/>
            <w:szCs w:val="24"/>
            <w:highlight w:val="white"/>
          </w:rPr>
          <w:t xml:space="preserve">Центральная предельная </w:t>
        </w:r>
        <w:proofErr w:type="spellStart"/>
        <w:r>
          <w:rPr>
            <w:rFonts w:eastAsia="Times New Roman"/>
            <w:color w:val="00000A"/>
            <w:sz w:val="24"/>
            <w:szCs w:val="24"/>
            <w:highlight w:val="white"/>
          </w:rPr>
          <w:t>теорема</w:t>
        </w:r>
      </w:ins>
      <w:proofErr w:type="gramStart"/>
      <w:ins w:id="1040" w:author="Пользователь" w:date="2019-10-05T12:46:00Z">
        <w:del w:id="1041" w:author="СБ" w:date="2019-10-29T16:52:00Z">
          <w:r w:rsidR="00FC5787" w:rsidDel="00CB2376">
            <w:rPr>
              <w:rFonts w:eastAsia="Times New Roman"/>
              <w:color w:val="00000A"/>
              <w:sz w:val="24"/>
              <w:szCs w:val="24"/>
              <w:highlight w:val="white"/>
            </w:rPr>
            <w:delText xml:space="preserve"> – это несколько различных теорем, утверждающих</w:delText>
          </w:r>
        </w:del>
      </w:ins>
      <w:ins w:id="1042" w:author="Пользователь" w:date="2019-10-05T12:37:00Z">
        <w:r>
          <w:rPr>
            <w:rFonts w:eastAsia="Times New Roman"/>
            <w:color w:val="00000A"/>
            <w:sz w:val="24"/>
            <w:szCs w:val="24"/>
            <w:highlight w:val="white"/>
          </w:rPr>
          <w:t>,</w:t>
        </w:r>
      </w:ins>
      <w:proofErr w:type="gramEnd"/>
      <w:ins w:id="1043" w:author="СБ" w:date="2019-10-29T16:52:00Z">
        <w:r w:rsidR="00CB2376">
          <w:rPr>
            <w:rFonts w:eastAsia="Times New Roman"/>
            <w:color w:val="00000A"/>
            <w:sz w:val="24"/>
            <w:szCs w:val="24"/>
            <w:highlight w:val="white"/>
          </w:rPr>
          <w:t>говорит</w:t>
        </w:r>
        <w:proofErr w:type="spellEnd"/>
        <w:r w:rsidR="00CB2376">
          <w:rPr>
            <w:rFonts w:eastAsia="Times New Roman"/>
            <w:color w:val="00000A"/>
            <w:sz w:val="24"/>
            <w:szCs w:val="24"/>
            <w:highlight w:val="white"/>
          </w:rPr>
          <w:t xml:space="preserve"> о том,</w:t>
        </w:r>
      </w:ins>
      <w:ins w:id="1044" w:author="Пользователь" w:date="2019-10-05T12:37:00Z">
        <w:r>
          <w:rPr>
            <w:rFonts w:eastAsia="Times New Roman"/>
            <w:color w:val="00000A"/>
            <w:sz w:val="24"/>
            <w:szCs w:val="24"/>
            <w:highlight w:val="white"/>
          </w:rPr>
          <w:t xml:space="preserve"> что при определенных условиях </w:t>
        </w:r>
      </w:ins>
      <w:ins w:id="1045" w:author="Пользователь" w:date="2019-10-05T12:38:00Z">
        <w:r>
          <w:rPr>
            <w:rFonts w:eastAsia="Times New Roman"/>
            <w:color w:val="00000A"/>
            <w:sz w:val="24"/>
            <w:szCs w:val="24"/>
            <w:highlight w:val="white"/>
          </w:rPr>
          <w:t>сумма независимых или слабо зависимых случайных величин</w:t>
        </w:r>
      </w:ins>
      <w:ins w:id="1046" w:author="Пользователь" w:date="2019-10-05T12:44:00Z">
        <w:r w:rsidR="00FC5787">
          <w:rPr>
            <w:rFonts w:eastAsia="Times New Roman"/>
            <w:color w:val="00000A"/>
            <w:sz w:val="24"/>
            <w:szCs w:val="24"/>
            <w:highlight w:val="white"/>
          </w:rPr>
          <w:t xml:space="preserve">, каждая из которых вносит небольшой вклад в </w:t>
        </w:r>
      </w:ins>
      <w:ins w:id="1047" w:author="Пользователь" w:date="2019-10-05T12:50:00Z">
        <w:r w:rsidR="002728D1">
          <w:rPr>
            <w:rFonts w:eastAsia="Times New Roman"/>
            <w:color w:val="00000A"/>
            <w:sz w:val="24"/>
            <w:szCs w:val="24"/>
            <w:highlight w:val="white"/>
          </w:rPr>
          <w:t xml:space="preserve">общую </w:t>
        </w:r>
      </w:ins>
      <w:ins w:id="1048" w:author="Пользователь" w:date="2019-10-05T12:44:00Z">
        <w:r w:rsidR="00FC5787">
          <w:rPr>
            <w:rFonts w:eastAsia="Times New Roman"/>
            <w:color w:val="00000A"/>
            <w:sz w:val="24"/>
            <w:szCs w:val="24"/>
            <w:highlight w:val="white"/>
          </w:rPr>
          <w:t>сумму,</w:t>
        </w:r>
      </w:ins>
      <w:ins w:id="1049" w:author="Пользователь" w:date="2019-10-05T12:38:00Z">
        <w:r>
          <w:rPr>
            <w:rFonts w:eastAsia="Times New Roman"/>
            <w:color w:val="00000A"/>
            <w:sz w:val="24"/>
            <w:szCs w:val="24"/>
            <w:highlight w:val="white"/>
          </w:rPr>
          <w:t xml:space="preserve"> имеет распределение, близкое к нормальному (</w:t>
        </w:r>
      </w:ins>
      <w:proofErr w:type="spellStart"/>
      <w:ins w:id="1050" w:author="Пользователь" w:date="2019-10-05T12:39:00Z">
        <w:r>
          <w:rPr>
            <w:rFonts w:eastAsia="Times New Roman"/>
            <w:color w:val="00000A"/>
            <w:sz w:val="24"/>
            <w:szCs w:val="24"/>
            <w:highlight w:val="white"/>
          </w:rPr>
          <w:t>гауссов</w:t>
        </w:r>
      </w:ins>
      <w:ins w:id="1051" w:author="Пользователь" w:date="2019-10-05T12:45:00Z">
        <w:r w:rsidR="00FC5787">
          <w:rPr>
            <w:rFonts w:eastAsia="Times New Roman"/>
            <w:color w:val="00000A"/>
            <w:sz w:val="24"/>
            <w:szCs w:val="24"/>
            <w:highlight w:val="white"/>
          </w:rPr>
          <w:t>скому</w:t>
        </w:r>
      </w:ins>
      <w:proofErr w:type="spellEnd"/>
      <w:ins w:id="1052" w:author="Пользователь" w:date="2019-10-05T12:38:00Z">
        <w:r>
          <w:rPr>
            <w:rFonts w:eastAsia="Times New Roman"/>
            <w:color w:val="00000A"/>
            <w:sz w:val="24"/>
            <w:szCs w:val="24"/>
            <w:highlight w:val="white"/>
          </w:rPr>
          <w:t>)</w:t>
        </w:r>
      </w:ins>
      <w:ins w:id="1053" w:author="Пользователь" w:date="2019-10-05T12:39:00Z">
        <w:r>
          <w:rPr>
            <w:rFonts w:eastAsia="Times New Roman"/>
            <w:color w:val="00000A"/>
            <w:sz w:val="24"/>
            <w:szCs w:val="24"/>
            <w:highlight w:val="white"/>
          </w:rPr>
          <w:t xml:space="preserve"> распределению. </w:t>
        </w:r>
      </w:ins>
      <w:ins w:id="1054" w:author="Пользователь" w:date="2019-10-05T12:50:00Z">
        <w:r w:rsidR="002728D1">
          <w:rPr>
            <w:rFonts w:eastAsia="Times New Roman"/>
            <w:color w:val="00000A"/>
            <w:sz w:val="24"/>
            <w:szCs w:val="24"/>
            <w:highlight w:val="white"/>
          </w:rPr>
          <w:t xml:space="preserve">Теорема </w:t>
        </w:r>
      </w:ins>
      <w:ins w:id="1055" w:author="Пользователь" w:date="2019-10-05T15:52:00Z">
        <w:r w:rsidR="006C5B49">
          <w:rPr>
            <w:rFonts w:eastAsia="Times New Roman"/>
            <w:color w:val="00000A"/>
            <w:sz w:val="24"/>
            <w:szCs w:val="24"/>
            <w:highlight w:val="white"/>
          </w:rPr>
          <w:t xml:space="preserve">получила свое название за универсальность и </w:t>
        </w:r>
      </w:ins>
      <w:ins w:id="1056" w:author="Пользователь" w:date="2019-10-05T12:50:00Z">
        <w:r w:rsidR="006C5B49">
          <w:rPr>
            <w:rFonts w:eastAsia="Times New Roman"/>
            <w:color w:val="00000A"/>
            <w:sz w:val="24"/>
            <w:szCs w:val="24"/>
            <w:highlight w:val="white"/>
          </w:rPr>
          <w:t>важность</w:t>
        </w:r>
        <w:r w:rsidR="002728D1">
          <w:rPr>
            <w:rFonts w:eastAsia="Times New Roman"/>
            <w:color w:val="00000A"/>
            <w:sz w:val="24"/>
            <w:szCs w:val="24"/>
            <w:highlight w:val="white"/>
          </w:rPr>
          <w:t xml:space="preserve">, поскольку ее условия </w:t>
        </w:r>
      </w:ins>
      <w:ins w:id="1057" w:author="Пользователь" w:date="2019-10-05T12:51:00Z">
        <w:r w:rsidR="002728D1">
          <w:rPr>
            <w:rFonts w:eastAsia="Times New Roman"/>
            <w:color w:val="00000A"/>
            <w:sz w:val="24"/>
            <w:szCs w:val="24"/>
            <w:highlight w:val="white"/>
          </w:rPr>
          <w:t xml:space="preserve">часто </w:t>
        </w:r>
      </w:ins>
      <w:ins w:id="1058" w:author="Пользователь" w:date="2019-10-05T12:50:00Z">
        <w:r w:rsidR="002728D1">
          <w:rPr>
            <w:rFonts w:eastAsia="Times New Roman"/>
            <w:color w:val="00000A"/>
            <w:sz w:val="24"/>
            <w:szCs w:val="24"/>
            <w:highlight w:val="white"/>
          </w:rPr>
          <w:t>реализуются</w:t>
        </w:r>
      </w:ins>
      <w:ins w:id="1059" w:author="Пользователь" w:date="2019-10-05T12:51:00Z">
        <w:r w:rsidR="002728D1">
          <w:rPr>
            <w:rFonts w:eastAsia="Times New Roman"/>
            <w:color w:val="00000A"/>
            <w:sz w:val="24"/>
            <w:szCs w:val="24"/>
            <w:highlight w:val="white"/>
          </w:rPr>
          <w:t xml:space="preserve">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w:t>
        </w:r>
      </w:ins>
      <w:ins w:id="1060" w:author="Пользователь" w:date="2019-10-05T12:52:00Z">
        <w:r w:rsidR="002728D1">
          <w:rPr>
            <w:rFonts w:eastAsia="Times New Roman"/>
            <w:color w:val="00000A"/>
            <w:sz w:val="24"/>
            <w:szCs w:val="24"/>
            <w:highlight w:val="white"/>
          </w:rPr>
          <w:t xml:space="preserve"> (скажем, действует много разных генов)</w:t>
        </w:r>
      </w:ins>
      <w:ins w:id="1061" w:author="Пользователь" w:date="2019-10-05T12:51:00Z">
        <w:r w:rsidR="002728D1">
          <w:rPr>
            <w:rFonts w:eastAsia="Times New Roman"/>
            <w:color w:val="00000A"/>
            <w:sz w:val="24"/>
            <w:szCs w:val="24"/>
            <w:highlight w:val="white"/>
          </w:rPr>
          <w:t>, вносящих</w:t>
        </w:r>
      </w:ins>
      <w:ins w:id="1062" w:author="Пользователь" w:date="2019-10-05T12:52:00Z">
        <w:r w:rsidR="002728D1">
          <w:rPr>
            <w:rFonts w:eastAsia="Times New Roman"/>
            <w:color w:val="00000A"/>
            <w:sz w:val="24"/>
            <w:szCs w:val="24"/>
            <w:highlight w:val="white"/>
          </w:rPr>
          <w:t xml:space="preserve"> </w:t>
        </w:r>
      </w:ins>
      <w:ins w:id="1063" w:author="Пользователь" w:date="2019-10-05T13:23:00Z">
        <w:r w:rsidR="001B4E80">
          <w:rPr>
            <w:rFonts w:eastAsia="Times New Roman"/>
            <w:color w:val="00000A"/>
            <w:sz w:val="24"/>
            <w:szCs w:val="24"/>
            <w:highlight w:val="white"/>
          </w:rPr>
          <w:t xml:space="preserve">по отдельности </w:t>
        </w:r>
      </w:ins>
      <w:ins w:id="1064" w:author="Пользователь" w:date="2019-10-05T12:52:00Z">
        <w:r w:rsidR="002728D1">
          <w:rPr>
            <w:rFonts w:eastAsia="Times New Roman"/>
            <w:color w:val="00000A"/>
            <w:sz w:val="24"/>
            <w:szCs w:val="24"/>
            <w:highlight w:val="white"/>
          </w:rPr>
          <w:t>небольшой вклад.</w:t>
        </w:r>
      </w:ins>
      <w:ins w:id="1065" w:author="Пользователь" w:date="2019-10-05T13:04:00Z">
        <w:r w:rsidR="006F06CF">
          <w:rPr>
            <w:rFonts w:eastAsia="Times New Roman"/>
            <w:color w:val="00000A"/>
            <w:sz w:val="24"/>
            <w:szCs w:val="24"/>
            <w:highlight w:val="white"/>
          </w:rPr>
          <w:t xml:space="preserve"> В простейшем случае теорема выглядит так.</w:t>
        </w:r>
      </w:ins>
    </w:p>
    <w:p w14:paraId="5B30AAF5" w14:textId="0C8D0B12" w:rsidR="006F06CF" w:rsidRPr="007C5B05" w:rsidRDefault="006F06CF">
      <w:pPr>
        <w:spacing w:line="288" w:lineRule="auto"/>
        <w:ind w:firstLine="397"/>
        <w:jc w:val="both"/>
        <w:rPr>
          <w:ins w:id="1066" w:author="Пользователь" w:date="2019-10-05T13:07:00Z"/>
          <w:rFonts w:eastAsia="Times New Roman"/>
          <w:color w:val="00000A"/>
          <w:sz w:val="24"/>
          <w:szCs w:val="24"/>
          <w:highlight w:val="white"/>
        </w:rPr>
      </w:pPr>
      <w:ins w:id="1067" w:author="Пользователь" w:date="2019-10-05T13:04:00Z">
        <w:r w:rsidRPr="006F06CF">
          <w:rPr>
            <w:rFonts w:eastAsia="Times New Roman"/>
            <w:color w:val="00000A"/>
            <w:sz w:val="24"/>
            <w:szCs w:val="24"/>
            <w:highlight w:val="white"/>
          </w:rPr>
          <w:t>Пусть</w:t>
        </w:r>
      </w:ins>
      <w:ins w:id="1068" w:author="СБ" w:date="2019-10-29T16:53:00Z">
        <w:r w:rsidR="00CB2376">
          <w:rPr>
            <w:rFonts w:eastAsia="Times New Roman"/>
            <w:color w:val="00000A"/>
            <w:sz w:val="24"/>
            <w:szCs w:val="24"/>
            <w:highlight w:val="white"/>
          </w:rPr>
          <w:t xml:space="preserve"> опять</w:t>
        </w:r>
      </w:ins>
      <w:ins w:id="1069" w:author="Пользователь" w:date="2019-10-05T13:04:00Z">
        <w:r w:rsidRPr="006F06CF">
          <w:rPr>
            <w:rFonts w:eastAsia="Times New Roman"/>
            <w:color w:val="00000A"/>
            <w:sz w:val="24"/>
            <w:szCs w:val="24"/>
            <w:highlight w:val="white"/>
          </w:rPr>
          <w:t xml:space="preserve"> </w:t>
        </w:r>
      </w:ins>
      <m:oMath>
        <m:sSub>
          <m:sSubPr>
            <m:ctrlPr>
              <w:ins w:id="1070" w:author="СБ" w:date="2019-10-29T16:54:00Z">
                <w:rPr>
                  <w:rFonts w:ascii="Cambria Math" w:eastAsia="Times New Roman" w:hAnsi="Cambria Math"/>
                  <w:i/>
                  <w:color w:val="00000A"/>
                  <w:sz w:val="24"/>
                  <w:szCs w:val="24"/>
                </w:rPr>
              </w:ins>
            </m:ctrlPr>
          </m:sSubPr>
          <m:e>
            <w:ins w:id="1071" w:author="СБ" w:date="2019-10-29T16:54:00Z">
              <m:r>
                <w:rPr>
                  <w:rFonts w:ascii="Cambria Math" w:eastAsia="Times New Roman" w:hAnsi="Cambria Math"/>
                  <w:color w:val="00000A"/>
                  <w:sz w:val="24"/>
                  <w:szCs w:val="24"/>
                  <w:highlight w:val="white"/>
                </w:rPr>
                <m:t>X</m:t>
              </m:r>
            </w:ins>
            <m:ctrlPr>
              <w:ins w:id="1072" w:author="СБ" w:date="2019-10-29T16:54:00Z">
                <w:rPr>
                  <w:rFonts w:ascii="Cambria Math" w:eastAsia="Times New Roman" w:hAnsi="Cambria Math"/>
                  <w:i/>
                  <w:color w:val="00000A"/>
                  <w:sz w:val="24"/>
                  <w:szCs w:val="24"/>
                  <w:highlight w:val="white"/>
                </w:rPr>
              </w:ins>
            </m:ctrlPr>
          </m:e>
          <m:sub>
            <w:ins w:id="1073" w:author="СБ" w:date="2019-10-29T16:54:00Z">
              <m:r>
                <w:rPr>
                  <w:rFonts w:ascii="Cambria Math" w:eastAsia="Times New Roman" w:hAnsi="Cambria Math"/>
                  <w:color w:val="00000A"/>
                  <w:sz w:val="24"/>
                  <w:szCs w:val="24"/>
                  <w:highlight w:val="white"/>
                </w:rPr>
                <m:t>1</m:t>
              </m:r>
            </w:ins>
          </m:sub>
        </m:sSub>
        <w:ins w:id="1074" w:author="СБ" w:date="2019-10-29T16:54:00Z">
          <m:r>
            <w:rPr>
              <w:rFonts w:ascii="Cambria Math" w:eastAsia="Times New Roman" w:hAnsi="Cambria Math"/>
              <w:color w:val="00000A"/>
              <w:sz w:val="24"/>
              <w:szCs w:val="24"/>
              <w:highlight w:val="white"/>
            </w:rPr>
            <m:t xml:space="preserve">, </m:t>
          </m:r>
        </w:ins>
        <m:sSub>
          <m:sSubPr>
            <m:ctrlPr>
              <w:ins w:id="1075" w:author="СБ" w:date="2019-10-29T16:54:00Z">
                <w:rPr>
                  <w:rFonts w:ascii="Cambria Math" w:eastAsia="Times New Roman" w:hAnsi="Cambria Math"/>
                  <w:i/>
                  <w:color w:val="00000A"/>
                  <w:sz w:val="24"/>
                  <w:szCs w:val="24"/>
                </w:rPr>
              </w:ins>
            </m:ctrlPr>
          </m:sSubPr>
          <m:e>
            <w:ins w:id="1076" w:author="СБ" w:date="2019-10-29T16:54:00Z">
              <m:r>
                <w:rPr>
                  <w:rFonts w:ascii="Cambria Math" w:eastAsia="Times New Roman" w:hAnsi="Cambria Math"/>
                  <w:color w:val="00000A"/>
                  <w:sz w:val="24"/>
                  <w:szCs w:val="24"/>
                  <w:highlight w:val="white"/>
                </w:rPr>
                <m:t>X</m:t>
              </m:r>
            </w:ins>
          </m:e>
          <m:sub>
            <w:ins w:id="1077" w:author="СБ" w:date="2019-10-29T16:54:00Z">
              <m:r>
                <w:rPr>
                  <w:rFonts w:ascii="Cambria Math" w:eastAsia="Times New Roman" w:hAnsi="Cambria Math"/>
                  <w:color w:val="00000A"/>
                  <w:sz w:val="24"/>
                  <w:szCs w:val="24"/>
                  <w:highlight w:val="white"/>
                </w:rPr>
                <m:t>2</m:t>
              </m:r>
            </w:ins>
          </m:sub>
        </m:sSub>
        <w:ins w:id="1078" w:author="СБ" w:date="2019-10-29T16:54:00Z">
          <m:r>
            <w:rPr>
              <w:rFonts w:ascii="Cambria Math" w:eastAsia="Times New Roman" w:hAnsi="Cambria Math"/>
              <w:color w:val="00000A"/>
              <w:sz w:val="24"/>
              <w:szCs w:val="24"/>
            </w:rPr>
            <m:t>, …,</m:t>
          </m:r>
        </w:ins>
        <m:sSub>
          <m:sSubPr>
            <m:ctrlPr>
              <w:ins w:id="1079" w:author="СБ" w:date="2019-10-29T16:54:00Z">
                <w:rPr>
                  <w:rFonts w:ascii="Cambria Math" w:eastAsia="Times New Roman" w:hAnsi="Cambria Math"/>
                  <w:i/>
                  <w:color w:val="00000A"/>
                  <w:sz w:val="24"/>
                  <w:szCs w:val="24"/>
                </w:rPr>
              </w:ins>
            </m:ctrlPr>
          </m:sSubPr>
          <m:e>
            <w:ins w:id="1080" w:author="СБ" w:date="2019-10-29T16:54:00Z">
              <m:r>
                <w:rPr>
                  <w:rFonts w:ascii="Cambria Math" w:eastAsia="Times New Roman" w:hAnsi="Cambria Math"/>
                  <w:color w:val="00000A"/>
                  <w:sz w:val="24"/>
                  <w:szCs w:val="24"/>
                </w:rPr>
                <m:t>X</m:t>
              </m:r>
            </w:ins>
          </m:e>
          <m:sub>
            <w:ins w:id="1081" w:author="СБ" w:date="2019-10-29T16:54:00Z">
              <m:r>
                <w:rPr>
                  <w:rFonts w:ascii="Cambria Math" w:eastAsia="Times New Roman" w:hAnsi="Cambria Math"/>
                  <w:color w:val="00000A"/>
                  <w:sz w:val="24"/>
                  <w:szCs w:val="24"/>
                </w:rPr>
                <m:t>n</m:t>
              </m:r>
            </w:ins>
          </m:sub>
        </m:sSub>
      </m:oMath>
      <w:ins w:id="1082" w:author="Пользователь" w:date="2019-10-05T13:04:00Z">
        <w:r w:rsidRPr="007C5B05">
          <w:rPr>
            <w:rFonts w:eastAsia="Times New Roman"/>
            <w:color w:val="00000A"/>
            <w:sz w:val="24"/>
            <w:szCs w:val="24"/>
            <w:highlight w:val="white"/>
          </w:rPr>
          <w:t xml:space="preserve"> – независимые одинаково распределенные случайные величины с математическим ожиданием </w:t>
        </w:r>
        <m:oMath>
          <m:r>
            <w:rPr>
              <w:rFonts w:ascii="Cambria Math" w:eastAsia="Times New Roman" w:hAnsi="Cambria Math"/>
              <w:color w:val="00000A"/>
              <w:sz w:val="24"/>
              <w:szCs w:val="24"/>
              <w:highlight w:val="white"/>
              <w:lang w:val="en-US"/>
            </w:rPr>
            <m:t>a</m:t>
          </m:r>
        </m:oMath>
        <w:r w:rsidRPr="007C5B05">
          <w:rPr>
            <w:rFonts w:eastAsia="Times New Roman"/>
            <w:color w:val="00000A"/>
            <w:sz w:val="24"/>
            <w:szCs w:val="24"/>
            <w:highlight w:val="white"/>
          </w:rPr>
          <w:t xml:space="preserve"> и дисперсией </w:t>
        </w:r>
      </w:ins>
      <m:oMath>
        <m:sSup>
          <m:sSupPr>
            <m:ctrlPr>
              <w:rPr>
                <w:rFonts w:ascii="Cambria Math" w:eastAsia="Times New Roman" w:hAnsi="Cambria Math"/>
                <w:i/>
                <w:color w:val="00000A"/>
                <w:sz w:val="24"/>
                <w:szCs w:val="24"/>
              </w:rPr>
            </m:ctrlPr>
          </m:sSupPr>
          <m:e>
            <w:ins w:id="1083" w:author="Пользователь" w:date="2019-10-05T13:04:00Z">
              <m:r>
                <w:rPr>
                  <w:rFonts w:ascii="Cambria Math" w:eastAsia="Times New Roman" w:hAnsi="Cambria Math"/>
                  <w:color w:val="00000A"/>
                  <w:sz w:val="24"/>
                  <w:szCs w:val="24"/>
                  <w:highlight w:val="white"/>
                </w:rPr>
                <m:t>σ</m:t>
              </m:r>
            </w:ins>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2</m:t>
            </m:r>
          </m:sup>
        </m:sSup>
      </m:oMath>
      <w:ins w:id="1084" w:author="Пользователь" w:date="2019-10-05T13:04:00Z">
        <w:r w:rsidRPr="006F06CF">
          <w:rPr>
            <w:rFonts w:eastAsia="Times New Roman"/>
            <w:color w:val="00000A"/>
            <w:sz w:val="24"/>
            <w:szCs w:val="24"/>
            <w:highlight w:val="white"/>
          </w:rPr>
          <w:t>.</w:t>
        </w:r>
      </w:ins>
      <w:ins w:id="1085" w:author="Пользователь" w:date="2019-10-05T13:05:00Z">
        <w:r w:rsidRPr="006F06CF">
          <w:rPr>
            <w:rFonts w:eastAsia="Times New Roman"/>
            <w:color w:val="00000A"/>
            <w:sz w:val="24"/>
            <w:szCs w:val="24"/>
            <w:highlight w:val="white"/>
          </w:rPr>
          <w:t xml:space="preserve"> </w:t>
        </w:r>
      </w:ins>
      <w:ins w:id="1086" w:author="Пользователь" w:date="2019-10-05T13:06:00Z">
        <w:r w:rsidRPr="007C5B05">
          <w:rPr>
            <w:rFonts w:eastAsia="Times New Roman"/>
            <w:color w:val="00000A"/>
            <w:sz w:val="24"/>
            <w:szCs w:val="24"/>
            <w:highlight w:val="white"/>
          </w:rPr>
          <w:t>Тогда</w:t>
        </w:r>
      </w:ins>
    </w:p>
    <w:p w14:paraId="65DC999B" w14:textId="107730E0" w:rsidR="006F06CF" w:rsidRPr="00CB2376" w:rsidRDefault="001C6BB5">
      <w:pPr>
        <w:spacing w:line="288" w:lineRule="auto"/>
        <w:ind w:firstLine="397"/>
        <w:jc w:val="both"/>
        <w:rPr>
          <w:ins w:id="1087" w:author="Пользователь" w:date="2019-10-05T13:06:00Z"/>
          <w:rFonts w:eastAsia="Times New Roman"/>
          <w:color w:val="00000A"/>
          <w:sz w:val="24"/>
          <w:szCs w:val="24"/>
          <w:highlight w:val="white"/>
        </w:rPr>
      </w:pPr>
      <m:oMathPara>
        <m:oMath>
          <m:f>
            <m:fPr>
              <m:ctrlPr>
                <w:ins w:id="1088" w:author="Пользователь" w:date="2019-10-05T13:12:00Z">
                  <w:rPr>
                    <w:rFonts w:ascii="Cambria Math" w:eastAsia="Times New Roman" w:hAnsi="Cambria Math"/>
                    <w:i/>
                    <w:color w:val="00000A"/>
                    <w:sz w:val="24"/>
                    <w:szCs w:val="24"/>
                  </w:rPr>
                </w:ins>
              </m:ctrlPr>
            </m:fPr>
            <m:num>
              <m:sSub>
                <m:sSubPr>
                  <m:ctrlPr>
                    <w:ins w:id="1089" w:author="Пользователь" w:date="2019-10-05T13:13:00Z">
                      <w:rPr>
                        <w:rFonts w:ascii="Cambria Math" w:eastAsia="Times New Roman" w:hAnsi="Cambria Math"/>
                        <w:i/>
                        <w:color w:val="00000A"/>
                        <w:sz w:val="24"/>
                        <w:szCs w:val="24"/>
                      </w:rPr>
                    </w:ins>
                  </m:ctrlPr>
                </m:sSubPr>
                <m:e>
                  <w:ins w:id="1090" w:author="Пользователь" w:date="2019-10-05T13:13:00Z">
                    <m:r>
                      <w:rPr>
                        <w:rFonts w:ascii="Cambria Math" w:eastAsia="Times New Roman" w:hAnsi="Cambria Math"/>
                        <w:color w:val="00000A"/>
                        <w:sz w:val="24"/>
                        <w:szCs w:val="24"/>
                      </w:rPr>
                      <m:t>S</m:t>
                    </m:r>
                  </w:ins>
                </m:e>
                <m:sub>
                  <w:ins w:id="1091" w:author="Пользователь" w:date="2019-10-05T13:13:00Z">
                    <m:r>
                      <w:rPr>
                        <w:rFonts w:ascii="Cambria Math" w:eastAsia="Times New Roman" w:hAnsi="Cambria Math"/>
                        <w:color w:val="00000A"/>
                        <w:sz w:val="24"/>
                        <w:szCs w:val="24"/>
                      </w:rPr>
                      <m:t>n</m:t>
                    </m:r>
                  </w:ins>
                </m:sub>
              </m:sSub>
              <w:ins w:id="1092" w:author="Пользователь" w:date="2019-10-05T13:13:00Z">
                <m:r>
                  <w:rPr>
                    <w:rFonts w:ascii="Cambria Math" w:eastAsia="Times New Roman" w:hAnsi="Cambria Math"/>
                    <w:color w:val="00000A"/>
                    <w:sz w:val="24"/>
                    <w:szCs w:val="24"/>
                  </w:rPr>
                  <m:t>-na</m:t>
                </m:r>
              </w:ins>
            </m:num>
            <m:den>
              <w:ins w:id="1093" w:author="Пользователь" w:date="2019-10-05T13:13:00Z">
                <m:r>
                  <w:rPr>
                    <w:rFonts w:ascii="Cambria Math" w:eastAsia="Times New Roman" w:hAnsi="Cambria Math"/>
                    <w:color w:val="00000A"/>
                    <w:sz w:val="24"/>
                    <w:szCs w:val="24"/>
                  </w:rPr>
                  <m:t>σ</m:t>
                </m:r>
              </w:ins>
              <m:rad>
                <m:radPr>
                  <m:degHide m:val="1"/>
                  <m:ctrlPr>
                    <w:ins w:id="1094" w:author="Пользователь" w:date="2019-10-05T13:14:00Z">
                      <w:rPr>
                        <w:rFonts w:ascii="Cambria Math" w:eastAsia="Times New Roman" w:hAnsi="Cambria Math"/>
                        <w:i/>
                        <w:color w:val="00000A"/>
                        <w:sz w:val="24"/>
                        <w:szCs w:val="24"/>
                      </w:rPr>
                    </w:ins>
                  </m:ctrlPr>
                </m:radPr>
                <m:deg/>
                <m:e>
                  <w:ins w:id="1095" w:author="Пользователь" w:date="2019-10-05T13:14:00Z">
                    <m:r>
                      <w:rPr>
                        <w:rFonts w:ascii="Cambria Math" w:eastAsia="Times New Roman" w:hAnsi="Cambria Math"/>
                        <w:color w:val="00000A"/>
                        <w:sz w:val="24"/>
                        <w:szCs w:val="24"/>
                      </w:rPr>
                      <m:t>n</m:t>
                    </m:r>
                  </w:ins>
                </m:e>
              </m:rad>
            </m:den>
          </m:f>
          <w:ins w:id="1096" w:author="Пользователь" w:date="2019-10-05T13:14:00Z">
            <m:r>
              <w:rPr>
                <w:rFonts w:ascii="Cambria Math" w:eastAsia="Times New Roman" w:hAnsi="Cambria Math"/>
                <w:color w:val="00000A"/>
                <w:sz w:val="24"/>
                <w:szCs w:val="24"/>
              </w:rPr>
              <m:t xml:space="preserve"> →</m:t>
            </m:r>
            <m:r>
              <w:rPr>
                <w:rFonts w:ascii="Cambria Math" w:eastAsia="Times New Roman" w:hAnsi="Cambria Math"/>
                <w:color w:val="00000A"/>
                <w:sz w:val="24"/>
                <w:szCs w:val="24"/>
                <w:lang w:val="en-US"/>
              </w:rPr>
              <m:t>N</m:t>
            </m:r>
            <m:r>
              <w:rPr>
                <w:rFonts w:ascii="Cambria Math" w:eastAsia="Times New Roman" w:hAnsi="Cambria Math"/>
                <w:color w:val="00000A"/>
                <w:sz w:val="24"/>
                <w:szCs w:val="24"/>
              </w:rPr>
              <m:t>(0,1)</m:t>
            </m:r>
          </w:ins>
        </m:oMath>
      </m:oMathPara>
    </w:p>
    <w:p w14:paraId="3DC3F8C6" w14:textId="0772B620" w:rsidR="001B4E80" w:rsidRDefault="001B4E80">
      <w:pPr>
        <w:spacing w:line="288" w:lineRule="auto"/>
        <w:ind w:firstLine="397"/>
        <w:jc w:val="both"/>
        <w:rPr>
          <w:ins w:id="1097" w:author="Пользователь" w:date="2019-10-05T13:20:00Z"/>
          <w:rFonts w:eastAsia="Times New Roman"/>
          <w:color w:val="00000A"/>
          <w:sz w:val="24"/>
          <w:szCs w:val="24"/>
          <w:highlight w:val="white"/>
        </w:rPr>
      </w:pPr>
      <w:ins w:id="1098" w:author="Пользователь" w:date="2019-10-05T13:20:00Z">
        <w:r>
          <w:rPr>
            <w:rFonts w:eastAsia="Times New Roman"/>
            <w:color w:val="00000A"/>
            <w:sz w:val="24"/>
            <w:szCs w:val="24"/>
            <w:highlight w:val="white"/>
          </w:rPr>
          <w:t xml:space="preserve">Здесь </w:t>
        </w:r>
        <m:oMath>
          <m:r>
            <w:rPr>
              <w:rFonts w:ascii="Cambria Math" w:eastAsia="Times New Roman" w:hAnsi="Cambria Math"/>
              <w:color w:val="00000A"/>
              <w:sz w:val="24"/>
              <w:szCs w:val="24"/>
              <w:highlight w:val="white"/>
              <w:lang w:val="en-US"/>
            </w:rPr>
            <m:t>N</m:t>
          </m:r>
          <m:r>
            <w:rPr>
              <w:rFonts w:ascii="Cambria Math" w:eastAsia="Times New Roman" w:hAnsi="Cambria Math"/>
              <w:color w:val="00000A"/>
              <w:sz w:val="24"/>
              <w:szCs w:val="24"/>
              <w:highlight w:val="white"/>
            </w:rPr>
            <m:t>(0,1)</m:t>
          </m:r>
        </m:oMath>
      </w:ins>
      <w:r w:rsidR="0079254B">
        <w:rPr>
          <w:rFonts w:eastAsia="Times New Roman"/>
          <w:color w:val="00000A"/>
          <w:sz w:val="24"/>
          <w:szCs w:val="24"/>
          <w:highlight w:val="white"/>
        </w:rPr>
        <w:t xml:space="preserve"> </w:t>
      </w:r>
      <w:ins w:id="1099" w:author="СБ" w:date="2019-10-29T17:00:00Z">
        <w:r w:rsidR="0079254B">
          <w:rPr>
            <w:rFonts w:eastAsia="Times New Roman"/>
            <w:color w:val="00000A"/>
            <w:sz w:val="24"/>
            <w:szCs w:val="24"/>
            <w:highlight w:val="white"/>
          </w:rPr>
          <w:t>обозначает</w:t>
        </w:r>
      </w:ins>
      <w:ins w:id="1100" w:author="Пользователь" w:date="2019-10-05T13:20:00Z">
        <w:r>
          <w:rPr>
            <w:rFonts w:eastAsia="Times New Roman"/>
            <w:color w:val="00000A"/>
            <w:sz w:val="24"/>
            <w:szCs w:val="24"/>
            <w:highlight w:val="white"/>
          </w:rPr>
          <w:t xml:space="preserve"> стандартное </w:t>
        </w:r>
      </w:ins>
      <w:ins w:id="1101" w:author="Пользователь" w:date="2019-10-05T15:53:00Z">
        <w:r w:rsidR="00836ADF">
          <w:rPr>
            <w:rFonts w:eastAsia="Times New Roman"/>
            <w:color w:val="00000A"/>
            <w:sz w:val="24"/>
            <w:szCs w:val="24"/>
            <w:highlight w:val="white"/>
          </w:rPr>
          <w:t>нормальное</w:t>
        </w:r>
      </w:ins>
      <w:ins w:id="1102" w:author="Пользователь" w:date="2019-10-05T13:20:00Z">
        <w:r>
          <w:rPr>
            <w:rFonts w:eastAsia="Times New Roman"/>
            <w:color w:val="00000A"/>
            <w:sz w:val="24"/>
            <w:szCs w:val="24"/>
            <w:highlight w:val="white"/>
          </w:rPr>
          <w:t xml:space="preserve"> распределение со средним 0 и дисперсией 1.</w:t>
        </w:r>
        <w:r w:rsidRPr="001B4E80">
          <w:rPr>
            <w:rFonts w:eastAsia="Times New Roman"/>
            <w:color w:val="00000A"/>
            <w:sz w:val="24"/>
            <w:szCs w:val="24"/>
            <w:highlight w:val="white"/>
            <w:rPrChange w:id="1103" w:author="Пользователь" w:date="2019-10-05T13:20:00Z">
              <w:rPr>
                <w:rFonts w:eastAsia="Times New Roman"/>
                <w:color w:val="00000A"/>
                <w:sz w:val="24"/>
                <w:szCs w:val="24"/>
                <w:highlight w:val="white"/>
                <w:lang w:val="en-US"/>
              </w:rPr>
            </w:rPrChange>
          </w:rPr>
          <w:t xml:space="preserve"> </w:t>
        </w:r>
      </w:ins>
    </w:p>
    <w:p w14:paraId="49CD1D1A" w14:textId="46970B79" w:rsidR="006F06CF" w:rsidRPr="000554BF" w:rsidRDefault="007C5B05">
      <w:pPr>
        <w:spacing w:line="288" w:lineRule="auto"/>
        <w:ind w:firstLine="397"/>
        <w:jc w:val="both"/>
        <w:rPr>
          <w:ins w:id="1104" w:author="Пользователь" w:date="2019-10-05T12:37:00Z"/>
          <w:rFonts w:eastAsia="Times New Roman"/>
          <w:color w:val="00000A"/>
          <w:sz w:val="24"/>
          <w:szCs w:val="24"/>
          <w:highlight w:val="white"/>
        </w:rPr>
      </w:pPr>
      <w:ins w:id="1105" w:author="Пользователь" w:date="2019-10-05T13:09:00Z">
        <w:r>
          <w:rPr>
            <w:rFonts w:eastAsia="Times New Roman"/>
            <w:color w:val="00000A"/>
            <w:sz w:val="24"/>
            <w:szCs w:val="24"/>
            <w:highlight w:val="white"/>
          </w:rPr>
          <w:t xml:space="preserve">Иными словами, при больших </w:t>
        </w:r>
        <m:oMath>
          <m:r>
            <w:rPr>
              <w:rFonts w:ascii="Cambria Math" w:eastAsia="Times New Roman" w:hAnsi="Cambria Math"/>
              <w:color w:val="00000A"/>
              <w:sz w:val="24"/>
              <w:szCs w:val="24"/>
              <w:highlight w:val="white"/>
              <w:lang w:val="en-US"/>
            </w:rPr>
            <m:t>n</m:t>
          </m:r>
        </m:oMath>
      </w:ins>
      <w:ins w:id="1106" w:author="Пользователь" w:date="2019-10-05T13:20:00Z">
        <w:r w:rsidR="001B4E80">
          <w:rPr>
            <w:rFonts w:eastAsia="Times New Roman"/>
            <w:color w:val="00000A"/>
            <w:sz w:val="24"/>
            <w:szCs w:val="24"/>
            <w:highlight w:val="white"/>
          </w:rPr>
          <w:t xml:space="preserve"> сумма</w:t>
        </w:r>
      </w:ins>
      <w:ins w:id="1107" w:author="Пользователь" w:date="2019-10-05T13:09:00Z">
        <w:r w:rsidRPr="007C5B05">
          <w:rPr>
            <w:rFonts w:eastAsia="Times New Roman"/>
            <w:color w:val="00000A"/>
            <w:sz w:val="24"/>
            <w:szCs w:val="24"/>
            <w:highlight w:val="white"/>
            <w:rPrChange w:id="1108" w:author="Пользователь" w:date="2019-10-05T13:09:00Z">
              <w:rPr>
                <w:rFonts w:eastAsia="Times New Roman"/>
                <w:color w:val="00000A"/>
                <w:sz w:val="24"/>
                <w:szCs w:val="24"/>
                <w:highlight w:val="white"/>
                <w:lang w:val="en-US"/>
              </w:rPr>
            </w:rPrChange>
          </w:rPr>
          <w:t xml:space="preserve"> </w:t>
        </w:r>
      </w:ins>
      <m:oMath>
        <m:sSub>
          <m:sSubPr>
            <m:ctrlPr>
              <w:ins w:id="1109" w:author="СБ" w:date="2019-10-29T17:01:00Z">
                <w:rPr>
                  <w:rFonts w:ascii="Cambria Math" w:eastAsia="Times New Roman" w:hAnsi="Cambria Math"/>
                  <w:i/>
                  <w:color w:val="00000A"/>
                  <w:sz w:val="24"/>
                  <w:szCs w:val="24"/>
                </w:rPr>
              </w:ins>
            </m:ctrlPr>
          </m:sSubPr>
          <m:e>
            <w:ins w:id="1110" w:author="Пользователь" w:date="2019-10-05T13:06:00Z">
              <m:r>
                <w:rPr>
                  <w:rFonts w:ascii="Cambria Math" w:eastAsia="Times New Roman" w:hAnsi="Cambria Math"/>
                  <w:color w:val="00000A"/>
                  <w:sz w:val="24"/>
                  <w:szCs w:val="24"/>
                  <w:highlight w:val="white"/>
                  <w:lang w:val="en-US"/>
                </w:rPr>
                <m:t>S</m:t>
              </m:r>
            </w:ins>
            <m:ctrlPr>
              <w:ins w:id="1111" w:author="СБ" w:date="2019-10-29T17:01:00Z">
                <w:rPr>
                  <w:rFonts w:ascii="Cambria Math" w:eastAsia="Times New Roman" w:hAnsi="Cambria Math"/>
                  <w:i/>
                  <w:color w:val="00000A"/>
                  <w:sz w:val="24"/>
                  <w:szCs w:val="24"/>
                  <w:highlight w:val="white"/>
                  <w:lang w:val="en-US"/>
                </w:rPr>
              </w:ins>
            </m:ctrlPr>
          </m:e>
          <m:sub>
            <w:ins w:id="1112" w:author="Пользователь" w:date="2019-10-05T13:06:00Z">
              <m:r>
                <w:rPr>
                  <w:rFonts w:ascii="Cambria Math" w:eastAsia="Times New Roman" w:hAnsi="Cambria Math"/>
                  <w:color w:val="00000A"/>
                  <w:sz w:val="24"/>
                  <w:szCs w:val="24"/>
                  <w:highlight w:val="white"/>
                  <w:lang w:val="en-US"/>
                </w:rPr>
                <m:t>n</m:t>
              </m:r>
            </w:ins>
          </m:sub>
        </m:sSub>
      </m:oMath>
      <w:ins w:id="1113" w:author="Пользователь" w:date="2019-10-05T13:06:00Z">
        <w:r w:rsidR="006F06CF" w:rsidRPr="006F06CF">
          <w:rPr>
            <w:rFonts w:eastAsia="Times New Roman"/>
            <w:color w:val="00000A"/>
            <w:sz w:val="24"/>
            <w:szCs w:val="24"/>
            <w:highlight w:val="white"/>
            <w:rPrChange w:id="1114" w:author="Пользователь" w:date="2019-10-05T13:07:00Z">
              <w:rPr>
                <w:rFonts w:eastAsia="Times New Roman"/>
                <w:color w:val="00000A"/>
                <w:sz w:val="24"/>
                <w:szCs w:val="24"/>
                <w:highlight w:val="white"/>
                <w:lang w:val="en-US"/>
              </w:rPr>
            </w:rPrChange>
          </w:rPr>
          <w:t xml:space="preserve"> </w:t>
        </w:r>
      </w:ins>
      <w:ins w:id="1115" w:author="Пользователь" w:date="2019-10-05T13:07:00Z">
        <w:r w:rsidR="006F06CF">
          <w:rPr>
            <w:rFonts w:eastAsia="Times New Roman"/>
            <w:color w:val="00000A"/>
            <w:sz w:val="24"/>
            <w:szCs w:val="24"/>
            <w:highlight w:val="white"/>
          </w:rPr>
          <w:t xml:space="preserve">близка </w:t>
        </w:r>
      </w:ins>
      <w:ins w:id="1116" w:author="Пользователь" w:date="2019-10-05T13:09:00Z">
        <w:r>
          <w:rPr>
            <w:rFonts w:eastAsia="Times New Roman"/>
            <w:color w:val="00000A"/>
            <w:sz w:val="24"/>
            <w:szCs w:val="24"/>
            <w:highlight w:val="white"/>
          </w:rPr>
          <w:t xml:space="preserve">к </w:t>
        </w:r>
      </w:ins>
      <w:proofErr w:type="spellStart"/>
      <w:ins w:id="1117" w:author="Пользователь" w:date="2019-10-05T13:07:00Z">
        <w:r>
          <w:rPr>
            <w:rFonts w:eastAsia="Times New Roman"/>
            <w:color w:val="00000A"/>
            <w:sz w:val="24"/>
            <w:szCs w:val="24"/>
            <w:highlight w:val="white"/>
          </w:rPr>
          <w:t>гауссовской</w:t>
        </w:r>
        <w:proofErr w:type="spellEnd"/>
        <w:r>
          <w:rPr>
            <w:rFonts w:eastAsia="Times New Roman"/>
            <w:color w:val="00000A"/>
            <w:sz w:val="24"/>
            <w:szCs w:val="24"/>
            <w:highlight w:val="white"/>
          </w:rPr>
          <w:t xml:space="preserve"> случайной величине</w:t>
        </w:r>
        <w:proofErr w:type="gramStart"/>
        <w:r>
          <w:rPr>
            <w:rFonts w:eastAsia="Times New Roman"/>
            <w:color w:val="00000A"/>
            <w:sz w:val="24"/>
            <w:szCs w:val="24"/>
            <w:highlight w:val="white"/>
          </w:rPr>
          <w:t xml:space="preserve"> </w:t>
        </w:r>
        <w:del w:id="1118" w:author="СБ" w:date="2019-10-29T17:01:00Z">
          <w:r w:rsidDel="000554BF">
            <w:rPr>
              <w:rFonts w:eastAsia="Times New Roman"/>
              <w:color w:val="00000A"/>
              <w:sz w:val="24"/>
              <w:szCs w:val="24"/>
              <w:highlight w:val="white"/>
            </w:rPr>
            <w:delText>с параметрами (</w:delText>
          </w:r>
        </w:del>
      </w:ins>
      <w:ins w:id="1119" w:author="Пользователь" w:date="2019-10-05T13:09:00Z">
        <w:del w:id="1120" w:author="СБ" w:date="2019-10-29T17:01:00Z">
          <w:r w:rsidDel="000554BF">
            <w:rPr>
              <w:rFonts w:eastAsia="Times New Roman"/>
              <w:color w:val="00000A"/>
              <w:sz w:val="24"/>
              <w:szCs w:val="24"/>
              <w:highlight w:val="white"/>
              <w:lang w:val="en-US"/>
            </w:rPr>
            <w:delText>na</w:delText>
          </w:r>
          <w:r w:rsidRPr="007C5B05" w:rsidDel="000554BF">
            <w:rPr>
              <w:rFonts w:eastAsia="Times New Roman"/>
              <w:color w:val="00000A"/>
              <w:sz w:val="24"/>
              <w:szCs w:val="24"/>
              <w:highlight w:val="white"/>
              <w:rPrChange w:id="1121" w:author="Пользователь" w:date="2019-10-05T13:09:00Z">
                <w:rPr>
                  <w:rFonts w:eastAsia="Times New Roman"/>
                  <w:color w:val="00000A"/>
                  <w:sz w:val="24"/>
                  <w:szCs w:val="24"/>
                  <w:highlight w:val="white"/>
                  <w:lang w:val="en-US"/>
                </w:rPr>
              </w:rPrChange>
            </w:rPr>
            <w:delText xml:space="preserve">, </w:delText>
          </w:r>
          <w:r w:rsidDel="000554BF">
            <w:rPr>
              <w:rFonts w:eastAsia="Times New Roman"/>
              <w:color w:val="00000A"/>
              <w:sz w:val="24"/>
              <w:szCs w:val="24"/>
              <w:highlight w:val="white"/>
              <w:lang w:val="en-US"/>
            </w:rPr>
            <w:delText>n</w:delText>
          </w:r>
          <w:r w:rsidRPr="00E91636" w:rsidDel="000554BF">
            <w:rPr>
              <w:rFonts w:eastAsia="Times New Roman"/>
              <w:color w:val="00000A"/>
              <w:sz w:val="24"/>
              <w:szCs w:val="24"/>
              <w:highlight w:val="white"/>
            </w:rPr>
            <w:delText>σ</w:delText>
          </w:r>
          <w:r w:rsidRPr="00E91636" w:rsidDel="000554BF">
            <w:rPr>
              <w:rFonts w:eastAsia="Times New Roman"/>
              <w:color w:val="00000A"/>
              <w:sz w:val="24"/>
              <w:szCs w:val="24"/>
              <w:highlight w:val="white"/>
              <w:vertAlign w:val="superscript"/>
            </w:rPr>
            <w:delText>2</w:delText>
          </w:r>
        </w:del>
      </w:ins>
      <w:ins w:id="1122" w:author="Пользователь" w:date="2019-10-05T13:07:00Z">
        <w:del w:id="1123" w:author="СБ" w:date="2019-10-29T17:01:00Z">
          <w:r w:rsidDel="000554BF">
            <w:rPr>
              <w:rFonts w:eastAsia="Times New Roman"/>
              <w:color w:val="00000A"/>
              <w:sz w:val="24"/>
              <w:szCs w:val="24"/>
              <w:highlight w:val="white"/>
            </w:rPr>
            <w:delText xml:space="preserve">). </w:delText>
          </w:r>
        </w:del>
      </w:ins>
      <w:ins w:id="1124" w:author="СБ" w:date="2019-10-29T17:02:00Z">
        <w:r w:rsidR="000554BF">
          <w:rPr>
            <w:rFonts w:eastAsia="Times New Roman"/>
            <w:color w:val="00000A"/>
            <w:sz w:val="24"/>
            <w:szCs w:val="24"/>
            <w:highlight w:val="white"/>
          </w:rPr>
          <w:t>С</w:t>
        </w:r>
        <w:proofErr w:type="gramEnd"/>
        <w:r w:rsidR="000554BF">
          <w:rPr>
            <w:rFonts w:eastAsia="Times New Roman"/>
            <w:color w:val="00000A"/>
            <w:sz w:val="24"/>
            <w:szCs w:val="24"/>
            <w:highlight w:val="white"/>
          </w:rPr>
          <w:t xml:space="preserve"> математическим ожиданием (средним значением) </w:t>
        </w:r>
        <m:oMath>
          <m:r>
            <w:rPr>
              <w:rFonts w:ascii="Cambria Math" w:eastAsia="Times New Roman" w:hAnsi="Cambria Math"/>
              <w:color w:val="00000A"/>
              <w:sz w:val="24"/>
              <w:szCs w:val="24"/>
              <w:highlight w:val="white"/>
            </w:rPr>
            <m:t>na</m:t>
          </m:r>
        </m:oMath>
        <w:r w:rsidR="000554BF">
          <w:rPr>
            <w:rFonts w:eastAsia="Times New Roman"/>
            <w:color w:val="00000A"/>
            <w:sz w:val="24"/>
            <w:szCs w:val="24"/>
            <w:highlight w:val="white"/>
          </w:rPr>
          <w:t xml:space="preserve"> и дисперсией </w:t>
        </w:r>
        <m:oMath>
          <m:r>
            <w:rPr>
              <w:rFonts w:ascii="Cambria Math" w:eastAsia="Times New Roman" w:hAnsi="Cambria Math"/>
              <w:color w:val="00000A"/>
              <w:sz w:val="24"/>
              <w:szCs w:val="24"/>
              <w:highlight w:val="white"/>
            </w:rPr>
            <m:t>n</m:t>
          </m:r>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σ</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2</m:t>
              </m:r>
            </m:sup>
          </m:sSup>
        </m:oMath>
        <w:r w:rsidR="000554BF">
          <w:rPr>
            <w:rFonts w:eastAsia="Times New Roman"/>
            <w:color w:val="00000A"/>
            <w:sz w:val="24"/>
            <w:szCs w:val="24"/>
            <w:highlight w:val="white"/>
          </w:rPr>
          <w:t>.</w:t>
        </w:r>
      </w:ins>
    </w:p>
    <w:p w14:paraId="52854299" w14:textId="5EC66A42"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w:t>
      </w:r>
      <w:commentRangeStart w:id="1125"/>
      <w:r w:rsidRPr="0029618A">
        <w:rPr>
          <w:rFonts w:eastAsia="Times New Roman"/>
          <w:color w:val="00000A"/>
          <w:sz w:val="24"/>
          <w:szCs w:val="24"/>
          <w:highlight w:val="white"/>
        </w:rPr>
        <w:t xml:space="preserve">случайной величины, являющейся </w:t>
      </w:r>
      <w:del w:id="1126" w:author="СБ" w:date="2019-10-29T17:03:00Z">
        <w:r w:rsidRPr="0029618A" w:rsidDel="006A4347">
          <w:rPr>
            <w:rFonts w:eastAsia="Times New Roman"/>
            <w:color w:val="00000A"/>
            <w:sz w:val="24"/>
            <w:szCs w:val="24"/>
            <w:highlight w:val="white"/>
          </w:rPr>
          <w:delText xml:space="preserve">совокупностью </w:delText>
        </w:r>
      </w:del>
      <w:commentRangeStart w:id="1127"/>
      <w:ins w:id="1128" w:author="СБ" w:date="2019-10-29T17:03:00Z">
        <w:r w:rsidR="006A4347">
          <w:rPr>
            <w:rFonts w:eastAsia="Times New Roman"/>
            <w:color w:val="00000A"/>
            <w:sz w:val="24"/>
            <w:szCs w:val="24"/>
            <w:highlight w:val="white"/>
          </w:rPr>
          <w:t>суммой</w:t>
        </w:r>
      </w:ins>
      <w:commentRangeEnd w:id="1127"/>
      <w:ins w:id="1129" w:author="СБ" w:date="2019-10-30T10:59:00Z">
        <w:r w:rsidR="00551850">
          <w:rPr>
            <w:rStyle w:val="af"/>
          </w:rPr>
          <w:commentReference w:id="1127"/>
        </w:r>
      </w:ins>
      <w:ins w:id="1130" w:author="СБ" w:date="2019-10-29T17:03:00Z">
        <w:r w:rsidR="006A4347">
          <w:rPr>
            <w:rFonts w:eastAsia="Times New Roman"/>
            <w:color w:val="00000A"/>
            <w:sz w:val="24"/>
            <w:szCs w:val="24"/>
            <w:highlight w:val="white"/>
          </w:rPr>
          <w:t xml:space="preserve"> </w:t>
        </w:r>
        <w:r w:rsidR="006A4347" w:rsidRPr="0029618A">
          <w:rPr>
            <w:rFonts w:eastAsia="Times New Roman"/>
            <w:color w:val="00000A"/>
            <w:sz w:val="24"/>
            <w:szCs w:val="24"/>
            <w:highlight w:val="white"/>
          </w:rPr>
          <w:t xml:space="preserve"> </w:t>
        </w:r>
      </w:ins>
      <w:r w:rsidRPr="0029618A">
        <w:rPr>
          <w:rFonts w:eastAsia="Times New Roman"/>
          <w:color w:val="00000A"/>
          <w:sz w:val="24"/>
          <w:szCs w:val="24"/>
          <w:highlight w:val="white"/>
        </w:rPr>
        <w:t>многих других величин, распределение которых тоже неизвестно</w:t>
      </w:r>
      <w:commentRangeEnd w:id="1125"/>
      <w:r w:rsidR="00836ADF">
        <w:rPr>
          <w:rStyle w:val="af"/>
        </w:rPr>
        <w:commentReference w:id="1125"/>
      </w:r>
      <w:r w:rsidRPr="0029618A">
        <w:rPr>
          <w:rFonts w:eastAsia="Times New Roman"/>
          <w:color w:val="00000A"/>
          <w:sz w:val="24"/>
          <w:szCs w:val="24"/>
          <w:highlight w:val="white"/>
        </w:rPr>
        <w:t>. </w:t>
      </w:r>
    </w:p>
    <w:p w14:paraId="5D58B8A7" w14:textId="05B64AB5"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w:t>
      </w:r>
      <w:r w:rsidR="00836ADF">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xml:space="preserve">. Самое время вспомнить один из законов </w:t>
      </w:r>
      <w:proofErr w:type="spellStart"/>
      <w:r w:rsidRPr="0029618A">
        <w:rPr>
          <w:rFonts w:eastAsia="Times New Roman"/>
          <w:color w:val="00000A"/>
          <w:sz w:val="24"/>
          <w:szCs w:val="24"/>
          <w:highlight w:val="white"/>
        </w:rPr>
        <w:t>мерфологии</w:t>
      </w:r>
      <w:proofErr w:type="spellEnd"/>
      <w:r w:rsidR="00BD40E1">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 xml:space="preserve">постулат </w:t>
      </w:r>
      <w:proofErr w:type="spellStart"/>
      <w:r w:rsidRPr="0029618A">
        <w:rPr>
          <w:rFonts w:eastAsia="Times New Roman"/>
          <w:b/>
          <w:color w:val="00000A"/>
          <w:sz w:val="24"/>
          <w:szCs w:val="24"/>
          <w:highlight w:val="white"/>
        </w:rPr>
        <w:t>Персига</w:t>
      </w:r>
      <w:proofErr w:type="spellEnd"/>
      <w:r w:rsidRPr="0029618A">
        <w:rPr>
          <w:rFonts w:eastAsia="Times New Roman"/>
          <w:color w:val="00000A"/>
          <w:sz w:val="24"/>
          <w:szCs w:val="24"/>
          <w:highlight w:val="white"/>
        </w:rPr>
        <w:t>: </w:t>
      </w:r>
    </w:p>
    <w:p w14:paraId="2FB0CD0A"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14:paraId="2CB6C177" w14:textId="240256D4" w:rsidR="008E2D65" w:rsidRPr="0029618A" w:rsidRDefault="00662FA5">
      <w:pPr>
        <w:spacing w:line="288" w:lineRule="auto"/>
        <w:jc w:val="both"/>
        <w:rPr>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sidR="00836ADF">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sidR="00836ADF">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sidR="00836ADF">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 </w:t>
      </w:r>
      <w:r w:rsidRPr="00A71134">
        <w:rPr>
          <w:rFonts w:eastAsia="Times New Roman"/>
          <w:color w:val="FF0000"/>
          <w:sz w:val="24"/>
          <w:szCs w:val="24"/>
          <w:highlight w:val="white"/>
        </w:rPr>
        <w:t xml:space="preserve">Для перехода к более </w:t>
      </w:r>
      <w:del w:id="1131" w:author="СБ" w:date="2019-10-29T17:07:00Z">
        <w:r w:rsidRPr="00A71134" w:rsidDel="00D0089F">
          <w:rPr>
            <w:rFonts w:eastAsia="Times New Roman"/>
            <w:color w:val="FF0000"/>
            <w:sz w:val="24"/>
            <w:szCs w:val="24"/>
            <w:highlight w:val="white"/>
          </w:rPr>
          <w:delText xml:space="preserve">сложной </w:delText>
        </w:r>
      </w:del>
      <w:ins w:id="1132" w:author="СБ" w:date="2019-10-29T17:07:00Z">
        <w:r w:rsidR="00D0089F">
          <w:rPr>
            <w:rFonts w:eastAsia="Times New Roman"/>
            <w:color w:val="FF0000"/>
            <w:sz w:val="24"/>
            <w:szCs w:val="24"/>
            <w:highlight w:val="white"/>
          </w:rPr>
          <w:t>специальной</w:t>
        </w:r>
        <w:r w:rsidR="00D0089F" w:rsidRPr="00A71134">
          <w:rPr>
            <w:rFonts w:eastAsia="Times New Roman"/>
            <w:color w:val="FF0000"/>
            <w:sz w:val="24"/>
            <w:szCs w:val="24"/>
            <w:highlight w:val="white"/>
          </w:rPr>
          <w:t xml:space="preserve"> </w:t>
        </w:r>
      </w:ins>
      <w:r w:rsidRPr="00A71134">
        <w:rPr>
          <w:rFonts w:eastAsia="Times New Roman"/>
          <w:color w:val="FF0000"/>
          <w:sz w:val="24"/>
          <w:szCs w:val="24"/>
          <w:highlight w:val="white"/>
        </w:rPr>
        <w:t>(и часто</w:t>
      </w:r>
      <w:ins w:id="1133" w:author="Пользователь" w:date="2019-10-05T15:56:00Z">
        <w:r w:rsidR="00836ADF" w:rsidRPr="00A71134">
          <w:rPr>
            <w:rFonts w:eastAsia="Times New Roman"/>
            <w:color w:val="FF0000"/>
            <w:sz w:val="24"/>
            <w:szCs w:val="24"/>
            <w:highlight w:val="white"/>
          </w:rPr>
          <w:t xml:space="preserve"> –</w:t>
        </w:r>
      </w:ins>
      <w:del w:id="1134" w:author="Пользователь" w:date="2019-10-05T15:56:00Z">
        <w:r w:rsidRPr="00A71134" w:rsidDel="00836ADF">
          <w:rPr>
            <w:rFonts w:eastAsia="Times New Roman"/>
            <w:color w:val="FF0000"/>
            <w:sz w:val="24"/>
            <w:szCs w:val="24"/>
            <w:highlight w:val="white"/>
          </w:rPr>
          <w:delText>,</w:delText>
        </w:r>
      </w:del>
      <w:r w:rsidRPr="00A71134">
        <w:rPr>
          <w:rFonts w:eastAsia="Times New Roman"/>
          <w:color w:val="FF0000"/>
          <w:sz w:val="24"/>
          <w:szCs w:val="24"/>
          <w:highlight w:val="white"/>
        </w:rPr>
        <w:t xml:space="preserve"> более желанной) гипотезе</w:t>
      </w:r>
      <w:del w:id="1135" w:author="Пользователь" w:date="2019-10-05T15:59:00Z">
        <w:r w:rsidRPr="00A71134" w:rsidDel="00836ADF">
          <w:rPr>
            <w:rFonts w:eastAsia="Times New Roman"/>
            <w:color w:val="FF0000"/>
            <w:sz w:val="24"/>
            <w:szCs w:val="24"/>
            <w:highlight w:val="white"/>
          </w:rPr>
          <w:delText>,</w:delText>
        </w:r>
      </w:del>
      <w:r w:rsidRPr="00A71134">
        <w:rPr>
          <w:rFonts w:eastAsia="Times New Roman"/>
          <w:color w:val="FF0000"/>
          <w:sz w:val="24"/>
          <w:szCs w:val="24"/>
          <w:highlight w:val="white"/>
        </w:rPr>
        <w:t xml:space="preserve"> необходимо, используя данные наблюдений, </w:t>
      </w:r>
      <w:ins w:id="1136" w:author="Пользователь" w:date="2019-10-05T16:00:00Z">
        <w:r w:rsidR="00836ADF" w:rsidRPr="00A71134">
          <w:rPr>
            <w:rFonts w:eastAsia="Times New Roman"/>
            <w:color w:val="FF0000"/>
            <w:sz w:val="24"/>
            <w:szCs w:val="24"/>
            <w:highlight w:val="white"/>
          </w:rPr>
          <w:t xml:space="preserve">либо </w:t>
        </w:r>
      </w:ins>
      <w:r w:rsidRPr="00A71134">
        <w:rPr>
          <w:rFonts w:eastAsia="Times New Roman"/>
          <w:color w:val="FF0000"/>
          <w:sz w:val="24"/>
          <w:szCs w:val="24"/>
          <w:highlight w:val="white"/>
        </w:rPr>
        <w:t xml:space="preserve">опровергнуть более </w:t>
      </w:r>
      <w:commentRangeStart w:id="1137"/>
      <w:del w:id="1138" w:author="СБ" w:date="2019-10-29T17:12:00Z">
        <w:r w:rsidRPr="00A71134" w:rsidDel="00A71134">
          <w:rPr>
            <w:rFonts w:eastAsia="Times New Roman"/>
            <w:color w:val="FF0000"/>
            <w:sz w:val="24"/>
            <w:szCs w:val="24"/>
            <w:highlight w:val="white"/>
          </w:rPr>
          <w:delText>простую и</w:delText>
        </w:r>
      </w:del>
      <w:r w:rsidRPr="00A71134">
        <w:rPr>
          <w:rFonts w:eastAsia="Times New Roman"/>
          <w:color w:val="FF0000"/>
          <w:sz w:val="24"/>
          <w:szCs w:val="24"/>
          <w:highlight w:val="white"/>
        </w:rPr>
        <w:t xml:space="preserve"> общую гипотезу</w:t>
      </w:r>
      <w:commentRangeEnd w:id="1137"/>
      <w:r w:rsidR="00836ADF" w:rsidRPr="00A71134">
        <w:rPr>
          <w:rStyle w:val="af"/>
          <w:color w:val="FF0000"/>
        </w:rPr>
        <w:commentReference w:id="1137"/>
      </w:r>
      <w:r w:rsidRPr="00A71134">
        <w:rPr>
          <w:rFonts w:eastAsia="Times New Roman"/>
          <w:color w:val="FF0000"/>
          <w:sz w:val="24"/>
          <w:szCs w:val="24"/>
          <w:highlight w:val="white"/>
        </w:rPr>
        <w:t xml:space="preserve">, либо подкрепить её и отказаться от дальнейшего развития </w:t>
      </w:r>
      <w:commentRangeStart w:id="1139"/>
      <w:r w:rsidRPr="00A71134">
        <w:rPr>
          <w:rFonts w:eastAsia="Times New Roman"/>
          <w:color w:val="FF0000"/>
          <w:sz w:val="24"/>
          <w:szCs w:val="24"/>
          <w:highlight w:val="white"/>
        </w:rPr>
        <w:t>теории</w:t>
      </w:r>
      <w:commentRangeEnd w:id="1139"/>
      <w:r w:rsidR="00347E45" w:rsidRPr="00A71134">
        <w:rPr>
          <w:rStyle w:val="af"/>
          <w:color w:val="FF0000"/>
        </w:rPr>
        <w:commentReference w:id="1139"/>
      </w:r>
      <w:commentRangeStart w:id="1140"/>
      <w:r w:rsidRPr="0029618A">
        <w:rPr>
          <w:rFonts w:eastAsia="Times New Roman"/>
          <w:color w:val="00000A"/>
          <w:sz w:val="24"/>
          <w:szCs w:val="24"/>
          <w:highlight w:val="white"/>
        </w:rPr>
        <w:t>.</w:t>
      </w:r>
      <w:commentRangeEnd w:id="1140"/>
      <w:r w:rsidR="00A71134">
        <w:rPr>
          <w:rStyle w:val="af"/>
        </w:rPr>
        <w:commentReference w:id="1140"/>
      </w:r>
      <w:r w:rsidRPr="0029618A">
        <w:rPr>
          <w:rFonts w:eastAsia="Times New Roman"/>
          <w:color w:val="00000A"/>
          <w:sz w:val="24"/>
          <w:szCs w:val="24"/>
          <w:highlight w:val="white"/>
        </w:rPr>
        <w:t xml:space="preserve"> Часто проверяемую таким образом гипотезу называют </w:t>
      </w:r>
      <w:r w:rsidRPr="0029618A">
        <w:rPr>
          <w:rFonts w:eastAsia="Times New Roman"/>
          <w:i/>
          <w:color w:val="00000A"/>
          <w:sz w:val="24"/>
          <w:szCs w:val="24"/>
          <w:highlight w:val="white"/>
        </w:rPr>
        <w:t>нулевой</w:t>
      </w:r>
      <w:r w:rsidRPr="0029618A">
        <w:rPr>
          <w:rFonts w:eastAsia="Times New Roman"/>
          <w:color w:val="00000A"/>
          <w:sz w:val="24"/>
          <w:szCs w:val="24"/>
          <w:highlight w:val="white"/>
        </w:rPr>
        <w:t>, и в этом есть глубокий смысл.</w:t>
      </w:r>
    </w:p>
    <w:p w14:paraId="7A28BAFC" w14:textId="38E8403B"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Что может выступить в роли нулевой гипотезы? В определённом смысле</w:t>
      </w:r>
      <w:del w:id="1141" w:author="Пользователь" w:date="2019-10-05T16:01:00Z">
        <w:r w:rsidRPr="0029618A" w:rsidDel="00836ADF">
          <w:rPr>
            <w:rFonts w:eastAsia="Times New Roman"/>
            <w:color w:val="00000A"/>
            <w:sz w:val="24"/>
            <w:szCs w:val="24"/>
            <w:highlight w:val="white"/>
          </w:rPr>
          <w:delText>,</w:delText>
        </w:r>
      </w:del>
      <w:ins w:id="1142" w:author="Пользователь" w:date="2019-10-05T16:01:00Z">
        <w:r w:rsidR="00836ADF">
          <w:rPr>
            <w:rFonts w:eastAsia="Times New Roman"/>
            <w:color w:val="00000A"/>
            <w:sz w:val="24"/>
            <w:szCs w:val="24"/>
            <w:highlight w:val="white"/>
          </w:rPr>
          <w:t xml:space="preserve"> –</w:t>
        </w:r>
      </w:ins>
      <w:r w:rsidRPr="0029618A">
        <w:rPr>
          <w:rFonts w:eastAsia="Times New Roman"/>
          <w:color w:val="00000A"/>
          <w:sz w:val="24"/>
          <w:szCs w:val="24"/>
          <w:highlight w:val="white"/>
        </w:rPr>
        <w:t xml:space="preserve"> все что угодно, любое утверждение</w:t>
      </w:r>
      <w:ins w:id="1143" w:author="СБ" w:date="2019-10-29T17:17:00Z">
        <w:r w:rsidR="006229A5">
          <w:rPr>
            <w:rFonts w:eastAsia="Times New Roman"/>
            <w:color w:val="00000A"/>
            <w:sz w:val="24"/>
            <w:szCs w:val="24"/>
            <w:highlight w:val="white"/>
          </w:rPr>
          <w:t xml:space="preserve"> об исследуемо</w:t>
        </w:r>
      </w:ins>
      <w:ins w:id="1144" w:author="СБ" w:date="2019-10-29T17:32:00Z">
        <w:r w:rsidR="007963D0">
          <w:rPr>
            <w:rFonts w:eastAsia="Times New Roman"/>
            <w:color w:val="00000A"/>
            <w:sz w:val="24"/>
            <w:szCs w:val="24"/>
            <w:highlight w:val="white"/>
          </w:rPr>
          <w:t>й</w:t>
        </w:r>
      </w:ins>
      <w:ins w:id="1145" w:author="СБ" w:date="2019-10-29T17:17:00Z">
        <w:r w:rsidR="006229A5">
          <w:rPr>
            <w:rFonts w:eastAsia="Times New Roman"/>
            <w:color w:val="00000A"/>
            <w:sz w:val="24"/>
            <w:szCs w:val="24"/>
            <w:highlight w:val="white"/>
          </w:rPr>
          <w:t xml:space="preserve"> </w:t>
        </w:r>
      </w:ins>
      <w:ins w:id="1146" w:author="СБ" w:date="2019-10-29T17:32:00Z">
        <w:r w:rsidR="007963D0">
          <w:rPr>
            <w:rFonts w:eastAsia="Times New Roman"/>
            <w:color w:val="00000A"/>
            <w:sz w:val="24"/>
            <w:szCs w:val="24"/>
            <w:highlight w:val="white"/>
          </w:rPr>
          <w:t>системе</w:t>
        </w:r>
      </w:ins>
      <w:ins w:id="1147" w:author="СБ" w:date="2019-10-29T17:17:00Z">
        <w:r w:rsidR="006229A5">
          <w:rPr>
            <w:rFonts w:eastAsia="Times New Roman"/>
            <w:color w:val="00000A"/>
            <w:sz w:val="24"/>
            <w:szCs w:val="24"/>
            <w:highlight w:val="white"/>
          </w:rPr>
          <w:t>.</w:t>
        </w:r>
      </w:ins>
      <w:del w:id="1148" w:author="СБ" w:date="2019-10-29T17:16:00Z">
        <w:r w:rsidRPr="0029618A" w:rsidDel="006229A5">
          <w:rPr>
            <w:rFonts w:eastAsia="Times New Roman"/>
            <w:color w:val="00000A"/>
            <w:sz w:val="24"/>
            <w:szCs w:val="24"/>
            <w:highlight w:val="white"/>
          </w:rPr>
          <w:delText xml:space="preserve">, но при условии, что его удастся перевести на язык </w:delText>
        </w:r>
        <w:commentRangeStart w:id="1149"/>
        <w:r w:rsidRPr="0029618A" w:rsidDel="006229A5">
          <w:rPr>
            <w:rFonts w:eastAsia="Times New Roman"/>
            <w:color w:val="00000A"/>
            <w:sz w:val="24"/>
            <w:szCs w:val="24"/>
            <w:highlight w:val="white"/>
          </w:rPr>
          <w:delText>измерения</w:delText>
        </w:r>
        <w:commentRangeEnd w:id="1149"/>
        <w:r w:rsidR="00836ADF" w:rsidDel="006229A5">
          <w:rPr>
            <w:rStyle w:val="af"/>
          </w:rPr>
          <w:commentReference w:id="1149"/>
        </w:r>
      </w:del>
      <w:r w:rsidRPr="0029618A">
        <w:rPr>
          <w:rFonts w:eastAsia="Times New Roman"/>
          <w:color w:val="00000A"/>
          <w:sz w:val="24"/>
          <w:szCs w:val="24"/>
          <w:highlight w:val="white"/>
        </w:rPr>
        <w:t>. Чаще всего</w:t>
      </w:r>
      <w:del w:id="1150" w:author="Пользователь" w:date="2019-10-05T16:01:00Z">
        <w:r w:rsidRPr="0029618A" w:rsidDel="00836ADF">
          <w:rPr>
            <w:rFonts w:eastAsia="Times New Roman"/>
            <w:color w:val="00000A"/>
            <w:sz w:val="24"/>
            <w:szCs w:val="24"/>
            <w:highlight w:val="white"/>
          </w:rPr>
          <w:delText>,</w:delText>
        </w:r>
      </w:del>
      <w:r w:rsidRPr="0029618A">
        <w:rPr>
          <w:rFonts w:eastAsia="Times New Roman"/>
          <w:color w:val="00000A"/>
          <w:sz w:val="24"/>
          <w:szCs w:val="24"/>
          <w:highlight w:val="white"/>
        </w:rPr>
        <w:t xml:space="preserve"> гипотезой служит </w:t>
      </w:r>
      <w:ins w:id="1151" w:author="СБ" w:date="2019-10-29T17:33:00Z">
        <w:r w:rsidR="007963D0">
          <w:rPr>
            <w:rFonts w:eastAsia="Times New Roman"/>
            <w:color w:val="00000A"/>
            <w:sz w:val="24"/>
            <w:szCs w:val="24"/>
            <w:highlight w:val="white"/>
          </w:rPr>
          <w:t xml:space="preserve">предположение о значении </w:t>
        </w:r>
      </w:ins>
      <w:del w:id="1152" w:author="СБ" w:date="2019-10-29T17:33:00Z">
        <w:r w:rsidRPr="0029618A" w:rsidDel="007963D0">
          <w:rPr>
            <w:rFonts w:eastAsia="Times New Roman"/>
            <w:color w:val="00000A"/>
            <w:sz w:val="24"/>
            <w:szCs w:val="24"/>
            <w:highlight w:val="white"/>
          </w:rPr>
          <w:delText>ожидаемое значение</w:delText>
        </w:r>
      </w:del>
      <w:r w:rsidRPr="0029618A">
        <w:rPr>
          <w:rFonts w:eastAsia="Times New Roman"/>
          <w:color w:val="00000A"/>
          <w:sz w:val="24"/>
          <w:szCs w:val="24"/>
          <w:highlight w:val="white"/>
        </w:rPr>
        <w:t xml:space="preserve"> какого-то </w:t>
      </w:r>
      <w:commentRangeStart w:id="1153"/>
      <w:r w:rsidRPr="0029618A">
        <w:rPr>
          <w:rFonts w:eastAsia="Times New Roman"/>
          <w:color w:val="00000A"/>
          <w:sz w:val="24"/>
          <w:szCs w:val="24"/>
          <w:highlight w:val="white"/>
        </w:rPr>
        <w:t>параметра</w:t>
      </w:r>
      <w:commentRangeEnd w:id="1153"/>
      <w:r w:rsidR="00DD7B98">
        <w:rPr>
          <w:rStyle w:val="af"/>
        </w:rPr>
        <w:commentReference w:id="1153"/>
      </w:r>
      <w:r w:rsidRPr="0029618A">
        <w:rPr>
          <w:rFonts w:eastAsia="Times New Roman"/>
          <w:color w:val="00000A"/>
          <w:sz w:val="24"/>
          <w:szCs w:val="24"/>
          <w:highlight w:val="white"/>
        </w:rPr>
        <w:t>, который превращается в случайную величину в ходе измерения, либо отсутствие</w:t>
      </w:r>
      <w:ins w:id="1154" w:author="СБ" w:date="2019-10-29T16:07:00Z">
        <w:r w:rsidR="003F737E">
          <w:rPr>
            <w:rFonts w:eastAsia="Times New Roman"/>
            <w:color w:val="00000A"/>
            <w:sz w:val="24"/>
            <w:szCs w:val="24"/>
            <w:highlight w:val="white"/>
          </w:rPr>
          <w:t xml:space="preserve"> простой линейной</w:t>
        </w:r>
      </w:ins>
      <w:r w:rsidRPr="0029618A">
        <w:rPr>
          <w:rFonts w:eastAsia="Times New Roman"/>
          <w:color w:val="00000A"/>
          <w:sz w:val="24"/>
          <w:szCs w:val="24"/>
          <w:highlight w:val="white"/>
        </w:rPr>
        <w:t xml:space="preserve"> </w:t>
      </w:r>
      <w:commentRangeStart w:id="1155"/>
      <w:r w:rsidRPr="0029618A">
        <w:rPr>
          <w:rFonts w:eastAsia="Times New Roman"/>
          <w:color w:val="00000A"/>
          <w:sz w:val="24"/>
          <w:szCs w:val="24"/>
          <w:highlight w:val="white"/>
        </w:rPr>
        <w:t xml:space="preserve">связи (корреляции) </w:t>
      </w:r>
      <w:commentRangeEnd w:id="1155"/>
      <w:r w:rsidR="005D16A3">
        <w:rPr>
          <w:rStyle w:val="af"/>
        </w:rPr>
        <w:commentReference w:id="1155"/>
      </w:r>
      <w:r w:rsidRPr="0029618A">
        <w:rPr>
          <w:rFonts w:eastAsia="Times New Roman"/>
          <w:color w:val="00000A"/>
          <w:sz w:val="24"/>
          <w:szCs w:val="24"/>
          <w:highlight w:val="white"/>
        </w:rPr>
        <w:t>между двумя случайными величинами. Иногда предполагается вид распределения, случайного процесса, предлагается какая-то математическая модель. 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если мы не смогли</w:t>
      </w:r>
      <w:r w:rsidR="00141076">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14:paraId="079A3DB3" w14:textId="21409564" w:rsidR="008E2D65" w:rsidRPr="0029618A" w:rsidRDefault="00141076">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00662FA5" w:rsidRPr="0029618A">
        <w:rPr>
          <w:rFonts w:eastAsia="Times New Roman"/>
          <w:color w:val="00000A"/>
          <w:sz w:val="24"/>
          <w:szCs w:val="24"/>
          <w:highlight w:val="white"/>
        </w:rPr>
        <w:t xml:space="preserve">ут можно подумать, что исследователи вынуждены совершать одну из классических логических ошибок, которая носит звучное латинское имя </w:t>
      </w:r>
      <w:proofErr w:type="spellStart"/>
      <w:r w:rsidR="00662FA5" w:rsidRPr="0029618A">
        <w:rPr>
          <w:rFonts w:eastAsia="Times New Roman"/>
          <w:color w:val="00000A"/>
          <w:sz w:val="24"/>
          <w:szCs w:val="24"/>
          <w:highlight w:val="white"/>
        </w:rPr>
        <w:t>ad</w:t>
      </w:r>
      <w:proofErr w:type="spellEnd"/>
      <w:r w:rsidR="00662FA5" w:rsidRPr="0029618A">
        <w:rPr>
          <w:rFonts w:eastAsia="Times New Roman"/>
          <w:color w:val="00000A"/>
          <w:sz w:val="24"/>
          <w:szCs w:val="24"/>
          <w:highlight w:val="white"/>
        </w:rPr>
        <w:t xml:space="preserve"> </w:t>
      </w:r>
      <w:proofErr w:type="spellStart"/>
      <w:r w:rsidR="00662FA5" w:rsidRPr="0029618A">
        <w:rPr>
          <w:rFonts w:eastAsia="Times New Roman"/>
          <w:color w:val="00000A"/>
          <w:sz w:val="24"/>
          <w:szCs w:val="24"/>
          <w:highlight w:val="white"/>
        </w:rPr>
        <w:t>ignorantiam</w:t>
      </w:r>
      <w:proofErr w:type="spellEnd"/>
      <w:r w:rsidR="00662FA5" w:rsidRPr="0029618A">
        <w:rPr>
          <w:rFonts w:eastAsia="Times New Roman"/>
          <w:color w:val="00000A"/>
          <w:sz w:val="24"/>
          <w:szCs w:val="24"/>
          <w:highlight w:val="white"/>
        </w:rPr>
        <w:t xml:space="preserve">.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w:t>
      </w:r>
      <w:r w:rsidR="00662FA5" w:rsidRPr="0029618A">
        <w:rPr>
          <w:rFonts w:eastAsia="Times New Roman"/>
          <w:color w:val="00000A"/>
          <w:sz w:val="24"/>
          <w:szCs w:val="24"/>
          <w:highlight w:val="white"/>
        </w:rPr>
        <w:lastRenderedPageBreak/>
        <w:t>коммунистом: </w:t>
      </w:r>
      <w:r w:rsidR="00662FA5"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00662FA5" w:rsidRPr="0029618A">
        <w:rPr>
          <w:rFonts w:eastAsia="Times New Roman"/>
          <w:color w:val="00000A"/>
          <w:sz w:val="24"/>
          <w:szCs w:val="24"/>
          <w:highlight w:val="white"/>
        </w:rPr>
        <w:t>. Или ещё ярче: </w:t>
      </w:r>
      <w:r w:rsidR="00662FA5" w:rsidRPr="0029618A">
        <w:rPr>
          <w:rFonts w:eastAsia="Times New Roman"/>
          <w:i/>
          <w:color w:val="00000A"/>
          <w:sz w:val="24"/>
          <w:szCs w:val="24"/>
          <w:highlight w:val="white"/>
        </w:rPr>
        <w:t>«Снежный человек существует, поскольку никто не доказал обратного»</w:t>
      </w:r>
      <w:r w:rsidR="00662FA5"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sidR="003863E0">
        <w:rPr>
          <w:rFonts w:eastAsia="Times New Roman"/>
          <w:color w:val="00000A"/>
          <w:sz w:val="24"/>
          <w:szCs w:val="24"/>
          <w:highlight w:val="white"/>
        </w:rPr>
        <w:t xml:space="preserve"> </w:t>
      </w:r>
      <w:r w:rsidR="00662FA5" w:rsidRPr="0029618A">
        <w:rPr>
          <w:rFonts w:eastAsia="Times New Roman"/>
          <w:i/>
          <w:color w:val="00000A"/>
          <w:sz w:val="24"/>
          <w:szCs w:val="24"/>
          <w:highlight w:val="white"/>
        </w:rPr>
        <w:t>методологии научного познания</w:t>
      </w:r>
      <w:r w:rsidR="00662FA5" w:rsidRPr="0029618A">
        <w:rPr>
          <w:rFonts w:eastAsia="Times New Roman"/>
          <w:color w:val="00000A"/>
          <w:sz w:val="24"/>
          <w:szCs w:val="24"/>
          <w:highlight w:val="white"/>
        </w:rPr>
        <w:t xml:space="preserve">. Одним из её ярких результатов является </w:t>
      </w:r>
      <w:r w:rsidR="00662FA5" w:rsidRPr="0029618A">
        <w:rPr>
          <w:rFonts w:eastAsia="Times New Roman"/>
          <w:i/>
          <w:color w:val="215868"/>
          <w:sz w:val="24"/>
          <w:szCs w:val="24"/>
        </w:rPr>
        <w:t xml:space="preserve">критерий </w:t>
      </w:r>
      <w:proofErr w:type="spellStart"/>
      <w:r w:rsidR="00662FA5" w:rsidRPr="0029618A">
        <w:rPr>
          <w:rFonts w:eastAsia="Times New Roman"/>
          <w:i/>
          <w:color w:val="215868"/>
          <w:sz w:val="24"/>
          <w:szCs w:val="24"/>
        </w:rPr>
        <w:t>фальсифицируемости</w:t>
      </w:r>
      <w:proofErr w:type="spellEnd"/>
      <w:r w:rsidR="00662FA5" w:rsidRPr="0029618A">
        <w:rPr>
          <w:rFonts w:eastAsia="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w:t>
      </w:r>
      <w:proofErr w:type="gramStart"/>
      <w:r w:rsidR="00662FA5" w:rsidRPr="0029618A">
        <w:rPr>
          <w:rFonts w:eastAsia="Times New Roman"/>
          <w:color w:val="00000A"/>
          <w:sz w:val="24"/>
          <w:szCs w:val="24"/>
          <w:highlight w:val="white"/>
        </w:rPr>
        <w:t>ненаучного</w:t>
      </w:r>
      <w:proofErr w:type="gramEnd"/>
      <w:r w:rsidR="00662FA5" w:rsidRPr="0029618A">
        <w:rPr>
          <w:rFonts w:eastAsia="Times New Roman"/>
          <w:color w:val="00000A"/>
          <w:sz w:val="24"/>
          <w:szCs w:val="24"/>
          <w:highlight w:val="white"/>
        </w:rPr>
        <w:t xml:space="preserve">, и на первый взгляд он кажется парадоксальным: </w:t>
      </w:r>
    </w:p>
    <w:p w14:paraId="433DC216"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14:paraId="334B9977" w14:textId="4BD11F33"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Чем не закон подлости</w:t>
      </w:r>
      <w:r w:rsidR="00AE2C9E">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 Более того, этому критерию не удовлетворяют такие науки как математика и логика. Впрочем, их относят не к </w:t>
      </w:r>
      <w:r w:rsidRPr="0029618A">
        <w:rPr>
          <w:rFonts w:eastAsia="Times New Roman"/>
          <w:i/>
          <w:color w:val="00000A"/>
          <w:sz w:val="24"/>
          <w:szCs w:val="24"/>
          <w:highlight w:val="white"/>
        </w:rPr>
        <w:t>естественным</w:t>
      </w:r>
      <w:r w:rsidRPr="0029618A">
        <w:rPr>
          <w:rFonts w:eastAsia="Times New Roman"/>
          <w:color w:val="00000A"/>
          <w:sz w:val="24"/>
          <w:szCs w:val="24"/>
          <w:highlight w:val="white"/>
        </w:rPr>
        <w:t xml:space="preserve"> наукам, а к </w:t>
      </w:r>
      <w:r w:rsidRPr="0029618A">
        <w:rPr>
          <w:rFonts w:eastAsia="Times New Roman"/>
          <w:color w:val="00000A"/>
          <w:sz w:val="24"/>
          <w:szCs w:val="24"/>
        </w:rPr>
        <w:t>формальным</w:t>
      </w:r>
      <w:r w:rsidRPr="0029618A">
        <w:rPr>
          <w:rFonts w:eastAsia="Times New Roman"/>
          <w:color w:val="00000A"/>
          <w:sz w:val="24"/>
          <w:szCs w:val="24"/>
          <w:highlight w:val="white"/>
        </w:rPr>
        <w:t xml:space="preserve">, не требующим проверки на </w:t>
      </w:r>
      <w:proofErr w:type="spellStart"/>
      <w:r w:rsidRPr="0029618A">
        <w:rPr>
          <w:rFonts w:eastAsia="Times New Roman"/>
          <w:color w:val="00000A"/>
          <w:sz w:val="24"/>
          <w:szCs w:val="24"/>
          <w:highlight w:val="white"/>
        </w:rPr>
        <w:t>фальсифицируемость</w:t>
      </w:r>
      <w:proofErr w:type="spellEnd"/>
      <w:r w:rsidRPr="0029618A">
        <w:rPr>
          <w:rFonts w:eastAsia="Times New Roman"/>
          <w:color w:val="00000A"/>
          <w:sz w:val="24"/>
          <w:szCs w:val="24"/>
          <w:highlight w:val="white"/>
        </w:rPr>
        <w:t>. А если к этому добавить ещё один результат того же времени</w:t>
      </w:r>
      <w:ins w:id="1156" w:author="Пользователь" w:date="2019-10-05T16:36:00Z">
        <w:r w:rsidR="00AE2C9E">
          <w:rPr>
            <w:rFonts w:eastAsia="Times New Roman"/>
            <w:color w:val="00000A"/>
            <w:sz w:val="24"/>
            <w:szCs w:val="24"/>
            <w:highlight w:val="white"/>
          </w:rPr>
          <w:t xml:space="preserve"> – </w:t>
        </w:r>
      </w:ins>
      <w:del w:id="1157" w:author="Пользователь" w:date="2019-10-05T16:36:00Z">
        <w:r w:rsidRPr="0029618A" w:rsidDel="00AE2C9E">
          <w:rPr>
            <w:rFonts w:eastAsia="Times New Roman"/>
            <w:color w:val="00000A"/>
            <w:sz w:val="24"/>
            <w:szCs w:val="24"/>
            <w:highlight w:val="white"/>
          </w:rPr>
          <w:delText>: </w:delText>
        </w:r>
      </w:del>
      <w:r w:rsidRPr="0029618A">
        <w:rPr>
          <w:rFonts w:eastAsia="Times New Roman"/>
          <w:i/>
          <w:color w:val="215868"/>
          <w:sz w:val="24"/>
          <w:szCs w:val="24"/>
        </w:rPr>
        <w:t>принцип неполноты</w:t>
      </w:r>
      <w:r w:rsidRPr="0029618A">
        <w:rPr>
          <w:rFonts w:eastAsia="Times New Roman"/>
          <w:color w:val="00000A"/>
          <w:sz w:val="24"/>
          <w:szCs w:val="24"/>
          <w:highlight w:val="white"/>
        </w:rPr>
        <w:t> </w:t>
      </w:r>
      <w:proofErr w:type="spellStart"/>
      <w:r w:rsidRPr="0029618A">
        <w:rPr>
          <w:rFonts w:eastAsia="Times New Roman"/>
          <w:color w:val="00000A"/>
          <w:sz w:val="24"/>
          <w:szCs w:val="24"/>
          <w:highlight w:val="white"/>
        </w:rPr>
        <w:t>Гёделя</w:t>
      </w:r>
      <w:proofErr w:type="spellEnd"/>
      <w:r w:rsidRPr="0029618A">
        <w:rPr>
          <w:rFonts w:eastAsia="Times New Roman"/>
          <w:color w:val="00000A"/>
          <w:sz w:val="24"/>
          <w:szCs w:val="24"/>
          <w:highlight w:val="white"/>
        </w:rPr>
        <w:t xml:space="preserve">, утверждающий, что в рамках </w:t>
      </w:r>
      <w:commentRangeStart w:id="1158"/>
      <w:r w:rsidRPr="0029618A">
        <w:rPr>
          <w:rFonts w:eastAsia="Times New Roman"/>
          <w:color w:val="00000A"/>
          <w:sz w:val="24"/>
          <w:szCs w:val="24"/>
          <w:highlight w:val="white"/>
        </w:rPr>
        <w:t>любой формальной системы</w:t>
      </w:r>
      <w:ins w:id="1159" w:author="СБ" w:date="2019-10-29T17:41:00Z">
        <w:r w:rsidR="00B13C00">
          <w:rPr>
            <w:rFonts w:eastAsia="Times New Roman"/>
            <w:color w:val="00000A"/>
            <w:sz w:val="24"/>
            <w:szCs w:val="24"/>
            <w:highlight w:val="white"/>
          </w:rPr>
          <w:t xml:space="preserve">, в которой вводятся арифметические </w:t>
        </w:r>
        <w:commentRangeStart w:id="1160"/>
        <w:r w:rsidR="00B13C00">
          <w:rPr>
            <w:rFonts w:eastAsia="Times New Roman"/>
            <w:color w:val="00000A"/>
            <w:sz w:val="24"/>
            <w:szCs w:val="24"/>
            <w:highlight w:val="white"/>
          </w:rPr>
          <w:t>понятия</w:t>
        </w:r>
        <w:commentRangeEnd w:id="1160"/>
        <w:r w:rsidR="00B13C00">
          <w:rPr>
            <w:rStyle w:val="af"/>
          </w:rPr>
          <w:commentReference w:id="1160"/>
        </w:r>
        <w:r w:rsidR="00B13C00">
          <w:rPr>
            <w:rFonts w:eastAsia="Times New Roman"/>
            <w:color w:val="00000A"/>
            <w:sz w:val="24"/>
            <w:szCs w:val="24"/>
            <w:highlight w:val="white"/>
          </w:rPr>
          <w:t>,</w:t>
        </w:r>
      </w:ins>
      <w:del w:id="1161" w:author="СБ" w:date="2019-10-29T17:41:00Z">
        <w:r w:rsidRPr="0029618A" w:rsidDel="00B13C00">
          <w:rPr>
            <w:rFonts w:eastAsia="Times New Roman"/>
            <w:color w:val="00000A"/>
            <w:sz w:val="24"/>
            <w:szCs w:val="24"/>
            <w:highlight w:val="white"/>
          </w:rPr>
          <w:delText xml:space="preserve"> </w:delText>
        </w:r>
      </w:del>
      <w:commentRangeEnd w:id="1158"/>
      <w:r w:rsidR="00AE2C9E">
        <w:rPr>
          <w:rStyle w:val="af"/>
        </w:rPr>
        <w:commentReference w:id="1158"/>
      </w:r>
      <w:ins w:id="1162" w:author="СБ" w:date="2019-10-29T17:41:00Z">
        <w:r w:rsidR="00B13C00">
          <w:rPr>
            <w:rFonts w:eastAsia="Times New Roman"/>
            <w:color w:val="00000A"/>
            <w:sz w:val="24"/>
            <w:szCs w:val="24"/>
            <w:highlight w:val="white"/>
          </w:rPr>
          <w:t xml:space="preserve"> </w:t>
        </w:r>
      </w:ins>
      <w:r w:rsidRPr="0029618A">
        <w:rPr>
          <w:rFonts w:eastAsia="Times New Roman"/>
          <w:color w:val="00000A"/>
          <w:sz w:val="24"/>
          <w:szCs w:val="24"/>
          <w:highlight w:val="white"/>
        </w:rPr>
        <w:t>можно сформулировать утверждение, которое невозможно ни доказать, ни опровергнуть</w:t>
      </w:r>
      <w:r w:rsidR="00AE2C9E">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то может </w:t>
      </w:r>
      <w:r w:rsidR="00AE2C9E">
        <w:rPr>
          <w:rFonts w:eastAsia="Times New Roman"/>
          <w:color w:val="00000A"/>
          <w:sz w:val="24"/>
          <w:szCs w:val="24"/>
          <w:highlight w:val="white"/>
        </w:rPr>
        <w:t>оказаться, что</w:t>
      </w:r>
      <w:r w:rsidR="00AE2C9E" w:rsidRPr="002961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непонятно зачем вообще всем этим заниматься! </w:t>
      </w:r>
      <w:r w:rsidRPr="00B13C00">
        <w:rPr>
          <w:rFonts w:eastAsia="Times New Roman"/>
          <w:color w:val="00000A"/>
          <w:sz w:val="24"/>
          <w:szCs w:val="24"/>
        </w:rPr>
        <w:t xml:space="preserve">Однако очень важно понимать, что принцип </w:t>
      </w:r>
      <w:proofErr w:type="spellStart"/>
      <w:r w:rsidRPr="00B13C00">
        <w:rPr>
          <w:rFonts w:eastAsia="Times New Roman"/>
          <w:color w:val="00000A"/>
          <w:sz w:val="24"/>
          <w:szCs w:val="24"/>
        </w:rPr>
        <w:t>фальсифицируемости</w:t>
      </w:r>
      <w:proofErr w:type="spellEnd"/>
      <w:r w:rsidRPr="00B13C00">
        <w:rPr>
          <w:rFonts w:eastAsia="Times New Roman"/>
          <w:color w:val="00000A"/>
          <w:sz w:val="24"/>
          <w:szCs w:val="24"/>
        </w:rPr>
        <w:t xml:space="preserve"> Поппера говорит</w:t>
      </w:r>
      <w:r w:rsidR="00AE2C9E">
        <w:rPr>
          <w:rFonts w:eastAsia="Times New Roman"/>
          <w:color w:val="00000A"/>
          <w:sz w:val="24"/>
          <w:szCs w:val="24"/>
        </w:rPr>
        <w:t xml:space="preserve"> не</w:t>
      </w:r>
      <w:r w:rsidRPr="00B13C00">
        <w:rPr>
          <w:rFonts w:eastAsia="Times New Roman"/>
          <w:color w:val="00000A"/>
          <w:sz w:val="24"/>
          <w:szCs w:val="24"/>
        </w:rPr>
        <w:t xml:space="preserve"> об </w:t>
      </w:r>
      <w:r w:rsidRPr="00B13C00">
        <w:rPr>
          <w:rFonts w:eastAsia="Times New Roman"/>
          <w:i/>
          <w:color w:val="00000A"/>
          <w:sz w:val="24"/>
          <w:szCs w:val="24"/>
        </w:rPr>
        <w:t>истинности</w:t>
      </w:r>
      <w:r w:rsidRPr="00B13C00">
        <w:rPr>
          <w:rFonts w:eastAsia="Times New Roman"/>
          <w:color w:val="00000A"/>
          <w:sz w:val="24"/>
          <w:szCs w:val="24"/>
        </w:rPr>
        <w:t xml:space="preserve"> теории, а только о том, является она </w:t>
      </w:r>
      <w:r w:rsidRPr="0029618A">
        <w:rPr>
          <w:rFonts w:eastAsia="Times New Roman"/>
          <w:color w:val="00000A"/>
          <w:sz w:val="24"/>
          <w:szCs w:val="24"/>
          <w:highlight w:val="white"/>
        </w:rPr>
        <w:t>научной или нет. Он помогает определить, даёт ли некая теория язык, на котором имеет смысл рассуждать о мире</w:t>
      </w:r>
      <w:r w:rsidR="00AE2C9E">
        <w:rPr>
          <w:rFonts w:eastAsia="Times New Roman"/>
          <w:color w:val="00000A"/>
          <w:sz w:val="24"/>
          <w:szCs w:val="24"/>
          <w:highlight w:val="white"/>
        </w:rPr>
        <w:t>,</w:t>
      </w:r>
      <w:r w:rsidRPr="0029618A">
        <w:rPr>
          <w:rFonts w:eastAsia="Times New Roman"/>
          <w:color w:val="00000A"/>
          <w:sz w:val="24"/>
          <w:szCs w:val="24"/>
          <w:highlight w:val="white"/>
        </w:rPr>
        <w:t xml:space="preserve"> или нет. </w:t>
      </w:r>
    </w:p>
    <w:p w14:paraId="764B2B0A" w14:textId="5F1CF592"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sidR="00AE2C9E">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sidR="00AE2C9E">
        <w:rPr>
          <w:rFonts w:eastAsia="Times New Roman"/>
          <w:color w:val="00000A"/>
          <w:sz w:val="24"/>
          <w:szCs w:val="24"/>
          <w:highlight w:val="white"/>
        </w:rPr>
        <w:t>считать</w:t>
      </w:r>
      <w:r w:rsidR="00AE2C9E" w:rsidRPr="002961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sidR="00AE2C9E">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14:paraId="3CBF2368"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lastRenderedPageBreak/>
        <w:t>«Что может быть сделано на основе меньшего числа предположений, не следует делать, исходя из большего»</w:t>
      </w:r>
    </w:p>
    <w:p w14:paraId="0BBE2187" w14:textId="77777777" w:rsidR="008E2D65" w:rsidRPr="0029618A" w:rsidRDefault="00662FA5">
      <w:pPr>
        <w:spacing w:line="288" w:lineRule="auto"/>
        <w:jc w:val="both"/>
        <w:rPr>
          <w:rFonts w:eastAsia="Times New Roman"/>
          <w:color w:val="00000A"/>
          <w:sz w:val="24"/>
          <w:szCs w:val="24"/>
          <w:highlight w:val="white"/>
        </w:rPr>
      </w:pPr>
      <w:proofErr w:type="gramStart"/>
      <w:r w:rsidRPr="0029618A">
        <w:rPr>
          <w:rFonts w:eastAsia="Times New Roman"/>
          <w:color w:val="00000A"/>
          <w:sz w:val="24"/>
          <w:szCs w:val="24"/>
          <w:highlight w:val="white"/>
        </w:rPr>
        <w:t>Таким образом, когда мы принимаем нулевую гипотезу, основываясь на отсутствии её опровержения, мы формально и честно показываем, что в результате эксперимента </w:t>
      </w:r>
      <w:commentRangeStart w:id="1163"/>
      <w:r w:rsidRPr="0029618A">
        <w:rPr>
          <w:rFonts w:eastAsia="Times New Roman"/>
          <w:i/>
          <w:color w:val="00000A"/>
          <w:sz w:val="24"/>
          <w:szCs w:val="24"/>
          <w:highlight w:val="white"/>
        </w:rPr>
        <w:t>степень нашего незнания осталась на прежнем уровне</w:t>
      </w:r>
      <w:commentRangeEnd w:id="1163"/>
      <w:r w:rsidR="0005727E">
        <w:rPr>
          <w:rStyle w:val="af"/>
        </w:rPr>
        <w:commentReference w:id="1163"/>
      </w:r>
      <w:r w:rsidRPr="0029618A">
        <w:rPr>
          <w:rFonts w:eastAsia="Times New Roman"/>
          <w:color w:val="00000A"/>
          <w:sz w:val="24"/>
          <w:szCs w:val="24"/>
          <w:highlight w:val="white"/>
        </w:rPr>
        <w:t xml:space="preserve">. </w:t>
      </w:r>
      <w:commentRangeStart w:id="1164"/>
      <w:r w:rsidRPr="0029618A">
        <w:rPr>
          <w:rFonts w:eastAsia="Times New Roman"/>
          <w:color w:val="00000A"/>
          <w:sz w:val="24"/>
          <w:szCs w:val="24"/>
          <w:highlight w:val="white"/>
        </w:rPr>
        <w:t>В</w:t>
      </w:r>
      <w:commentRangeEnd w:id="1164"/>
      <w:r w:rsidR="00C4699D">
        <w:rPr>
          <w:rStyle w:val="af"/>
        </w:rPr>
        <w:commentReference w:id="1164"/>
      </w:r>
      <w:r w:rsidRPr="0029618A">
        <w:rPr>
          <w:rFonts w:eastAsia="Times New Roman"/>
          <w:color w:val="00000A"/>
          <w:sz w:val="24"/>
          <w:szCs w:val="24"/>
          <w:highlight w:val="white"/>
        </w:rPr>
        <w:t xml:space="preserve"> примере же со снежным человеком, явно или неявно, но предполагается обратное: </w:t>
      </w:r>
      <w:commentRangeStart w:id="1165"/>
      <w:r w:rsidRPr="0029618A">
        <w:rPr>
          <w:rFonts w:eastAsia="Times New Roman"/>
          <w:color w:val="00000A"/>
          <w:sz w:val="24"/>
          <w:szCs w:val="24"/>
          <w:highlight w:val="white"/>
        </w:rPr>
        <w:t>отсутствие доказательств того, что этой загадочной твари не существует, представляется чем-то, что может увеличить степень нашего знания о ней.</w:t>
      </w:r>
      <w:commentRangeEnd w:id="1165"/>
      <w:r w:rsidR="00385343">
        <w:rPr>
          <w:rStyle w:val="af"/>
        </w:rPr>
        <w:commentReference w:id="1165"/>
      </w:r>
      <w:commentRangeStart w:id="1166"/>
      <w:r w:rsidRPr="0029618A">
        <w:rPr>
          <w:rFonts w:eastAsia="Times New Roman"/>
          <w:color w:val="00000A"/>
          <w:sz w:val="24"/>
          <w:szCs w:val="24"/>
          <w:highlight w:val="white"/>
        </w:rPr>
        <w:t> </w:t>
      </w:r>
      <w:commentRangeEnd w:id="1166"/>
      <w:r w:rsidR="004F02CE">
        <w:rPr>
          <w:rStyle w:val="af"/>
        </w:rPr>
        <w:commentReference w:id="1166"/>
      </w:r>
      <w:proofErr w:type="gramEnd"/>
    </w:p>
    <w:p w14:paraId="1818FC3B" w14:textId="6A7671A3"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Вообще</w:t>
      </w:r>
      <w:del w:id="1167" w:author="Пользователь" w:date="2019-10-05T16:44:00Z">
        <w:r w:rsidRPr="0029618A" w:rsidDel="00737E48">
          <w:rPr>
            <w:rFonts w:eastAsia="Times New Roman"/>
            <w:color w:val="00000A"/>
            <w:sz w:val="24"/>
            <w:szCs w:val="24"/>
            <w:highlight w:val="white"/>
          </w:rPr>
          <w:delText>,</w:delText>
        </w:r>
      </w:del>
      <w:r w:rsidRPr="0029618A">
        <w:rPr>
          <w:rFonts w:eastAsia="Times New Roman"/>
          <w:color w:val="00000A"/>
          <w:sz w:val="24"/>
          <w:szCs w:val="24"/>
          <w:highlight w:val="white"/>
        </w:rPr>
        <w:t xml:space="preserve"> с точки зрения принципа </w:t>
      </w:r>
      <w:proofErr w:type="spellStart"/>
      <w:r w:rsidRPr="0029618A">
        <w:rPr>
          <w:rFonts w:eastAsia="Times New Roman"/>
          <w:color w:val="00000A"/>
          <w:sz w:val="24"/>
          <w:szCs w:val="24"/>
          <w:highlight w:val="white"/>
        </w:rPr>
        <w:t>фальсифицируемости</w:t>
      </w:r>
      <w:proofErr w:type="spellEnd"/>
      <w:del w:id="1168" w:author="Пользователь" w:date="2019-10-05T16:44:00Z">
        <w:r w:rsidRPr="0029618A" w:rsidDel="00737E48">
          <w:rPr>
            <w:rFonts w:eastAsia="Times New Roman"/>
            <w:color w:val="00000A"/>
            <w:sz w:val="24"/>
            <w:szCs w:val="24"/>
            <w:highlight w:val="white"/>
          </w:rPr>
          <w:delText>,</w:delText>
        </w:r>
      </w:del>
      <w:r w:rsidRPr="0029618A">
        <w:rPr>
          <w:rFonts w:eastAsia="Times New Roman"/>
          <w:color w:val="00000A"/>
          <w:sz w:val="24"/>
          <w:szCs w:val="24"/>
          <w:highlight w:val="white"/>
        </w:rPr>
        <w:t xml:space="preserve"> любое утверждение о существовании чего-либо ненаучно, ибо отсутствие свидетельства ничего не доказывает. В тоже время</w:t>
      </w:r>
      <w:del w:id="1169" w:author="Пользователь" w:date="2019-10-05T16:45:00Z">
        <w:r w:rsidRPr="0029618A" w:rsidDel="00737E48">
          <w:rPr>
            <w:rFonts w:eastAsia="Times New Roman"/>
            <w:color w:val="00000A"/>
            <w:sz w:val="24"/>
            <w:szCs w:val="24"/>
            <w:highlight w:val="white"/>
          </w:rPr>
          <w:delText>,</w:delText>
        </w:r>
      </w:del>
      <w:r w:rsidRPr="0029618A">
        <w:rPr>
          <w:rFonts w:eastAsia="Times New Roman"/>
          <w:color w:val="00000A"/>
          <w:sz w:val="24"/>
          <w:szCs w:val="24"/>
          <w:highlight w:val="white"/>
        </w:rPr>
        <w:t xml:space="preserve"> утверждение об отсутствии чего-либо можно легко опровергнуть</w:t>
      </w:r>
      <w:ins w:id="1170" w:author="Пользователь" w:date="2019-10-05T16:44:00Z">
        <w:r w:rsidR="00737E48">
          <w:rPr>
            <w:rFonts w:eastAsia="Times New Roman"/>
            <w:color w:val="00000A"/>
            <w:sz w:val="24"/>
            <w:szCs w:val="24"/>
            <w:highlight w:val="white"/>
          </w:rPr>
          <w:t>,</w:t>
        </w:r>
      </w:ins>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w:t>
      </w:r>
      <w:del w:id="1171" w:author="Пользователь" w:date="2019-10-05T16:45:00Z">
        <w:r w:rsidRPr="0029618A" w:rsidDel="001375BD">
          <w:rPr>
            <w:rFonts w:eastAsia="Times New Roman"/>
            <w:color w:val="00000A"/>
            <w:sz w:val="24"/>
            <w:szCs w:val="24"/>
            <w:highlight w:val="white"/>
          </w:rPr>
          <w:delText>,</w:delText>
        </w:r>
      </w:del>
      <w:r w:rsidRPr="0029618A">
        <w:rPr>
          <w:rFonts w:eastAsia="Times New Roman"/>
          <w:color w:val="00000A"/>
          <w:sz w:val="24"/>
          <w:szCs w:val="24"/>
          <w:highlight w:val="white"/>
        </w:rPr>
        <w:t xml:space="preserve"> статистическая проверка 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искомого эффекта и может предоставить</w:t>
      </w:r>
      <w:del w:id="1172" w:author="Пользователь" w:date="2019-10-05T16:45:00Z">
        <w:r w:rsidRPr="0029618A" w:rsidDel="001375BD">
          <w:rPr>
            <w:rFonts w:eastAsia="Times New Roman"/>
            <w:color w:val="00000A"/>
            <w:sz w:val="24"/>
            <w:szCs w:val="24"/>
            <w:highlight w:val="white"/>
          </w:rPr>
          <w:delText>,</w:delText>
        </w:r>
      </w:del>
      <w:r w:rsidRPr="0029618A">
        <w:rPr>
          <w:rFonts w:eastAsia="Times New Roman"/>
          <w:color w:val="00000A"/>
          <w:sz w:val="24"/>
          <w:szCs w:val="24"/>
          <w:highlight w:val="white"/>
        </w:rPr>
        <w:t xml:space="preserve"> в известном смысле</w:t>
      </w:r>
      <w:del w:id="1173" w:author="Пользователь" w:date="2019-10-05T16:45:00Z">
        <w:r w:rsidRPr="0029618A" w:rsidDel="001375BD">
          <w:rPr>
            <w:rFonts w:eastAsia="Times New Roman"/>
            <w:color w:val="00000A"/>
            <w:sz w:val="24"/>
            <w:szCs w:val="24"/>
            <w:highlight w:val="white"/>
          </w:rPr>
          <w:delText>,</w:delText>
        </w:r>
      </w:del>
      <w:r w:rsidRPr="0029618A">
        <w:rPr>
          <w:rFonts w:eastAsia="Times New Roman"/>
          <w:color w:val="00000A"/>
          <w:sz w:val="24"/>
          <w:szCs w:val="24"/>
          <w:highlight w:val="white"/>
        </w:rPr>
        <w:t xml:space="preserve">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14:paraId="11912227" w14:textId="77777777" w:rsidR="008E2D65" w:rsidRPr="0029618A" w:rsidRDefault="00662FA5">
      <w:pPr>
        <w:pStyle w:val="2"/>
        <w:spacing w:before="200" w:after="0"/>
        <w:ind w:firstLine="397"/>
        <w:jc w:val="both"/>
        <w:rPr>
          <w:rFonts w:eastAsia="Cambria"/>
          <w:b/>
          <w:color w:val="4F81BD"/>
          <w:sz w:val="26"/>
          <w:szCs w:val="26"/>
        </w:rPr>
      </w:pPr>
      <w:bookmarkStart w:id="1174" w:name="_Toc22639629"/>
      <w:r w:rsidRPr="0029618A">
        <w:rPr>
          <w:rFonts w:eastAsia="Cambria"/>
          <w:b/>
          <w:color w:val="4F81BD"/>
          <w:sz w:val="26"/>
          <w:szCs w:val="26"/>
        </w:rPr>
        <w:t>Запутываем статистикой и помогаем распутаться</w:t>
      </w:r>
      <w:bookmarkEnd w:id="1174"/>
    </w:p>
    <w:p w14:paraId="07D7E6EC"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 xml:space="preserve">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w:t>
      </w:r>
      <w:proofErr w:type="gramStart"/>
      <w:r w:rsidRPr="0029618A">
        <w:rPr>
          <w:rFonts w:eastAsia="Times New Roman"/>
          <w:sz w:val="24"/>
          <w:szCs w:val="24"/>
          <w:highlight w:val="white"/>
        </w:rPr>
        <w:t xml:space="preserve">Отвергая нулевую гипотезу, мы освобождаем место для новой, как в легенде об убийстве деспота-дракона. </w:t>
      </w:r>
      <w:proofErr w:type="gramEnd"/>
    </w:p>
    <w:p w14:paraId="00C29A6B"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14:paraId="32687BB9" w14:textId="77777777" w:rsidR="00633CD2" w:rsidRDefault="00662FA5" w:rsidP="00633CD2">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sidR="00385343">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sidR="00385343">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sidR="00385343">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sidR="00385343">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sidR="00385343">
        <w:rPr>
          <w:rFonts w:eastAsia="Times New Roman"/>
          <w:color w:val="00000A"/>
          <w:sz w:val="24"/>
          <w:szCs w:val="24"/>
          <w:highlight w:val="white"/>
        </w:rPr>
        <w:t>п</w:t>
      </w:r>
      <w:r w:rsidRPr="0029618A">
        <w:rPr>
          <w:rFonts w:eastAsia="Times New Roman"/>
          <w:color w:val="00000A"/>
          <w:sz w:val="24"/>
          <w:szCs w:val="24"/>
          <w:highlight w:val="white"/>
        </w:rPr>
        <w:t>ап</w:t>
      </w:r>
      <w:proofErr w:type="gramStart"/>
      <w:r w:rsidRPr="0029618A">
        <w:rPr>
          <w:rFonts w:eastAsia="Times New Roman"/>
          <w:color w:val="00000A"/>
          <w:sz w:val="24"/>
          <w:szCs w:val="24"/>
          <w:highlight w:val="white"/>
        </w:rPr>
        <w:t>а Иоа</w:t>
      </w:r>
      <w:proofErr w:type="gramEnd"/>
      <w:r w:rsidRPr="0029618A">
        <w:rPr>
          <w:rFonts w:eastAsia="Times New Roman"/>
          <w:color w:val="00000A"/>
          <w:sz w:val="24"/>
          <w:szCs w:val="24"/>
          <w:highlight w:val="white"/>
        </w:rPr>
        <w:t>нн Павел II не был человеком? Утверждение кажется абсурдным</w:t>
      </w:r>
      <w:proofErr w:type="gramStart"/>
      <w:ins w:id="1175" w:author="СБ" w:date="2019-10-31T11:39:00Z">
        <w:r w:rsidR="00633CD2">
          <w:rPr>
            <w:rFonts w:eastAsia="Times New Roman"/>
            <w:color w:val="00000A"/>
            <w:sz w:val="24"/>
            <w:szCs w:val="24"/>
            <w:highlight w:val="white"/>
          </w:rPr>
          <w:t>.</w:t>
        </w:r>
      </w:ins>
      <w:del w:id="1176" w:author="СБ" w:date="2019-10-31T11:39:00Z">
        <w:r w:rsidRPr="0029618A" w:rsidDel="00633CD2">
          <w:rPr>
            <w:rFonts w:eastAsia="Times New Roman"/>
            <w:color w:val="00000A"/>
            <w:sz w:val="24"/>
            <w:szCs w:val="24"/>
            <w:highlight w:val="white"/>
          </w:rPr>
          <w:delText>, но, к сожалению, столь же неверным является и такой «очевидный» вывод</w:delText>
        </w:r>
      </w:del>
      <w:r w:rsidRPr="0029618A">
        <w:rPr>
          <w:rFonts w:eastAsia="Times New Roman"/>
          <w:color w:val="00000A"/>
          <w:sz w:val="24"/>
          <w:szCs w:val="24"/>
          <w:highlight w:val="white"/>
        </w:rPr>
        <w:t>:</w:t>
      </w:r>
      <w:ins w:id="1177" w:author="СБ" w:date="2019-10-31T11:39:00Z">
        <w:r w:rsidR="00633CD2">
          <w:rPr>
            <w:rFonts w:eastAsia="Times New Roman"/>
            <w:color w:val="00000A"/>
            <w:sz w:val="24"/>
            <w:szCs w:val="24"/>
            <w:highlight w:val="white"/>
          </w:rPr>
          <w:t xml:space="preserve"> </w:t>
        </w:r>
      </w:ins>
      <w:proofErr w:type="gramEnd"/>
    </w:p>
    <w:p w14:paraId="63DDF345" w14:textId="78EC9987" w:rsidR="008E2D65" w:rsidRPr="0029618A" w:rsidRDefault="00633CD2" w:rsidP="00633CD2">
      <w:pPr>
        <w:spacing w:line="288" w:lineRule="auto"/>
        <w:ind w:firstLine="397"/>
        <w:jc w:val="both"/>
        <w:rPr>
          <w:rFonts w:eastAsia="Times New Roman"/>
          <w:color w:val="00000A"/>
          <w:sz w:val="24"/>
          <w:szCs w:val="24"/>
          <w:highlight w:val="white"/>
        </w:rPr>
      </w:pPr>
      <w:ins w:id="1178" w:author="СБ" w:date="2019-10-31T11:39:00Z">
        <w:r>
          <w:rPr>
            <w:rFonts w:eastAsia="Times New Roman"/>
            <w:color w:val="00000A"/>
            <w:sz w:val="24"/>
            <w:szCs w:val="24"/>
            <w:highlight w:val="white"/>
          </w:rPr>
          <w:t>А вот другой пример:</w:t>
        </w:r>
      </w:ins>
      <w:r w:rsidR="00662FA5"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 </w:t>
      </w:r>
      <m:oMath>
        <m:r>
          <w:rPr>
            <w:rFonts w:ascii="Cambria Math" w:eastAsia="Cambria Math" w:hAnsi="Cambria Math"/>
            <w:color w:val="222222"/>
            <w:sz w:val="24"/>
            <w:szCs w:val="24"/>
            <w:highlight w:val="white"/>
          </w:rPr>
          <m:t>1%</m:t>
        </m:r>
      </m:oMath>
      <w:r w:rsidR="00662FA5" w:rsidRPr="0029618A">
        <w:rPr>
          <w:rFonts w:eastAsia="Times New Roman"/>
          <w:color w:val="00000A"/>
          <w:sz w:val="24"/>
          <w:szCs w:val="24"/>
          <w:highlight w:val="white"/>
        </w:rPr>
        <w:t> как ложных положителых, так и ложных отрицательных результатов, следовательно, в </w:t>
      </w:r>
      <m:oMath>
        <m:r>
          <w:rPr>
            <w:rFonts w:ascii="Cambria Math" w:eastAsia="Cambria Math" w:hAnsi="Cambria Math"/>
            <w:color w:val="222222"/>
            <w:sz w:val="24"/>
            <w:szCs w:val="24"/>
            <w:highlight w:val="white"/>
          </w:rPr>
          <m:t>98%</m:t>
        </m:r>
      </m:oMath>
      <w:r w:rsidR="00662FA5" w:rsidRPr="0029618A">
        <w:rPr>
          <w:rFonts w:eastAsia="Times New Roman"/>
          <w:color w:val="00000A"/>
          <w:sz w:val="24"/>
          <w:szCs w:val="24"/>
          <w:highlight w:val="white"/>
        </w:rPr>
        <w:t xml:space="preserve"> случаев </w:t>
      </w:r>
      <w:proofErr w:type="gramStart"/>
      <w:r w:rsidR="00662FA5" w:rsidRPr="0029618A">
        <w:rPr>
          <w:rFonts w:eastAsia="Times New Roman"/>
          <w:color w:val="00000A"/>
          <w:sz w:val="24"/>
          <w:szCs w:val="24"/>
          <w:highlight w:val="white"/>
        </w:rPr>
        <w:t>он</w:t>
      </w:r>
      <w:proofErr w:type="gramEnd"/>
      <w:r w:rsidR="00662FA5" w:rsidRPr="0029618A">
        <w:rPr>
          <w:rFonts w:eastAsia="Times New Roman"/>
          <w:color w:val="00000A"/>
          <w:sz w:val="24"/>
          <w:szCs w:val="24"/>
          <w:highlight w:val="white"/>
        </w:rPr>
        <w:t xml:space="preserve"> верно </w:t>
      </w:r>
      <w:r w:rsidR="00662FA5" w:rsidRPr="0029618A">
        <w:rPr>
          <w:rFonts w:eastAsia="Times New Roman"/>
          <w:color w:val="00000A"/>
          <w:sz w:val="24"/>
          <w:szCs w:val="24"/>
          <w:highlight w:val="white"/>
        </w:rPr>
        <w:lastRenderedPageBreak/>
        <w:t xml:space="preserve">выявит пьяного водителя. </w:t>
      </w:r>
      <w:ins w:id="1179" w:author="СБ" w:date="2019-10-31T11:39:00Z">
        <w:r>
          <w:rPr>
            <w:rFonts w:eastAsia="Times New Roman"/>
            <w:color w:val="00000A"/>
            <w:sz w:val="24"/>
            <w:szCs w:val="24"/>
            <w:highlight w:val="white"/>
          </w:rPr>
          <w:t xml:space="preserve">Это </w:t>
        </w:r>
      </w:ins>
      <w:ins w:id="1180" w:author="СБ" w:date="2019-10-31T11:40:00Z">
        <w:r>
          <w:rPr>
            <w:rFonts w:eastAsia="Times New Roman"/>
            <w:color w:val="00000A"/>
            <w:sz w:val="24"/>
            <w:szCs w:val="24"/>
            <w:highlight w:val="white"/>
          </w:rPr>
          <w:t>правильный вывод, но он вступает в кажущееся противоречие со следующими рассуждениями:</w:t>
        </w:r>
      </w:ins>
      <w:r>
        <w:rPr>
          <w:rFonts w:eastAsia="Times New Roman"/>
          <w:color w:val="00000A"/>
          <w:sz w:val="24"/>
          <w:szCs w:val="24"/>
          <w:highlight w:val="white"/>
        </w:rPr>
        <w:t xml:space="preserve"> </w:t>
      </w:r>
      <w:r w:rsidR="00662FA5" w:rsidRPr="0029618A">
        <w:rPr>
          <w:rFonts w:eastAsia="Times New Roman"/>
          <w:color w:val="00000A"/>
          <w:sz w:val="24"/>
          <w:szCs w:val="24"/>
          <w:highlight w:val="white"/>
        </w:rPr>
        <w:t>Давайте протестируем </w:t>
      </w:r>
      <m:oMath>
        <m:r>
          <w:rPr>
            <w:rFonts w:ascii="Cambria Math" w:eastAsia="Cambria Math" w:hAnsi="Cambria Math"/>
            <w:color w:val="222222"/>
            <w:sz w:val="24"/>
            <w:szCs w:val="24"/>
            <w:highlight w:val="white"/>
          </w:rPr>
          <m:t>1000</m:t>
        </m:r>
      </m:oMath>
      <w:r w:rsidR="00662FA5" w:rsidRPr="0029618A">
        <w:rPr>
          <w:rFonts w:eastAsia="Times New Roman"/>
          <w:color w:val="00000A"/>
          <w:sz w:val="24"/>
          <w:szCs w:val="24"/>
          <w:highlight w:val="white"/>
        </w:rPr>
        <w:t> водителей, и пусть </w:t>
      </w:r>
      <m:oMath>
        <m:r>
          <w:rPr>
            <w:rFonts w:ascii="Cambria Math" w:eastAsia="Cambria Math" w:hAnsi="Cambria Math"/>
            <w:color w:val="222222"/>
            <w:sz w:val="24"/>
            <w:szCs w:val="24"/>
            <w:highlight w:val="white"/>
          </w:rPr>
          <m:t>100</m:t>
        </m:r>
      </m:oMath>
      <w:r w:rsidR="00662FA5" w:rsidRPr="0029618A">
        <w:rPr>
          <w:rFonts w:eastAsia="Times New Roman"/>
          <w:color w:val="00000A"/>
          <w:sz w:val="24"/>
          <w:szCs w:val="24"/>
          <w:highlight w:val="white"/>
        </w:rPr>
        <w:t> из них будут действительно пьяны. В результате мы получим </w:t>
      </w:r>
      <m:oMath>
        <m:r>
          <w:rPr>
            <w:rFonts w:ascii="Cambria Math" w:eastAsia="Cambria Math" w:hAnsi="Cambria Math"/>
            <w:color w:val="222222"/>
            <w:sz w:val="24"/>
            <w:szCs w:val="24"/>
            <w:highlight w:val="white"/>
          </w:rPr>
          <m:t>900×1%=9</m:t>
        </m:r>
      </m:oMath>
      <w:r w:rsidR="00662FA5" w:rsidRPr="0029618A">
        <w:rPr>
          <w:color w:val="222222"/>
          <w:sz w:val="24"/>
          <w:szCs w:val="24"/>
          <w:highlight w:val="white"/>
        </w:rPr>
        <w:t xml:space="preserve"> </w:t>
      </w:r>
      <w:r w:rsidR="00662FA5" w:rsidRPr="0029618A">
        <w:rPr>
          <w:rFonts w:eastAsia="Times New Roman"/>
          <w:color w:val="00000A"/>
          <w:sz w:val="24"/>
          <w:szCs w:val="24"/>
          <w:highlight w:val="white"/>
        </w:rPr>
        <w:t>ложных положительных и </w:t>
      </w:r>
      <m:oMath>
        <m:r>
          <w:rPr>
            <w:rFonts w:ascii="Cambria Math" w:eastAsia="Cambria Math" w:hAnsi="Cambria Math"/>
            <w:color w:val="222222"/>
            <w:sz w:val="24"/>
            <w:szCs w:val="24"/>
            <w:highlight w:val="white"/>
          </w:rPr>
          <m:t>100×1%=1</m:t>
        </m:r>
      </m:oMath>
      <w:r w:rsidR="00662FA5" w:rsidRPr="0029618A">
        <w:rPr>
          <w:rFonts w:eastAsia="Times New Roman"/>
          <w:color w:val="00000A"/>
          <w:sz w:val="24"/>
          <w:szCs w:val="24"/>
          <w:highlight w:val="white"/>
        </w:rPr>
        <w:t xml:space="preserve"> ложноотрицательный результат: то есть, на одного проскочившего </w:t>
      </w:r>
      <w:proofErr w:type="gramStart"/>
      <w:r w:rsidR="00662FA5" w:rsidRPr="0029618A">
        <w:rPr>
          <w:rFonts w:eastAsia="Times New Roman"/>
          <w:color w:val="00000A"/>
          <w:sz w:val="24"/>
          <w:szCs w:val="24"/>
          <w:highlight w:val="white"/>
        </w:rPr>
        <w:t>пьяницу</w:t>
      </w:r>
      <w:proofErr w:type="gramEnd"/>
      <w:r w:rsidR="00662FA5" w:rsidRPr="0029618A">
        <w:rPr>
          <w:rFonts w:eastAsia="Times New Roman"/>
          <w:color w:val="00000A"/>
          <w:sz w:val="24"/>
          <w:szCs w:val="24"/>
          <w:highlight w:val="white"/>
        </w:rPr>
        <w:t xml:space="preserve"> придётся девять невинно обвинённых случайных водителей. </w:t>
      </w:r>
      <w:ins w:id="1181" w:author="СБ" w:date="2019-10-31T11:41:00Z">
        <w:r>
          <w:rPr>
            <w:rFonts w:eastAsia="Times New Roman"/>
            <w:color w:val="00000A"/>
            <w:sz w:val="24"/>
            <w:szCs w:val="24"/>
            <w:highlight w:val="white"/>
          </w:rPr>
          <w:t xml:space="preserve">Выходит, речь </w:t>
        </w:r>
      </w:ins>
      <w:ins w:id="1182" w:author="СБ" w:date="2019-10-31T11:42:00Z">
        <w:r>
          <w:rPr>
            <w:rFonts w:eastAsia="Times New Roman"/>
            <w:color w:val="00000A"/>
            <w:sz w:val="24"/>
            <w:szCs w:val="24"/>
            <w:highlight w:val="white"/>
          </w:rPr>
          <w:t>должна идти</w:t>
        </w:r>
      </w:ins>
      <w:ins w:id="1183" w:author="СБ" w:date="2019-10-31T11:41:00Z">
        <w:r>
          <w:rPr>
            <w:rFonts w:eastAsia="Times New Roman"/>
            <w:color w:val="00000A"/>
            <w:sz w:val="24"/>
            <w:szCs w:val="24"/>
            <w:highlight w:val="white"/>
          </w:rPr>
          <w:t xml:space="preserve"> лишь о 10% правильных ответов, а не о 98%. </w:t>
        </w:r>
      </w:ins>
      <w:r w:rsidR="00662FA5" w:rsidRPr="0029618A">
        <w:rPr>
          <w:rFonts w:eastAsia="Times New Roman"/>
          <w:color w:val="00000A"/>
          <w:sz w:val="24"/>
          <w:szCs w:val="24"/>
          <w:highlight w:val="white"/>
        </w:rPr>
        <w:t xml:space="preserve">Чем не закон подлости! Паритет будет </w:t>
      </w:r>
      <w:proofErr w:type="gramStart"/>
      <w:r w:rsidR="00662FA5" w:rsidRPr="0029618A">
        <w:rPr>
          <w:rFonts w:eastAsia="Times New Roman"/>
          <w:color w:val="00000A"/>
          <w:sz w:val="24"/>
          <w:szCs w:val="24"/>
          <w:highlight w:val="white"/>
        </w:rPr>
        <w:t>наблюдаться</w:t>
      </w:r>
      <w:proofErr w:type="gramEnd"/>
      <w:r w:rsidR="00662FA5" w:rsidRPr="0029618A">
        <w:rPr>
          <w:rFonts w:eastAsia="Times New Roman"/>
          <w:color w:val="00000A"/>
          <w:sz w:val="24"/>
          <w:szCs w:val="24"/>
          <w:highlight w:val="white"/>
        </w:rPr>
        <w:t xml:space="preserve"> только если доля пьяных водителей будет равна </w:t>
      </w:r>
      <m:oMath>
        <m:r>
          <w:rPr>
            <w:rFonts w:ascii="Cambria Math" w:eastAsia="Cambria Math" w:hAnsi="Cambria Math"/>
            <w:color w:val="222222"/>
            <w:sz w:val="24"/>
            <w:szCs w:val="24"/>
            <w:highlight w:val="white"/>
          </w:rPr>
          <m:t>1/2</m:t>
        </m:r>
      </m:oMath>
      <w:r w:rsidR="00662FA5"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14:paraId="3B76DCA0" w14:textId="77777777" w:rsidR="0083001B" w:rsidRDefault="00662FA5">
      <w:pPr>
        <w:spacing w:line="288" w:lineRule="auto"/>
        <w:ind w:firstLine="397"/>
        <w:jc w:val="both"/>
        <w:rPr>
          <w:ins w:id="1184" w:author="СБ" w:date="2019-10-31T11:43:00Z"/>
          <w:rFonts w:eastAsia="Times New Roman"/>
          <w:color w:val="00000A"/>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Помните, в </w:t>
      </w:r>
      <w:proofErr w:type="spellStart"/>
      <w:r w:rsidRPr="0029618A">
        <w:rPr>
          <w:rFonts w:eastAsia="Times New Roman"/>
          <w:color w:val="00000A"/>
          <w:sz w:val="24"/>
          <w:szCs w:val="24"/>
          <w:highlight w:val="white"/>
        </w:rPr>
        <w:t>колмогоровском</w:t>
      </w:r>
      <w:proofErr w:type="spellEnd"/>
      <w:r w:rsidRPr="0029618A">
        <w:rPr>
          <w:rFonts w:eastAsia="Times New Roman"/>
          <w:color w:val="00000A"/>
          <w:sz w:val="24"/>
          <w:szCs w:val="24"/>
          <w:highlight w:val="white"/>
        </w:rPr>
        <w:t xml:space="preserve"> определении вероятности говорилось о способе сложения вероятности объединения событий: вероятность объединения двух </w:t>
      </w:r>
      <w:ins w:id="1185" w:author="СБ" w:date="2019-10-31T11:42:00Z">
        <w:r w:rsidR="00633CD2">
          <w:rPr>
            <w:rFonts w:eastAsia="Times New Roman"/>
            <w:color w:val="00000A"/>
            <w:sz w:val="24"/>
            <w:szCs w:val="24"/>
            <w:highlight w:val="white"/>
          </w:rPr>
          <w:t xml:space="preserve">несовместных </w:t>
        </w:r>
      </w:ins>
      <w:r w:rsidRPr="0029618A">
        <w:rPr>
          <w:rFonts w:eastAsia="Times New Roman"/>
          <w:color w:val="00000A"/>
          <w:sz w:val="24"/>
          <w:szCs w:val="24"/>
          <w:highlight w:val="white"/>
        </w:rPr>
        <w:t xml:space="preserve">событий </w:t>
      </w:r>
      <w:ins w:id="1186" w:author="СБ" w:date="2019-10-31T11:43:00Z">
        <w:r w:rsidR="00633CD2">
          <w:rPr>
            <w:rFonts w:eastAsia="Times New Roman"/>
            <w:color w:val="00000A"/>
            <w:sz w:val="24"/>
            <w:szCs w:val="24"/>
            <w:highlight w:val="white"/>
          </w:rPr>
          <w:t xml:space="preserve">(непересекающихся элементах сигма алгебры) </w:t>
        </w:r>
      </w:ins>
      <w:r w:rsidRPr="0029618A">
        <w:rPr>
          <w:rFonts w:eastAsia="Times New Roman"/>
          <w:color w:val="00000A"/>
          <w:sz w:val="24"/>
          <w:szCs w:val="24"/>
          <w:highlight w:val="white"/>
        </w:rPr>
        <w:t>равна сумме их вероятностей</w:t>
      </w:r>
      <w:del w:id="1187" w:author="СБ" w:date="2019-10-31T11:42:00Z">
        <w:r w:rsidRPr="0029618A" w:rsidDel="00633CD2">
          <w:rPr>
            <w:rFonts w:eastAsia="Times New Roman"/>
            <w:color w:val="00000A"/>
            <w:sz w:val="24"/>
            <w:szCs w:val="24"/>
            <w:highlight w:val="white"/>
          </w:rPr>
          <w:delText xml:space="preserve"> за вычетом вероятности их пересечения</w:delText>
        </w:r>
      </w:del>
      <w:r w:rsidRPr="0029618A">
        <w:rPr>
          <w:rFonts w:eastAsia="Times New Roman"/>
          <w:color w:val="00000A"/>
          <w:sz w:val="24"/>
          <w:szCs w:val="24"/>
          <w:highlight w:val="white"/>
        </w:rPr>
        <w:t xml:space="preserve">. </w:t>
      </w:r>
    </w:p>
    <w:p w14:paraId="02BA7145" w14:textId="73A995D1" w:rsidR="0083001B" w:rsidRPr="00FC3FC1" w:rsidRDefault="0083001B">
      <w:pPr>
        <w:spacing w:line="288" w:lineRule="auto"/>
        <w:ind w:firstLine="397"/>
        <w:jc w:val="both"/>
        <w:rPr>
          <w:ins w:id="1188" w:author="СБ" w:date="2019-10-31T11:43:00Z"/>
          <w:rFonts w:eastAsia="Times New Roman"/>
          <w:i/>
          <w:color w:val="00000A"/>
          <w:sz w:val="24"/>
          <w:szCs w:val="24"/>
          <w:highlight w:val="white"/>
          <w:rPrChange w:id="1189" w:author="СБ" w:date="2019-10-31T11:52:00Z">
            <w:rPr>
              <w:ins w:id="1190" w:author="СБ" w:date="2019-10-31T11:43:00Z"/>
              <w:rFonts w:eastAsia="Times New Roman"/>
              <w:color w:val="00000A"/>
              <w:sz w:val="24"/>
              <w:szCs w:val="24"/>
              <w:highlight w:val="white"/>
            </w:rPr>
          </w:rPrChange>
        </w:rPr>
      </w:pPr>
      <w:ins w:id="1191" w:author="СБ" w:date="2019-10-31T11:43:00Z">
        <w:r>
          <w:rPr>
            <w:rFonts w:eastAsia="Times New Roman"/>
            <w:color w:val="00000A"/>
            <w:sz w:val="24"/>
            <w:szCs w:val="24"/>
            <w:highlight w:val="white"/>
          </w:rPr>
          <w:t>Если же</w:t>
        </w:r>
      </w:ins>
      <w:ins w:id="1192" w:author="СБ" w:date="2019-10-31T11:49:00Z">
        <w:r w:rsidR="00FC3FC1">
          <w:rPr>
            <w:rFonts w:eastAsia="Times New Roman"/>
            <w:color w:val="00000A"/>
            <w:sz w:val="24"/>
            <w:szCs w:val="24"/>
            <w:highlight w:val="white"/>
          </w:rPr>
          <w:t xml:space="preserve"> случайные</w:t>
        </w:r>
      </w:ins>
      <w:ins w:id="1193" w:author="СБ" w:date="2019-10-31T11:43:00Z">
        <w:r>
          <w:rPr>
            <w:rFonts w:eastAsia="Times New Roman"/>
            <w:color w:val="00000A"/>
            <w:sz w:val="24"/>
            <w:szCs w:val="24"/>
            <w:highlight w:val="white"/>
          </w:rPr>
          <w:t xml:space="preserve"> события связ</w:t>
        </w:r>
      </w:ins>
      <w:ins w:id="1194" w:author="СБ" w:date="2019-10-31T11:44:00Z">
        <w:r>
          <w:rPr>
            <w:rFonts w:eastAsia="Times New Roman"/>
            <w:color w:val="00000A"/>
            <w:sz w:val="24"/>
            <w:szCs w:val="24"/>
            <w:highlight w:val="white"/>
          </w:rPr>
          <w:t xml:space="preserve">ывает между собой </w:t>
        </w:r>
      </w:ins>
      <w:ins w:id="1195" w:author="СБ" w:date="2019-10-31T11:43:00Z">
        <w:r>
          <w:rPr>
            <w:rFonts w:eastAsia="Times New Roman"/>
            <w:color w:val="00000A"/>
            <w:sz w:val="24"/>
            <w:szCs w:val="24"/>
            <w:highlight w:val="white"/>
          </w:rPr>
          <w:t>как</w:t>
        </w:r>
      </w:ins>
      <w:ins w:id="1196" w:author="СБ" w:date="2019-10-31T11:44:00Z">
        <w:r>
          <w:rPr>
            <w:rFonts w:eastAsia="Times New Roman"/>
            <w:color w:val="00000A"/>
            <w:sz w:val="24"/>
            <w:szCs w:val="24"/>
            <w:highlight w:val="white"/>
          </w:rPr>
          <w:t>ая</w:t>
        </w:r>
      </w:ins>
      <w:ins w:id="1197" w:author="СБ" w:date="2019-10-31T11:43:00Z">
        <w:r>
          <w:rPr>
            <w:rFonts w:eastAsia="Times New Roman"/>
            <w:color w:val="00000A"/>
            <w:sz w:val="24"/>
            <w:szCs w:val="24"/>
            <w:highlight w:val="white"/>
          </w:rPr>
          <w:t>-либо причинно-следственн</w:t>
        </w:r>
      </w:ins>
      <w:ins w:id="1198" w:author="СБ" w:date="2019-10-31T11:44:00Z">
        <w:r>
          <w:rPr>
            <w:rFonts w:eastAsia="Times New Roman"/>
            <w:color w:val="00000A"/>
            <w:sz w:val="24"/>
            <w:szCs w:val="24"/>
            <w:highlight w:val="white"/>
          </w:rPr>
          <w:t xml:space="preserve">ая связь, то </w:t>
        </w:r>
      </w:ins>
      <w:ins w:id="1199" w:author="СБ" w:date="2019-10-31T11:49:00Z">
        <w:r w:rsidR="00FC3FC1">
          <w:rPr>
            <w:rFonts w:eastAsia="Times New Roman"/>
            <w:color w:val="00000A"/>
            <w:sz w:val="24"/>
            <w:szCs w:val="24"/>
            <w:highlight w:val="white"/>
          </w:rPr>
          <w:t xml:space="preserve">для анализа вероятности того, что все они случатся, </w:t>
        </w:r>
      </w:ins>
      <w:ins w:id="1200" w:author="СБ" w:date="2019-10-31T11:44:00Z">
        <w:r>
          <w:rPr>
            <w:rFonts w:eastAsia="Times New Roman"/>
            <w:color w:val="00000A"/>
            <w:sz w:val="24"/>
            <w:szCs w:val="24"/>
            <w:highlight w:val="white"/>
          </w:rPr>
          <w:t>вводится новое понятие: условная вероятность.</w:t>
        </w:r>
      </w:ins>
      <w:ins w:id="1201" w:author="СБ" w:date="2019-10-31T11:50:00Z">
        <w:r w:rsidR="00FC3FC1">
          <w:rPr>
            <w:rFonts w:eastAsia="Times New Roman"/>
            <w:color w:val="00000A"/>
            <w:sz w:val="24"/>
            <w:szCs w:val="24"/>
            <w:highlight w:val="white"/>
          </w:rPr>
          <w:t xml:space="preserve"> Для двух событий</w:t>
        </w:r>
        <w:r w:rsidR="00FC3FC1" w:rsidRPr="00FC3FC1">
          <w:rPr>
            <w:rFonts w:eastAsia="Times New Roman"/>
            <w:color w:val="00000A"/>
            <w:sz w:val="24"/>
            <w:szCs w:val="24"/>
            <w:highlight w:val="white"/>
            <w:rPrChange w:id="1202" w:author="СБ" w:date="2019-10-31T11:50:00Z">
              <w:rPr>
                <w:rFonts w:eastAsia="Times New Roman"/>
                <w:color w:val="00000A"/>
                <w:sz w:val="24"/>
                <w:szCs w:val="24"/>
                <w:highlight w:val="white"/>
                <w:lang w:val="en-US"/>
              </w:rPr>
            </w:rPrChange>
          </w:rPr>
          <w:t xml:space="preserve"> </w:t>
        </w:r>
        <m:oMath>
          <m:r>
            <w:rPr>
              <w:rFonts w:ascii="Cambria Math" w:eastAsia="Times New Roman" w:hAnsi="Cambria Math"/>
              <w:color w:val="00000A"/>
              <w:sz w:val="24"/>
              <w:szCs w:val="24"/>
              <w:highlight w:val="white"/>
              <w:lang w:val="en-US"/>
            </w:rPr>
            <m:t>A</m:t>
          </m:r>
        </m:oMath>
        <w:r w:rsidR="00FC3FC1" w:rsidRPr="00FC3FC1">
          <w:rPr>
            <w:rFonts w:eastAsia="Times New Roman"/>
            <w:color w:val="00000A"/>
            <w:sz w:val="24"/>
            <w:szCs w:val="24"/>
            <w:highlight w:val="white"/>
            <w:rPrChange w:id="1203" w:author="СБ" w:date="2019-10-31T11:50:00Z">
              <w:rPr>
                <w:rFonts w:eastAsia="Times New Roman"/>
                <w:color w:val="00000A"/>
                <w:sz w:val="24"/>
                <w:szCs w:val="24"/>
                <w:highlight w:val="white"/>
                <w:lang w:val="en-US"/>
              </w:rPr>
            </w:rPrChange>
          </w:rPr>
          <w:t xml:space="preserve"> </w:t>
        </w:r>
        <w:r w:rsidR="00FC3FC1">
          <w:rPr>
            <w:rFonts w:eastAsia="Times New Roman"/>
            <w:color w:val="00000A"/>
            <w:sz w:val="24"/>
            <w:szCs w:val="24"/>
            <w:highlight w:val="white"/>
          </w:rPr>
          <w:t xml:space="preserve">и </w:t>
        </w:r>
        <m:oMath>
          <m:r>
            <w:rPr>
              <w:rFonts w:ascii="Cambria Math" w:eastAsia="Times New Roman" w:hAnsi="Cambria Math"/>
              <w:color w:val="00000A"/>
              <w:sz w:val="24"/>
              <w:szCs w:val="24"/>
              <w:highlight w:val="white"/>
              <w:lang w:val="en-US"/>
            </w:rPr>
            <m:t>B</m:t>
          </m:r>
        </m:oMath>
        <w:r w:rsidR="00FC3FC1">
          <w:rPr>
            <w:rFonts w:eastAsia="Times New Roman"/>
            <w:color w:val="00000A"/>
            <w:sz w:val="24"/>
            <w:szCs w:val="24"/>
            <w:highlight w:val="white"/>
          </w:rPr>
          <w:t xml:space="preserve"> </w:t>
        </w:r>
      </w:ins>
      <w:ins w:id="1204" w:author="СБ" w:date="2019-10-31T11:52:00Z">
        <w:r w:rsidR="00FC3FC1">
          <w:rPr>
            <w:rFonts w:eastAsia="Times New Roman"/>
            <w:color w:val="00000A"/>
            <w:sz w:val="24"/>
            <w:szCs w:val="24"/>
            <w:highlight w:val="white"/>
          </w:rPr>
          <w:t xml:space="preserve">она определяет </w:t>
        </w:r>
      </w:ins>
      <w:ins w:id="1205" w:author="СБ" w:date="2019-10-31T11:50:00Z">
        <w:r w:rsidR="00FC3FC1">
          <w:rPr>
            <w:rFonts w:eastAsia="Times New Roman"/>
            <w:color w:val="00000A"/>
            <w:sz w:val="24"/>
            <w:szCs w:val="24"/>
            <w:highlight w:val="white"/>
          </w:rPr>
          <w:t xml:space="preserve">вероятность </w:t>
        </w:r>
      </w:ins>
      <w:ins w:id="1206" w:author="СБ" w:date="2019-10-31T11:51:00Z">
        <w:r w:rsidR="00FC3FC1">
          <w:rPr>
            <w:rFonts w:eastAsia="Times New Roman"/>
            <w:color w:val="00000A"/>
            <w:sz w:val="24"/>
            <w:szCs w:val="24"/>
            <w:highlight w:val="white"/>
          </w:rPr>
          <w:t xml:space="preserve">того, что </w:t>
        </w:r>
      </w:ins>
      <w:ins w:id="1207" w:author="СБ" w:date="2019-10-31T11:50:00Z">
        <m:oMath>
          <m:r>
            <w:rPr>
              <w:rFonts w:ascii="Cambria Math" w:eastAsia="Times New Roman" w:hAnsi="Cambria Math"/>
              <w:color w:val="00000A"/>
              <w:sz w:val="24"/>
              <w:szCs w:val="24"/>
              <w:highlight w:val="white"/>
              <w:lang w:val="en-US"/>
            </w:rPr>
            <m:t>A</m:t>
          </m:r>
        </m:oMath>
        <w:r w:rsidR="00FC3FC1">
          <w:rPr>
            <w:rFonts w:eastAsia="Times New Roman"/>
            <w:color w:val="00000A"/>
            <w:sz w:val="24"/>
            <w:szCs w:val="24"/>
            <w:highlight w:val="white"/>
          </w:rPr>
          <w:t xml:space="preserve"> </w:t>
        </w:r>
      </w:ins>
      <w:ins w:id="1208" w:author="СБ" w:date="2019-10-31T11:51:00Z">
        <w:r w:rsidR="00FC3FC1">
          <w:rPr>
            <w:rFonts w:eastAsia="Times New Roman"/>
            <w:color w:val="00000A"/>
            <w:sz w:val="24"/>
            <w:szCs w:val="24"/>
            <w:highlight w:val="white"/>
          </w:rPr>
          <w:t xml:space="preserve">случится, </w:t>
        </w:r>
      </w:ins>
      <w:ins w:id="1209" w:author="СБ" w:date="2019-10-31T11:50:00Z">
        <w:r w:rsidR="00FC3FC1">
          <w:rPr>
            <w:rFonts w:eastAsia="Times New Roman"/>
            <w:color w:val="00000A"/>
            <w:sz w:val="24"/>
            <w:szCs w:val="24"/>
            <w:highlight w:val="white"/>
          </w:rPr>
          <w:t>е</w:t>
        </w:r>
      </w:ins>
      <w:ins w:id="1210" w:author="СБ" w:date="2019-10-31T11:51:00Z">
        <w:r w:rsidR="00FC3FC1">
          <w:rPr>
            <w:rFonts w:eastAsia="Times New Roman"/>
            <w:color w:val="00000A"/>
            <w:sz w:val="24"/>
            <w:szCs w:val="24"/>
            <w:highlight w:val="white"/>
          </w:rPr>
          <w:t>сли изве</w:t>
        </w:r>
      </w:ins>
      <w:ins w:id="1211" w:author="СБ" w:date="2019-10-31T11:52:00Z">
        <w:r w:rsidR="00FC3FC1">
          <w:rPr>
            <w:rFonts w:eastAsia="Times New Roman"/>
            <w:color w:val="00000A"/>
            <w:sz w:val="24"/>
            <w:szCs w:val="24"/>
            <w:highlight w:val="white"/>
          </w:rPr>
          <w:t>с</w:t>
        </w:r>
      </w:ins>
      <w:ins w:id="1212" w:author="СБ" w:date="2019-10-31T11:51:00Z">
        <w:r w:rsidR="00FC3FC1">
          <w:rPr>
            <w:rFonts w:eastAsia="Times New Roman"/>
            <w:color w:val="00000A"/>
            <w:sz w:val="24"/>
            <w:szCs w:val="24"/>
            <w:highlight w:val="white"/>
          </w:rPr>
          <w:t xml:space="preserve">тно, что случилось событие </w:t>
        </w:r>
        <m:oMath>
          <m:r>
            <w:rPr>
              <w:rFonts w:ascii="Cambria Math" w:eastAsia="Times New Roman" w:hAnsi="Cambria Math"/>
              <w:color w:val="00000A"/>
              <w:sz w:val="24"/>
              <w:szCs w:val="24"/>
              <w:highlight w:val="white"/>
              <w:lang w:val="en-US"/>
            </w:rPr>
            <m:t>B</m:t>
          </m:r>
        </m:oMath>
      </w:ins>
      <w:ins w:id="1213" w:author="СБ" w:date="2019-10-31T11:52:00Z">
        <w:r w:rsidR="00FC3FC1">
          <w:rPr>
            <w:rFonts w:eastAsia="Times New Roman"/>
            <w:color w:val="00000A"/>
            <w:sz w:val="24"/>
            <w:szCs w:val="24"/>
            <w:highlight w:val="white"/>
          </w:rPr>
          <w:t>.</w:t>
        </w:r>
      </w:ins>
      <w:ins w:id="1214" w:author="СБ" w:date="2019-10-31T11:50:00Z">
        <w:r w:rsidR="00FC3FC1">
          <w:rPr>
            <w:rFonts w:eastAsia="Times New Roman"/>
            <w:color w:val="00000A"/>
            <w:sz w:val="24"/>
            <w:szCs w:val="24"/>
            <w:highlight w:val="white"/>
          </w:rPr>
          <w:t xml:space="preserve"> Обозначается она так: </w:t>
        </w:r>
      </w:ins>
      <w:ins w:id="1215" w:author="СБ" w:date="2019-10-31T11:52:00Z">
        <m:oMath>
          <m:r>
            <w:rPr>
              <w:rFonts w:ascii="Cambria Math" w:eastAsia="Times New Roman" w:hAnsi="Cambria Math"/>
              <w:color w:val="00000A"/>
              <w:sz w:val="24"/>
              <w:szCs w:val="24"/>
              <w:highlight w:val="white"/>
            </w:rPr>
            <m:t>P</m:t>
          </m:r>
          <m:d>
            <m:dPr>
              <m:ctrlPr>
                <w:rPr>
                  <w:rFonts w:ascii="Cambria Math" w:eastAsia="Times New Roman" w:hAnsi="Cambria Math"/>
                  <w:i/>
                  <w:color w:val="00000A"/>
                  <w:sz w:val="24"/>
                  <w:szCs w:val="24"/>
                </w:rPr>
              </m:ctrlPr>
            </m:dPr>
            <m:e>
              <m:r>
                <w:rPr>
                  <w:rFonts w:ascii="Cambria Math" w:eastAsia="Times New Roman" w:hAnsi="Cambria Math"/>
                  <w:color w:val="00000A"/>
                  <w:sz w:val="24"/>
                  <w:szCs w:val="24"/>
                  <w:highlight w:val="white"/>
                </w:rPr>
                <m:t>A</m:t>
              </m:r>
            </m:e>
            <m:e>
              <m:r>
                <w:rPr>
                  <w:rFonts w:ascii="Cambria Math" w:eastAsia="Times New Roman" w:hAnsi="Cambria Math"/>
                  <w:color w:val="00000A"/>
                  <w:sz w:val="24"/>
                  <w:szCs w:val="24"/>
                  <w:highlight w:val="white"/>
                </w:rPr>
                <m:t>B</m:t>
              </m:r>
            </m:e>
          </m:d>
        </m:oMath>
        <w:r w:rsidR="00FC3FC1">
          <w:rPr>
            <w:rFonts w:eastAsia="Times New Roman"/>
            <w:color w:val="00000A"/>
            <w:sz w:val="24"/>
            <w:szCs w:val="24"/>
            <w:highlight w:val="white"/>
          </w:rPr>
          <w:t>, и вычисляется следующим образом:</w:t>
        </w:r>
      </w:ins>
    </w:p>
    <w:p w14:paraId="424E461E" w14:textId="635F8358" w:rsidR="00FC3FC1" w:rsidRPr="0029618A" w:rsidRDefault="00FC3FC1" w:rsidP="00FC3FC1">
      <w:pPr>
        <w:ind w:firstLine="397"/>
        <w:jc w:val="center"/>
        <w:rPr>
          <w:ins w:id="1216" w:author="СБ" w:date="2019-10-31T11:53:00Z"/>
          <w:rFonts w:eastAsia="Cambria Math"/>
          <w:color w:val="1F497D"/>
          <w:sz w:val="24"/>
          <w:szCs w:val="24"/>
        </w:rPr>
      </w:pPr>
      <w:ins w:id="1217" w:author="СБ" w:date="2019-10-31T11:53:00Z">
        <m:oMathPara>
          <m:oMath>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m:t>
                </m:r>
              </m:e>
              <m:e>
                <m:r>
                  <w:rPr>
                    <w:rFonts w:ascii="Cambria Math" w:eastAsia="Cambria Math" w:hAnsi="Cambria Math"/>
                    <w:color w:val="1F497D"/>
                    <w:sz w:val="24"/>
                    <w:szCs w:val="24"/>
                  </w:rPr>
                  <m:t>B</m:t>
                </m:r>
              </m:e>
            </m:d>
            <m:r>
              <w:rPr>
                <w:rFonts w:ascii="Cambria Math" w:eastAsia="Cambria Math" w:hAnsi="Cambria Math"/>
                <w:color w:val="1F497D"/>
                <w:sz w:val="24"/>
                <w:szCs w:val="24"/>
              </w:rPr>
              <m:t>=</m:t>
            </m:r>
            <m:f>
              <m:fPr>
                <m:ctrlPr>
                  <w:rPr>
                    <w:rFonts w:ascii="Cambria Math" w:eastAsia="Cambria Math" w:hAnsi="Cambria Math"/>
                    <w:i/>
                    <w:color w:val="1F497D"/>
                    <w:sz w:val="24"/>
                    <w:szCs w:val="24"/>
                    <w:lang w:val="en-US"/>
                  </w:rPr>
                </m:ctrlPr>
              </m:fPr>
              <m:num>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A∩B</m:t>
                    </m:r>
                  </m:e>
                </m:d>
              </m:num>
              <m:den>
                <m:r>
                  <w:rPr>
                    <w:rFonts w:ascii="Cambria Math" w:eastAsia="Cambria Math" w:hAnsi="Cambria Math"/>
                    <w:color w:val="1F497D"/>
                    <w:sz w:val="24"/>
                    <w:szCs w:val="24"/>
                    <w:lang w:val="en-US"/>
                  </w:rPr>
                  <m:t>P</m:t>
                </m:r>
                <m:d>
                  <m:dPr>
                    <m:ctrlPr>
                      <w:rPr>
                        <w:rFonts w:ascii="Cambria Math" w:eastAsia="Cambria Math" w:hAnsi="Cambria Math"/>
                        <w:i/>
                        <w:color w:val="1F497D"/>
                        <w:sz w:val="24"/>
                        <w:szCs w:val="24"/>
                        <w:lang w:val="en-US"/>
                      </w:rPr>
                    </m:ctrlPr>
                  </m:dPr>
                  <m:e>
                    <m:r>
                      <w:rPr>
                        <w:rFonts w:ascii="Cambria Math" w:eastAsia="Cambria Math" w:hAnsi="Cambria Math"/>
                        <w:color w:val="1F497D"/>
                        <w:sz w:val="24"/>
                        <w:szCs w:val="24"/>
                        <w:lang w:val="en-US"/>
                      </w:rPr>
                      <m:t>B</m:t>
                    </m:r>
                  </m:e>
                </m:d>
              </m:den>
            </m:f>
          </m:oMath>
        </m:oMathPara>
      </w:ins>
    </w:p>
    <w:p w14:paraId="459806D5" w14:textId="00D61BB4" w:rsidR="0083001B" w:rsidRPr="00FC3FC1" w:rsidRDefault="00FC3FC1">
      <w:pPr>
        <w:spacing w:line="288" w:lineRule="auto"/>
        <w:jc w:val="both"/>
        <w:rPr>
          <w:ins w:id="1218" w:author="СБ" w:date="2019-10-31T11:54:00Z"/>
          <w:rFonts w:eastAsia="Times New Roman"/>
          <w:color w:val="00000A"/>
          <w:sz w:val="24"/>
          <w:szCs w:val="24"/>
          <w:highlight w:val="white"/>
        </w:rPr>
        <w:pPrChange w:id="1219" w:author="СБ" w:date="2019-10-31T11:53:00Z">
          <w:pPr>
            <w:spacing w:line="288" w:lineRule="auto"/>
            <w:ind w:firstLine="397"/>
            <w:jc w:val="both"/>
          </w:pPr>
        </w:pPrChange>
      </w:pPr>
      <w:ins w:id="1220" w:author="СБ" w:date="2019-10-31T11:53:00Z">
        <w:r>
          <w:rPr>
            <w:rFonts w:eastAsia="Times New Roman"/>
            <w:color w:val="00000A"/>
            <w:sz w:val="24"/>
            <w:szCs w:val="24"/>
            <w:highlight w:val="white"/>
          </w:rPr>
          <w:t xml:space="preserve">Сразу следует заметить, что условную вероятность имеет смысл вычислять только если </w:t>
        </w:r>
      </w:ins>
      <w:ins w:id="1221" w:author="СБ" w:date="2019-10-31T11:54:00Z">
        <w:r>
          <w:rPr>
            <w:rFonts w:eastAsia="Times New Roman"/>
            <w:color w:val="00000A"/>
            <w:sz w:val="24"/>
            <w:szCs w:val="24"/>
            <w:highlight w:val="white"/>
            <w:lang w:val="en-US"/>
          </w:rPr>
          <w:t>P</w:t>
        </w:r>
        <m:oMath>
          <m:d>
            <m:dPr>
              <m:ctrlPr>
                <w:rPr>
                  <w:rFonts w:ascii="Cambria Math" w:eastAsia="Times New Roman" w:hAnsi="Cambria Math"/>
                  <w:i/>
                  <w:color w:val="00000A"/>
                  <w:sz w:val="24"/>
                  <w:szCs w:val="24"/>
                </w:rPr>
              </m:ctrlPr>
            </m:dPr>
            <m:e>
              <m:r>
                <w:rPr>
                  <w:rFonts w:ascii="Cambria Math" w:eastAsia="Times New Roman" w:hAnsi="Cambria Math"/>
                  <w:color w:val="00000A"/>
                  <w:sz w:val="24"/>
                  <w:szCs w:val="24"/>
                  <w:highlight w:val="white"/>
                  <w:lang w:val="en-US"/>
                </w:rPr>
                <m:t>B</m:t>
              </m:r>
            </m:e>
          </m:d>
          <m:r>
            <w:rPr>
              <w:rFonts w:ascii="Cambria Math" w:eastAsia="Times New Roman" w:hAnsi="Cambria Math"/>
              <w:color w:val="00000A"/>
              <w:sz w:val="24"/>
              <w:szCs w:val="24"/>
              <w:highlight w:val="white"/>
            </w:rPr>
            <m:t>&gt;</m:t>
          </m:r>
          <w:proofErr w:type="gramStart"/>
          <m:r>
            <w:rPr>
              <w:rFonts w:ascii="Cambria Math" w:eastAsia="Times New Roman" w:hAnsi="Cambria Math"/>
              <w:color w:val="00000A"/>
              <w:sz w:val="24"/>
              <w:szCs w:val="24"/>
              <w:highlight w:val="white"/>
            </w:rPr>
            <m:t>0</m:t>
          </m:r>
        </m:oMath>
        <w:proofErr w:type="gramEnd"/>
        <w:r w:rsidRPr="00FC3FC1">
          <w:rPr>
            <w:rFonts w:eastAsia="Times New Roman"/>
            <w:color w:val="00000A"/>
            <w:sz w:val="24"/>
            <w:szCs w:val="24"/>
            <w:highlight w:val="white"/>
            <w:rPrChange w:id="1222" w:author="СБ" w:date="2019-10-31T11:54:00Z">
              <w:rPr>
                <w:rFonts w:eastAsia="Times New Roman"/>
                <w:color w:val="00000A"/>
                <w:sz w:val="24"/>
                <w:szCs w:val="24"/>
                <w:highlight w:val="white"/>
                <w:lang w:val="en-US"/>
              </w:rPr>
            </w:rPrChange>
          </w:rPr>
          <w:t xml:space="preserve"> </w:t>
        </w:r>
        <w:r>
          <w:rPr>
            <w:rFonts w:eastAsia="Times New Roman"/>
            <w:color w:val="00000A"/>
            <w:sz w:val="24"/>
            <w:szCs w:val="24"/>
            <w:highlight w:val="white"/>
          </w:rPr>
          <w:t>то есть, что обуславливающее событие, вообще, возможно.</w:t>
        </w:r>
      </w:ins>
      <w:ins w:id="1223" w:author="СБ" w:date="2019-10-31T11:55:00Z">
        <w:r>
          <w:rPr>
            <w:rFonts w:eastAsia="Times New Roman"/>
            <w:color w:val="00000A"/>
            <w:sz w:val="24"/>
            <w:szCs w:val="24"/>
            <w:highlight w:val="white"/>
          </w:rPr>
          <w:t xml:space="preserve"> Условная вероятность позволяет формально определить независимость двух событий </w:t>
        </w:r>
      </w:ins>
      <w:ins w:id="1224" w:author="СБ" w:date="2019-10-31T11:56:00Z">
        <m:oMath>
          <m:r>
            <w:rPr>
              <w:rFonts w:ascii="Cambria Math" w:eastAsia="Times New Roman" w:hAnsi="Cambria Math"/>
              <w:color w:val="00000A"/>
              <w:sz w:val="24"/>
              <w:szCs w:val="24"/>
              <w:highlight w:val="white"/>
              <w:lang w:val="en-US"/>
            </w:rPr>
            <m:t>A</m:t>
          </m:r>
        </m:oMath>
        <w:r>
          <w:rPr>
            <w:rFonts w:eastAsia="Times New Roman"/>
            <w:color w:val="00000A"/>
            <w:sz w:val="24"/>
            <w:szCs w:val="24"/>
            <w:highlight w:val="white"/>
          </w:rPr>
          <w:t xml:space="preserve"> и</w:t>
        </w:r>
        <w:r w:rsidRPr="00FC3FC1">
          <w:rPr>
            <w:rFonts w:eastAsia="Times New Roman"/>
            <w:color w:val="00000A"/>
            <w:sz w:val="24"/>
            <w:szCs w:val="24"/>
            <w:highlight w:val="white"/>
            <w:rPrChange w:id="1225" w:author="СБ" w:date="2019-10-31T11:56:00Z">
              <w:rPr>
                <w:rFonts w:eastAsia="Times New Roman"/>
                <w:color w:val="00000A"/>
                <w:sz w:val="24"/>
                <w:szCs w:val="24"/>
                <w:highlight w:val="white"/>
                <w:lang w:val="en-US"/>
              </w:rPr>
            </w:rPrChange>
          </w:rPr>
          <w:t xml:space="preserve"> </w:t>
        </w:r>
        <m:oMath>
          <m:r>
            <w:rPr>
              <w:rFonts w:ascii="Cambria Math" w:eastAsia="Times New Roman" w:hAnsi="Cambria Math"/>
              <w:color w:val="00000A"/>
              <w:sz w:val="24"/>
              <w:szCs w:val="24"/>
              <w:highlight w:val="white"/>
              <w:lang w:val="en-US"/>
            </w:rPr>
            <m:t>B</m:t>
          </m:r>
        </m:oMath>
        <w:r>
          <w:rPr>
            <w:rFonts w:eastAsia="Times New Roman"/>
            <w:color w:val="00000A"/>
            <w:sz w:val="24"/>
            <w:szCs w:val="24"/>
            <w:highlight w:val="white"/>
          </w:rPr>
          <w:t xml:space="preserve"> </w:t>
        </w:r>
      </w:ins>
      <w:ins w:id="1226" w:author="СБ" w:date="2019-10-31T11:55:00Z">
        <w:r>
          <w:rPr>
            <w:rFonts w:eastAsia="Times New Roman"/>
            <w:color w:val="00000A"/>
            <w:sz w:val="24"/>
            <w:szCs w:val="24"/>
            <w:highlight w:val="white"/>
          </w:rPr>
          <w:t>через вероятность их пересечения</w:t>
        </w:r>
      </w:ins>
      <w:ins w:id="1227" w:author="СБ" w:date="2019-10-31T11:57:00Z">
        <w:r>
          <w:rPr>
            <w:rFonts w:eastAsia="Times New Roman"/>
            <w:color w:val="00000A"/>
            <w:sz w:val="24"/>
            <w:szCs w:val="24"/>
            <w:highlight w:val="white"/>
          </w:rPr>
          <w:t>, то есть,</w:t>
        </w:r>
      </w:ins>
      <w:ins w:id="1228" w:author="СБ" w:date="2019-10-31T11:55:00Z">
        <w:r>
          <w:rPr>
            <w:rFonts w:eastAsia="Times New Roman"/>
            <w:color w:val="00000A"/>
            <w:sz w:val="24"/>
            <w:szCs w:val="24"/>
            <w:highlight w:val="white"/>
          </w:rPr>
          <w:t xml:space="preserve"> наступления</w:t>
        </w:r>
      </w:ins>
      <w:ins w:id="1229" w:author="СБ" w:date="2019-10-31T11:56:00Z">
        <w:r>
          <w:rPr>
            <w:rFonts w:eastAsia="Times New Roman"/>
            <w:color w:val="00000A"/>
            <w:sz w:val="24"/>
            <w:szCs w:val="24"/>
            <w:highlight w:val="white"/>
          </w:rPr>
          <w:t xml:space="preserve"> и </w:t>
        </w:r>
        <m:oMath>
          <m:r>
            <w:rPr>
              <w:rFonts w:ascii="Cambria Math" w:eastAsia="Times New Roman" w:hAnsi="Cambria Math"/>
              <w:color w:val="00000A"/>
              <w:sz w:val="24"/>
              <w:szCs w:val="24"/>
              <w:highlight w:val="white"/>
              <w:lang w:val="en-US"/>
            </w:rPr>
            <m:t>A</m:t>
          </m:r>
        </m:oMath>
        <w:r>
          <w:rPr>
            <w:rFonts w:eastAsia="Times New Roman"/>
            <w:color w:val="00000A"/>
            <w:sz w:val="24"/>
            <w:szCs w:val="24"/>
            <w:highlight w:val="white"/>
          </w:rPr>
          <w:t xml:space="preserve"> </w:t>
        </w:r>
        <w:proofErr w:type="gramStart"/>
        <w:r>
          <w:rPr>
            <w:rFonts w:eastAsia="Times New Roman"/>
            <w:color w:val="00000A"/>
            <w:sz w:val="24"/>
            <w:szCs w:val="24"/>
            <w:highlight w:val="white"/>
          </w:rPr>
          <w:t>и</w:t>
        </w:r>
        <w:proofErr w:type="gramEnd"/>
        <w:r>
          <w:rPr>
            <w:rFonts w:eastAsia="Times New Roman"/>
            <w:color w:val="00000A"/>
            <w:sz w:val="24"/>
            <w:szCs w:val="24"/>
            <w:highlight w:val="white"/>
          </w:rPr>
          <w:t xml:space="preserve"> </w:t>
        </w:r>
      </w:ins>
      <w:ins w:id="1230" w:author="СБ" w:date="2019-10-31T11:57:00Z">
        <m:oMath>
          <m:r>
            <w:rPr>
              <w:rFonts w:ascii="Cambria Math" w:eastAsia="Times New Roman" w:hAnsi="Cambria Math"/>
              <w:color w:val="00000A"/>
              <w:sz w:val="24"/>
              <w:szCs w:val="24"/>
              <w:highlight w:val="white"/>
              <w:lang w:val="en-US"/>
            </w:rPr>
            <m:t>B</m:t>
          </m:r>
        </m:oMath>
        <w:r w:rsidRPr="00FC3FC1">
          <w:rPr>
            <w:rFonts w:eastAsia="Times New Roman"/>
            <w:color w:val="00000A"/>
            <w:sz w:val="24"/>
            <w:szCs w:val="24"/>
            <w:highlight w:val="white"/>
            <w:rPrChange w:id="1231" w:author="СБ" w:date="2019-10-31T11:57:00Z">
              <w:rPr>
                <w:rFonts w:eastAsia="Times New Roman"/>
                <w:color w:val="00000A"/>
                <w:sz w:val="24"/>
                <w:szCs w:val="24"/>
                <w:highlight w:val="white"/>
                <w:lang w:val="en-US"/>
              </w:rPr>
            </w:rPrChange>
          </w:rPr>
          <w:t xml:space="preserve"> . </w:t>
        </w:r>
        <w:r>
          <w:rPr>
            <w:rFonts w:eastAsia="Times New Roman"/>
            <w:color w:val="00000A"/>
            <w:sz w:val="24"/>
            <w:szCs w:val="24"/>
            <w:highlight w:val="white"/>
          </w:rPr>
          <w:t xml:space="preserve">Если </w:t>
        </w:r>
        <m:oMath>
          <m:r>
            <w:rPr>
              <w:rFonts w:ascii="Cambria Math" w:eastAsia="Cambria Math" w:hAnsi="Cambria Math"/>
              <w:color w:val="1F497D"/>
              <w:sz w:val="24"/>
              <w:szCs w:val="24"/>
            </w:rPr>
            <m:t>P(A∩B) = P(A)P(B)</m:t>
          </m:r>
        </m:oMath>
      </w:ins>
      <w:ins w:id="1232" w:author="СБ" w:date="2019-10-31T11:58:00Z">
        <w:r>
          <w:rPr>
            <w:rFonts w:eastAsia="Times New Roman"/>
            <w:color w:val="1F497D"/>
            <w:sz w:val="24"/>
            <w:szCs w:val="24"/>
          </w:rPr>
          <w:t>, то события называются независимыми.</w:t>
        </w:r>
      </w:ins>
    </w:p>
    <w:p w14:paraId="7C6DCDEC" w14:textId="77777777" w:rsidR="00A1215C" w:rsidRPr="00FC3FC1" w:rsidRDefault="00A1215C">
      <w:pPr>
        <w:spacing w:line="288" w:lineRule="auto"/>
        <w:jc w:val="both"/>
        <w:rPr>
          <w:ins w:id="1233" w:author="СБ" w:date="2019-10-31T11:43:00Z"/>
          <w:rFonts w:eastAsia="Times New Roman"/>
          <w:color w:val="00000A"/>
          <w:sz w:val="24"/>
          <w:szCs w:val="24"/>
          <w:highlight w:val="white"/>
        </w:rPr>
        <w:pPrChange w:id="1234" w:author="СБ" w:date="2019-10-31T11:53:00Z">
          <w:pPr>
            <w:spacing w:line="288" w:lineRule="auto"/>
            <w:ind w:firstLine="397"/>
            <w:jc w:val="both"/>
          </w:pPr>
        </w:pPrChange>
      </w:pPr>
    </w:p>
    <w:p w14:paraId="54CA8624" w14:textId="5BC128D1" w:rsidR="008E2D65" w:rsidRPr="0029618A" w:rsidDel="00FC3FC1" w:rsidRDefault="00662FA5">
      <w:pPr>
        <w:spacing w:line="288" w:lineRule="auto"/>
        <w:ind w:firstLine="397"/>
        <w:jc w:val="both"/>
        <w:rPr>
          <w:del w:id="1235" w:author="СБ" w:date="2019-10-31T11:58:00Z"/>
          <w:rFonts w:eastAsia="Times New Roman"/>
          <w:color w:val="00000A"/>
          <w:sz w:val="24"/>
          <w:szCs w:val="24"/>
        </w:rPr>
      </w:pPr>
      <w:del w:id="1236" w:author="СБ" w:date="2019-10-31T11:58:00Z">
        <w:r w:rsidRPr="0029618A" w:rsidDel="00FC3FC1">
          <w:rPr>
            <w:rFonts w:eastAsia="Times New Roman"/>
            <w:color w:val="00000A"/>
            <w:sz w:val="24"/>
            <w:szCs w:val="24"/>
            <w:highlight w:val="white"/>
          </w:rPr>
          <w:delText xml:space="preserve">Однако о том, как вычисляется вероятность </w:delText>
        </w:r>
        <w:r w:rsidRPr="0029618A" w:rsidDel="00FC3FC1">
          <w:rPr>
            <w:rFonts w:eastAsia="Times New Roman"/>
            <w:i/>
            <w:color w:val="00000A"/>
            <w:sz w:val="24"/>
            <w:szCs w:val="24"/>
            <w:highlight w:val="white"/>
          </w:rPr>
          <w:delText xml:space="preserve">пересечения </w:delText>
        </w:r>
        <w:r w:rsidRPr="0029618A" w:rsidDel="00FC3FC1">
          <w:rPr>
            <w:rFonts w:eastAsia="Times New Roman"/>
            <w:color w:val="00000A"/>
            <w:sz w:val="24"/>
            <w:szCs w:val="24"/>
            <w:highlight w:val="white"/>
          </w:rPr>
          <w:delText>событий, эти определения не говорят, математической структуры</w:delText>
        </w:r>
      </w:del>
      <w:ins w:id="1237" w:author="Пользователь" w:date="2019-10-05T17:43:00Z">
        <w:del w:id="1238" w:author="СБ" w:date="2019-10-31T11:58:00Z">
          <w:r w:rsidR="00BA354B" w:rsidDel="00FC3FC1">
            <w:rPr>
              <w:rFonts w:eastAsia="Times New Roman"/>
              <w:color w:val="00000A"/>
              <w:sz w:val="24"/>
              <w:szCs w:val="24"/>
              <w:highlight w:val="white"/>
            </w:rPr>
            <w:delText>,</w:delText>
          </w:r>
        </w:del>
      </w:ins>
      <w:del w:id="1239" w:author="СБ" w:date="2019-10-31T11:58:00Z">
        <w:r w:rsidRPr="0029618A" w:rsidDel="00FC3FC1">
          <w:rPr>
            <w:rFonts w:eastAsia="Times New Roman"/>
            <w:color w:val="00000A"/>
            <w:sz w:val="24"/>
            <w:szCs w:val="24"/>
            <w:highlight w:val="white"/>
          </w:rPr>
          <w:delText xml:space="preserve"> которую мы использовали для этого</w:delText>
        </w:r>
      </w:del>
      <w:ins w:id="1240" w:author="Пользователь" w:date="2019-10-05T17:43:00Z">
        <w:del w:id="1241" w:author="СБ" w:date="2019-10-31T11:58:00Z">
          <w:r w:rsidR="00BA354B" w:rsidDel="00FC3FC1">
            <w:rPr>
              <w:rFonts w:eastAsia="Times New Roman"/>
              <w:color w:val="00000A"/>
              <w:sz w:val="24"/>
              <w:szCs w:val="24"/>
              <w:highlight w:val="white"/>
            </w:rPr>
            <w:delText>,</w:delText>
          </w:r>
        </w:del>
      </w:ins>
      <w:del w:id="1242" w:author="СБ" w:date="2019-10-31T11:58:00Z">
        <w:r w:rsidRPr="0029618A" w:rsidDel="00FC3FC1">
          <w:rPr>
            <w:rFonts w:eastAsia="Times New Roman"/>
            <w:color w:val="00000A"/>
            <w:sz w:val="24"/>
            <w:szCs w:val="24"/>
            <w:highlight w:val="white"/>
          </w:rPr>
          <w:delText xml:space="preserve"> оказывается уже недостаточно. </w:delText>
        </w:r>
        <w:commentRangeStart w:id="1243"/>
        <w:r w:rsidRPr="0029618A" w:rsidDel="00FC3FC1">
          <w:rPr>
            <w:rFonts w:eastAsia="Times New Roman"/>
            <w:color w:val="00000A"/>
            <w:sz w:val="24"/>
            <w:szCs w:val="24"/>
            <w:highlight w:val="white"/>
          </w:rPr>
          <w:delText>Для этого вводится новое понятие:</w:delText>
        </w:r>
        <w:r w:rsidRPr="0029618A" w:rsidDel="00FC3FC1">
          <w:rPr>
            <w:rFonts w:eastAsia="Times New Roman"/>
            <w:i/>
            <w:color w:val="215868"/>
            <w:sz w:val="24"/>
            <w:szCs w:val="24"/>
          </w:rPr>
          <w:delText xml:space="preserve"> условная вероятность, </w:delText>
        </w:r>
        <w:r w:rsidRPr="0029618A" w:rsidDel="00FC3FC1">
          <w:rPr>
            <w:rFonts w:eastAsia="Times New Roman"/>
            <w:color w:val="00000A"/>
            <w:sz w:val="24"/>
            <w:szCs w:val="24"/>
            <w:highlight w:val="white"/>
          </w:rPr>
          <w:delText>и на передний план выходит зависимость событий друг от друга</w:delText>
        </w:r>
        <w:commentRangeEnd w:id="1243"/>
        <w:r w:rsidR="007C3A4B" w:rsidDel="00FC3FC1">
          <w:rPr>
            <w:rStyle w:val="af"/>
          </w:rPr>
          <w:commentReference w:id="1243"/>
        </w:r>
        <w:r w:rsidRPr="0029618A" w:rsidDel="00FC3FC1">
          <w:rPr>
            <w:rFonts w:eastAsia="Times New Roman"/>
            <w:color w:val="00000A"/>
            <w:sz w:val="24"/>
            <w:szCs w:val="24"/>
            <w:highlight w:val="white"/>
          </w:rPr>
          <w:delText>.</w:delText>
        </w:r>
        <w:r w:rsidRPr="0029618A" w:rsidDel="00FC3FC1">
          <w:rPr>
            <w:rFonts w:eastAsia="Times New Roman"/>
            <w:color w:val="00000A"/>
            <w:sz w:val="24"/>
            <w:szCs w:val="24"/>
          </w:rPr>
          <w:delText xml:space="preserve"> Вот как это формулируется:</w:delText>
        </w:r>
      </w:del>
    </w:p>
    <w:p w14:paraId="7888F861" w14:textId="1B34995D" w:rsidR="008E2D65" w:rsidRPr="0029618A" w:rsidDel="00FC3FC1" w:rsidRDefault="00662FA5">
      <w:pPr>
        <w:spacing w:before="240" w:line="300" w:lineRule="auto"/>
        <w:ind w:left="397" w:right="397"/>
        <w:rPr>
          <w:del w:id="1244" w:author="СБ" w:date="2019-10-31T11:58:00Z"/>
          <w:rFonts w:eastAsia="Times New Roman"/>
          <w:color w:val="1F497D"/>
          <w:sz w:val="24"/>
          <w:szCs w:val="24"/>
          <w:highlight w:val="white"/>
        </w:rPr>
      </w:pPr>
      <w:del w:id="1245" w:author="СБ" w:date="2019-10-31T11:58:00Z">
        <w:r w:rsidRPr="0029618A" w:rsidDel="00FC3FC1">
          <w:rPr>
            <w:rFonts w:eastAsia="Times New Roman"/>
            <w:color w:val="1F497D"/>
            <w:sz w:val="24"/>
            <w:szCs w:val="24"/>
            <w:highlight w:val="white"/>
          </w:rPr>
          <w:delText>Вероятность пересечения событий A и B определяется как произведение вероятности события B и вероятности события </w:delText>
        </w:r>
        <m:oMath>
          <m:r>
            <w:rPr>
              <w:rFonts w:ascii="Cambria Math" w:eastAsia="Cambria Math" w:hAnsi="Cambria Math"/>
              <w:color w:val="222222"/>
              <w:sz w:val="24"/>
              <w:szCs w:val="24"/>
              <w:highlight w:val="white"/>
            </w:rPr>
            <m:t>A</m:t>
          </m:r>
        </m:oMath>
        <w:r w:rsidRPr="0029618A" w:rsidDel="00FC3FC1">
          <w:rPr>
            <w:rFonts w:eastAsia="Times New Roman"/>
            <w:color w:val="1F497D"/>
            <w:sz w:val="24"/>
            <w:szCs w:val="24"/>
            <w:highlight w:val="white"/>
          </w:rPr>
          <w:delText>, если известно, что случилось событие </w:delText>
        </w:r>
        <m:oMath>
          <m:r>
            <w:rPr>
              <w:rFonts w:ascii="Cambria Math" w:eastAsia="Cambria Math" w:hAnsi="Cambria Math"/>
              <w:color w:val="222222"/>
              <w:sz w:val="24"/>
              <w:szCs w:val="24"/>
              <w:highlight w:val="white"/>
            </w:rPr>
            <m:t>B</m:t>
          </m:r>
        </m:oMath>
        <w:r w:rsidRPr="0029618A" w:rsidDel="00FC3FC1">
          <w:rPr>
            <w:rFonts w:eastAsia="Times New Roman"/>
            <w:color w:val="1F497D"/>
            <w:sz w:val="24"/>
            <w:szCs w:val="24"/>
            <w:highlight w:val="white"/>
          </w:rPr>
          <w:delText>:</w:delText>
        </w:r>
      </w:del>
    </w:p>
    <w:p w14:paraId="39AD9142" w14:textId="2C816ACA" w:rsidR="008E2D65" w:rsidRPr="0029618A" w:rsidDel="00FC3FC1" w:rsidRDefault="00662FA5">
      <w:pPr>
        <w:ind w:firstLine="397"/>
        <w:jc w:val="center"/>
        <w:rPr>
          <w:del w:id="1246" w:author="СБ" w:date="2019-10-31T11:58:00Z"/>
          <w:rFonts w:eastAsia="Cambria Math"/>
          <w:color w:val="1F497D"/>
          <w:sz w:val="24"/>
          <w:szCs w:val="24"/>
        </w:rPr>
      </w:pPr>
      <w:del w:id="1247" w:author="СБ" w:date="2019-10-31T11:58:00Z">
        <m:oMathPara>
          <m:oMath>
            <m:r>
              <w:rPr>
                <w:rFonts w:ascii="Cambria Math" w:eastAsia="Cambria Math" w:hAnsi="Cambria Math"/>
                <w:color w:val="1F497D"/>
                <w:sz w:val="24"/>
                <w:szCs w:val="24"/>
              </w:rPr>
              <m:t>P(A∩B) = P(B)P(A|B)</m:t>
            </m:r>
          </m:oMath>
        </m:oMathPara>
      </w:del>
    </w:p>
    <w:p w14:paraId="52AA59BB" w14:textId="7BEAA2F1" w:rsidR="008E2D65" w:rsidRPr="0029618A" w:rsidDel="00FC3FC1" w:rsidRDefault="008E2D65">
      <w:pPr>
        <w:ind w:firstLine="397"/>
        <w:jc w:val="center"/>
        <w:rPr>
          <w:del w:id="1248" w:author="СБ" w:date="2019-10-31T11:58:00Z"/>
          <w:rFonts w:eastAsia="Cambria Math"/>
          <w:color w:val="1F497D"/>
          <w:sz w:val="24"/>
          <w:szCs w:val="24"/>
        </w:rPr>
      </w:pPr>
    </w:p>
    <w:p w14:paraId="6C414315" w14:textId="6479CFB7" w:rsidR="008E2D65" w:rsidRPr="0029618A" w:rsidDel="00FC3FC1" w:rsidRDefault="00662FA5">
      <w:pPr>
        <w:rPr>
          <w:del w:id="1249" w:author="СБ" w:date="2019-10-31T11:58:00Z"/>
        </w:rPr>
      </w:pPr>
      <w:commentRangeStart w:id="1250"/>
      <w:del w:id="1251" w:author="СБ" w:date="2019-10-31T11:58:00Z">
        <w:r w:rsidRPr="0029618A" w:rsidDel="00FC3FC1">
          <w:rPr>
            <w:rFonts w:eastAsia="Times New Roman"/>
            <w:color w:val="00000A"/>
            <w:sz w:val="24"/>
            <w:szCs w:val="24"/>
          </w:rPr>
          <w:lastRenderedPageBreak/>
          <w:delText>Теперь можно определить независимость событий тремя эквивалентными способами</w:delText>
        </w:r>
        <w:commentRangeEnd w:id="1250"/>
        <w:r w:rsidR="00FC067D" w:rsidDel="00FC3FC1">
          <w:rPr>
            <w:rStyle w:val="af"/>
          </w:rPr>
          <w:commentReference w:id="1250"/>
        </w:r>
        <w:r w:rsidRPr="0029618A" w:rsidDel="00FC3FC1">
          <w:rPr>
            <w:rFonts w:eastAsia="Times New Roman"/>
            <w:color w:val="00000A"/>
            <w:sz w:val="24"/>
            <w:szCs w:val="24"/>
          </w:rPr>
          <w:delText>:</w:delText>
        </w:r>
      </w:del>
    </w:p>
    <w:p w14:paraId="1EB768E7" w14:textId="4B9D7B80" w:rsidR="008E2D65" w:rsidRPr="0029618A" w:rsidDel="00FC3FC1" w:rsidRDefault="00662FA5">
      <w:pPr>
        <w:spacing w:before="240" w:line="300" w:lineRule="auto"/>
        <w:ind w:left="397" w:right="397"/>
        <w:rPr>
          <w:del w:id="1252" w:author="СБ" w:date="2019-10-31T11:58:00Z"/>
          <w:rFonts w:eastAsia="Times New Roman"/>
          <w:color w:val="1F497D"/>
          <w:sz w:val="24"/>
          <w:szCs w:val="24"/>
        </w:rPr>
      </w:pPr>
      <w:del w:id="1253" w:author="СБ" w:date="2019-10-31T11:58:00Z">
        <w:r w:rsidRPr="0029618A" w:rsidDel="00FC3FC1">
          <w:rPr>
            <w:rFonts w:eastAsia="Times New Roman"/>
            <w:color w:val="1F497D"/>
            <w:sz w:val="24"/>
            <w:szCs w:val="24"/>
          </w:rPr>
          <w:delText xml:space="preserve">События A и B независимы, если </w:delText>
        </w:r>
        <m:oMath>
          <m:r>
            <w:rPr>
              <w:rFonts w:ascii="Cambria Math" w:eastAsia="Cambria Math" w:hAnsi="Cambria Math"/>
              <w:color w:val="1F497D"/>
              <w:sz w:val="24"/>
              <w:szCs w:val="24"/>
            </w:rPr>
            <m:t>P(A|B) = P(A)</m:t>
          </m:r>
        </m:oMath>
        <w:r w:rsidRPr="0029618A" w:rsidDel="00FC3FC1">
          <w:rPr>
            <w:rFonts w:eastAsia="Times New Roman"/>
            <w:color w:val="1F497D"/>
            <w:sz w:val="24"/>
            <w:szCs w:val="24"/>
          </w:rPr>
          <w:delText xml:space="preserve">, или </w:delText>
        </w:r>
        <m:oMath>
          <m:r>
            <w:rPr>
              <w:rFonts w:ascii="Cambria Math" w:eastAsia="Cambria Math" w:hAnsi="Cambria Math"/>
              <w:color w:val="1F497D"/>
              <w:sz w:val="24"/>
              <w:szCs w:val="24"/>
            </w:rPr>
            <m:t>P(B|A) = P(B)</m:t>
          </m:r>
        </m:oMath>
        <w:r w:rsidRPr="0029618A" w:rsidDel="00FC3FC1">
          <w:rPr>
            <w:rFonts w:eastAsia="Times New Roman"/>
            <w:color w:val="1F497D"/>
            <w:sz w:val="24"/>
            <w:szCs w:val="24"/>
          </w:rPr>
          <w:delText xml:space="preserve">, </w:delText>
        </w:r>
      </w:del>
    </w:p>
    <w:p w14:paraId="7D402B86" w14:textId="471C983B" w:rsidR="008E2D65" w:rsidRPr="0029618A" w:rsidDel="00FC3FC1" w:rsidRDefault="00662FA5">
      <w:pPr>
        <w:spacing w:after="240" w:line="300" w:lineRule="auto"/>
        <w:ind w:left="397" w:right="397"/>
        <w:rPr>
          <w:del w:id="1254" w:author="СБ" w:date="2019-10-31T11:58:00Z"/>
          <w:rFonts w:eastAsia="Times New Roman"/>
          <w:color w:val="1F497D"/>
          <w:sz w:val="24"/>
          <w:szCs w:val="24"/>
        </w:rPr>
      </w:pPr>
      <w:del w:id="1255" w:author="СБ" w:date="2019-10-31T11:58:00Z">
        <w:r w:rsidRPr="0029618A" w:rsidDel="00FC3FC1">
          <w:rPr>
            <w:rFonts w:eastAsia="Times New Roman"/>
            <w:color w:val="1F497D"/>
            <w:sz w:val="24"/>
            <w:szCs w:val="24"/>
          </w:rPr>
          <w:delText xml:space="preserve">или </w:delText>
        </w:r>
        <m:oMath>
          <m:r>
            <w:rPr>
              <w:rFonts w:ascii="Cambria Math" w:eastAsia="Cambria Math" w:hAnsi="Cambria Math"/>
              <w:color w:val="1F497D"/>
              <w:sz w:val="24"/>
              <w:szCs w:val="24"/>
            </w:rPr>
            <m:t>P(A∩B) = P(A)P(B)</m:t>
          </m:r>
        </m:oMath>
        <w:r w:rsidRPr="0029618A" w:rsidDel="00FC3FC1">
          <w:rPr>
            <w:rFonts w:eastAsia="Times New Roman"/>
            <w:color w:val="1F497D"/>
            <w:sz w:val="24"/>
            <w:szCs w:val="24"/>
          </w:rPr>
          <w:delText>.</w:delText>
        </w:r>
      </w:del>
    </w:p>
    <w:p w14:paraId="21D2AA12" w14:textId="051447DF" w:rsidR="008E2D65" w:rsidDel="00A1215C" w:rsidRDefault="00662FA5">
      <w:pPr>
        <w:rPr>
          <w:del w:id="1256" w:author="СБ" w:date="2019-10-31T11:58:00Z"/>
          <w:rFonts w:eastAsia="Times New Roman"/>
          <w:color w:val="00000A"/>
          <w:sz w:val="24"/>
          <w:szCs w:val="24"/>
        </w:rPr>
      </w:pPr>
      <w:commentRangeStart w:id="1257"/>
      <w:del w:id="1258" w:author="СБ" w:date="2019-10-31T11:58:00Z">
        <w:r w:rsidRPr="0029618A" w:rsidDel="00FC3FC1">
          <w:rPr>
            <w:rFonts w:eastAsia="Times New Roman"/>
            <w:color w:val="00000A"/>
            <w:sz w:val="24"/>
            <w:szCs w:val="24"/>
          </w:rPr>
          <w:delText xml:space="preserve">и тем самым завершить формальное определение вероятности, приведённое в первой главе. </w:delText>
        </w:r>
        <w:commentRangeEnd w:id="1257"/>
        <w:r w:rsidR="007C3A4B" w:rsidDel="00FC3FC1">
          <w:rPr>
            <w:rStyle w:val="af"/>
          </w:rPr>
          <w:commentReference w:id="1257"/>
        </w:r>
        <w:r w:rsidRPr="0029618A" w:rsidDel="00FC3FC1">
          <w:rPr>
            <w:rFonts w:eastAsia="Times New Roman"/>
            <w:color w:val="00000A"/>
            <w:sz w:val="24"/>
            <w:szCs w:val="24"/>
            <w:highlight w:val="white"/>
          </w:rPr>
          <w:delText xml:space="preserve">С введением условных вероятностей мы всё дальше уходим от </w:delText>
        </w:r>
        <w:commentRangeStart w:id="1259"/>
        <w:r w:rsidRPr="0029618A" w:rsidDel="00FC3FC1">
          <w:rPr>
            <w:rFonts w:eastAsia="Times New Roman"/>
            <w:color w:val="00000A"/>
            <w:sz w:val="24"/>
            <w:szCs w:val="24"/>
            <w:highlight w:val="white"/>
          </w:rPr>
          <w:delText>частотного определения вероятностей</w:delText>
        </w:r>
        <w:commentRangeEnd w:id="1259"/>
        <w:r w:rsidR="007C3A4B" w:rsidDel="00FC3FC1">
          <w:rPr>
            <w:rStyle w:val="af"/>
          </w:rPr>
          <w:commentReference w:id="1259"/>
        </w:r>
        <w:r w:rsidRPr="0029618A" w:rsidDel="00FC3FC1">
          <w:rPr>
            <w:rFonts w:eastAsia="Times New Roman"/>
            <w:color w:val="00000A"/>
            <w:sz w:val="24"/>
            <w:szCs w:val="24"/>
            <w:highlight w:val="white"/>
          </w:rPr>
          <w:delText>, и с этим придётся смириться: не всегда вероятность может быть получена или интерпретирована посредством наблюдений.</w:delText>
        </w:r>
      </w:del>
    </w:p>
    <w:p w14:paraId="5E0170A5" w14:textId="77777777" w:rsidR="00A1215C" w:rsidRPr="0029618A" w:rsidRDefault="00A1215C">
      <w:pPr>
        <w:rPr>
          <w:ins w:id="1260" w:author="СБ" w:date="2019-10-31T11:59:00Z"/>
          <w:rFonts w:eastAsia="Times New Roman"/>
          <w:color w:val="00000A"/>
          <w:sz w:val="24"/>
          <w:szCs w:val="24"/>
        </w:rPr>
      </w:pPr>
    </w:p>
    <w:p w14:paraId="19B2102B" w14:textId="77777777" w:rsidR="00A1215C" w:rsidRDefault="00A1215C" w:rsidP="00A1215C">
      <w:pPr>
        <w:spacing w:line="288" w:lineRule="auto"/>
        <w:jc w:val="both"/>
        <w:rPr>
          <w:ins w:id="1261" w:author="СБ" w:date="2019-10-31T11:59:00Z"/>
          <w:rFonts w:eastAsia="Times New Roman"/>
          <w:color w:val="00000A"/>
          <w:sz w:val="24"/>
          <w:szCs w:val="24"/>
          <w:highlight w:val="white"/>
        </w:rPr>
      </w:pPr>
      <w:ins w:id="1262" w:author="СБ" w:date="2019-10-31T11:59:00Z">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ins>
    </w:p>
    <w:p w14:paraId="5F230847" w14:textId="77777777" w:rsidR="00A1215C" w:rsidRPr="008735EE" w:rsidRDefault="00A1215C" w:rsidP="00A1215C">
      <w:pPr>
        <w:ind w:firstLine="397"/>
        <w:jc w:val="center"/>
        <w:rPr>
          <w:ins w:id="1263" w:author="СБ" w:date="2019-10-31T11:59:00Z"/>
          <w:rFonts w:eastAsia="Cambria Math"/>
          <w:i/>
          <w:color w:val="1F497D"/>
          <w:sz w:val="24"/>
          <w:szCs w:val="24"/>
        </w:rPr>
      </w:pPr>
      <w:ins w:id="1264" w:author="СБ" w:date="2019-10-31T11:59:00Z">
        <m:oMath>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A∩B</m:t>
              </m:r>
            </m:e>
          </m:d>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m:t>
              </m:r>
            </m:e>
            <m:e>
              <m:r>
                <w:rPr>
                  <w:rFonts w:ascii="Cambria Math" w:eastAsia="Cambria Math" w:hAnsi="Cambria Math"/>
                  <w:color w:val="1F497D"/>
                  <w:sz w:val="24"/>
                  <w:szCs w:val="24"/>
                </w:rPr>
                <m:t>B</m:t>
              </m:r>
            </m:e>
          </m:d>
          <m:r>
            <w:rPr>
              <w:rFonts w:ascii="Cambria Math" w:eastAsia="Cambria Math" w:hAnsi="Cambria Math"/>
              <w:color w:val="1F497D"/>
              <w:sz w:val="24"/>
              <w:szCs w:val="24"/>
              <w:lang w:val="en-US"/>
            </w:rPr>
            <m:t>P</m:t>
          </m:r>
          <m:d>
            <m:dPr>
              <m:ctrlPr>
                <w:rPr>
                  <w:rFonts w:ascii="Cambria Math" w:eastAsia="Cambria Math" w:hAnsi="Cambria Math"/>
                  <w:i/>
                  <w:color w:val="1F497D"/>
                  <w:sz w:val="24"/>
                  <w:szCs w:val="24"/>
                  <w:lang w:val="en-US"/>
                </w:rPr>
              </m:ctrlPr>
            </m:dPr>
            <m:e>
              <m:r>
                <w:rPr>
                  <w:rFonts w:ascii="Cambria Math" w:eastAsia="Cambria Math" w:hAnsi="Cambria Math"/>
                  <w:color w:val="1F497D"/>
                  <w:sz w:val="24"/>
                  <w:szCs w:val="24"/>
                  <w:lang w:val="en-US"/>
                </w:rPr>
                <m:t>B</m:t>
              </m:r>
            </m:e>
          </m:d>
        </m:oMath>
        <w:r>
          <w:rPr>
            <w:rFonts w:eastAsia="Cambria Math"/>
            <w:i/>
            <w:color w:val="1F497D"/>
            <w:sz w:val="24"/>
            <w:szCs w:val="24"/>
          </w:rPr>
          <w:t>.</w:t>
        </w:r>
      </w:ins>
    </w:p>
    <w:p w14:paraId="29D327B7" w14:textId="77777777" w:rsidR="008E2D65" w:rsidRPr="0029618A" w:rsidRDefault="00662FA5">
      <w:pPr>
        <w:spacing w:line="288" w:lineRule="auto"/>
        <w:jc w:val="both"/>
        <w:rPr>
          <w:rFonts w:eastAsia="Times New Roman"/>
          <w:color w:val="00000A"/>
          <w:sz w:val="24"/>
          <w:szCs w:val="24"/>
        </w:rPr>
        <w:pPrChange w:id="1265" w:author="СБ" w:date="2019-10-31T11:59:00Z">
          <w:pPr>
            <w:spacing w:line="288" w:lineRule="auto"/>
            <w:ind w:firstLine="397"/>
            <w:jc w:val="both"/>
          </w:pPr>
        </w:pPrChange>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 </w:t>
      </w:r>
      <m:oMath>
        <m:r>
          <w:rPr>
            <w:rFonts w:ascii="Cambria Math" w:eastAsia="Cambria Math" w:hAnsi="Cambria Math"/>
            <w:color w:val="00000A"/>
            <w:sz w:val="24"/>
            <w:szCs w:val="24"/>
          </w:rPr>
          <m:t>A∩B = B∩A</m:t>
        </m:r>
      </m:oMath>
      <w:r w:rsidRPr="0029618A">
        <w:rPr>
          <w:rFonts w:eastAsia="Times New Roman"/>
          <w:color w:val="00000A"/>
          <w:sz w:val="24"/>
          <w:szCs w:val="24"/>
        </w:rPr>
        <w:t>. Отсюда немедленно следует, что</w:t>
      </w:r>
      <w:proofErr w:type="gramStart"/>
      <w:r w:rsidRPr="0029618A">
        <w:rPr>
          <w:rFonts w:eastAsia="Times New Roman"/>
          <w:color w:val="00000A"/>
          <w:sz w:val="24"/>
          <w:szCs w:val="24"/>
        </w:rPr>
        <w:t xml:space="preserve"> </w:t>
      </w:r>
      <m:oMath>
        <m:r>
          <w:rPr>
            <w:rFonts w:ascii="Cambria Math" w:eastAsia="Cambria Math" w:hAnsi="Cambria Math"/>
            <w:color w:val="00000A"/>
            <w:sz w:val="24"/>
            <w:szCs w:val="24"/>
          </w:rPr>
          <m:t>P(A∩B) = P(B∩A)</m:t>
        </m:r>
      </m:oMath>
      <w:r w:rsidRPr="0029618A">
        <w:rPr>
          <w:rFonts w:eastAsia="Times New Roman"/>
          <w:color w:val="00000A"/>
          <w:sz w:val="24"/>
          <w:szCs w:val="24"/>
        </w:rPr>
        <w:t xml:space="preserve"> </w:t>
      </w:r>
      <w:proofErr w:type="gramEnd"/>
      <w:r w:rsidRPr="0029618A">
        <w:rPr>
          <w:rFonts w:eastAsia="Times New Roman"/>
          <w:color w:val="00000A"/>
          <w:sz w:val="24"/>
          <w:szCs w:val="24"/>
        </w:rPr>
        <w:t xml:space="preserve">и </w:t>
      </w:r>
      <w:r w:rsidRPr="0029618A">
        <w:rPr>
          <w:rFonts w:eastAsia="Times New Roman"/>
          <w:i/>
          <w:color w:val="215868"/>
          <w:sz w:val="24"/>
          <w:szCs w:val="24"/>
        </w:rPr>
        <w:t>теорема Байеса</w:t>
      </w:r>
      <w:r w:rsidRPr="0029618A">
        <w:rPr>
          <w:rFonts w:eastAsia="Times New Roman"/>
          <w:color w:val="00000A"/>
          <w:sz w:val="24"/>
          <w:szCs w:val="24"/>
        </w:rPr>
        <w:t>:</w:t>
      </w:r>
    </w:p>
    <w:p w14:paraId="24A773A5" w14:textId="77777777" w:rsidR="008E2D65" w:rsidRPr="0029618A" w:rsidRDefault="00662FA5">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P(A|B)P(B) = P(B|A)P(A)</m:t>
        </m:r>
      </m:oMath>
      <w:r w:rsidRPr="0029618A">
        <w:rPr>
          <w:rFonts w:eastAsia="Times New Roman"/>
          <w:i/>
          <w:color w:val="00000A"/>
          <w:sz w:val="24"/>
          <w:szCs w:val="24"/>
        </w:rPr>
        <w:t>,</w:t>
      </w:r>
    </w:p>
    <w:p w14:paraId="470C4474" w14:textId="50CB54E7" w:rsidR="008E2D65" w:rsidRPr="0029618A" w:rsidRDefault="00662FA5">
      <w:pPr>
        <w:spacing w:line="288" w:lineRule="auto"/>
        <w:jc w:val="both"/>
        <w:rPr>
          <w:rFonts w:eastAsia="Times New Roman"/>
          <w:color w:val="00000A"/>
          <w:sz w:val="24"/>
          <w:szCs w:val="24"/>
        </w:rPr>
      </w:pPr>
      <w:proofErr w:type="gramStart"/>
      <w:r w:rsidRPr="0029618A">
        <w:rPr>
          <w:rFonts w:eastAsia="Times New Roman"/>
          <w:color w:val="00000A"/>
          <w:sz w:val="24"/>
          <w:szCs w:val="24"/>
        </w:rPr>
        <w:t>которую</w:t>
      </w:r>
      <w:proofErr w:type="gramEnd"/>
      <w:r w:rsidRPr="0029618A">
        <w:rPr>
          <w:rFonts w:eastAsia="Times New Roman"/>
          <w:color w:val="00000A"/>
          <w:sz w:val="24"/>
          <w:szCs w:val="24"/>
        </w:rPr>
        <w:t xml:space="preserve"> можно использовать для </w:t>
      </w:r>
      <w:r w:rsidR="00584B3B">
        <w:rPr>
          <w:rFonts w:eastAsia="Times New Roman"/>
          <w:color w:val="00000A"/>
          <w:sz w:val="24"/>
          <w:szCs w:val="24"/>
        </w:rPr>
        <w:t>вы</w:t>
      </w:r>
      <w:r w:rsidRPr="0029618A">
        <w:rPr>
          <w:rFonts w:eastAsia="Times New Roman"/>
          <w:color w:val="00000A"/>
          <w:sz w:val="24"/>
          <w:szCs w:val="24"/>
        </w:rPr>
        <w:t>числения условных вероятностей.</w:t>
      </w:r>
    </w:p>
    <w:p w14:paraId="3CAAE2DE" w14:textId="0F019D1A" w:rsidR="008E2D65" w:rsidRPr="0029618A" w:rsidRDefault="003D67F1">
      <w:pPr>
        <w:spacing w:line="288" w:lineRule="auto"/>
        <w:ind w:firstLine="397"/>
        <w:jc w:val="both"/>
        <w:rPr>
          <w:rFonts w:eastAsia="Times New Roman"/>
          <w:sz w:val="24"/>
          <w:szCs w:val="24"/>
        </w:rPr>
      </w:pPr>
      <w:ins w:id="1266" w:author="СБ" w:date="2019-10-31T12:00:00Z">
        <w:r>
          <w:rPr>
            <w:rFonts w:eastAsia="Times New Roman"/>
            <w:color w:val="00000A"/>
            <w:sz w:val="24"/>
            <w:szCs w:val="24"/>
            <w:highlight w:val="white"/>
          </w:rPr>
          <w:t xml:space="preserve">Применим эти новые определения и соотношения для того, чтобы разобраться в примере с водителями и тестом на алкогольное опьянение. </w:t>
        </w:r>
      </w:ins>
      <w:del w:id="1267" w:author="СБ" w:date="2019-10-31T12:00:00Z">
        <w:r w:rsidR="00662FA5" w:rsidRPr="0029618A" w:rsidDel="003D67F1">
          <w:rPr>
            <w:rFonts w:eastAsia="Times New Roman"/>
            <w:color w:val="00000A"/>
            <w:sz w:val="24"/>
            <w:szCs w:val="24"/>
            <w:highlight w:val="white"/>
          </w:rPr>
          <w:delText xml:space="preserve">В нашем примере с водителями и тестом на алкоголь </w:delText>
        </w:r>
      </w:del>
      <w:ins w:id="1268" w:author="СБ" w:date="2019-10-31T12:00:00Z">
        <w:r>
          <w:rPr>
            <w:rFonts w:eastAsia="Times New Roman"/>
            <w:color w:val="00000A"/>
            <w:sz w:val="24"/>
            <w:szCs w:val="24"/>
            <w:highlight w:val="white"/>
          </w:rPr>
          <w:t>М</w:t>
        </w:r>
      </w:ins>
      <w:del w:id="1269" w:author="СБ" w:date="2019-10-31T12:00:00Z">
        <w:r w:rsidR="00662FA5" w:rsidRPr="0029618A" w:rsidDel="003D67F1">
          <w:rPr>
            <w:rFonts w:eastAsia="Times New Roman"/>
            <w:color w:val="00000A"/>
            <w:sz w:val="24"/>
            <w:szCs w:val="24"/>
            <w:highlight w:val="white"/>
          </w:rPr>
          <w:delText>м</w:delText>
        </w:r>
      </w:del>
      <w:r w:rsidR="00662FA5" w:rsidRPr="0029618A">
        <w:rPr>
          <w:rFonts w:eastAsia="Times New Roman"/>
          <w:color w:val="00000A"/>
          <w:sz w:val="24"/>
          <w:szCs w:val="24"/>
          <w:highlight w:val="white"/>
        </w:rPr>
        <w:t xml:space="preserve">ы имеем </w:t>
      </w:r>
      <w:ins w:id="1270" w:author="СБ" w:date="2019-10-31T12:01:00Z">
        <w:r>
          <w:rPr>
            <w:rFonts w:eastAsia="Times New Roman"/>
            <w:color w:val="00000A"/>
            <w:sz w:val="24"/>
            <w:szCs w:val="24"/>
            <w:highlight w:val="white"/>
          </w:rPr>
          <w:t xml:space="preserve">следующие </w:t>
        </w:r>
      </w:ins>
      <w:r w:rsidR="00662FA5" w:rsidRPr="0029618A">
        <w:rPr>
          <w:rFonts w:eastAsia="Times New Roman"/>
          <w:color w:val="00000A"/>
          <w:sz w:val="24"/>
          <w:szCs w:val="24"/>
          <w:highlight w:val="white"/>
        </w:rPr>
        <w:t>события: </w:t>
      </w:r>
      <m:oMath>
        <m:r>
          <w:rPr>
            <w:rFonts w:ascii="Cambria Math" w:eastAsia="Cambria Math" w:hAnsi="Cambria Math"/>
            <w:color w:val="00000A"/>
            <w:sz w:val="24"/>
            <w:szCs w:val="24"/>
            <w:highlight w:val="white"/>
          </w:rPr>
          <m:t>A</m:t>
        </m:r>
      </m:oMath>
      <w:r w:rsidR="00662FA5" w:rsidRPr="0029618A">
        <w:rPr>
          <w:rFonts w:eastAsia="Times New Roman"/>
          <w:color w:val="00000A"/>
          <w:sz w:val="24"/>
          <w:szCs w:val="24"/>
          <w:highlight w:val="white"/>
        </w:rPr>
        <w:t xml:space="preserve"> — водитель </w:t>
      </w:r>
      <w:r w:rsidR="00662FA5" w:rsidRPr="0029618A">
        <w:rPr>
          <w:rFonts w:eastAsia="Times New Roman"/>
          <w:color w:val="00000A"/>
          <w:sz w:val="24"/>
          <w:szCs w:val="24"/>
        </w:rPr>
        <w:t>пьян</w:t>
      </w:r>
      <w:r w:rsidR="00662FA5"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B</m:t>
        </m:r>
      </m:oMath>
      <w:r w:rsidR="00662FA5" w:rsidRPr="0029618A">
        <w:rPr>
          <w:rFonts w:eastAsia="Times New Roman"/>
          <w:color w:val="00000A"/>
          <w:sz w:val="24"/>
          <w:szCs w:val="24"/>
          <w:highlight w:val="white"/>
        </w:rPr>
        <w:t> — тест выдал положительный результат. Вероятности: </w:t>
      </w:r>
      <m:oMath>
        <m:r>
          <w:rPr>
            <w:rFonts w:ascii="Cambria Math" w:eastAsia="Cambria Math" w:hAnsi="Cambria Math"/>
            <w:color w:val="00000A"/>
            <w:sz w:val="24"/>
            <w:szCs w:val="24"/>
            <w:highlight w:val="white"/>
          </w:rPr>
          <m:t>P(A)=10%</m:t>
        </m:r>
      </m:oMath>
      <w:r w:rsidR="00662FA5" w:rsidRPr="0029618A">
        <w:rPr>
          <w:rFonts w:eastAsia="Times New Roman"/>
          <w:color w:val="00000A"/>
          <w:sz w:val="24"/>
          <w:szCs w:val="24"/>
          <w:highlight w:val="white"/>
        </w:rPr>
        <w:t> — вероятность того, остановленный водитель пьян; </w:t>
      </w:r>
      <w:bookmarkStart w:id="1271" w:name="_Hlk23416062"/>
      <m:oMath>
        <m:r>
          <w:rPr>
            <w:rFonts w:ascii="Cambria Math" w:eastAsia="Cambria Math" w:hAnsi="Cambria Math"/>
            <w:color w:val="00000A"/>
            <w:sz w:val="24"/>
            <w:szCs w:val="24"/>
            <w:highlight w:val="white"/>
          </w:rPr>
          <m:t>P(B|A)</m:t>
        </m:r>
        <w:bookmarkEnd w:id="1271"/>
        <m:r>
          <w:rPr>
            <w:rFonts w:ascii="Cambria Math" w:eastAsia="Cambria Math" w:hAnsi="Cambria Math"/>
            <w:color w:val="00000A"/>
            <w:sz w:val="24"/>
            <w:szCs w:val="24"/>
            <w:highlight w:val="white"/>
          </w:rPr>
          <m:t>=99%</m:t>
        </m:r>
      </m:oMath>
      <w:r w:rsidR="00662FA5" w:rsidRPr="0029618A">
        <w:rPr>
          <w:rFonts w:eastAsia="Times New Roman"/>
          <w:color w:val="00000A"/>
          <w:sz w:val="24"/>
          <w:szCs w:val="24"/>
          <w:highlight w:val="white"/>
        </w:rPr>
        <w:t> — вероятность того, что тест выдаст положительный результат, если известно, что водитель пьян (исключается </w:t>
      </w:r>
      <m:oMath>
        <m:r>
          <w:rPr>
            <w:rFonts w:ascii="Cambria Math" w:eastAsia="Cambria Math" w:hAnsi="Cambria Math"/>
            <w:color w:val="00000A"/>
            <w:sz w:val="24"/>
            <w:szCs w:val="24"/>
            <w:highlight w:val="white"/>
          </w:rPr>
          <m:t>1%</m:t>
        </m:r>
      </m:oMath>
      <w:r w:rsidR="00662FA5" w:rsidRPr="0029618A">
        <w:rPr>
          <w:rFonts w:eastAsia="Times New Roman"/>
          <w:color w:val="00000A"/>
          <w:sz w:val="24"/>
          <w:szCs w:val="24"/>
          <w:highlight w:val="white"/>
        </w:rPr>
        <w:t> ложноотрицател</w:t>
      </w:r>
      <w:r w:rsidR="00584B3B">
        <w:rPr>
          <w:rFonts w:eastAsia="Times New Roman"/>
          <w:color w:val="00000A"/>
          <w:sz w:val="24"/>
          <w:szCs w:val="24"/>
          <w:highlight w:val="white"/>
        </w:rPr>
        <w:t>ьн</w:t>
      </w:r>
      <w:r w:rsidR="00662FA5" w:rsidRPr="0029618A">
        <w:rPr>
          <w:rFonts w:eastAsia="Times New Roman"/>
          <w:color w:val="00000A"/>
          <w:sz w:val="24"/>
          <w:szCs w:val="24"/>
          <w:highlight w:val="white"/>
        </w:rPr>
        <w:t>ых результатов),</w:t>
      </w:r>
      <w:r w:rsidR="00584B3B">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P(A|B)=99%</m:t>
        </m:r>
      </m:oMath>
      <w:r w:rsidR="00662FA5" w:rsidRPr="0029618A">
        <w:rPr>
          <w:rFonts w:eastAsia="Times New Roman"/>
          <w:color w:val="00000A"/>
          <w:sz w:val="24"/>
          <w:szCs w:val="24"/>
          <w:highlight w:val="white"/>
        </w:rPr>
        <w:t> — вероятность того, что тестируемый пьян, если тест дал положительный результат (исключается </w:t>
      </w:r>
      <m:oMath>
        <m:r>
          <w:rPr>
            <w:rFonts w:ascii="Cambria Math" w:eastAsia="Cambria Math" w:hAnsi="Cambria Math"/>
            <w:color w:val="00000A"/>
            <w:sz w:val="24"/>
            <w:szCs w:val="24"/>
            <w:highlight w:val="white"/>
          </w:rPr>
          <m:t>1%</m:t>
        </m:r>
      </m:oMath>
      <w:r w:rsidR="00662FA5" w:rsidRPr="0029618A">
        <w:rPr>
          <w:rFonts w:eastAsia="Times New Roman"/>
          <w:color w:val="00000A"/>
          <w:sz w:val="24"/>
          <w:szCs w:val="24"/>
          <w:highlight w:val="white"/>
        </w:rPr>
        <w:t xml:space="preserve"> ложноположительных результатов).</w:t>
      </w:r>
      <w:ins w:id="1272" w:author="СБ" w:date="2019-10-31T12:01:00Z">
        <w:r>
          <w:rPr>
            <w:rFonts w:eastAsia="Times New Roman"/>
            <w:color w:val="00000A"/>
            <w:sz w:val="24"/>
            <w:szCs w:val="24"/>
            <w:highlight w:val="white"/>
          </w:rPr>
          <w:t xml:space="preserve"> Вычислим вероятность того, что тест даст верный результат, то есть не обвинит невиновного и не пропустит виноватого. Об</w:t>
        </w:r>
      </w:ins>
      <w:ins w:id="1273" w:author="СБ" w:date="2019-10-31T12:02:00Z">
        <w:r>
          <w:rPr>
            <w:rFonts w:eastAsia="Times New Roman"/>
            <w:color w:val="00000A"/>
            <w:sz w:val="24"/>
            <w:szCs w:val="24"/>
            <w:highlight w:val="white"/>
          </w:rPr>
          <w:t>а</w:t>
        </w:r>
      </w:ins>
      <w:ins w:id="1274" w:author="СБ" w:date="2019-10-31T12:01:00Z">
        <w:r>
          <w:rPr>
            <w:rFonts w:eastAsia="Times New Roman"/>
            <w:color w:val="00000A"/>
            <w:sz w:val="24"/>
            <w:szCs w:val="24"/>
            <w:highlight w:val="white"/>
          </w:rPr>
          <w:t xml:space="preserve"> эти</w:t>
        </w:r>
      </w:ins>
      <w:ins w:id="1275" w:author="СБ" w:date="2019-10-31T12:02:00Z">
        <w:r>
          <w:rPr>
            <w:rFonts w:eastAsia="Times New Roman"/>
            <w:color w:val="00000A"/>
            <w:sz w:val="24"/>
            <w:szCs w:val="24"/>
            <w:highlight w:val="white"/>
          </w:rPr>
          <w:t>х</w:t>
        </w:r>
      </w:ins>
      <w:ins w:id="1276" w:author="СБ" w:date="2019-10-31T12:01:00Z">
        <w:r>
          <w:rPr>
            <w:rFonts w:eastAsia="Times New Roman"/>
            <w:color w:val="00000A"/>
            <w:sz w:val="24"/>
            <w:szCs w:val="24"/>
            <w:highlight w:val="white"/>
          </w:rPr>
          <w:t xml:space="preserve"> </w:t>
        </w:r>
      </w:ins>
      <w:ins w:id="1277" w:author="СБ" w:date="2019-10-31T12:02:00Z">
        <w:r>
          <w:rPr>
            <w:rFonts w:eastAsia="Times New Roman"/>
            <w:color w:val="00000A"/>
            <w:sz w:val="24"/>
            <w:szCs w:val="24"/>
            <w:highlight w:val="white"/>
          </w:rPr>
          <w:t>варианта независимы и вероятность того, что не</w:t>
        </w:r>
      </w:ins>
      <w:ins w:id="1278" w:author="СБ" w:date="2019-10-31T12:03:00Z">
        <w:r w:rsidRPr="003D67F1">
          <w:rPr>
            <w:rFonts w:eastAsia="Times New Roman"/>
            <w:color w:val="00000A"/>
            <w:sz w:val="24"/>
            <w:szCs w:val="24"/>
            <w:highlight w:val="white"/>
            <w:rPrChange w:id="1279" w:author="СБ" w:date="2019-10-31T12:03:00Z">
              <w:rPr>
                <w:rFonts w:eastAsia="Times New Roman"/>
                <w:color w:val="00000A"/>
                <w:sz w:val="24"/>
                <w:szCs w:val="24"/>
                <w:highlight w:val="white"/>
                <w:lang w:val="en-US"/>
              </w:rPr>
            </w:rPrChange>
          </w:rPr>
          <w:t xml:space="preserve"> </w:t>
        </w:r>
      </w:ins>
      <w:ins w:id="1280" w:author="СБ" w:date="2019-10-31T12:04:00Z">
        <w:r>
          <w:rPr>
            <w:rFonts w:eastAsia="Times New Roman"/>
            <w:color w:val="00000A"/>
            <w:sz w:val="24"/>
            <w:szCs w:val="24"/>
            <w:highlight w:val="white"/>
          </w:rPr>
          <w:t>случится</w:t>
        </w:r>
      </w:ins>
      <w:ins w:id="1281" w:author="СБ" w:date="2019-10-31T12:02:00Z">
        <w:r>
          <w:rPr>
            <w:rFonts w:eastAsia="Times New Roman"/>
            <w:color w:val="00000A"/>
            <w:sz w:val="24"/>
            <w:szCs w:val="24"/>
            <w:highlight w:val="white"/>
          </w:rPr>
          <w:t xml:space="preserve"> ни </w:t>
        </w:r>
        <w:proofErr w:type="gramStart"/>
        <w:r>
          <w:rPr>
            <w:rFonts w:eastAsia="Times New Roman"/>
            <w:color w:val="00000A"/>
            <w:sz w:val="24"/>
            <w:szCs w:val="24"/>
            <w:highlight w:val="white"/>
          </w:rPr>
          <w:t>т</w:t>
        </w:r>
      </w:ins>
      <w:ins w:id="1282" w:author="СБ" w:date="2019-10-31T12:04:00Z">
        <w:r>
          <w:rPr>
            <w:rFonts w:eastAsia="Times New Roman"/>
            <w:color w:val="00000A"/>
            <w:sz w:val="24"/>
            <w:szCs w:val="24"/>
            <w:highlight w:val="white"/>
          </w:rPr>
          <w:t>а</w:t>
        </w:r>
      </w:ins>
      <w:proofErr w:type="gramEnd"/>
      <w:ins w:id="1283" w:author="СБ" w:date="2019-10-31T12:02:00Z">
        <w:r>
          <w:rPr>
            <w:rFonts w:eastAsia="Times New Roman"/>
            <w:color w:val="00000A"/>
            <w:sz w:val="24"/>
            <w:szCs w:val="24"/>
            <w:highlight w:val="white"/>
          </w:rPr>
          <w:t xml:space="preserve"> ни друг</w:t>
        </w:r>
      </w:ins>
      <w:ins w:id="1284" w:author="СБ" w:date="2019-10-31T12:04:00Z">
        <w:r>
          <w:rPr>
            <w:rFonts w:eastAsia="Times New Roman"/>
            <w:color w:val="00000A"/>
            <w:sz w:val="24"/>
            <w:szCs w:val="24"/>
            <w:highlight w:val="white"/>
          </w:rPr>
          <w:t>ая</w:t>
        </w:r>
      </w:ins>
      <w:ins w:id="1285" w:author="СБ" w:date="2019-10-31T12:02:00Z">
        <w:r>
          <w:rPr>
            <w:rFonts w:eastAsia="Times New Roman"/>
            <w:color w:val="00000A"/>
            <w:sz w:val="24"/>
            <w:szCs w:val="24"/>
            <w:highlight w:val="white"/>
          </w:rPr>
          <w:t xml:space="preserve"> </w:t>
        </w:r>
      </w:ins>
      <w:ins w:id="1286" w:author="СБ" w:date="2019-10-31T12:04:00Z">
        <w:r>
          <w:rPr>
            <w:rFonts w:eastAsia="Times New Roman"/>
            <w:color w:val="00000A"/>
            <w:sz w:val="24"/>
            <w:szCs w:val="24"/>
            <w:highlight w:val="white"/>
          </w:rPr>
          <w:t>ошибка равна</w:t>
        </w:r>
      </w:ins>
      <w:ins w:id="1287" w:author="СБ" w:date="2019-10-31T12:02:00Z">
        <w:r>
          <w:rPr>
            <w:rFonts w:eastAsia="Times New Roman"/>
            <w:color w:val="00000A"/>
            <w:sz w:val="24"/>
            <w:szCs w:val="24"/>
            <w:highlight w:val="white"/>
          </w:rPr>
          <w:t xml:space="preserve">: </w:t>
        </w:r>
      </w:ins>
      <w:ins w:id="1288" w:author="СБ" w:date="2019-10-31T12:03:00Z">
        <m:oMath>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B</m:t>
              </m:r>
            </m:e>
            <m:e>
              <m:r>
                <w:rPr>
                  <w:rFonts w:ascii="Cambria Math" w:eastAsia="Cambria Math" w:hAnsi="Cambria Math"/>
                  <w:color w:val="00000A"/>
                  <w:sz w:val="24"/>
                  <w:szCs w:val="24"/>
                  <w:highlight w:val="white"/>
                </w:rPr>
                <m:t>A</m:t>
              </m:r>
            </m:e>
          </m:d>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A</m:t>
              </m:r>
            </m:e>
            <m:e>
              <m:r>
                <w:rPr>
                  <w:rFonts w:ascii="Cambria Math" w:eastAsia="Cambria Math" w:hAnsi="Cambria Math"/>
                  <w:color w:val="00000A"/>
                  <w:sz w:val="24"/>
                  <w:szCs w:val="24"/>
                  <w:highlight w:val="white"/>
                </w:rPr>
                <m:t>B</m:t>
              </m:r>
            </m:e>
          </m:d>
          <m:r>
            <w:rPr>
              <w:rFonts w:ascii="Cambria Math" w:eastAsia="Cambria Math" w:hAnsi="Cambria Math"/>
              <w:color w:val="00000A"/>
              <w:sz w:val="24"/>
              <w:szCs w:val="24"/>
            </w:rPr>
            <m:t>=98.02%</m:t>
          </m:r>
        </m:oMath>
      </w:ins>
      <w:ins w:id="1289" w:author="СБ" w:date="2019-10-31T12:04:00Z">
        <w:r>
          <w:rPr>
            <w:rFonts w:eastAsia="Times New Roman"/>
            <w:color w:val="00000A"/>
            <w:sz w:val="24"/>
            <w:szCs w:val="24"/>
          </w:rPr>
          <w:t>. Это близко к тому, что ожидалось интуитивно.</w:t>
        </w:r>
      </w:ins>
      <w:r w:rsidR="00662FA5" w:rsidRPr="0029618A">
        <w:rPr>
          <w:rFonts w:eastAsia="Times New Roman"/>
          <w:color w:val="00000A"/>
          <w:sz w:val="24"/>
          <w:szCs w:val="24"/>
          <w:highlight w:val="white"/>
        </w:rPr>
        <w:t xml:space="preserve"> </w:t>
      </w:r>
      <w:ins w:id="1290" w:author="СБ" w:date="2019-10-31T12:05:00Z">
        <w:r>
          <w:rPr>
            <w:rFonts w:eastAsia="Times New Roman"/>
            <w:color w:val="00000A"/>
            <w:sz w:val="24"/>
            <w:szCs w:val="24"/>
            <w:highlight w:val="white"/>
          </w:rPr>
          <w:t>О</w:t>
        </w:r>
      </w:ins>
      <w:ins w:id="1291" w:author="СБ" w:date="2019-10-31T12:06:00Z">
        <w:r>
          <w:rPr>
            <w:rFonts w:eastAsia="Times New Roman"/>
            <w:color w:val="00000A"/>
            <w:sz w:val="24"/>
            <w:szCs w:val="24"/>
            <w:highlight w:val="white"/>
          </w:rPr>
          <w:t xml:space="preserve"> </w:t>
        </w:r>
      </w:ins>
      <w:ins w:id="1292" w:author="СБ" w:date="2019-10-31T12:05:00Z">
        <w:r>
          <w:rPr>
            <w:rFonts w:eastAsia="Times New Roman"/>
            <w:color w:val="00000A"/>
            <w:sz w:val="24"/>
            <w:szCs w:val="24"/>
            <w:highlight w:val="white"/>
          </w:rPr>
          <w:t xml:space="preserve">чём же мы рассуждали, говоря о несправедливости теста? </w:t>
        </w:r>
      </w:ins>
      <w:ins w:id="1293" w:author="СБ" w:date="2019-10-31T12:06:00Z">
        <w:r>
          <w:rPr>
            <w:rFonts w:eastAsia="Times New Roman"/>
            <w:color w:val="00000A"/>
            <w:sz w:val="24"/>
            <w:szCs w:val="24"/>
            <w:highlight w:val="white"/>
          </w:rPr>
          <w:t xml:space="preserve">Мы </w:t>
        </w:r>
      </w:ins>
      <w:del w:id="1294" w:author="СБ" w:date="2019-10-31T12:06:00Z">
        <w:r w:rsidR="00662FA5" w:rsidRPr="0029618A" w:rsidDel="003D67F1">
          <w:rPr>
            <w:rFonts w:eastAsia="Times New Roman"/>
            <w:color w:val="00000A"/>
            <w:sz w:val="24"/>
            <w:szCs w:val="24"/>
            <w:highlight w:val="white"/>
          </w:rPr>
          <w:delText>В</w:delText>
        </w:r>
      </w:del>
      <w:ins w:id="1295" w:author="СБ" w:date="2019-10-31T12:06:00Z">
        <w:r>
          <w:rPr>
            <w:rFonts w:eastAsia="Times New Roman"/>
            <w:color w:val="00000A"/>
            <w:sz w:val="24"/>
            <w:szCs w:val="24"/>
            <w:highlight w:val="white"/>
          </w:rPr>
          <w:t>в</w:t>
        </w:r>
      </w:ins>
      <w:r w:rsidR="00662FA5" w:rsidRPr="0029618A">
        <w:rPr>
          <w:rFonts w:eastAsia="Times New Roman"/>
          <w:color w:val="00000A"/>
          <w:sz w:val="24"/>
          <w:szCs w:val="24"/>
          <w:highlight w:val="white"/>
        </w:rPr>
        <w:t>ычисли</w:t>
      </w:r>
      <w:ins w:id="1296" w:author="СБ" w:date="2019-10-31T12:06:00Z">
        <w:r>
          <w:rPr>
            <w:rFonts w:eastAsia="Times New Roman"/>
            <w:color w:val="00000A"/>
            <w:sz w:val="24"/>
            <w:szCs w:val="24"/>
            <w:highlight w:val="white"/>
          </w:rPr>
          <w:t>ли</w:t>
        </w:r>
      </w:ins>
      <w:del w:id="1297" w:author="СБ" w:date="2019-10-31T12:06:00Z">
        <w:r w:rsidR="00662FA5" w:rsidRPr="0029618A" w:rsidDel="003D67F1">
          <w:rPr>
            <w:rFonts w:eastAsia="Times New Roman"/>
            <w:color w:val="00000A"/>
            <w:sz w:val="24"/>
            <w:szCs w:val="24"/>
            <w:highlight w:val="white"/>
          </w:rPr>
          <w:delText>м</w:delText>
        </w:r>
      </w:del>
      <w:r w:rsidR="00662FA5"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P</m:t>
        </m:r>
        <m:d>
          <m:dPr>
            <m:ctrlPr>
              <w:rPr>
                <w:rFonts w:ascii="Cambria Math" w:eastAsia="Cambria Math" w:hAnsi="Cambria Math"/>
                <w:color w:val="00000A"/>
                <w:sz w:val="24"/>
                <w:szCs w:val="24"/>
                <w:highlight w:val="white"/>
              </w:rPr>
            </m:ctrlPr>
          </m:dPr>
          <m:e>
            <m:r>
              <w:rPr>
                <w:rFonts w:ascii="Cambria Math" w:eastAsia="Cambria Math" w:hAnsi="Cambria Math"/>
                <w:color w:val="00000A"/>
                <w:sz w:val="24"/>
                <w:szCs w:val="24"/>
                <w:highlight w:val="white"/>
              </w:rPr>
              <m:t>B</m:t>
            </m:r>
          </m:e>
        </m:d>
      </m:oMath>
      <w:r w:rsidR="00662FA5" w:rsidRPr="0029618A">
        <w:rPr>
          <w:rFonts w:eastAsia="Times New Roman"/>
          <w:color w:val="00000A"/>
          <w:sz w:val="24"/>
          <w:szCs w:val="24"/>
          <w:highlight w:val="white"/>
        </w:rPr>
        <w:t xml:space="preserve"> — вероятность получить </w:t>
      </w:r>
      <w:commentRangeStart w:id="1298"/>
      <w:r w:rsidR="00662FA5" w:rsidRPr="0029618A">
        <w:rPr>
          <w:rFonts w:eastAsia="Times New Roman"/>
          <w:color w:val="00000A"/>
          <w:sz w:val="24"/>
          <w:szCs w:val="24"/>
          <w:highlight w:val="white"/>
        </w:rPr>
        <w:t>положительный результат теста на дороге</w:t>
      </w:r>
      <w:commentRangeEnd w:id="1298"/>
      <w:r w:rsidR="00305453">
        <w:rPr>
          <w:rStyle w:val="af"/>
        </w:rPr>
        <w:commentReference w:id="1298"/>
      </w:r>
      <w:r w:rsidR="00662FA5" w:rsidRPr="0029618A">
        <w:rPr>
          <w:rFonts w:eastAsia="Times New Roman"/>
          <w:color w:val="00000A"/>
          <w:sz w:val="24"/>
          <w:szCs w:val="24"/>
          <w:highlight w:val="white"/>
        </w:rPr>
        <w:t>:</w:t>
      </w:r>
    </w:p>
    <w:p w14:paraId="02CE387E" w14:textId="62C84919" w:rsidR="008E2D65" w:rsidRPr="00305453" w:rsidRDefault="003D67F1">
      <w:pPr>
        <w:ind w:firstLine="397"/>
        <w:jc w:val="center"/>
        <w:rPr>
          <w:rFonts w:eastAsia="Cambria Math"/>
          <w:color w:val="00000A"/>
          <w:sz w:val="24"/>
          <w:szCs w:val="24"/>
          <w:rPrChange w:id="1299" w:author="Пользователь" w:date="2019-10-05T18:11:00Z">
            <w:rPr>
              <w:rFonts w:eastAsia="Cambria Math"/>
              <w:i/>
              <w:color w:val="00000A"/>
              <w:sz w:val="24"/>
              <w:szCs w:val="24"/>
            </w:rPr>
          </w:rPrChange>
        </w:rPr>
      </w:pPr>
      <m:oMathPara>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d>
          <m:r>
            <w:rPr>
              <w:rFonts w:ascii="Cambria Math" w:eastAsia="Cambria Math" w:hAnsi="Cambria Math"/>
              <w:color w:val="00000A"/>
              <w:sz w:val="24"/>
              <w:szCs w:val="24"/>
            </w:rPr>
            <m:t>=</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e>
                  <m:r>
                    <w:rPr>
                      <w:rFonts w:ascii="Cambria Math" w:eastAsia="Cambria Math" w:hAnsi="Cambria Math"/>
                      <w:color w:val="00000A"/>
                      <w:sz w:val="24"/>
                      <w:szCs w:val="24"/>
                    </w:rPr>
                    <m:t>B</m:t>
                  </m:r>
                </m:e>
              </m:d>
            </m:num>
            <m:den>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e>
                  <m:r>
                    <w:rPr>
                      <w:rFonts w:ascii="Cambria Math" w:eastAsia="Cambria Math" w:hAnsi="Cambria Math"/>
                      <w:color w:val="00000A"/>
                      <w:sz w:val="24"/>
                      <w:szCs w:val="24"/>
                    </w:rPr>
                    <m:t>A</m:t>
                  </m:r>
                </m:e>
              </m:d>
            </m:den>
          </m:f>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m:t>
          </m:r>
          <w:del w:id="1300" w:author="СБ" w:date="2019-10-31T12:05:00Z">
            <m:r>
              <w:rPr>
                <w:rFonts w:ascii="Cambria Math" w:eastAsia="Cambria Math" w:hAnsi="Cambria Math"/>
                <w:color w:val="00000A"/>
                <w:sz w:val="24"/>
                <w:szCs w:val="24"/>
              </w:rPr>
              <m:t>0.1</m:t>
            </m:r>
          </w:del>
          <w:ins w:id="1301" w:author="СБ" w:date="2019-10-31T12:05:00Z">
            <m:r>
              <w:rPr>
                <w:rFonts w:ascii="Cambria Math" w:eastAsia="Cambria Math" w:hAnsi="Cambria Math"/>
                <w:color w:val="00000A"/>
                <w:sz w:val="24"/>
                <w:szCs w:val="24"/>
              </w:rPr>
              <m:t xml:space="preserve"> 10%</m:t>
            </m:r>
          </w:ins>
        </m:oMath>
      </m:oMathPara>
    </w:p>
    <w:p w14:paraId="3C59E515" w14:textId="2C4380C6" w:rsidR="008E2D65" w:rsidRPr="0029618A" w:rsidRDefault="00662FA5">
      <w:pPr>
        <w:spacing w:line="288" w:lineRule="auto"/>
        <w:ind w:firstLine="397"/>
        <w:jc w:val="both"/>
        <w:rPr>
          <w:rFonts w:eastAsia="Times New Roman"/>
          <w:color w:val="00000A"/>
          <w:sz w:val="24"/>
          <w:szCs w:val="24"/>
          <w:highlight w:val="white"/>
        </w:rPr>
      </w:pPr>
      <w:commentRangeStart w:id="1302"/>
      <w:del w:id="1303" w:author="СБ" w:date="2019-10-31T12:06:00Z">
        <w:r w:rsidRPr="0029618A" w:rsidDel="003D67F1">
          <w:rPr>
            <w:rFonts w:eastAsia="Times New Roman"/>
            <w:color w:val="00000A"/>
            <w:sz w:val="24"/>
            <w:szCs w:val="24"/>
            <w:highlight w:val="white"/>
          </w:rPr>
          <w:delText xml:space="preserve">Теперь наши </w:delText>
        </w:r>
        <w:r w:rsidRPr="0029618A" w:rsidDel="003D67F1">
          <w:rPr>
            <w:rFonts w:eastAsia="Times New Roman"/>
            <w:color w:val="00000A"/>
            <w:sz w:val="24"/>
            <w:szCs w:val="24"/>
          </w:rPr>
          <w:delText>рассуждения</w:delText>
        </w:r>
        <w:r w:rsidRPr="0029618A" w:rsidDel="003D67F1">
          <w:rPr>
            <w:rFonts w:eastAsia="Times New Roman"/>
            <w:color w:val="00000A"/>
            <w:sz w:val="24"/>
            <w:szCs w:val="24"/>
            <w:highlight w:val="white"/>
          </w:rPr>
          <w:delText xml:space="preserve"> стали формализованными и, как знать, быть может, для кого-то более </w:delText>
        </w:r>
        <w:commentRangeStart w:id="1304"/>
        <w:r w:rsidRPr="0029618A" w:rsidDel="003D67F1">
          <w:rPr>
            <w:rFonts w:eastAsia="Times New Roman"/>
            <w:color w:val="00000A"/>
            <w:sz w:val="24"/>
            <w:szCs w:val="24"/>
            <w:highlight w:val="white"/>
          </w:rPr>
          <w:delText>понятными</w:delText>
        </w:r>
        <w:commentRangeEnd w:id="1302"/>
        <w:r w:rsidR="00305453" w:rsidDel="003D67F1">
          <w:rPr>
            <w:rStyle w:val="af"/>
          </w:rPr>
          <w:commentReference w:id="1302"/>
        </w:r>
      </w:del>
      <w:commentRangeEnd w:id="1304"/>
      <w:r w:rsidR="00C36E81">
        <w:rPr>
          <w:rStyle w:val="af"/>
        </w:rPr>
        <w:commentReference w:id="1304"/>
      </w:r>
      <w:r w:rsidRPr="0029618A">
        <w:rPr>
          <w:rFonts w:eastAsia="Times New Roman"/>
          <w:color w:val="00000A"/>
          <w:sz w:val="24"/>
          <w:szCs w:val="24"/>
          <w:highlight w:val="white"/>
        </w:rPr>
        <w:t xml:space="preserve">. Понятие условной вероятности позволяет корректно вести </w:t>
      </w:r>
      <w:proofErr w:type="gramStart"/>
      <w:r w:rsidRPr="0029618A">
        <w:rPr>
          <w:rFonts w:eastAsia="Times New Roman"/>
          <w:color w:val="00000A"/>
          <w:sz w:val="24"/>
          <w:szCs w:val="24"/>
          <w:highlight w:val="white"/>
        </w:rPr>
        <w:t>логические рассуждения</w:t>
      </w:r>
      <w:proofErr w:type="gramEnd"/>
      <w:r w:rsidRPr="0029618A">
        <w:rPr>
          <w:rFonts w:eastAsia="Times New Roman"/>
          <w:color w:val="00000A"/>
          <w:sz w:val="24"/>
          <w:szCs w:val="24"/>
          <w:highlight w:val="white"/>
        </w:rPr>
        <w:t xml:space="preserve"> на языке теории вероятностей. Неудивительно, что теорема Байеса нашла широкое применение в теории принятия решений, в системах распознавания образов, в </w:t>
      </w:r>
      <w:proofErr w:type="gramStart"/>
      <w:r w:rsidRPr="0029618A">
        <w:rPr>
          <w:rFonts w:eastAsia="Times New Roman"/>
          <w:color w:val="00000A"/>
          <w:sz w:val="24"/>
          <w:szCs w:val="24"/>
          <w:highlight w:val="white"/>
        </w:rPr>
        <w:t>спам-фильтрах</w:t>
      </w:r>
      <w:proofErr w:type="gramEnd"/>
      <w:r w:rsidRPr="0029618A">
        <w:rPr>
          <w:rFonts w:eastAsia="Times New Roman"/>
          <w:color w:val="00000A"/>
          <w:sz w:val="24"/>
          <w:szCs w:val="24"/>
          <w:highlight w:val="white"/>
        </w:rPr>
        <w:t xml:space="preserve">, </w:t>
      </w:r>
      <w:r w:rsidRPr="0029618A">
        <w:rPr>
          <w:rFonts w:eastAsia="Times New Roman"/>
          <w:color w:val="00000A"/>
          <w:sz w:val="24"/>
          <w:szCs w:val="24"/>
          <w:highlight w:val="white"/>
        </w:rPr>
        <w:lastRenderedPageBreak/>
        <w:t>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sidR="001B139F">
        <w:rPr>
          <w:rFonts w:eastAsia="Times New Roman"/>
          <w:color w:val="00000A"/>
          <w:sz w:val="24"/>
          <w:szCs w:val="24"/>
          <w:highlight w:val="white"/>
        </w:rPr>
        <w:t>ей</w:t>
      </w:r>
      <w:r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14:paraId="5FB63005" w14:textId="39A28026"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этого роста (9.8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10.4 тыс. новых рабочих мест (58% от общей цифры), а в Калифорнии – 28.8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14:paraId="6B5D150B" w14:textId="77777777" w:rsidR="008E2D65" w:rsidRPr="0029618A" w:rsidRDefault="00662FA5">
      <w:pPr>
        <w:pStyle w:val="2"/>
        <w:spacing w:before="200" w:after="0"/>
        <w:ind w:firstLine="397"/>
        <w:jc w:val="both"/>
        <w:rPr>
          <w:rFonts w:eastAsia="Cambria"/>
          <w:b/>
          <w:color w:val="4F81BD"/>
          <w:sz w:val="26"/>
          <w:szCs w:val="26"/>
        </w:rPr>
      </w:pPr>
      <w:bookmarkStart w:id="1305" w:name="_Toc22639630"/>
      <w:r w:rsidRPr="0029618A">
        <w:rPr>
          <w:rFonts w:eastAsia="Cambria"/>
          <w:b/>
          <w:color w:val="4F81BD"/>
          <w:sz w:val="26"/>
          <w:szCs w:val="26"/>
          <w:highlight w:val="white"/>
        </w:rPr>
        <w:t>Где заканчивается свобода в математике?</w:t>
      </w:r>
      <w:bookmarkEnd w:id="1305"/>
    </w:p>
    <w:p w14:paraId="6CFD300B"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14:paraId="48290950" w14:textId="0E7A01DF"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w:t>
      </w:r>
      <w:proofErr w:type="spellStart"/>
      <w:r w:rsidRPr="0029618A">
        <w:rPr>
          <w:rFonts w:eastAsia="Times New Roman"/>
          <w:color w:val="00000A"/>
          <w:sz w:val="24"/>
          <w:szCs w:val="24"/>
          <w:highlight w:val="white"/>
        </w:rPr>
        <w:t>неотрицательности</w:t>
      </w:r>
      <w:proofErr w:type="spellEnd"/>
      <w:r w:rsidRPr="0029618A">
        <w:rPr>
          <w:rFonts w:eastAsia="Times New Roman"/>
          <w:color w:val="00000A"/>
          <w:sz w:val="24"/>
          <w:szCs w:val="24"/>
          <w:highlight w:val="white"/>
        </w:rPr>
        <w:t xml:space="preserve"> этой функции, но не заостряли на нём внимание. Само понятие меры появилось как расширение таких категорий</w:t>
      </w:r>
      <w:r w:rsidR="00D2002C">
        <w:rPr>
          <w:rFonts w:eastAsia="Times New Roman"/>
          <w:color w:val="00000A"/>
          <w:sz w:val="24"/>
          <w:szCs w:val="24"/>
          <w:highlight w:val="white"/>
        </w:rPr>
        <w:t>,</w:t>
      </w:r>
      <w:r w:rsidRPr="0029618A">
        <w:rPr>
          <w:rFonts w:eastAsia="Times New Roman"/>
          <w:color w:val="00000A"/>
          <w:sz w:val="24"/>
          <w:szCs w:val="24"/>
          <w:highlight w:val="white"/>
        </w:rPr>
        <w:t xml:space="preserve"> как количество, длина или объём, а эти величины, очевидно, не могут быть отрицательными. Но что случится с нашим определением, если мы разрешим 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w:t>
      </w:r>
      <w:r w:rsidRPr="0029618A">
        <w:rPr>
          <w:rFonts w:eastAsia="Times New Roman"/>
          <w:color w:val="00000A"/>
          <w:sz w:val="24"/>
          <w:szCs w:val="24"/>
          <w:highlight w:val="white"/>
        </w:rPr>
        <w:lastRenderedPageBreak/>
        <w:t>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14:paraId="69570A84" w14:textId="2B071660"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w:t>
      </w:r>
      <w:commentRangeStart w:id="1306"/>
      <w:r w:rsidRPr="0029618A">
        <w:rPr>
          <w:rFonts w:eastAsia="Times New Roman"/>
          <w:color w:val="00000A"/>
          <w:sz w:val="24"/>
          <w:szCs w:val="24"/>
          <w:highlight w:val="white"/>
        </w:rPr>
        <w:t xml:space="preserve">наличие единственного нуля </w:t>
      </w:r>
      <w:r w:rsidRPr="0029618A">
        <w:rPr>
          <w:rFonts w:eastAsia="Times New Roman"/>
          <w:color w:val="00000A"/>
          <w:sz w:val="24"/>
          <w:szCs w:val="24"/>
        </w:rPr>
        <w:t>–</w:t>
      </w:r>
      <w:r w:rsidRPr="0029618A">
        <w:rPr>
          <w:rFonts w:eastAsia="Times New Roman"/>
          <w:color w:val="00000A"/>
          <w:sz w:val="24"/>
          <w:szCs w:val="24"/>
          <w:highlight w:val="white"/>
        </w:rPr>
        <w:t xml:space="preserve"> одновременно правого и левого </w:t>
      </w:r>
      <w:r w:rsidRPr="0029618A">
        <w:rPr>
          <w:rFonts w:eastAsia="Times New Roman"/>
          <w:color w:val="00000A"/>
          <w:sz w:val="24"/>
          <w:szCs w:val="24"/>
        </w:rPr>
        <w:t xml:space="preserve">– </w:t>
      </w:r>
      <w:r w:rsidRPr="0029618A">
        <w:rPr>
          <w:rFonts w:eastAsia="Times New Roman"/>
          <w:color w:val="00000A"/>
          <w:sz w:val="24"/>
          <w:szCs w:val="24"/>
          <w:highlight w:val="white"/>
        </w:rPr>
        <w:t xml:space="preserve">и, </w:t>
      </w:r>
      <w:commentRangeEnd w:id="1306"/>
      <w:r w:rsidR="00432CB2">
        <w:rPr>
          <w:rStyle w:val="af"/>
        </w:rPr>
        <w:commentReference w:id="1306"/>
      </w:r>
      <w:commentRangeStart w:id="1307"/>
      <w:r w:rsidRPr="0029618A">
        <w:rPr>
          <w:rFonts w:eastAsia="Times New Roman"/>
          <w:color w:val="00000A"/>
          <w:sz w:val="24"/>
          <w:szCs w:val="24"/>
          <w:highlight w:val="white"/>
        </w:rPr>
        <w:t>наконец</w:t>
      </w:r>
      <w:commentRangeEnd w:id="1307"/>
      <w:r w:rsidR="00B50742">
        <w:rPr>
          <w:rStyle w:val="af"/>
        </w:rPr>
        <w:commentReference w:id="1307"/>
      </w:r>
      <w:r w:rsidRPr="0029618A">
        <w:rPr>
          <w:rFonts w:eastAsia="Times New Roman"/>
          <w:color w:val="00000A"/>
          <w:sz w:val="24"/>
          <w:szCs w:val="24"/>
          <w:highlight w:val="white"/>
        </w:rPr>
        <w:t xml:space="preserve">, возможность построения нейтрального элемента. А почему мы ничего не говорим о коммутативности сложения (то есть о том, что </w:t>
      </w:r>
      <m:oMath>
        <m:r>
          <w:rPr>
            <w:rFonts w:ascii="Cambria Math" w:eastAsia="Times New Roman" w:hAnsi="Cambria Math"/>
            <w:color w:val="00000A"/>
            <w:sz w:val="24"/>
            <w:szCs w:val="24"/>
            <w:highlight w:val="white"/>
          </w:rPr>
          <m:t>a+b=b+a</m:t>
        </m:r>
      </m:oMath>
      <w:r w:rsidRPr="0029618A">
        <w:rPr>
          <w:rFonts w:eastAsia="Times New Roman"/>
          <w:color w:val="00000A"/>
          <w:sz w:val="24"/>
          <w:szCs w:val="24"/>
          <w:highlight w:val="white"/>
        </w:rPr>
        <w:t xml:space="preserve">)? Легко убедиться в том, что для наших петель, как и для чисел, это свойство выполняется. Кроме того, мы сразу сказали, что ноль является нейтральным элементом при </w:t>
      </w:r>
      <w:proofErr w:type="gramStart"/>
      <w:r w:rsidRPr="0029618A">
        <w:rPr>
          <w:rFonts w:eastAsia="Times New Roman"/>
          <w:color w:val="00000A"/>
          <w:sz w:val="24"/>
          <w:szCs w:val="24"/>
          <w:highlight w:val="white"/>
        </w:rPr>
        <w:t>сложении</w:t>
      </w:r>
      <w:proofErr w:type="gramEnd"/>
      <w:r w:rsidRPr="0029618A">
        <w:rPr>
          <w:rFonts w:eastAsia="Times New Roman"/>
          <w:color w:val="00000A"/>
          <w:sz w:val="24"/>
          <w:szCs w:val="24"/>
          <w:highlight w:val="white"/>
        </w:rPr>
        <w:t xml:space="preserve"> как справа, так и слева. Раз это должно работать для нуля, то, почему это не может работать для всех элементов группы? </w:t>
      </w:r>
    </w:p>
    <w:p w14:paraId="4B3B5C98" w14:textId="2752F925"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Дело в том, что коммутативность не вытекает из четырёх аксиом </w:t>
      </w:r>
      <w:commentRangeStart w:id="1308"/>
      <w:commentRangeStart w:id="1309"/>
      <w:r w:rsidRPr="0029618A">
        <w:rPr>
          <w:rFonts w:eastAsia="Times New Roman"/>
          <w:color w:val="00000A"/>
          <w:sz w:val="24"/>
          <w:szCs w:val="24"/>
          <w:highlight w:val="white"/>
        </w:rPr>
        <w:t>группы</w:t>
      </w:r>
      <w:commentRangeEnd w:id="1308"/>
      <w:commentRangeEnd w:id="1309"/>
      <w:r w:rsidR="00B50742">
        <w:rPr>
          <w:rStyle w:val="af"/>
        </w:rPr>
        <w:commentReference w:id="1308"/>
      </w:r>
      <w:r w:rsidR="00432CB2">
        <w:rPr>
          <w:rStyle w:val="af"/>
        </w:rPr>
        <w:commentReference w:id="1309"/>
      </w:r>
      <w:r w:rsidRPr="0029618A">
        <w:rPr>
          <w:rFonts w:eastAsia="Times New Roman"/>
          <w:color w:val="00000A"/>
          <w:sz w:val="24"/>
          <w:szCs w:val="24"/>
          <w:highlight w:val="white"/>
        </w:rPr>
        <w:t>. Легко найти некоммутативную группу</w:t>
      </w:r>
      <w:r w:rsidR="00432CB2">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sidR="00432CB2">
        <w:rPr>
          <w:rFonts w:eastAsia="Times New Roman"/>
          <w:color w:val="00000A"/>
          <w:sz w:val="24"/>
          <w:szCs w:val="24"/>
          <w:highlight w:val="white"/>
        </w:rPr>
        <w:t>порядка</w:t>
      </w:r>
      <w:r w:rsidR="00432CB2" w:rsidRPr="002961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 </w:t>
      </w:r>
      <m:oMath>
        <m:r>
          <w:rPr>
            <w:rFonts w:ascii="Cambria Math" w:eastAsia="Times New Roman" w:hAnsi="Cambria Math"/>
            <w:color w:val="00000A"/>
            <w:sz w:val="24"/>
            <w:szCs w:val="24"/>
            <w:highlight w:val="white"/>
          </w:rPr>
          <m:t>(a+0)+b=a+(0+b)</m:t>
        </m:r>
      </m:oMath>
      <w:r w:rsidRPr="0029618A">
        <w:rPr>
          <w:rFonts w:eastAsia="Times New Roman"/>
          <w:color w:val="00000A"/>
          <w:sz w:val="24"/>
          <w:szCs w:val="24"/>
          <w:highlight w:val="white"/>
        </w:rPr>
        <w:t>. Если бы сложение с нулём зависело от того</w:t>
      </w:r>
      <w:r w:rsidR="009932BB">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sidR="00432CB2">
        <w:rPr>
          <w:rFonts w:eastAsia="Times New Roman"/>
          <w:color w:val="00000A"/>
          <w:sz w:val="24"/>
          <w:szCs w:val="24"/>
          <w:highlight w:val="white"/>
        </w:rPr>
        <w:t>от</w:t>
      </w:r>
      <w:r w:rsidR="00432CB2" w:rsidRPr="0029618A">
        <w:rPr>
          <w:rFonts w:eastAsia="Times New Roman"/>
          <w:color w:val="00000A"/>
          <w:sz w:val="24"/>
          <w:szCs w:val="24"/>
          <w:highlight w:val="white"/>
        </w:rPr>
        <w:t>дельности</w:t>
      </w:r>
      <w:r w:rsidRPr="0029618A">
        <w:rPr>
          <w:rFonts w:eastAsia="Times New Roman"/>
          <w:color w:val="00000A"/>
          <w:sz w:val="24"/>
          <w:szCs w:val="24"/>
          <w:highlight w:val="white"/>
        </w:rPr>
        <w:t>. В то же самое время</w:t>
      </w:r>
      <w:r w:rsidR="003863E0">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sidR="00432CB2">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14:paraId="3F5C099D" w14:textId="45CF979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w:t>
      </w:r>
      <w:proofErr w:type="gramStart"/>
      <w:r w:rsidRPr="0029618A">
        <w:rPr>
          <w:rFonts w:eastAsia="Times New Roman"/>
          <w:color w:val="00000A"/>
          <w:sz w:val="24"/>
          <w:szCs w:val="24"/>
          <w:highlight w:val="white"/>
        </w:rPr>
        <w:t xml:space="preserve">Сразу скажу: да, тот </w:t>
      </w:r>
      <w:r w:rsidRPr="0029618A">
        <w:rPr>
          <w:rFonts w:eastAsia="Times New Roman"/>
          <w:color w:val="00000A"/>
          <w:sz w:val="24"/>
          <w:szCs w:val="24"/>
          <w:highlight w:val="white"/>
        </w:rPr>
        <w:lastRenderedPageBreak/>
        <w:t>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3"/>
      </w:r>
      <w:r w:rsidRPr="0029618A">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 xml:space="preserve">полем </w:t>
      </w:r>
      <w:del w:id="1310" w:author="СБ" w:date="2019-10-31T12:13:00Z">
        <w:r w:rsidR="00D431E2" w:rsidDel="00B50742">
          <w:rPr>
            <w:rFonts w:eastAsia="Times New Roman"/>
            <w:i/>
            <w:color w:val="00000A"/>
            <w:sz w:val="24"/>
            <w:szCs w:val="24"/>
            <w:highlight w:val="white"/>
          </w:rPr>
          <w:delText xml:space="preserve">вещественных </w:delText>
        </w:r>
      </w:del>
      <w:r w:rsidRPr="0029618A">
        <w:rPr>
          <w:rFonts w:eastAsia="Times New Roman"/>
          <w:i/>
          <w:color w:val="00000A"/>
          <w:sz w:val="24"/>
          <w:szCs w:val="24"/>
          <w:highlight w:val="white"/>
        </w:rPr>
        <w:t>чисел</w:t>
      </w:r>
      <w:del w:id="1311" w:author="Пользователь" w:date="2019-10-05T19:06:00Z">
        <w:r w:rsidRPr="0029618A" w:rsidDel="009932BB">
          <w:rPr>
            <w:rFonts w:eastAsia="Times New Roman"/>
            <w:color w:val="00000A"/>
            <w:sz w:val="24"/>
            <w:szCs w:val="24"/>
            <w:highlight w:val="white"/>
          </w:rPr>
          <w:delText>,</w:delText>
        </w:r>
      </w:del>
      <w:r w:rsidRPr="0029618A">
        <w:rPr>
          <w:rFonts w:eastAsia="Times New Roman"/>
          <w:color w:val="00000A"/>
          <w:sz w:val="24"/>
          <w:szCs w:val="24"/>
          <w:highlight w:val="white"/>
        </w:rPr>
        <w:t xml:space="preserve"> (</w:t>
      </w:r>
      <w:ins w:id="1312" w:author="СБ" w:date="2019-10-31T12:13:00Z">
        <w:r w:rsidR="00B50742">
          <w:rPr>
            <w:rFonts w:eastAsia="Times New Roman"/>
            <w:color w:val="00000A"/>
            <w:sz w:val="24"/>
            <w:szCs w:val="24"/>
            <w:highlight w:val="white"/>
          </w:rPr>
          <w:t xml:space="preserve">рациональных или вещественных, </w:t>
        </w:r>
      </w:ins>
      <w:r w:rsidRPr="0029618A">
        <w:rPr>
          <w:rFonts w:eastAsia="Times New Roman"/>
          <w:color w:val="00000A"/>
          <w:sz w:val="24"/>
          <w:szCs w:val="24"/>
          <w:highlight w:val="white"/>
        </w:rPr>
        <w:t xml:space="preserve">именно </w:t>
      </w:r>
      <w:ins w:id="1313" w:author="СБ" w:date="2019-10-31T12:13:00Z">
        <w:r w:rsidR="00B50742">
          <w:rPr>
            <w:rFonts w:eastAsia="Times New Roman"/>
            <w:color w:val="00000A"/>
            <w:sz w:val="24"/>
            <w:szCs w:val="24"/>
            <w:highlight w:val="white"/>
          </w:rPr>
          <w:t xml:space="preserve">их </w:t>
        </w:r>
      </w:ins>
      <w:del w:id="1314" w:author="СБ" w:date="2019-10-31T12:13:00Z">
        <w:r w:rsidRPr="0029618A" w:rsidDel="00B50742">
          <w:rPr>
            <w:rFonts w:eastAsia="Times New Roman"/>
            <w:color w:val="00000A"/>
            <w:sz w:val="24"/>
            <w:szCs w:val="24"/>
            <w:highlight w:val="white"/>
          </w:rPr>
          <w:delText xml:space="preserve">её </w:delText>
        </w:r>
      </w:del>
      <w:r w:rsidRPr="0029618A">
        <w:rPr>
          <w:rFonts w:eastAsia="Times New Roman"/>
          <w:color w:val="00000A"/>
          <w:sz w:val="24"/>
          <w:szCs w:val="24"/>
          <w:highlight w:val="white"/>
        </w:rPr>
        <w:t xml:space="preserve">мы проходим в </w:t>
      </w:r>
      <w:del w:id="1315" w:author="СБ" w:date="2019-10-31T12:13:00Z">
        <w:r w:rsidRPr="0029618A" w:rsidDel="00B50742">
          <w:rPr>
            <w:rFonts w:eastAsia="Times New Roman"/>
            <w:color w:val="00000A"/>
            <w:sz w:val="24"/>
            <w:szCs w:val="24"/>
            <w:highlight w:val="white"/>
          </w:rPr>
          <w:delText xml:space="preserve">начальной </w:delText>
        </w:r>
      </w:del>
      <w:r w:rsidRPr="0029618A">
        <w:rPr>
          <w:rFonts w:eastAsia="Times New Roman"/>
          <w:color w:val="00000A"/>
          <w:sz w:val="24"/>
          <w:szCs w:val="24"/>
          <w:highlight w:val="white"/>
        </w:rPr>
        <w:t xml:space="preserve">школе), не существует делителей нейтрального элемента по сложению, они попросту не содержатся во </w:t>
      </w:r>
      <w:commentRangeStart w:id="1316"/>
      <w:r w:rsidRPr="0029618A">
        <w:rPr>
          <w:rFonts w:eastAsia="Times New Roman"/>
          <w:color w:val="00000A"/>
          <w:sz w:val="24"/>
          <w:szCs w:val="24"/>
          <w:highlight w:val="white"/>
        </w:rPr>
        <w:t>множестве</w:t>
      </w:r>
      <w:ins w:id="1317" w:author="СБ" w:date="2019-10-31T12:14:00Z">
        <w:r w:rsidR="00B50742">
          <w:rPr>
            <w:rFonts w:eastAsia="Times New Roman"/>
            <w:color w:val="00000A"/>
            <w:sz w:val="24"/>
            <w:szCs w:val="24"/>
            <w:highlight w:val="white"/>
          </w:rPr>
          <w:t xml:space="preserve"> этих чисел.</w:t>
        </w:r>
      </w:ins>
      <w:del w:id="1318" w:author="СБ" w:date="2019-10-31T12:14:00Z">
        <w:r w:rsidRPr="0029618A" w:rsidDel="00B50742">
          <w:rPr>
            <w:rFonts w:eastAsia="Times New Roman"/>
            <w:color w:val="00000A"/>
            <w:sz w:val="24"/>
            <w:szCs w:val="24"/>
            <w:highlight w:val="white"/>
          </w:rPr>
          <w:delText xml:space="preserve">, генерирующем это </w:delText>
        </w:r>
        <w:commentRangeStart w:id="1319"/>
        <w:r w:rsidRPr="0029618A" w:rsidDel="00B50742">
          <w:rPr>
            <w:rFonts w:eastAsia="Times New Roman"/>
            <w:color w:val="00000A"/>
            <w:sz w:val="24"/>
            <w:szCs w:val="24"/>
            <w:highlight w:val="white"/>
          </w:rPr>
          <w:delText>поле</w:delText>
        </w:r>
        <w:commentRangeEnd w:id="1316"/>
        <w:r w:rsidR="00D431E2" w:rsidDel="00B50742">
          <w:rPr>
            <w:rStyle w:val="af"/>
          </w:rPr>
          <w:commentReference w:id="1316"/>
        </w:r>
      </w:del>
      <w:commentRangeEnd w:id="1319"/>
      <w:r w:rsidR="00B50742">
        <w:rPr>
          <w:rStyle w:val="af"/>
        </w:rPr>
        <w:commentReference w:id="1319"/>
      </w:r>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Можно добавить также, что при умножении на ноль</w:t>
      </w:r>
      <w:r w:rsidR="00D431E2">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sidR="00D431E2">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w:t>
      </w:r>
      <w:del w:id="1320" w:author="Пользователь" w:date="2019-10-05T21:58:00Z">
        <w:r w:rsidRPr="0029618A" w:rsidDel="00D431E2">
          <w:rPr>
            <w:rFonts w:eastAsia="Times New Roman"/>
            <w:color w:val="00000A"/>
            <w:sz w:val="24"/>
            <w:szCs w:val="24"/>
            <w:highlight w:val="white"/>
          </w:rPr>
          <w:delText>,</w:delText>
        </w:r>
      </w:del>
      <w:r w:rsidRPr="0029618A">
        <w:rPr>
          <w:rFonts w:eastAsia="Times New Roman"/>
          <w:color w:val="00000A"/>
          <w:sz w:val="24"/>
          <w:szCs w:val="24"/>
          <w:highlight w:val="white"/>
        </w:rPr>
        <w:t xml:space="preserve"> деление, у нас в этом случае не выйдет.</w:t>
      </w:r>
    </w:p>
    <w:p w14:paraId="48E99012" w14:textId="74321C43"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sidR="00B50742">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ins w:id="1321" w:author="СБ" w:date="2019-10-31T12:15:00Z">
        <w:r w:rsidR="00B50742">
          <w:rPr>
            <w:rFonts w:eastAsia="Times New Roman"/>
            <w:color w:val="00000A"/>
            <w:sz w:val="24"/>
            <w:szCs w:val="24"/>
            <w:highlight w:val="white"/>
          </w:rPr>
          <w:t xml:space="preserve"> чисел</w:t>
        </w:r>
      </w:ins>
      <w:del w:id="1322" w:author="СБ" w:date="2019-10-31T12:15:00Z">
        <w:r w:rsidRPr="0029618A" w:rsidDel="00B50742">
          <w:rPr>
            <w:rFonts w:eastAsia="Times New Roman"/>
            <w:color w:val="00000A"/>
            <w:sz w:val="24"/>
            <w:szCs w:val="24"/>
            <w:highlight w:val="white"/>
          </w:rPr>
          <w:delText xml:space="preserve">, образующее </w:delText>
        </w:r>
        <w:commentRangeStart w:id="1323"/>
        <w:commentRangeStart w:id="1324"/>
        <w:r w:rsidRPr="0029618A" w:rsidDel="00B50742">
          <w:rPr>
            <w:rFonts w:eastAsia="Times New Roman"/>
            <w:color w:val="00000A"/>
            <w:sz w:val="24"/>
            <w:szCs w:val="24"/>
            <w:highlight w:val="white"/>
          </w:rPr>
          <w:delText>кольцо</w:delText>
        </w:r>
        <w:commentRangeEnd w:id="1323"/>
        <w:r w:rsidR="00D431E2" w:rsidDel="00B50742">
          <w:rPr>
            <w:rStyle w:val="af"/>
          </w:rPr>
          <w:commentReference w:id="1323"/>
        </w:r>
      </w:del>
      <w:commentRangeEnd w:id="1324"/>
      <w:r w:rsidR="00B50742">
        <w:rPr>
          <w:rStyle w:val="af"/>
        </w:rPr>
        <w:commentReference w:id="1324"/>
      </w:r>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 </w:t>
      </w:r>
      <w:proofErr w:type="gramStart"/>
      <w:r w:rsidRPr="0029618A">
        <w:rPr>
          <w:rFonts w:eastAsia="Times New Roman"/>
          <w:color w:val="00000A"/>
          <w:sz w:val="24"/>
          <w:szCs w:val="24"/>
          <w:highlight w:val="white"/>
        </w:rPr>
        <w:t>привычных нам</w:t>
      </w:r>
      <w:proofErr w:type="gramEnd"/>
      <w:r w:rsidRPr="0029618A">
        <w:rPr>
          <w:rFonts w:eastAsia="Times New Roman"/>
          <w:color w:val="00000A"/>
          <w:sz w:val="24"/>
          <w:szCs w:val="24"/>
          <w:highlight w:val="white"/>
        </w:rPr>
        <w:t xml:space="preserve"> дробей, </w:t>
      </w:r>
      <w:r w:rsidRPr="0029618A">
        <w:rPr>
          <w:rFonts w:eastAsia="Times New Roman"/>
          <w:i/>
          <w:color w:val="00000A"/>
          <w:sz w:val="24"/>
          <w:szCs w:val="24"/>
          <w:highlight w:val="white"/>
        </w:rPr>
        <w:t>иррациональными</w:t>
      </w:r>
      <w:r w:rsidR="00D431E2">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 xml:space="preserve">такими как </w:t>
      </w:r>
      <m:oMath>
        <m:rad>
          <m:radPr>
            <m:degHide m:val="1"/>
            <m:ctrlPr>
              <w:rPr>
                <w:rFonts w:ascii="Cambria Math" w:eastAsia="Times New Roman" w:hAnsi="Cambria Math"/>
                <w:color w:val="00000A"/>
                <w:sz w:val="24"/>
                <w:szCs w:val="24"/>
                <w:highlight w:val="white"/>
              </w:rPr>
            </m:ctrlPr>
          </m:radPr>
          <m:deg/>
          <m:e>
            <m:r>
              <w:rPr>
                <w:rFonts w:ascii="Cambria Math" w:eastAsia="Times New Roman" w:hAnsi="Cambria Math"/>
                <w:color w:val="00000A"/>
                <w:sz w:val="24"/>
                <w:szCs w:val="24"/>
                <w:highlight w:val="white"/>
              </w:rPr>
              <m:t>2</m:t>
            </m:r>
          </m:e>
        </m:rad>
      </m:oMath>
      <w:r w:rsidR="00D431E2">
        <w:rPr>
          <w:rFonts w:eastAsia="Times New Roman"/>
          <w:color w:val="00000A"/>
          <w:sz w:val="24"/>
          <w:szCs w:val="24"/>
          <w:highlight w:val="white"/>
        </w:rPr>
        <w:t xml:space="preserve"> –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sidR="00D431E2">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sidR="00D431E2">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14:paraId="11FA7560" w14:textId="31C2322C" w:rsidR="00B50742" w:rsidRPr="00D762B0" w:rsidRDefault="00662FA5">
      <w:pPr>
        <w:spacing w:line="288" w:lineRule="auto"/>
        <w:ind w:firstLine="397"/>
        <w:jc w:val="both"/>
        <w:rPr>
          <w:ins w:id="1325" w:author="СБ" w:date="2019-10-31T12:18:00Z"/>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sidR="000B6EB1">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del w:id="1326" w:author="СБ" w:date="2019-10-31T13:13:00Z">
        <w:r w:rsidRPr="0029618A" w:rsidDel="002E1D25">
          <w:rPr>
            <w:rFonts w:eastAsia="Times New Roman"/>
            <w:color w:val="00000A"/>
            <w:sz w:val="24"/>
            <w:szCs w:val="24"/>
            <w:highlight w:val="white"/>
          </w:rPr>
          <w:delText xml:space="preserve"> арифметика начнёт сбоить.</w:delText>
        </w:r>
      </w:del>
      <w:ins w:id="1327" w:author="СБ" w:date="2019-10-31T13:13:00Z">
        <w:r w:rsidR="002E1D25">
          <w:rPr>
            <w:rFonts w:eastAsia="Times New Roman"/>
            <w:color w:val="00000A"/>
            <w:sz w:val="24"/>
            <w:szCs w:val="24"/>
            <w:highlight w:val="white"/>
          </w:rPr>
          <w:t xml:space="preserve"> </w:t>
        </w:r>
        <w:proofErr w:type="spellStart"/>
        <w:proofErr w:type="gramStart"/>
        <w:r w:rsidR="002E1D25">
          <w:rPr>
            <w:rFonts w:eastAsia="Times New Roman"/>
            <w:color w:val="00000A"/>
            <w:sz w:val="24"/>
            <w:szCs w:val="24"/>
            <w:highlight w:val="white"/>
          </w:rPr>
          <w:t>то</w:t>
        </w:r>
        <w:proofErr w:type="spellEnd"/>
        <w:proofErr w:type="gramEnd"/>
        <w:r w:rsidR="002E1D25">
          <w:rPr>
            <w:rFonts w:eastAsia="Times New Roman"/>
            <w:color w:val="00000A"/>
            <w:sz w:val="24"/>
            <w:szCs w:val="24"/>
            <w:highlight w:val="white"/>
          </w:rPr>
          <w:t xml:space="preserve"> получится иная арифметика, своеобразная и не</w:t>
        </w:r>
      </w:ins>
      <w:ins w:id="1328" w:author="СБ" w:date="2019-10-31T13:22:00Z">
        <w:r w:rsidR="00A87198">
          <w:rPr>
            <w:rFonts w:eastAsia="Times New Roman"/>
            <w:color w:val="00000A"/>
            <w:sz w:val="24"/>
            <w:szCs w:val="24"/>
            <w:highlight w:val="white"/>
          </w:rPr>
          <w:t xml:space="preserve"> согласующаяся с </w:t>
        </w:r>
      </w:ins>
      <w:ins w:id="1329" w:author="СБ" w:date="2019-10-31T13:14:00Z">
        <w:r w:rsidR="00A87198">
          <w:rPr>
            <w:rFonts w:eastAsia="Times New Roman"/>
            <w:color w:val="00000A"/>
            <w:sz w:val="24"/>
            <w:szCs w:val="24"/>
            <w:highlight w:val="white"/>
          </w:rPr>
          <w:t>привычн</w:t>
        </w:r>
      </w:ins>
      <w:ins w:id="1330" w:author="СБ" w:date="2019-10-31T13:22:00Z">
        <w:r w:rsidR="00A87198">
          <w:rPr>
            <w:rFonts w:eastAsia="Times New Roman"/>
            <w:color w:val="00000A"/>
            <w:sz w:val="24"/>
            <w:szCs w:val="24"/>
            <w:highlight w:val="white"/>
          </w:rPr>
          <w:t xml:space="preserve">ой </w:t>
        </w:r>
      </w:ins>
      <w:ins w:id="1331" w:author="СБ" w:date="2019-11-03T12:31:00Z">
        <w:r w:rsidR="000B765F">
          <w:rPr>
            <w:rFonts w:eastAsia="Times New Roman"/>
            <w:color w:val="00000A"/>
            <w:sz w:val="24"/>
            <w:szCs w:val="24"/>
            <w:highlight w:val="white"/>
          </w:rPr>
          <w:t xml:space="preserve">нам со школы </w:t>
        </w:r>
      </w:ins>
      <w:ins w:id="1332" w:author="СБ" w:date="2019-10-31T13:22:00Z">
        <w:r w:rsidR="00A87198">
          <w:rPr>
            <w:rFonts w:eastAsia="Times New Roman"/>
            <w:color w:val="00000A"/>
            <w:sz w:val="24"/>
            <w:szCs w:val="24"/>
            <w:highlight w:val="white"/>
          </w:rPr>
          <w:t>алгеброй полей</w:t>
        </w:r>
      </w:ins>
      <w:ins w:id="1333" w:author="СБ" w:date="2019-10-31T13:14:00Z">
        <w:r w:rsidR="002E1D25">
          <w:rPr>
            <w:rFonts w:eastAsia="Times New Roman"/>
            <w:color w:val="00000A"/>
            <w:sz w:val="24"/>
            <w:szCs w:val="24"/>
            <w:highlight w:val="white"/>
          </w:rPr>
          <w:t xml:space="preserve">. Алгебраическая структура, на которой определены сложение и умножение, а также </w:t>
        </w:r>
      </w:ins>
      <w:ins w:id="1334" w:author="СБ" w:date="2019-10-31T13:17:00Z">
        <w:r w:rsidR="002E1D25">
          <w:rPr>
            <w:rFonts w:eastAsia="Times New Roman"/>
            <w:color w:val="00000A"/>
            <w:sz w:val="24"/>
            <w:szCs w:val="24"/>
            <w:highlight w:val="white"/>
          </w:rPr>
          <w:t xml:space="preserve">своеобразное </w:t>
        </w:r>
      </w:ins>
      <w:ins w:id="1335" w:author="СБ" w:date="2019-10-31T13:14:00Z">
        <w:r w:rsidR="002E1D25">
          <w:rPr>
            <w:rFonts w:eastAsia="Times New Roman"/>
            <w:color w:val="00000A"/>
            <w:sz w:val="24"/>
            <w:szCs w:val="24"/>
            <w:highlight w:val="white"/>
          </w:rPr>
          <w:t>деление</w:t>
        </w:r>
      </w:ins>
      <w:ins w:id="1336" w:author="СБ" w:date="2019-10-31T13:15:00Z">
        <w:r w:rsidR="002E1D25">
          <w:rPr>
            <w:rFonts w:eastAsia="Times New Roman"/>
            <w:color w:val="00000A"/>
            <w:sz w:val="24"/>
            <w:szCs w:val="24"/>
            <w:highlight w:val="white"/>
          </w:rPr>
          <w:t xml:space="preserve"> для всех элементов, включая </w:t>
        </w:r>
        <w:proofErr w:type="gramStart"/>
        <w:r w:rsidR="002E1D25">
          <w:rPr>
            <w:rFonts w:eastAsia="Times New Roman"/>
            <w:color w:val="00000A"/>
            <w:sz w:val="24"/>
            <w:szCs w:val="24"/>
            <w:highlight w:val="white"/>
          </w:rPr>
          <w:t>ноль</w:t>
        </w:r>
        <w:proofErr w:type="gramEnd"/>
        <w:r w:rsidR="002E1D25">
          <w:rPr>
            <w:rFonts w:eastAsia="Times New Roman"/>
            <w:color w:val="00000A"/>
            <w:sz w:val="24"/>
            <w:szCs w:val="24"/>
            <w:highlight w:val="white"/>
          </w:rPr>
          <w:t xml:space="preserve"> называется колесом</w:t>
        </w:r>
      </w:ins>
      <w:ins w:id="1337" w:author="СБ" w:date="2019-10-31T13:39:00Z">
        <w:r w:rsidR="00D762B0">
          <w:rPr>
            <w:rStyle w:val="af8"/>
            <w:rFonts w:eastAsia="Times New Roman"/>
            <w:color w:val="00000A"/>
            <w:sz w:val="24"/>
            <w:szCs w:val="24"/>
            <w:highlight w:val="white"/>
          </w:rPr>
          <w:footnoteReference w:id="14"/>
        </w:r>
      </w:ins>
      <w:ins w:id="1343" w:author="СБ" w:date="2019-10-31T13:15:00Z">
        <w:r w:rsidR="002E1D25">
          <w:rPr>
            <w:rFonts w:eastAsia="Times New Roman"/>
            <w:color w:val="00000A"/>
            <w:sz w:val="24"/>
            <w:szCs w:val="24"/>
            <w:highlight w:val="white"/>
          </w:rPr>
          <w:t>. Деление в нём</w:t>
        </w:r>
      </w:ins>
      <w:ins w:id="1344" w:author="СБ" w:date="2019-10-31T13:24:00Z">
        <w:r w:rsidR="00A87198" w:rsidRPr="00D762B0">
          <w:rPr>
            <w:rFonts w:eastAsia="Times New Roman"/>
            <w:color w:val="00000A"/>
            <w:sz w:val="24"/>
            <w:szCs w:val="24"/>
            <w:highlight w:val="white"/>
          </w:rPr>
          <w:t xml:space="preserve"> </w:t>
        </w:r>
        <w:r w:rsidR="00A87198">
          <w:rPr>
            <w:rFonts w:eastAsia="Times New Roman"/>
            <w:color w:val="00000A"/>
            <w:sz w:val="24"/>
            <w:szCs w:val="24"/>
            <w:highlight w:val="white"/>
          </w:rPr>
          <w:t>определяется не как</w:t>
        </w:r>
      </w:ins>
      <w:ins w:id="1345" w:author="СБ" w:date="2019-10-31T13:15:00Z">
        <w:r w:rsidR="002E1D25">
          <w:rPr>
            <w:rFonts w:eastAsia="Times New Roman"/>
            <w:color w:val="00000A"/>
            <w:sz w:val="24"/>
            <w:szCs w:val="24"/>
            <w:highlight w:val="white"/>
          </w:rPr>
          <w:t xml:space="preserve"> бинарная операция</w:t>
        </w:r>
      </w:ins>
      <w:ins w:id="1346" w:author="СБ" w:date="2019-10-31T13:20:00Z">
        <w:r w:rsidR="00A87198">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rPr>
            <m:t>x/y</m:t>
          </m:r>
        </m:oMath>
      </w:ins>
      <w:ins w:id="1347" w:author="СБ" w:date="2019-10-31T13:15:00Z">
        <w:r w:rsidR="002E1D25">
          <w:rPr>
            <w:rFonts w:eastAsia="Times New Roman"/>
            <w:color w:val="00000A"/>
            <w:sz w:val="24"/>
            <w:szCs w:val="24"/>
            <w:highlight w:val="white"/>
          </w:rPr>
          <w:t xml:space="preserve">, обратная умножению, а </w:t>
        </w:r>
      </w:ins>
      <w:ins w:id="1348" w:author="СБ" w:date="2019-10-31T13:24:00Z">
        <w:r w:rsidR="00A87198">
          <w:rPr>
            <w:rFonts w:eastAsia="Times New Roman"/>
            <w:color w:val="00000A"/>
            <w:sz w:val="24"/>
            <w:szCs w:val="24"/>
            <w:highlight w:val="white"/>
          </w:rPr>
          <w:t xml:space="preserve">как </w:t>
        </w:r>
      </w:ins>
      <w:ins w:id="1349" w:author="СБ" w:date="2019-10-31T13:15:00Z">
        <w:r w:rsidR="002E1D25">
          <w:rPr>
            <w:rFonts w:eastAsia="Times New Roman"/>
            <w:color w:val="00000A"/>
            <w:sz w:val="24"/>
            <w:szCs w:val="24"/>
            <w:highlight w:val="white"/>
          </w:rPr>
          <w:t>унарный</w:t>
        </w:r>
      </w:ins>
      <w:ins w:id="1350" w:author="СБ" w:date="2019-10-31T13:16:00Z">
        <w:r w:rsidR="002E1D25">
          <w:rPr>
            <w:rFonts w:eastAsia="Times New Roman"/>
            <w:color w:val="00000A"/>
            <w:sz w:val="24"/>
            <w:szCs w:val="24"/>
            <w:highlight w:val="white"/>
          </w:rPr>
          <w:t xml:space="preserve"> оператор</w:t>
        </w:r>
      </w:ins>
      <w:ins w:id="1351" w:author="СБ" w:date="2019-10-31T13:20:00Z">
        <w:r w:rsidR="00A87198" w:rsidRPr="00D762B0">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rPr>
            <m:t>/y</m:t>
          </m:r>
        </m:oMath>
      </w:ins>
      <w:ins w:id="1352" w:author="СБ" w:date="2019-10-31T13:22:00Z">
        <w:r w:rsidR="00A87198" w:rsidRPr="00D762B0">
          <w:rPr>
            <w:rFonts w:eastAsia="Times New Roman"/>
            <w:color w:val="00000A"/>
            <w:sz w:val="24"/>
            <w:szCs w:val="24"/>
            <w:highlight w:val="white"/>
          </w:rPr>
          <w:t xml:space="preserve">, </w:t>
        </w:r>
        <w:r w:rsidR="00A87198">
          <w:rPr>
            <w:rFonts w:eastAsia="Times New Roman"/>
            <w:color w:val="00000A"/>
            <w:sz w:val="24"/>
            <w:szCs w:val="24"/>
            <w:highlight w:val="white"/>
          </w:rPr>
          <w:t xml:space="preserve">подобный </w:t>
        </w:r>
      </w:ins>
      <m:oMath>
        <m:sSup>
          <m:sSupPr>
            <m:ctrlPr>
              <w:ins w:id="1353" w:author="СБ" w:date="2019-10-31T13:23:00Z">
                <w:rPr>
                  <w:rFonts w:ascii="Cambria Math" w:eastAsia="Times New Roman" w:hAnsi="Cambria Math"/>
                  <w:i/>
                  <w:color w:val="00000A"/>
                  <w:sz w:val="24"/>
                  <w:szCs w:val="24"/>
                </w:rPr>
              </w:ins>
            </m:ctrlPr>
          </m:sSupPr>
          <m:e>
            <w:ins w:id="1354" w:author="СБ" w:date="2019-10-31T13:23:00Z">
              <m:r>
                <w:rPr>
                  <w:rFonts w:ascii="Cambria Math" w:eastAsia="Times New Roman" w:hAnsi="Cambria Math"/>
                  <w:color w:val="00000A"/>
                  <w:sz w:val="24"/>
                  <w:szCs w:val="24"/>
                  <w:highlight w:val="white"/>
                </w:rPr>
                <m:t>y</m:t>
              </m:r>
            </w:ins>
            <m:ctrlPr>
              <w:ins w:id="1355" w:author="СБ" w:date="2019-10-31T13:23:00Z">
                <w:rPr>
                  <w:rFonts w:ascii="Cambria Math" w:eastAsia="Times New Roman" w:hAnsi="Cambria Math"/>
                  <w:i/>
                  <w:color w:val="00000A"/>
                  <w:sz w:val="24"/>
                  <w:szCs w:val="24"/>
                  <w:highlight w:val="white"/>
                </w:rPr>
              </w:ins>
            </m:ctrlPr>
          </m:e>
          <m:sup>
            <w:ins w:id="1356" w:author="СБ" w:date="2019-10-31T13:23:00Z">
              <m:r>
                <w:rPr>
                  <w:rFonts w:ascii="Cambria Math" w:eastAsia="Times New Roman" w:hAnsi="Cambria Math"/>
                  <w:color w:val="00000A"/>
                  <w:sz w:val="24"/>
                  <w:szCs w:val="24"/>
                  <w:highlight w:val="white"/>
                </w:rPr>
                <m:t>-1</m:t>
              </m:r>
            </w:ins>
          </m:sup>
        </m:sSup>
      </m:oMath>
      <w:ins w:id="1357" w:author="СБ" w:date="2019-10-31T13:27:00Z">
        <w:r w:rsidR="00A87198">
          <w:rPr>
            <w:rFonts w:eastAsia="Times New Roman"/>
            <w:color w:val="00000A"/>
            <w:sz w:val="24"/>
            <w:szCs w:val="24"/>
          </w:rPr>
          <w:t>,</w:t>
        </w:r>
      </w:ins>
      <w:ins w:id="1358" w:author="СБ" w:date="2019-10-31T13:24:00Z">
        <w:r w:rsidR="00A87198">
          <w:rPr>
            <w:rFonts w:eastAsia="Times New Roman"/>
            <w:color w:val="00000A"/>
            <w:sz w:val="24"/>
            <w:szCs w:val="24"/>
          </w:rPr>
          <w:t xml:space="preserve"> </w:t>
        </w:r>
      </w:ins>
      <w:ins w:id="1359" w:author="СБ" w:date="2019-10-31T13:27:00Z">
        <w:r w:rsidR="00A87198">
          <w:rPr>
            <w:rFonts w:eastAsia="Times New Roman"/>
            <w:color w:val="00000A"/>
            <w:sz w:val="24"/>
            <w:szCs w:val="24"/>
          </w:rPr>
          <w:t>т</w:t>
        </w:r>
      </w:ins>
      <w:ins w:id="1360" w:author="СБ" w:date="2019-10-31T13:24:00Z">
        <w:r w:rsidR="00A87198">
          <w:rPr>
            <w:rFonts w:eastAsia="Times New Roman"/>
            <w:color w:val="00000A"/>
            <w:sz w:val="24"/>
            <w:szCs w:val="24"/>
          </w:rPr>
          <w:t xml:space="preserve">аким образом, деление определяется, как </w:t>
        </w:r>
        <m:oMath>
          <m:r>
            <w:rPr>
              <w:rFonts w:ascii="Cambria Math" w:eastAsia="Times New Roman" w:hAnsi="Cambria Math"/>
              <w:color w:val="00000A"/>
              <w:sz w:val="24"/>
              <w:szCs w:val="24"/>
            </w:rPr>
            <m:t>x⋅/y</m:t>
          </m:r>
        </m:oMath>
      </w:ins>
      <w:ins w:id="1361" w:author="СБ" w:date="2019-10-31T13:26:00Z">
        <w:r w:rsidR="00A87198">
          <w:rPr>
            <w:rFonts w:eastAsia="Times New Roman"/>
            <w:color w:val="00000A"/>
            <w:sz w:val="24"/>
            <w:szCs w:val="24"/>
          </w:rPr>
          <w:t xml:space="preserve">. </w:t>
        </w:r>
      </w:ins>
      <w:ins w:id="1362" w:author="СБ" w:date="2019-11-03T12:51:00Z">
        <w:r w:rsidR="006872BE">
          <w:rPr>
            <w:rFonts w:eastAsia="Times New Roman"/>
            <w:color w:val="00000A"/>
            <w:sz w:val="24"/>
            <w:szCs w:val="24"/>
          </w:rPr>
          <w:t>Кроме того, алгебраическая система допо</w:t>
        </w:r>
      </w:ins>
      <w:ins w:id="1363" w:author="СБ" w:date="2019-11-03T12:52:00Z">
        <w:r w:rsidR="006872BE">
          <w:rPr>
            <w:rFonts w:eastAsia="Times New Roman"/>
            <w:color w:val="00000A"/>
            <w:sz w:val="24"/>
            <w:szCs w:val="24"/>
          </w:rPr>
          <w:t>л</w:t>
        </w:r>
      </w:ins>
      <w:ins w:id="1364" w:author="СБ" w:date="2019-11-03T12:51:00Z">
        <w:r w:rsidR="006872BE">
          <w:rPr>
            <w:rFonts w:eastAsia="Times New Roman"/>
            <w:color w:val="00000A"/>
            <w:sz w:val="24"/>
            <w:szCs w:val="24"/>
          </w:rPr>
          <w:t>няется символами</w:t>
        </w:r>
      </w:ins>
      <w:ins w:id="1365" w:author="СБ" w:date="2019-11-03T12:52:00Z">
        <w:r w:rsidR="006872BE">
          <w:rPr>
            <w:rFonts w:eastAsia="Times New Roman"/>
            <w:color w:val="00000A"/>
            <w:sz w:val="24"/>
            <w:szCs w:val="24"/>
          </w:rPr>
          <w:t xml:space="preserve"> </w:t>
        </w:r>
        <m:oMath>
          <m:r>
            <w:rPr>
              <w:rFonts w:ascii="Cambria Math" w:eastAsia="Times New Roman" w:hAnsi="Cambria Math"/>
              <w:color w:val="00000A"/>
              <w:sz w:val="24"/>
              <w:szCs w:val="24"/>
            </w:rPr>
            <m:t>/0</m:t>
          </m:r>
        </m:oMath>
        <w:r w:rsidR="006872BE">
          <w:rPr>
            <w:rFonts w:eastAsia="Times New Roman"/>
            <w:color w:val="00000A"/>
            <w:sz w:val="24"/>
            <w:szCs w:val="24"/>
          </w:rPr>
          <w:t xml:space="preserve"> и</w:t>
        </w:r>
      </w:ins>
      <w:ins w:id="1366" w:author="СБ" w:date="2019-11-03T12:51:00Z">
        <w:r w:rsidR="006872BE">
          <w:rPr>
            <w:rFonts w:eastAsia="Times New Roman"/>
            <w:color w:val="00000A"/>
            <w:sz w:val="24"/>
            <w:szCs w:val="24"/>
          </w:rPr>
          <w:t xml:space="preserve"> </w:t>
        </w:r>
        <m:oMath>
          <m:r>
            <w:rPr>
              <w:rFonts w:ascii="Cambria Math" w:eastAsia="Times New Roman" w:hAnsi="Cambria Math"/>
              <w:color w:val="00000A"/>
              <w:sz w:val="24"/>
              <w:szCs w:val="24"/>
            </w:rPr>
            <m:t>0</m:t>
          </m:r>
        </m:oMath>
      </w:ins>
      <w:ins w:id="1367" w:author="СБ" w:date="2019-11-03T12:52:00Z">
        <m:oMath>
          <m:r>
            <w:rPr>
              <w:rFonts w:ascii="Cambria Math" w:eastAsia="Times New Roman" w:hAnsi="Cambria Math"/>
              <w:color w:val="00000A"/>
              <w:sz w:val="24"/>
              <w:szCs w:val="24"/>
            </w:rPr>
            <m:t>/</m:t>
          </m:r>
        </m:oMath>
      </w:ins>
      <w:ins w:id="1368" w:author="СБ" w:date="2019-11-03T12:51:00Z">
        <m:oMath>
          <m:r>
            <w:rPr>
              <w:rFonts w:ascii="Cambria Math" w:eastAsia="Times New Roman" w:hAnsi="Cambria Math"/>
              <w:color w:val="00000A"/>
              <w:sz w:val="24"/>
              <w:szCs w:val="24"/>
            </w:rPr>
            <m:t>0</m:t>
          </m:r>
        </m:oMath>
      </w:ins>
      <w:ins w:id="1369" w:author="СБ" w:date="2019-11-03T12:53:00Z">
        <w:r w:rsidR="006872BE">
          <w:rPr>
            <w:rFonts w:eastAsia="Times New Roman"/>
            <w:color w:val="00000A"/>
            <w:sz w:val="24"/>
            <w:szCs w:val="24"/>
          </w:rPr>
          <w:t>,</w:t>
        </w:r>
      </w:ins>
      <w:ins w:id="1370" w:author="СБ" w:date="2019-11-03T12:52:00Z">
        <w:r w:rsidR="006872BE">
          <w:rPr>
            <w:rFonts w:eastAsia="Times New Roman"/>
            <w:color w:val="00000A"/>
            <w:sz w:val="24"/>
            <w:szCs w:val="24"/>
          </w:rPr>
          <w:t xml:space="preserve"> </w:t>
        </w:r>
      </w:ins>
      <w:ins w:id="1371" w:author="СБ" w:date="2019-11-03T12:53:00Z">
        <w:r w:rsidR="00E874E3">
          <w:rPr>
            <w:rFonts w:eastAsia="Times New Roman"/>
            <w:color w:val="00000A"/>
            <w:sz w:val="24"/>
            <w:szCs w:val="24"/>
          </w:rPr>
          <w:t xml:space="preserve">которые иногда обозначаются, как </w:t>
        </w:r>
        <m:oMath>
          <m:r>
            <w:rPr>
              <w:rFonts w:ascii="Cambria Math" w:eastAsia="Times New Roman" w:hAnsi="Cambria Math"/>
              <w:color w:val="00000A"/>
              <w:sz w:val="24"/>
              <w:szCs w:val="24"/>
            </w:rPr>
            <m:t>∞</m:t>
          </m:r>
        </m:oMath>
        <w:r w:rsidR="00E874E3">
          <w:rPr>
            <w:rFonts w:eastAsia="Times New Roman"/>
            <w:color w:val="00000A"/>
            <w:sz w:val="24"/>
            <w:szCs w:val="24"/>
          </w:rPr>
          <w:t xml:space="preserve"> и  </w:t>
        </w:r>
      </w:ins>
      <w:ins w:id="1372" w:author="СБ" w:date="2019-11-03T12:54:00Z">
        <m:oMath>
          <m:r>
            <w:rPr>
              <w:rFonts w:ascii="Cambria Math" w:eastAsia="Times New Roman" w:hAnsi="Cambria Math"/>
              <w:color w:val="00000A"/>
              <w:sz w:val="24"/>
              <w:szCs w:val="24"/>
            </w:rPr>
            <m:t>⊥</m:t>
          </m:r>
        </m:oMath>
        <w:r w:rsidR="00E874E3">
          <w:rPr>
            <w:rFonts w:eastAsia="Times New Roman"/>
            <w:color w:val="00000A"/>
            <w:sz w:val="24"/>
            <w:szCs w:val="24"/>
          </w:rPr>
          <w:t xml:space="preserve">, </w:t>
        </w:r>
      </w:ins>
      <w:ins w:id="1373" w:author="СБ" w:date="2019-11-03T12:52:00Z">
        <w:r w:rsidR="006872BE">
          <w:rPr>
            <w:rFonts w:eastAsia="Times New Roman"/>
            <w:color w:val="00000A"/>
            <w:sz w:val="24"/>
            <w:szCs w:val="24"/>
          </w:rPr>
          <w:lastRenderedPageBreak/>
          <w:t xml:space="preserve">имеющими </w:t>
        </w:r>
      </w:ins>
      <w:ins w:id="1374" w:author="СБ" w:date="2019-11-03T12:53:00Z">
        <w:r w:rsidR="00E874E3">
          <w:rPr>
            <w:rFonts w:eastAsia="Times New Roman"/>
            <w:color w:val="00000A"/>
            <w:sz w:val="24"/>
            <w:szCs w:val="24"/>
          </w:rPr>
          <w:t>особенные свойства</w:t>
        </w:r>
      </w:ins>
      <w:ins w:id="1375" w:author="СБ" w:date="2019-11-03T12:57:00Z">
        <w:r w:rsidR="00E874E3">
          <w:rPr>
            <w:rFonts w:eastAsia="Times New Roman"/>
            <w:color w:val="00000A"/>
            <w:sz w:val="24"/>
            <w:szCs w:val="24"/>
          </w:rPr>
          <w:t>, и не равные ни одному другому элементу системы</w:t>
        </w:r>
      </w:ins>
      <w:ins w:id="1376" w:author="СБ" w:date="2019-11-03T12:53:00Z">
        <w:r w:rsidR="00E874E3">
          <w:rPr>
            <w:rFonts w:eastAsia="Times New Roman"/>
            <w:color w:val="00000A"/>
            <w:sz w:val="24"/>
            <w:szCs w:val="24"/>
          </w:rPr>
          <w:t>.</w:t>
        </w:r>
      </w:ins>
    </w:p>
    <w:p w14:paraId="6A3D3BB3" w14:textId="5E781A9C" w:rsidR="00A87198" w:rsidRDefault="00D762B0">
      <w:pPr>
        <w:spacing w:line="288" w:lineRule="auto"/>
        <w:ind w:firstLine="397"/>
        <w:jc w:val="both"/>
        <w:rPr>
          <w:ins w:id="1377" w:author="СБ" w:date="2019-10-31T13:29:00Z"/>
          <w:rFonts w:eastAsia="Times New Roman"/>
          <w:color w:val="00000A"/>
          <w:sz w:val="24"/>
          <w:szCs w:val="24"/>
          <w:highlight w:val="white"/>
        </w:rPr>
      </w:pPr>
      <w:ins w:id="1378" w:author="СБ" w:date="2019-10-31T13:36:00Z">
        <w:r>
          <w:rPr>
            <w:rFonts w:eastAsia="Times New Roman"/>
            <w:color w:val="00000A"/>
            <w:sz w:val="24"/>
            <w:szCs w:val="24"/>
            <w:highlight w:val="white"/>
          </w:rPr>
          <w:t>Непротиворечивая сист</w:t>
        </w:r>
      </w:ins>
      <w:ins w:id="1379" w:author="СБ" w:date="2019-10-31T13:37:00Z">
        <w:r>
          <w:rPr>
            <w:rFonts w:eastAsia="Times New Roman"/>
            <w:color w:val="00000A"/>
            <w:sz w:val="24"/>
            <w:szCs w:val="24"/>
            <w:highlight w:val="white"/>
          </w:rPr>
          <w:t>е</w:t>
        </w:r>
      </w:ins>
      <w:ins w:id="1380" w:author="СБ" w:date="2019-10-31T13:36:00Z">
        <w:r>
          <w:rPr>
            <w:rFonts w:eastAsia="Times New Roman"/>
            <w:color w:val="00000A"/>
            <w:sz w:val="24"/>
            <w:szCs w:val="24"/>
            <w:highlight w:val="white"/>
          </w:rPr>
          <w:t>ма</w:t>
        </w:r>
      </w:ins>
      <w:ins w:id="1381" w:author="СБ" w:date="2019-10-31T13:29:00Z">
        <w:r w:rsidR="00A87198">
          <w:rPr>
            <w:rFonts w:eastAsia="Times New Roman"/>
            <w:color w:val="00000A"/>
            <w:sz w:val="24"/>
            <w:szCs w:val="24"/>
            <w:highlight w:val="white"/>
          </w:rPr>
          <w:t xml:space="preserve"> аксиом колеса, кроме коммутативности, ассоциативности сложения с умножением </w:t>
        </w:r>
      </w:ins>
      <w:ins w:id="1382" w:author="СБ" w:date="2019-10-31T13:37:00Z">
        <w:r>
          <w:rPr>
            <w:rFonts w:eastAsia="Times New Roman"/>
            <w:color w:val="00000A"/>
            <w:sz w:val="24"/>
            <w:szCs w:val="24"/>
            <w:highlight w:val="white"/>
          </w:rPr>
          <w:t>содержит</w:t>
        </w:r>
      </w:ins>
      <w:ins w:id="1383" w:author="СБ" w:date="2019-10-31T13:29:00Z">
        <w:r w:rsidR="00A87198">
          <w:rPr>
            <w:rFonts w:eastAsia="Times New Roman"/>
            <w:color w:val="00000A"/>
            <w:sz w:val="24"/>
            <w:szCs w:val="24"/>
            <w:highlight w:val="white"/>
          </w:rPr>
          <w:t xml:space="preserve"> следующие</w:t>
        </w:r>
      </w:ins>
      <w:ins w:id="1384" w:author="СБ" w:date="2019-10-31T13:37:00Z">
        <w:r>
          <w:rPr>
            <w:rFonts w:eastAsia="Times New Roman"/>
            <w:color w:val="00000A"/>
            <w:sz w:val="24"/>
            <w:szCs w:val="24"/>
            <w:highlight w:val="white"/>
          </w:rPr>
          <w:t xml:space="preserve"> правила</w:t>
        </w:r>
      </w:ins>
      <w:ins w:id="1385" w:author="СБ" w:date="2019-10-31T13:29:00Z">
        <w:r w:rsidR="00A87198">
          <w:rPr>
            <w:rFonts w:eastAsia="Times New Roman"/>
            <w:color w:val="00000A"/>
            <w:sz w:val="24"/>
            <w:szCs w:val="24"/>
            <w:highlight w:val="white"/>
          </w:rPr>
          <w:t>:</w:t>
        </w:r>
      </w:ins>
    </w:p>
    <w:p w14:paraId="2CA9020D" w14:textId="104B9EDA" w:rsidR="006602AD" w:rsidRPr="006602AD" w:rsidRDefault="006602AD" w:rsidP="006602AD">
      <w:pPr>
        <w:spacing w:line="288" w:lineRule="auto"/>
        <w:ind w:firstLine="397"/>
        <w:jc w:val="both"/>
        <w:rPr>
          <w:ins w:id="1386" w:author="СБ" w:date="2019-10-31T13:34:00Z"/>
          <w:rFonts w:ascii="Cambria Math" w:eastAsia="Times New Roman" w:hAnsi="Cambria Math"/>
          <w:color w:val="00000A"/>
          <w:sz w:val="24"/>
          <w:szCs w:val="24"/>
          <w:lang w:val="en-US"/>
          <w:oMath/>
        </w:rPr>
      </w:pPr>
      <w:ins w:id="1387" w:author="СБ" w:date="2019-10-31T13:34:00Z">
        <m:oMathPara>
          <m:oMath>
            <m:r>
              <w:rPr>
                <w:rFonts w:ascii="Cambria Math" w:eastAsia="Times New Roman" w:hAnsi="Cambria Math"/>
                <w:color w:val="00000A"/>
                <w:sz w:val="24"/>
                <w:szCs w:val="24"/>
                <w:lang w:val="en-US"/>
              </w:rPr>
              <m:t>0⋅0=0</m:t>
            </m:r>
          </m:oMath>
        </m:oMathPara>
      </w:ins>
    </w:p>
    <w:p w14:paraId="6AC07F24" w14:textId="28191A24" w:rsidR="006602AD" w:rsidRPr="006602AD" w:rsidRDefault="006602AD" w:rsidP="006602AD">
      <w:pPr>
        <w:spacing w:line="288" w:lineRule="auto"/>
        <w:ind w:firstLine="397"/>
        <w:jc w:val="both"/>
        <w:rPr>
          <w:ins w:id="1388" w:author="СБ" w:date="2019-10-31T13:34:00Z"/>
          <w:rFonts w:ascii="Cambria Math" w:eastAsia="Times New Roman" w:hAnsi="Cambria Math"/>
          <w:color w:val="00000A"/>
          <w:sz w:val="24"/>
          <w:szCs w:val="24"/>
          <w:lang w:val="en-US"/>
          <w:oMath/>
        </w:rPr>
      </w:pPr>
      <w:ins w:id="1389" w:author="СБ" w:date="2019-10-31T13:34:00Z">
        <m:oMathPara>
          <m:oMath>
            <m:r>
              <w:rPr>
                <w:rFonts w:ascii="Cambria Math" w:eastAsia="Times New Roman" w:hAnsi="Cambria Math"/>
                <w:color w:val="00000A"/>
                <w:sz w:val="24"/>
                <w:szCs w:val="24"/>
                <w:lang w:val="en-US"/>
              </w:rPr>
              <m:t>//x = x</m:t>
            </m:r>
          </m:oMath>
        </m:oMathPara>
      </w:ins>
    </w:p>
    <w:p w14:paraId="75DA80C9" w14:textId="0AE432FC" w:rsidR="006602AD" w:rsidRPr="006602AD" w:rsidRDefault="006602AD" w:rsidP="006602AD">
      <w:pPr>
        <w:spacing w:line="288" w:lineRule="auto"/>
        <w:ind w:firstLine="397"/>
        <w:jc w:val="both"/>
        <w:rPr>
          <w:ins w:id="1390" w:author="СБ" w:date="2019-10-31T13:34:00Z"/>
          <w:rFonts w:ascii="Cambria Math" w:eastAsia="Times New Roman" w:hAnsi="Cambria Math"/>
          <w:color w:val="00000A"/>
          <w:sz w:val="24"/>
          <w:szCs w:val="24"/>
          <w:lang w:val="en-US"/>
          <w:oMath/>
        </w:rPr>
      </w:pPr>
      <w:ins w:id="1391" w:author="СБ" w:date="2019-10-31T13:34:00Z">
        <m:oMathPara>
          <m:oMath>
            <m:r>
              <w:rPr>
                <w:rFonts w:ascii="Cambria Math" w:eastAsia="Times New Roman" w:hAnsi="Cambria Math"/>
                <w:color w:val="00000A"/>
                <w:sz w:val="24"/>
                <w:szCs w:val="24"/>
                <w:lang w:val="en-US"/>
              </w:rPr>
              <m:t>/(xy)=/y/x</m:t>
            </m:r>
          </m:oMath>
        </m:oMathPara>
      </w:ins>
    </w:p>
    <w:p w14:paraId="5A8B90C2" w14:textId="4EC8ED5A" w:rsidR="006602AD" w:rsidRPr="006602AD" w:rsidRDefault="006602AD" w:rsidP="006602AD">
      <w:pPr>
        <w:spacing w:line="288" w:lineRule="auto"/>
        <w:ind w:firstLine="397"/>
        <w:jc w:val="both"/>
        <w:rPr>
          <w:ins w:id="1392" w:author="СБ" w:date="2019-10-31T13:34:00Z"/>
          <w:rFonts w:ascii="Cambria Math" w:eastAsia="Times New Roman" w:hAnsi="Cambria Math"/>
          <w:color w:val="00000A"/>
          <w:sz w:val="24"/>
          <w:szCs w:val="24"/>
          <w:lang w:val="en-US"/>
          <w:oMath/>
        </w:rPr>
      </w:pPr>
      <w:ins w:id="1393" w:author="СБ" w:date="2019-10-31T13:34:00Z">
        <m:oMathPara>
          <m:oMath>
            <m:r>
              <w:rPr>
                <w:rFonts w:ascii="Cambria Math" w:eastAsia="Times New Roman" w:hAnsi="Cambria Math"/>
                <w:color w:val="00000A"/>
                <w:sz w:val="24"/>
                <w:szCs w:val="24"/>
                <w:lang w:val="en-US"/>
              </w:rPr>
              <m:t>xz+yz=(x+y)z+0z</m:t>
            </m:r>
          </m:oMath>
        </m:oMathPara>
      </w:ins>
    </w:p>
    <w:p w14:paraId="373D587D" w14:textId="60CD3C7A" w:rsidR="006602AD" w:rsidRPr="006602AD" w:rsidRDefault="006602AD" w:rsidP="006602AD">
      <w:pPr>
        <w:spacing w:line="288" w:lineRule="auto"/>
        <w:ind w:firstLine="397"/>
        <w:jc w:val="both"/>
        <w:rPr>
          <w:ins w:id="1394" w:author="СБ" w:date="2019-10-31T13:34:00Z"/>
          <w:rFonts w:ascii="Cambria Math" w:eastAsia="Times New Roman" w:hAnsi="Cambria Math"/>
          <w:color w:val="00000A"/>
          <w:sz w:val="24"/>
          <w:szCs w:val="24"/>
          <w:lang w:val="en-US"/>
          <w:oMath/>
        </w:rPr>
      </w:pPr>
      <w:ins w:id="1395" w:author="СБ" w:date="2019-10-31T13:34:00Z">
        <m:oMathPara>
          <m:oMath>
            <m:r>
              <w:rPr>
                <w:rFonts w:ascii="Cambria Math" w:eastAsia="Times New Roman" w:hAnsi="Cambria Math"/>
                <w:color w:val="00000A"/>
                <w:sz w:val="24"/>
                <w:szCs w:val="24"/>
                <w:lang w:val="en-US"/>
              </w:rPr>
              <m:t>(x+yz)/y=x/y+z+0y</m:t>
            </m:r>
          </m:oMath>
        </m:oMathPara>
      </w:ins>
    </w:p>
    <w:p w14:paraId="47789079" w14:textId="60A49822" w:rsidR="006602AD" w:rsidRPr="006602AD" w:rsidRDefault="006602AD" w:rsidP="006602AD">
      <w:pPr>
        <w:spacing w:line="288" w:lineRule="auto"/>
        <w:ind w:firstLine="397"/>
        <w:jc w:val="both"/>
        <w:rPr>
          <w:ins w:id="1396" w:author="СБ" w:date="2019-10-31T13:34:00Z"/>
          <w:rFonts w:ascii="Cambria Math" w:eastAsia="Times New Roman" w:hAnsi="Cambria Math"/>
          <w:color w:val="00000A"/>
          <w:sz w:val="24"/>
          <w:szCs w:val="24"/>
          <w:lang w:val="en-US"/>
          <w:oMath/>
        </w:rPr>
      </w:pPr>
      <w:ins w:id="1397" w:author="СБ" w:date="2019-10-31T13:34:00Z">
        <m:oMathPara>
          <m:oMath>
            <m:r>
              <w:rPr>
                <w:rFonts w:ascii="Cambria Math" w:eastAsia="Times New Roman" w:hAnsi="Cambria Math"/>
                <w:color w:val="00000A"/>
                <w:sz w:val="24"/>
                <w:szCs w:val="24"/>
                <w:lang w:val="en-US"/>
              </w:rPr>
              <m:t>(x+0y)z=xz+0y</m:t>
            </m:r>
          </m:oMath>
        </m:oMathPara>
      </w:ins>
    </w:p>
    <w:p w14:paraId="774B3C5C" w14:textId="680F6A70" w:rsidR="006602AD" w:rsidRPr="006602AD" w:rsidRDefault="006602AD" w:rsidP="006602AD">
      <w:pPr>
        <w:spacing w:line="288" w:lineRule="auto"/>
        <w:ind w:firstLine="397"/>
        <w:jc w:val="both"/>
        <w:rPr>
          <w:ins w:id="1398" w:author="СБ" w:date="2019-10-31T13:34:00Z"/>
          <w:rFonts w:ascii="Cambria Math" w:eastAsia="Times New Roman" w:hAnsi="Cambria Math"/>
          <w:color w:val="00000A"/>
          <w:sz w:val="24"/>
          <w:szCs w:val="24"/>
          <w:lang w:val="en-US"/>
          <w:oMath/>
        </w:rPr>
      </w:pPr>
      <w:ins w:id="1399" w:author="СБ" w:date="2019-10-31T13:34:00Z">
        <m:oMathPara>
          <m:oMath>
            <m:r>
              <w:rPr>
                <w:rFonts w:ascii="Cambria Math" w:eastAsia="Times New Roman" w:hAnsi="Cambria Math"/>
                <w:color w:val="00000A"/>
                <w:sz w:val="24"/>
                <w:szCs w:val="24"/>
                <w:lang w:val="en-US"/>
              </w:rPr>
              <m:t>/(x+0y)=/x+0y</m:t>
            </m:r>
          </m:oMath>
        </m:oMathPara>
      </w:ins>
    </w:p>
    <w:p w14:paraId="3E779C18" w14:textId="77777777" w:rsidR="00D762B0" w:rsidRDefault="006602AD" w:rsidP="006602AD">
      <w:pPr>
        <w:spacing w:line="288" w:lineRule="auto"/>
        <w:ind w:firstLine="397"/>
        <w:jc w:val="both"/>
        <w:rPr>
          <w:ins w:id="1400" w:author="СБ" w:date="2019-10-31T13:34:00Z"/>
          <w:rFonts w:eastAsia="Times New Roman"/>
          <w:color w:val="00000A"/>
          <w:sz w:val="24"/>
          <w:szCs w:val="24"/>
          <w:lang w:val="en-US"/>
        </w:rPr>
      </w:pPr>
      <w:ins w:id="1401" w:author="СБ" w:date="2019-10-31T13:34:00Z">
        <m:oMathPara>
          <m:oMath>
            <m:r>
              <w:rPr>
                <w:rFonts w:ascii="Cambria Math" w:eastAsia="Times New Roman" w:hAnsi="Cambria Math"/>
                <w:color w:val="00000A"/>
                <w:sz w:val="24"/>
                <w:szCs w:val="24"/>
                <w:rPrChange w:id="1402" w:author="СБ" w:date="2019-10-31T13:34:00Z">
                  <w:rPr>
                    <w:rFonts w:ascii="Cambria Math" w:eastAsia="Times New Roman" w:hAnsi="Cambria Math"/>
                    <w:color w:val="00000A"/>
                    <w:sz w:val="24"/>
                    <w:szCs w:val="24"/>
                    <w:lang w:val="en-US"/>
                  </w:rPr>
                </w:rPrChange>
              </w:rPr>
              <m:t>0/0+</m:t>
            </m:r>
            <m:r>
              <w:rPr>
                <w:rFonts w:ascii="Cambria Math" w:eastAsia="Times New Roman" w:hAnsi="Cambria Math"/>
                <w:color w:val="00000A"/>
                <w:sz w:val="24"/>
                <w:szCs w:val="24"/>
                <w:lang w:val="en-US"/>
              </w:rPr>
              <m:t>x</m:t>
            </m:r>
            <m:r>
              <w:rPr>
                <w:rFonts w:ascii="Cambria Math" w:eastAsia="Times New Roman" w:hAnsi="Cambria Math"/>
                <w:color w:val="00000A"/>
                <w:sz w:val="24"/>
                <w:szCs w:val="24"/>
                <w:rPrChange w:id="1403" w:author="СБ" w:date="2019-10-31T13:34:00Z">
                  <w:rPr>
                    <w:rFonts w:ascii="Cambria Math" w:eastAsia="Times New Roman" w:hAnsi="Cambria Math"/>
                    <w:color w:val="00000A"/>
                    <w:sz w:val="24"/>
                    <w:szCs w:val="24"/>
                    <w:lang w:val="en-US"/>
                  </w:rPr>
                </w:rPrChange>
              </w:rPr>
              <m:t>=0/0</m:t>
            </m:r>
          </m:oMath>
        </m:oMathPara>
      </w:ins>
    </w:p>
    <w:p w14:paraId="1D1D7CA5" w14:textId="77777777" w:rsidR="00D762B0" w:rsidRDefault="00D762B0" w:rsidP="006602AD">
      <w:pPr>
        <w:spacing w:line="288" w:lineRule="auto"/>
        <w:ind w:firstLine="397"/>
        <w:jc w:val="both"/>
        <w:rPr>
          <w:ins w:id="1404" w:author="СБ" w:date="2019-10-31T13:34:00Z"/>
          <w:rFonts w:eastAsia="Times New Roman"/>
          <w:color w:val="00000A"/>
          <w:sz w:val="24"/>
          <w:szCs w:val="24"/>
          <w:lang w:val="en-US"/>
        </w:rPr>
      </w:pPr>
    </w:p>
    <w:p w14:paraId="5075AC08" w14:textId="776711F5" w:rsidR="00B50742" w:rsidRDefault="00A87198">
      <w:pPr>
        <w:spacing w:line="288" w:lineRule="auto"/>
        <w:jc w:val="both"/>
        <w:rPr>
          <w:ins w:id="1405" w:author="СБ" w:date="2019-10-31T13:37:00Z"/>
          <w:rFonts w:eastAsia="Times New Roman"/>
          <w:color w:val="00000A"/>
          <w:sz w:val="24"/>
          <w:szCs w:val="24"/>
          <w:highlight w:val="white"/>
        </w:rPr>
        <w:pPrChange w:id="1406" w:author="СБ" w:date="2019-10-31T13:34:00Z">
          <w:pPr>
            <w:spacing w:line="288" w:lineRule="auto"/>
            <w:ind w:firstLine="397"/>
            <w:jc w:val="both"/>
          </w:pPr>
        </w:pPrChange>
      </w:pPr>
      <w:ins w:id="1407" w:author="СБ" w:date="2019-10-31T13:28:00Z">
        <w:r>
          <w:rPr>
            <w:rFonts w:eastAsia="Times New Roman"/>
            <w:color w:val="00000A"/>
            <w:sz w:val="24"/>
            <w:szCs w:val="24"/>
            <w:highlight w:val="white"/>
          </w:rPr>
          <w:t xml:space="preserve">Из </w:t>
        </w:r>
      </w:ins>
      <w:ins w:id="1408" w:author="СБ" w:date="2019-10-31T13:29:00Z">
        <w:r>
          <w:rPr>
            <w:rFonts w:eastAsia="Times New Roman"/>
            <w:color w:val="00000A"/>
            <w:sz w:val="24"/>
            <w:szCs w:val="24"/>
            <w:highlight w:val="white"/>
          </w:rPr>
          <w:t xml:space="preserve">этих </w:t>
        </w:r>
      </w:ins>
      <w:ins w:id="1409" w:author="СБ" w:date="2019-10-31T13:28:00Z">
        <w:r>
          <w:rPr>
            <w:rFonts w:eastAsia="Times New Roman"/>
            <w:color w:val="00000A"/>
            <w:sz w:val="24"/>
            <w:szCs w:val="24"/>
            <w:highlight w:val="white"/>
          </w:rPr>
          <w:t>а</w:t>
        </w:r>
      </w:ins>
      <w:ins w:id="1410" w:author="СБ" w:date="2019-10-31T13:27:00Z">
        <w:r>
          <w:rPr>
            <w:rFonts w:eastAsia="Times New Roman"/>
            <w:color w:val="00000A"/>
            <w:sz w:val="24"/>
            <w:szCs w:val="24"/>
            <w:highlight w:val="white"/>
          </w:rPr>
          <w:t xml:space="preserve">ксиом </w:t>
        </w:r>
      </w:ins>
      <w:ins w:id="1411" w:author="СБ" w:date="2019-10-31T13:28:00Z">
        <w:r>
          <w:rPr>
            <w:rFonts w:eastAsia="Times New Roman"/>
            <w:color w:val="00000A"/>
            <w:sz w:val="24"/>
            <w:szCs w:val="24"/>
            <w:highlight w:val="white"/>
          </w:rPr>
          <w:t>неизбежно следу</w:t>
        </w:r>
      </w:ins>
      <w:ins w:id="1412" w:author="СБ" w:date="2019-10-31T13:38:00Z">
        <w:r w:rsidR="00D762B0">
          <w:rPr>
            <w:rFonts w:eastAsia="Times New Roman"/>
            <w:color w:val="00000A"/>
            <w:sz w:val="24"/>
            <w:szCs w:val="24"/>
            <w:highlight w:val="white"/>
          </w:rPr>
          <w:t>е</w:t>
        </w:r>
      </w:ins>
      <w:ins w:id="1413" w:author="СБ" w:date="2019-10-31T13:28:00Z">
        <w:r>
          <w:rPr>
            <w:rFonts w:eastAsia="Times New Roman"/>
            <w:color w:val="00000A"/>
            <w:sz w:val="24"/>
            <w:szCs w:val="24"/>
            <w:highlight w:val="white"/>
          </w:rPr>
          <w:t>т</w:t>
        </w:r>
      </w:ins>
      <w:ins w:id="1414" w:author="СБ" w:date="2019-10-31T13:38:00Z">
        <w:r w:rsidR="00D762B0">
          <w:rPr>
            <w:rFonts w:eastAsia="Times New Roman"/>
            <w:color w:val="00000A"/>
            <w:sz w:val="24"/>
            <w:szCs w:val="24"/>
            <w:highlight w:val="white"/>
          </w:rPr>
          <w:t>, что в общем случае</w:t>
        </w:r>
      </w:ins>
      <w:ins w:id="1415" w:author="СБ" w:date="2019-10-31T13:37:00Z">
        <w:r w:rsidR="00D762B0">
          <w:rPr>
            <w:rFonts w:eastAsia="Times New Roman"/>
            <w:color w:val="00000A"/>
            <w:sz w:val="24"/>
            <w:szCs w:val="24"/>
            <w:highlight w:val="white"/>
          </w:rPr>
          <w:t>:</w:t>
        </w:r>
      </w:ins>
    </w:p>
    <w:p w14:paraId="69BF176D" w14:textId="0F207055" w:rsidR="00D762B0" w:rsidRDefault="00D762B0">
      <w:pPr>
        <w:spacing w:line="288" w:lineRule="auto"/>
        <w:jc w:val="both"/>
        <w:rPr>
          <w:ins w:id="1416" w:author="СБ" w:date="2019-10-31T12:18:00Z"/>
          <w:rFonts w:eastAsia="Times New Roman"/>
          <w:color w:val="00000A"/>
          <w:sz w:val="24"/>
          <w:szCs w:val="24"/>
          <w:highlight w:val="white"/>
        </w:rPr>
        <w:pPrChange w:id="1417" w:author="СБ" w:date="2019-10-31T13:34:00Z">
          <w:pPr>
            <w:spacing w:line="288" w:lineRule="auto"/>
            <w:ind w:firstLine="397"/>
            <w:jc w:val="both"/>
          </w:pPr>
        </w:pPrChange>
      </w:pPr>
      <w:ins w:id="1418" w:author="СБ" w:date="2019-10-31T13:37:00Z">
        <m:oMathPara>
          <m:oMath>
            <m:r>
              <w:rPr>
                <w:rFonts w:ascii="Cambria Math" w:eastAsia="Times New Roman" w:hAnsi="Cambria Math"/>
                <w:color w:val="00000A"/>
                <w:sz w:val="24"/>
                <w:szCs w:val="24"/>
                <w:highlight w:val="white"/>
              </w:rPr>
              <m:t>0x≠0,</m:t>
            </m:r>
          </m:oMath>
        </m:oMathPara>
      </w:ins>
      <w:ins w:id="1419" w:author="СБ" w:date="2019-10-31T13:38:00Z">
        <m:oMathPara>
          <m:oMath>
            <m:r>
              <w:rPr>
                <w:rFonts w:ascii="Cambria Math" w:eastAsia="Times New Roman" w:hAnsi="Cambria Math"/>
                <w:color w:val="00000A"/>
                <w:sz w:val="24"/>
                <w:szCs w:val="24"/>
                <w:highlight w:val="white"/>
              </w:rPr>
              <m:t xml:space="preserve"> </m:t>
            </m:r>
          </m:oMath>
        </m:oMathPara>
      </w:ins>
      <w:ins w:id="1420" w:author="СБ" w:date="2019-10-31T13:37:00Z">
        <m:oMathPara>
          <m:oMath>
            <m:r>
              <w:rPr>
                <w:rFonts w:ascii="Cambria Math" w:eastAsia="Times New Roman" w:hAnsi="Cambria Math"/>
                <w:color w:val="00000A"/>
                <w:sz w:val="24"/>
                <w:szCs w:val="24"/>
                <w:highlight w:val="white"/>
              </w:rPr>
              <m:t xml:space="preserve"> x-x ≠0,</m:t>
            </m:r>
          </m:oMath>
        </m:oMathPara>
      </w:ins>
      <w:ins w:id="1421" w:author="СБ" w:date="2019-10-31T13:38:00Z">
        <m:oMathPara>
          <m:oMath>
            <m:r>
              <w:rPr>
                <w:rFonts w:ascii="Cambria Math" w:eastAsia="Times New Roman" w:hAnsi="Cambria Math"/>
                <w:color w:val="00000A"/>
                <w:sz w:val="24"/>
                <w:szCs w:val="24"/>
              </w:rPr>
              <m:t xml:space="preserve">  </m:t>
            </m:r>
          </m:oMath>
        </m:oMathPara>
      </w:ins>
      <m:oMathPara>
        <m:oMath>
          <m:f>
            <m:fPr>
              <m:ctrlPr>
                <w:ins w:id="1422" w:author="СБ" w:date="2019-10-31T13:37:00Z">
                  <w:rPr>
                    <w:rFonts w:ascii="Cambria Math" w:eastAsia="Times New Roman" w:hAnsi="Cambria Math"/>
                    <w:i/>
                    <w:color w:val="00000A"/>
                    <w:sz w:val="24"/>
                    <w:szCs w:val="24"/>
                  </w:rPr>
                </w:ins>
              </m:ctrlPr>
            </m:fPr>
            <m:num>
              <w:ins w:id="1423" w:author="СБ" w:date="2019-10-31T13:37:00Z">
                <m:r>
                  <w:rPr>
                    <w:rFonts w:ascii="Cambria Math" w:eastAsia="Times New Roman" w:hAnsi="Cambria Math"/>
                    <w:color w:val="00000A"/>
                    <w:sz w:val="24"/>
                    <w:szCs w:val="24"/>
                    <w:highlight w:val="white"/>
                  </w:rPr>
                  <m:t>x</m:t>
                </m:r>
              </w:ins>
            </m:num>
            <m:den>
              <w:ins w:id="1424" w:author="СБ" w:date="2019-10-31T13:37:00Z">
                <m:r>
                  <w:rPr>
                    <w:rFonts w:ascii="Cambria Math" w:eastAsia="Times New Roman" w:hAnsi="Cambria Math"/>
                    <w:color w:val="00000A"/>
                    <w:sz w:val="24"/>
                    <w:szCs w:val="24"/>
                    <w:highlight w:val="white"/>
                  </w:rPr>
                  <m:t>x</m:t>
                </m:r>
              </w:ins>
            </m:den>
          </m:f>
          <w:ins w:id="1425" w:author="СБ" w:date="2019-10-31T13:37:00Z">
            <m:r>
              <w:rPr>
                <w:rFonts w:ascii="Cambria Math" w:eastAsia="Times New Roman" w:hAnsi="Cambria Math"/>
                <w:color w:val="00000A"/>
                <w:sz w:val="24"/>
                <w:szCs w:val="24"/>
              </w:rPr>
              <m:t>≠1</m:t>
            </m:r>
          </w:ins>
          <w:ins w:id="1426" w:author="СБ" w:date="2019-10-31T13:38:00Z">
            <m:r>
              <w:rPr>
                <w:rFonts w:ascii="Cambria Math" w:eastAsia="Times New Roman" w:hAnsi="Cambria Math"/>
                <w:color w:val="00000A"/>
                <w:sz w:val="24"/>
                <w:szCs w:val="24"/>
              </w:rPr>
              <m:t>.</m:t>
            </m:r>
          </w:ins>
        </m:oMath>
      </m:oMathPara>
    </w:p>
    <w:p w14:paraId="4828D5D2" w14:textId="6F0E8A11" w:rsidR="006872BE" w:rsidRPr="006872BE" w:rsidRDefault="006872BE">
      <w:pPr>
        <w:spacing w:line="288" w:lineRule="auto"/>
        <w:jc w:val="both"/>
        <w:rPr>
          <w:ins w:id="1427" w:author="СБ" w:date="2019-11-03T12:46:00Z"/>
          <w:rFonts w:eastAsia="Times New Roman"/>
          <w:color w:val="00000A"/>
          <w:sz w:val="24"/>
          <w:szCs w:val="24"/>
          <w:highlight w:val="white"/>
          <w:rPrChange w:id="1428" w:author="СБ" w:date="2019-11-03T12:46:00Z">
            <w:rPr>
              <w:ins w:id="1429" w:author="СБ" w:date="2019-11-03T12:46:00Z"/>
              <w:rFonts w:eastAsia="Times New Roman"/>
              <w:color w:val="00000A"/>
              <w:sz w:val="24"/>
              <w:szCs w:val="24"/>
              <w:highlight w:val="white"/>
              <w:lang w:val="en-US"/>
            </w:rPr>
          </w:rPrChange>
        </w:rPr>
        <w:pPrChange w:id="1430" w:author="СБ" w:date="2019-11-03T12:46:00Z">
          <w:pPr>
            <w:spacing w:line="288" w:lineRule="auto"/>
            <w:ind w:firstLine="397"/>
            <w:jc w:val="both"/>
          </w:pPr>
        </w:pPrChange>
      </w:pPr>
      <w:ins w:id="1431" w:author="СБ" w:date="2019-11-03T12:46:00Z">
        <w:r>
          <w:rPr>
            <w:rFonts w:eastAsia="Times New Roman"/>
            <w:color w:val="00000A"/>
            <w:sz w:val="24"/>
            <w:szCs w:val="24"/>
            <w:highlight w:val="white"/>
          </w:rPr>
          <w:t>Увы, групповые свойства сложения в такой системе нарушаются, поскол</w:t>
        </w:r>
      </w:ins>
      <w:ins w:id="1432" w:author="СБ" w:date="2019-11-03T12:47:00Z">
        <w:r>
          <w:rPr>
            <w:rFonts w:eastAsia="Times New Roman"/>
            <w:color w:val="00000A"/>
            <w:sz w:val="24"/>
            <w:szCs w:val="24"/>
            <w:highlight w:val="white"/>
          </w:rPr>
          <w:t>ь</w:t>
        </w:r>
      </w:ins>
      <w:ins w:id="1433" w:author="СБ" w:date="2019-11-03T12:46:00Z">
        <w:r>
          <w:rPr>
            <w:rFonts w:eastAsia="Times New Roman"/>
            <w:color w:val="00000A"/>
            <w:sz w:val="24"/>
            <w:szCs w:val="24"/>
            <w:highlight w:val="white"/>
          </w:rPr>
          <w:t xml:space="preserve">ку не для всех элементов </w:t>
        </w:r>
      </w:ins>
      <w:ins w:id="1434" w:author="СБ" w:date="2019-11-03T12:47:00Z">
        <m:oMath>
          <m:r>
            <w:rPr>
              <w:rFonts w:ascii="Cambria Math" w:eastAsia="Times New Roman" w:hAnsi="Cambria Math"/>
              <w:color w:val="00000A"/>
              <w:sz w:val="24"/>
              <w:szCs w:val="24"/>
              <w:highlight w:val="white"/>
              <w:lang w:val="en-US"/>
            </w:rPr>
            <m:t>x</m:t>
          </m:r>
        </m:oMath>
        <w:r w:rsidRPr="006872BE">
          <w:rPr>
            <w:rFonts w:eastAsia="Times New Roman"/>
            <w:color w:val="00000A"/>
            <w:sz w:val="24"/>
            <w:szCs w:val="24"/>
            <w:highlight w:val="white"/>
            <w:rPrChange w:id="1435" w:author="СБ" w:date="2019-11-03T12:47:00Z">
              <w:rPr>
                <w:rFonts w:eastAsia="Times New Roman"/>
                <w:color w:val="00000A"/>
                <w:sz w:val="24"/>
                <w:szCs w:val="24"/>
                <w:highlight w:val="white"/>
                <w:lang w:val="en-US"/>
              </w:rPr>
            </w:rPrChange>
          </w:rPr>
          <w:t xml:space="preserve"> </w:t>
        </w:r>
        <w:r>
          <w:rPr>
            <w:rFonts w:eastAsia="Times New Roman"/>
            <w:color w:val="00000A"/>
            <w:sz w:val="24"/>
            <w:szCs w:val="24"/>
            <w:highlight w:val="white"/>
          </w:rPr>
          <w:t xml:space="preserve">выполняется тождество </w:t>
        </w:r>
      </w:ins>
      <w:ins w:id="1436" w:author="СБ" w:date="2019-11-03T12:46:00Z">
        <m:oMath>
          <m:r>
            <w:rPr>
              <w:rFonts w:ascii="Cambria Math" w:eastAsia="Times New Roman" w:hAnsi="Cambria Math"/>
              <w:color w:val="00000A"/>
              <w:sz w:val="24"/>
              <w:szCs w:val="24"/>
              <w:highlight w:val="white"/>
            </w:rPr>
            <m:t xml:space="preserve"> </m:t>
          </m:r>
          <m:r>
            <w:rPr>
              <w:rFonts w:ascii="Cambria Math" w:eastAsia="Times New Roman" w:hAnsi="Cambria Math"/>
              <w:color w:val="00000A"/>
              <w:sz w:val="24"/>
              <w:szCs w:val="24"/>
              <w:highlight w:val="white"/>
              <w:lang w:val="en-US"/>
            </w:rPr>
            <m:t>x</m:t>
          </m:r>
          <m:r>
            <w:rPr>
              <w:rFonts w:ascii="Cambria Math" w:eastAsia="Times New Roman" w:hAnsi="Cambria Math"/>
              <w:color w:val="00000A"/>
              <w:sz w:val="24"/>
              <w:szCs w:val="24"/>
              <w:highlight w:val="white"/>
            </w:rPr>
            <m:t>+0=</m:t>
          </m:r>
          <m:r>
            <w:rPr>
              <w:rFonts w:ascii="Cambria Math" w:eastAsia="Times New Roman" w:hAnsi="Cambria Math"/>
              <w:color w:val="00000A"/>
              <w:sz w:val="24"/>
              <w:szCs w:val="24"/>
              <w:highlight w:val="white"/>
              <w:lang w:val="en-US"/>
            </w:rPr>
            <m:t>x</m:t>
          </m:r>
        </m:oMath>
        <w:r w:rsidRPr="006872BE">
          <w:rPr>
            <w:rFonts w:eastAsia="Times New Roman"/>
            <w:color w:val="00000A"/>
            <w:sz w:val="24"/>
            <w:szCs w:val="24"/>
            <w:highlight w:val="white"/>
          </w:rPr>
          <w:t xml:space="preserve"> </w:t>
        </w:r>
        <w:r>
          <w:rPr>
            <w:rFonts w:eastAsia="Times New Roman"/>
            <w:color w:val="00000A"/>
            <w:sz w:val="24"/>
            <w:szCs w:val="24"/>
            <w:highlight w:val="white"/>
          </w:rPr>
          <w:t>.</w:t>
        </w:r>
      </w:ins>
    </w:p>
    <w:p w14:paraId="3AF7E418" w14:textId="77777777" w:rsidR="009F0155" w:rsidRDefault="00662FA5">
      <w:pPr>
        <w:spacing w:line="288" w:lineRule="auto"/>
        <w:ind w:firstLine="397"/>
        <w:jc w:val="both"/>
        <w:rPr>
          <w:ins w:id="1437" w:author="СБ" w:date="2019-10-31T13:41:00Z"/>
          <w:rFonts w:eastAsia="Times New Roman"/>
          <w:color w:val="00000A"/>
          <w:sz w:val="24"/>
          <w:szCs w:val="24"/>
          <w:highlight w:val="white"/>
        </w:rPr>
      </w:pPr>
      <w:r w:rsidRPr="0029618A">
        <w:rPr>
          <w:rFonts w:eastAsia="Times New Roman"/>
          <w:color w:val="00000A"/>
          <w:sz w:val="24"/>
          <w:szCs w:val="24"/>
          <w:highlight w:val="white"/>
        </w:rPr>
        <w:t xml:space="preserve"> </w:t>
      </w:r>
      <w:del w:id="1438" w:author="СБ" w:date="2019-10-31T13:26:00Z">
        <w:r w:rsidRPr="0029618A" w:rsidDel="00A87198">
          <w:rPr>
            <w:rFonts w:eastAsia="Times New Roman"/>
            <w:color w:val="00000A"/>
            <w:sz w:val="24"/>
            <w:szCs w:val="24"/>
            <w:highlight w:val="white"/>
          </w:rPr>
          <w:delText xml:space="preserve">Например, отношение 2/2 не будет равно 1 (нейтральному элементу для умножения), а станет неопределённым числом (как 0/0 в поле </w:delText>
        </w:r>
        <w:commentRangeStart w:id="1439"/>
        <w:commentRangeStart w:id="1440"/>
        <w:r w:rsidRPr="0029618A" w:rsidDel="00A87198">
          <w:rPr>
            <w:rFonts w:eastAsia="Times New Roman"/>
            <w:color w:val="00000A"/>
            <w:sz w:val="24"/>
            <w:szCs w:val="24"/>
            <w:highlight w:val="white"/>
          </w:rPr>
          <w:delText>чисел</w:delText>
        </w:r>
        <w:commentRangeEnd w:id="1439"/>
        <w:r w:rsidR="003C2E24" w:rsidDel="00A87198">
          <w:rPr>
            <w:rStyle w:val="af"/>
          </w:rPr>
          <w:commentReference w:id="1439"/>
        </w:r>
      </w:del>
      <w:commentRangeEnd w:id="1440"/>
      <w:r w:rsidR="009F0155">
        <w:rPr>
          <w:rStyle w:val="af"/>
        </w:rPr>
        <w:commentReference w:id="1440"/>
      </w:r>
      <w:del w:id="1441" w:author="СБ" w:date="2019-10-31T13:26:00Z">
        <w:r w:rsidRPr="0029618A" w:rsidDel="00A87198">
          <w:rPr>
            <w:rFonts w:eastAsia="Times New Roman"/>
            <w:color w:val="00000A"/>
            <w:sz w:val="24"/>
            <w:szCs w:val="24"/>
            <w:highlight w:val="white"/>
          </w:rPr>
          <w:delText xml:space="preserve">), что нарушает согласованность с рациональными числами. </w:delText>
        </w:r>
      </w:del>
    </w:p>
    <w:p w14:paraId="4348D9AE" w14:textId="6156DF24" w:rsidR="008E2D65" w:rsidRPr="0029618A" w:rsidRDefault="009F0155">
      <w:pPr>
        <w:spacing w:line="288" w:lineRule="auto"/>
        <w:ind w:firstLine="397"/>
        <w:jc w:val="both"/>
        <w:rPr>
          <w:rFonts w:eastAsia="Times New Roman"/>
          <w:color w:val="00000A"/>
          <w:sz w:val="24"/>
          <w:szCs w:val="24"/>
          <w:highlight w:val="white"/>
        </w:rPr>
      </w:pPr>
      <w:ins w:id="1442" w:author="СБ" w:date="2019-10-31T13:41:00Z">
        <w:r>
          <w:rPr>
            <w:rFonts w:eastAsia="Times New Roman"/>
            <w:color w:val="00000A"/>
            <w:sz w:val="24"/>
            <w:szCs w:val="24"/>
            <w:highlight w:val="white"/>
          </w:rPr>
          <w:t>Так что «просто добавить» делители нуля не получится, нужно перестраивать всю систему</w:t>
        </w:r>
      </w:ins>
      <w:ins w:id="1443" w:author="СБ" w:date="2019-10-31T13:42:00Z">
        <w:r>
          <w:rPr>
            <w:rFonts w:eastAsia="Times New Roman"/>
            <w:color w:val="00000A"/>
            <w:sz w:val="24"/>
            <w:szCs w:val="24"/>
            <w:highlight w:val="white"/>
          </w:rPr>
          <w:t xml:space="preserve"> ради её непротиворечивости. </w:t>
        </w:r>
      </w:ins>
      <w:r w:rsidR="00662FA5" w:rsidRPr="0029618A">
        <w:rPr>
          <w:rFonts w:eastAsia="Times New Roman"/>
          <w:color w:val="00000A"/>
          <w:sz w:val="24"/>
          <w:szCs w:val="24"/>
          <w:highlight w:val="white"/>
        </w:rPr>
        <w:t xml:space="preserve">Подобные </w:t>
      </w:r>
      <w:del w:id="1444" w:author="СБ" w:date="2019-10-31T13:42:00Z">
        <w:r w:rsidR="00662FA5" w:rsidRPr="0029618A" w:rsidDel="009F0155">
          <w:rPr>
            <w:rFonts w:eastAsia="Times New Roman"/>
            <w:color w:val="00000A"/>
            <w:sz w:val="24"/>
            <w:szCs w:val="24"/>
            <w:highlight w:val="white"/>
          </w:rPr>
          <w:delText xml:space="preserve">проблемы </w:delText>
        </w:r>
      </w:del>
      <w:ins w:id="1445" w:author="СБ" w:date="2019-10-31T13:42:00Z">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w:t>
        </w:r>
      </w:ins>
      <w:r w:rsidR="00662FA5" w:rsidRPr="0029618A">
        <w:rPr>
          <w:rFonts w:eastAsia="Times New Roman"/>
          <w:color w:val="00000A"/>
          <w:sz w:val="24"/>
          <w:szCs w:val="24"/>
          <w:highlight w:val="white"/>
        </w:rPr>
        <w:t xml:space="preserve">возникнут при попытке искусственно ввести вторую мнимую единицу: согласованную </w:t>
      </w:r>
      <w:r w:rsidR="000B6EB1">
        <w:rPr>
          <w:rFonts w:eastAsia="Times New Roman"/>
          <w:color w:val="00000A"/>
          <w:sz w:val="24"/>
          <w:szCs w:val="24"/>
          <w:highlight w:val="white"/>
        </w:rPr>
        <w:t>алгебру с двумя единицами</w:t>
      </w:r>
      <w:r w:rsidR="00662FA5" w:rsidRPr="0029618A">
        <w:rPr>
          <w:rFonts w:eastAsia="Times New Roman"/>
          <w:color w:val="00000A"/>
          <w:sz w:val="24"/>
          <w:szCs w:val="24"/>
          <w:highlight w:val="white"/>
        </w:rPr>
        <w:t xml:space="preserve"> построить опять не получится, а вот с тремя такими единицами всё работает</w:t>
      </w:r>
      <w:r w:rsidR="000B6EB1">
        <w:rPr>
          <w:rFonts w:eastAsia="Times New Roman"/>
          <w:color w:val="00000A"/>
          <w:sz w:val="24"/>
          <w:szCs w:val="24"/>
          <w:highlight w:val="white"/>
        </w:rPr>
        <w:t>:</w:t>
      </w:r>
      <w:r w:rsidR="00662FA5" w:rsidRPr="0029618A">
        <w:rPr>
          <w:rFonts w:eastAsia="Times New Roman"/>
          <w:color w:val="00000A"/>
          <w:sz w:val="24"/>
          <w:szCs w:val="24"/>
          <w:highlight w:val="white"/>
        </w:rPr>
        <w:t xml:space="preserve"> так строится </w:t>
      </w:r>
      <w:r w:rsidR="00662FA5" w:rsidRPr="0029618A">
        <w:rPr>
          <w:rFonts w:eastAsia="Times New Roman"/>
          <w:i/>
          <w:color w:val="00000A"/>
          <w:sz w:val="24"/>
          <w:szCs w:val="24"/>
          <w:highlight w:val="white"/>
        </w:rPr>
        <w:t>кольцо</w:t>
      </w:r>
      <w:r w:rsidR="00662FA5" w:rsidRPr="0029618A">
        <w:rPr>
          <w:rFonts w:eastAsia="Times New Roman"/>
          <w:color w:val="00000A"/>
          <w:sz w:val="24"/>
          <w:szCs w:val="24"/>
          <w:highlight w:val="white"/>
        </w:rPr>
        <w:t xml:space="preserve"> </w:t>
      </w:r>
      <w:r w:rsidR="00662FA5" w:rsidRPr="0029618A">
        <w:rPr>
          <w:rFonts w:eastAsia="Times New Roman"/>
          <w:i/>
          <w:sz w:val="24"/>
          <w:szCs w:val="24"/>
        </w:rPr>
        <w:t>кватернионов</w:t>
      </w:r>
      <w:r w:rsidR="00662FA5" w:rsidRPr="0029618A">
        <w:rPr>
          <w:rFonts w:eastAsia="Times New Roman"/>
          <w:color w:val="00000A"/>
          <w:sz w:val="24"/>
          <w:szCs w:val="24"/>
          <w:highlight w:val="white"/>
        </w:rPr>
        <w:t xml:space="preserve">. </w:t>
      </w:r>
      <w:r w:rsidR="000B6EB1">
        <w:rPr>
          <w:rFonts w:eastAsia="Times New Roman"/>
          <w:color w:val="00000A"/>
          <w:sz w:val="24"/>
          <w:szCs w:val="24"/>
          <w:highlight w:val="white"/>
        </w:rPr>
        <w:t>Кватернионы</w:t>
      </w:r>
      <w:r w:rsidR="000B6EB1" w:rsidRPr="0029618A">
        <w:rPr>
          <w:rFonts w:eastAsia="Times New Roman"/>
          <w:color w:val="00000A"/>
          <w:sz w:val="24"/>
          <w:szCs w:val="24"/>
          <w:highlight w:val="white"/>
        </w:rPr>
        <w:t xml:space="preserve"> </w:t>
      </w:r>
      <w:r w:rsidR="00662FA5" w:rsidRPr="0029618A">
        <w:rPr>
          <w:rFonts w:eastAsia="Times New Roman"/>
          <w:color w:val="00000A"/>
          <w:sz w:val="24"/>
          <w:szCs w:val="24"/>
          <w:highlight w:val="white"/>
        </w:rPr>
        <w:t xml:space="preserve">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sidR="003C2E24">
        <w:rPr>
          <w:rFonts w:eastAsia="Times New Roman"/>
          <w:color w:val="00000A"/>
          <w:sz w:val="24"/>
          <w:szCs w:val="24"/>
          <w:highlight w:val="white"/>
        </w:rPr>
        <w:t>в следующий раз</w:t>
      </w:r>
      <w:r w:rsidR="003C2E24" w:rsidRPr="0029618A">
        <w:rPr>
          <w:rFonts w:eastAsia="Times New Roman"/>
          <w:color w:val="00000A"/>
          <w:sz w:val="24"/>
          <w:szCs w:val="24"/>
          <w:highlight w:val="white"/>
        </w:rPr>
        <w:t xml:space="preserve"> </w:t>
      </w:r>
      <w:r w:rsidR="00662FA5" w:rsidRPr="0029618A">
        <w:rPr>
          <w:rFonts w:eastAsia="Times New Roman"/>
          <w:color w:val="00000A"/>
          <w:sz w:val="24"/>
          <w:szCs w:val="24"/>
          <w:highlight w:val="white"/>
        </w:rPr>
        <w:t>получим “хорошую” самосогласованную алгебру, когда их будет семь</w:t>
      </w:r>
      <w:r w:rsidR="000B6EB1">
        <w:rPr>
          <w:rFonts w:eastAsia="Times New Roman"/>
          <w:color w:val="00000A"/>
          <w:sz w:val="24"/>
          <w:szCs w:val="24"/>
          <w:highlight w:val="white"/>
        </w:rPr>
        <w:t xml:space="preserve"> </w:t>
      </w:r>
      <w:r w:rsidR="00662FA5" w:rsidRPr="0029618A">
        <w:rPr>
          <w:rFonts w:eastAsia="Times New Roman"/>
          <w:color w:val="00000A"/>
          <w:sz w:val="24"/>
          <w:szCs w:val="24"/>
        </w:rPr>
        <w:t>–</w:t>
      </w:r>
      <w:r w:rsidR="00662FA5" w:rsidRPr="0029618A">
        <w:rPr>
          <w:rFonts w:eastAsia="Times New Roman"/>
          <w:color w:val="00000A"/>
          <w:sz w:val="24"/>
          <w:szCs w:val="24"/>
          <w:highlight w:val="white"/>
        </w:rPr>
        <w:t xml:space="preserve"> она называется </w:t>
      </w:r>
      <w:r w:rsidR="00662FA5" w:rsidRPr="0029618A">
        <w:rPr>
          <w:rFonts w:eastAsia="Times New Roman"/>
          <w:i/>
          <w:color w:val="00000A"/>
          <w:sz w:val="24"/>
          <w:szCs w:val="24"/>
          <w:highlight w:val="white"/>
        </w:rPr>
        <w:t>алгеброй</w:t>
      </w:r>
      <w:r w:rsidR="00662FA5" w:rsidRPr="0029618A">
        <w:rPr>
          <w:rFonts w:eastAsia="Times New Roman"/>
          <w:color w:val="00000A"/>
          <w:sz w:val="24"/>
          <w:szCs w:val="24"/>
          <w:highlight w:val="white"/>
        </w:rPr>
        <w:t xml:space="preserve"> </w:t>
      </w:r>
      <w:proofErr w:type="spellStart"/>
      <w:r w:rsidR="00662FA5" w:rsidRPr="0029618A">
        <w:rPr>
          <w:rFonts w:eastAsia="Times New Roman"/>
          <w:i/>
          <w:color w:val="00000A"/>
          <w:sz w:val="24"/>
          <w:szCs w:val="24"/>
          <w:highlight w:val="white"/>
        </w:rPr>
        <w:t>октонионов</w:t>
      </w:r>
      <w:proofErr w:type="spellEnd"/>
      <w:r w:rsidR="00662FA5" w:rsidRPr="0029618A">
        <w:rPr>
          <w:rFonts w:eastAsia="Times New Roman"/>
          <w:color w:val="00000A"/>
          <w:sz w:val="24"/>
          <w:szCs w:val="24"/>
          <w:highlight w:val="white"/>
        </w:rPr>
        <w:t>. На неё возлагаются надежды как на способ соединить квантовую теорию и гравитацию, получив тем самым “священный Грааль” физики: Теорию</w:t>
      </w:r>
      <w:proofErr w:type="gramStart"/>
      <w:r w:rsidR="00662FA5" w:rsidRPr="0029618A">
        <w:rPr>
          <w:rFonts w:eastAsia="Times New Roman"/>
          <w:color w:val="00000A"/>
          <w:sz w:val="24"/>
          <w:szCs w:val="24"/>
          <w:highlight w:val="white"/>
        </w:rPr>
        <w:t xml:space="preserve"> В</w:t>
      </w:r>
      <w:proofErr w:type="gramEnd"/>
      <w:r w:rsidR="00662FA5" w:rsidRPr="0029618A">
        <w:rPr>
          <w:rFonts w:eastAsia="Times New Roman"/>
          <w:color w:val="00000A"/>
          <w:sz w:val="24"/>
          <w:szCs w:val="24"/>
          <w:highlight w:val="white"/>
        </w:rPr>
        <w:t xml:space="preserve">сего. А больше можно? Формально можно: при 15 дополнительных единицах строится </w:t>
      </w:r>
      <w:r w:rsidR="00662FA5" w:rsidRPr="009F0155">
        <w:rPr>
          <w:rFonts w:eastAsia="Times New Roman"/>
          <w:i/>
          <w:color w:val="00000A"/>
          <w:sz w:val="24"/>
          <w:szCs w:val="24"/>
          <w:highlight w:val="white"/>
        </w:rPr>
        <w:t xml:space="preserve">алгебра </w:t>
      </w:r>
      <w:proofErr w:type="spellStart"/>
      <w:r w:rsidR="00662FA5" w:rsidRPr="0013481C">
        <w:rPr>
          <w:rFonts w:eastAsia="Times New Roman"/>
          <w:i/>
          <w:color w:val="00000A"/>
          <w:sz w:val="24"/>
          <w:szCs w:val="24"/>
          <w:highlight w:val="white"/>
        </w:rPr>
        <w:t>седенионов</w:t>
      </w:r>
      <w:proofErr w:type="spellEnd"/>
      <w:r w:rsidR="00662FA5" w:rsidRPr="0029618A">
        <w:rPr>
          <w:rFonts w:eastAsia="Times New Roman"/>
          <w:color w:val="00000A"/>
          <w:sz w:val="24"/>
          <w:szCs w:val="24"/>
          <w:highlight w:val="white"/>
        </w:rPr>
        <w:t>. И о чудо, в ал</w:t>
      </w:r>
      <w:r w:rsidR="003C2E24">
        <w:rPr>
          <w:rFonts w:eastAsia="Times New Roman"/>
          <w:color w:val="00000A"/>
          <w:sz w:val="24"/>
          <w:szCs w:val="24"/>
          <w:highlight w:val="white"/>
        </w:rPr>
        <w:t>г</w:t>
      </w:r>
      <w:r w:rsidR="00662FA5" w:rsidRPr="0029618A">
        <w:rPr>
          <w:rFonts w:eastAsia="Times New Roman"/>
          <w:color w:val="00000A"/>
          <w:sz w:val="24"/>
          <w:szCs w:val="24"/>
          <w:highlight w:val="white"/>
        </w:rPr>
        <w:t xml:space="preserve">ебре </w:t>
      </w:r>
      <w:proofErr w:type="spellStart"/>
      <w:r w:rsidR="00662FA5" w:rsidRPr="0029618A">
        <w:rPr>
          <w:rFonts w:eastAsia="Times New Roman"/>
          <w:color w:val="00000A"/>
          <w:sz w:val="24"/>
          <w:szCs w:val="24"/>
          <w:highlight w:val="white"/>
        </w:rPr>
        <w:t>седенионов</w:t>
      </w:r>
      <w:proofErr w:type="spellEnd"/>
      <w:r w:rsidR="00662FA5" w:rsidRPr="0029618A">
        <w:rPr>
          <w:rFonts w:eastAsia="Times New Roman"/>
          <w:color w:val="00000A"/>
          <w:sz w:val="24"/>
          <w:szCs w:val="24"/>
          <w:highlight w:val="white"/>
        </w:rPr>
        <w:t xml:space="preserve"> уже есть нетривиальные делители нуля, но сама она, похоже, теряет ценность как алгебраическая система! </w:t>
      </w:r>
      <w:commentRangeStart w:id="1446"/>
      <w:r w:rsidR="00662FA5" w:rsidRPr="0029618A">
        <w:rPr>
          <w:rFonts w:eastAsia="Times New Roman"/>
          <w:color w:val="00000A"/>
          <w:sz w:val="24"/>
          <w:szCs w:val="24"/>
          <w:highlight w:val="white"/>
        </w:rPr>
        <w:t xml:space="preserve">Так что мы не можем просто взять и </w:t>
      </w:r>
      <w:r w:rsidR="00662FA5" w:rsidRPr="0029618A">
        <w:rPr>
          <w:rFonts w:eastAsia="Times New Roman"/>
          <w:i/>
          <w:color w:val="00000A"/>
          <w:sz w:val="24"/>
          <w:szCs w:val="24"/>
          <w:highlight w:val="white"/>
        </w:rPr>
        <w:t>придумать</w:t>
      </w:r>
      <w:r w:rsidR="00662FA5" w:rsidRPr="0029618A">
        <w:rPr>
          <w:rFonts w:eastAsia="Times New Roman"/>
          <w:color w:val="00000A"/>
          <w:sz w:val="24"/>
          <w:szCs w:val="24"/>
          <w:highlight w:val="white"/>
        </w:rPr>
        <w:t xml:space="preserve"> что-то новое в математике, </w:t>
      </w:r>
      <w:ins w:id="1447" w:author="СБ" w:date="2019-10-31T13:44:00Z">
        <w:r>
          <w:rPr>
            <w:rFonts w:eastAsia="Times New Roman"/>
            <w:color w:val="00000A"/>
            <w:sz w:val="24"/>
            <w:szCs w:val="24"/>
            <w:highlight w:val="white"/>
          </w:rPr>
          <w:t xml:space="preserve">если это новое каким-то образом не согласуется с существующими повсеместно используемыми понятиями. </w:t>
        </w:r>
      </w:ins>
      <w:del w:id="1448" w:author="СБ" w:date="2019-10-31T13:44:00Z">
        <w:r w:rsidR="00662FA5" w:rsidRPr="0029618A" w:rsidDel="009F0155">
          <w:rPr>
            <w:rFonts w:eastAsia="Times New Roman"/>
            <w:color w:val="00000A"/>
            <w:sz w:val="24"/>
            <w:szCs w:val="24"/>
            <w:highlight w:val="white"/>
          </w:rPr>
          <w:delText>но м</w:delText>
        </w:r>
      </w:del>
      <w:ins w:id="1449" w:author="СБ" w:date="2019-10-31T13:44:00Z">
        <w:r>
          <w:rPr>
            <w:rFonts w:eastAsia="Times New Roman"/>
            <w:color w:val="00000A"/>
            <w:sz w:val="24"/>
            <w:szCs w:val="24"/>
            <w:highlight w:val="white"/>
          </w:rPr>
          <w:t>М</w:t>
        </w:r>
      </w:ins>
      <w:r w:rsidR="00662FA5" w:rsidRPr="0029618A">
        <w:rPr>
          <w:rFonts w:eastAsia="Times New Roman"/>
          <w:color w:val="00000A"/>
          <w:sz w:val="24"/>
          <w:szCs w:val="24"/>
          <w:highlight w:val="white"/>
        </w:rPr>
        <w:t xml:space="preserve">ожно построить непротиворечивую систему, изучить её свойства и пользоваться ими для моделирования либо реального мира, либо других </w:t>
      </w:r>
      <w:commentRangeStart w:id="1450"/>
      <w:r w:rsidR="00662FA5" w:rsidRPr="0029618A">
        <w:rPr>
          <w:rFonts w:eastAsia="Times New Roman"/>
          <w:color w:val="00000A"/>
          <w:sz w:val="24"/>
          <w:szCs w:val="24"/>
          <w:highlight w:val="white"/>
        </w:rPr>
        <w:t>систем</w:t>
      </w:r>
      <w:commentRangeEnd w:id="1450"/>
      <w:r>
        <w:rPr>
          <w:rStyle w:val="af"/>
        </w:rPr>
        <w:commentReference w:id="1450"/>
      </w:r>
      <w:r w:rsidR="00662FA5" w:rsidRPr="0029618A">
        <w:rPr>
          <w:rFonts w:eastAsia="Times New Roman"/>
          <w:color w:val="00000A"/>
          <w:sz w:val="24"/>
          <w:szCs w:val="24"/>
          <w:highlight w:val="white"/>
        </w:rPr>
        <w:t>.</w:t>
      </w:r>
      <w:commentRangeEnd w:id="1446"/>
      <w:r w:rsidR="00DC1632">
        <w:rPr>
          <w:rStyle w:val="af"/>
        </w:rPr>
        <w:commentReference w:id="1446"/>
      </w:r>
    </w:p>
    <w:p w14:paraId="5CD3CB90" w14:textId="36AF3E5B" w:rsidR="008E2D65" w:rsidRPr="0029618A" w:rsidRDefault="00662FA5">
      <w:pPr>
        <w:spacing w:line="288" w:lineRule="auto"/>
        <w:ind w:firstLine="397"/>
        <w:jc w:val="both"/>
        <w:rPr>
          <w:rFonts w:eastAsia="Times New Roman"/>
          <w:color w:val="00000A"/>
          <w:sz w:val="24"/>
          <w:szCs w:val="24"/>
          <w:highlight w:val="white"/>
        </w:rPr>
      </w:pPr>
      <w:del w:id="1451" w:author="СБ" w:date="2019-10-31T13:45:00Z">
        <w:r w:rsidRPr="009F0155" w:rsidDel="009F0155">
          <w:rPr>
            <w:rFonts w:eastAsia="Times New Roman"/>
            <w:strike/>
            <w:color w:val="00000A"/>
            <w:sz w:val="24"/>
            <w:szCs w:val="24"/>
            <w:highlight w:val="white"/>
          </w:rPr>
          <w:lastRenderedPageBreak/>
          <w:delText xml:space="preserve">Итак, не всякое </w:delText>
        </w:r>
        <w:commentRangeStart w:id="1452"/>
        <w:r w:rsidRPr="009F0155" w:rsidDel="009F0155">
          <w:rPr>
            <w:rFonts w:eastAsia="Times New Roman"/>
            <w:strike/>
            <w:color w:val="00000A"/>
            <w:sz w:val="24"/>
            <w:szCs w:val="24"/>
            <w:highlight w:val="white"/>
          </w:rPr>
          <w:delText>число является мерой</w:delText>
        </w:r>
        <w:commentRangeEnd w:id="1452"/>
        <w:r w:rsidR="00DC1632" w:rsidRPr="00DC1632" w:rsidDel="009F0155">
          <w:rPr>
            <w:rStyle w:val="af"/>
            <w:strike/>
            <w:rPrChange w:id="1453" w:author="Пользователь" w:date="2019-10-05T22:30:00Z">
              <w:rPr>
                <w:rStyle w:val="af"/>
              </w:rPr>
            </w:rPrChange>
          </w:rPr>
          <w:commentReference w:id="1452"/>
        </w:r>
        <w:r w:rsidRPr="00DC1632" w:rsidDel="009F0155">
          <w:rPr>
            <w:rFonts w:eastAsia="Times New Roman"/>
            <w:strike/>
            <w:color w:val="00000A"/>
            <w:sz w:val="24"/>
            <w:szCs w:val="24"/>
            <w:highlight w:val="white"/>
            <w:rPrChange w:id="1454" w:author="Пользователь" w:date="2019-10-05T22:30:00Z">
              <w:rPr>
                <w:rFonts w:eastAsia="Times New Roman"/>
                <w:color w:val="00000A"/>
                <w:sz w:val="24"/>
                <w:szCs w:val="24"/>
                <w:highlight w:val="white"/>
              </w:rPr>
            </w:rPrChange>
          </w:rPr>
          <w:delText>, требование неотрицательности необходимо. Если мы рассматриваем отрицательные числа</w:delText>
        </w:r>
      </w:del>
      <w:r w:rsidRPr="0029618A">
        <w:rPr>
          <w:rFonts w:eastAsia="Times New Roman"/>
          <w:color w:val="00000A"/>
          <w:sz w:val="24"/>
          <w:szCs w:val="24"/>
          <w:highlight w:val="white"/>
        </w:rPr>
        <w:t xml:space="preserve">, </w:t>
      </w:r>
      <w:r w:rsidR="00DC1632">
        <w:rPr>
          <w:rFonts w:eastAsia="Times New Roman"/>
          <w:color w:val="00000A"/>
          <w:sz w:val="24"/>
          <w:szCs w:val="24"/>
          <w:highlight w:val="white"/>
        </w:rPr>
        <w:t xml:space="preserve">Вернемся к мере. Ее </w:t>
      </w:r>
      <w:proofErr w:type="spellStart"/>
      <w:r w:rsidR="00DC1632">
        <w:rPr>
          <w:rFonts w:eastAsia="Times New Roman"/>
          <w:color w:val="00000A"/>
          <w:sz w:val="24"/>
          <w:szCs w:val="24"/>
          <w:highlight w:val="white"/>
        </w:rPr>
        <w:t>неотрицательность</w:t>
      </w:r>
      <w:proofErr w:type="spellEnd"/>
      <w:r w:rsidR="00DC1632">
        <w:rPr>
          <w:rFonts w:eastAsia="Times New Roman"/>
          <w:color w:val="00000A"/>
          <w:sz w:val="24"/>
          <w:szCs w:val="24"/>
          <w:highlight w:val="white"/>
        </w:rPr>
        <w:t xml:space="preserve"> необходима, иначе можно </w:t>
      </w:r>
      <w:del w:id="1455" w:author="СБ" w:date="2019-10-31T13:46:00Z">
        <w:r w:rsidR="00DC1632" w:rsidRPr="00DC1632" w:rsidDel="009F0155">
          <w:rPr>
            <w:rFonts w:eastAsia="Times New Roman"/>
            <w:strike/>
            <w:color w:val="00000A"/>
            <w:sz w:val="24"/>
            <w:szCs w:val="24"/>
            <w:highlight w:val="white"/>
            <w:rPrChange w:id="1456" w:author="Пользователь" w:date="2019-10-05T22:31:00Z">
              <w:rPr>
                <w:rFonts w:eastAsia="Times New Roman"/>
                <w:color w:val="00000A"/>
                <w:sz w:val="24"/>
                <w:szCs w:val="24"/>
                <w:highlight w:val="white"/>
              </w:rPr>
            </w:rPrChange>
          </w:rPr>
          <w:delText xml:space="preserve">. </w:delText>
        </w:r>
        <w:r w:rsidRPr="00DC1632" w:rsidDel="009F0155">
          <w:rPr>
            <w:rFonts w:eastAsia="Times New Roman"/>
            <w:strike/>
            <w:color w:val="00000A"/>
            <w:sz w:val="24"/>
            <w:szCs w:val="24"/>
            <w:highlight w:val="white"/>
            <w:rPrChange w:id="1457" w:author="Пользователь" w:date="2019-10-05T22:31:00Z">
              <w:rPr>
                <w:rFonts w:eastAsia="Times New Roman"/>
                <w:color w:val="00000A"/>
                <w:sz w:val="24"/>
                <w:szCs w:val="24"/>
                <w:highlight w:val="white"/>
              </w:rPr>
            </w:rPrChange>
          </w:rPr>
          <w:delText>то становится возможным</w:delText>
        </w:r>
        <w:r w:rsidRPr="0029618A" w:rsidDel="009F0155">
          <w:rPr>
            <w:rFonts w:eastAsia="Times New Roman"/>
            <w:color w:val="00000A"/>
            <w:sz w:val="24"/>
            <w:szCs w:val="24"/>
            <w:highlight w:val="white"/>
          </w:rPr>
          <w:delText xml:space="preserve"> </w:delText>
        </w:r>
      </w:del>
      <w:r w:rsidRPr="0029618A">
        <w:rPr>
          <w:rFonts w:eastAsia="Times New Roman"/>
          <w:color w:val="00000A"/>
          <w:sz w:val="24"/>
          <w:szCs w:val="24"/>
          <w:highlight w:val="white"/>
        </w:rPr>
        <w:t>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аддитивности и становится затруднительным вычисление меры для объединения подмножеств</w:t>
      </w:r>
      <w:r w:rsidR="0071100A">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полезность,</w:t>
      </w:r>
      <w:del w:id="1458" w:author="СБ" w:date="2019-10-31T13:46:00Z">
        <w:r w:rsidRPr="0029618A" w:rsidDel="009F0155">
          <w:rPr>
            <w:rFonts w:eastAsia="Times New Roman"/>
            <w:color w:val="00000A"/>
            <w:sz w:val="24"/>
            <w:szCs w:val="24"/>
            <w:highlight w:val="white"/>
          </w:rPr>
          <w:delText xml:space="preserve"> превращаясь просто в </w:delText>
        </w:r>
        <w:commentRangeStart w:id="1459"/>
        <w:commentRangeStart w:id="1460"/>
        <w:r w:rsidRPr="0029618A" w:rsidDel="009F0155">
          <w:rPr>
            <w:rFonts w:eastAsia="Times New Roman"/>
            <w:color w:val="00000A"/>
            <w:sz w:val="24"/>
            <w:szCs w:val="24"/>
            <w:highlight w:val="white"/>
          </w:rPr>
          <w:delText>число</w:delText>
        </w:r>
        <w:commentRangeEnd w:id="1459"/>
        <w:r w:rsidR="00DC1632" w:rsidDel="009F0155">
          <w:rPr>
            <w:rStyle w:val="af"/>
          </w:rPr>
          <w:commentReference w:id="1459"/>
        </w:r>
      </w:del>
      <w:commentRangeEnd w:id="1460"/>
      <w:r w:rsidR="009F0155">
        <w:rPr>
          <w:rStyle w:val="af"/>
        </w:rPr>
        <w:commentReference w:id="1460"/>
      </w:r>
      <w:r w:rsidRPr="0029618A">
        <w:rPr>
          <w:rFonts w:eastAsia="Times New Roman"/>
          <w:color w:val="00000A"/>
          <w:sz w:val="24"/>
          <w:szCs w:val="24"/>
          <w:highlight w:val="white"/>
        </w:rPr>
        <w:t>. Число рабочих мест является полноценной мерой (как количественная характеристика</w:t>
      </w:r>
      <w:ins w:id="1461" w:author="СБ" w:date="2019-10-31T13:46:00Z">
        <w:r w:rsidR="009F0155">
          <w:rPr>
            <w:rFonts w:eastAsia="Times New Roman"/>
            <w:color w:val="00000A"/>
            <w:sz w:val="24"/>
            <w:szCs w:val="24"/>
            <w:highlight w:val="white"/>
          </w:rPr>
          <w:t xml:space="preserve"> конечного</w:t>
        </w:r>
      </w:ins>
      <w:r w:rsidRPr="0029618A">
        <w:rPr>
          <w:rFonts w:eastAsia="Times New Roman"/>
          <w:color w:val="00000A"/>
          <w:sz w:val="24"/>
          <w:szCs w:val="24"/>
          <w:highlight w:val="white"/>
        </w:rPr>
        <w:t xml:space="preserve"> </w:t>
      </w:r>
      <w:commentRangeStart w:id="1462"/>
      <w:del w:id="1463" w:author="СБ" w:date="2019-10-31T13:46:00Z">
        <w:r w:rsidRPr="0029618A" w:rsidDel="009F0155">
          <w:rPr>
            <w:rFonts w:eastAsia="Times New Roman"/>
            <w:color w:val="00000A"/>
            <w:sz w:val="24"/>
            <w:szCs w:val="24"/>
            <w:highlight w:val="white"/>
          </w:rPr>
          <w:delText xml:space="preserve">счётного </w:delText>
        </w:r>
      </w:del>
      <w:r w:rsidRPr="0029618A">
        <w:rPr>
          <w:rFonts w:eastAsia="Times New Roman"/>
          <w:color w:val="00000A"/>
          <w:sz w:val="24"/>
          <w:szCs w:val="24"/>
          <w:highlight w:val="white"/>
        </w:rPr>
        <w:t>множества</w:t>
      </w:r>
      <w:commentRangeEnd w:id="1462"/>
      <w:r w:rsidR="004015BF">
        <w:rPr>
          <w:rStyle w:val="af"/>
        </w:rPr>
        <w:commentReference w:id="1462"/>
      </w:r>
      <w:r w:rsidRPr="0029618A">
        <w:rPr>
          <w:rFonts w:eastAsia="Times New Roman"/>
          <w:color w:val="00000A"/>
          <w:sz w:val="24"/>
          <w:szCs w:val="24"/>
          <w:highlight w:val="white"/>
        </w:rPr>
        <w:t xml:space="preserve">), а вот рост числа рабочих мест не является – это уже </w:t>
      </w:r>
      <w:r w:rsidRPr="0029618A">
        <w:rPr>
          <w:rFonts w:eastAsia="Times New Roman"/>
          <w:i/>
          <w:color w:val="00000A"/>
          <w:sz w:val="24"/>
          <w:szCs w:val="24"/>
          <w:highlight w:val="white"/>
        </w:rPr>
        <w:t xml:space="preserve">изменение </w:t>
      </w:r>
      <w:commentRangeStart w:id="1464"/>
      <w:r w:rsidRPr="0029618A">
        <w:rPr>
          <w:rFonts w:eastAsia="Times New Roman"/>
          <w:i/>
          <w:color w:val="00000A"/>
          <w:sz w:val="24"/>
          <w:szCs w:val="24"/>
          <w:highlight w:val="white"/>
        </w:rPr>
        <w:t>меры</w:t>
      </w:r>
      <w:commentRangeEnd w:id="1464"/>
      <w:r w:rsidR="009F0155">
        <w:rPr>
          <w:rStyle w:val="af"/>
        </w:rPr>
        <w:commentReference w:id="1464"/>
      </w:r>
      <w:r w:rsidRPr="0029618A">
        <w:rPr>
          <w:rFonts w:eastAsia="Times New Roman"/>
          <w:color w:val="00000A"/>
          <w:sz w:val="24"/>
          <w:szCs w:val="24"/>
          <w:highlight w:val="white"/>
        </w:rPr>
        <w:t>.</w:t>
      </w:r>
    </w:p>
    <w:p w14:paraId="44354DF8" w14:textId="7BF7F70E"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Может возникнуть </w:t>
      </w:r>
      <w:proofErr w:type="gramStart"/>
      <w:r w:rsidRPr="0029618A">
        <w:rPr>
          <w:rFonts w:eastAsia="Times New Roman"/>
          <w:color w:val="00000A"/>
          <w:sz w:val="24"/>
          <w:szCs w:val="24"/>
          <w:highlight w:val="white"/>
        </w:rPr>
        <w:t>вопрос</w:t>
      </w:r>
      <w:proofErr w:type="gramEnd"/>
      <w:r w:rsidRPr="0029618A">
        <w:rPr>
          <w:rFonts w:eastAsia="Times New Roman"/>
          <w:color w:val="00000A"/>
          <w:sz w:val="24"/>
          <w:szCs w:val="24"/>
          <w:highlight w:val="white"/>
        </w:rPr>
        <w:t xml:space="preserve">: а </w:t>
      </w:r>
      <w:proofErr w:type="gramStart"/>
      <w:r w:rsidRPr="0029618A">
        <w:rPr>
          <w:rFonts w:eastAsia="Times New Roman"/>
          <w:color w:val="00000A"/>
          <w:sz w:val="24"/>
          <w:szCs w:val="24"/>
          <w:highlight w:val="white"/>
        </w:rPr>
        <w:t>каков</w:t>
      </w:r>
      <w:proofErr w:type="gramEnd"/>
      <w:r w:rsidRPr="0029618A">
        <w:rPr>
          <w:rFonts w:eastAsia="Times New Roman"/>
          <w:color w:val="00000A"/>
          <w:sz w:val="24"/>
          <w:szCs w:val="24"/>
          <w:highlight w:val="white"/>
        </w:rPr>
        <w:t xml:space="preserve">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sidR="004015BF">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14:paraId="4BFD0A32" w14:textId="77777777" w:rsidR="008E2D65" w:rsidRPr="0029618A" w:rsidRDefault="00662FA5">
      <w:pPr>
        <w:pStyle w:val="2"/>
        <w:spacing w:before="200" w:after="0"/>
        <w:ind w:firstLine="397"/>
        <w:jc w:val="both"/>
        <w:rPr>
          <w:rFonts w:eastAsia="Cambria"/>
          <w:b/>
          <w:color w:val="4F81BD"/>
          <w:sz w:val="26"/>
          <w:szCs w:val="26"/>
        </w:rPr>
      </w:pPr>
      <w:bookmarkStart w:id="1465" w:name="_Toc22639631"/>
      <w:r w:rsidRPr="0029618A">
        <w:rPr>
          <w:rFonts w:eastAsia="Cambria"/>
          <w:b/>
          <w:color w:val="4F81BD"/>
          <w:sz w:val="26"/>
          <w:szCs w:val="26"/>
        </w:rPr>
        <w:t>Измеряем нашу доверчивость</w:t>
      </w:r>
      <w:bookmarkEnd w:id="1465"/>
    </w:p>
    <w:p w14:paraId="457CF79B" w14:textId="1C499FE9"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14:paraId="6633CE2C" w14:textId="37A69FB9"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xml:space="preserve">, имеющую среднее значение </w:t>
      </w:r>
      <m:oMath>
        <m:r>
          <w:rPr>
            <w:rFonts w:ascii="Cambria Math" w:hAnsi="Cambria Math"/>
          </w:rPr>
          <m:t>μ</m:t>
        </m:r>
      </m:oMath>
      <w:r w:rsidR="004015BF">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стандартное отклонение </w:t>
      </w:r>
      <m:oMath>
        <m:r>
          <w:rPr>
            <w:rFonts w:ascii="Cambria Math" w:hAnsi="Cambria Math"/>
          </w:rPr>
          <m:t>σ</m:t>
        </m:r>
      </m:oMath>
      <w:r w:rsidRPr="0029618A">
        <w:rPr>
          <w:rFonts w:eastAsia="Times New Roman"/>
          <w:color w:val="00000A"/>
          <w:sz w:val="24"/>
          <w:szCs w:val="24"/>
          <w:highlight w:val="white"/>
        </w:rPr>
        <w:t xml:space="preserve">. Согласно </w:t>
      </w:r>
      <w:r w:rsidR="004015BF">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sidR="004015BF">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sidR="004015BF">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sidR="004015BF">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sidR="004015BF">
        <w:rPr>
          <w:rFonts w:eastAsia="Times New Roman"/>
          <w:i/>
          <w:color w:val="00000A"/>
          <w:sz w:val="24"/>
          <w:szCs w:val="24"/>
          <w:highlight w:val="white"/>
        </w:rPr>
        <w:t>я</w:t>
      </w:r>
      <w:r w:rsidRPr="0029618A">
        <w:rPr>
          <w:rFonts w:eastAsia="Times New Roman"/>
          <w:color w:val="00000A"/>
          <w:sz w:val="24"/>
          <w:szCs w:val="24"/>
          <w:highlight w:val="white"/>
        </w:rPr>
        <w:t xml:space="preserve"> </w:t>
      </w:r>
      <w:del w:id="1466" w:author="СБ" w:date="2019-10-31T13:48:00Z">
        <w:r w:rsidRPr="00873FA5" w:rsidDel="00873FA5">
          <w:rPr>
            <w:rFonts w:eastAsia="Times New Roman"/>
            <w:strike/>
            <w:color w:val="00000A"/>
            <w:sz w:val="24"/>
            <w:szCs w:val="24"/>
            <w:highlight w:val="white"/>
          </w:rPr>
          <w:delText>почти наверняка</w:delText>
        </w:r>
        <w:r w:rsidRPr="0029618A" w:rsidDel="00873FA5">
          <w:rPr>
            <w:rFonts w:eastAsia="Times New Roman"/>
            <w:color w:val="00000A"/>
            <w:sz w:val="24"/>
            <w:szCs w:val="24"/>
            <w:highlight w:val="white"/>
          </w:rPr>
          <w:delText xml:space="preserve"> </w:delText>
        </w:r>
      </w:del>
      <w:r w:rsidRPr="004015BF">
        <w:rPr>
          <w:rFonts w:eastAsia="Times New Roman"/>
          <w:color w:val="00000A"/>
          <w:sz w:val="24"/>
          <w:szCs w:val="24"/>
          <w:highlight w:val="white"/>
        </w:rPr>
        <w:t xml:space="preserve">будет </w:t>
      </w:r>
      <w:r w:rsidR="004015BF">
        <w:rPr>
          <w:rFonts w:eastAsia="Times New Roman"/>
          <w:color w:val="00000A"/>
          <w:sz w:val="24"/>
          <w:szCs w:val="24"/>
          <w:highlight w:val="white"/>
        </w:rPr>
        <w:t>близк</w:t>
      </w:r>
      <w:r w:rsidR="00D80E1D">
        <w:rPr>
          <w:rFonts w:eastAsia="Times New Roman"/>
          <w:color w:val="00000A"/>
          <w:sz w:val="24"/>
          <w:szCs w:val="24"/>
          <w:highlight w:val="white"/>
        </w:rPr>
        <w:t>им</w:t>
      </w:r>
      <w:r w:rsidR="004015BF">
        <w:rPr>
          <w:rFonts w:eastAsia="Times New Roman"/>
          <w:color w:val="00000A"/>
          <w:sz w:val="24"/>
          <w:szCs w:val="24"/>
          <w:highlight w:val="white"/>
        </w:rPr>
        <w:t xml:space="preserve"> к нормальному распределению.</w:t>
      </w:r>
      <w:r w:rsidRPr="0029618A">
        <w:rPr>
          <w:rFonts w:eastAsia="Times New Roman"/>
          <w:color w:val="00000A"/>
          <w:sz w:val="24"/>
          <w:szCs w:val="24"/>
          <w:highlight w:val="white"/>
        </w:rPr>
        <w:t xml:space="preserve"> </w:t>
      </w:r>
      <w:proofErr w:type="gramStart"/>
      <w:r w:rsidRPr="0029618A">
        <w:rPr>
          <w:rFonts w:eastAsia="Times New Roman"/>
          <w:color w:val="00000A"/>
          <w:sz w:val="24"/>
          <w:szCs w:val="24"/>
          <w:highlight w:val="white"/>
        </w:rPr>
        <w:t xml:space="preserve">Из закона больших чисел следует, что его среднее будет стремиться к </w:t>
      </w:r>
      <m:oMath>
        <m:r>
          <w:rPr>
            <w:rFonts w:ascii="Cambria Math" w:hAnsi="Cambria Math"/>
          </w:rPr>
          <m:t>μ</m:t>
        </m:r>
      </m:oMath>
      <w:r w:rsidRPr="0029618A">
        <w:rPr>
          <w:rFonts w:eastAsia="Times New Roman"/>
          <w:color w:val="00000A"/>
          <w:sz w:val="24"/>
          <w:szCs w:val="24"/>
          <w:highlight w:val="white"/>
        </w:rPr>
        <w:t>, а из свойств нормального распределения следует, что после </w:t>
      </w:r>
      <m:oMath>
        <m:r>
          <w:rPr>
            <w:rFonts w:ascii="Cambria Math" w:eastAsia="Cambria Math" w:hAnsi="Cambria Math"/>
            <w:color w:val="222222"/>
            <w:sz w:val="24"/>
            <w:szCs w:val="24"/>
            <w:highlight w:val="white"/>
          </w:rPr>
          <m:t>n</m:t>
        </m:r>
      </m:oMath>
      <w:r w:rsidRPr="0029618A">
        <w:rPr>
          <w:rFonts w:eastAsia="Times New Roman"/>
          <w:color w:val="00000A"/>
          <w:sz w:val="24"/>
          <w:szCs w:val="24"/>
          <w:highlight w:val="white"/>
        </w:rPr>
        <w:t> измерений наблюдаемая дисперсия среднего будет уменьшаться как </w:t>
      </w:r>
      <m:oMath>
        <m:r>
          <w:rPr>
            <w:rFonts w:ascii="Cambria Math" w:eastAsia="Cambria Math" w:hAnsi="Cambria Math"/>
            <w:color w:val="222222"/>
            <w:sz w:val="24"/>
            <w:szCs w:val="24"/>
            <w:highlight w:val="white"/>
          </w:rPr>
          <m:t>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oMath>
      <w:r w:rsidRPr="0029618A">
        <w:rPr>
          <w:rFonts w:eastAsia="Times New Roman"/>
          <w:color w:val="00000A"/>
          <w:sz w:val="24"/>
          <w:szCs w:val="24"/>
          <w:highlight w:val="white"/>
        </w:rPr>
        <w:t>. Стандартное отклонение можно рассматривать как абсолютную погрешность измерения среднего, относительная погрешность при этом будет равна </w:t>
      </w:r>
      <m:oMath>
        <m:r>
          <w:rPr>
            <w:rFonts w:ascii="Cambria Math" w:eastAsia="Cambria Math" w:hAnsi="Cambria Math"/>
            <w:color w:val="222222"/>
            <w:sz w:val="24"/>
            <w:szCs w:val="24"/>
            <w:highlight w:val="white"/>
          </w:rPr>
          <m:t>δ=σ/(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r>
          <w:rPr>
            <w:rFonts w:ascii="Cambria Math" w:eastAsia="Cambria Math" w:hAnsi="Cambria Math"/>
            <w:color w:val="222222"/>
            <w:sz w:val="24"/>
            <w:szCs w:val="24"/>
            <w:highlight w:val="white"/>
          </w:rPr>
          <m:t>μ)</m:t>
        </m:r>
      </m:oMath>
      <w:r w:rsidRPr="0029618A">
        <w:rPr>
          <w:rFonts w:eastAsia="Times New Roman"/>
          <w:color w:val="00000A"/>
          <w:sz w:val="24"/>
          <w:szCs w:val="24"/>
          <w:highlight w:val="white"/>
        </w:rPr>
        <w:t xml:space="preserve">. Это весьма общие выводы, не зависящие для достаточно больших значений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от конкретной формы распределения случайной величины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Из них следуют</w:t>
      </w:r>
      <w:proofErr w:type="gramEnd"/>
      <w:r w:rsidRPr="0029618A">
        <w:rPr>
          <w:rFonts w:eastAsia="Times New Roman"/>
          <w:color w:val="00000A"/>
          <w:sz w:val="24"/>
          <w:szCs w:val="24"/>
          <w:highlight w:val="white"/>
        </w:rPr>
        <w:t xml:space="preserve"> два полезных правила (не закона):</w:t>
      </w:r>
    </w:p>
    <w:p w14:paraId="6C795828" w14:textId="77777777" w:rsidR="008E2D65" w:rsidRPr="0029618A" w:rsidRDefault="00662FA5">
      <w:pPr>
        <w:spacing w:before="240" w:after="240" w:line="300" w:lineRule="auto"/>
        <w:ind w:left="397" w:right="397"/>
        <w:rPr>
          <w:rFonts w:eastAsia="Times New Roman"/>
          <w:color w:val="1F497D"/>
          <w:sz w:val="24"/>
          <w:szCs w:val="24"/>
          <w:highlight w:val="white"/>
        </w:rPr>
      </w:pPr>
      <w:r w:rsidRPr="0029618A">
        <w:rPr>
          <w:rFonts w:eastAsia="Times New Roman"/>
          <w:color w:val="1F497D"/>
          <w:sz w:val="24"/>
          <w:szCs w:val="24"/>
          <w:highlight w:val="white"/>
        </w:rPr>
        <w:lastRenderedPageBreak/>
        <w:t xml:space="preserve">1. </w:t>
      </w:r>
      <w:r w:rsidRPr="0029618A">
        <w:rPr>
          <w:rFonts w:eastAsia="Times New Roman"/>
          <w:color w:val="1F497D"/>
          <w:sz w:val="24"/>
          <w:szCs w:val="24"/>
        </w:rPr>
        <w:t>Минимальное</w:t>
      </w:r>
      <w:r w:rsidRPr="0029618A">
        <w:rPr>
          <w:rFonts w:eastAsia="Times New Roman"/>
          <w:color w:val="1F497D"/>
          <w:sz w:val="24"/>
          <w:szCs w:val="24"/>
          <w:highlight w:val="white"/>
        </w:rPr>
        <w:t xml:space="preserve"> число испытаний </w:t>
      </w:r>
      <m:oMath>
        <m:r>
          <w:rPr>
            <w:rFonts w:ascii="Cambria Math" w:eastAsia="Cambria Math" w:hAnsi="Cambria Math"/>
            <w:color w:val="1F497D"/>
            <w:sz w:val="24"/>
            <w:szCs w:val="24"/>
            <w:highlight w:val="white"/>
          </w:rPr>
          <m:t>n</m:t>
        </m:r>
      </m:oMath>
      <w:r w:rsidRPr="0029618A">
        <w:rPr>
          <w:rFonts w:eastAsia="Times New Roman"/>
          <w:color w:val="1F497D"/>
          <w:sz w:val="24"/>
          <w:szCs w:val="24"/>
          <w:highlight w:val="white"/>
        </w:rPr>
        <w:t> должно диктоваться желаемой относительной погрешностью </w:t>
      </w:r>
      <m:oMath>
        <m:r>
          <w:rPr>
            <w:rFonts w:ascii="Cambria Math" w:hAnsi="Cambria Math"/>
          </w:rPr>
          <m:t>δ</m:t>
        </m:r>
      </m:oMath>
      <w:r w:rsidRPr="0029618A">
        <w:rPr>
          <w:rFonts w:eastAsia="Times New Roman"/>
          <w:color w:val="1F497D"/>
          <w:sz w:val="24"/>
          <w:szCs w:val="24"/>
          <w:highlight w:val="white"/>
        </w:rPr>
        <w:t>. При этом, если</w:t>
      </w:r>
    </w:p>
    <w:p w14:paraId="0637DF23" w14:textId="77777777" w:rsidR="008E2D65" w:rsidRPr="0029618A" w:rsidRDefault="00662FA5">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n≥</m:t>
        </m:r>
        <m:sSup>
          <m:sSupPr>
            <m:ctrlPr>
              <w:rPr>
                <w:rFonts w:ascii="Cambria Math" w:eastAsia="Cambria Math" w:hAnsi="Cambria Math"/>
                <w:i/>
                <w:color w:val="00000A"/>
                <w:sz w:val="24"/>
                <w:szCs w:val="24"/>
              </w:rPr>
            </m:ctrlPr>
          </m:sSupPr>
          <m:e>
            <m:d>
              <m:dPr>
                <m:ctrlPr>
                  <w:rPr>
                    <w:rFonts w:ascii="Cambria Math" w:eastAsia="Cambria Math" w:hAnsi="Cambria Math"/>
                    <w:i/>
                    <w:color w:val="00000A"/>
                    <w:sz w:val="24"/>
                    <w:szCs w:val="24"/>
                  </w:rPr>
                </m:ctrlPr>
              </m:dPr>
              <m:e>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2σ</m:t>
                    </m:r>
                  </m:num>
                  <m:den>
                    <m:r>
                      <w:rPr>
                        <w:rFonts w:ascii="Cambria Math" w:eastAsia="Cambria Math" w:hAnsi="Cambria Math"/>
                        <w:color w:val="00000A"/>
                        <w:sz w:val="24"/>
                        <w:szCs w:val="24"/>
                      </w:rPr>
                      <m:t>μδ</m:t>
                    </m:r>
                  </m:den>
                </m:f>
              </m:e>
            </m:d>
          </m:e>
          <m:sup>
            <m:r>
              <w:rPr>
                <w:rFonts w:ascii="Cambria Math" w:eastAsia="Cambria Math" w:hAnsi="Cambria Math"/>
                <w:color w:val="00000A"/>
                <w:sz w:val="24"/>
                <w:szCs w:val="24"/>
              </w:rPr>
              <m:t>2</m:t>
            </m:r>
          </m:sup>
        </m:sSup>
      </m:oMath>
      <w:r w:rsidRPr="0029618A">
        <w:rPr>
          <w:rFonts w:eastAsia="Times New Roman"/>
          <w:i/>
          <w:color w:val="00000A"/>
          <w:sz w:val="24"/>
          <w:szCs w:val="24"/>
        </w:rPr>
        <w:t>,</w:t>
      </w:r>
    </w:p>
    <w:p w14:paraId="2877E4B5" w14:textId="7024A31A" w:rsidR="008E2D65" w:rsidRPr="0029618A" w:rsidRDefault="00662FA5">
      <w:pPr>
        <w:spacing w:before="240" w:after="240" w:line="300" w:lineRule="auto"/>
        <w:ind w:left="397" w:right="397"/>
        <w:rPr>
          <w:rFonts w:eastAsia="Times New Roman"/>
          <w:color w:val="1F497D"/>
          <w:sz w:val="24"/>
          <w:szCs w:val="24"/>
          <w:highlight w:val="white"/>
        </w:rPr>
      </w:pPr>
      <w:r w:rsidRPr="0029618A">
        <w:rPr>
          <w:rFonts w:eastAsia="Times New Roman"/>
          <w:color w:val="1F497D"/>
          <w:sz w:val="24"/>
          <w:szCs w:val="24"/>
          <w:highlight w:val="white"/>
        </w:rPr>
        <w:t>то вероятность того, что наблюдаемое среднее останется в пределах заданной погрешности, будет не менее </w:t>
      </w:r>
      <m:oMath>
        <m:r>
          <w:rPr>
            <w:rFonts w:ascii="Cambria Math" w:eastAsia="Cambria Math" w:hAnsi="Cambria Math"/>
            <w:color w:val="1F497D"/>
            <w:sz w:val="24"/>
            <w:szCs w:val="24"/>
            <w:highlight w:val="white"/>
          </w:rPr>
          <m:t>95%</m:t>
        </m:r>
      </m:oMath>
      <w:r w:rsidRPr="0029618A">
        <w:rPr>
          <w:rFonts w:eastAsia="Times New Roman"/>
          <w:color w:val="1F497D"/>
          <w:sz w:val="24"/>
          <w:szCs w:val="24"/>
          <w:highlight w:val="white"/>
        </w:rPr>
        <w:t>. При </w:t>
      </w:r>
      <m:oMath>
        <m:r>
          <w:rPr>
            <w:rFonts w:ascii="Cambria Math" w:hAnsi="Cambria Math"/>
          </w:rPr>
          <m:t>μ</m:t>
        </m:r>
      </m:oMath>
      <w:r w:rsidR="00D80E1D">
        <w:rPr>
          <w:rFonts w:eastAsia="Times New Roman"/>
          <w:color w:val="1F497D"/>
          <w:sz w:val="24"/>
          <w:szCs w:val="24"/>
          <w:highlight w:val="white"/>
        </w:rPr>
        <w:t xml:space="preserve">, </w:t>
      </w:r>
      <w:proofErr w:type="gramStart"/>
      <w:r w:rsidRPr="0029618A">
        <w:rPr>
          <w:rFonts w:eastAsia="Times New Roman"/>
          <w:color w:val="1F497D"/>
          <w:sz w:val="24"/>
          <w:szCs w:val="24"/>
          <w:highlight w:val="white"/>
        </w:rPr>
        <w:t>близком</w:t>
      </w:r>
      <w:proofErr w:type="gramEnd"/>
      <w:r w:rsidRPr="0029618A">
        <w:rPr>
          <w:rFonts w:eastAsia="Times New Roman"/>
          <w:color w:val="1F497D"/>
          <w:sz w:val="24"/>
          <w:szCs w:val="24"/>
          <w:highlight w:val="white"/>
        </w:rPr>
        <w:t xml:space="preserve"> к нулю, относительную погрешность лучше заменить на абсолютную.</w:t>
      </w:r>
      <w:r w:rsidRPr="0029618A">
        <w:rPr>
          <w:rFonts w:eastAsia="Times New Roman"/>
          <w:color w:val="1F497D"/>
          <w:sz w:val="24"/>
          <w:szCs w:val="24"/>
        </w:rPr>
        <w:br/>
      </w:r>
      <w:r w:rsidRPr="0029618A">
        <w:rPr>
          <w:rFonts w:eastAsia="Times New Roman"/>
          <w:color w:val="1F497D"/>
          <w:sz w:val="24"/>
          <w:szCs w:val="24"/>
          <w:highlight w:val="white"/>
        </w:rPr>
        <w:t>2. Пусть нулевой гипотезой будет предположение, что наблюдаемое среднее значение равно </w:t>
      </w:r>
      <m:oMath>
        <m:r>
          <w:rPr>
            <w:rFonts w:ascii="Cambria Math" w:hAnsi="Cambria Math"/>
          </w:rPr>
          <m:t>μ</m:t>
        </m:r>
      </m:oMath>
      <w:r w:rsidRPr="0029618A">
        <w:rPr>
          <w:rFonts w:eastAsia="Times New Roman"/>
          <w:color w:val="1F497D"/>
          <w:sz w:val="24"/>
          <w:szCs w:val="24"/>
          <w:highlight w:val="white"/>
        </w:rPr>
        <w:t>. Тогда, если наблюдаемое среднее не выходит за пределы </w:t>
      </w:r>
      <m:oMath>
        <m:r>
          <w:rPr>
            <w:rFonts w:ascii="Cambria Math" w:eastAsia="Cambria Math" w:hAnsi="Cambria Math"/>
            <w:color w:val="1F497D"/>
            <w:sz w:val="24"/>
            <w:szCs w:val="24"/>
            <w:highlight w:val="white"/>
          </w:rPr>
          <m:t>μ±2σ/</m:t>
        </m:r>
        <m:rad>
          <m:radPr>
            <m:degHide m:val="1"/>
            <m:ctrlPr>
              <w:rPr>
                <w:rFonts w:ascii="Cambria Math" w:eastAsia="Cambria Math" w:hAnsi="Cambria Math"/>
                <w:color w:val="1F497D"/>
                <w:sz w:val="24"/>
                <w:szCs w:val="24"/>
                <w:highlight w:val="white"/>
              </w:rPr>
            </m:ctrlPr>
          </m:radPr>
          <m:deg/>
          <m:e>
            <m:r>
              <w:rPr>
                <w:rFonts w:ascii="Cambria Math" w:eastAsia="Cambria Math" w:hAnsi="Cambria Math"/>
                <w:color w:val="1F497D"/>
                <w:sz w:val="24"/>
                <w:szCs w:val="24"/>
                <w:highlight w:val="white"/>
              </w:rPr>
              <m:t>n</m:t>
            </m:r>
          </m:e>
        </m:rad>
      </m:oMath>
      <w:r w:rsidRPr="0029618A">
        <w:rPr>
          <w:rFonts w:eastAsia="Times New Roman"/>
          <w:color w:val="1F497D"/>
          <w:sz w:val="24"/>
          <w:szCs w:val="24"/>
          <w:highlight w:val="white"/>
        </w:rPr>
        <w:t>, то вероятность того, что нулевая гипотеза верна, будет не менее </w:t>
      </w:r>
      <m:oMath>
        <m:r>
          <w:rPr>
            <w:rFonts w:ascii="Cambria Math" w:eastAsia="Cambria Math" w:hAnsi="Cambria Math"/>
            <w:color w:val="1F497D"/>
            <w:sz w:val="24"/>
            <w:szCs w:val="24"/>
            <w:highlight w:val="white"/>
          </w:rPr>
          <m:t>95%</m:t>
        </m:r>
      </m:oMath>
      <w:r w:rsidRPr="0029618A">
        <w:rPr>
          <w:rFonts w:eastAsia="Times New Roman"/>
          <w:color w:val="1F497D"/>
          <w:sz w:val="24"/>
          <w:szCs w:val="24"/>
          <w:highlight w:val="white"/>
        </w:rPr>
        <w:t>.</w:t>
      </w:r>
    </w:p>
    <w:p w14:paraId="1A8DC6ED"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 использовании этих правил неизвестное </w:t>
      </w:r>
      <m:oMath>
        <m:r>
          <w:rPr>
            <w:rFonts w:ascii="Cambria Math" w:hAnsi="Cambria Math"/>
          </w:rPr>
          <m:t>σ</m:t>
        </m:r>
      </m:oMath>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после чего можно уточнить необходимое число экспериментов. Зачастую, если у нас есть предположение о законе распределения, значение </w:t>
      </w:r>
      <m:oMath>
        <m:r>
          <w:rPr>
            <w:rFonts w:ascii="Cambria Math" w:hAnsi="Cambria Math"/>
          </w:rPr>
          <m:t>σ</m:t>
        </m:r>
      </m:oMath>
      <w:r w:rsidRPr="0029618A">
        <w:rPr>
          <w:rFonts w:eastAsia="Times New Roman"/>
          <w:color w:val="00000A"/>
          <w:sz w:val="24"/>
          <w:szCs w:val="24"/>
          <w:highlight w:val="white"/>
        </w:rPr>
        <w:t xml:space="preserve"> можно однозначно вывести из значения </w:t>
      </w:r>
      <m:oMath>
        <m:r>
          <w:rPr>
            <w:rFonts w:ascii="Cambria Math" w:hAnsi="Cambria Math"/>
          </w:rPr>
          <m:t>μ</m:t>
        </m:r>
      </m:oMath>
      <w:r w:rsidRPr="0029618A">
        <w:rPr>
          <w:rFonts w:eastAsia="Times New Roman"/>
          <w:color w:val="00000A"/>
          <w:sz w:val="24"/>
          <w:szCs w:val="24"/>
          <w:highlight w:val="white"/>
        </w:rPr>
        <w:t xml:space="preserve">. </w:t>
      </w:r>
    </w:p>
    <w:p w14:paraId="4C153D66"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на </w:t>
      </w:r>
      <m:oMath>
        <m:r>
          <w:rPr>
            <w:rFonts w:ascii="Cambria Math" w:eastAsia="Cambria Math" w:hAnsi="Cambria Math"/>
            <w:color w:val="222222"/>
            <w:sz w:val="24"/>
            <w:szCs w:val="24"/>
            <w:highlight w:val="white"/>
          </w:rPr>
          <m:t>3σ</m:t>
        </m:r>
      </m:oMath>
      <w:r w:rsidRPr="0029618A">
        <w:rPr>
          <w:rFonts w:eastAsia="Times New Roman"/>
          <w:color w:val="00000A"/>
          <w:sz w:val="24"/>
          <w:szCs w:val="24"/>
          <w:highlight w:val="white"/>
        </w:rPr>
        <w:t>, то степень уверенности вырастет до </w:t>
      </w:r>
      <m:oMath>
        <m:r>
          <w:rPr>
            <w:rFonts w:ascii="Cambria Math" w:eastAsia="Cambria Math" w:hAnsi="Cambria Math"/>
            <w:color w:val="222222"/>
            <w:sz w:val="24"/>
            <w:szCs w:val="24"/>
            <w:highlight w:val="white"/>
          </w:rPr>
          <m:t>99.7%</m:t>
        </m:r>
      </m:oMath>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 </w:t>
      </w:r>
      <m:oMath>
        <m:r>
          <w:rPr>
            <w:rFonts w:ascii="Cambria Math" w:eastAsia="Cambria Math" w:hAnsi="Cambria Math"/>
            <w:color w:val="222222"/>
            <w:sz w:val="24"/>
            <w:szCs w:val="24"/>
            <w:highlight w:val="white"/>
          </w:rPr>
          <m:t>5σ</m:t>
        </m:r>
      </m:oMath>
      <w:r w:rsidRPr="0029618A">
        <w:rPr>
          <w:rFonts w:eastAsia="Cambria Math"/>
          <w:color w:val="222222"/>
          <w:sz w:val="24"/>
          <w:szCs w:val="24"/>
          <w:highlight w:val="white"/>
        </w:rPr>
        <w:t>.</w:t>
      </w:r>
    </w:p>
    <w:p w14:paraId="65E160F2" w14:textId="710BC222" w:rsidR="008E2D65" w:rsidRPr="0029618A" w:rsidRDefault="00662FA5">
      <w:pPr>
        <w:ind w:firstLine="397"/>
        <w:jc w:val="both"/>
        <w:rPr>
          <w:rFonts w:eastAsia="Times New Roman"/>
          <w:sz w:val="24"/>
          <w:szCs w:val="24"/>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ins w:id="1467" w:author="СБ" w:date="2019-10-31T13:49:00Z">
        <w:r w:rsidR="00873FA5">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ins>
      <w:r w:rsidRPr="0029618A">
        <w:rPr>
          <w:rFonts w:eastAsia="Times New Roman"/>
          <w:color w:val="00000A"/>
          <w:sz w:val="24"/>
          <w:szCs w:val="24"/>
          <w:highlight w:val="white"/>
        </w:rPr>
        <w:t xml:space="preserve">, которое описывает случайную величину, принимающую ровно два значения, условно называемые «успех» и «неудача», с </w:t>
      </w:r>
      <w:del w:id="1468" w:author="СБ" w:date="2019-10-31T13:49:00Z">
        <w:r w:rsidRPr="0029618A" w:rsidDel="00873FA5">
          <w:rPr>
            <w:rFonts w:eastAsia="Times New Roman"/>
            <w:color w:val="00000A"/>
            <w:sz w:val="24"/>
            <w:szCs w:val="24"/>
            <w:highlight w:val="white"/>
          </w:rPr>
          <w:delText xml:space="preserve">заданной </w:delText>
        </w:r>
      </w:del>
      <w:r w:rsidRPr="0029618A">
        <w:rPr>
          <w:rFonts w:eastAsia="Times New Roman"/>
          <w:color w:val="00000A"/>
          <w:sz w:val="24"/>
          <w:szCs w:val="24"/>
          <w:highlight w:val="white"/>
        </w:rPr>
        <w:t>вероятностью успеха </w:t>
      </w:r>
      <m:oMath>
        <m:r>
          <w:rPr>
            <w:rFonts w:ascii="Cambria Math" w:eastAsia="Cambria Math" w:hAnsi="Cambria Math"/>
            <w:color w:val="222222"/>
            <w:sz w:val="24"/>
            <w:szCs w:val="24"/>
            <w:highlight w:val="white"/>
          </w:rPr>
          <m:t>p</m:t>
        </m:r>
      </m:oMath>
      <w:r w:rsidR="0096687A">
        <w:rPr>
          <w:rFonts w:eastAsia="Times New Roman"/>
          <w:color w:val="00000A"/>
          <w:sz w:val="24"/>
          <w:szCs w:val="24"/>
          <w:highlight w:val="white"/>
        </w:rPr>
        <w:t xml:space="preserve"> и неудачи </w:t>
      </w:r>
      <m:oMath>
        <m:r>
          <w:rPr>
            <w:rFonts w:ascii="Cambria Math" w:eastAsia="Times New Roman" w:hAnsi="Cambria Math"/>
            <w:color w:val="00000A"/>
            <w:sz w:val="24"/>
            <w:szCs w:val="24"/>
            <w:highlight w:val="white"/>
          </w:rPr>
          <m:t>1-</m:t>
        </m:r>
        <m:r>
          <w:rPr>
            <w:rFonts w:ascii="Cambria Math" w:eastAsia="Cambria Math" w:hAnsi="Cambria Math"/>
            <w:color w:val="222222"/>
            <w:sz w:val="24"/>
            <w:szCs w:val="24"/>
            <w:highlight w:val="white"/>
          </w:rPr>
          <m:t>p</m:t>
        </m:r>
      </m:oMath>
      <w:r w:rsidR="0096687A">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 </w:t>
      </w:r>
      <m:oMath>
        <m:r>
          <w:rPr>
            <w:rFonts w:ascii="Cambria Math" w:eastAsia="Cambria Math" w:hAnsi="Cambria Math"/>
            <w:color w:val="222222"/>
            <w:sz w:val="24"/>
            <w:szCs w:val="24"/>
            <w:highlight w:val="white"/>
          </w:rPr>
          <m:t>μ=p</m:t>
        </m:r>
      </m:oMath>
      <w:r w:rsidRPr="0029618A">
        <w:rPr>
          <w:rFonts w:eastAsia="Times New Roman"/>
          <w:color w:val="00000A"/>
          <w:sz w:val="24"/>
          <w:szCs w:val="24"/>
          <w:highlight w:val="white"/>
        </w:rPr>
        <w:t> и </w:t>
      </w:r>
      <m:oMath>
        <m:r>
          <w:rPr>
            <w:rFonts w:ascii="Cambria Math" w:eastAsia="Cambria Math" w:hAnsi="Cambria Math"/>
            <w:color w:val="222222"/>
            <w:sz w:val="24"/>
            <w:szCs w:val="24"/>
            <w:highlight w:val="white"/>
          </w:rPr>
          <m:t>σ=p(1-p)</m:t>
        </m:r>
      </m:oMath>
      <w:r w:rsidRPr="0029618A">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14:paraId="12511D87" w14:textId="4B8CA7DB" w:rsidR="008E2D65" w:rsidRPr="0029618A" w:rsidRDefault="00662FA5">
      <w:pPr>
        <w:ind w:firstLine="397"/>
        <w:jc w:val="center"/>
        <w:rPr>
          <w:rFonts w:eastAsia="Cambria Math"/>
          <w:sz w:val="24"/>
          <w:szCs w:val="24"/>
        </w:rPr>
      </w:pPr>
      <m:oMathPara>
        <m:oMath>
          <m:r>
            <w:rPr>
              <w:rFonts w:ascii="Cambria Math" w:eastAsia="Cambria Math" w:hAnsi="Cambria Math"/>
              <w:sz w:val="24"/>
              <w:szCs w:val="24"/>
            </w:rPr>
            <m:t>n≥</m:t>
          </m:r>
          <m:f>
            <m:fPr>
              <m:ctrlPr>
                <w:rPr>
                  <w:rFonts w:ascii="Cambria Math" w:eastAsia="Cambria Math" w:hAnsi="Cambria Math"/>
                  <w:sz w:val="24"/>
                  <w:szCs w:val="24"/>
                </w:rPr>
              </m:ctrlPr>
            </m:fPr>
            <m:num>
              <m:r>
                <w:rPr>
                  <w:rFonts w:ascii="Cambria Math" w:eastAsia="Cambria Math" w:hAnsi="Cambria Math"/>
                  <w:sz w:val="24"/>
                  <w:szCs w:val="24"/>
                </w:rPr>
                <m:t>4</m:t>
              </m:r>
            </m:num>
            <m:den>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den>
          </m:f>
          <m:f>
            <m:fPr>
              <m:ctrlPr>
                <w:rPr>
                  <w:rFonts w:ascii="Cambria Math" w:eastAsia="Cambria Math" w:hAnsi="Cambria Math"/>
                  <w:sz w:val="24"/>
                  <w:szCs w:val="24"/>
                </w:rPr>
              </m:ctrlPr>
            </m:fPr>
            <m:num>
              <m:r>
                <w:rPr>
                  <w:rFonts w:ascii="Cambria Math" w:eastAsia="Cambria Math" w:hAnsi="Cambria Math"/>
                  <w:sz w:val="24"/>
                  <w:szCs w:val="24"/>
                </w:rPr>
                <m:t>1-p</m:t>
              </m:r>
            </m:num>
            <m:den>
              <m:r>
                <w:rPr>
                  <w:rFonts w:ascii="Cambria Math" w:eastAsia="Cambria Math" w:hAnsi="Cambria Math"/>
                  <w:sz w:val="24"/>
                  <w:szCs w:val="24"/>
                </w:rPr>
                <m:t>p</m:t>
              </m:r>
            </m:den>
          </m:f>
          <m:r>
            <w:rPr>
              <w:rFonts w:ascii="Cambria Math" w:eastAsia="Cambria Math" w:hAnsi="Cambria Math"/>
              <w:sz w:val="24"/>
              <w:szCs w:val="24"/>
            </w:rPr>
            <m:t xml:space="preserve"> и np±2n</m:t>
          </m:r>
          <m:rad>
            <m:radPr>
              <m:degHide m:val="1"/>
              <m:ctrlPr>
                <w:rPr>
                  <w:rFonts w:ascii="Cambria Math" w:eastAsia="Cambria Math" w:hAnsi="Cambria Math"/>
                  <w:sz w:val="24"/>
                  <w:szCs w:val="24"/>
                </w:rPr>
              </m:ctrlPr>
            </m:radPr>
            <m:deg/>
            <m:e>
              <m:r>
                <w:rPr>
                  <w:rFonts w:ascii="Cambria Math" w:eastAsia="Cambria Math" w:hAnsi="Cambria Math"/>
                  <w:sz w:val="24"/>
                  <w:szCs w:val="24"/>
                </w:rPr>
                <m:t>p(1-p)</m:t>
              </m:r>
            </m:e>
          </m:rad>
          <m:r>
            <w:rPr>
              <w:rFonts w:ascii="Cambria Math" w:eastAsia="Cambria Math" w:hAnsi="Cambria Math"/>
              <w:sz w:val="24"/>
              <w:szCs w:val="24"/>
            </w:rPr>
            <m:t>.</m:t>
          </m:r>
        </m:oMath>
      </m:oMathPara>
    </w:p>
    <w:p w14:paraId="4CE66FF3"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главе про монетку мы упомянули результат, опубликованный Перси </w:t>
      </w:r>
      <w:proofErr w:type="spellStart"/>
      <w:r w:rsidRPr="0029618A">
        <w:rPr>
          <w:rFonts w:eastAsia="Times New Roman"/>
          <w:color w:val="00000A"/>
          <w:sz w:val="24"/>
          <w:szCs w:val="24"/>
          <w:highlight w:val="white"/>
        </w:rPr>
        <w:t>Диаконисом</w:t>
      </w:r>
      <w:proofErr w:type="spellEnd"/>
      <w:r w:rsidRPr="0029618A">
        <w:rPr>
          <w:rFonts w:eastAsia="Times New Roman"/>
          <w:color w:val="00000A"/>
          <w:sz w:val="24"/>
          <w:szCs w:val="24"/>
          <w:highlight w:val="white"/>
        </w:rPr>
        <w:t xml:space="preserve">,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w:t>
      </w:r>
      <m:oMath>
        <m:r>
          <w:rPr>
            <w:rFonts w:ascii="Cambria Math" w:eastAsia="Cambria Math" w:hAnsi="Cambria Math"/>
            <w:color w:val="00000A"/>
            <w:sz w:val="24"/>
            <w:szCs w:val="24"/>
          </w:rPr>
          <m:t>51%</m:t>
        </m:r>
      </m:oMath>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14:paraId="3F61A80D" w14:textId="060E3EDD"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xml:space="preserve">.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 </w:t>
      </w:r>
      <m:oMath>
        <m:r>
          <w:rPr>
            <w:rFonts w:ascii="Cambria Math" w:eastAsia="Cambria Math" w:hAnsi="Cambria Math"/>
            <w:color w:val="00000A"/>
            <w:sz w:val="24"/>
            <w:szCs w:val="24"/>
          </w:rPr>
          <m:t>0,005</m:t>
        </m:r>
      </m:oMath>
      <w:r w:rsidRPr="0029618A">
        <w:rPr>
          <w:rFonts w:eastAsia="Times New Roman"/>
          <w:color w:val="00000A"/>
          <w:sz w:val="24"/>
          <w:szCs w:val="24"/>
          <w:highlight w:val="white"/>
        </w:rPr>
        <w:t xml:space="preserve">, или </w:t>
      </w:r>
      <w:r w:rsidRPr="0029618A">
        <w:rPr>
          <w:rFonts w:eastAsia="Times New Roman"/>
          <w:color w:val="00000A"/>
          <w:sz w:val="24"/>
          <w:szCs w:val="24"/>
          <w:highlight w:val="white"/>
        </w:rPr>
        <w:lastRenderedPageBreak/>
        <w:t xml:space="preserve">относительная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0,005</m:t>
            </m:r>
          </m:num>
          <m:den>
            <m:r>
              <w:rPr>
                <w:rFonts w:ascii="Cambria Math" w:eastAsia="Cambria Math" w:hAnsi="Cambria Math"/>
                <w:color w:val="00000A"/>
                <w:sz w:val="24"/>
                <w:szCs w:val="24"/>
              </w:rPr>
              <m:t>0,5</m:t>
            </m:r>
          </m:den>
        </m:f>
        <m:r>
          <w:rPr>
            <w:rFonts w:ascii="Cambria Math" w:eastAsia="Cambria Math" w:hAnsi="Cambria Math"/>
            <w:color w:val="00000A"/>
            <w:sz w:val="24"/>
            <w:szCs w:val="24"/>
          </w:rPr>
          <m:t>=0,01</m:t>
        </m:r>
      </m:oMath>
      <w:r w:rsidRPr="0029618A">
        <w:rPr>
          <w:rFonts w:eastAsia="Times New Roman"/>
          <w:color w:val="00000A"/>
          <w:sz w:val="24"/>
          <w:szCs w:val="24"/>
          <w:highlight w:val="white"/>
        </w:rPr>
        <w:t xml:space="preserve">. Отсюда имеем оценку для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w:t>
      </w:r>
      <m:oMath>
        <m:sSup>
          <m:sSupPr>
            <m:ctrlPr>
              <w:rPr>
                <w:rFonts w:ascii="Cambria Math" w:eastAsia="Cambria Math" w:hAnsi="Cambria Math"/>
                <w:color w:val="00000A"/>
                <w:sz w:val="24"/>
                <w:szCs w:val="24"/>
              </w:rPr>
            </m:ctrlPr>
          </m:sSupPr>
          <m:e>
            <m:d>
              <m:dPr>
                <m:ctrlPr>
                  <w:rPr>
                    <w:rFonts w:ascii="Cambria Math" w:hAnsi="Cambria Math"/>
                  </w:rPr>
                </m:ctrlPr>
              </m:dPr>
              <m:e>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2</m:t>
                    </m:r>
                  </m:num>
                  <m:den>
                    <m:r>
                      <w:rPr>
                        <w:rFonts w:ascii="Cambria Math" w:eastAsia="Cambria Math" w:hAnsi="Cambria Math"/>
                        <w:color w:val="00000A"/>
                        <w:sz w:val="24"/>
                        <w:szCs w:val="24"/>
                      </w:rPr>
                      <m:t>0,01</m:t>
                    </m:r>
                  </m:den>
                </m:f>
              </m:e>
            </m:d>
          </m:e>
          <m:sup>
            <m:r>
              <w:rPr>
                <w:rFonts w:ascii="Cambria Math" w:eastAsia="Cambria Math" w:hAnsi="Cambria Math"/>
                <w:color w:val="00000A"/>
                <w:sz w:val="24"/>
                <w:szCs w:val="24"/>
              </w:rPr>
              <m:t>2</m:t>
            </m:r>
          </m:sup>
        </m:sSup>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Выделив по секунде на бросок и регистрацию результата, мы обречём себя на </w:t>
      </w:r>
      <w:r w:rsidR="00770A66">
        <w:rPr>
          <w:rFonts w:eastAsia="Times New Roman"/>
          <w:color w:val="00000A"/>
          <w:sz w:val="24"/>
          <w:szCs w:val="24"/>
          <w:highlight w:val="white"/>
        </w:rPr>
        <w:t>полсуток</w:t>
      </w:r>
      <w:r w:rsidR="00770A66" w:rsidRPr="002961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 </w:t>
      </w:r>
    </w:p>
    <w:p w14:paraId="2078CE58" w14:textId="77777777" w:rsidR="008E2D65" w:rsidRPr="0029618A" w:rsidRDefault="00662FA5">
      <w:pPr>
        <w:spacing w:line="288" w:lineRule="auto"/>
        <w:ind w:firstLine="397"/>
        <w:jc w:val="both"/>
        <w:rPr>
          <w:rFonts w:eastAsia="Times New Roman"/>
          <w:color w:val="00000A"/>
          <w:sz w:val="24"/>
          <w:szCs w:val="24"/>
        </w:rPr>
      </w:pPr>
      <w:proofErr w:type="gramStart"/>
      <w:r w:rsidRPr="0029618A">
        <w:rPr>
          <w:rFonts w:eastAsia="Times New Roman"/>
          <w:color w:val="00000A"/>
          <w:sz w:val="24"/>
          <w:szCs w:val="24"/>
          <w:highlight w:val="white"/>
        </w:rPr>
        <w:t xml:space="preserve">На рисунке показаны результаты </w:t>
      </w:r>
      <m:oMath>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испытаний идеальной и слегка неидеальной «монеток», проводимых с целью вычислить вероятность выпадения, скажем, орла.</w:t>
      </w:r>
      <w:proofErr w:type="gramEnd"/>
      <w:r w:rsidRPr="0029618A">
        <w:rPr>
          <w:rFonts w:eastAsia="Times New Roman"/>
          <w:color w:val="00000A"/>
          <w:sz w:val="24"/>
          <w:szCs w:val="24"/>
          <w:highlight w:val="white"/>
        </w:rPr>
        <w:t xml:space="preserve"> Слова «монетка» и «подбрасывание» взяты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14:paraId="5590D4B8" w14:textId="77777777" w:rsidR="008E2D65" w:rsidRPr="0029618A" w:rsidRDefault="008E2D65">
      <w:pPr>
        <w:spacing w:line="288" w:lineRule="auto"/>
        <w:ind w:firstLine="397"/>
        <w:jc w:val="both"/>
        <w:rPr>
          <w:rFonts w:eastAsia="Times New Roman"/>
          <w:color w:val="00000A"/>
          <w:sz w:val="24"/>
          <w:szCs w:val="24"/>
        </w:rPr>
      </w:pPr>
    </w:p>
    <w:p w14:paraId="303D6D03" w14:textId="77777777" w:rsidR="008E2D65" w:rsidRPr="0029618A" w:rsidRDefault="00662FA5">
      <w:pPr>
        <w:spacing w:before="12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53CFB341" wp14:editId="621CB36E">
            <wp:extent cx="4238625" cy="3115372"/>
            <wp:effectExtent l="0" t="0" r="0" b="0"/>
            <wp:docPr id="100" name="image96.png" descr="C:\tmp\podlost\ToH\html\figures\buter\pqd2hpbqdysnxmwcw19gcili-kc.png"/>
            <wp:cNvGraphicFramePr/>
            <a:graphic xmlns:a="http://schemas.openxmlformats.org/drawingml/2006/main">
              <a:graphicData uri="http://schemas.openxmlformats.org/drawingml/2006/picture">
                <pic:pic xmlns:pic="http://schemas.openxmlformats.org/drawingml/2006/picture">
                  <pic:nvPicPr>
                    <pic:cNvPr id="0" name="image96.png" descr="C:\tmp\podlost\ToH\html\figures\buter\pqd2hpbqdysnxmwcw19gcili-kc.png"/>
                    <pic:cNvPicPr preferRelativeResize="0"/>
                  </pic:nvPicPr>
                  <pic:blipFill>
                    <a:blip r:embed="rId41" cstate="print"/>
                    <a:srcRect/>
                    <a:stretch>
                      <a:fillRect/>
                    </a:stretch>
                  </pic:blipFill>
                  <pic:spPr>
                    <a:xfrm>
                      <a:off x="0" y="0"/>
                      <a:ext cx="4238625" cy="3115372"/>
                    </a:xfrm>
                    <a:prstGeom prst="rect">
                      <a:avLst/>
                    </a:prstGeom>
                    <a:ln/>
                  </pic:spPr>
                </pic:pic>
              </a:graphicData>
            </a:graphic>
          </wp:inline>
        </w:drawing>
      </w:r>
    </w:p>
    <w:p w14:paraId="3F8BE195" w14:textId="77777777"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Эксперименты с подбрасыванием идеальной и слегка неидеальной монетки с целью зафиксировать её </w:t>
      </w:r>
      <w:proofErr w:type="spellStart"/>
      <w:r w:rsidRPr="0029618A">
        <w:rPr>
          <w:rFonts w:eastAsia="Times New Roman"/>
          <w:i/>
          <w:color w:val="00000A"/>
          <w:sz w:val="24"/>
          <w:szCs w:val="24"/>
        </w:rPr>
        <w:t>неидеальность</w:t>
      </w:r>
      <w:proofErr w:type="spellEnd"/>
      <w:r w:rsidRPr="0029618A">
        <w:rPr>
          <w:rFonts w:eastAsia="Times New Roman"/>
          <w:i/>
          <w:color w:val="00000A"/>
          <w:sz w:val="24"/>
          <w:szCs w:val="24"/>
        </w:rPr>
        <w:t>.</w:t>
      </w:r>
    </w:p>
    <w:p w14:paraId="7459F4A1" w14:textId="116BFE53"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w:t>
      </w:r>
      <w:r w:rsidRPr="0029618A">
        <w:rPr>
          <w:rFonts w:eastAsia="Times New Roman"/>
          <w:color w:val="00000A"/>
          <w:sz w:val="24"/>
          <w:szCs w:val="24"/>
          <w:highlight w:val="white"/>
        </w:rPr>
        <w:lastRenderedPageBreak/>
        <w:t xml:space="preserve">сравним оценки разброса наблюдаемых данных с наблюдаемым разбросом. И здесь мы вновь видим отголоски центральной предельной теоремы, проявляющиеся в том, что распределение данных вокруг средних значений в гистограммах близко к </w:t>
      </w:r>
      <w:proofErr w:type="gramStart"/>
      <w:r w:rsidRPr="0029618A">
        <w:rPr>
          <w:rFonts w:eastAsia="Times New Roman"/>
          <w:color w:val="00000A"/>
          <w:sz w:val="24"/>
          <w:szCs w:val="24"/>
          <w:highlight w:val="white"/>
        </w:rPr>
        <w:t>нормальному</w:t>
      </w:r>
      <w:proofErr w:type="gramEnd"/>
      <w:r w:rsidRPr="0029618A">
        <w:rPr>
          <w:rFonts w:eastAsia="Times New Roman"/>
          <w:color w:val="00000A"/>
          <w:sz w:val="24"/>
          <w:szCs w:val="24"/>
          <w:highlight w:val="white"/>
        </w:rPr>
        <w:t>.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вблизи нуля</w:t>
      </w:r>
      <w:ins w:id="1469" w:author="СБ" w:date="2019-10-31T13:50:00Z">
        <w:r w:rsidR="00873FA5">
          <w:rPr>
            <w:rFonts w:eastAsia="Times New Roman"/>
            <w:color w:val="00000A"/>
            <w:sz w:val="24"/>
            <w:szCs w:val="24"/>
            <w:highlight w:val="white"/>
          </w:rPr>
          <w:t xml:space="preserve"> характер разброса изменяется</w:t>
        </w:r>
      </w:ins>
      <w:ins w:id="1470" w:author="СБ" w:date="2019-10-31T13:51:00Z">
        <w:r w:rsidR="00250AEF">
          <w:rPr>
            <w:rFonts w:eastAsia="Times New Roman"/>
            <w:color w:val="00000A"/>
            <w:sz w:val="24"/>
            <w:szCs w:val="24"/>
            <w:highlight w:val="white"/>
          </w:rPr>
          <w:t xml:space="preserve">, распределение точек становится близким к </w:t>
        </w:r>
      </w:ins>
      <w:ins w:id="1471" w:author="СБ" w:date="2019-10-31T13:52:00Z">
        <w:r w:rsidR="00250AEF">
          <w:rPr>
            <w:rFonts w:eastAsia="Times New Roman"/>
            <w:color w:val="00000A"/>
            <w:sz w:val="24"/>
            <w:szCs w:val="24"/>
            <w:highlight w:val="white"/>
          </w:rPr>
          <w:t xml:space="preserve">другому, </w:t>
        </w:r>
      </w:ins>
      <w:ins w:id="1472" w:author="СБ" w:date="2019-10-31T13:51:00Z">
        <w:r w:rsidR="00250AEF">
          <w:rPr>
            <w:rFonts w:eastAsia="Times New Roman"/>
            <w:color w:val="00000A"/>
            <w:sz w:val="24"/>
            <w:szCs w:val="24"/>
            <w:highlight w:val="white"/>
          </w:rPr>
          <w:t xml:space="preserve">часто встречающемуся </w:t>
        </w:r>
        <w:r w:rsidR="00250AEF" w:rsidRPr="00335FE6">
          <w:rPr>
            <w:rFonts w:eastAsia="Times New Roman"/>
            <w:i/>
            <w:color w:val="00000A"/>
            <w:sz w:val="24"/>
            <w:szCs w:val="24"/>
            <w:highlight w:val="white"/>
          </w:rPr>
          <w:t>экспоненциальному</w:t>
        </w:r>
        <w:r w:rsidR="00250AEF">
          <w:rPr>
            <w:rFonts w:eastAsia="Times New Roman"/>
            <w:color w:val="00000A"/>
            <w:sz w:val="24"/>
            <w:szCs w:val="24"/>
            <w:highlight w:val="white"/>
          </w:rPr>
          <w:t xml:space="preserve"> </w:t>
        </w:r>
        <w:proofErr w:type="spellStart"/>
        <w:r w:rsidR="00250AEF">
          <w:rPr>
            <w:rFonts w:eastAsia="Times New Roman"/>
            <w:color w:val="00000A"/>
            <w:sz w:val="24"/>
            <w:szCs w:val="24"/>
            <w:highlight w:val="white"/>
          </w:rPr>
          <w:t>распределению.</w:t>
        </w:r>
      </w:ins>
      <w:del w:id="1473" w:author="СБ" w:date="2019-10-31T13:50:00Z">
        <w:r w:rsidRPr="0029618A" w:rsidDel="00873FA5">
          <w:rPr>
            <w:rFonts w:eastAsia="Times New Roman"/>
            <w:color w:val="00000A"/>
            <w:sz w:val="24"/>
            <w:szCs w:val="24"/>
            <w:highlight w:val="white"/>
          </w:rPr>
          <w:delText xml:space="preserve"> </w:delText>
        </w:r>
        <w:commentRangeStart w:id="1474"/>
        <w:r w:rsidRPr="0029618A" w:rsidDel="00873FA5">
          <w:rPr>
            <w:rFonts w:eastAsia="Times New Roman"/>
            <w:color w:val="00000A"/>
            <w:sz w:val="24"/>
            <w:szCs w:val="24"/>
            <w:highlight w:val="white"/>
          </w:rPr>
          <w:delText xml:space="preserve">разброс становится несимметричным и приближается к другому </w:delText>
        </w:r>
        <w:r w:rsidRPr="00770A66" w:rsidDel="00873FA5">
          <w:rPr>
            <w:rFonts w:eastAsia="Times New Roman"/>
            <w:strike/>
            <w:color w:val="00000A"/>
            <w:sz w:val="24"/>
            <w:szCs w:val="24"/>
            <w:highlight w:val="white"/>
            <w:rPrChange w:id="1475" w:author="Пользователь" w:date="2019-10-05T23:14:00Z">
              <w:rPr>
                <w:rFonts w:eastAsia="Times New Roman"/>
                <w:color w:val="00000A"/>
                <w:sz w:val="24"/>
                <w:szCs w:val="24"/>
                <w:highlight w:val="white"/>
              </w:rPr>
            </w:rPrChange>
          </w:rPr>
          <w:delText>очень вероятному</w:delText>
        </w:r>
        <w:r w:rsidRPr="0029618A" w:rsidDel="00873FA5">
          <w:rPr>
            <w:rFonts w:eastAsia="Times New Roman"/>
            <w:color w:val="00000A"/>
            <w:sz w:val="24"/>
            <w:szCs w:val="24"/>
            <w:highlight w:val="white"/>
          </w:rPr>
          <w:delText xml:space="preserve"> </w:delText>
        </w:r>
      </w:del>
      <w:ins w:id="1476" w:author="Пользователь" w:date="2019-10-05T23:14:00Z">
        <w:del w:id="1477" w:author="СБ" w:date="2019-10-31T13:50:00Z">
          <w:r w:rsidR="00770A66" w:rsidDel="00873FA5">
            <w:rPr>
              <w:rFonts w:eastAsia="Times New Roman"/>
              <w:color w:val="00000A"/>
              <w:sz w:val="24"/>
              <w:szCs w:val="24"/>
              <w:highlight w:val="white"/>
            </w:rPr>
            <w:delText xml:space="preserve">часто встречающемуся </w:delText>
          </w:r>
        </w:del>
      </w:ins>
      <w:del w:id="1478" w:author="СБ" w:date="2019-10-31T13:50:00Z">
        <w:r w:rsidRPr="0029618A" w:rsidDel="00873FA5">
          <w:rPr>
            <w:rFonts w:eastAsia="Times New Roman"/>
            <w:color w:val="00000A"/>
            <w:sz w:val="24"/>
            <w:szCs w:val="24"/>
            <w:highlight w:val="white"/>
          </w:rPr>
          <w:delText xml:space="preserve">распределению </w:delText>
        </w:r>
        <w:commentRangeEnd w:id="1474"/>
        <w:r w:rsidR="00770A66" w:rsidDel="00873FA5">
          <w:rPr>
            <w:rStyle w:val="af"/>
          </w:rPr>
          <w:commentReference w:id="1474"/>
        </w:r>
      </w:del>
      <w:del w:id="1479" w:author="СБ" w:date="2019-10-31T13:52:00Z">
        <w:r w:rsidRPr="0029618A" w:rsidDel="00250AEF">
          <w:rPr>
            <w:rFonts w:eastAsia="Times New Roman"/>
            <w:color w:val="00000A"/>
            <w:sz w:val="24"/>
            <w:szCs w:val="24"/>
            <w:highlight w:val="white"/>
          </w:rPr>
          <w:delText xml:space="preserve">– </w:delText>
        </w:r>
        <w:r w:rsidRPr="0029618A" w:rsidDel="00250AEF">
          <w:rPr>
            <w:rFonts w:eastAsia="Times New Roman"/>
            <w:i/>
            <w:color w:val="00000A"/>
            <w:sz w:val="24"/>
            <w:szCs w:val="24"/>
          </w:rPr>
          <w:delText>экспоненциальному</w:delText>
        </w:r>
        <w:r w:rsidRPr="0029618A" w:rsidDel="00250AEF">
          <w:rPr>
            <w:rFonts w:eastAsia="Times New Roman"/>
            <w:color w:val="00000A"/>
            <w:sz w:val="24"/>
            <w:szCs w:val="24"/>
            <w:highlight w:val="white"/>
          </w:rPr>
          <w:delText xml:space="preserve">. </w:delText>
        </w:r>
      </w:del>
      <w:commentRangeStart w:id="1480"/>
      <w:r w:rsidRPr="0029618A">
        <w:rPr>
          <w:rFonts w:eastAsia="Times New Roman"/>
          <w:color w:val="00000A"/>
          <w:sz w:val="24"/>
          <w:szCs w:val="24"/>
          <w:highlight w:val="white"/>
        </w:rPr>
        <w:t>Этот</w:t>
      </w:r>
      <w:commentRangeEnd w:id="1480"/>
      <w:proofErr w:type="spellEnd"/>
      <w:r w:rsidR="00250AEF">
        <w:rPr>
          <w:rStyle w:val="af"/>
        </w:rPr>
        <w:commentReference w:id="1480"/>
      </w:r>
      <w:r w:rsidRPr="0029618A">
        <w:rPr>
          <w:rFonts w:eastAsia="Times New Roman"/>
          <w:color w:val="00000A"/>
          <w:sz w:val="24"/>
          <w:szCs w:val="24"/>
          <w:highlight w:val="white"/>
        </w:rPr>
        <w:t xml:space="preserve"> пример хорошо показывает, что я имел в виду, говоря, что в статистике мы имеем дело со случайными значениями параметров случайной величины.</w:t>
      </w:r>
    </w:p>
    <w:p w14:paraId="3A0ACD15"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Важно понимать, что правила </w:t>
      </w:r>
      <m:oMath>
        <m:r>
          <w:rPr>
            <w:rFonts w:ascii="Cambria Math" w:eastAsia="Cambria Math" w:hAnsi="Cambria Math"/>
            <w:color w:val="00000A"/>
            <w:sz w:val="24"/>
            <w:szCs w:val="24"/>
          </w:rPr>
          <m:t>2σ</m:t>
        </m:r>
      </m:oMath>
      <w:r w:rsidRPr="0029618A">
        <w:rPr>
          <w:rFonts w:eastAsia="Times New Roman"/>
          <w:color w:val="00000A"/>
          <w:sz w:val="24"/>
          <w:szCs w:val="24"/>
        </w:rPr>
        <w:t xml:space="preserve"> и даже </w:t>
      </w:r>
      <m:oMath>
        <m:r>
          <w:rPr>
            <w:rFonts w:ascii="Cambria Math" w:eastAsia="Cambria Math" w:hAnsi="Cambria Math"/>
            <w:color w:val="00000A"/>
            <w:sz w:val="24"/>
            <w:szCs w:val="24"/>
          </w:rPr>
          <m:t>3σ</m:t>
        </m:r>
      </m:oMath>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14:paraId="4B6A7D90" w14:textId="77777777" w:rsidR="008E2D65" w:rsidRPr="0029618A" w:rsidRDefault="008E2D65">
      <w:pPr>
        <w:spacing w:line="288" w:lineRule="auto"/>
        <w:ind w:firstLine="397"/>
        <w:jc w:val="both"/>
        <w:rPr>
          <w:rFonts w:eastAsia="Times New Roman"/>
          <w:color w:val="00000A"/>
          <w:sz w:val="24"/>
          <w:szCs w:val="24"/>
        </w:rPr>
      </w:pPr>
    </w:p>
    <w:p w14:paraId="4F5FDC79" w14:textId="77777777" w:rsidR="008E2D65" w:rsidRPr="0029618A" w:rsidRDefault="00662FA5">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021C759B" wp14:editId="18D86B57">
            <wp:extent cx="2750185" cy="1868170"/>
            <wp:effectExtent l="0" t="0" r="0" b="0"/>
            <wp:docPr id="86" name="image75.png" descr="C:\tmp\podlost\ToH\html\figures\weather\2019-01-09_13-45-48.png"/>
            <wp:cNvGraphicFramePr/>
            <a:graphic xmlns:a="http://schemas.openxmlformats.org/drawingml/2006/main">
              <a:graphicData uri="http://schemas.openxmlformats.org/drawingml/2006/picture">
                <pic:pic xmlns:pic="http://schemas.openxmlformats.org/drawingml/2006/picture">
                  <pic:nvPicPr>
                    <pic:cNvPr id="0" name="image75.png" descr="C:\tmp\podlost\ToH\html\figures\weather\2019-01-09_13-45-48.png"/>
                    <pic:cNvPicPr preferRelativeResize="0"/>
                  </pic:nvPicPr>
                  <pic:blipFill>
                    <a:blip r:embed="rId42" cstate="print"/>
                    <a:srcRect/>
                    <a:stretch>
                      <a:fillRect/>
                    </a:stretch>
                  </pic:blipFill>
                  <pic:spPr>
                    <a:xfrm>
                      <a:off x="0" y="0"/>
                      <a:ext cx="2750185" cy="186817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419AACA5" wp14:editId="65DDFDB9">
            <wp:extent cx="2905125" cy="1915160"/>
            <wp:effectExtent l="0" t="0" r="0" b="0"/>
            <wp:docPr id="118" name="image102.png" descr="C:\tmp\podlost\ToH\html\figures\weather\2019-01-09_13-36-53.png"/>
            <wp:cNvGraphicFramePr/>
            <a:graphic xmlns:a="http://schemas.openxmlformats.org/drawingml/2006/main">
              <a:graphicData uri="http://schemas.openxmlformats.org/drawingml/2006/picture">
                <pic:pic xmlns:pic="http://schemas.openxmlformats.org/drawingml/2006/picture">
                  <pic:nvPicPr>
                    <pic:cNvPr id="0" name="image102.png" descr="C:\tmp\podlost\ToH\html\figures\weather\2019-01-09_13-36-53.png"/>
                    <pic:cNvPicPr preferRelativeResize="0"/>
                  </pic:nvPicPr>
                  <pic:blipFill>
                    <a:blip r:embed="rId43" cstate="print"/>
                    <a:srcRect/>
                    <a:stretch>
                      <a:fillRect/>
                    </a:stretch>
                  </pic:blipFill>
                  <pic:spPr>
                    <a:xfrm>
                      <a:off x="0" y="0"/>
                      <a:ext cx="2905125" cy="1915160"/>
                    </a:xfrm>
                    <a:prstGeom prst="rect">
                      <a:avLst/>
                    </a:prstGeom>
                    <a:ln/>
                  </pic:spPr>
                </pic:pic>
              </a:graphicData>
            </a:graphic>
          </wp:inline>
        </w:drawing>
      </w:r>
    </w:p>
    <w:p w14:paraId="2B99DBA9" w14:textId="77777777" w:rsidR="008E2D65" w:rsidRPr="0029618A" w:rsidRDefault="00662FA5">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105B7C80" wp14:editId="20C3E942">
            <wp:extent cx="2779395" cy="1932940"/>
            <wp:effectExtent l="0" t="0" r="0" b="0"/>
            <wp:docPr id="40" name="image29.png" descr="C:\tmp\podlost\ToH\html\figures\weather\2019-01-09_13-45-10.png"/>
            <wp:cNvGraphicFramePr/>
            <a:graphic xmlns:a="http://schemas.openxmlformats.org/drawingml/2006/main">
              <a:graphicData uri="http://schemas.openxmlformats.org/drawingml/2006/picture">
                <pic:pic xmlns:pic="http://schemas.openxmlformats.org/drawingml/2006/picture">
                  <pic:nvPicPr>
                    <pic:cNvPr id="0" name="image29.png" descr="C:\tmp\podlost\ToH\html\figures\weather\2019-01-09_13-45-10.png"/>
                    <pic:cNvPicPr preferRelativeResize="0"/>
                  </pic:nvPicPr>
                  <pic:blipFill>
                    <a:blip r:embed="rId44" cstate="print"/>
                    <a:srcRect/>
                    <a:stretch>
                      <a:fillRect/>
                    </a:stretch>
                  </pic:blipFill>
                  <pic:spPr>
                    <a:xfrm>
                      <a:off x="0" y="0"/>
                      <a:ext cx="2779395" cy="1932940"/>
                    </a:xfrm>
                    <a:prstGeom prst="rect">
                      <a:avLst/>
                    </a:prstGeom>
                    <a:ln/>
                  </pic:spPr>
                </pic:pic>
              </a:graphicData>
            </a:graphic>
          </wp:inline>
        </w:drawing>
      </w:r>
    </w:p>
    <w:p w14:paraId="488CA3BB" w14:textId="7C037FC2"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Пример, показывающий соотношение оценки разброса, сделанной по правилу</w:t>
      </w:r>
      <w:ins w:id="1481" w:author="Пользователь" w:date="2019-10-04T19:48:00Z">
        <w:r w:rsidR="003863E0">
          <w:rPr>
            <w:rFonts w:eastAsia="Times New Roman"/>
            <w:i/>
            <w:color w:val="00000A"/>
            <w:sz w:val="24"/>
            <w:szCs w:val="24"/>
          </w:rPr>
          <w:t xml:space="preserve"> </w:t>
        </w:r>
      </w:ins>
      <m:oMath>
        <m:r>
          <w:rPr>
            <w:rFonts w:ascii="Cambria Math" w:eastAsia="Cambria Math" w:hAnsi="Cambria Math"/>
            <w:color w:val="00000A"/>
            <w:sz w:val="24"/>
            <w:szCs w:val="24"/>
          </w:rPr>
          <m:t>2σ</m:t>
        </m:r>
      </m:oMath>
      <w:ins w:id="1482" w:author="Пользователь" w:date="2019-10-05T23:18:00Z">
        <w:r w:rsidR="007C67A0">
          <w:rPr>
            <w:rFonts w:eastAsia="Times New Roman"/>
            <w:i/>
            <w:color w:val="00000A"/>
            <w:sz w:val="24"/>
            <w:szCs w:val="24"/>
          </w:rPr>
          <w:t>,</w:t>
        </w:r>
      </w:ins>
      <w:r w:rsidRPr="0029618A">
        <w:rPr>
          <w:rFonts w:eastAsia="Times New Roman"/>
          <w:i/>
          <w:color w:val="00000A"/>
          <w:sz w:val="24"/>
          <w:szCs w:val="24"/>
        </w:rPr>
        <w:t xml:space="preserve"> и наблюдаемого разброса для трёх случайных </w:t>
      </w:r>
      <w:commentRangeStart w:id="1483"/>
      <w:proofErr w:type="spellStart"/>
      <w:r w:rsidRPr="0029618A">
        <w:rPr>
          <w:rFonts w:eastAsia="Times New Roman"/>
          <w:i/>
          <w:color w:val="00000A"/>
          <w:sz w:val="24"/>
          <w:szCs w:val="24"/>
        </w:rPr>
        <w:t>величин</w:t>
      </w:r>
      <w:commentRangeEnd w:id="1483"/>
      <w:proofErr w:type="gramStart"/>
      <w:r w:rsidR="004B0B0B">
        <w:rPr>
          <w:rStyle w:val="af"/>
        </w:rPr>
        <w:commentReference w:id="1483"/>
      </w:r>
      <w:r w:rsidRPr="0029618A">
        <w:rPr>
          <w:rFonts w:eastAsia="Times New Roman"/>
          <w:i/>
          <w:color w:val="00000A"/>
          <w:sz w:val="24"/>
          <w:szCs w:val="24"/>
        </w:rPr>
        <w:t>.</w:t>
      </w:r>
      <w:proofErr w:type="gramEnd"/>
      <w:ins w:id="1484" w:author="СБ" w:date="2019-10-31T13:53:00Z">
        <w:r w:rsidR="00250AEF">
          <w:rPr>
            <w:rFonts w:eastAsia="Times New Roman"/>
            <w:i/>
            <w:color w:val="00000A"/>
            <w:sz w:val="24"/>
            <w:szCs w:val="24"/>
          </w:rPr>
          <w:t>Здесь</w:t>
        </w:r>
        <w:proofErr w:type="spellEnd"/>
        <w:r w:rsidR="00250AEF">
          <w:rPr>
            <w:rFonts w:eastAsia="Times New Roman"/>
            <w:i/>
            <w:color w:val="00000A"/>
            <w:sz w:val="24"/>
            <w:szCs w:val="24"/>
          </w:rPr>
          <w:t xml:space="preserve"> толстой линией показа</w:t>
        </w:r>
      </w:ins>
      <w:ins w:id="1485" w:author="СБ" w:date="2019-10-31T13:54:00Z">
        <w:r w:rsidR="00250AEF">
          <w:rPr>
            <w:rFonts w:eastAsia="Times New Roman"/>
            <w:i/>
            <w:color w:val="00000A"/>
            <w:sz w:val="24"/>
            <w:szCs w:val="24"/>
          </w:rPr>
          <w:t>н</w:t>
        </w:r>
      </w:ins>
      <w:ins w:id="1486" w:author="СБ" w:date="2019-10-31T13:56:00Z">
        <w:r w:rsidR="00250AEF">
          <w:rPr>
            <w:rFonts w:eastAsia="Times New Roman"/>
            <w:i/>
            <w:color w:val="00000A"/>
            <w:sz w:val="24"/>
            <w:szCs w:val="24"/>
          </w:rPr>
          <w:t>ы</w:t>
        </w:r>
      </w:ins>
      <w:ins w:id="1487" w:author="СБ" w:date="2019-10-31T13:54:00Z">
        <w:r w:rsidR="00250AEF">
          <w:rPr>
            <w:rFonts w:eastAsia="Times New Roman"/>
            <w:i/>
            <w:color w:val="00000A"/>
            <w:sz w:val="24"/>
            <w:szCs w:val="24"/>
          </w:rPr>
          <w:t xml:space="preserve"> </w:t>
        </w:r>
      </w:ins>
      <w:ins w:id="1488" w:author="СБ" w:date="2019-10-31T13:55:00Z">
        <w:r w:rsidR="00250AEF">
          <w:rPr>
            <w:rFonts w:eastAsia="Times New Roman"/>
            <w:i/>
            <w:color w:val="00000A"/>
            <w:sz w:val="24"/>
            <w:szCs w:val="24"/>
          </w:rPr>
          <w:t>истинн</w:t>
        </w:r>
      </w:ins>
      <w:ins w:id="1489" w:author="СБ" w:date="2019-10-31T13:56:00Z">
        <w:r w:rsidR="00250AEF">
          <w:rPr>
            <w:rFonts w:eastAsia="Times New Roman"/>
            <w:i/>
            <w:color w:val="00000A"/>
            <w:sz w:val="24"/>
            <w:szCs w:val="24"/>
          </w:rPr>
          <w:t>ые</w:t>
        </w:r>
      </w:ins>
      <w:ins w:id="1490" w:author="СБ" w:date="2019-10-31T13:55:00Z">
        <w:r w:rsidR="00250AEF">
          <w:rPr>
            <w:rFonts w:eastAsia="Times New Roman"/>
            <w:i/>
            <w:color w:val="00000A"/>
            <w:sz w:val="24"/>
            <w:szCs w:val="24"/>
          </w:rPr>
          <w:t xml:space="preserve"> </w:t>
        </w:r>
      </w:ins>
      <w:ins w:id="1491" w:author="СБ" w:date="2019-10-31T13:54:00Z">
        <w:r w:rsidR="00250AEF">
          <w:rPr>
            <w:rFonts w:eastAsia="Times New Roman"/>
            <w:i/>
            <w:color w:val="00000A"/>
            <w:sz w:val="24"/>
            <w:szCs w:val="24"/>
          </w:rPr>
          <w:t>распределени</w:t>
        </w:r>
      </w:ins>
      <w:ins w:id="1492" w:author="СБ" w:date="2019-10-31T13:56:00Z">
        <w:r w:rsidR="00250AEF">
          <w:rPr>
            <w:rFonts w:eastAsia="Times New Roman"/>
            <w:i/>
            <w:color w:val="00000A"/>
            <w:sz w:val="24"/>
            <w:szCs w:val="24"/>
          </w:rPr>
          <w:t>я</w:t>
        </w:r>
      </w:ins>
      <w:ins w:id="1493" w:author="СБ" w:date="2019-10-31T13:55:00Z">
        <w:r w:rsidR="00250AEF">
          <w:rPr>
            <w:rFonts w:eastAsia="Times New Roman"/>
            <w:i/>
            <w:color w:val="00000A"/>
            <w:sz w:val="24"/>
            <w:szCs w:val="24"/>
          </w:rPr>
          <w:t>, а тонки</w:t>
        </w:r>
      </w:ins>
      <w:ins w:id="1494" w:author="СБ" w:date="2019-10-31T13:56:00Z">
        <w:r w:rsidR="00250AEF">
          <w:rPr>
            <w:rFonts w:eastAsia="Times New Roman"/>
            <w:i/>
            <w:color w:val="00000A"/>
            <w:sz w:val="24"/>
            <w:szCs w:val="24"/>
          </w:rPr>
          <w:t>м</w:t>
        </w:r>
      </w:ins>
      <w:ins w:id="1495" w:author="СБ" w:date="2019-10-31T13:55:00Z">
        <w:r w:rsidR="00250AEF">
          <w:rPr>
            <w:rFonts w:eastAsia="Times New Roman"/>
            <w:i/>
            <w:color w:val="00000A"/>
            <w:sz w:val="24"/>
            <w:szCs w:val="24"/>
          </w:rPr>
          <w:t xml:space="preserve"> лини</w:t>
        </w:r>
      </w:ins>
      <w:ins w:id="1496" w:author="СБ" w:date="2019-10-31T13:56:00Z">
        <w:r w:rsidR="00250AEF">
          <w:rPr>
            <w:rFonts w:eastAsia="Times New Roman"/>
            <w:i/>
            <w:color w:val="00000A"/>
            <w:sz w:val="24"/>
            <w:szCs w:val="24"/>
          </w:rPr>
          <w:t xml:space="preserve">ями </w:t>
        </w:r>
      </w:ins>
      <w:ins w:id="1497" w:author="СБ" w:date="2019-10-31T13:57:00Z">
        <w:r w:rsidR="00250AEF">
          <w:rPr>
            <w:rFonts w:eastAsia="Times New Roman"/>
            <w:i/>
            <w:color w:val="00000A"/>
            <w:sz w:val="24"/>
            <w:szCs w:val="24"/>
          </w:rPr>
          <w:t xml:space="preserve"> </w:t>
        </w:r>
        <w:r w:rsidR="00250AEF">
          <w:rPr>
            <w:rFonts w:eastAsia="Times New Roman"/>
            <w:color w:val="00000A"/>
            <w:sz w:val="24"/>
            <w:szCs w:val="24"/>
            <w:highlight w:val="white"/>
          </w:rPr>
          <w:t>–</w:t>
        </w:r>
        <w:r w:rsidR="00250AEF">
          <w:rPr>
            <w:rFonts w:eastAsia="Times New Roman"/>
            <w:i/>
            <w:color w:val="00000A"/>
            <w:sz w:val="24"/>
            <w:szCs w:val="24"/>
          </w:rPr>
          <w:t xml:space="preserve"> </w:t>
        </w:r>
      </w:ins>
      <w:ins w:id="1498" w:author="СБ" w:date="2019-10-31T13:56:00Z">
        <w:r w:rsidR="00250AEF">
          <w:rPr>
            <w:rFonts w:eastAsia="Times New Roman"/>
            <w:i/>
            <w:color w:val="00000A"/>
            <w:sz w:val="24"/>
            <w:szCs w:val="24"/>
          </w:rPr>
          <w:t xml:space="preserve"> оценка для </w:t>
        </w:r>
      </w:ins>
      <w:ins w:id="1499" w:author="СБ" w:date="2019-10-31T13:55:00Z">
        <w:r w:rsidR="00250AEF">
          <w:rPr>
            <w:rFonts w:eastAsia="Times New Roman"/>
            <w:i/>
            <w:color w:val="00000A"/>
            <w:sz w:val="24"/>
            <w:szCs w:val="24"/>
          </w:rPr>
          <w:t xml:space="preserve">наблюдаемых </w:t>
        </w:r>
      </w:ins>
      <w:ins w:id="1500" w:author="СБ" w:date="2019-10-31T13:57:00Z">
        <w:r w:rsidR="00250AEF">
          <w:rPr>
            <w:rFonts w:eastAsia="Times New Roman"/>
            <w:i/>
            <w:color w:val="00000A"/>
            <w:sz w:val="24"/>
            <w:szCs w:val="24"/>
          </w:rPr>
          <w:t>отклонени</w:t>
        </w:r>
      </w:ins>
      <w:ins w:id="1501" w:author="СБ" w:date="2019-10-31T13:58:00Z">
        <w:r w:rsidR="00250AEF">
          <w:rPr>
            <w:rFonts w:eastAsia="Times New Roman"/>
            <w:i/>
            <w:color w:val="00000A"/>
            <w:sz w:val="24"/>
            <w:szCs w:val="24"/>
          </w:rPr>
          <w:t>й</w:t>
        </w:r>
        <w:commentRangeStart w:id="1502"/>
        <w:r w:rsidR="00250AEF">
          <w:rPr>
            <w:rFonts w:eastAsia="Times New Roman"/>
            <w:i/>
            <w:color w:val="00000A"/>
            <w:sz w:val="24"/>
            <w:szCs w:val="24"/>
          </w:rPr>
          <w:t>.</w:t>
        </w:r>
        <w:commentRangeEnd w:id="1502"/>
        <w:r w:rsidR="00250AEF">
          <w:rPr>
            <w:rStyle w:val="af"/>
          </w:rPr>
          <w:commentReference w:id="1502"/>
        </w:r>
      </w:ins>
    </w:p>
    <w:p w14:paraId="567225C2" w14:textId="142FD563"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w:t>
      </w:r>
      <w:commentRangeStart w:id="1503"/>
      <w:proofErr w:type="spellStart"/>
      <w:r w:rsidRPr="0029618A">
        <w:rPr>
          <w:rFonts w:eastAsia="Times New Roman"/>
          <w:color w:val="00000A"/>
          <w:sz w:val="24"/>
          <w:szCs w:val="24"/>
          <w:highlight w:val="white"/>
        </w:rPr>
        <w:t>Джан</w:t>
      </w:r>
      <w:commentRangeEnd w:id="1503"/>
      <w:proofErr w:type="spellEnd"/>
      <w:proofErr w:type="gramStart"/>
      <w:r w:rsidR="00236A0B">
        <w:rPr>
          <w:rStyle w:val="af"/>
        </w:rPr>
        <w:commentReference w:id="1503"/>
      </w:r>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Карло Рота на своих лекциях в </w:t>
      </w:r>
      <w:r w:rsidR="00236A0B">
        <w:rPr>
          <w:rFonts w:eastAsia="Times New Roman"/>
          <w:color w:val="00000A"/>
          <w:sz w:val="24"/>
          <w:szCs w:val="24"/>
          <w:highlight w:val="white"/>
        </w:rPr>
        <w:t>Массачусетском технологическом институте</w:t>
      </w:r>
      <w:r w:rsidR="00236A0B" w:rsidRPr="0029618A">
        <w:rPr>
          <w:rFonts w:eastAsia="Times New Roman"/>
          <w:color w:val="00000A"/>
          <w:sz w:val="24"/>
          <w:szCs w:val="24"/>
          <w:highlight w:val="white"/>
        </w:rPr>
        <w:t xml:space="preserve"> </w:t>
      </w:r>
      <w:r w:rsidR="00236A0B">
        <w:rPr>
          <w:rStyle w:val="af"/>
        </w:rPr>
        <w:commentReference w:id="1504"/>
      </w:r>
      <w:r w:rsidRPr="0029618A">
        <w:rPr>
          <w:rFonts w:eastAsia="Times New Roman"/>
          <w:color w:val="00000A"/>
          <w:sz w:val="24"/>
          <w:szCs w:val="24"/>
          <w:highlight w:val="white"/>
        </w:rPr>
        <w:t xml:space="preserve">приводил такой пример. Представьте себе научный журнал, </w:t>
      </w:r>
      <w:r w:rsidRPr="0029618A">
        <w:rPr>
          <w:rFonts w:eastAsia="Times New Roman"/>
          <w:color w:val="00000A"/>
          <w:sz w:val="24"/>
          <w:szCs w:val="24"/>
          <w:highlight w:val="white"/>
        </w:rPr>
        <w:lastRenderedPageBreak/>
        <w:t>редакция которого приняла волевое решение: принимать к печати исключительно статьи с положительными результатами, которые удовлетворяют правилу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или строже. При этом в редакционной колонке указано, что читатели могут быть уверены, что с вероятностью </w:t>
      </w:r>
      <m:oMath>
        <m:r>
          <w:rPr>
            <w:rFonts w:ascii="Cambria Math" w:eastAsia="Cambria Math" w:hAnsi="Cambria Math"/>
            <w:color w:val="222222"/>
            <w:sz w:val="24"/>
            <w:szCs w:val="24"/>
            <w:highlight w:val="white"/>
          </w:rPr>
          <m:t>95%</m:t>
        </m:r>
      </m:oMath>
      <w:r w:rsidRPr="0029618A">
        <w:rPr>
          <w:rFonts w:eastAsia="Times New Roman"/>
          <w:color w:val="00000A"/>
          <w:sz w:val="24"/>
          <w:szCs w:val="24"/>
          <w:highlight w:val="white"/>
        </w:rPr>
        <w:t> 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 </w:t>
      </w:r>
      <m:oMath>
        <m:r>
          <w:rPr>
            <w:rFonts w:ascii="Cambria Math" w:eastAsia="Cambria Math" w:hAnsi="Cambria Math"/>
            <w:color w:val="222222"/>
            <w:sz w:val="24"/>
            <w:szCs w:val="24"/>
            <w:highlight w:val="white"/>
          </w:rPr>
          <m:t>1000</m:t>
        </m:r>
      </m:oMath>
      <w:r w:rsidRPr="0029618A">
        <w:rPr>
          <w:color w:val="222222"/>
          <w:sz w:val="24"/>
          <w:szCs w:val="24"/>
          <w:highlight w:val="white"/>
        </w:rPr>
        <w:t xml:space="preserve"> </w:t>
      </w:r>
      <w:r w:rsidRPr="0029618A">
        <w:rPr>
          <w:rFonts w:eastAsia="Times New Roman"/>
          <w:color w:val="00000A"/>
          <w:sz w:val="24"/>
          <w:szCs w:val="24"/>
          <w:highlight w:val="white"/>
        </w:rPr>
        <w:t>исследователей, подвергнут опыту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xml:space="preserve"> гипотез, из которых верна лишь какая-то часть, скажем, </w:t>
      </w:r>
      <m:oMath>
        <m:r>
          <w:rPr>
            <w:rFonts w:ascii="Cambria Math" w:eastAsia="Cambria Math" w:hAnsi="Cambria Math"/>
            <w:color w:val="222222"/>
            <w:sz w:val="24"/>
            <w:szCs w:val="24"/>
            <w:highlight w:val="white"/>
          </w:rPr>
          <m:t>10%</m:t>
        </m:r>
      </m:oMath>
      <w:r w:rsidRPr="0029618A">
        <w:rPr>
          <w:rFonts w:eastAsia="Times New Roman"/>
          <w:color w:val="00000A"/>
          <w:sz w:val="24"/>
          <w:szCs w:val="24"/>
          <w:highlight w:val="white"/>
        </w:rPr>
        <w:t>. Исходя из смысла проверки гипотез, можно ожидать, что </w:t>
      </w:r>
      <m:oMath>
        <m:r>
          <w:rPr>
            <w:rFonts w:ascii="Cambria Math" w:eastAsia="Cambria Math" w:hAnsi="Cambria Math"/>
            <w:color w:val="222222"/>
            <w:sz w:val="24"/>
            <w:szCs w:val="24"/>
            <w:highlight w:val="white"/>
          </w:rPr>
          <m:t>900×0.05=45</m:t>
        </m:r>
      </m:oMath>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sidR="00591693">
        <w:rPr>
          <w:rFonts w:eastAsia="Times New Roman"/>
          <w:color w:val="00000A"/>
          <w:sz w:val="24"/>
          <w:szCs w:val="24"/>
          <w:highlight w:val="white"/>
        </w:rPr>
        <w:t xml:space="preserve">– </w:t>
      </w:r>
      <w:r w:rsidRPr="0029618A">
        <w:rPr>
          <w:rFonts w:eastAsia="Times New Roman"/>
          <w:color w:val="00000A"/>
          <w:sz w:val="24"/>
          <w:szCs w:val="24"/>
          <w:highlight w:val="white"/>
        </w:rPr>
        <w:t>наряду с </w:t>
      </w:r>
      <m:oMath>
        <m:r>
          <w:rPr>
            <w:rFonts w:ascii="Cambria Math" w:eastAsia="Cambria Math" w:hAnsi="Cambria Math"/>
            <w:color w:val="222222"/>
            <w:sz w:val="24"/>
            <w:szCs w:val="24"/>
            <w:highlight w:val="white"/>
          </w:rPr>
          <m:t>100×0.95=95</m:t>
        </m:r>
      </m:oMath>
      <w:r w:rsidRPr="0029618A">
        <w:rPr>
          <w:rFonts w:eastAsia="Times New Roman"/>
          <w:color w:val="00000A"/>
          <w:sz w:val="24"/>
          <w:szCs w:val="24"/>
          <w:highlight w:val="white"/>
        </w:rPr>
        <w:t> верными результатами. Итого из </w:t>
      </w:r>
      <m:oMath>
        <m:r>
          <w:rPr>
            <w:rFonts w:ascii="Cambria Math" w:eastAsia="Cambria Math" w:hAnsi="Cambria Math"/>
            <w:color w:val="222222"/>
            <w:sz w:val="24"/>
            <w:szCs w:val="24"/>
            <w:highlight w:val="white"/>
          </w:rPr>
          <m:t>140</m:t>
        </m:r>
      </m:oMath>
      <w:r w:rsidRPr="0029618A">
        <w:rPr>
          <w:rFonts w:eastAsia="Times New Roman"/>
          <w:color w:val="00000A"/>
          <w:sz w:val="24"/>
          <w:szCs w:val="24"/>
          <w:highlight w:val="white"/>
        </w:rPr>
        <w:t> результатов добрая треть окажется неверной! </w:t>
      </w:r>
    </w:p>
    <w:p w14:paraId="741F61BC" w14:textId="669FC3F1"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Этот пример прекрасно демонстрирует наш отечественный закон подлости, который не вошёл пока в хрестоматии </w:t>
      </w:r>
      <w:proofErr w:type="spellStart"/>
      <w:r w:rsidRPr="0029618A">
        <w:rPr>
          <w:rFonts w:eastAsia="Times New Roman"/>
          <w:color w:val="00000A"/>
          <w:sz w:val="24"/>
          <w:szCs w:val="24"/>
        </w:rPr>
        <w:t>мерфологии</w:t>
      </w:r>
      <w:proofErr w:type="spellEnd"/>
      <w:ins w:id="1505" w:author="СБ" w:date="2019-10-31T14:00:00Z">
        <w:r w:rsidR="007054AC">
          <w:rPr>
            <w:rFonts w:eastAsia="Times New Roman"/>
            <w:color w:val="00000A"/>
            <w:sz w:val="24"/>
            <w:szCs w:val="24"/>
          </w:rPr>
          <w:t>, и был сформулирован премьер-министром России Виктором Черномырдиным</w:t>
        </w:r>
      </w:ins>
      <w:del w:id="1506" w:author="СБ" w:date="2019-10-31T14:00:00Z">
        <w:r w:rsidR="00591693" w:rsidDel="007054AC">
          <w:rPr>
            <w:rFonts w:eastAsia="Times New Roman"/>
            <w:color w:val="00000A"/>
            <w:sz w:val="24"/>
            <w:szCs w:val="24"/>
          </w:rPr>
          <w:delText xml:space="preserve"> –</w:delText>
        </w:r>
        <w:r w:rsidRPr="0029618A" w:rsidDel="007054AC">
          <w:rPr>
            <w:rFonts w:eastAsia="Times New Roman"/>
            <w:color w:val="00000A"/>
            <w:sz w:val="24"/>
            <w:szCs w:val="24"/>
          </w:rPr>
          <w:delText xml:space="preserve"> </w:delText>
        </w:r>
        <w:r w:rsidRPr="0029618A" w:rsidDel="007054AC">
          <w:rPr>
            <w:rFonts w:eastAsia="Times New Roman"/>
            <w:b/>
            <w:color w:val="00000A"/>
            <w:sz w:val="24"/>
            <w:szCs w:val="24"/>
          </w:rPr>
          <w:delText>закон Черномырдина</w:delText>
        </w:r>
      </w:del>
      <w:r w:rsidRPr="0029618A">
        <w:rPr>
          <w:rFonts w:eastAsia="Times New Roman"/>
          <w:color w:val="00000A"/>
          <w:sz w:val="24"/>
          <w:szCs w:val="24"/>
        </w:rPr>
        <w:t>:</w:t>
      </w:r>
    </w:p>
    <w:p w14:paraId="72F55677"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14:paraId="49030618" w14:textId="5D63F5CD"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Легко получить общую оценку доли неверных результатов, которые войдут в выпуски журнала, при предположении, что доля верных гипотез равна </w:t>
      </w:r>
      <m:oMath>
        <m:r>
          <w:rPr>
            <w:rFonts w:ascii="Cambria Math" w:eastAsia="Cambria Math" w:hAnsi="Cambria Math"/>
            <w:color w:val="00000A"/>
            <w:sz w:val="24"/>
            <w:szCs w:val="24"/>
          </w:rPr>
          <m:t>0&lt;α&lt;1</m:t>
        </m:r>
      </m:oMath>
      <w:r w:rsidR="00591693">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 </w:t>
      </w:r>
      <m:oMath>
        <m:r>
          <w:rPr>
            <w:rFonts w:ascii="Cambria Math" w:eastAsia="Cambria Math" w:hAnsi="Cambria Math"/>
            <w:color w:val="00000A"/>
            <w:sz w:val="24"/>
            <w:szCs w:val="24"/>
          </w:rPr>
          <m:t>p</m:t>
        </m:r>
      </m:oMath>
      <w:r w:rsidRPr="0029618A">
        <w:rPr>
          <w:rFonts w:eastAsia="Times New Roman"/>
          <w:color w:val="00000A"/>
          <w:sz w:val="24"/>
          <w:szCs w:val="24"/>
        </w:rPr>
        <w:t>:</w:t>
      </w:r>
    </w:p>
    <w:p w14:paraId="140DB218" w14:textId="77777777" w:rsidR="008E2D65" w:rsidRPr="0029618A" w:rsidRDefault="00662FA5">
      <w:pPr>
        <w:ind w:firstLine="397"/>
        <w:jc w:val="center"/>
        <w:rPr>
          <w:rFonts w:eastAsia="Cambria Math"/>
          <w:i/>
          <w:color w:val="00000A"/>
          <w:sz w:val="24"/>
          <w:szCs w:val="24"/>
        </w:rPr>
      </w:pPr>
      <m:oMath>
        <m:r>
          <w:rPr>
            <w:rFonts w:ascii="Cambria Math" w:eastAsia="Cambria Math" w:hAnsi="Cambria Math"/>
            <w:color w:val="00000A"/>
            <w:sz w:val="24"/>
            <w:szCs w:val="24"/>
          </w:rPr>
          <m:t>x =</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(1-α)p</m:t>
            </m:r>
          </m:num>
          <m:den>
            <m:r>
              <w:rPr>
                <w:rFonts w:ascii="Cambria Math" w:eastAsia="Cambria Math" w:hAnsi="Cambria Math"/>
                <w:color w:val="00000A"/>
                <w:sz w:val="24"/>
                <w:szCs w:val="24"/>
              </w:rPr>
              <m:t>α(1-p)+(1-α)p</m:t>
            </m:r>
          </m:den>
        </m:f>
      </m:oMath>
      <w:r w:rsidRPr="0029618A">
        <w:rPr>
          <w:rFonts w:eastAsia="Cambria Math"/>
          <w:i/>
          <w:color w:val="00000A"/>
          <w:sz w:val="24"/>
          <w:szCs w:val="24"/>
        </w:rPr>
        <w:t>.</w:t>
      </w:r>
    </w:p>
    <w:p w14:paraId="6C76015B"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14:paraId="061EFA92" w14:textId="77777777" w:rsidR="008E2D65" w:rsidRPr="0029618A" w:rsidRDefault="00662FA5">
      <w:pPr>
        <w:spacing w:before="120" w:after="120"/>
        <w:jc w:val="center"/>
        <w:rPr>
          <w:rFonts w:eastAsia="Times New Roman"/>
          <w:i/>
          <w:color w:val="00000A"/>
          <w:sz w:val="24"/>
          <w:szCs w:val="24"/>
        </w:rPr>
      </w:pPr>
      <w:r w:rsidRPr="0029618A">
        <w:rPr>
          <w:rFonts w:eastAsia="Times New Roman"/>
          <w:i/>
          <w:noProof/>
          <w:color w:val="00000A"/>
          <w:sz w:val="24"/>
          <w:szCs w:val="24"/>
        </w:rPr>
        <w:lastRenderedPageBreak/>
        <w:drawing>
          <wp:inline distT="0" distB="0" distL="0" distR="0" wp14:anchorId="16D849A4" wp14:editId="028DE90E">
            <wp:extent cx="3633028" cy="330831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5" cstate="print"/>
                    <a:srcRect/>
                    <a:stretch>
                      <a:fillRect/>
                    </a:stretch>
                  </pic:blipFill>
                  <pic:spPr>
                    <a:xfrm>
                      <a:off x="0" y="0"/>
                      <a:ext cx="3633028" cy="3308310"/>
                    </a:xfrm>
                    <a:prstGeom prst="rect">
                      <a:avLst/>
                    </a:prstGeom>
                    <a:ln/>
                  </pic:spPr>
                </pic:pic>
              </a:graphicData>
            </a:graphic>
          </wp:inline>
        </w:drawing>
      </w:r>
    </w:p>
    <w:p w14:paraId="6D7F65EA" w14:textId="40A99E62"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Оценка доли публикаций, содержащих заведомо неверные результаты</w:t>
      </w:r>
      <w:r w:rsidR="00591693">
        <w:rPr>
          <w:rFonts w:eastAsia="Times New Roman"/>
          <w:i/>
          <w:color w:val="00000A"/>
          <w:sz w:val="24"/>
          <w:szCs w:val="24"/>
        </w:rPr>
        <w:t>,</w:t>
      </w:r>
      <w:r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 </w:t>
      </w:r>
      <m:oMath>
        <m:r>
          <w:rPr>
            <w:rFonts w:ascii="Cambria Math" w:eastAsia="Cambria Math" w:hAnsi="Cambria Math"/>
            <w:color w:val="00000A"/>
            <w:sz w:val="24"/>
            <w:szCs w:val="24"/>
          </w:rPr>
          <m:t>2σ</m:t>
        </m:r>
      </m:oMath>
      <w:r w:rsidRPr="0029618A">
        <w:rPr>
          <w:rFonts w:eastAsia="Times New Roman"/>
          <w:i/>
          <w:color w:val="00000A"/>
          <w:sz w:val="24"/>
          <w:szCs w:val="24"/>
        </w:rPr>
        <w:t xml:space="preserve"> может быть рискованно, </w:t>
      </w:r>
      <w:proofErr w:type="gramStart"/>
      <w:r w:rsidRPr="0029618A">
        <w:rPr>
          <w:rFonts w:eastAsia="Times New Roman"/>
          <w:i/>
          <w:color w:val="00000A"/>
          <w:sz w:val="24"/>
          <w:szCs w:val="24"/>
        </w:rPr>
        <w:t>тогда</w:t>
      </w:r>
      <w:proofErr w:type="gramEnd"/>
      <w:r w:rsidRPr="0029618A">
        <w:rPr>
          <w:rFonts w:eastAsia="Times New Roman"/>
          <w:i/>
          <w:color w:val="00000A"/>
          <w:sz w:val="24"/>
          <w:szCs w:val="24"/>
        </w:rPr>
        <w:t xml:space="preserve"> как критерий </w:t>
      </w:r>
      <m:oMath>
        <m:r>
          <w:rPr>
            <w:rFonts w:ascii="Cambria Math" w:eastAsia="Cambria Math" w:hAnsi="Cambria Math"/>
            <w:color w:val="00000A"/>
            <w:sz w:val="24"/>
            <w:szCs w:val="24"/>
          </w:rPr>
          <m:t>4σ</m:t>
        </m:r>
      </m:oMath>
      <w:r w:rsidRPr="0029618A">
        <w:rPr>
          <w:rFonts w:eastAsia="Times New Roman"/>
          <w:i/>
          <w:color w:val="00000A"/>
          <w:sz w:val="24"/>
          <w:szCs w:val="24"/>
        </w:rPr>
        <w:t xml:space="preserve"> уже может считаться весьма сильным.</w:t>
      </w:r>
    </w:p>
    <w:p w14:paraId="4B75A8A9" w14:textId="1A2CE53F"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Конечно, мы не знаем этого </w:t>
      </w:r>
      <m:oMath>
        <m:r>
          <w:rPr>
            <w:rFonts w:ascii="Cambria Math" w:hAnsi="Cambria Math"/>
          </w:rPr>
          <m:t>α</m:t>
        </m:r>
      </m:oMath>
      <w:r w:rsidRPr="0029618A">
        <w:rPr>
          <w:rFonts w:eastAsia="Times New Roman"/>
          <w:color w:val="00000A"/>
          <w:sz w:val="24"/>
          <w:szCs w:val="24"/>
          <w:highlight w:val="white"/>
        </w:rPr>
        <w:t xml:space="preserve"> 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 </w:t>
      </w:r>
      <m:oMath>
        <m:r>
          <w:rPr>
            <w:rFonts w:ascii="Cambria Math" w:eastAsia="Cambria Math" w:hAnsi="Cambria Math"/>
            <w:color w:val="222222"/>
            <w:sz w:val="24"/>
            <w:szCs w:val="24"/>
            <w:highlight w:val="white"/>
          </w:rPr>
          <m:t>4σ</m:t>
        </m:r>
      </m:oMath>
      <w:r w:rsidRPr="0029618A">
        <w:rPr>
          <w:rFonts w:eastAsia="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14:paraId="7BD42F89" w14:textId="77777777" w:rsidR="008E2D65" w:rsidRPr="0029618A" w:rsidRDefault="00662FA5">
      <w:pPr>
        <w:pStyle w:val="2"/>
        <w:spacing w:before="200" w:after="0"/>
        <w:ind w:firstLine="397"/>
        <w:jc w:val="both"/>
        <w:rPr>
          <w:rFonts w:eastAsia="Cambria"/>
          <w:b/>
          <w:color w:val="4F81BD"/>
          <w:sz w:val="26"/>
          <w:szCs w:val="26"/>
        </w:rPr>
      </w:pPr>
      <w:bookmarkStart w:id="1507" w:name="_Toc22639632"/>
      <w:r w:rsidRPr="0029618A">
        <w:rPr>
          <w:rFonts w:eastAsia="Cambria"/>
          <w:b/>
          <w:color w:val="4F81BD"/>
          <w:sz w:val="26"/>
          <w:szCs w:val="26"/>
          <w:highlight w:val="white"/>
        </w:rPr>
        <w:t>Так правда ли, что дожди предпочитают выходные дни?</w:t>
      </w:r>
      <w:bookmarkEnd w:id="1507"/>
      <w:r w:rsidRPr="0029618A">
        <w:rPr>
          <w:rFonts w:eastAsia="Cambria"/>
          <w:b/>
          <w:color w:val="4F81BD"/>
          <w:sz w:val="26"/>
          <w:szCs w:val="26"/>
          <w:highlight w:val="white"/>
        </w:rPr>
        <w:t xml:space="preserve"> </w:t>
      </w:r>
    </w:p>
    <w:p w14:paraId="16309A4D" w14:textId="55D0D0A6"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 </w:t>
      </w:r>
      <m:oMath>
        <m:r>
          <w:rPr>
            <w:rFonts w:ascii="Cambria Math" w:eastAsia="Cambria Math" w:hAnsi="Cambria Math"/>
            <w:color w:val="222222"/>
            <w:sz w:val="24"/>
            <w:szCs w:val="24"/>
            <w:highlight w:val="white"/>
          </w:rPr>
          <m:t>1/7</m:t>
        </m:r>
      </m:oMath>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 </w:t>
      </w:r>
      <m:oMath>
        <m:r>
          <w:rPr>
            <w:rFonts w:ascii="Cambria Math" w:eastAsia="Cambria Math" w:hAnsi="Cambria Math"/>
            <w:color w:val="222222"/>
            <w:sz w:val="24"/>
            <w:szCs w:val="24"/>
            <w:highlight w:val="white"/>
          </w:rPr>
          <m:t>2/7</m:t>
        </m:r>
      </m:oMath>
      <w:r w:rsidRPr="0029618A">
        <w:rPr>
          <w:rFonts w:eastAsia="Times New Roman"/>
          <w:color w:val="00000A"/>
          <w:sz w:val="24"/>
          <w:szCs w:val="24"/>
          <w:highlight w:val="white"/>
        </w:rPr>
        <w:t xml:space="preserve">, эта величина будет параметром распределения </w:t>
      </w:r>
      <w:commentRangeStart w:id="1508"/>
      <w:r w:rsidRPr="0029618A">
        <w:rPr>
          <w:rFonts w:eastAsia="Times New Roman"/>
          <w:color w:val="00000A"/>
          <w:sz w:val="24"/>
          <w:szCs w:val="24"/>
          <w:highlight w:val="white"/>
        </w:rPr>
        <w:t>Бернулли</w:t>
      </w:r>
      <w:commentRangeEnd w:id="1508"/>
      <w:r w:rsidR="0065093B">
        <w:rPr>
          <w:rStyle w:val="af"/>
        </w:rPr>
        <w:commentReference w:id="1508"/>
      </w:r>
      <w:commentRangeStart w:id="1509"/>
      <w:r w:rsidRPr="0029618A">
        <w:rPr>
          <w:rFonts w:eastAsia="Times New Roman"/>
          <w:color w:val="00000A"/>
          <w:sz w:val="24"/>
          <w:szCs w:val="24"/>
          <w:highlight w:val="white"/>
        </w:rPr>
        <w:t>.</w:t>
      </w:r>
      <w:commentRangeEnd w:id="1509"/>
      <w:r w:rsidR="007054AC">
        <w:rPr>
          <w:rStyle w:val="af"/>
        </w:rPr>
        <w:commentReference w:id="1509"/>
      </w:r>
      <w:r w:rsidRPr="0029618A">
        <w:rPr>
          <w:rFonts w:eastAsia="Times New Roman"/>
          <w:color w:val="00000A"/>
          <w:sz w:val="24"/>
          <w:szCs w:val="24"/>
          <w:highlight w:val="white"/>
        </w:rPr>
        <w:t xml:space="preserve"> Как часто идёт дождь? В разное </w:t>
      </w:r>
      <w:r w:rsidRPr="0029618A">
        <w:rPr>
          <w:rFonts w:eastAsia="Times New Roman"/>
          <w:color w:val="00000A"/>
          <w:sz w:val="24"/>
          <w:szCs w:val="24"/>
          <w:highlight w:val="white"/>
        </w:rPr>
        <w:lastRenderedPageBreak/>
        <w:t>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 </w:t>
      </w:r>
      <m:oMath>
        <m:r>
          <w:rPr>
            <w:rFonts w:ascii="Cambria Math" w:eastAsia="Cambria Math" w:hAnsi="Cambria Math"/>
            <w:color w:val="222222"/>
            <w:sz w:val="24"/>
            <w:szCs w:val="24"/>
            <w:highlight w:val="white"/>
          </w:rPr>
          <m:t>90/365≈1/4</m:t>
        </m:r>
      </m:oMath>
      <w:r w:rsidRPr="0029618A">
        <w:rPr>
          <w:rFonts w:eastAsia="Times New Roman"/>
          <w:color w:val="00000A"/>
          <w:sz w:val="24"/>
          <w:szCs w:val="24"/>
          <w:highlight w:val="white"/>
        </w:rPr>
        <w:t xml:space="preserve">.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14:paraId="619C3571"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Style w:val="aa"/>
        <w:tblW w:w="5778" w:type="dxa"/>
        <w:tblInd w:w="0"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8E2D65" w:rsidRPr="0029618A" w14:paraId="00EB3EFD" w14:textId="77777777" w:rsidTr="002D5441">
        <w:trPr>
          <w:trHeight w:val="260"/>
        </w:trPr>
        <w:tc>
          <w:tcPr>
            <w:tcW w:w="3270" w:type="dxa"/>
            <w:tcBorders>
              <w:top w:val="single" w:sz="8" w:space="0" w:color="00000A"/>
              <w:left w:val="nil"/>
              <w:right w:val="nil"/>
            </w:tcBorders>
            <w:shd w:val="clear" w:color="auto" w:fill="auto"/>
            <w:vAlign w:val="center"/>
          </w:tcPr>
          <w:p w14:paraId="40BB161A"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14:paraId="644BCC6B"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14:paraId="4AEE1111"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14:paraId="2A119E1B"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5 лет</w:t>
            </w:r>
          </w:p>
        </w:tc>
      </w:tr>
      <w:tr w:rsidR="008E2D65" w:rsidRPr="0029618A" w14:paraId="302603C5" w14:textId="77777777" w:rsidTr="002D5441">
        <w:trPr>
          <w:trHeight w:val="560"/>
        </w:trPr>
        <w:tc>
          <w:tcPr>
            <w:tcW w:w="3270" w:type="dxa"/>
            <w:tcBorders>
              <w:top w:val="nil"/>
              <w:left w:val="nil"/>
              <w:bottom w:val="nil"/>
              <w:right w:val="nil"/>
            </w:tcBorders>
            <w:shd w:val="clear" w:color="auto" w:fill="auto"/>
            <w:vAlign w:val="center"/>
          </w:tcPr>
          <w:p w14:paraId="5BDC26D5"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14:paraId="27CA98B1" w14:textId="77777777" w:rsidR="008E2D65" w:rsidRPr="0029618A" w:rsidRDefault="00662FA5">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14:paraId="22507F0A" w14:textId="77777777" w:rsidR="008E2D65" w:rsidRPr="0029618A" w:rsidRDefault="00662FA5">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14:paraId="05267A14" w14:textId="77777777" w:rsidR="008E2D65" w:rsidRPr="0029618A" w:rsidRDefault="00662FA5">
            <w:pPr>
              <w:spacing w:line="240" w:lineRule="auto"/>
              <w:jc w:val="center"/>
              <w:rPr>
                <w:rFonts w:eastAsia="Times New Roman"/>
                <w:color w:val="00000A"/>
              </w:rPr>
            </w:pPr>
            <w:r w:rsidRPr="0029618A">
              <w:rPr>
                <w:rFonts w:eastAsia="Times New Roman"/>
                <w:color w:val="00000A"/>
              </w:rPr>
              <w:t>456</w:t>
            </w:r>
          </w:p>
        </w:tc>
      </w:tr>
      <w:tr w:rsidR="008E2D65" w:rsidRPr="0029618A" w14:paraId="25FC7B1F" w14:textId="77777777" w:rsidTr="002D5441">
        <w:trPr>
          <w:trHeight w:val="540"/>
        </w:trPr>
        <w:tc>
          <w:tcPr>
            <w:tcW w:w="3270" w:type="dxa"/>
            <w:tcBorders>
              <w:top w:val="nil"/>
              <w:left w:val="nil"/>
              <w:bottom w:val="nil"/>
              <w:right w:val="nil"/>
            </w:tcBorders>
            <w:shd w:val="clear" w:color="auto" w:fill="auto"/>
            <w:vAlign w:val="center"/>
          </w:tcPr>
          <w:p w14:paraId="3D6B6061"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14:paraId="5B5D2B79" w14:textId="77777777" w:rsidR="008E2D65" w:rsidRPr="0029618A" w:rsidRDefault="00662FA5">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14:paraId="2059B0AD" w14:textId="77777777" w:rsidR="008E2D65" w:rsidRPr="0029618A" w:rsidRDefault="00662FA5">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14:paraId="2BDBB005" w14:textId="77777777" w:rsidR="008E2D65" w:rsidRPr="0029618A" w:rsidRDefault="00662FA5">
            <w:pPr>
              <w:spacing w:line="240" w:lineRule="auto"/>
              <w:jc w:val="center"/>
              <w:rPr>
                <w:rFonts w:eastAsia="Times New Roman"/>
                <w:color w:val="00000A"/>
              </w:rPr>
            </w:pPr>
            <w:r w:rsidRPr="0029618A">
              <w:rPr>
                <w:rFonts w:eastAsia="Times New Roman"/>
                <w:color w:val="00000A"/>
              </w:rPr>
              <w:t>130</w:t>
            </w:r>
          </w:p>
        </w:tc>
      </w:tr>
      <w:tr w:rsidR="008E2D65" w:rsidRPr="0029618A" w14:paraId="57F011AF" w14:textId="77777777" w:rsidTr="002D5441">
        <w:trPr>
          <w:trHeight w:val="260"/>
        </w:trPr>
        <w:tc>
          <w:tcPr>
            <w:tcW w:w="3270" w:type="dxa"/>
            <w:tcBorders>
              <w:top w:val="nil"/>
              <w:left w:val="nil"/>
              <w:bottom w:val="nil"/>
              <w:right w:val="nil"/>
            </w:tcBorders>
            <w:shd w:val="clear" w:color="auto" w:fill="auto"/>
            <w:vAlign w:val="center"/>
          </w:tcPr>
          <w:p w14:paraId="620C1CCA"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14:paraId="05B96AFF" w14:textId="77777777" w:rsidR="008E2D65" w:rsidRPr="0029618A" w:rsidRDefault="00662FA5">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14:paraId="354A648C" w14:textId="77777777" w:rsidR="008E2D65" w:rsidRPr="0029618A" w:rsidRDefault="00662FA5">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14:paraId="02001346" w14:textId="77777777" w:rsidR="008E2D65" w:rsidRPr="0029618A" w:rsidRDefault="00662FA5">
            <w:pPr>
              <w:spacing w:line="240" w:lineRule="auto"/>
              <w:jc w:val="center"/>
              <w:rPr>
                <w:rFonts w:eastAsia="Times New Roman"/>
                <w:color w:val="00000A"/>
              </w:rPr>
            </w:pPr>
            <w:r w:rsidRPr="0029618A">
              <w:rPr>
                <w:rFonts w:eastAsia="Times New Roman"/>
                <w:color w:val="00000A"/>
              </w:rPr>
              <w:t>19</w:t>
            </w:r>
          </w:p>
        </w:tc>
      </w:tr>
      <w:tr w:rsidR="008E2D65" w:rsidRPr="0029618A" w14:paraId="3B3CF3CD" w14:textId="77777777" w:rsidTr="002D5441">
        <w:trPr>
          <w:trHeight w:val="840"/>
        </w:trPr>
        <w:tc>
          <w:tcPr>
            <w:tcW w:w="3270" w:type="dxa"/>
            <w:tcBorders>
              <w:top w:val="nil"/>
              <w:left w:val="nil"/>
              <w:bottom w:val="single" w:sz="8" w:space="0" w:color="00000A"/>
              <w:right w:val="nil"/>
            </w:tcBorders>
            <w:shd w:val="clear" w:color="auto" w:fill="auto"/>
            <w:vAlign w:val="center"/>
          </w:tcPr>
          <w:p w14:paraId="2FE35BB1"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14:paraId="40415C1C" w14:textId="77777777" w:rsidR="008E2D65" w:rsidRPr="0029618A" w:rsidRDefault="00662FA5">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14:paraId="26776A9A" w14:textId="77777777" w:rsidR="008E2D65" w:rsidRPr="0029618A" w:rsidRDefault="00662FA5">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14:paraId="4E4153E9" w14:textId="77777777" w:rsidR="008E2D65" w:rsidRPr="0029618A" w:rsidRDefault="00662FA5">
            <w:pPr>
              <w:spacing w:line="240" w:lineRule="auto"/>
              <w:jc w:val="center"/>
              <w:rPr>
                <w:rFonts w:eastAsia="Times New Roman"/>
                <w:color w:val="00000A"/>
              </w:rPr>
            </w:pPr>
            <w:r w:rsidRPr="0029618A">
              <w:rPr>
                <w:rFonts w:eastAsia="Times New Roman"/>
                <w:color w:val="00000A"/>
              </w:rPr>
              <w:t>29%</w:t>
            </w:r>
          </w:p>
        </w:tc>
      </w:tr>
    </w:tbl>
    <w:p w14:paraId="2C61D75D" w14:textId="77777777" w:rsidR="008E2D65" w:rsidRPr="0029618A" w:rsidRDefault="008E2D65">
      <w:pPr>
        <w:spacing w:line="288" w:lineRule="auto"/>
        <w:ind w:firstLine="397"/>
        <w:jc w:val="both"/>
        <w:rPr>
          <w:rFonts w:eastAsia="Times New Roman"/>
          <w:color w:val="00000A"/>
          <w:sz w:val="24"/>
          <w:szCs w:val="24"/>
        </w:rPr>
      </w:pPr>
    </w:p>
    <w:p w14:paraId="408FE719" w14:textId="7D22B58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w:t>
      </w:r>
      <w:proofErr w:type="gramStart"/>
      <w:r w:rsidRPr="0029618A">
        <w:rPr>
          <w:rFonts w:eastAsia="Times New Roman"/>
          <w:color w:val="00000A"/>
          <w:sz w:val="24"/>
          <w:szCs w:val="24"/>
        </w:rPr>
        <w:t>лишь</w:t>
      </w:r>
      <w:proofErr w:type="gramEnd"/>
      <w:r w:rsidRPr="0029618A">
        <w:rPr>
          <w:rFonts w:eastAsia="Times New Roman"/>
          <w:color w:val="00000A"/>
          <w:sz w:val="24"/>
          <w:szCs w:val="24"/>
        </w:rP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 </w:t>
      </w:r>
      <m:oMath>
        <m:r>
          <w:rPr>
            <w:rFonts w:ascii="Cambria Math" w:eastAsia="Cambria Math" w:hAnsi="Cambria Math"/>
            <w:color w:val="00000A"/>
            <w:sz w:val="24"/>
            <w:szCs w:val="24"/>
          </w:rPr>
          <m:t>5%</m:t>
        </m:r>
      </m:oMath>
      <w:r w:rsidR="00591693">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14:paraId="6BA17B87" w14:textId="379AFC8C"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sidR="00BF5958">
        <w:rPr>
          <w:rFonts w:eastAsia="Times New Roman"/>
          <w:color w:val="00000A"/>
          <w:sz w:val="24"/>
          <w:szCs w:val="24"/>
        </w:rPr>
        <w:t>,</w:t>
      </w:r>
      <w:r w:rsidRPr="0029618A">
        <w:rPr>
          <w:rFonts w:eastAsia="Times New Roman"/>
          <w:color w:val="00000A"/>
          <w:sz w:val="24"/>
          <w:szCs w:val="24"/>
        </w:rPr>
        <w:t xml:space="preserve"> из </w:t>
      </w:r>
      <w:r w:rsidR="00BF5958">
        <w:rPr>
          <w:rFonts w:eastAsia="Times New Roman"/>
          <w:color w:val="00000A"/>
          <w:sz w:val="24"/>
          <w:szCs w:val="24"/>
        </w:rPr>
        <w:t>которых</w:t>
      </w:r>
      <w:r w:rsidR="00BF5958" w:rsidRPr="0029618A">
        <w:rPr>
          <w:rFonts w:eastAsia="Times New Roman"/>
          <w:color w:val="00000A"/>
          <w:sz w:val="24"/>
          <w:szCs w:val="24"/>
        </w:rPr>
        <w:t xml:space="preserve">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пришлись на выходные. Это, действительно, больше ожидаемого числа на </w:t>
      </w:r>
      <m:oMath>
        <m:r>
          <w:rPr>
            <w:rFonts w:ascii="Cambria Math" w:eastAsia="Cambria Math" w:hAnsi="Cambria Math"/>
            <w:color w:val="00000A"/>
            <w:sz w:val="24"/>
            <w:szCs w:val="24"/>
          </w:rPr>
          <m:t>11</m:t>
        </m:r>
      </m:oMath>
      <w:r w:rsidRPr="0029618A">
        <w:rPr>
          <w:rFonts w:eastAsia="Times New Roman"/>
          <w:color w:val="00000A"/>
          <w:sz w:val="24"/>
          <w:szCs w:val="24"/>
        </w:rPr>
        <w:t xml:space="preserve"> дней, но значимые отклонения начинаются с </w:t>
      </w:r>
      <m:oMath>
        <m:r>
          <w:rPr>
            <w:rFonts w:ascii="Cambria Math" w:eastAsia="Cambria Math" w:hAnsi="Cambria Math"/>
            <w:color w:val="00000A"/>
            <w:sz w:val="24"/>
            <w:szCs w:val="24"/>
          </w:rPr>
          <m:t>19</m:t>
        </m:r>
      </m:oMath>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Горизонтальными линиями на гистограмме отмечен интервал</w:t>
      </w:r>
      <w:r w:rsidR="00BF5958">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14:paraId="2D0CD4E4" w14:textId="77777777" w:rsidR="008E2D65" w:rsidRPr="0029618A" w:rsidRDefault="00662FA5">
      <w:pPr>
        <w:spacing w:before="120" w:after="120"/>
        <w:jc w:val="center"/>
        <w:rPr>
          <w:rFonts w:eastAsia="Times New Roman"/>
          <w:i/>
          <w:color w:val="00000A"/>
          <w:sz w:val="24"/>
          <w:szCs w:val="24"/>
        </w:rPr>
      </w:pPr>
      <w:r w:rsidRPr="0029618A">
        <w:rPr>
          <w:rFonts w:eastAsia="Times New Roman"/>
          <w:i/>
          <w:noProof/>
          <w:color w:val="00000A"/>
          <w:sz w:val="24"/>
          <w:szCs w:val="24"/>
        </w:rPr>
        <w:lastRenderedPageBreak/>
        <w:drawing>
          <wp:inline distT="0" distB="0" distL="0" distR="0" wp14:anchorId="193274B6" wp14:editId="3FB42D8E">
            <wp:extent cx="3446780" cy="4219575"/>
            <wp:effectExtent l="0" t="0" r="0" b="0"/>
            <wp:docPr id="98" name="image83.png" descr="C:\tmp\podlost\ToH\work\figures\weather\data.png"/>
            <wp:cNvGraphicFramePr/>
            <a:graphic xmlns:a="http://schemas.openxmlformats.org/drawingml/2006/main">
              <a:graphicData uri="http://schemas.openxmlformats.org/drawingml/2006/picture">
                <pic:pic xmlns:pic="http://schemas.openxmlformats.org/drawingml/2006/picture">
                  <pic:nvPicPr>
                    <pic:cNvPr id="0" name="image83.png" descr="C:\tmp\podlost\ToH\work\figures\weather\data.png"/>
                    <pic:cNvPicPr preferRelativeResize="0"/>
                  </pic:nvPicPr>
                  <pic:blipFill>
                    <a:blip r:embed="rId46" cstate="print"/>
                    <a:srcRect/>
                    <a:stretch>
                      <a:fillRect/>
                    </a:stretch>
                  </pic:blipFill>
                  <pic:spPr>
                    <a:xfrm>
                      <a:off x="0" y="0"/>
                      <a:ext cx="3446780" cy="4219575"/>
                    </a:xfrm>
                    <a:prstGeom prst="rect">
                      <a:avLst/>
                    </a:prstGeom>
                    <a:ln/>
                  </pic:spPr>
                </pic:pic>
              </a:graphicData>
            </a:graphic>
          </wp:inline>
        </w:drawing>
      </w:r>
    </w:p>
    <w:p w14:paraId="60500991" w14:textId="4FD74E1E" w:rsidR="008E2D65" w:rsidRPr="0029618A" w:rsidRDefault="003863E0">
      <w:pPr>
        <w:spacing w:before="120" w:after="120"/>
        <w:jc w:val="center"/>
        <w:rPr>
          <w:rFonts w:eastAsia="Times New Roman"/>
          <w:i/>
          <w:color w:val="00000A"/>
          <w:sz w:val="24"/>
          <w:szCs w:val="24"/>
        </w:rPr>
      </w:pPr>
      <w:r>
        <w:rPr>
          <w:rFonts w:eastAsia="Times New Roman"/>
          <w:i/>
          <w:color w:val="00000A"/>
          <w:sz w:val="24"/>
          <w:szCs w:val="24"/>
        </w:rPr>
        <w:t xml:space="preserve"> </w:t>
      </w:r>
      <w:r w:rsidR="00662FA5" w:rsidRPr="0029618A">
        <w:rPr>
          <w:rFonts w:eastAsia="Times New Roman"/>
          <w:i/>
          <w:noProof/>
          <w:color w:val="00000A"/>
          <w:sz w:val="24"/>
          <w:szCs w:val="24"/>
        </w:rPr>
        <w:drawing>
          <wp:inline distT="0" distB="0" distL="0" distR="0" wp14:anchorId="7E447D58" wp14:editId="2489943A">
            <wp:extent cx="3966009" cy="2432101"/>
            <wp:effectExtent l="0" t="0" r="0" b="0"/>
            <wp:docPr id="25" name="image20.png" descr="C:\tmp\podlost\ToH\html\figures\weather\2019-01-08_19-32-51.png"/>
            <wp:cNvGraphicFramePr/>
            <a:graphic xmlns:a="http://schemas.openxmlformats.org/drawingml/2006/main">
              <a:graphicData uri="http://schemas.openxmlformats.org/drawingml/2006/picture">
                <pic:pic xmlns:pic="http://schemas.openxmlformats.org/drawingml/2006/picture">
                  <pic:nvPicPr>
                    <pic:cNvPr id="0" name="image20.png" descr="C:\tmp\podlost\ToH\html\figures\weather\2019-01-08_19-32-51.png"/>
                    <pic:cNvPicPr preferRelativeResize="0"/>
                  </pic:nvPicPr>
                  <pic:blipFill>
                    <a:blip r:embed="rId47" cstate="print"/>
                    <a:srcRect/>
                    <a:stretch>
                      <a:fillRect/>
                    </a:stretch>
                  </pic:blipFill>
                  <pic:spPr>
                    <a:xfrm>
                      <a:off x="0" y="0"/>
                      <a:ext cx="3966009" cy="2432101"/>
                    </a:xfrm>
                    <a:prstGeom prst="rect">
                      <a:avLst/>
                    </a:prstGeom>
                    <a:ln/>
                  </pic:spPr>
                </pic:pic>
              </a:graphicData>
            </a:graphic>
          </wp:inline>
        </w:drawing>
      </w:r>
    </w:p>
    <w:p w14:paraId="798BD83D" w14:textId="77777777"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Исходный ряд данных и распределение непогожих дней по дням </w:t>
      </w:r>
      <w:proofErr w:type="gramStart"/>
      <w:r w:rsidRPr="0029618A">
        <w:rPr>
          <w:rFonts w:eastAsia="Times New Roman"/>
          <w:i/>
          <w:color w:val="00000A"/>
          <w:sz w:val="24"/>
          <w:szCs w:val="24"/>
        </w:rPr>
        <w:t>недели, полученные за пять</w:t>
      </w:r>
      <w:proofErr w:type="gramEnd"/>
      <w:r w:rsidRPr="0029618A">
        <w:rPr>
          <w:rFonts w:eastAsia="Times New Roman"/>
          <w:i/>
          <w:color w:val="00000A"/>
          <w:sz w:val="24"/>
          <w:szCs w:val="24"/>
        </w:rPr>
        <w:t xml:space="preserve"> лет наблюдений.</w:t>
      </w:r>
    </w:p>
    <w:p w14:paraId="04F390D4" w14:textId="714DC62D" w:rsidR="008E2D65" w:rsidRPr="0029618A" w:rsidRDefault="00662FA5">
      <w:pPr>
        <w:spacing w:line="288" w:lineRule="auto"/>
        <w:jc w:val="both"/>
        <w:rPr>
          <w:rFonts w:eastAsia="Times New Roman"/>
          <w:color w:val="00000A"/>
          <w:sz w:val="24"/>
          <w:szCs w:val="24"/>
        </w:rPr>
      </w:pPr>
      <w:r w:rsidRPr="0029618A">
        <w:rPr>
          <w:rFonts w:eastAsia="Times New Roman"/>
          <w:color w:val="00000A"/>
          <w:sz w:val="24"/>
          <w:szCs w:val="24"/>
        </w:rPr>
        <w:t>Видно, что</w:t>
      </w:r>
      <w:r w:rsidR="00B60B69">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14:paraId="0F07C174" w14:textId="58AA0B88"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При взгляде на записи в дневнике явно бросается в глаза, что непогода приходит не </w:t>
      </w:r>
      <w:r w:rsidR="00B60B69">
        <w:rPr>
          <w:rFonts w:eastAsia="Times New Roman"/>
          <w:color w:val="00000A"/>
          <w:sz w:val="24"/>
          <w:szCs w:val="24"/>
        </w:rPr>
        <w:t>отдельными днями</w:t>
      </w:r>
      <w:r w:rsidRPr="0029618A">
        <w:rPr>
          <w:rFonts w:eastAsia="Times New Roman"/>
          <w:color w:val="00000A"/>
          <w:sz w:val="24"/>
          <w:szCs w:val="24"/>
        </w:rPr>
        <w:t xml:space="preserve">, а </w:t>
      </w:r>
      <w:proofErr w:type="gramStart"/>
      <w:r w:rsidRPr="0029618A">
        <w:rPr>
          <w:rFonts w:eastAsia="Times New Roman"/>
          <w:color w:val="00000A"/>
          <w:sz w:val="24"/>
          <w:szCs w:val="24"/>
        </w:rPr>
        <w:t>двух-трёхдневными</w:t>
      </w:r>
      <w:proofErr w:type="gramEnd"/>
      <w:r w:rsidRPr="0029618A">
        <w:rPr>
          <w:rFonts w:eastAsia="Times New Roman"/>
          <w:color w:val="00000A"/>
          <w:sz w:val="24"/>
          <w:szCs w:val="24"/>
        </w:rPr>
        <w:t xml:space="preserve">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среднем по два дня (на самом деле, 1.7 дней), тогда вероятность перекрыть выходные увеличивается до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3</m:t>
            </m:r>
          </m:num>
          <m:den>
            <m:r>
              <w:rPr>
                <w:rFonts w:ascii="Cambria Math" w:eastAsia="Cambria Math" w:hAnsi="Cambria Math"/>
                <w:color w:val="00000A"/>
                <w:sz w:val="24"/>
                <w:szCs w:val="24"/>
              </w:rPr>
              <m:t>7</m:t>
            </m:r>
          </m:den>
        </m:f>
      </m:oMath>
      <w:r w:rsidRPr="0029618A">
        <w:rPr>
          <w:rFonts w:eastAsia="Times New Roman"/>
          <w:color w:val="00000A"/>
          <w:sz w:val="24"/>
          <w:szCs w:val="24"/>
        </w:rPr>
        <w:t xml:space="preserve">. При такой вероятности ожидаемое число совпадений для пяти лет должно составить </w:t>
      </w:r>
      <m:oMath>
        <m:r>
          <w:rPr>
            <w:rFonts w:ascii="Cambria Math" w:eastAsia="Cambria Math" w:hAnsi="Cambria Math"/>
            <w:color w:val="00000A"/>
            <w:sz w:val="24"/>
            <w:szCs w:val="24"/>
          </w:rPr>
          <m:t>195±21</m:t>
        </m:r>
      </m:oMath>
      <w:r w:rsidRPr="0029618A">
        <w:rPr>
          <w:rFonts w:eastAsia="Times New Roman"/>
          <w:color w:val="00000A"/>
          <w:sz w:val="24"/>
          <w:szCs w:val="24"/>
        </w:rPr>
        <w:t xml:space="preserve">, то есть от </w:t>
      </w:r>
      <m:oMath>
        <m:r>
          <w:rPr>
            <w:rFonts w:ascii="Cambria Math" w:eastAsia="Cambria Math" w:hAnsi="Cambria Math"/>
            <w:color w:val="00000A"/>
            <w:sz w:val="24"/>
            <w:szCs w:val="24"/>
          </w:rPr>
          <m:t>174</m:t>
        </m:r>
      </m:oMath>
      <w:r w:rsidRPr="0029618A">
        <w:rPr>
          <w:rFonts w:eastAsia="Times New Roman"/>
          <w:color w:val="00000A"/>
          <w:sz w:val="24"/>
          <w:szCs w:val="24"/>
        </w:rPr>
        <w:t xml:space="preserve"> до </w:t>
      </w:r>
      <m:oMath>
        <m:r>
          <w:rPr>
            <w:rFonts w:ascii="Cambria Math" w:eastAsia="Cambria Math" w:hAnsi="Cambria Math"/>
            <w:color w:val="00000A"/>
            <w:sz w:val="24"/>
            <w:szCs w:val="24"/>
          </w:rPr>
          <m:t>216</m:t>
        </m:r>
      </m:oMath>
      <w:r w:rsidRPr="0029618A">
        <w:rPr>
          <w:rFonts w:eastAsia="Times New Roman"/>
          <w:color w:val="00000A"/>
          <w:sz w:val="24"/>
          <w:szCs w:val="24"/>
        </w:rPr>
        <w:t xml:space="preserve"> раз. Наблюдённая величина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не входит в этот диапазон и, значит, гипотезу об эффекте сдвоенных</w:t>
      </w:r>
      <w:r w:rsidR="003863E0">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14:paraId="3795279A" w14:textId="4A206332"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sidR="0065093B">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t>случайных последовательностей событий во времени</w:t>
      </w:r>
      <w:r w:rsidRPr="0029618A">
        <w:rPr>
          <w:rFonts w:eastAsia="Times New Roman"/>
          <w:color w:val="00000A"/>
          <w:sz w:val="24"/>
          <w:szCs w:val="24"/>
        </w:rPr>
        <w:t xml:space="preserve">. </w:t>
      </w:r>
      <w:commentRangeStart w:id="1510"/>
      <w:r w:rsidRPr="0029618A">
        <w:rPr>
          <w:rFonts w:eastAsia="Times New Roman"/>
          <w:color w:val="00000A"/>
          <w:sz w:val="24"/>
          <w:szCs w:val="24"/>
        </w:rPr>
        <w:t xml:space="preserve">Один из них </w:t>
      </w:r>
      <w:del w:id="1511" w:author="СБ" w:date="2019-10-31T14:03:00Z">
        <w:r w:rsidRPr="0029618A" w:rsidDel="00897652">
          <w:rPr>
            <w:rFonts w:eastAsia="Times New Roman"/>
            <w:color w:val="00000A"/>
            <w:sz w:val="24"/>
            <w:szCs w:val="24"/>
          </w:rPr>
          <w:delText xml:space="preserve">имеет фундаментальный характер </w:delText>
        </w:r>
        <w:commentRangeEnd w:id="1510"/>
        <w:r w:rsidR="0065093B" w:rsidDel="00897652">
          <w:rPr>
            <w:rStyle w:val="af"/>
          </w:rPr>
          <w:commentReference w:id="1510"/>
        </w:r>
      </w:del>
      <w:ins w:id="1512" w:author="СБ" w:date="2019-10-31T14:03:00Z">
        <w:r w:rsidR="00897652">
          <w:rPr>
            <w:rFonts w:eastAsia="Times New Roman"/>
            <w:color w:val="00000A"/>
            <w:sz w:val="24"/>
            <w:szCs w:val="24"/>
          </w:rPr>
          <w:t>особенно важн</w:t>
        </w:r>
      </w:ins>
      <w:ins w:id="1513" w:author="СБ" w:date="2019-10-31T14:04:00Z">
        <w:r w:rsidR="00897652">
          <w:rPr>
            <w:rFonts w:eastAsia="Times New Roman"/>
            <w:color w:val="00000A"/>
            <w:sz w:val="24"/>
            <w:szCs w:val="24"/>
          </w:rPr>
          <w:t>ый</w:t>
        </w:r>
      </w:ins>
      <w:ins w:id="1514" w:author="СБ" w:date="2019-10-31T14:03:00Z">
        <w:r w:rsidR="00897652">
          <w:rPr>
            <w:rFonts w:eastAsia="Times New Roman"/>
            <w:color w:val="00000A"/>
            <w:sz w:val="24"/>
            <w:szCs w:val="24"/>
          </w:rPr>
          <w:t xml:space="preserve"> и, вместе с тем, особенно прост</w:t>
        </w:r>
      </w:ins>
      <w:ins w:id="1515" w:author="СБ" w:date="2019-10-31T14:04:00Z">
        <w:r w:rsidR="00897652">
          <w:rPr>
            <w:rFonts w:eastAsia="Times New Roman"/>
            <w:color w:val="00000A"/>
            <w:sz w:val="24"/>
            <w:szCs w:val="24"/>
          </w:rPr>
          <w:t>ой</w:t>
        </w:r>
      </w:ins>
      <w:commentRangeStart w:id="1516"/>
      <w:del w:id="1517" w:author="СБ" w:date="2019-10-31T14:04:00Z">
        <w:r w:rsidRPr="0029618A" w:rsidDel="00897652">
          <w:rPr>
            <w:rFonts w:eastAsia="Times New Roman"/>
            <w:color w:val="00000A"/>
            <w:sz w:val="24"/>
            <w:szCs w:val="24"/>
          </w:rPr>
          <w:delText>и</w:delText>
        </w:r>
      </w:del>
      <w:commentRangeEnd w:id="1516"/>
      <w:r w:rsidR="00897652">
        <w:rPr>
          <w:rStyle w:val="af"/>
        </w:rPr>
        <w:commentReference w:id="1516"/>
      </w:r>
      <w:r w:rsidRPr="0029618A">
        <w:rPr>
          <w:rFonts w:eastAsia="Times New Roman"/>
          <w:color w:val="00000A"/>
          <w:sz w:val="24"/>
          <w:szCs w:val="24"/>
        </w:rPr>
        <w:t xml:space="preserve"> носит имя </w:t>
      </w:r>
      <w:r w:rsidRPr="0029618A">
        <w:rPr>
          <w:rFonts w:eastAsia="Times New Roman"/>
          <w:i/>
          <w:color w:val="00000A"/>
          <w:sz w:val="24"/>
          <w:szCs w:val="24"/>
        </w:rPr>
        <w:t>пуассоновского процесса</w:t>
      </w:r>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sidR="004B0B0B">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sidR="003863E0">
        <w:rPr>
          <w:rFonts w:eastAsia="Times New Roman"/>
          <w:color w:val="00000A"/>
          <w:sz w:val="24"/>
          <w:szCs w:val="24"/>
        </w:rPr>
        <w:t xml:space="preserve"> </w:t>
      </w:r>
      <w:r w:rsidRPr="0029618A">
        <w:rPr>
          <w:rFonts w:eastAsia="Times New Roman"/>
          <w:color w:val="00000A"/>
          <w:sz w:val="24"/>
          <w:szCs w:val="24"/>
        </w:rPr>
        <w:t xml:space="preserve">предположить, что непогожие дни образуют пуассоновский поток с интенсивностью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sidR="004B0B0B">
        <w:rPr>
          <w:rFonts w:eastAsia="Times New Roman"/>
          <w:color w:val="00000A"/>
          <w:sz w:val="24"/>
          <w:szCs w:val="24"/>
        </w:rPr>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sidR="004B0B0B">
        <w:rPr>
          <w:rFonts w:eastAsia="Times New Roman"/>
          <w:color w:val="00000A"/>
          <w:sz w:val="24"/>
          <w:szCs w:val="24"/>
        </w:rPr>
        <w:t xml:space="preserve"> дни</w:t>
      </w:r>
      <w:r w:rsidRPr="0029618A">
        <w:rPr>
          <w:rFonts w:eastAsia="Times New Roman"/>
          <w:color w:val="00000A"/>
          <w:sz w:val="24"/>
          <w:szCs w:val="24"/>
        </w:rPr>
        <w:t xml:space="preserve"> должны состав</w:t>
      </w:r>
      <w:r w:rsidR="004B0B0B">
        <w:rPr>
          <w:rFonts w:eastAsia="Times New Roman"/>
          <w:color w:val="00000A"/>
          <w:sz w:val="24"/>
          <w:szCs w:val="24"/>
        </w:rPr>
        <w:t>ля</w:t>
      </w:r>
      <w:r w:rsidRPr="0029618A">
        <w:rPr>
          <w:rFonts w:eastAsia="Times New Roman"/>
          <w:color w:val="00000A"/>
          <w:sz w:val="24"/>
          <w:szCs w:val="24"/>
        </w:rPr>
        <w:t xml:space="preserve">ть в среднем тоже четверть. Итак, выдвигаем нулевую гипотезу: ненастья формируют последовательность согласно пуассоновскому процессу с известным параметром, а значит, интервалы между пуассоновскими событиями описываются экспоненциальным распределением. Нас интересуют дискретные интервалы: </w:t>
      </w:r>
      <m:oMath>
        <m:r>
          <w:rPr>
            <w:rFonts w:ascii="Cambria Math" w:eastAsia="Cambria Math" w:hAnsi="Cambria Math"/>
            <w:color w:val="00000A"/>
            <w:sz w:val="24"/>
            <w:szCs w:val="24"/>
          </w:rPr>
          <m:t>0, 1, 2, 3</m:t>
        </m:r>
      </m:oMath>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На рисунке показано, что у нас получилось, и </w:t>
      </w:r>
      <w:r w:rsidRPr="0029618A">
        <w:rPr>
          <w:rFonts w:eastAsia="Times New Roman"/>
          <w:color w:val="00000A"/>
          <w:sz w:val="24"/>
          <w:szCs w:val="24"/>
        </w:rPr>
        <w:lastRenderedPageBreak/>
        <w:t xml:space="preserve">видно, что предположение о том, что мы наблюдаем пуассоновский процесс, нет резона отвергать. </w:t>
      </w:r>
    </w:p>
    <w:p w14:paraId="701D1C14" w14:textId="77777777" w:rsidR="008E2D65" w:rsidRPr="0029618A" w:rsidRDefault="00662FA5">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4D084744" wp14:editId="51A2DF82">
            <wp:extent cx="3686175" cy="2538730"/>
            <wp:effectExtent l="0" t="0" r="0" b="0"/>
            <wp:docPr id="92" name="image78.png" descr="C:\tmp\podlost\ToH\html\figures\weather\2019-01-08_19-43-04.png"/>
            <wp:cNvGraphicFramePr/>
            <a:graphic xmlns:a="http://schemas.openxmlformats.org/drawingml/2006/main">
              <a:graphicData uri="http://schemas.openxmlformats.org/drawingml/2006/picture">
                <pic:pic xmlns:pic="http://schemas.openxmlformats.org/drawingml/2006/picture">
                  <pic:nvPicPr>
                    <pic:cNvPr id="0" name="image78.png" descr="C:\tmp\podlost\ToH\html\figures\weather\2019-01-08_19-43-04.png"/>
                    <pic:cNvPicPr preferRelativeResize="0"/>
                  </pic:nvPicPr>
                  <pic:blipFill>
                    <a:blip r:embed="rId48" cstate="print"/>
                    <a:srcRect/>
                    <a:stretch>
                      <a:fillRect/>
                    </a:stretch>
                  </pic:blipFill>
                  <pic:spPr>
                    <a:xfrm>
                      <a:off x="0" y="0"/>
                      <a:ext cx="3686175" cy="2538730"/>
                    </a:xfrm>
                    <a:prstGeom prst="rect">
                      <a:avLst/>
                    </a:prstGeom>
                    <a:ln/>
                  </pic:spPr>
                </pic:pic>
              </a:graphicData>
            </a:graphic>
          </wp:inline>
        </w:drawing>
      </w:r>
    </w:p>
    <w:p w14:paraId="27CB2301" w14:textId="1F9A1BB6" w:rsidR="008E2D65" w:rsidRPr="0029618A" w:rsidRDefault="004B0B0B">
      <w:pPr>
        <w:keepLines/>
        <w:spacing w:before="120" w:after="240"/>
        <w:ind w:left="567" w:right="567"/>
        <w:jc w:val="both"/>
        <w:rPr>
          <w:rFonts w:eastAsia="Times New Roman"/>
          <w:i/>
          <w:color w:val="00000A"/>
          <w:sz w:val="24"/>
          <w:szCs w:val="24"/>
        </w:rPr>
      </w:pPr>
      <w:r>
        <w:rPr>
          <w:rFonts w:eastAsia="Times New Roman"/>
          <w:i/>
          <w:color w:val="00000A"/>
          <w:sz w:val="24"/>
          <w:szCs w:val="24"/>
        </w:rPr>
        <w:t>Теоретическое и н</w:t>
      </w:r>
      <w:r w:rsidR="00662FA5"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Pr>
          <w:rFonts w:eastAsia="Times New Roman"/>
          <w:i/>
          <w:color w:val="00000A"/>
          <w:sz w:val="24"/>
          <w:szCs w:val="24"/>
        </w:rPr>
        <w:t>имеющемся</w:t>
      </w:r>
      <w:r w:rsidRPr="0029618A">
        <w:rPr>
          <w:rFonts w:eastAsia="Times New Roman"/>
          <w:i/>
          <w:color w:val="00000A"/>
          <w:sz w:val="24"/>
          <w:szCs w:val="24"/>
        </w:rPr>
        <w:t xml:space="preserve"> </w:t>
      </w:r>
      <w:r w:rsidR="00662FA5" w:rsidRPr="0029618A">
        <w:rPr>
          <w:rFonts w:eastAsia="Times New Roman"/>
          <w:i/>
          <w:color w:val="00000A"/>
          <w:sz w:val="24"/>
          <w:szCs w:val="24"/>
        </w:rPr>
        <w:t>количестве наблюдений.</w:t>
      </w:r>
    </w:p>
    <w:p w14:paraId="370A9B08" w14:textId="7E65A3A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 </w:t>
      </w:r>
      <m:oMath>
        <m:r>
          <w:rPr>
            <w:rFonts w:ascii="Cambria Math" w:eastAsia="Cambria Math" w:hAnsi="Cambria Math"/>
            <w:color w:val="222222"/>
            <w:sz w:val="24"/>
            <w:szCs w:val="24"/>
            <w:highlight w:val="white"/>
          </w:rPr>
          <m:t>11</m:t>
        </m:r>
      </m:oMath>
      <w:r w:rsidRPr="0029618A">
        <w:rPr>
          <w:rFonts w:eastAsia="Times New Roman"/>
          <w:color w:val="00000A"/>
          <w:sz w:val="24"/>
          <w:szCs w:val="24"/>
          <w:highlight w:val="white"/>
        </w:rPr>
        <w:t> дней можно было бы уверенно подтвердить или отвергнуть как случайное отклонение? Это легко посчитать: наблюдаемая вероятность </w:t>
      </w:r>
      <m:oMath>
        <m:r>
          <w:rPr>
            <w:rFonts w:ascii="Cambria Math" w:eastAsia="Cambria Math" w:hAnsi="Cambria Math"/>
            <w:color w:val="222222"/>
            <w:sz w:val="24"/>
            <w:szCs w:val="24"/>
            <w:highlight w:val="white"/>
          </w:rPr>
          <m:t>141/459=0.307</m:t>
        </m:r>
      </m:oMath>
      <w:r w:rsidRPr="0029618A">
        <w:rPr>
          <w:rFonts w:eastAsia="Times New Roman"/>
          <w:color w:val="00000A"/>
          <w:sz w:val="24"/>
          <w:szCs w:val="24"/>
          <w:highlight w:val="white"/>
        </w:rPr>
        <w:t xml:space="preserve"> отличается от </w:t>
      </w:r>
      <w:proofErr w:type="gramStart"/>
      <w:r w:rsidRPr="0029618A">
        <w:rPr>
          <w:rFonts w:eastAsia="Times New Roman"/>
          <w:color w:val="00000A"/>
          <w:sz w:val="24"/>
          <w:szCs w:val="24"/>
          <w:highlight w:val="white"/>
        </w:rPr>
        <w:t>ожидаемой</w:t>
      </w:r>
      <w:proofErr w:type="gramEnd"/>
      <w:r w:rsidRPr="0029618A">
        <w:rPr>
          <w:rFonts w:eastAsia="Times New Roman"/>
          <w:color w:val="00000A"/>
          <w:sz w:val="24"/>
          <w:szCs w:val="24"/>
          <w:highlight w:val="white"/>
        </w:rPr>
        <w:t> </w:t>
      </w:r>
      <m:oMath>
        <m:r>
          <w:rPr>
            <w:rFonts w:ascii="Cambria Math" w:eastAsia="Cambria Math" w:hAnsi="Cambria Math"/>
            <w:color w:val="222222"/>
            <w:sz w:val="24"/>
            <w:szCs w:val="24"/>
            <w:highlight w:val="white"/>
          </w:rPr>
          <m:t>2/7=0.286</m:t>
        </m:r>
      </m:oMath>
      <w:r w:rsidR="003863E0">
        <w:rPr>
          <w:rFonts w:eastAsia="Times New Roman"/>
          <w:color w:val="00000A"/>
          <w:sz w:val="24"/>
          <w:szCs w:val="24"/>
          <w:highlight w:val="white"/>
        </w:rPr>
        <w:t xml:space="preserve"> </w:t>
      </w:r>
      <w:r w:rsidRPr="0029618A">
        <w:rPr>
          <w:rFonts w:eastAsia="Times New Roman"/>
          <w:color w:val="00000A"/>
          <w:sz w:val="24"/>
          <w:szCs w:val="24"/>
          <w:highlight w:val="white"/>
        </w:rPr>
        <w:t>на</w:t>
      </w:r>
      <w:r w:rsidR="003863E0">
        <w:rPr>
          <w:rFonts w:eastAsia="Times New Roman"/>
          <w:color w:val="00000A"/>
          <w:sz w:val="24"/>
          <w:szCs w:val="24"/>
          <w:highlight w:val="white"/>
        </w:rPr>
        <w:t xml:space="preserve"> </w:t>
      </w:r>
      <m:oMath>
        <m:r>
          <w:rPr>
            <w:rFonts w:ascii="Cambria Math" w:eastAsia="Cambria Math" w:hAnsi="Cambria Math"/>
            <w:color w:val="222222"/>
            <w:sz w:val="24"/>
            <w:szCs w:val="24"/>
            <w:highlight w:val="white"/>
          </w:rPr>
          <m:t>0.02</m:t>
        </m:r>
      </m:oMath>
      <w:r w:rsidRPr="0029618A">
        <w:rPr>
          <w:rFonts w:eastAsia="Times New Roman"/>
          <w:color w:val="00000A"/>
          <w:sz w:val="24"/>
          <w:szCs w:val="24"/>
          <w:highlight w:val="white"/>
        </w:rPr>
        <w:t xml:space="preserve">. Для фиксирования различия в сотых, требуется абсолютная погрешность, не превышающая </w:t>
      </w:r>
      <m:oMath>
        <m:r>
          <w:rPr>
            <w:rFonts w:ascii="Cambria Math" w:eastAsia="Cambria Math" w:hAnsi="Cambria Math"/>
            <w:color w:val="222222"/>
            <w:sz w:val="24"/>
            <w:szCs w:val="24"/>
            <w:highlight w:val="white"/>
          </w:rPr>
          <m:t>0.005</m:t>
        </m:r>
      </m:oMath>
      <w:r w:rsidRPr="0029618A">
        <w:rPr>
          <w:rFonts w:eastAsia="Times New Roman"/>
          <w:color w:val="00000A"/>
          <w:sz w:val="24"/>
          <w:szCs w:val="24"/>
          <w:highlight w:val="white"/>
        </w:rPr>
        <w:t>, что составляет </w:t>
      </w:r>
      <m:oMath>
        <m:r>
          <w:rPr>
            <w:rFonts w:ascii="Cambria Math" w:eastAsia="Cambria Math" w:hAnsi="Cambria Math"/>
            <w:color w:val="222222"/>
            <w:sz w:val="24"/>
            <w:szCs w:val="24"/>
            <w:highlight w:val="white"/>
          </w:rPr>
          <m:t>1.75%</m:t>
        </m:r>
      </m:oMath>
      <w:r w:rsidRPr="0029618A">
        <w:rPr>
          <w:rFonts w:eastAsia="Times New Roman"/>
          <w:color w:val="00000A"/>
          <w:sz w:val="24"/>
          <w:szCs w:val="24"/>
          <w:highlight w:val="white"/>
        </w:rPr>
        <w:t xml:space="preserve"> от измеряемой величины. Отсюда получаем, необходимый объём выборки </w:t>
      </w:r>
      <m:oMath>
        <m:r>
          <w:rPr>
            <w:rFonts w:ascii="Cambria Math" w:eastAsia="Cambria Math" w:hAnsi="Cambria Math"/>
            <w:color w:val="222222"/>
            <w:sz w:val="24"/>
            <w:szCs w:val="24"/>
            <w:highlight w:val="white"/>
          </w:rPr>
          <m:t>n≥(4⋅5/7)/(0.01752⋅2/7)≈32000</m:t>
        </m:r>
      </m:oMath>
      <w:r w:rsidRPr="0029618A">
        <w:rPr>
          <w:color w:val="222222"/>
          <w:sz w:val="24"/>
          <w:szCs w:val="24"/>
          <w:highlight w:val="white"/>
        </w:rPr>
        <w:t xml:space="preserve"> </w:t>
      </w:r>
      <w:r w:rsidRPr="0029618A">
        <w:rPr>
          <w:rFonts w:eastAsia="Times New Roman"/>
          <w:color w:val="00000A"/>
          <w:sz w:val="24"/>
          <w:szCs w:val="24"/>
          <w:highlight w:val="white"/>
        </w:rPr>
        <w:t>дождливых дней. Это потребует около </w:t>
      </w:r>
      <m:oMath>
        <m:r>
          <w:rPr>
            <w:rFonts w:ascii="Cambria Math" w:eastAsia="Cambria Math" w:hAnsi="Cambria Math"/>
            <w:color w:val="222222"/>
            <w:sz w:val="24"/>
            <w:szCs w:val="24"/>
            <w:highlight w:val="white"/>
          </w:rPr>
          <m:t>4⋅32000/365≈360</m:t>
        </m:r>
      </m:oMath>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sidR="00AD435D">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sidR="00AD435D">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sidR="00AD435D">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sidR="00AD435D">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если принять во внимание, что за это время климат успел измениться разительно — из </w:t>
      </w:r>
      <w:r w:rsidR="00AD435D">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14:paraId="2CEA4831" w14:textId="1B842941"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sidR="00AD435D">
        <w:rPr>
          <w:rFonts w:eastAsia="Times New Roman"/>
          <w:color w:val="00000A"/>
          <w:sz w:val="24"/>
          <w:szCs w:val="24"/>
        </w:rPr>
        <w:t>,</w:t>
      </w:r>
      <w:r w:rsidRPr="0029618A">
        <w:rPr>
          <w:rFonts w:eastAsia="Times New Roman"/>
          <w:color w:val="00000A"/>
          <w:sz w:val="24"/>
          <w:szCs w:val="24"/>
        </w:rPr>
        <w:t xml:space="preserve"> и почему имеет смысл всерьёз рассматривать это исследование? Дело в том, что </w:t>
      </w:r>
      <w:r w:rsidR="00AD435D">
        <w:rPr>
          <w:rFonts w:eastAsia="Times New Roman"/>
          <w:color w:val="00000A"/>
          <w:sz w:val="24"/>
          <w:szCs w:val="24"/>
        </w:rPr>
        <w:t>они</w:t>
      </w:r>
      <w:r w:rsidR="00AD435D" w:rsidRPr="0029618A">
        <w:rPr>
          <w:rFonts w:eastAsia="Times New Roman"/>
          <w:color w:val="00000A"/>
          <w:sz w:val="24"/>
          <w:szCs w:val="24"/>
        </w:rPr>
        <w:t xml:space="preserve"> </w:t>
      </w:r>
      <w:r w:rsidRPr="0029618A">
        <w:rPr>
          <w:rFonts w:eastAsia="Times New Roman"/>
          <w:color w:val="00000A"/>
          <w:sz w:val="24"/>
          <w:szCs w:val="24"/>
        </w:rPr>
        <w:t>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ins w:id="1518" w:author="СБ" w:date="2019-10-31T14:28:00Z">
        <w:r w:rsidR="00C42617">
          <w:rPr>
            <w:rFonts w:eastAsia="Times New Roman"/>
            <w:color w:val="00000A"/>
            <w:sz w:val="24"/>
            <w:szCs w:val="24"/>
          </w:rPr>
          <w:t xml:space="preserve"> с нескольких датчиков</w:t>
        </w:r>
      </w:ins>
      <w:r w:rsidRPr="0029618A">
        <w:rPr>
          <w:rFonts w:eastAsia="Times New Roman"/>
          <w:color w:val="00000A"/>
          <w:sz w:val="24"/>
          <w:szCs w:val="24"/>
        </w:rPr>
        <w:t xml:space="preserve">, что позволяет уменьшить стандартное отклонение среднего в 500 раз по отношению к стандартному суточному отклонению </w:t>
      </w:r>
      <w:commentRangeStart w:id="1519"/>
      <w:r w:rsidRPr="0029618A">
        <w:rPr>
          <w:rFonts w:eastAsia="Times New Roman"/>
          <w:color w:val="00000A"/>
          <w:sz w:val="24"/>
          <w:szCs w:val="24"/>
        </w:rPr>
        <w:t>температуры</w:t>
      </w:r>
      <w:commentRangeEnd w:id="1519"/>
      <w:r w:rsidR="00E20206">
        <w:rPr>
          <w:rStyle w:val="af"/>
        </w:rPr>
        <w:commentReference w:id="1519"/>
      </w:r>
      <w:commentRangeStart w:id="1520"/>
      <w:r w:rsidRPr="0029618A">
        <w:rPr>
          <w:rFonts w:eastAsia="Times New Roman"/>
          <w:color w:val="00000A"/>
          <w:sz w:val="24"/>
          <w:szCs w:val="24"/>
        </w:rPr>
        <w:t>.</w:t>
      </w:r>
      <w:commentRangeEnd w:id="1520"/>
      <w:r w:rsidR="00C42617">
        <w:rPr>
          <w:rStyle w:val="af"/>
        </w:rPr>
        <w:commentReference w:id="1520"/>
      </w:r>
      <w:r w:rsidRPr="0029618A">
        <w:rPr>
          <w:rFonts w:eastAsia="Times New Roman"/>
          <w:color w:val="00000A"/>
          <w:sz w:val="24"/>
          <w:szCs w:val="24"/>
        </w:rPr>
        <w:t xml:space="preserve"> Этого вполне достаточно, </w:t>
      </w:r>
      <w:r w:rsidRPr="0029618A">
        <w:rPr>
          <w:rFonts w:eastAsia="Times New Roman"/>
          <w:color w:val="00000A"/>
          <w:sz w:val="24"/>
          <w:szCs w:val="24"/>
        </w:rPr>
        <w:lastRenderedPageBreak/>
        <w:t xml:space="preserve">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w:t>
      </w:r>
      <w:proofErr w:type="gramStart"/>
      <w:r w:rsidRPr="0029618A">
        <w:rPr>
          <w:rFonts w:eastAsia="Times New Roman"/>
          <w:color w:val="00000A"/>
          <w:sz w:val="24"/>
          <w:szCs w:val="24"/>
        </w:rPr>
        <w:t>событий</w:t>
      </w:r>
      <w:proofErr w:type="gramEnd"/>
      <w:r w:rsidRPr="0029618A">
        <w:rPr>
          <w:rFonts w:eastAsia="Times New Roman"/>
          <w:color w:val="00000A"/>
          <w:sz w:val="24"/>
          <w:szCs w:val="24"/>
        </w:rPr>
        <w:t xml:space="preserve">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sidR="003863E0">
        <w:rPr>
          <w:rFonts w:eastAsia="Times New Roman"/>
          <w:color w:val="00000A"/>
          <w:sz w:val="24"/>
          <w:szCs w:val="24"/>
        </w:rPr>
        <w:t xml:space="preserve"> </w:t>
      </w:r>
      <w:r w:rsidRPr="0029618A">
        <w:rPr>
          <w:rFonts w:eastAsia="Times New Roman"/>
          <w:color w:val="00000A"/>
          <w:sz w:val="24"/>
          <w:szCs w:val="24"/>
        </w:rPr>
        <w:t xml:space="preserve">отклонения процесса </w:t>
      </w:r>
      <w:proofErr w:type="gramStart"/>
      <w:r w:rsidRPr="0029618A">
        <w:rPr>
          <w:rFonts w:eastAsia="Times New Roman"/>
          <w:color w:val="00000A"/>
          <w:sz w:val="24"/>
          <w:szCs w:val="24"/>
        </w:rPr>
        <w:t>от</w:t>
      </w:r>
      <w:proofErr w:type="gramEnd"/>
      <w:r w:rsidRPr="0029618A">
        <w:rPr>
          <w:rFonts w:eastAsia="Times New Roman"/>
          <w:color w:val="00000A"/>
          <w:sz w:val="24"/>
          <w:szCs w:val="24"/>
        </w:rPr>
        <w:t xml:space="preserve"> пуассоновского значимы. Таким же образом</w:t>
      </w:r>
      <w:r w:rsidR="003863E0">
        <w:rPr>
          <w:rFonts w:eastAsia="Times New Roman"/>
          <w:color w:val="00000A"/>
          <w:sz w:val="24"/>
          <w:szCs w:val="24"/>
        </w:rPr>
        <w:t xml:space="preserve"> </w:t>
      </w:r>
      <w:r w:rsidRPr="0029618A">
        <w:rPr>
          <w:rFonts w:eastAsia="Times New Roman"/>
          <w:color w:val="00000A"/>
          <w:sz w:val="24"/>
          <w:szCs w:val="24"/>
        </w:rPr>
        <w:t xml:space="preserve">сейсмологом А. А. Гусевым было показано, что землетрясения в каком-либо районе образуют своеобразный </w:t>
      </w:r>
      <w:proofErr w:type="spellStart"/>
      <w:r w:rsidRPr="0029618A">
        <w:rPr>
          <w:rFonts w:eastAsia="Times New Roman"/>
          <w:color w:val="00000A"/>
          <w:sz w:val="24"/>
          <w:szCs w:val="24"/>
        </w:rPr>
        <w:t>самоподобный</w:t>
      </w:r>
      <w:proofErr w:type="spellEnd"/>
      <w:r w:rsidRPr="0029618A">
        <w:rPr>
          <w:rFonts w:eastAsia="Times New Roman"/>
          <w:color w:val="00000A"/>
          <w:sz w:val="24"/>
          <w:szCs w:val="24"/>
        </w:rPr>
        <w:t xml:space="preserve"> поток со свойствами кластеризации</w:t>
      </w:r>
      <w:r w:rsidRPr="0029618A">
        <w:rPr>
          <w:rFonts w:eastAsia="Times New Roman"/>
          <w:color w:val="00000A"/>
          <w:sz w:val="24"/>
          <w:szCs w:val="24"/>
          <w:vertAlign w:val="superscript"/>
        </w:rPr>
        <w:footnoteReference w:id="15"/>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14:paraId="32E041D0" w14:textId="77777777" w:rsidR="008E2D65" w:rsidRPr="0029618A" w:rsidRDefault="00662FA5">
      <w:pPr>
        <w:pStyle w:val="2"/>
        <w:spacing w:before="200" w:after="0"/>
        <w:ind w:firstLine="397"/>
        <w:jc w:val="both"/>
        <w:rPr>
          <w:rFonts w:eastAsia="Cambria"/>
          <w:b/>
          <w:color w:val="4F81BD"/>
          <w:sz w:val="26"/>
          <w:szCs w:val="26"/>
        </w:rPr>
      </w:pPr>
      <w:bookmarkStart w:id="1521" w:name="_Toc22639633"/>
      <w:r w:rsidRPr="0029618A">
        <w:rPr>
          <w:rFonts w:eastAsia="Cambria"/>
          <w:b/>
          <w:color w:val="4F81BD"/>
          <w:sz w:val="26"/>
          <w:szCs w:val="26"/>
        </w:rPr>
        <w:t>Беспорядок внутри самих чисел</w:t>
      </w:r>
      <w:bookmarkEnd w:id="1521"/>
    </w:p>
    <w:p w14:paraId="6049A360"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14:paraId="040D796A" w14:textId="59A897A9" w:rsidR="008E2D65" w:rsidRPr="0029618A" w:rsidRDefault="00662FA5">
      <w:pPr>
        <w:spacing w:line="288" w:lineRule="auto"/>
        <w:ind w:firstLine="397"/>
        <w:jc w:val="both"/>
        <w:rPr>
          <w:rFonts w:eastAsia="Times New Roman"/>
          <w:sz w:val="24"/>
          <w:szCs w:val="24"/>
        </w:rPr>
      </w:pPr>
      <w:r w:rsidRPr="0029618A">
        <w:rPr>
          <w:rFonts w:eastAsia="Times New Roman"/>
          <w:color w:val="00000A"/>
          <w:sz w:val="24"/>
          <w:szCs w:val="24"/>
          <w:highlight w:val="white"/>
        </w:rPr>
        <w:t xml:space="preserve">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w:t>
      </w:r>
      <w:proofErr w:type="gramStart"/>
      <w:r w:rsidRPr="0029618A">
        <w:rPr>
          <w:rFonts w:eastAsia="Times New Roman"/>
          <w:color w:val="00000A"/>
          <w:sz w:val="24"/>
          <w:szCs w:val="24"/>
          <w:highlight w:val="white"/>
        </w:rPr>
        <w:t>Но при записи в десятичной форме можно наблюдать скачки от регулярности в представлении таких чисел, как </w:t>
      </w:r>
      <m:oMath>
        <m:r>
          <w:rPr>
            <w:rFonts w:ascii="Cambria Math" w:eastAsia="Cambria Math" w:hAnsi="Cambria Math"/>
            <w:color w:val="00000A"/>
            <w:sz w:val="24"/>
            <w:szCs w:val="24"/>
            <w:highlight w:val="white"/>
          </w:rPr>
          <m:t>1/2=0.5</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m:t>
            </m:r>
          </m:e>
        </m:bar>
      </m:oMath>
      <w:r w:rsidRPr="0029618A">
        <w:rPr>
          <w:rFonts w:eastAsia="Times New Roman"/>
          <w:color w:val="00000A"/>
          <w:sz w:val="24"/>
          <w:szCs w:val="24"/>
          <w:highlight w:val="white"/>
        </w:rPr>
        <w:t>, или </w:t>
      </w:r>
      <m:oMath>
        <m:r>
          <w:rPr>
            <w:rFonts w:ascii="Cambria Math" w:eastAsia="Cambria Math" w:hAnsi="Cambria Math"/>
            <w:color w:val="00000A"/>
            <w:sz w:val="24"/>
            <w:szCs w:val="24"/>
            <w:highlight w:val="white"/>
          </w:rPr>
          <m:t>1/3=0.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3</m:t>
            </m:r>
          </m:e>
        </m:bar>
      </m:oMath>
      <w:r w:rsidRPr="0029618A">
        <w:rPr>
          <w:rFonts w:eastAsia="Times New Roman"/>
          <w:color w:val="00000A"/>
          <w:sz w:val="24"/>
          <w:szCs w:val="24"/>
          <w:highlight w:val="white"/>
        </w:rPr>
        <w:t xml:space="preserve"> до периодичного повторения уже вполне беспорядочных последовательностей в таких числах как </w:t>
      </w:r>
      <m:oMath>
        <m:r>
          <w:rPr>
            <w:rFonts w:ascii="Cambria Math" w:eastAsia="Cambria Math" w:hAnsi="Cambria Math"/>
            <w:color w:val="00000A"/>
            <w:sz w:val="24"/>
            <w:szCs w:val="24"/>
            <w:highlight w:val="white"/>
          </w:rPr>
          <m:t>1/17=0.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0588235294117647</m:t>
            </m:r>
          </m:e>
        </m:bar>
      </m:oMath>
      <w:r w:rsidRPr="0029618A">
        <w:rPr>
          <w:rFonts w:eastAsia="Times New Roman"/>
          <w:color w:val="00000A"/>
          <w:sz w:val="24"/>
          <w:szCs w:val="24"/>
          <w:highlight w:val="white"/>
        </w:rPr>
        <w:t>. Иррациональные числа не имеют конечной или периодической записи в десятичной форме, и в этом случае в последовательности цифр чаще всего</w:t>
      </w:r>
      <w:proofErr w:type="gramEnd"/>
      <w:r w:rsidRPr="0029618A">
        <w:rPr>
          <w:rFonts w:eastAsia="Times New Roman"/>
          <w:color w:val="00000A"/>
          <w:sz w:val="24"/>
          <w:szCs w:val="24"/>
          <w:highlight w:val="white"/>
        </w:rPr>
        <w:t xml:space="preserve"> царит хаос. Но это не значит, что в этих числах нет порядка! Например, число </w:t>
      </w:r>
      <m:oMath>
        <m:rad>
          <m:radPr>
            <m:degHide m:val="1"/>
            <m:ctrlPr>
              <w:rPr>
                <w:rFonts w:ascii="Cambria Math" w:eastAsia="Cambria Math" w:hAnsi="Cambria Math"/>
                <w:color w:val="00000A"/>
                <w:sz w:val="24"/>
                <w:szCs w:val="24"/>
                <w:highlight w:val="white"/>
              </w:rPr>
            </m:ctrlPr>
          </m:radPr>
          <m:deg/>
          <m:e>
            <m:r>
              <w:rPr>
                <w:rFonts w:ascii="Cambria Math" w:eastAsia="Cambria Math" w:hAnsi="Cambria Math"/>
                <w:color w:val="00000A"/>
                <w:sz w:val="24"/>
                <w:szCs w:val="24"/>
                <w:highlight w:val="white"/>
              </w:rPr>
              <m:t>2</m:t>
            </m:r>
          </m:e>
        </m:rad>
      </m:oMath>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sidR="00E20206">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sidR="003863E0">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14:paraId="13F77B54" w14:textId="77777777" w:rsidR="008E2D65" w:rsidRPr="0029618A" w:rsidRDefault="001C6BB5">
      <w:pPr>
        <w:ind w:firstLine="397"/>
        <w:jc w:val="center"/>
        <w:rPr>
          <w:rFonts w:eastAsia="Cambria Math"/>
          <w:i/>
          <w:color w:val="00000A"/>
          <w:sz w:val="24"/>
          <w:szCs w:val="24"/>
        </w:rPr>
      </w:pPr>
      <m:oMathPara>
        <m:oMath>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=1+</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den>
              </m:f>
            </m:den>
          </m:f>
        </m:oMath>
      </m:oMathPara>
    </w:p>
    <w:p w14:paraId="1842F240" w14:textId="77777777" w:rsidR="008E2D65" w:rsidRPr="0029618A" w:rsidRDefault="00662FA5">
      <w:pPr>
        <w:spacing w:line="288" w:lineRule="auto"/>
        <w:jc w:val="both"/>
        <w:rPr>
          <w:rFonts w:eastAsia="Times New Roman"/>
          <w:color w:val="00000A"/>
          <w:sz w:val="24"/>
          <w:szCs w:val="24"/>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14:paraId="5B544595" w14:textId="77777777" w:rsidR="008E2D65" w:rsidRPr="0029618A" w:rsidRDefault="00662FA5">
      <w:pPr>
        <w:ind w:firstLine="397"/>
        <w:jc w:val="center"/>
        <w:rPr>
          <w:rFonts w:eastAsia="Cambria Math"/>
          <w:color w:val="00000A"/>
          <w:sz w:val="24"/>
          <w:szCs w:val="24"/>
        </w:rPr>
      </w:pPr>
      <m:oMathPara>
        <m:oMath>
          <m:r>
            <w:rPr>
              <w:rFonts w:ascii="Cambria Math" w:eastAsia="Cambria Math" w:hAnsi="Cambria Math"/>
              <w:color w:val="00000A"/>
              <w:sz w:val="24"/>
              <w:szCs w:val="24"/>
            </w:rPr>
            <m:t>x-1=</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x-1</m:t>
                  </m:r>
                </m:e>
              </m:d>
            </m:den>
          </m:f>
          <m:r>
            <w:rPr>
              <w:rFonts w:ascii="Cambria Math" w:eastAsia="Cambria Math" w:hAnsi="Cambria Math"/>
              <w:color w:val="00000A"/>
              <w:sz w:val="24"/>
              <w:szCs w:val="24"/>
            </w:rPr>
            <m:t>.</m:t>
          </m:r>
        </m:oMath>
      </m:oMathPara>
    </w:p>
    <w:p w14:paraId="4AFE5825" w14:textId="5BDB8397" w:rsidR="008E2D65" w:rsidRPr="0029618A" w:rsidRDefault="00662FA5">
      <w:pPr>
        <w:spacing w:line="288" w:lineRule="auto"/>
        <w:jc w:val="both"/>
        <w:rPr>
          <w:rFonts w:eastAsia="Times New Roman"/>
          <w:color w:val="00000A"/>
          <w:sz w:val="24"/>
          <w:szCs w:val="24"/>
        </w:rPr>
      </w:pPr>
      <w:proofErr w:type="gramStart"/>
      <w:r w:rsidRPr="0029618A">
        <w:rPr>
          <w:rFonts w:eastAsia="Times New Roman"/>
          <w:color w:val="00000A"/>
          <w:sz w:val="24"/>
          <w:szCs w:val="24"/>
        </w:rPr>
        <w:t xml:space="preserve">Цепные дроби с повторяющимися коэффициентами записывают коротко, подобно периодическим десятичным дробям, например: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2</m:t>
                </m:r>
              </m:e>
            </m:bar>
          </m:e>
        </m:d>
      </m:oMath>
      <w:r w:rsidRPr="0029618A">
        <w:rPr>
          <w:rFonts w:eastAsia="Times New Roman"/>
          <w:color w:val="00000A"/>
          <w:sz w:val="24"/>
          <w:szCs w:val="24"/>
        </w:rPr>
        <w:t xml:space="preserve">,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3</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1,2</m:t>
                </m:r>
              </m:e>
            </m:bar>
          </m:e>
        </m:d>
      </m:oMath>
      <w:r w:rsidRPr="0029618A">
        <w:rPr>
          <w:rFonts w:eastAsia="Times New Roman"/>
          <w:color w:val="00000A"/>
          <w:sz w:val="24"/>
          <w:szCs w:val="24"/>
        </w:rPr>
        <w:t xml:space="preserve">. Знаменитое золотое сечение в этом смысле представляет собой </w:t>
      </w:r>
      <w:r w:rsidR="00A868E8">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 </w:t>
      </w:r>
      <m:oMath>
        <m:r>
          <w:rPr>
            <w:rFonts w:ascii="Cambria Math" w:eastAsia="Cambria Math" w:hAnsi="Cambria Math"/>
            <w:color w:val="00000A"/>
            <w:sz w:val="24"/>
            <w:szCs w:val="24"/>
          </w:rPr>
          <m:t>φ=</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m:t>
                </m:r>
              </m:e>
            </m:bar>
          </m:e>
        </m:d>
      </m:oMath>
      <w:r w:rsidRPr="0029618A">
        <w:rPr>
          <w:rFonts w:eastAsia="Times New Roman"/>
          <w:color w:val="00000A"/>
          <w:sz w:val="24"/>
          <w:szCs w:val="24"/>
        </w:rPr>
        <w:t>. Все рациональные числа представляются в виде конечных цепных дробей</w:t>
      </w:r>
      <w:r w:rsidR="00A868E8">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sidR="00A868E8">
        <w:rPr>
          <w:rFonts w:eastAsia="Times New Roman"/>
          <w:color w:val="00000A"/>
          <w:sz w:val="24"/>
          <w:szCs w:val="24"/>
        </w:rPr>
        <w:t>;</w:t>
      </w:r>
      <w:proofErr w:type="gramEnd"/>
      <w:r w:rsidRPr="0029618A">
        <w:rPr>
          <w:rFonts w:eastAsia="Times New Roman"/>
          <w:color w:val="00000A"/>
          <w:sz w:val="24"/>
          <w:szCs w:val="24"/>
        </w:rPr>
        <w:t xml:space="preserve"> те же, что не имеют конечной записи даже в такой форме – </w:t>
      </w:r>
      <w:proofErr w:type="gramStart"/>
      <w:r w:rsidRPr="0029618A">
        <w:rPr>
          <w:rFonts w:eastAsia="Times New Roman"/>
          <w:i/>
          <w:color w:val="215868"/>
          <w:sz w:val="24"/>
          <w:szCs w:val="24"/>
        </w:rPr>
        <w:t>трансцендентными</w:t>
      </w:r>
      <w:proofErr w:type="gramEnd"/>
      <w:r w:rsidRPr="0029618A">
        <w:rPr>
          <w:rFonts w:eastAsia="Times New Roman"/>
          <w:color w:val="00000A"/>
          <w:sz w:val="24"/>
          <w:szCs w:val="24"/>
        </w:rPr>
        <w:t>. Самое</w:t>
      </w:r>
      <w:ins w:id="1522" w:author="СБ" w:date="2019-10-31T14:34:00Z">
        <w:r w:rsidR="00C42617">
          <w:rPr>
            <w:rFonts w:eastAsia="Times New Roman"/>
            <w:color w:val="00000A"/>
            <w:sz w:val="24"/>
            <w:szCs w:val="24"/>
          </w:rPr>
          <w:t>, пожалуй,</w:t>
        </w:r>
      </w:ins>
      <w:r w:rsidRPr="0029618A">
        <w:rPr>
          <w:rFonts w:eastAsia="Times New Roman"/>
          <w:color w:val="00000A"/>
          <w:sz w:val="24"/>
          <w:szCs w:val="24"/>
        </w:rPr>
        <w:t xml:space="preserve"> знаменитое из</w:t>
      </w:r>
      <w:r w:rsidR="003863E0">
        <w:rPr>
          <w:rFonts w:eastAsia="Times New Roman"/>
          <w:color w:val="00000A"/>
          <w:sz w:val="24"/>
          <w:szCs w:val="24"/>
        </w:rPr>
        <w:t xml:space="preserve"> </w:t>
      </w:r>
      <w:r w:rsidRPr="0029618A">
        <w:rPr>
          <w:rFonts w:eastAsia="Times New Roman"/>
          <w:color w:val="00000A"/>
          <w:sz w:val="24"/>
          <w:szCs w:val="24"/>
        </w:rPr>
        <w:t xml:space="preserve">трансцендентных – число </w:t>
      </w:r>
      <m:oMath>
        <m:r>
          <w:rPr>
            <w:rFonts w:ascii="Cambria Math" w:hAnsi="Cambria Math"/>
          </w:rPr>
          <m:t>π</m:t>
        </m:r>
      </m:oMath>
      <w:r w:rsidRPr="0029618A">
        <w:rPr>
          <w:rFonts w:eastAsia="Times New Roman"/>
          <w:color w:val="00000A"/>
          <w:sz w:val="24"/>
          <w:szCs w:val="24"/>
        </w:rPr>
        <w:t xml:space="preserve">, оно порождает </w:t>
      </w:r>
      <w:proofErr w:type="gramStart"/>
      <w:r w:rsidRPr="0029618A">
        <w:rPr>
          <w:rFonts w:eastAsia="Times New Roman"/>
          <w:color w:val="00000A"/>
          <w:sz w:val="24"/>
          <w:szCs w:val="24"/>
        </w:rPr>
        <w:t>хаос</w:t>
      </w:r>
      <w:proofErr w:type="gramEnd"/>
      <w:r w:rsidRPr="0029618A">
        <w:rPr>
          <w:rFonts w:eastAsia="Times New Roman"/>
          <w:color w:val="00000A"/>
          <w:sz w:val="24"/>
          <w:szCs w:val="24"/>
        </w:rPr>
        <w:t xml:space="preserve"> как в десятичной записи, так и в виде цепной дроби: </w:t>
      </w:r>
      <m:oMath>
        <m:r>
          <w:rPr>
            <w:rFonts w:ascii="Cambria Math" w:eastAsia="Cambria Math" w:hAnsi="Cambria Math"/>
            <w:color w:val="00000A"/>
            <w:sz w:val="24"/>
            <w:szCs w:val="24"/>
          </w:rPr>
          <m:t>π≈</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3;7,15,1,292,1,1,1,2,1,3,1,14,2,1,…</m:t>
            </m:r>
          </m:e>
        </m:d>
      </m:oMath>
      <w:r w:rsidRPr="0029618A">
        <w:rPr>
          <w:rFonts w:eastAsia="Times New Roman"/>
          <w:color w:val="00000A"/>
          <w:sz w:val="24"/>
          <w:szCs w:val="24"/>
        </w:rPr>
        <w:t xml:space="preserve">. А вот число Эйлера </w:t>
      </w:r>
      <m:oMath>
        <m:r>
          <w:rPr>
            <w:rFonts w:ascii="Cambria Math" w:eastAsia="Cambria Math" w:hAnsi="Cambria Math"/>
            <w:color w:val="00000A"/>
            <w:sz w:val="24"/>
            <w:szCs w:val="24"/>
          </w:rPr>
          <m:t>e</m:t>
        </m:r>
      </m:oMath>
      <w:r w:rsidRPr="0029618A">
        <w:rPr>
          <w:rFonts w:eastAsia="Times New Roman"/>
          <w:color w:val="00000A"/>
          <w:sz w:val="24"/>
          <w:szCs w:val="24"/>
        </w:rPr>
        <w:t xml:space="preserve">, </w:t>
      </w:r>
      <w:r w:rsidR="00A868E8">
        <w:rPr>
          <w:rFonts w:eastAsia="Times New Roman"/>
          <w:color w:val="00000A"/>
          <w:sz w:val="24"/>
          <w:szCs w:val="24"/>
        </w:rPr>
        <w:t>являясь</w:t>
      </w:r>
      <w:r w:rsidR="00A868E8" w:rsidRPr="0029618A">
        <w:rPr>
          <w:rFonts w:eastAsia="Times New Roman"/>
          <w:color w:val="00000A"/>
          <w:sz w:val="24"/>
          <w:szCs w:val="24"/>
        </w:rPr>
        <w:t xml:space="preserve"> </w:t>
      </w:r>
      <w:r w:rsidRPr="0029618A">
        <w:rPr>
          <w:rFonts w:eastAsia="Times New Roman"/>
          <w:color w:val="00000A"/>
          <w:sz w:val="24"/>
          <w:szCs w:val="24"/>
        </w:rPr>
        <w:t xml:space="preserve">трансцендентным, в форме цепной дроби проявляет внутреннюю структуру, скрытую в десятичной записи: </w:t>
      </w:r>
      <m:oMath>
        <m:r>
          <w:rPr>
            <w:rFonts w:ascii="Cambria Math" w:eastAsia="Cambria Math" w:hAnsi="Cambria Math"/>
            <w:color w:val="00000A"/>
            <w:sz w:val="24"/>
            <w:szCs w:val="24"/>
          </w:rPr>
          <m:t>e≈</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2;1,2,1,1,4,1,1,6,1,1,8,1,1,10,…</m:t>
            </m:r>
          </m:e>
        </m:d>
      </m:oMath>
    </w:p>
    <w:p w14:paraId="1A885651" w14:textId="3964C631"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Наверное, не один математик, </w:t>
      </w:r>
      <w:commentRangeStart w:id="1523"/>
      <w:del w:id="1524" w:author="СБ" w:date="2019-10-31T14:34:00Z">
        <w:r w:rsidRPr="0029618A" w:rsidDel="00C42617">
          <w:rPr>
            <w:rFonts w:eastAsia="Times New Roman"/>
            <w:color w:val="00000A"/>
            <w:sz w:val="24"/>
            <w:szCs w:val="24"/>
            <w:highlight w:val="white"/>
          </w:rPr>
          <w:delText>начиная с Пифагора</w:delText>
        </w:r>
        <w:commentRangeEnd w:id="1523"/>
        <w:r w:rsidR="00171998" w:rsidDel="00C42617">
          <w:rPr>
            <w:rStyle w:val="af"/>
          </w:rPr>
          <w:commentReference w:id="1523"/>
        </w:r>
      </w:del>
      <w:commentRangeStart w:id="1525"/>
      <w:r w:rsidRPr="0029618A">
        <w:rPr>
          <w:rFonts w:eastAsia="Times New Roman"/>
          <w:color w:val="00000A"/>
          <w:sz w:val="24"/>
          <w:szCs w:val="24"/>
          <w:highlight w:val="white"/>
        </w:rPr>
        <w:t>,</w:t>
      </w:r>
      <w:commentRangeEnd w:id="1525"/>
      <w:r w:rsidR="00C42617">
        <w:rPr>
          <w:rStyle w:val="af"/>
        </w:rPr>
        <w:commentReference w:id="1525"/>
      </w:r>
      <w:r w:rsidRPr="0029618A">
        <w:rPr>
          <w:rFonts w:eastAsia="Times New Roman"/>
          <w:color w:val="00000A"/>
          <w:sz w:val="24"/>
          <w:szCs w:val="24"/>
          <w:highlight w:val="white"/>
        </w:rPr>
        <w:t xml:space="preserve"> подозревал мир в коварстве, обнаруживая, что такое нужное, такое фундаментальное число </w:t>
      </w:r>
      <m:oMath>
        <m:r>
          <w:rPr>
            <w:rFonts w:ascii="Cambria Math" w:hAnsi="Cambria Math"/>
          </w:rPr>
          <m:t>π</m:t>
        </m:r>
      </m:oMath>
      <w:r w:rsidRPr="0029618A">
        <w:rPr>
          <w:rFonts w:eastAsia="Times New Roman"/>
          <w:color w:val="00000A"/>
          <w:sz w:val="24"/>
          <w:szCs w:val="24"/>
          <w:highlight w:val="white"/>
        </w:rPr>
        <w:t xml:space="preserve"> 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sidR="00171998">
        <w:rPr>
          <w:rFonts w:eastAsia="Times New Roman"/>
          <w:color w:val="00000A"/>
          <w:sz w:val="24"/>
          <w:szCs w:val="24"/>
          <w:highlight w:val="white"/>
        </w:rPr>
        <w:t>, 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14:paraId="7B6410DA" w14:textId="5C05E654"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ins w:id="1526" w:author="Пользователь" w:date="2019-10-06T12:36:00Z">
        <w:r w:rsidR="00171998">
          <w:rPr>
            <w:rFonts w:eastAsia="Times New Roman"/>
            <w:color w:val="00000A"/>
            <w:sz w:val="24"/>
            <w:szCs w:val="24"/>
            <w:highlight w:val="white"/>
          </w:rPr>
          <w:t>й</w:t>
        </w:r>
      </w:ins>
      <w:del w:id="1527" w:author="Пользователь" w:date="2019-10-06T12:36:00Z">
        <w:r w:rsidRPr="0029618A" w:rsidDel="00171998">
          <w:rPr>
            <w:rFonts w:eastAsia="Times New Roman"/>
            <w:color w:val="00000A"/>
            <w:sz w:val="24"/>
            <w:szCs w:val="24"/>
            <w:highlight w:val="white"/>
          </w:rPr>
          <w:delText>х</w:delText>
        </w:r>
      </w:del>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ins w:id="1528" w:author="Пользователь" w:date="2019-10-06T12:36:00Z">
        <w:r w:rsidR="00171998">
          <w:rPr>
            <w:rFonts w:eastAsia="Times New Roman"/>
            <w:color w:val="00000A"/>
            <w:sz w:val="24"/>
            <w:szCs w:val="24"/>
          </w:rPr>
          <w:t xml:space="preserve">е </w:t>
        </w:r>
        <w:commentRangeStart w:id="1529"/>
        <w:commentRangeStart w:id="1530"/>
        <w:r w:rsidR="00171998">
          <w:rPr>
            <w:rFonts w:eastAsia="Times New Roman"/>
            <w:color w:val="00000A"/>
            <w:sz w:val="24"/>
            <w:szCs w:val="24"/>
          </w:rPr>
          <w:t>числа</w:t>
        </w:r>
        <w:commentRangeEnd w:id="1529"/>
        <w:r w:rsidR="00171998">
          <w:rPr>
            <w:rStyle w:val="af"/>
          </w:rPr>
          <w:commentReference w:id="1529"/>
        </w:r>
      </w:ins>
      <w:del w:id="1531" w:author="Пользователь" w:date="2019-10-06T12:36:00Z">
        <w:r w:rsidRPr="0029618A" w:rsidDel="00171998">
          <w:rPr>
            <w:rFonts w:eastAsia="Times New Roman"/>
            <w:color w:val="00000A"/>
            <w:sz w:val="24"/>
            <w:szCs w:val="24"/>
          </w:rPr>
          <w:delText>х</w:delText>
        </w:r>
      </w:del>
      <w:commentRangeEnd w:id="1530"/>
      <w:r w:rsidR="00C42617">
        <w:rPr>
          <w:rStyle w:val="af"/>
        </w:rPr>
        <w:commentReference w:id="1530"/>
      </w:r>
      <w:r w:rsidRPr="0029618A">
        <w:rPr>
          <w:rFonts w:eastAsia="Times New Roman"/>
          <w:color w:val="00000A"/>
          <w:sz w:val="24"/>
          <w:szCs w:val="24"/>
        </w:rPr>
        <w:t>.</w:t>
      </w:r>
    </w:p>
    <w:p w14:paraId="48E77A93" w14:textId="77777777" w:rsidR="008E2D65" w:rsidRPr="0029618A" w:rsidRDefault="00662FA5">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14:paraId="73562B25" w14:textId="761CD6B1"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14:paraId="4BC23129" w14:textId="05D12853"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xml:space="preserve">.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w:t>
      </w:r>
      <w:r w:rsidRPr="0029618A">
        <w:rPr>
          <w:rFonts w:eastAsia="Times New Roman"/>
          <w:color w:val="00000A"/>
          <w:sz w:val="24"/>
          <w:szCs w:val="24"/>
        </w:rPr>
        <w:lastRenderedPageBreak/>
        <w:t>можно забыть о сомнении.</w:t>
      </w:r>
      <w:r w:rsidR="003863E0">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14:paraId="73E4E282" w14:textId="77777777" w:rsidR="008E2D65" w:rsidRPr="0029618A" w:rsidRDefault="00662FA5">
      <w:pPr>
        <w:pStyle w:val="1"/>
        <w:spacing w:before="600" w:after="480"/>
        <w:jc w:val="center"/>
        <w:rPr>
          <w:rFonts w:eastAsia="Cambria"/>
          <w:b/>
        </w:rPr>
      </w:pPr>
      <w:bookmarkStart w:id="1532" w:name="_Toc22639634"/>
      <w:r w:rsidRPr="0029618A">
        <w:rPr>
          <w:rFonts w:eastAsia="Cambria"/>
          <w:b/>
        </w:rPr>
        <w:t>Закон арбузной корки</w:t>
      </w:r>
      <w:r w:rsidRPr="0029618A">
        <w:rPr>
          <w:rFonts w:eastAsia="Cambria"/>
          <w:b/>
        </w:rPr>
        <w:br/>
        <w:t xml:space="preserve"> и нормальность ненормальности</w:t>
      </w:r>
      <w:bookmarkEnd w:id="1532"/>
    </w:p>
    <w:p w14:paraId="2ED295A8" w14:textId="19E4461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что они-то уж точно отличаются от серой массы “нормальных людей” и ни на кого не похожи.</w:t>
      </w:r>
    </w:p>
    <w:p w14:paraId="6E91A780" w14:textId="77777777" w:rsidR="009037F6" w:rsidRDefault="00662FA5" w:rsidP="009037F6">
      <w:pPr>
        <w:spacing w:line="288" w:lineRule="auto"/>
        <w:ind w:firstLine="397"/>
        <w:jc w:val="both"/>
        <w:rPr>
          <w:ins w:id="1533" w:author="СБ" w:date="2019-11-03T13:43:00Z"/>
          <w:rFonts w:eastAsia="Times New Roman"/>
          <w:sz w:val="24"/>
          <w:szCs w:val="24"/>
        </w:rPr>
      </w:pPr>
      <w:r w:rsidRPr="0029618A">
        <w:rPr>
          <w:rFonts w:eastAsia="Times New Roman"/>
          <w:sz w:val="24"/>
          <w:szCs w:val="24"/>
        </w:rPr>
        <w:t xml:space="preserve">Читатели, знакомые со статистикой, конечно же, много раз видели, как для различных несимметричных распределений </w:t>
      </w:r>
      <w:r w:rsidRPr="0029618A">
        <w:rPr>
          <w:rFonts w:eastAsia="Times New Roman"/>
          <w:i/>
          <w:sz w:val="24"/>
          <w:szCs w:val="24"/>
        </w:rPr>
        <w:t>мода</w:t>
      </w:r>
      <w:r w:rsidRPr="0029618A">
        <w:rPr>
          <w:rFonts w:eastAsia="Times New Roman"/>
          <w:sz w:val="24"/>
          <w:szCs w:val="24"/>
        </w:rPr>
        <w:t xml:space="preserve"> (максимум на графике распределения) не совпадает со средним значением или математическим ожиданием. То есть среднее значение не соответствует самой большой плотности вероятности, но всё равно, на то оно и ожидаемое, чтобы быть если уже и не самым часто встречающимся, то, </w:t>
      </w:r>
      <w:del w:id="1534" w:author="СБ" w:date="2019-11-03T13:18:00Z">
        <w:r w:rsidRPr="0029618A" w:rsidDel="000D3636">
          <w:rPr>
            <w:rFonts w:eastAsia="Times New Roman"/>
            <w:sz w:val="24"/>
            <w:szCs w:val="24"/>
          </w:rPr>
          <w:delText>по крайней мере</w:delText>
        </w:r>
      </w:del>
      <w:ins w:id="1535" w:author="СБ" w:date="2019-11-03T13:18:00Z">
        <w:r w:rsidR="000D3636">
          <w:rPr>
            <w:rFonts w:eastAsia="Times New Roman"/>
            <w:sz w:val="24"/>
            <w:szCs w:val="24"/>
          </w:rPr>
          <w:t>в каком-либо смысле самым обычным значением.</w:t>
        </w:r>
      </w:ins>
      <w:del w:id="1536" w:author="СБ" w:date="2019-11-03T13:19:00Z">
        <w:r w:rsidRPr="0029618A" w:rsidDel="000D3636">
          <w:rPr>
            <w:rFonts w:eastAsia="Times New Roman"/>
            <w:sz w:val="24"/>
            <w:szCs w:val="24"/>
          </w:rPr>
          <w:delText>,</w:delText>
        </w:r>
      </w:del>
      <w:del w:id="1537" w:author="СБ" w:date="2019-11-03T13:18:00Z">
        <w:r w:rsidRPr="0029618A" w:rsidDel="000D3636">
          <w:rPr>
            <w:rFonts w:eastAsia="Times New Roman"/>
            <w:sz w:val="24"/>
            <w:szCs w:val="24"/>
          </w:rPr>
          <w:delText xml:space="preserve"> </w:delText>
        </w:r>
        <w:commentRangeStart w:id="1538"/>
        <w:commentRangeStart w:id="1539"/>
        <w:r w:rsidRPr="0029618A" w:rsidDel="000D3636">
          <w:rPr>
            <w:rFonts w:eastAsia="Times New Roman"/>
            <w:sz w:val="24"/>
            <w:szCs w:val="24"/>
          </w:rPr>
          <w:delText>доминирующим</w:delText>
        </w:r>
        <w:commentRangeEnd w:id="1538"/>
        <w:r w:rsidR="00D02711" w:rsidDel="000D3636">
          <w:rPr>
            <w:rStyle w:val="af"/>
          </w:rPr>
          <w:commentReference w:id="1538"/>
        </w:r>
      </w:del>
      <w:commentRangeEnd w:id="1539"/>
      <w:r w:rsidR="009037F6">
        <w:rPr>
          <w:rStyle w:val="af"/>
        </w:rPr>
        <w:commentReference w:id="1539"/>
      </w:r>
      <w:r w:rsidRPr="0029618A">
        <w:rPr>
          <w:rFonts w:eastAsia="Times New Roman"/>
          <w:sz w:val="24"/>
          <w:szCs w:val="24"/>
        </w:rPr>
        <w:t xml:space="preserve">. </w:t>
      </w:r>
      <w:del w:id="1540" w:author="СБ" w:date="2019-11-03T13:19:00Z">
        <w:r w:rsidRPr="0029618A" w:rsidDel="000D3636">
          <w:rPr>
            <w:rFonts w:eastAsia="Times New Roman"/>
            <w:sz w:val="24"/>
            <w:szCs w:val="24"/>
          </w:rPr>
          <w:delText xml:space="preserve">Однако, не всё так просто. </w:delText>
        </w:r>
      </w:del>
      <w:ins w:id="1541" w:author="СБ" w:date="2019-11-03T13:24:00Z">
        <w:r w:rsidR="00DC5929">
          <w:rPr>
            <w:rFonts w:eastAsia="Times New Roman"/>
            <w:sz w:val="24"/>
            <w:szCs w:val="24"/>
          </w:rPr>
          <w:t xml:space="preserve">Часто можно услышать шутливые фразы о «средней температуре по больнице» или о «средней зарплате», не отражающей действительное распределение. </w:t>
        </w:r>
      </w:ins>
      <w:ins w:id="1542" w:author="СБ" w:date="2019-11-03T13:43:00Z">
        <w:r w:rsidR="009037F6">
          <w:rPr>
            <w:rFonts w:eastAsia="Times New Roman"/>
            <w:sz w:val="24"/>
            <w:szCs w:val="24"/>
          </w:rPr>
          <w:t xml:space="preserve">В этой главе мы поговорим о средних значениях и </w:t>
        </w:r>
        <w:proofErr w:type="gramStart"/>
        <w:r w:rsidR="009037F6">
          <w:rPr>
            <w:rFonts w:eastAsia="Times New Roman"/>
            <w:sz w:val="24"/>
            <w:szCs w:val="24"/>
          </w:rPr>
          <w:t>о</w:t>
        </w:r>
        <w:proofErr w:type="gramEnd"/>
        <w:r w:rsidR="009037F6">
          <w:rPr>
            <w:rFonts w:eastAsia="Times New Roman"/>
            <w:sz w:val="24"/>
            <w:szCs w:val="24"/>
          </w:rPr>
          <w:t xml:space="preserve"> их </w:t>
        </w:r>
        <w:proofErr w:type="spellStart"/>
        <w:r w:rsidR="009037F6">
          <w:rPr>
            <w:rFonts w:eastAsia="Times New Roman"/>
            <w:sz w:val="24"/>
            <w:szCs w:val="24"/>
          </w:rPr>
          <w:t>реперезентативности</w:t>
        </w:r>
        <w:proofErr w:type="spellEnd"/>
        <w:r w:rsidR="009037F6">
          <w:rPr>
            <w:rFonts w:eastAsia="Times New Roman"/>
            <w:sz w:val="24"/>
            <w:szCs w:val="24"/>
          </w:rPr>
          <w:t>.</w:t>
        </w:r>
      </w:ins>
    </w:p>
    <w:p w14:paraId="5FC40E65" w14:textId="3685FEC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r w:rsidRPr="0029618A">
        <w:rPr>
          <w:rFonts w:eastAsia="Times New Roman"/>
          <w:i/>
          <w:sz w:val="24"/>
          <w:szCs w:val="24"/>
        </w:rPr>
        <w:t>одновариантные распределения</w:t>
      </w:r>
      <w:r w:rsidRPr="0029618A">
        <w:rPr>
          <w:rFonts w:eastAsia="Times New Roman"/>
          <w:sz w:val="24"/>
          <w:szCs w:val="24"/>
        </w:rPr>
        <w:t xml:space="preserve"> </w:t>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14:paraId="7F6913A7" w14:textId="77777777" w:rsidR="008E2D65" w:rsidRPr="0029618A" w:rsidRDefault="00662FA5">
      <w:pPr>
        <w:pStyle w:val="2"/>
        <w:spacing w:before="200" w:after="0"/>
        <w:ind w:firstLine="397"/>
        <w:jc w:val="both"/>
        <w:rPr>
          <w:rFonts w:eastAsia="Times New Roman"/>
          <w:sz w:val="24"/>
          <w:szCs w:val="24"/>
        </w:rPr>
      </w:pPr>
      <w:bookmarkStart w:id="1543" w:name="_Toc22639635"/>
      <w:r w:rsidRPr="0029618A">
        <w:rPr>
          <w:rFonts w:eastAsia="Cambria"/>
          <w:b/>
          <w:color w:val="4F81BD"/>
          <w:sz w:val="26"/>
          <w:szCs w:val="26"/>
        </w:rPr>
        <w:t>Начнём с многомерного арбуза</w:t>
      </w:r>
      <w:bookmarkEnd w:id="1543"/>
    </w:p>
    <w:p w14:paraId="7D23DB23" w14:textId="64D3BF5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w:t>
      </w:r>
      <w:r w:rsidRPr="0029618A">
        <w:rPr>
          <w:rFonts w:eastAsia="Times New Roman"/>
          <w:sz w:val="24"/>
          <w:szCs w:val="24"/>
        </w:rPr>
        <w:lastRenderedPageBreak/>
        <w:t xml:space="preserve">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 </w:t>
      </w:r>
      <m:oMath>
        <m:r>
          <w:rPr>
            <w:rFonts w:ascii="Cambria Math" w:eastAsia="Cambria Math" w:hAnsi="Cambria Math"/>
            <w:sz w:val="24"/>
            <w:szCs w:val="24"/>
          </w:rPr>
          <m:t>15%</m:t>
        </m:r>
      </m:oMath>
      <w:r w:rsidRPr="0029618A">
        <w:rPr>
          <w:rFonts w:eastAsia="Times New Roman"/>
          <w:sz w:val="24"/>
          <w:szCs w:val="24"/>
        </w:rPr>
        <w:t xml:space="preserve"> от его радиуса? Кажется, что это </w:t>
      </w:r>
      <w:r w:rsidR="00E970D8">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сначала одномерный арбуз, в виде розового столбика. Его корка представляет собой два маленьких белых </w:t>
      </w:r>
      <w:proofErr w:type="spellStart"/>
      <w:r w:rsidRPr="0029618A">
        <w:rPr>
          <w:rFonts w:eastAsia="Times New Roman"/>
          <w:sz w:val="24"/>
          <w:szCs w:val="24"/>
        </w:rPr>
        <w:t>отрезочка</w:t>
      </w:r>
      <w:proofErr w:type="spellEnd"/>
      <w:r w:rsidRPr="0029618A">
        <w:rPr>
          <w:rFonts w:eastAsia="Times New Roman"/>
          <w:sz w:val="24"/>
          <w:szCs w:val="24"/>
        </w:rPr>
        <w:t xml:space="preserve"> по краям, суммарная длина корки будет мерой (обобщённым объёмом) в одномерном мире и составит 15% от общей меры арбуза. У двумерного, </w:t>
      </w:r>
      <w:proofErr w:type="spellStart"/>
      <w:r w:rsidRPr="0029618A">
        <w:rPr>
          <w:rFonts w:eastAsia="Times New Roman"/>
          <w:sz w:val="24"/>
          <w:szCs w:val="24"/>
        </w:rPr>
        <w:t>блинообразного</w:t>
      </w:r>
      <w:proofErr w:type="spellEnd"/>
      <w:r w:rsidRPr="0029618A">
        <w:rPr>
          <w:rFonts w:eastAsia="Times New Roman"/>
          <w:sz w:val="24"/>
          <w:szCs w:val="24"/>
        </w:rPr>
        <w:t xml:space="preserve"> арбуза, мера корки в виде площади белого кольца будет меньше, чем его внутренняя часть, уже всего в три раза. В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трёхмерном мире такая корка составит почти 40% общего объёма. Чувствуете подвох?</w:t>
      </w:r>
      <w:r w:rsidRPr="0029618A">
        <w:rPr>
          <w:noProof/>
        </w:rPr>
        <w:drawing>
          <wp:anchor distT="0" distB="0" distL="114300" distR="114300" simplePos="0" relativeHeight="251663360" behindDoc="0" locked="0" layoutInCell="1" allowOverlap="1" wp14:anchorId="706555F7" wp14:editId="7A9FD977">
            <wp:simplePos x="0" y="0"/>
            <wp:positionH relativeFrom="column">
              <wp:posOffset>2880995</wp:posOffset>
            </wp:positionH>
            <wp:positionV relativeFrom="paragraph">
              <wp:posOffset>712470</wp:posOffset>
            </wp:positionV>
            <wp:extent cx="3131185" cy="2772410"/>
            <wp:effectExtent l="0" t="0" r="0" b="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49" cstate="print"/>
                    <a:srcRect/>
                    <a:stretch>
                      <a:fillRect/>
                    </a:stretch>
                  </pic:blipFill>
                  <pic:spPr>
                    <a:xfrm>
                      <a:off x="0" y="0"/>
                      <a:ext cx="3131185" cy="2772410"/>
                    </a:xfrm>
                    <a:prstGeom prst="rect">
                      <a:avLst/>
                    </a:prstGeom>
                    <a:ln/>
                  </pic:spPr>
                </pic:pic>
              </a:graphicData>
            </a:graphic>
          </wp:anchor>
        </w:drawing>
      </w:r>
    </w:p>
    <w:p w14:paraId="639AB617"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14:paraId="41486B3E"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 </w:t>
      </w:r>
      <m:oMath>
        <m:r>
          <w:rPr>
            <w:rFonts w:ascii="Cambria Math" w:eastAsia="Cambria Math" w:hAnsi="Cambria Math"/>
            <w:sz w:val="24"/>
            <w:szCs w:val="24"/>
          </w:rPr>
          <m:t>m</m:t>
        </m:r>
      </m:oMath>
      <w:r w:rsidRPr="0029618A">
        <w:rPr>
          <w:rFonts w:eastAsia="Times New Roman"/>
          <w:sz w:val="24"/>
          <w:szCs w:val="24"/>
        </w:rPr>
        <w:t xml:space="preserve"> его мера, или обобщённый объём, пропорциональна степенной функции от характерного размера тела </w:t>
      </w:r>
      <m:oMath>
        <m:r>
          <w:rPr>
            <w:rFonts w:ascii="Cambria Math" w:eastAsia="Cambria Math" w:hAnsi="Cambria Math"/>
            <w:sz w:val="24"/>
            <w:szCs w:val="24"/>
          </w:rPr>
          <m:t>d</m:t>
        </m:r>
      </m:oMath>
      <w:r w:rsidRPr="0029618A">
        <w:rPr>
          <w:rFonts w:eastAsia="Times New Roman"/>
          <w:sz w:val="24"/>
          <w:szCs w:val="24"/>
        </w:rPr>
        <w:t>:</w:t>
      </w:r>
    </w:p>
    <w:p w14:paraId="12471007" w14:textId="77777777" w:rsidR="008E2D65" w:rsidRPr="0029618A" w:rsidRDefault="00662FA5">
      <w:pPr>
        <w:keepNext/>
        <w:spacing w:before="120" w:after="120"/>
        <w:ind w:left="227" w:right="227"/>
        <w:jc w:val="center"/>
        <w:rPr>
          <w:rFonts w:eastAsia="Times New Roman"/>
          <w:i/>
          <w:sz w:val="24"/>
          <w:szCs w:val="24"/>
        </w:rPr>
      </w:pPr>
      <m:oMath>
        <m:r>
          <w:rPr>
            <w:rFonts w:ascii="Cambria Math" w:eastAsia="Cambria Math" w:hAnsi="Cambria Math"/>
            <w:sz w:val="24"/>
            <w:szCs w:val="24"/>
          </w:rPr>
          <m:t>V∝</m:t>
        </m:r>
        <m:sSup>
          <m:sSupPr>
            <m:ctrlPr>
              <w:rPr>
                <w:rFonts w:ascii="Cambria Math" w:eastAsia="Cambria Math" w:hAnsi="Cambria Math"/>
                <w:i/>
                <w:sz w:val="24"/>
                <w:szCs w:val="24"/>
              </w:rPr>
            </m:ctrlPr>
          </m:sSupPr>
          <m:e>
            <m:r>
              <w:rPr>
                <w:rFonts w:ascii="Cambria Math" w:eastAsia="Cambria Math" w:hAnsi="Cambria Math"/>
                <w:sz w:val="24"/>
                <w:szCs w:val="24"/>
              </w:rPr>
              <m:t>d</m:t>
            </m:r>
          </m:e>
          <m:sup>
            <m:r>
              <w:rPr>
                <w:rFonts w:ascii="Cambria Math" w:eastAsia="Cambria Math" w:hAnsi="Cambria Math"/>
                <w:sz w:val="24"/>
                <w:szCs w:val="24"/>
              </w:rPr>
              <m:t>m</m:t>
            </m:r>
          </m:sup>
        </m:sSup>
      </m:oMath>
      <w:r w:rsidRPr="0029618A">
        <w:rPr>
          <w:rFonts w:eastAsia="Times New Roman"/>
          <w:i/>
          <w:sz w:val="24"/>
          <w:szCs w:val="24"/>
        </w:rPr>
        <w:t>.</w:t>
      </w:r>
    </w:p>
    <w:p w14:paraId="4B3EA29A" w14:textId="04E2ABD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proofErr w:type="spellStart"/>
      <w:r w:rsidRPr="0029618A">
        <w:rPr>
          <w:rFonts w:eastAsia="Times New Roman"/>
          <w:i/>
          <w:color w:val="205968"/>
          <w:sz w:val="24"/>
          <w:szCs w:val="24"/>
          <w:highlight w:val="white"/>
        </w:rPr>
        <w:t>формфактором</w:t>
      </w:r>
      <w:proofErr w:type="spellEnd"/>
      <w:r w:rsidRPr="0029618A">
        <w:rPr>
          <w:rFonts w:eastAsia="Times New Roman"/>
          <w:sz w:val="24"/>
          <w:szCs w:val="24"/>
        </w:rPr>
        <w:t xml:space="preserve">. Она зависит от формы тела и от размерности пространства, но не зависит от размеров: для куба она равна </w:t>
      </w:r>
      <m:oMath>
        <m:r>
          <w:rPr>
            <w:rFonts w:ascii="Cambria Math" w:eastAsia="Cambria Math" w:hAnsi="Cambria Math"/>
            <w:sz w:val="24"/>
            <w:szCs w:val="24"/>
          </w:rPr>
          <m:t>1</m:t>
        </m:r>
      </m:oMath>
      <w:r w:rsidRPr="0029618A">
        <w:rPr>
          <w:rFonts w:eastAsia="Times New Roman"/>
          <w:sz w:val="24"/>
          <w:szCs w:val="24"/>
        </w:rPr>
        <w:t>, для шара того же размера —</w:t>
      </w:r>
      <w:moveFromRangeStart w:id="1544" w:author="СБ" w:date="2019-11-03T13:45:00Z" w:name="move23681132"/>
      <w:moveFrom w:id="1545" w:author="СБ" w:date="2019-11-03T13:45:00Z">
        <w:r w:rsidRPr="0029618A" w:rsidDel="00020EBC">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π</m:t>
              </m:r>
            </m:e>
            <m:sup>
              <m:r>
                <w:rPr>
                  <w:rFonts w:ascii="Cambria Math" w:eastAsia="Cambria Math" w:hAnsi="Cambria Math"/>
                  <w:sz w:val="24"/>
                  <w:szCs w:val="24"/>
                </w:rPr>
                <m:t>d/2</m:t>
              </m:r>
            </m:sup>
          </m:sSup>
          <m:r>
            <w:rPr>
              <w:rFonts w:ascii="Cambria Math" w:eastAsia="Cambria Math" w:hAnsi="Cambria Math"/>
              <w:sz w:val="24"/>
              <w:szCs w:val="24"/>
            </w:rPr>
            <m:t>/d!</m:t>
          </m:r>
        </m:oMath>
        <w:r w:rsidRPr="0029618A" w:rsidDel="00020EBC">
          <w:rPr>
            <w:rFonts w:eastAsia="Times New Roman"/>
            <w:sz w:val="24"/>
            <w:szCs w:val="24"/>
          </w:rPr>
          <w:t xml:space="preserve"> </w:t>
        </w:r>
      </w:moveFrom>
      <w:moveFromRangeEnd w:id="1544"/>
      <w:ins w:id="1546" w:author="СБ" w:date="2019-11-03T13:45:00Z">
        <w:r w:rsidR="00020EBC" w:rsidRPr="00020EBC">
          <w:rPr>
            <w:rFonts w:eastAsia="Times New Roman"/>
            <w:sz w:val="24"/>
            <w:szCs w:val="24"/>
          </w:rPr>
          <w:t xml:space="preserve"> </w:t>
        </w:r>
      </w:ins>
      <w:moveTo w:id="1547" w:author="СБ" w:date="2019-11-03T13:45:00Z">
        <w:moveToRangeStart w:id="1548" w:author="СБ" w:date="2019-11-03T13:45:00Z" w:name="move23681132"/>
        <m:oMath>
          <m:sSup>
            <m:sSupPr>
              <m:ctrlPr>
                <w:rPr>
                  <w:rFonts w:ascii="Cambria Math" w:eastAsia="Cambria Math" w:hAnsi="Cambria Math"/>
                  <w:sz w:val="24"/>
                  <w:szCs w:val="24"/>
                </w:rPr>
              </m:ctrlPr>
            </m:sSupPr>
            <m:e>
              <m:r>
                <w:rPr>
                  <w:rFonts w:ascii="Cambria Math" w:eastAsia="Cambria Math" w:hAnsi="Cambria Math"/>
                  <w:sz w:val="24"/>
                  <w:szCs w:val="24"/>
                </w:rPr>
                <m:t>π</m:t>
              </m:r>
            </m:e>
            <m:sup>
              <m:r>
                <w:rPr>
                  <w:rFonts w:ascii="Cambria Math" w:eastAsia="Cambria Math" w:hAnsi="Cambria Math"/>
                  <w:sz w:val="24"/>
                  <w:szCs w:val="24"/>
                </w:rPr>
                <m:t>m/2</m:t>
              </m:r>
            </m:sup>
          </m:sSup>
          <m:r>
            <w:rPr>
              <w:rFonts w:ascii="Cambria Math" w:eastAsia="Cambria Math" w:hAnsi="Cambria Math"/>
              <w:sz w:val="24"/>
              <w:szCs w:val="24"/>
            </w:rPr>
            <m:t>/m!</m:t>
          </m:r>
        </m:oMath>
      </w:moveTo>
      <w:moveToRangeEnd w:id="1548"/>
      <w:r w:rsidRPr="0029618A">
        <w:rPr>
          <w:rFonts w:eastAsia="Times New Roman"/>
          <w:sz w:val="24"/>
          <w:szCs w:val="24"/>
        </w:rPr>
        <w:t>и т. </w:t>
      </w:r>
      <w:commentRangeStart w:id="1549"/>
      <w:commentRangeStart w:id="1550"/>
      <w:r w:rsidRPr="0029618A">
        <w:rPr>
          <w:rFonts w:eastAsia="Times New Roman"/>
          <w:sz w:val="24"/>
          <w:szCs w:val="24"/>
        </w:rPr>
        <w:t>д</w:t>
      </w:r>
      <w:commentRangeEnd w:id="1549"/>
      <w:r w:rsidR="009A3C73">
        <w:rPr>
          <w:rStyle w:val="af"/>
        </w:rPr>
        <w:commentReference w:id="1549"/>
      </w:r>
      <w:commentRangeEnd w:id="1550"/>
      <w:r w:rsidR="00020EBC">
        <w:rPr>
          <w:rStyle w:val="af"/>
        </w:rPr>
        <w:commentReference w:id="1550"/>
      </w:r>
      <w:r w:rsidRPr="0029618A">
        <w:rPr>
          <w:rFonts w:eastAsia="Times New Roman"/>
          <w:sz w:val="24"/>
          <w:szCs w:val="24"/>
        </w:rPr>
        <w:t xml:space="preserve">. Ни конкретная форма, ни этот коэффициент для анализа нам не потребуются.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w:t>
      </w:r>
      <w:proofErr w:type="spellStart"/>
      <w:r w:rsidRPr="0029618A">
        <w:rPr>
          <w:rFonts w:eastAsia="Times New Roman"/>
          <w:sz w:val="24"/>
          <w:szCs w:val="24"/>
        </w:rPr>
        <w:t>Жулиа</w:t>
      </w:r>
      <w:proofErr w:type="spellEnd"/>
      <w:r w:rsidRPr="0029618A">
        <w:rPr>
          <w:rFonts w:eastAsia="Times New Roman"/>
          <w:sz w:val="24"/>
          <w:szCs w:val="24"/>
        </w:rPr>
        <w:t xml:space="preserve"> и губкой </w:t>
      </w:r>
      <w:proofErr w:type="spellStart"/>
      <w:r w:rsidRPr="0029618A">
        <w:rPr>
          <w:rFonts w:eastAsia="Times New Roman"/>
          <w:sz w:val="24"/>
          <w:szCs w:val="24"/>
        </w:rPr>
        <w:t>Менгера</w:t>
      </w:r>
      <w:proofErr w:type="spellEnd"/>
      <w:r w:rsidRPr="0029618A">
        <w:rPr>
          <w:rFonts w:eastAsia="Times New Roman"/>
          <w:sz w:val="24"/>
          <w:szCs w:val="24"/>
        </w:rPr>
        <w:t xml:space="preserve"> — мы уже встречались в одной из первых глав, когда </w:t>
      </w:r>
      <w:r w:rsidRPr="0029618A">
        <w:rPr>
          <w:rFonts w:eastAsia="Times New Roman"/>
          <w:sz w:val="24"/>
          <w:szCs w:val="24"/>
        </w:rPr>
        <w:lastRenderedPageBreak/>
        <w:t>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до устройства наших с вами лёгких. Но, повторюсь, здесь мы будем рассматривать только сплошные тела.</w:t>
      </w:r>
    </w:p>
    <w:p w14:paraId="0F1C5BCA" w14:textId="0C4F9A30" w:rsidR="005D722A" w:rsidRDefault="00662FA5">
      <w:pPr>
        <w:spacing w:line="288" w:lineRule="auto"/>
        <w:ind w:firstLine="397"/>
        <w:jc w:val="both"/>
        <w:rPr>
          <w:ins w:id="1551" w:author="Пользователь" w:date="2019-10-06T13:20:00Z"/>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del w:id="1552" w:author="СБ" w:date="2019-11-03T13:47:00Z">
        <w:r w:rsidRPr="0029618A" w:rsidDel="00EB39F2">
          <w:rPr>
            <w:rFonts w:eastAsia="Times New Roman"/>
            <w:sz w:val="24"/>
            <w:szCs w:val="24"/>
          </w:rPr>
          <w:delText>Интуитивно ясно,</w:delText>
        </w:r>
      </w:del>
      <w:ins w:id="1553" w:author="СБ" w:date="2019-11-03T13:47:00Z">
        <w:r w:rsidR="00EB39F2">
          <w:rPr>
            <w:rFonts w:eastAsia="Times New Roman"/>
            <w:sz w:val="24"/>
            <w:szCs w:val="24"/>
          </w:rPr>
          <w:t>Мы можем сказать,</w:t>
        </w:r>
      </w:ins>
      <w:r w:rsidRPr="0029618A">
        <w:rPr>
          <w:rFonts w:eastAsia="Times New Roman"/>
          <w:sz w:val="24"/>
          <w:szCs w:val="24"/>
        </w:rPr>
        <w:t xml:space="preserve"> что человек имеет характерный размер порядка метра, </w:t>
      </w:r>
      <w:r w:rsidR="005D722A">
        <w:rPr>
          <w:rFonts w:eastAsia="Times New Roman"/>
          <w:sz w:val="24"/>
          <w:szCs w:val="24"/>
        </w:rPr>
        <w:t xml:space="preserve">а </w:t>
      </w:r>
      <w:r w:rsidRPr="0029618A">
        <w:rPr>
          <w:rFonts w:eastAsia="Times New Roman"/>
          <w:sz w:val="24"/>
          <w:szCs w:val="24"/>
        </w:rPr>
        <w:t>муравей — миллиметра</w:t>
      </w:r>
      <w:r w:rsidR="005D722A">
        <w:rPr>
          <w:rFonts w:eastAsia="Times New Roman"/>
          <w:sz w:val="24"/>
          <w:szCs w:val="24"/>
        </w:rPr>
        <w:t>. В то же время</w:t>
      </w:r>
      <w:r w:rsidRPr="0029618A">
        <w:rPr>
          <w:rFonts w:eastAsia="Times New Roman"/>
          <w:sz w:val="24"/>
          <w:szCs w:val="24"/>
        </w:rPr>
        <w:t xml:space="preserve"> </w:t>
      </w:r>
      <w:r w:rsidR="005D722A">
        <w:rPr>
          <w:rFonts w:eastAsia="Times New Roman"/>
          <w:sz w:val="24"/>
          <w:szCs w:val="24"/>
        </w:rPr>
        <w:t>характерный размер нашей Г</w:t>
      </w:r>
      <w:r w:rsidRPr="0029618A">
        <w:rPr>
          <w:rFonts w:eastAsia="Times New Roman"/>
          <w:sz w:val="24"/>
          <w:szCs w:val="24"/>
        </w:rPr>
        <w:t>алактик</w:t>
      </w:r>
      <w:r w:rsidR="005D722A">
        <w:rPr>
          <w:rFonts w:eastAsia="Times New Roman"/>
          <w:sz w:val="24"/>
          <w:szCs w:val="24"/>
        </w:rPr>
        <w:t>и</w:t>
      </w:r>
      <w:r w:rsidRPr="0029618A">
        <w:rPr>
          <w:rFonts w:eastAsia="Times New Roman"/>
          <w:sz w:val="24"/>
          <w:szCs w:val="24"/>
        </w:rPr>
        <w:t xml:space="preserve"> </w:t>
      </w:r>
      <w:r w:rsidR="005D722A">
        <w:rPr>
          <w:rFonts w:eastAsia="Times New Roman"/>
          <w:sz w:val="24"/>
          <w:szCs w:val="24"/>
        </w:rPr>
        <w:t>– 100</w:t>
      </w:r>
      <w:r w:rsidRPr="0029618A">
        <w:rPr>
          <w:rFonts w:eastAsia="Times New Roman"/>
          <w:sz w:val="24"/>
          <w:szCs w:val="24"/>
        </w:rPr>
        <w:t xml:space="preserve"> тысяч световых </w:t>
      </w:r>
      <w:commentRangeStart w:id="1554"/>
      <w:commentRangeStart w:id="1555"/>
      <w:r w:rsidRPr="0029618A">
        <w:rPr>
          <w:rFonts w:eastAsia="Times New Roman"/>
          <w:sz w:val="24"/>
          <w:szCs w:val="24"/>
        </w:rPr>
        <w:t>лет</w:t>
      </w:r>
      <w:commentRangeEnd w:id="1554"/>
      <w:r w:rsidR="005D722A">
        <w:rPr>
          <w:rStyle w:val="af"/>
        </w:rPr>
        <w:commentReference w:id="1554"/>
      </w:r>
      <w:commentRangeEnd w:id="1555"/>
      <w:r w:rsidR="00EB39F2">
        <w:rPr>
          <w:rStyle w:val="af"/>
        </w:rPr>
        <w:commentReference w:id="1555"/>
      </w:r>
      <w:r w:rsidRPr="0029618A">
        <w:rPr>
          <w:rFonts w:eastAsia="Times New Roman"/>
          <w:sz w:val="24"/>
          <w:szCs w:val="24"/>
        </w:rPr>
        <w:t xml:space="preserve">. </w:t>
      </w:r>
      <w:ins w:id="1556" w:author="СБ" w:date="2019-11-03T13:48:00Z">
        <w:r w:rsidR="00EB39F2">
          <w:rPr>
            <w:rFonts w:eastAsia="Times New Roman"/>
            <w:sz w:val="24"/>
            <w:szCs w:val="24"/>
          </w:rPr>
          <w:t xml:space="preserve">Все эти объекты имеют весьма сложную форму, но когда мы говорим о </w:t>
        </w:r>
      </w:ins>
      <w:ins w:id="1557" w:author="СБ" w:date="2019-11-03T13:49:00Z">
        <w:r w:rsidR="00EB39F2">
          <w:rPr>
            <w:rFonts w:eastAsia="Times New Roman"/>
            <w:sz w:val="24"/>
            <w:szCs w:val="24"/>
          </w:rPr>
          <w:t xml:space="preserve">характерных </w:t>
        </w:r>
      </w:ins>
      <w:ins w:id="1558" w:author="СБ" w:date="2019-11-03T13:48:00Z">
        <w:r w:rsidR="00EB39F2">
          <w:rPr>
            <w:rFonts w:eastAsia="Times New Roman"/>
            <w:sz w:val="24"/>
            <w:szCs w:val="24"/>
          </w:rPr>
          <w:t>размерах</w:t>
        </w:r>
      </w:ins>
      <w:ins w:id="1559" w:author="СБ" w:date="2019-11-03T13:49:00Z">
        <w:r w:rsidR="00EB39F2">
          <w:rPr>
            <w:rFonts w:eastAsia="Times New Roman"/>
            <w:sz w:val="24"/>
            <w:szCs w:val="24"/>
          </w:rPr>
          <w:t>,</w:t>
        </w:r>
      </w:ins>
      <w:ins w:id="1560" w:author="СБ" w:date="2019-11-03T13:48:00Z">
        <w:r w:rsidR="00EB39F2">
          <w:rPr>
            <w:rFonts w:eastAsia="Times New Roman"/>
            <w:sz w:val="24"/>
            <w:szCs w:val="24"/>
          </w:rPr>
          <w:t xml:space="preserve"> </w:t>
        </w:r>
      </w:ins>
      <w:ins w:id="1561" w:author="СБ" w:date="2019-11-03T13:49:00Z">
        <w:r w:rsidR="00EB39F2">
          <w:rPr>
            <w:rFonts w:eastAsia="Times New Roman"/>
            <w:sz w:val="24"/>
            <w:szCs w:val="24"/>
          </w:rPr>
          <w:t xml:space="preserve">форма </w:t>
        </w:r>
      </w:ins>
      <w:ins w:id="1562" w:author="СБ" w:date="2019-11-03T13:48:00Z">
        <w:r w:rsidR="00EB39F2">
          <w:rPr>
            <w:rFonts w:eastAsia="Times New Roman"/>
            <w:sz w:val="24"/>
            <w:szCs w:val="24"/>
          </w:rPr>
          <w:t xml:space="preserve">нас  </w:t>
        </w:r>
      </w:ins>
      <w:ins w:id="1563" w:author="СБ" w:date="2019-11-03T13:49:00Z">
        <w:r w:rsidR="00EB39F2">
          <w:rPr>
            <w:rFonts w:eastAsia="Times New Roman"/>
            <w:sz w:val="24"/>
            <w:szCs w:val="24"/>
          </w:rPr>
          <w:t xml:space="preserve">не интересует. </w:t>
        </w:r>
      </w:ins>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ins w:id="1564" w:author="СБ" w:date="2019-11-03T13:49:00Z">
        <w:r w:rsidR="00EB39F2">
          <w:rPr>
            <w:rFonts w:eastAsia="Times New Roman"/>
            <w:sz w:val="24"/>
            <w:szCs w:val="24"/>
          </w:rPr>
          <w:t xml:space="preserve">, или как диаметр шара, имеющего </w:t>
        </w:r>
      </w:ins>
      <w:ins w:id="1565" w:author="СБ" w:date="2019-11-03T13:50:00Z">
        <w:r w:rsidR="00EB39F2">
          <w:rPr>
            <w:rFonts w:eastAsia="Times New Roman"/>
            <w:sz w:val="24"/>
            <w:szCs w:val="24"/>
          </w:rPr>
          <w:t>такой же объём, как и рассматриваемое тело.</w:t>
        </w:r>
      </w:ins>
      <w:del w:id="1566" w:author="СБ" w:date="2019-11-03T13:49:00Z">
        <w:r w:rsidRPr="0029618A" w:rsidDel="00EB39F2">
          <w:rPr>
            <w:rFonts w:eastAsia="Times New Roman"/>
            <w:sz w:val="24"/>
            <w:szCs w:val="24"/>
          </w:rPr>
          <w:delText>.</w:delText>
        </w:r>
      </w:del>
      <w:r w:rsidRPr="0029618A">
        <w:rPr>
          <w:rFonts w:eastAsia="Times New Roman"/>
          <w:sz w:val="24"/>
          <w:szCs w:val="24"/>
        </w:rPr>
        <w:t xml:space="preserve"> </w:t>
      </w:r>
    </w:p>
    <w:p w14:paraId="3CF0C16A" w14:textId="74557FF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14:paraId="7B38E6AE" w14:textId="77777777" w:rsidR="008E2D65" w:rsidRPr="0029618A" w:rsidRDefault="001C6BB5">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r>
            <w:rPr>
              <w:rFonts w:ascii="Cambria Math" w:eastAsia="Cambria Math" w:hAnsi="Cambria Math"/>
              <w:sz w:val="24"/>
              <w:szCs w:val="24"/>
            </w:rPr>
            <m:t>,</m:t>
          </m:r>
        </m:oMath>
      </m:oMathPara>
    </w:p>
    <w:p w14:paraId="50F6A5FC"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а отношение объёма корки, составляющей долю </w:t>
      </w:r>
      <m:oMath>
        <m:r>
          <w:rPr>
            <w:rFonts w:ascii="Cambria Math" w:hAnsi="Cambria Math"/>
          </w:rPr>
          <m:t>δ</m:t>
        </m:r>
      </m:oMath>
      <w:r w:rsidRPr="0029618A">
        <w:rPr>
          <w:rFonts w:eastAsia="Times New Roman"/>
          <w:sz w:val="24"/>
          <w:szCs w:val="24"/>
        </w:rPr>
        <w:t xml:space="preserve"> от размеров тела, к общему объёму выражается следующим образом:</w:t>
      </w:r>
    </w:p>
    <w:p w14:paraId="214A894B" w14:textId="77777777" w:rsidR="008E2D65" w:rsidRPr="0029618A" w:rsidRDefault="001C6BB5">
      <w:pPr>
        <w:widowControl w:val="0"/>
        <w:spacing w:line="240" w:lineRule="auto"/>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1-δ</m:t>
                  </m:r>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4381C66E"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Как хорошо получилось — мы перешли от пропорциональности к точному равенству. Это произошло благодаря отношениям, в которых сократились неизвестные нам </w:t>
      </w:r>
      <w:proofErr w:type="spellStart"/>
      <w:r w:rsidRPr="0029618A">
        <w:rPr>
          <w:rFonts w:eastAsia="Times New Roman"/>
          <w:sz w:val="24"/>
          <w:szCs w:val="24"/>
        </w:rPr>
        <w:t>формфактор</w:t>
      </w:r>
      <w:proofErr w:type="spellEnd"/>
      <w:r w:rsidRPr="0029618A">
        <w:rPr>
          <w:rFonts w:eastAsia="Times New Roman"/>
          <w:sz w:val="24"/>
          <w:szCs w:val="24"/>
        </w:rPr>
        <w:t xml:space="preserve"> и размеры тела. Таким образом, полученное соотношение объёма корки и объёма тела универсально и годится для арбузов сколь угодно сложной формы.</w:t>
      </w:r>
    </w:p>
    <w:p w14:paraId="64A64F0A"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14:paraId="5B330DBF"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166AA6E" wp14:editId="3AA53612">
            <wp:extent cx="4379381" cy="3196765"/>
            <wp:effectExtent l="0" t="0" r="0" b="0"/>
            <wp:docPr id="49" name="image37.jpg" descr="C:\tmp\podlost\ToH\work\figures\normal\iui2tuuww5ok9bzwnnhrs6ynd1o.jpeg"/>
            <wp:cNvGraphicFramePr/>
            <a:graphic xmlns:a="http://schemas.openxmlformats.org/drawingml/2006/main">
              <a:graphicData uri="http://schemas.openxmlformats.org/drawingml/2006/picture">
                <pic:pic xmlns:pic="http://schemas.openxmlformats.org/drawingml/2006/picture">
                  <pic:nvPicPr>
                    <pic:cNvPr id="0" name="image37.jpg" descr="C:\tmp\podlost\ToH\work\figures\normal\iui2tuuww5ok9bzwnnhrs6ynd1o.jpeg"/>
                    <pic:cNvPicPr preferRelativeResize="0"/>
                  </pic:nvPicPr>
                  <pic:blipFill>
                    <a:blip r:embed="rId50" cstate="print"/>
                    <a:srcRect/>
                    <a:stretch>
                      <a:fillRect/>
                    </a:stretch>
                  </pic:blipFill>
                  <pic:spPr>
                    <a:xfrm>
                      <a:off x="0" y="0"/>
                      <a:ext cx="4379381" cy="3196765"/>
                    </a:xfrm>
                    <a:prstGeom prst="rect">
                      <a:avLst/>
                    </a:prstGeom>
                    <a:ln/>
                  </pic:spPr>
                </pic:pic>
              </a:graphicData>
            </a:graphic>
          </wp:inline>
        </w:drawing>
      </w:r>
      <w:r w:rsidRPr="0029618A">
        <w:rPr>
          <w:rFonts w:eastAsia="Times New Roman"/>
          <w:i/>
          <w:sz w:val="24"/>
          <w:szCs w:val="24"/>
        </w:rPr>
        <w:t xml:space="preserve"> </w:t>
      </w:r>
    </w:p>
    <w:p w14:paraId="50A32D6E" w14:textId="5762E135"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В четырёхмерном пространстве наш условно тонкокорый арбуз оставит нам уже лишь половину мякоти, а в </w:t>
      </w:r>
      <w:proofErr w:type="spellStart"/>
      <w:r w:rsidRPr="0029618A">
        <w:rPr>
          <w:rFonts w:eastAsia="Times New Roman"/>
          <w:i/>
          <w:sz w:val="24"/>
          <w:szCs w:val="24"/>
        </w:rPr>
        <w:t>одиннадцатимерном</w:t>
      </w:r>
      <w:proofErr w:type="spellEnd"/>
      <w:r w:rsidRPr="0029618A">
        <w:rPr>
          <w:rFonts w:eastAsia="Times New Roman"/>
          <w:i/>
          <w:sz w:val="24"/>
          <w:szCs w:val="24"/>
        </w:rPr>
        <w:t xml:space="preserve"> мире мы сможем полакомит</w:t>
      </w:r>
      <w:r w:rsidR="005D722A">
        <w:rPr>
          <w:rFonts w:eastAsia="Times New Roman"/>
          <w:i/>
          <w:sz w:val="24"/>
          <w:szCs w:val="24"/>
        </w:rPr>
        <w:t>ь</w:t>
      </w:r>
      <w:r w:rsidRPr="0029618A">
        <w:rPr>
          <w:rFonts w:eastAsia="Times New Roman"/>
          <w:i/>
          <w:sz w:val="24"/>
          <w:szCs w:val="24"/>
        </w:rPr>
        <w:t>ся лишь 15% от всего арбуза, выбросив корочку, составляющую 15% его радиуса!</w:t>
      </w:r>
    </w:p>
    <w:p w14:paraId="1F12B505"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14:paraId="2BB75569" w14:textId="1D95361B" w:rsidR="008E2D65" w:rsidRPr="0029618A" w:rsidRDefault="00662FA5">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14:paraId="335479C2" w14:textId="77777777" w:rsidR="008E2D65" w:rsidRPr="0029618A" w:rsidRDefault="00662FA5">
      <w:pPr>
        <w:pStyle w:val="2"/>
        <w:spacing w:before="200" w:after="0"/>
        <w:ind w:firstLine="397"/>
        <w:jc w:val="both"/>
        <w:rPr>
          <w:rFonts w:eastAsia="Cambria"/>
          <w:b/>
          <w:color w:val="4F81BD"/>
          <w:sz w:val="26"/>
          <w:szCs w:val="26"/>
        </w:rPr>
      </w:pPr>
      <w:bookmarkStart w:id="1567" w:name="_Toc22639636"/>
      <w:r w:rsidRPr="0029618A">
        <w:rPr>
          <w:rFonts w:eastAsia="Cambria"/>
          <w:b/>
          <w:color w:val="4F81BD"/>
          <w:sz w:val="26"/>
          <w:szCs w:val="26"/>
        </w:rPr>
        <w:t>Мне одному кажется, что я нормальный?</w:t>
      </w:r>
      <w:bookmarkEnd w:id="1567"/>
    </w:p>
    <w:p w14:paraId="4ACFCE6F" w14:textId="0049769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sidR="00B65EA0">
        <w:rPr>
          <w:rFonts w:eastAsia="Times New Roman"/>
          <w:sz w:val="24"/>
          <w:szCs w:val="24"/>
        </w:rPr>
        <w:t>этот закон</w:t>
      </w:r>
      <w:r w:rsidR="00B65EA0" w:rsidRPr="0029618A">
        <w:rPr>
          <w:rFonts w:eastAsia="Times New Roman"/>
          <w:sz w:val="24"/>
          <w:szCs w:val="24"/>
        </w:rPr>
        <w:t xml:space="preserve"> </w:t>
      </w:r>
      <w:r w:rsidRPr="0029618A">
        <w:rPr>
          <w:rFonts w:eastAsia="Times New Roman"/>
          <w:sz w:val="24"/>
          <w:szCs w:val="24"/>
        </w:rPr>
        <w:t>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14:paraId="212F52B1" w14:textId="7DC73D6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w:t>
      </w:r>
      <w:proofErr w:type="gramStart"/>
      <w:r w:rsidRPr="0029618A">
        <w:rPr>
          <w:rFonts w:eastAsia="Times New Roman"/>
          <w:sz w:val="24"/>
          <w:szCs w:val="24"/>
        </w:rPr>
        <w:t>существенно многомерно</w:t>
      </w:r>
      <w:proofErr w:type="gramEnd"/>
      <w:r w:rsidRPr="0029618A">
        <w:rPr>
          <w:rFonts w:eastAsia="Times New Roman"/>
          <w:sz w:val="24"/>
          <w:szCs w:val="24"/>
        </w:rPr>
        <w:t xml:space="preserve">. </w:t>
      </w:r>
      <w:del w:id="1568" w:author="СБ" w:date="2019-11-03T13:52:00Z">
        <w:r w:rsidRPr="0029618A" w:rsidDel="00EB39F2">
          <w:rPr>
            <w:rFonts w:eastAsia="Times New Roman"/>
            <w:sz w:val="24"/>
            <w:szCs w:val="24"/>
          </w:rPr>
          <w:delText>Вполне независимыми</w:delText>
        </w:r>
      </w:del>
      <w:ins w:id="1569" w:author="СБ" w:date="2019-11-03T13:52:00Z">
        <w:r w:rsidR="00EB39F2">
          <w:rPr>
            <w:rFonts w:eastAsia="Times New Roman"/>
            <w:sz w:val="24"/>
            <w:szCs w:val="24"/>
          </w:rPr>
          <w:t>В качестве различных</w:t>
        </w:r>
      </w:ins>
      <w:r w:rsidRPr="0029618A">
        <w:rPr>
          <w:rFonts w:eastAsia="Times New Roman"/>
          <w:sz w:val="24"/>
          <w:szCs w:val="24"/>
        </w:rPr>
        <w:t xml:space="preserve"> </w:t>
      </w:r>
      <w:del w:id="1570" w:author="СБ" w:date="2019-11-03T13:52:00Z">
        <w:r w:rsidRPr="0029618A" w:rsidDel="00EB39F2">
          <w:rPr>
            <w:rFonts w:eastAsia="Times New Roman"/>
            <w:sz w:val="24"/>
            <w:szCs w:val="24"/>
          </w:rPr>
          <w:delText xml:space="preserve">размерностями </w:delText>
        </w:r>
      </w:del>
      <w:ins w:id="1571" w:author="СБ" w:date="2019-11-03T13:52:00Z">
        <w:r w:rsidR="00EB39F2" w:rsidRPr="0029618A">
          <w:rPr>
            <w:rFonts w:eastAsia="Times New Roman"/>
            <w:sz w:val="24"/>
            <w:szCs w:val="24"/>
          </w:rPr>
          <w:t>размерност</w:t>
        </w:r>
        <w:r w:rsidR="00EB39F2">
          <w:rPr>
            <w:rFonts w:eastAsia="Times New Roman"/>
            <w:sz w:val="24"/>
            <w:szCs w:val="24"/>
          </w:rPr>
          <w:t>ей</w:t>
        </w:r>
        <w:r w:rsidR="00EB39F2" w:rsidRPr="0029618A">
          <w:rPr>
            <w:rFonts w:eastAsia="Times New Roman"/>
            <w:sz w:val="24"/>
            <w:szCs w:val="24"/>
          </w:rPr>
          <w:t xml:space="preserve"> </w:t>
        </w:r>
      </w:ins>
      <w:r w:rsidRPr="0029618A">
        <w:rPr>
          <w:rFonts w:eastAsia="Times New Roman"/>
          <w:sz w:val="24"/>
          <w:szCs w:val="24"/>
        </w:rPr>
        <w:t xml:space="preserve">можно </w:t>
      </w:r>
      <w:del w:id="1572" w:author="СБ" w:date="2019-11-03T13:52:00Z">
        <w:r w:rsidRPr="0029618A" w:rsidDel="00EB39F2">
          <w:rPr>
            <w:rFonts w:eastAsia="Times New Roman"/>
            <w:sz w:val="24"/>
            <w:szCs w:val="24"/>
          </w:rPr>
          <w:delText xml:space="preserve">счесть </w:delText>
        </w:r>
      </w:del>
      <w:ins w:id="1573" w:author="СБ" w:date="2019-11-03T13:52:00Z">
        <w:r w:rsidR="00EB39F2">
          <w:rPr>
            <w:rFonts w:eastAsia="Times New Roman"/>
            <w:sz w:val="24"/>
            <w:szCs w:val="24"/>
          </w:rPr>
          <w:t>рассматривать</w:t>
        </w:r>
        <w:r w:rsidR="00EB39F2" w:rsidRPr="0029618A">
          <w:rPr>
            <w:rFonts w:eastAsia="Times New Roman"/>
            <w:sz w:val="24"/>
            <w:szCs w:val="24"/>
          </w:rPr>
          <w:t xml:space="preserve"> </w:t>
        </w:r>
      </w:ins>
      <w:r w:rsidRPr="0029618A">
        <w:rPr>
          <w:rFonts w:eastAsia="Times New Roman"/>
          <w:sz w:val="24"/>
          <w:szCs w:val="24"/>
        </w:rPr>
        <w:t xml:space="preserve">и очевидные </w:t>
      </w:r>
      <w:r w:rsidRPr="00EB39F2">
        <w:rPr>
          <w:rFonts w:eastAsia="Times New Roman"/>
          <w:sz w:val="24"/>
          <w:szCs w:val="24"/>
        </w:rPr>
        <w:t>рост,</w:t>
      </w:r>
      <w:r w:rsidRPr="0029618A">
        <w:rPr>
          <w:rFonts w:eastAsia="Times New Roman"/>
          <w:sz w:val="24"/>
          <w:szCs w:val="24"/>
        </w:rPr>
        <w:t xml:space="preserve"> </w:t>
      </w:r>
      <w:commentRangeStart w:id="1574"/>
      <w:r w:rsidRPr="0029618A">
        <w:rPr>
          <w:rFonts w:eastAsia="Times New Roman"/>
          <w:sz w:val="24"/>
          <w:szCs w:val="24"/>
        </w:rPr>
        <w:t>вес</w:t>
      </w:r>
      <w:commentRangeEnd w:id="1574"/>
      <w:r w:rsidR="00B65EA0">
        <w:rPr>
          <w:rStyle w:val="af"/>
        </w:rPr>
        <w:commentReference w:id="1574"/>
      </w:r>
      <w:commentRangeStart w:id="1575"/>
      <w:r w:rsidRPr="0029618A">
        <w:rPr>
          <w:rFonts w:eastAsia="Times New Roman"/>
          <w:sz w:val="24"/>
          <w:szCs w:val="24"/>
        </w:rPr>
        <w:t>,</w:t>
      </w:r>
      <w:commentRangeEnd w:id="1575"/>
      <w:r w:rsidR="00EB39F2">
        <w:rPr>
          <w:rStyle w:val="af"/>
        </w:rPr>
        <w:commentReference w:id="1575"/>
      </w:r>
      <w:r w:rsidRPr="0029618A">
        <w:rPr>
          <w:rFonts w:eastAsia="Times New Roman"/>
          <w:sz w:val="24"/>
          <w:szCs w:val="24"/>
        </w:rPr>
        <w:t xml:space="preserve"> возраст и достаток, а также уровни интеллектуального (IQ) и эмоционального (EQ) развития</w:t>
      </w:r>
      <w:r w:rsidR="00B65EA0">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sidR="00B65EA0">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sidR="00B65EA0">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w:t>
      </w:r>
      <w:r w:rsidRPr="0029618A">
        <w:rPr>
          <w:rFonts w:eastAsia="Times New Roman"/>
          <w:sz w:val="24"/>
          <w:szCs w:val="24"/>
        </w:rPr>
        <w:lastRenderedPageBreak/>
        <w:t>в таком богатом пространстве параметров окажется людей, типичных во всех отношениях? Выражение, которое мы использовали для вычисления отношения объёмов корки и арбуза, можно использовать и для вычисления вероятности попасть в число хоть в чём-то</w:t>
      </w:r>
      <w:r w:rsidR="00B65EA0">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sidR="00C662FD">
        <w:rPr>
          <w:rFonts w:eastAsia="Times New Roman"/>
          <w:sz w:val="24"/>
          <w:szCs w:val="24"/>
        </w:rPr>
        <w:t xml:space="preserve"> (для некоторых пар параметров это может быть </w:t>
      </w:r>
      <w:proofErr w:type="gramStart"/>
      <w:r w:rsidR="00C662FD">
        <w:rPr>
          <w:rFonts w:eastAsia="Times New Roman"/>
          <w:sz w:val="24"/>
          <w:szCs w:val="24"/>
        </w:rPr>
        <w:t>верно</w:t>
      </w:r>
      <w:proofErr w:type="gramEnd"/>
      <w:r w:rsidR="00C662FD">
        <w:rPr>
          <w:rFonts w:eastAsia="Times New Roman"/>
          <w:sz w:val="24"/>
          <w:szCs w:val="24"/>
        </w:rPr>
        <w:t xml:space="preserve">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14:paraId="2F840607" w14:textId="75D559C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 вновь </w:t>
      </w:r>
      <w:proofErr w:type="spellStart"/>
      <w:r w:rsidRPr="0029618A">
        <w:rPr>
          <w:rFonts w:eastAsia="Times New Roman"/>
          <w:sz w:val="24"/>
          <w:szCs w:val="24"/>
        </w:rPr>
        <w:t>колмогоровское</w:t>
      </w:r>
      <w:proofErr w:type="spellEnd"/>
      <w:r w:rsidRPr="0029618A">
        <w:rPr>
          <w:rFonts w:eastAsia="Times New Roman"/>
          <w:sz w:val="24"/>
          <w:szCs w:val="24"/>
        </w:rPr>
        <w:t xml:space="preserve">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вероятность оказаться за пределами области, которую мы сочли бы нормой, то вероятность оказаться ненормальным </w:t>
      </w:r>
      <w:r w:rsidR="00C662FD" w:rsidRPr="00C41817">
        <w:rPr>
          <w:rFonts w:eastAsia="Times New Roman"/>
          <w:i/>
          <w:sz w:val="24"/>
          <w:szCs w:val="24"/>
        </w:rPr>
        <w:t>в чём-нибудь</w:t>
      </w:r>
      <w:r w:rsidR="00C662FD" w:rsidRPr="0029618A">
        <w:rPr>
          <w:rFonts w:eastAsia="Times New Roman"/>
          <w:sz w:val="24"/>
          <w:szCs w:val="24"/>
        </w:rPr>
        <w:t xml:space="preserve"> </w:t>
      </w:r>
      <w:r w:rsidRPr="0029618A">
        <w:rPr>
          <w:rFonts w:eastAsia="Times New Roman"/>
          <w:sz w:val="24"/>
          <w:szCs w:val="24"/>
        </w:rPr>
        <w:t xml:space="preserve">при рассмотрении </w:t>
      </w:r>
      <m:oMath>
        <m:r>
          <w:rPr>
            <w:rFonts w:ascii="Cambria Math" w:eastAsia="Cambria Math" w:hAnsi="Cambria Math"/>
            <w:sz w:val="24"/>
            <w:szCs w:val="24"/>
          </w:rPr>
          <m:t>m</m:t>
        </m:r>
      </m:oMath>
      <w:r w:rsidRPr="0029618A">
        <w:rPr>
          <w:rFonts w:eastAsia="Times New Roman"/>
          <w:sz w:val="24"/>
          <w:szCs w:val="24"/>
        </w:rPr>
        <w:t xml:space="preserve"> критериев будет вычисляться по "арбузной" формуле:</w:t>
      </w:r>
    </w:p>
    <w:p w14:paraId="76E7F715" w14:textId="77777777" w:rsidR="008E2D65" w:rsidRPr="0029618A" w:rsidRDefault="00662FA5">
      <w:pPr>
        <w:widowControl w:val="0"/>
        <w:spacing w:line="240" w:lineRule="auto"/>
        <w:jc w:val="center"/>
        <w:rPr>
          <w:rFonts w:eastAsia="Cambria Math"/>
          <w:i/>
          <w:sz w:val="24"/>
          <w:szCs w:val="24"/>
        </w:rPr>
      </w:pPr>
      <m:oMathPara>
        <m:oMath>
          <m:r>
            <w:rPr>
              <w:rFonts w:ascii="Cambria Math" w:eastAsia="Cambria Math" w:hAnsi="Cambria Math"/>
              <w:sz w:val="24"/>
              <w:szCs w:val="24"/>
            </w:rPr>
            <m:t xml:space="preserve">P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 xml:space="preserve">1 - </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3BFED7D7" w14:textId="33C1904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Вот она </w:t>
      </w:r>
      <w:r w:rsidR="00C662FD">
        <w:rPr>
          <w:rFonts w:eastAsia="Times New Roman"/>
          <w:sz w:val="24"/>
          <w:szCs w:val="24"/>
        </w:rPr>
        <w:t xml:space="preserve">– </w:t>
      </w:r>
      <w:r w:rsidRPr="0029618A">
        <w:rPr>
          <w:rFonts w:eastAsia="Times New Roman"/>
          <w:sz w:val="24"/>
          <w:szCs w:val="24"/>
        </w:rPr>
        <w:t xml:space="preserve">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при </w:t>
      </w:r>
      <m:oMath>
        <m:r>
          <w:rPr>
            <w:rFonts w:ascii="Cambria Math" w:eastAsia="Cambria Math" w:hAnsi="Cambria Math"/>
            <w:sz w:val="24"/>
            <w:szCs w:val="24"/>
          </w:rPr>
          <m:t xml:space="preserve">m &gt; </m:t>
        </m:r>
        <m:sSub>
          <m:sSubPr>
            <m:ctrlPr>
              <w:rPr>
                <w:rFonts w:ascii="Cambria Math" w:eastAsia="Cambria Math" w:hAnsi="Cambria Math"/>
                <w:sz w:val="24"/>
                <w:szCs w:val="24"/>
              </w:rPr>
            </m:ctrlPr>
          </m:sSubPr>
          <m:e>
            <m:r>
              <w:rPr>
                <w:rFonts w:ascii="Cambria Math" w:eastAsia="Cambria Math" w:hAnsi="Cambria Math"/>
                <w:sz w:val="24"/>
                <w:szCs w:val="24"/>
              </w:rPr>
              <m:t>l</m:t>
            </m:r>
            <m:r>
              <w:rPr>
                <w:rFonts w:ascii="Cambria Math" w:eastAsia="Cambria Math" w:hAnsi="Cambria Math"/>
                <w:sz w:val="24"/>
                <w:szCs w:val="24"/>
                <w:lang w:val="en-US"/>
              </w:rPr>
              <m:t>n</m:t>
            </m:r>
            <m:r>
              <w:rPr>
                <w:rFonts w:ascii="Cambria Math" w:eastAsia="Cambria Math" w:hAnsi="Cambria Math"/>
                <w:sz w:val="24"/>
                <w:szCs w:val="24"/>
              </w:rPr>
              <m:t>(1/2)/ln(1-P</m:t>
            </m:r>
          </m:e>
          <m:sub>
            <m:r>
              <w:rPr>
                <w:rFonts w:ascii="Cambria Math" w:eastAsia="Cambria Math" w:hAnsi="Cambria Math"/>
                <w:sz w:val="24"/>
                <w:szCs w:val="24"/>
              </w:rPr>
              <m:t>out</m:t>
            </m:r>
          </m:sub>
        </m:sSub>
        <m:r>
          <w:rPr>
            <w:rFonts w:ascii="Cambria Math" w:eastAsia="Cambria Math" w:hAnsi="Cambria Math"/>
            <w:sz w:val="24"/>
            <w:szCs w:val="24"/>
          </w:rPr>
          <m:t>)</m:t>
        </m:r>
      </m:oMath>
      <w:r w:rsidRPr="0029618A">
        <w:rPr>
          <w:rFonts w:eastAsia="Times New Roman"/>
          <w:sz w:val="24"/>
          <w:szCs w:val="24"/>
        </w:rPr>
        <w:t xml:space="preserve">, значение </w:t>
      </w:r>
      <m:oMath>
        <m:r>
          <w:rPr>
            <w:rFonts w:ascii="Cambria Math" w:eastAsia="Cambria Math" w:hAnsi="Cambria Math"/>
            <w:sz w:val="24"/>
            <w:szCs w:val="24"/>
          </w:rPr>
          <m:t>P</m:t>
        </m:r>
      </m:oMath>
      <w:r w:rsidRPr="0029618A">
        <w:rPr>
          <w:rFonts w:eastAsia="Times New Roman"/>
          <w:sz w:val="24"/>
          <w:szCs w:val="24"/>
        </w:rPr>
        <w:t xml:space="preserve"> превысит </w:t>
      </w:r>
      <m:oMath>
        <m:r>
          <w:rPr>
            <w:rFonts w:ascii="Cambria Math" w:eastAsia="Cambria Math" w:hAnsi="Cambria Math"/>
            <w:sz w:val="24"/>
            <w:szCs w:val="24"/>
          </w:rPr>
          <m:t>1/2</m:t>
        </m:r>
      </m:oMath>
      <w:r w:rsidRPr="0029618A">
        <w:rPr>
          <w:rFonts w:eastAsia="Times New Roman"/>
          <w:sz w:val="24"/>
          <w:szCs w:val="24"/>
        </w:rPr>
        <w:t>.</w:t>
      </w:r>
      <w:r w:rsidRPr="0029618A">
        <w:rPr>
          <w:noProof/>
        </w:rPr>
        <w:drawing>
          <wp:anchor distT="0" distB="0" distL="114300" distR="114300" simplePos="0" relativeHeight="251664384" behindDoc="0" locked="0" layoutInCell="1" allowOverlap="1" wp14:anchorId="6F1830E5" wp14:editId="0E18B1AA">
            <wp:simplePos x="0" y="0"/>
            <wp:positionH relativeFrom="column">
              <wp:posOffset>3038475</wp:posOffset>
            </wp:positionH>
            <wp:positionV relativeFrom="paragraph">
              <wp:posOffset>844550</wp:posOffset>
            </wp:positionV>
            <wp:extent cx="2866028" cy="2908300"/>
            <wp:effectExtent l="0" t="0" r="0" b="0"/>
            <wp:wrapSquare wrapText="bothSides" distT="0" distB="0" distL="114300" distR="114300"/>
            <wp:docPr id="67" name="image54.png" descr="C:\tmp\podlost\ToH\work\figures\normal\2019-01-14_15-53-51.png"/>
            <wp:cNvGraphicFramePr/>
            <a:graphic xmlns:a="http://schemas.openxmlformats.org/drawingml/2006/main">
              <a:graphicData uri="http://schemas.openxmlformats.org/drawingml/2006/picture">
                <pic:pic xmlns:pic="http://schemas.openxmlformats.org/drawingml/2006/picture">
                  <pic:nvPicPr>
                    <pic:cNvPr id="0" name="image54.png" descr="C:\tmp\podlost\ToH\work\figures\normal\2019-01-14_15-53-51.png"/>
                    <pic:cNvPicPr preferRelativeResize="0"/>
                  </pic:nvPicPr>
                  <pic:blipFill>
                    <a:blip r:embed="rId51" cstate="print"/>
                    <a:srcRect/>
                    <a:stretch>
                      <a:fillRect/>
                    </a:stretch>
                  </pic:blipFill>
                  <pic:spPr>
                    <a:xfrm>
                      <a:off x="0" y="0"/>
                      <a:ext cx="2866028" cy="2908300"/>
                    </a:xfrm>
                    <a:prstGeom prst="rect">
                      <a:avLst/>
                    </a:prstGeom>
                    <a:ln/>
                  </pic:spPr>
                </pic:pic>
              </a:graphicData>
            </a:graphic>
          </wp:anchor>
        </w:drawing>
      </w:r>
    </w:p>
    <w:p w14:paraId="3AAB2CA5" w14:textId="59CEF66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w:t>
      </w:r>
      <w:proofErr w:type="gramStart"/>
      <w:r w:rsidRPr="0029618A">
        <w:rPr>
          <w:rFonts w:eastAsia="Times New Roman"/>
          <w:sz w:val="24"/>
          <w:szCs w:val="24"/>
        </w:rPr>
        <w:t>прямо</w:t>
      </w:r>
      <w:proofErr w:type="gramEnd"/>
      <w:r w:rsidRPr="0029618A">
        <w:rPr>
          <w:rFonts w:eastAsia="Times New Roman"/>
          <w:sz w:val="24"/>
          <w:szCs w:val="24"/>
        </w:rPr>
        <w:t xml:space="preserve">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ins w:id="1576" w:author="СБ" w:date="2019-11-03T13:55:00Z">
        <w:r w:rsidR="00342C47">
          <w:rPr>
            <w:rFonts w:eastAsia="Times New Roman"/>
            <w:sz w:val="24"/>
            <w:szCs w:val="24"/>
          </w:rPr>
          <w:t xml:space="preserve"> «корки» </w:t>
        </w:r>
      </w:ins>
      <w:del w:id="1577" w:author="СБ" w:date="2019-11-03T13:55:00Z">
        <w:r w:rsidRPr="0029618A" w:rsidDel="00342C47">
          <w:rPr>
            <w:rFonts w:eastAsia="Times New Roman"/>
            <w:sz w:val="24"/>
            <w:szCs w:val="24"/>
          </w:rPr>
          <w:delText xml:space="preserve"> </w:delText>
        </w:r>
        <w:commentRangeStart w:id="1578"/>
        <w:r w:rsidRPr="0029618A" w:rsidDel="00342C47">
          <w:rPr>
            <w:rFonts w:eastAsia="Times New Roman"/>
            <w:sz w:val="24"/>
            <w:szCs w:val="24"/>
          </w:rPr>
          <w:delText xml:space="preserve">бесконечной по протяжённости «корки». </w:delText>
        </w:r>
      </w:del>
      <w:commentRangeEnd w:id="1578"/>
      <w:r w:rsidR="00C662FD">
        <w:rPr>
          <w:rStyle w:val="af"/>
        </w:rPr>
        <w:commentReference w:id="1578"/>
      </w:r>
      <w:commentRangeStart w:id="1579"/>
      <w:r w:rsidRPr="0029618A">
        <w:rPr>
          <w:rFonts w:eastAsia="Times New Roman"/>
          <w:sz w:val="24"/>
          <w:szCs w:val="24"/>
        </w:rPr>
        <w:t>Для</w:t>
      </w:r>
      <w:commentRangeEnd w:id="1579"/>
      <w:r w:rsidR="00342C47">
        <w:rPr>
          <w:rStyle w:val="af"/>
        </w:rPr>
        <w:commentReference w:id="1579"/>
      </w:r>
      <w:r w:rsidRPr="0029618A">
        <w:rPr>
          <w:rFonts w:eastAsia="Times New Roman"/>
          <w:sz w:val="24"/>
          <w:szCs w:val="24"/>
        </w:rPr>
        <w:t xml:space="preserve"> </w:t>
      </w:r>
      <w:r w:rsidR="00B64030">
        <w:rPr>
          <w:rFonts w:eastAsia="Times New Roman"/>
          <w:sz w:val="24"/>
          <w:szCs w:val="24"/>
        </w:rPr>
        <w:lastRenderedPageBreak/>
        <w:t>"</w:t>
      </w:r>
      <w:r w:rsidRPr="0029618A">
        <w:rPr>
          <w:rFonts w:eastAsia="Times New Roman"/>
          <w:sz w:val="24"/>
          <w:szCs w:val="24"/>
        </w:rPr>
        <w:t>хорошего</w:t>
      </w:r>
      <w:r w:rsidR="00B64030">
        <w:rPr>
          <w:rFonts w:eastAsia="Times New Roman"/>
          <w:sz w:val="24"/>
          <w:szCs w:val="24"/>
        </w:rPr>
        <w:t>"</w:t>
      </w:r>
      <w:r w:rsidRPr="0029618A">
        <w:rPr>
          <w:rFonts w:eastAsia="Times New Roman"/>
          <w:sz w:val="24"/>
          <w:szCs w:val="24"/>
        </w:rPr>
        <w:t xml:space="preserve"> в </w:t>
      </w:r>
      <w:r w:rsidR="00B64030">
        <w:rPr>
          <w:rFonts w:eastAsia="Times New Roman"/>
          <w:sz w:val="24"/>
          <w:szCs w:val="24"/>
        </w:rPr>
        <w:t>каком-то</w:t>
      </w:r>
      <w:r w:rsidR="00B64030" w:rsidRPr="0029618A">
        <w:rPr>
          <w:rFonts w:eastAsia="Times New Roman"/>
          <w:sz w:val="24"/>
          <w:szCs w:val="24"/>
        </w:rPr>
        <w:t xml:space="preserve"> </w:t>
      </w:r>
      <w:r w:rsidRPr="0029618A">
        <w:rPr>
          <w:rFonts w:eastAsia="Times New Roman"/>
          <w:sz w:val="24"/>
          <w:szCs w:val="24"/>
        </w:rPr>
        <w:t xml:space="preserve">смысле распределения 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=16%</m:t>
        </m:r>
      </m:oMath>
      <w:r w:rsidRPr="0029618A">
        <w:rPr>
          <w:rFonts w:eastAsia="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w:t>
      </w:r>
      <w:proofErr w:type="gramStart"/>
      <w:r w:rsidRPr="0029618A">
        <w:rPr>
          <w:rFonts w:eastAsia="Times New Roman"/>
          <w:sz w:val="24"/>
          <w:szCs w:val="24"/>
        </w:rPr>
        <w:t>более толерантном</w:t>
      </w:r>
      <w:proofErr w:type="gramEnd"/>
      <w:r w:rsidRPr="0029618A">
        <w:rPr>
          <w:rFonts w:eastAsia="Times New Roman"/>
          <w:sz w:val="24"/>
          <w:szCs w:val="24"/>
        </w:rPr>
        <w:t xml:space="preserve"> понимании нормы можно</w:t>
      </w:r>
      <w:r w:rsidR="003863E0">
        <w:rPr>
          <w:rFonts w:eastAsia="Times New Roman"/>
          <w:sz w:val="24"/>
          <w:szCs w:val="24"/>
        </w:rPr>
        <w:t xml:space="preserve"> </w:t>
      </w:r>
      <w:r w:rsidRPr="0029618A">
        <w:rPr>
          <w:rFonts w:eastAsia="Times New Roman"/>
          <w:sz w:val="24"/>
          <w:szCs w:val="24"/>
        </w:rPr>
        <w:t xml:space="preserve">ограничиться двумя стандартными отклонениями, получая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=2.3%</m:t>
        </m:r>
      </m:oMath>
      <w:r w:rsidRPr="0029618A">
        <w:rPr>
          <w:rFonts w:eastAsia="Times New Roman"/>
          <w:sz w:val="24"/>
          <w:szCs w:val="24"/>
        </w:rPr>
        <w:t>.</w:t>
      </w:r>
    </w:p>
    <w:p w14:paraId="53DC921A"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4646C98" wp14:editId="7BA6F901">
            <wp:extent cx="4103950" cy="3066432"/>
            <wp:effectExtent l="0" t="0" r="0" b="0"/>
            <wp:docPr id="81" name="image64.jpg" descr="C:\tmp\podlost\ToH\work\figures\normal\prziij0n2o3etulzz05frxftrhe.jpeg"/>
            <wp:cNvGraphicFramePr/>
            <a:graphic xmlns:a="http://schemas.openxmlformats.org/drawingml/2006/main">
              <a:graphicData uri="http://schemas.openxmlformats.org/drawingml/2006/picture">
                <pic:pic xmlns:pic="http://schemas.openxmlformats.org/drawingml/2006/picture">
                  <pic:nvPicPr>
                    <pic:cNvPr id="0" name="image64.jpg" descr="C:\tmp\podlost\ToH\work\figures\normal\prziij0n2o3etulzz05frxftrhe.jpeg"/>
                    <pic:cNvPicPr preferRelativeResize="0"/>
                  </pic:nvPicPr>
                  <pic:blipFill>
                    <a:blip r:embed="rId52" cstate="print"/>
                    <a:srcRect/>
                    <a:stretch>
                      <a:fillRect/>
                    </a:stretch>
                  </pic:blipFill>
                  <pic:spPr>
                    <a:xfrm>
                      <a:off x="0" y="0"/>
                      <a:ext cx="4103950" cy="3066432"/>
                    </a:xfrm>
                    <a:prstGeom prst="rect">
                      <a:avLst/>
                    </a:prstGeom>
                    <a:ln/>
                  </pic:spPr>
                </pic:pic>
              </a:graphicData>
            </a:graphic>
          </wp:inline>
        </w:drawing>
      </w:r>
    </w:p>
    <w:p w14:paraId="4FDDD951"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14:paraId="0CE6EB85" w14:textId="73D0BDD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 </w:t>
      </w:r>
      <m:oMath>
        <m:r>
          <w:rPr>
            <w:rFonts w:ascii="Cambria Math" w:eastAsia="Cambria Math" w:hAnsi="Cambria Math"/>
            <w:sz w:val="24"/>
            <w:szCs w:val="24"/>
          </w:rPr>
          <m:t>2%</m:t>
        </m:r>
      </m:oMath>
      <w:r w:rsidRPr="0029618A">
        <w:rPr>
          <w:rFonts w:eastAsia="Times New Roman"/>
          <w:sz w:val="24"/>
          <w:szCs w:val="24"/>
        </w:rPr>
        <w:t xml:space="preserve"> общей популяции. </w:t>
      </w:r>
      <w:proofErr w:type="gramStart"/>
      <w:r w:rsidRPr="0029618A">
        <w:rPr>
          <w:rFonts w:eastAsia="Times New Roman"/>
          <w:sz w:val="24"/>
          <w:szCs w:val="24"/>
        </w:rPr>
        <w:t>Причём</w:t>
      </w:r>
      <w:proofErr w:type="gramEnd"/>
      <w:r w:rsidRPr="0029618A">
        <w:rPr>
          <w:rFonts w:eastAsia="Times New Roman"/>
          <w:sz w:val="24"/>
          <w:szCs w:val="24"/>
        </w:rPr>
        <w:t xml:space="preserve"> как только мы их разыщем, они тут же станут знаменитостями, потеряв свою заурядность!</w:t>
      </w:r>
    </w:p>
    <w:p w14:paraId="11E600CC" w14:textId="77777777" w:rsidR="008E2D65" w:rsidRPr="0029618A" w:rsidRDefault="00662FA5">
      <w:pPr>
        <w:pStyle w:val="2"/>
        <w:spacing w:before="200" w:after="0"/>
        <w:ind w:firstLine="397"/>
        <w:jc w:val="both"/>
        <w:rPr>
          <w:rFonts w:eastAsia="Cambria"/>
          <w:b/>
          <w:color w:val="4F81BD"/>
          <w:sz w:val="26"/>
          <w:szCs w:val="26"/>
        </w:rPr>
      </w:pPr>
      <w:bookmarkStart w:id="1580" w:name="_Toc22639637"/>
      <w:r w:rsidRPr="0029618A">
        <w:rPr>
          <w:rFonts w:eastAsia="Cambria"/>
          <w:b/>
          <w:color w:val="4F81BD"/>
          <w:sz w:val="26"/>
          <w:szCs w:val="26"/>
        </w:rPr>
        <w:t>В погоне за Нормой</w:t>
      </w:r>
      <w:bookmarkEnd w:id="1580"/>
    </w:p>
    <w:p w14:paraId="3FB93D6B" w14:textId="09CF282B" w:rsidR="008E2D65" w:rsidRPr="0029618A" w:rsidRDefault="00662FA5">
      <w:pPr>
        <w:spacing w:line="288" w:lineRule="auto"/>
        <w:ind w:firstLine="397"/>
        <w:jc w:val="both"/>
        <w:rPr>
          <w:rFonts w:eastAsia="Times New Roman"/>
          <w:sz w:val="24"/>
          <w:szCs w:val="24"/>
        </w:rPr>
      </w:pPr>
      <w:proofErr w:type="spellStart"/>
      <w:r w:rsidRPr="0029618A">
        <w:rPr>
          <w:rFonts w:eastAsia="Times New Roman"/>
          <w:sz w:val="24"/>
          <w:szCs w:val="24"/>
        </w:rPr>
        <w:t>Нетипичность</w:t>
      </w:r>
      <w:proofErr w:type="spellEnd"/>
      <w:r w:rsidRPr="0029618A">
        <w:rPr>
          <w:rFonts w:eastAsia="Times New Roman"/>
          <w:sz w:val="24"/>
          <w:szCs w:val="24"/>
        </w:rPr>
        <w:t xml:space="preserve"> нормы и ментальные ошибки, к которым может привести попытка усреднения многопараметрических систем, подробно рассматривается в книге </w:t>
      </w:r>
      <w:proofErr w:type="spellStart"/>
      <w:r w:rsidRPr="0029618A">
        <w:rPr>
          <w:rFonts w:eastAsia="Times New Roman"/>
          <w:sz w:val="24"/>
          <w:szCs w:val="24"/>
        </w:rPr>
        <w:t>Тодда</w:t>
      </w:r>
      <w:proofErr w:type="spellEnd"/>
      <w:r w:rsidRPr="0029618A">
        <w:rPr>
          <w:rFonts w:eastAsia="Times New Roman"/>
          <w:sz w:val="24"/>
          <w:szCs w:val="24"/>
        </w:rPr>
        <w:t xml:space="preserve"> </w:t>
      </w:r>
      <w:proofErr w:type="spellStart"/>
      <w:r w:rsidRPr="0029618A">
        <w:rPr>
          <w:rFonts w:eastAsia="Times New Roman"/>
          <w:sz w:val="24"/>
          <w:szCs w:val="24"/>
        </w:rPr>
        <w:t>Роуза</w:t>
      </w:r>
      <w:proofErr w:type="spellEnd"/>
      <w:r w:rsidRPr="0029618A">
        <w:rPr>
          <w:rFonts w:eastAsia="Times New Roman"/>
          <w:sz w:val="24"/>
          <w:szCs w:val="24"/>
        </w:rPr>
        <w:t xml:space="preserve"> «</w:t>
      </w:r>
      <w:proofErr w:type="spellStart"/>
      <w:r w:rsidRPr="0029618A">
        <w:rPr>
          <w:rFonts w:eastAsia="Times New Roman"/>
          <w:sz w:val="24"/>
          <w:szCs w:val="24"/>
        </w:rPr>
        <w:t>The</w:t>
      </w:r>
      <w:proofErr w:type="spellEnd"/>
      <w:r w:rsidRPr="0029618A">
        <w:rPr>
          <w:rFonts w:eastAsia="Times New Roman"/>
          <w:sz w:val="24"/>
          <w:szCs w:val="24"/>
        </w:rPr>
        <w:t xml:space="preserve"> </w:t>
      </w:r>
      <w:proofErr w:type="spellStart"/>
      <w:r w:rsidRPr="0029618A">
        <w:rPr>
          <w:rFonts w:eastAsia="Times New Roman"/>
          <w:sz w:val="24"/>
          <w:szCs w:val="24"/>
        </w:rPr>
        <w:t>End</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Average</w:t>
      </w:r>
      <w:proofErr w:type="spellEnd"/>
      <w:r w:rsidRPr="0029618A">
        <w:rPr>
          <w:rFonts w:eastAsia="Times New Roman"/>
          <w:sz w:val="24"/>
          <w:szCs w:val="24"/>
        </w:rPr>
        <w:t>»</w:t>
      </w:r>
      <w:r w:rsidR="003D7E1E">
        <w:rPr>
          <w:rStyle w:val="af8"/>
          <w:rFonts w:eastAsia="Times New Roman"/>
          <w:sz w:val="24"/>
          <w:szCs w:val="24"/>
        </w:rPr>
        <w:footnoteReference w:id="16"/>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w:t>
      </w:r>
      <w:r w:rsidRPr="0029618A">
        <w:rPr>
          <w:rFonts w:eastAsia="Times New Roman"/>
          <w:sz w:val="24"/>
          <w:szCs w:val="24"/>
        </w:rPr>
        <w:lastRenderedPageBreak/>
        <w:t xml:space="preserve">в причинах ошибок пилотов боевых самолётов командование ВВС США предприняло исследование, основной целью которого было уточнение средних характеристик </w:t>
      </w:r>
      <w:r w:rsidR="003D7E1E">
        <w:rPr>
          <w:rFonts w:eastAsia="Times New Roman"/>
          <w:sz w:val="24"/>
          <w:szCs w:val="24"/>
        </w:rPr>
        <w:t>летчиков</w:t>
      </w:r>
      <w:r w:rsidRPr="0029618A">
        <w:rPr>
          <w:rFonts w:eastAsia="Times New Roman"/>
          <w:sz w:val="24"/>
          <w:szCs w:val="24"/>
        </w:rPr>
        <w:t xml:space="preserve">.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w:t>
      </w:r>
      <w:proofErr w:type="spellStart"/>
      <w:r w:rsidRPr="0029618A">
        <w:rPr>
          <w:rFonts w:eastAsia="Times New Roman"/>
          <w:sz w:val="24"/>
          <w:szCs w:val="24"/>
        </w:rPr>
        <w:t>Дэниэлса</w:t>
      </w:r>
      <w:proofErr w:type="spellEnd"/>
      <w:r w:rsidRPr="0029618A">
        <w:rPr>
          <w:rFonts w:eastAsia="Times New Roman"/>
          <w:sz w:val="24"/>
          <w:szCs w:val="24"/>
        </w:rPr>
        <w:t xml:space="preserve">,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w:t>
      </w:r>
      <w:proofErr w:type="spellStart"/>
      <w:r w:rsidRPr="0029618A">
        <w:rPr>
          <w:rFonts w:eastAsia="Times New Roman"/>
          <w:sz w:val="24"/>
          <w:szCs w:val="24"/>
        </w:rPr>
        <w:t>Дэниэлс</w:t>
      </w:r>
      <w:proofErr w:type="spellEnd"/>
      <w:r w:rsidRPr="0029618A">
        <w:rPr>
          <w:rFonts w:eastAsia="Times New Roman"/>
          <w:sz w:val="24"/>
          <w:szCs w:val="24"/>
        </w:rPr>
        <w:t xml:space="preserve">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0.0006%</w:t>
      </w:r>
      <w:r w:rsidR="003863E0">
        <w:rPr>
          <w:rFonts w:eastAsia="Times New Roman"/>
          <w:sz w:val="24"/>
          <w:szCs w:val="24"/>
        </w:rPr>
        <w:t xml:space="preserve"> </w:t>
      </w:r>
      <w:r w:rsidRPr="0029618A">
        <w:rPr>
          <w:rFonts w:eastAsia="Times New Roman"/>
          <w:sz w:val="24"/>
          <w:szCs w:val="24"/>
        </w:rPr>
        <w:t xml:space="preserve">— 1 человек на 170 тысяч!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w:t>
      </w:r>
      <w:proofErr w:type="spellStart"/>
      <w:r w:rsidRPr="0029618A">
        <w:rPr>
          <w:rFonts w:eastAsia="Times New Roman"/>
          <w:sz w:val="24"/>
          <w:szCs w:val="24"/>
        </w:rPr>
        <w:t>Дэниэлс</w:t>
      </w:r>
      <w:proofErr w:type="spellEnd"/>
      <w:r w:rsidRPr="0029618A">
        <w:rPr>
          <w:rFonts w:eastAsia="Times New Roman"/>
          <w:sz w:val="24"/>
          <w:szCs w:val="24"/>
        </w:rPr>
        <w:t xml:space="preserve">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14:paraId="40760B43" w14:textId="78B1C33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Кроме того, </w:t>
      </w:r>
      <w:proofErr w:type="spellStart"/>
      <w:r w:rsidRPr="0029618A">
        <w:rPr>
          <w:rFonts w:eastAsia="Times New Roman"/>
          <w:sz w:val="24"/>
          <w:szCs w:val="24"/>
        </w:rPr>
        <w:t>Тодд</w:t>
      </w:r>
      <w:proofErr w:type="spellEnd"/>
      <w:r w:rsidRPr="0029618A">
        <w:rPr>
          <w:rFonts w:eastAsia="Times New Roman"/>
          <w:sz w:val="24"/>
          <w:szCs w:val="24"/>
        </w:rPr>
        <w:t xml:space="preserve"> </w:t>
      </w:r>
      <w:proofErr w:type="spellStart"/>
      <w:r w:rsidRPr="0029618A">
        <w:rPr>
          <w:rFonts w:eastAsia="Times New Roman"/>
          <w:sz w:val="24"/>
          <w:szCs w:val="24"/>
        </w:rPr>
        <w:t>Роуз</w:t>
      </w:r>
      <w:proofErr w:type="spellEnd"/>
      <w:r w:rsidRPr="0029618A">
        <w:rPr>
          <w:rFonts w:eastAsia="Times New Roman"/>
          <w:sz w:val="24"/>
          <w:szCs w:val="24"/>
        </w:rPr>
        <w:t xml:space="preserve"> приводит историю из мирной жизни. Газета </w:t>
      </w:r>
      <w:proofErr w:type="spellStart"/>
      <w:r w:rsidRPr="0029618A">
        <w:rPr>
          <w:rFonts w:eastAsia="Times New Roman"/>
          <w:sz w:val="24"/>
          <w:szCs w:val="24"/>
        </w:rPr>
        <w:t>Plain</w:t>
      </w:r>
      <w:proofErr w:type="spellEnd"/>
      <w:r w:rsidRPr="0029618A">
        <w:rPr>
          <w:rFonts w:eastAsia="Times New Roman"/>
          <w:sz w:val="24"/>
          <w:szCs w:val="24"/>
        </w:rPr>
        <w:t xml:space="preserve"> </w:t>
      </w:r>
      <w:proofErr w:type="spellStart"/>
      <w:r w:rsidRPr="0029618A">
        <w:rPr>
          <w:rFonts w:eastAsia="Times New Roman"/>
          <w:sz w:val="24"/>
          <w:szCs w:val="24"/>
        </w:rPr>
        <w:t>Dealer</w:t>
      </w:r>
      <w:proofErr w:type="spellEnd"/>
      <w:r w:rsidRPr="0029618A">
        <w:rPr>
          <w:rFonts w:eastAsia="Times New Roman"/>
          <w:sz w:val="24"/>
          <w:szCs w:val="24"/>
        </w:rPr>
        <w:t>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sidR="003D7E1E">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w:t>
      </w:r>
      <w:ins w:id="1581" w:author="СБ" w:date="2019-11-03T13:58:00Z">
        <w:r w:rsidR="00342C47">
          <w:rPr>
            <w:rFonts w:eastAsia="Times New Roman"/>
            <w:sz w:val="24"/>
            <w:szCs w:val="24"/>
          </w:rPr>
          <w:t xml:space="preserve"> таких «идеальных» </w:t>
        </w:r>
        <w:proofErr w:type="spellStart"/>
        <w:r w:rsidR="00342C47">
          <w:rPr>
            <w:rFonts w:eastAsia="Times New Roman"/>
            <w:sz w:val="24"/>
            <w:szCs w:val="24"/>
          </w:rPr>
          <w:t>барвшень</w:t>
        </w:r>
      </w:ins>
      <w:proofErr w:type="spellEnd"/>
      <w:del w:id="1582" w:author="СБ" w:date="2019-11-03T13:59:00Z">
        <w:r w:rsidRPr="0029618A" w:rsidDel="00342C47">
          <w:rPr>
            <w:rFonts w:eastAsia="Times New Roman"/>
            <w:sz w:val="24"/>
            <w:szCs w:val="24"/>
          </w:rPr>
          <w:delText xml:space="preserve"> их</w:delText>
        </w:r>
      </w:del>
      <w:r w:rsidRPr="0029618A">
        <w:rPr>
          <w:rFonts w:eastAsia="Times New Roman"/>
          <w:sz w:val="24"/>
          <w:szCs w:val="24"/>
        </w:rPr>
        <w:t xml:space="preserve"> наберётся от силы</w:t>
      </w:r>
      <w:del w:id="1583" w:author="Пользователь" w:date="2019-10-06T13:55:00Z">
        <w:r w:rsidRPr="0029618A" w:rsidDel="003D7E1E">
          <w:rPr>
            <w:rFonts w:eastAsia="Times New Roman"/>
            <w:sz w:val="24"/>
            <w:szCs w:val="24"/>
          </w:rPr>
          <w:delText>,</w:delText>
        </w:r>
      </w:del>
      <w:r w:rsidRPr="0029618A">
        <w:rPr>
          <w:rFonts w:eastAsia="Times New Roman"/>
          <w:sz w:val="24"/>
          <w:szCs w:val="24"/>
        </w:rPr>
        <w:t xml:space="preserve"> пара тысяч </w:t>
      </w:r>
      <w:commentRangeStart w:id="1584"/>
      <w:r w:rsidRPr="0029618A">
        <w:rPr>
          <w:rFonts w:eastAsia="Times New Roman"/>
          <w:sz w:val="24"/>
          <w:szCs w:val="24"/>
        </w:rPr>
        <w:t>человек</w:t>
      </w:r>
      <w:commentRangeEnd w:id="1584"/>
      <w:r w:rsidR="003D7E1E">
        <w:rPr>
          <w:rStyle w:val="af"/>
        </w:rPr>
        <w:commentReference w:id="1584"/>
      </w:r>
      <w:commentRangeStart w:id="1585"/>
      <w:r w:rsidRPr="0029618A">
        <w:rPr>
          <w:rFonts w:eastAsia="Times New Roman"/>
          <w:sz w:val="24"/>
          <w:szCs w:val="24"/>
        </w:rPr>
        <w:t>.</w:t>
      </w:r>
      <w:commentRangeEnd w:id="1585"/>
      <w:r w:rsidR="00342C47">
        <w:rPr>
          <w:rStyle w:val="af"/>
        </w:rPr>
        <w:commentReference w:id="1585"/>
      </w:r>
      <w:r w:rsidRPr="0029618A">
        <w:rPr>
          <w:noProof/>
        </w:rPr>
        <w:drawing>
          <wp:anchor distT="0" distB="0" distL="114300" distR="114300" simplePos="0" relativeHeight="251665408" behindDoc="0" locked="0" layoutInCell="1" allowOverlap="1" wp14:anchorId="4FAB89E2" wp14:editId="02D579F3">
            <wp:simplePos x="0" y="0"/>
            <wp:positionH relativeFrom="column">
              <wp:posOffset>2865120</wp:posOffset>
            </wp:positionH>
            <wp:positionV relativeFrom="paragraph">
              <wp:posOffset>59055</wp:posOffset>
            </wp:positionV>
            <wp:extent cx="3067685" cy="3627755"/>
            <wp:effectExtent l="0" t="0" r="0" b="0"/>
            <wp:wrapSquare wrapText="bothSides" distT="0" distB="0" distL="114300" distR="11430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53" cstate="print"/>
                    <a:srcRect/>
                    <a:stretch>
                      <a:fillRect/>
                    </a:stretch>
                  </pic:blipFill>
                  <pic:spPr>
                    <a:xfrm>
                      <a:off x="0" y="0"/>
                      <a:ext cx="3067685" cy="3627755"/>
                    </a:xfrm>
                    <a:prstGeom prst="rect">
                      <a:avLst/>
                    </a:prstGeom>
                    <a:ln/>
                  </pic:spPr>
                </pic:pic>
              </a:graphicData>
            </a:graphic>
          </wp:anchor>
        </w:drawing>
      </w:r>
      <w:r w:rsidR="00B36015">
        <w:rPr>
          <w:noProof/>
        </w:rPr>
        <mc:AlternateContent>
          <mc:Choice Requires="wps">
            <w:drawing>
              <wp:anchor distT="0" distB="0" distL="114300" distR="114300" simplePos="0" relativeHeight="251666432" behindDoc="0" locked="0" layoutInCell="1" hidden="0" allowOverlap="1" wp14:anchorId="52B40065" wp14:editId="5E800779">
                <wp:simplePos x="0" y="0"/>
                <wp:positionH relativeFrom="column">
                  <wp:posOffset>2844800</wp:posOffset>
                </wp:positionH>
                <wp:positionV relativeFrom="paragraph">
                  <wp:posOffset>3784600</wp:posOffset>
                </wp:positionV>
                <wp:extent cx="3064510" cy="12700"/>
                <wp:effectExtent l="0" t="0" r="0" b="0"/>
                <wp:wrapSquare wrapText="bothSides" distT="0" distB="0" distL="114300" distR="114300"/>
                <wp:docPr id="2" name="Прямоугольник 2"/>
                <wp:cNvGraphicFramePr/>
                <a:graphic xmlns:a="http://schemas.openxmlformats.org/drawingml/2006/main">
                  <a:graphicData uri="http://schemas.microsoft.com/office/word/2010/wordprocessingShape">
                    <wps:wsp>
                      <wps:cNvSpPr/>
                      <wps:spPr>
                        <a:xfrm>
                          <a:off x="3813745" y="3779683"/>
                          <a:ext cx="3064510" cy="635"/>
                        </a:xfrm>
                        <a:prstGeom prst="rect">
                          <a:avLst/>
                        </a:prstGeom>
                        <a:solidFill>
                          <a:srgbClr val="FFFFFF"/>
                        </a:solidFill>
                        <a:ln>
                          <a:noFill/>
                        </a:ln>
                      </wps:spPr>
                      <wps:txbx>
                        <w:txbxContent>
                          <w:p w14:paraId="12BA1073" w14:textId="77777777" w:rsidR="00C47EB6" w:rsidRDefault="00C47EB6">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wps:txbx>
                      <wps:bodyPr spcFirstLastPara="1" wrap="square" lIns="0" tIns="0" rIns="0" bIns="0" anchor="t" anchorCtr="0">
                        <a:noAutofit/>
                      </wps:bodyPr>
                    </wps:wsp>
                  </a:graphicData>
                </a:graphic>
              </wp:anchor>
            </w:drawing>
          </mc:Choice>
          <mc:Fallback>
            <w:pict>
              <v:rect id="Прямоугольник 2" o:spid="_x0000_s1026" style="position:absolute;left:0;text-align:left;margin-left:224pt;margin-top:298pt;width:241.3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" stroked="f">
                <v:textbox inset="0,0,0,0">
                  <w:txbxContent>
                    <w:p w14:paraId="12BA1073" w14:textId="77777777" w:rsidR="007B7FD9" w:rsidRDefault="007B7FD9">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v:textbox>
                <w10:wrap type="square"/>
              </v:rect>
            </w:pict>
          </mc:Fallback>
        </mc:AlternateContent>
      </w:r>
    </w:p>
    <w:p w14:paraId="0B9AD792" w14:textId="46D9256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Далее </w:t>
      </w:r>
      <w:proofErr w:type="spellStart"/>
      <w:r w:rsidRPr="0029618A">
        <w:rPr>
          <w:rFonts w:eastAsia="Times New Roman"/>
          <w:sz w:val="24"/>
          <w:szCs w:val="24"/>
        </w:rPr>
        <w:t>Роуз</w:t>
      </w:r>
      <w:proofErr w:type="spellEnd"/>
      <w:r w:rsidRPr="0029618A">
        <w:rPr>
          <w:rFonts w:eastAsia="Times New Roman"/>
          <w:sz w:val="24"/>
          <w:szCs w:val="24"/>
        </w:rPr>
        <w:t xml:space="preserve"> пишет: «Но хотя </w:t>
      </w:r>
      <w:proofErr w:type="spellStart"/>
      <w:r w:rsidRPr="0029618A">
        <w:rPr>
          <w:rFonts w:eastAsia="Times New Roman"/>
          <w:sz w:val="24"/>
          <w:szCs w:val="24"/>
        </w:rPr>
        <w:t>Дэниэлс</w:t>
      </w:r>
      <w:proofErr w:type="spellEnd"/>
      <w:r w:rsidRPr="0029618A">
        <w:rPr>
          <w:rFonts w:eastAsia="Times New Roman"/>
          <w:sz w:val="24"/>
          <w:szCs w:val="24"/>
        </w:rPr>
        <w:t xml:space="preserve"> и организаторы конкурса получили одинаковый результат, они сделали совершенно разные выводы из этого. </w:t>
      </w:r>
      <w:proofErr w:type="gramStart"/>
      <w:r w:rsidRPr="0029618A">
        <w:rPr>
          <w:rFonts w:eastAsia="Times New Roman"/>
          <w:sz w:val="24"/>
          <w:szCs w:val="24"/>
        </w:rPr>
        <w:t>Большинство врачей и учёных того времени вовсе</w:t>
      </w:r>
      <w:proofErr w:type="gramEnd"/>
      <w:r w:rsidRPr="0029618A">
        <w:rPr>
          <w:rFonts w:eastAsia="Times New Roman"/>
          <w:sz w:val="24"/>
          <w:szCs w:val="24"/>
        </w:rPr>
        <w:t xml:space="preserve"> не </w:t>
      </w:r>
      <w:r w:rsidR="005F1F63">
        <w:rPr>
          <w:rFonts w:eastAsia="Times New Roman"/>
          <w:sz w:val="24"/>
          <w:szCs w:val="24"/>
        </w:rPr>
        <w:t>сочли</w:t>
      </w:r>
      <w:r w:rsidRPr="0029618A">
        <w:rPr>
          <w:rFonts w:eastAsia="Times New Roman"/>
          <w:sz w:val="24"/>
          <w:szCs w:val="24"/>
        </w:rPr>
        <w:t xml:space="preserve">, что Норма представляет неправильный идеал. Совсем наоборот: они пришли к заключению, что большинство американских женщин </w:t>
      </w:r>
      <w:proofErr w:type="spellStart"/>
      <w:r w:rsidRPr="0029618A">
        <w:rPr>
          <w:rFonts w:eastAsia="Times New Roman"/>
          <w:sz w:val="24"/>
          <w:szCs w:val="24"/>
        </w:rPr>
        <w:t>нездоровы</w:t>
      </w:r>
      <w:proofErr w:type="spellEnd"/>
      <w:r w:rsidRPr="0029618A">
        <w:rPr>
          <w:rFonts w:eastAsia="Times New Roman"/>
          <w:sz w:val="24"/>
          <w:szCs w:val="24"/>
        </w:rPr>
        <w:t xml:space="preserve"> и не поддерживают нормальную форму. Одним из таких был доктор Бруно </w:t>
      </w:r>
      <w:proofErr w:type="spellStart"/>
      <w:r w:rsidRPr="0029618A">
        <w:rPr>
          <w:rFonts w:eastAsia="Times New Roman"/>
          <w:sz w:val="24"/>
          <w:szCs w:val="24"/>
        </w:rPr>
        <w:t>Гебхард</w:t>
      </w:r>
      <w:proofErr w:type="spellEnd"/>
      <w:r w:rsidRPr="0029618A">
        <w:rPr>
          <w:rFonts w:eastAsia="Times New Roman"/>
          <w:sz w:val="24"/>
          <w:szCs w:val="24"/>
        </w:rPr>
        <w:t xml:space="preserve"> (</w:t>
      </w:r>
      <w:proofErr w:type="spellStart"/>
      <w:r w:rsidRPr="0029618A">
        <w:rPr>
          <w:rFonts w:eastAsia="Times New Roman"/>
          <w:sz w:val="24"/>
          <w:szCs w:val="24"/>
        </w:rPr>
        <w:t>Bruno</w:t>
      </w:r>
      <w:proofErr w:type="spellEnd"/>
      <w:r w:rsidRPr="0029618A">
        <w:rPr>
          <w:rFonts w:eastAsia="Times New Roman"/>
          <w:sz w:val="24"/>
          <w:szCs w:val="24"/>
        </w:rPr>
        <w:t xml:space="preserve"> </w:t>
      </w:r>
      <w:proofErr w:type="spellStart"/>
      <w:r w:rsidRPr="0029618A">
        <w:rPr>
          <w:rFonts w:eastAsia="Times New Roman"/>
          <w:sz w:val="24"/>
          <w:szCs w:val="24"/>
        </w:rPr>
        <w:t>Gebhard</w:t>
      </w:r>
      <w:proofErr w:type="spellEnd"/>
      <w:r w:rsidRPr="0029618A">
        <w:rPr>
          <w:rFonts w:eastAsia="Times New Roman"/>
          <w:sz w:val="24"/>
          <w:szCs w:val="24"/>
        </w:rPr>
        <w:t xml:space="preserve">),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w:t>
      </w:r>
      <w:proofErr w:type="spellStart"/>
      <w:r w:rsidRPr="0029618A">
        <w:rPr>
          <w:rFonts w:eastAsia="Times New Roman"/>
          <w:sz w:val="24"/>
          <w:szCs w:val="24"/>
        </w:rPr>
        <w:t>Дэниэлса</w:t>
      </w:r>
      <w:proofErr w:type="spellEnd"/>
      <w:r w:rsidRPr="0029618A">
        <w:rPr>
          <w:rFonts w:eastAsia="Times New Roman"/>
          <w:sz w:val="24"/>
          <w:szCs w:val="24"/>
        </w:rPr>
        <w:t xml:space="preserve">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14:paraId="4E4CA16E" w14:textId="77777777" w:rsidR="008E2D65" w:rsidRPr="0029618A" w:rsidRDefault="00662FA5">
      <w:pPr>
        <w:pStyle w:val="2"/>
        <w:spacing w:before="200" w:after="0"/>
        <w:ind w:firstLine="397"/>
        <w:jc w:val="both"/>
        <w:rPr>
          <w:rFonts w:eastAsia="Cambria"/>
          <w:b/>
          <w:color w:val="4F81BD"/>
          <w:sz w:val="26"/>
          <w:szCs w:val="26"/>
        </w:rPr>
      </w:pPr>
      <w:bookmarkStart w:id="1586" w:name="_Toc22639638"/>
      <w:r w:rsidRPr="0029618A">
        <w:rPr>
          <w:rFonts w:eastAsia="Cambria"/>
          <w:b/>
          <w:color w:val="4F81BD"/>
          <w:sz w:val="26"/>
          <w:szCs w:val="26"/>
        </w:rPr>
        <w:lastRenderedPageBreak/>
        <w:t>Тот самый закон подлости</w:t>
      </w:r>
      <w:bookmarkEnd w:id="1586"/>
    </w:p>
    <w:p w14:paraId="6CD9C4F0"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Один из классических законов подлости, сформулированный в сердцах инженером Эдвардом </w:t>
      </w:r>
      <w:proofErr w:type="spellStart"/>
      <w:r w:rsidRPr="0029618A">
        <w:rPr>
          <w:rFonts w:eastAsia="Times New Roman"/>
          <w:sz w:val="24"/>
          <w:szCs w:val="24"/>
        </w:rPr>
        <w:t>Мёрфи</w:t>
      </w:r>
      <w:proofErr w:type="spellEnd"/>
      <w:r w:rsidRPr="0029618A">
        <w:rPr>
          <w:rFonts w:eastAsia="Times New Roman"/>
          <w:sz w:val="24"/>
          <w:szCs w:val="24"/>
        </w:rPr>
        <w:t>, гласит:</w:t>
      </w:r>
    </w:p>
    <w:p w14:paraId="79650C11" w14:textId="77777777" w:rsidR="008E2D65" w:rsidRPr="0029618A" w:rsidRDefault="00662FA5">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14:paraId="348CE322" w14:textId="76CDC28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Сейчас мы можем взглянуть на него не только с позиции иронии. </w:t>
      </w:r>
      <w:del w:id="1587" w:author="СБ" w:date="2019-11-03T13:59:00Z">
        <w:r w:rsidRPr="0029618A" w:rsidDel="00461B87">
          <w:rPr>
            <w:rFonts w:eastAsia="Times New Roman"/>
            <w:sz w:val="24"/>
            <w:szCs w:val="24"/>
          </w:rPr>
          <w:delText xml:space="preserve">И он несколько глубже, чем тривиальное утверждение о том, что в полной выборке наблюдаются все исходы, даже самые </w:delText>
        </w:r>
        <w:commentRangeStart w:id="1588"/>
        <w:commentRangeStart w:id="1589"/>
        <w:r w:rsidRPr="0029618A" w:rsidDel="00461B87">
          <w:rPr>
            <w:rFonts w:eastAsia="Times New Roman"/>
            <w:sz w:val="24"/>
            <w:szCs w:val="24"/>
          </w:rPr>
          <w:delText>маловероятные</w:delText>
        </w:r>
        <w:commentRangeEnd w:id="1588"/>
        <w:r w:rsidR="00FB1EE6" w:rsidDel="00461B87">
          <w:rPr>
            <w:rStyle w:val="af"/>
          </w:rPr>
          <w:commentReference w:id="1588"/>
        </w:r>
      </w:del>
      <w:commentRangeEnd w:id="1589"/>
      <w:r w:rsidR="00461B87">
        <w:rPr>
          <w:rStyle w:val="af"/>
        </w:rPr>
        <w:commentReference w:id="1589"/>
      </w:r>
      <w:del w:id="1590" w:author="СБ" w:date="2019-11-03T13:59:00Z">
        <w:r w:rsidRPr="0029618A" w:rsidDel="00461B87">
          <w:rPr>
            <w:rFonts w:eastAsia="Times New Roman"/>
            <w:sz w:val="24"/>
            <w:szCs w:val="24"/>
          </w:rPr>
          <w:delText>.</w:delText>
        </w:r>
      </w:del>
    </w:p>
    <w:p w14:paraId="1BF26C0A" w14:textId="65BDF3F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rsidRPr="0029618A">
        <w:rPr>
          <w:rFonts w:eastAsia="Times New Roman"/>
          <w:sz w:val="24"/>
          <w:szCs w:val="24"/>
        </w:rPr>
        <w:t>сучка</w:t>
      </w:r>
      <w:proofErr w:type="gramEnd"/>
      <w:r w:rsidRPr="0029618A">
        <w:rPr>
          <w:rFonts w:eastAsia="Times New Roman"/>
          <w:sz w:val="24"/>
          <w:szCs w:val="24"/>
        </w:rPr>
        <w:t xml:space="preserve">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w:t>
      </w:r>
      <w:del w:id="1591" w:author="СБ" w:date="2019-11-03T14:00:00Z">
        <w:r w:rsidRPr="0029618A" w:rsidDel="00461B87">
          <w:rPr>
            <w:rFonts w:eastAsia="Times New Roman"/>
            <w:sz w:val="24"/>
            <w:szCs w:val="24"/>
          </w:rPr>
          <w:delText xml:space="preserve">первого </w:delText>
        </w:r>
      </w:del>
      <w:ins w:id="1592" w:author="СБ" w:date="2019-11-03T14:00:00Z">
        <w:r w:rsidR="00461B87">
          <w:rPr>
            <w:rFonts w:eastAsia="Times New Roman"/>
            <w:sz w:val="24"/>
            <w:szCs w:val="24"/>
          </w:rPr>
          <w:t xml:space="preserve">второго </w:t>
        </w:r>
        <w:r w:rsidR="00461B87" w:rsidRPr="0029618A">
          <w:rPr>
            <w:rFonts w:eastAsia="Times New Roman"/>
            <w:sz w:val="24"/>
            <w:szCs w:val="24"/>
          </w:rPr>
          <w:t xml:space="preserve"> </w:t>
        </w:r>
      </w:ins>
      <w:r w:rsidRPr="0029618A">
        <w:rPr>
          <w:rFonts w:eastAsia="Times New Roman"/>
          <w:sz w:val="24"/>
          <w:szCs w:val="24"/>
        </w:rPr>
        <w:t xml:space="preserve">события при условии, что </w:t>
      </w:r>
      <w:del w:id="1593" w:author="СБ" w:date="2019-11-03T14:00:00Z">
        <w:r w:rsidRPr="0029618A" w:rsidDel="00461B87">
          <w:rPr>
            <w:rFonts w:eastAsia="Times New Roman"/>
            <w:sz w:val="24"/>
            <w:szCs w:val="24"/>
          </w:rPr>
          <w:delText xml:space="preserve">второе </w:delText>
        </w:r>
      </w:del>
      <w:ins w:id="1594" w:author="СБ" w:date="2019-11-03T14:00:00Z">
        <w:r w:rsidR="00461B87">
          <w:rPr>
            <w:rFonts w:eastAsia="Times New Roman"/>
            <w:sz w:val="24"/>
            <w:szCs w:val="24"/>
          </w:rPr>
          <w:t xml:space="preserve">первое </w:t>
        </w:r>
      </w:ins>
      <w:r w:rsidRPr="0029618A">
        <w:rPr>
          <w:rFonts w:eastAsia="Times New Roman"/>
          <w:sz w:val="24"/>
          <w:szCs w:val="24"/>
        </w:rPr>
        <w:t xml:space="preserve">событие случилось, на вероятность </w:t>
      </w:r>
      <w:del w:id="1595" w:author="СБ" w:date="2019-11-03T14:01:00Z">
        <w:r w:rsidRPr="0029618A" w:rsidDel="00461B87">
          <w:rPr>
            <w:rFonts w:eastAsia="Times New Roman"/>
            <w:sz w:val="24"/>
            <w:szCs w:val="24"/>
          </w:rPr>
          <w:delText xml:space="preserve">второго </w:delText>
        </w:r>
      </w:del>
      <w:ins w:id="1596" w:author="СБ" w:date="2019-11-03T14:01:00Z">
        <w:r w:rsidR="00461B87">
          <w:rPr>
            <w:rFonts w:eastAsia="Times New Roman"/>
            <w:sz w:val="24"/>
            <w:szCs w:val="24"/>
          </w:rPr>
          <w:t>первого</w:t>
        </w:r>
        <w:r w:rsidR="00461B87" w:rsidRPr="0029618A">
          <w:rPr>
            <w:rFonts w:eastAsia="Times New Roman"/>
            <w:sz w:val="24"/>
            <w:szCs w:val="24"/>
          </w:rPr>
          <w:t xml:space="preserve"> </w:t>
        </w:r>
      </w:ins>
      <w:commentRangeStart w:id="1597"/>
      <w:r w:rsidRPr="0029618A">
        <w:rPr>
          <w:rFonts w:eastAsia="Times New Roman"/>
          <w:sz w:val="24"/>
          <w:szCs w:val="24"/>
        </w:rPr>
        <w:t>события</w:t>
      </w:r>
      <w:commentRangeEnd w:id="1597"/>
      <w:r w:rsidR="00FB1EE6">
        <w:rPr>
          <w:rStyle w:val="af"/>
        </w:rPr>
        <w:commentReference w:id="1597"/>
      </w:r>
      <w:commentRangeStart w:id="1598"/>
      <w:r w:rsidRPr="0029618A">
        <w:rPr>
          <w:rFonts w:eastAsia="Times New Roman"/>
          <w:sz w:val="24"/>
          <w:szCs w:val="24"/>
        </w:rPr>
        <w:t>:</w:t>
      </w:r>
      <w:commentRangeEnd w:id="1598"/>
      <w:r w:rsidR="00461B87">
        <w:rPr>
          <w:rStyle w:val="af"/>
        </w:rPr>
        <w:commentReference w:id="1598"/>
      </w:r>
    </w:p>
    <w:p w14:paraId="3E27898F" w14:textId="273134BD" w:rsidR="008E2D65" w:rsidRPr="0029618A" w:rsidRDefault="00662FA5">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e>
          </m:d>
          <m:r>
            <w:rPr>
              <w:rFonts w:ascii="Cambria Math" w:eastAsia="Cambria Math" w:hAnsi="Cambria Math"/>
              <w:sz w:val="24"/>
              <w:szCs w:val="24"/>
            </w:rPr>
            <m:t>=P</m:t>
          </m:r>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w:ins w:id="1599" w:author="СБ" w:date="2019-11-03T14:01:00Z">
                <m:r>
                  <w:rPr>
                    <w:rFonts w:ascii="Cambria Math" w:eastAsia="Cambria Math" w:hAnsi="Cambria Math"/>
                    <w:sz w:val="24"/>
                    <w:szCs w:val="24"/>
                  </w:rPr>
                  <m:t>2</m:t>
                </m:r>
              </w:ins>
              <w:del w:id="1600" w:author="СБ" w:date="2019-11-03T14:01:00Z">
                <m:r>
                  <w:rPr>
                    <w:rFonts w:ascii="Cambria Math" w:eastAsia="Cambria Math" w:hAnsi="Cambria Math"/>
                    <w:sz w:val="24"/>
                    <w:szCs w:val="24"/>
                  </w:rPr>
                  <m:t>1</m:t>
                </m:r>
              </w:del>
            </m:sub>
          </m:sSub>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w:ins w:id="1601" w:author="СБ" w:date="2019-11-03T14:01:00Z">
                <m:r>
                  <w:rPr>
                    <w:rFonts w:ascii="Cambria Math" w:eastAsia="Cambria Math" w:hAnsi="Cambria Math"/>
                    <w:sz w:val="24"/>
                    <w:szCs w:val="24"/>
                  </w:rPr>
                  <m:t>1</m:t>
                </m:r>
              </w:ins>
              <w:del w:id="1602" w:author="СБ" w:date="2019-11-03T14:01:00Z">
                <m:r>
                  <w:rPr>
                    <w:rFonts w:ascii="Cambria Math" w:eastAsia="Cambria Math" w:hAnsi="Cambria Math"/>
                    <w:sz w:val="24"/>
                    <w:szCs w:val="24"/>
                  </w:rPr>
                  <m:t>2</m:t>
                </m:r>
              </w:del>
            </m:sub>
          </m:sSub>
          <m:r>
            <w:rPr>
              <w:rFonts w:ascii="Cambria Math" w:eastAsia="Cambria Math" w:hAnsi="Cambria Math"/>
              <w:sz w:val="24"/>
              <w:szCs w:val="24"/>
            </w:rPr>
            <m:t>)⋅P(</m:t>
          </m:r>
          <m:sSub>
            <m:sSubPr>
              <m:ctrlPr>
                <w:rPr>
                  <w:rFonts w:ascii="Cambria Math" w:eastAsia="Cambria Math" w:hAnsi="Cambria Math"/>
                  <w:sz w:val="24"/>
                  <w:szCs w:val="24"/>
                </w:rPr>
              </m:ctrlPr>
            </m:sSubPr>
            <m:e>
              <m:r>
                <w:rPr>
                  <w:rFonts w:ascii="Cambria Math" w:eastAsia="Cambria Math" w:hAnsi="Cambria Math"/>
                  <w:sz w:val="24"/>
                  <w:szCs w:val="24"/>
                </w:rPr>
                <m:t>A</m:t>
              </m:r>
            </m:e>
            <m:sub>
              <w:del w:id="1603" w:author="СБ" w:date="2019-11-03T14:01:00Z">
                <m:r>
                  <w:rPr>
                    <w:rFonts w:ascii="Cambria Math" w:eastAsia="Cambria Math" w:hAnsi="Cambria Math"/>
                    <w:sz w:val="24"/>
                    <w:szCs w:val="24"/>
                  </w:rPr>
                  <m:t>2</m:t>
                </m:r>
              </w:del>
              <w:ins w:id="1604" w:author="СБ" w:date="2019-11-03T14:01:00Z">
                <m:r>
                  <w:rPr>
                    <w:rFonts w:ascii="Cambria Math" w:eastAsia="Cambria Math" w:hAnsi="Cambria Math"/>
                    <w:sz w:val="24"/>
                    <w:szCs w:val="24"/>
                  </w:rPr>
                  <m:t>1</m:t>
                </m:r>
              </w:ins>
            </m:sub>
          </m:sSub>
          <m:r>
            <w:rPr>
              <w:rFonts w:ascii="Cambria Math" w:eastAsia="Cambria Math" w:hAnsi="Cambria Math"/>
              <w:sz w:val="24"/>
              <w:szCs w:val="24"/>
            </w:rPr>
            <m:t>)</m:t>
          </m:r>
        </m:oMath>
      </m:oMathPara>
    </w:p>
    <w:p w14:paraId="0DD5093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14:paraId="40CE7943" w14:textId="77777777" w:rsidR="008E2D65" w:rsidRPr="0029618A" w:rsidRDefault="001C6BB5">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oMath>
      </m:oMathPara>
    </w:p>
    <w:p w14:paraId="4C0EDEB9"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14:paraId="718341CF" w14:textId="77777777" w:rsidR="008E2D65" w:rsidRPr="0029618A" w:rsidRDefault="00662FA5">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 P</m:t>
          </m:r>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Times New Roman" w:hAnsi="Cambria Math"/>
              <w:sz w:val="24"/>
              <w:szCs w:val="24"/>
            </w:rPr>
            <m:t>)</m:t>
          </m:r>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5380A3E6"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14:paraId="091C9895" w14:textId="77777777" w:rsidR="008E2D65" w:rsidRPr="0029618A" w:rsidRDefault="00662FA5">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2916406E" w14:textId="7904E2CB" w:rsidR="008E2D65" w:rsidRPr="0029618A" w:rsidRDefault="00662FA5">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sidR="00940A3E">
        <w:rPr>
          <w:rFonts w:eastAsia="Times New Roman"/>
          <w:sz w:val="24"/>
          <w:szCs w:val="24"/>
        </w:rPr>
        <w:t>и</w:t>
      </w:r>
      <w:r w:rsidRPr="0029618A">
        <w:rPr>
          <w:rFonts w:eastAsia="Times New Roman"/>
          <w:sz w:val="24"/>
          <w:szCs w:val="24"/>
        </w:rPr>
        <w:t xml:space="preserve">. Достаточно дюжины шагов, для того чтобы средняя вероятность нештатной ситуации или ошибки в </w:t>
      </w:r>
      <m:oMath>
        <m:r>
          <w:rPr>
            <w:rFonts w:ascii="Cambria Math" w:eastAsia="Cambria Math" w:hAnsi="Cambria Math"/>
            <w:sz w:val="24"/>
            <w:szCs w:val="24"/>
          </w:rPr>
          <m:t>5%</m:t>
        </m:r>
      </m:oMath>
      <w:r w:rsidRPr="0029618A">
        <w:rPr>
          <w:rFonts w:eastAsia="Times New Roman"/>
          <w:sz w:val="24"/>
          <w:szCs w:val="24"/>
        </w:rPr>
        <w:t xml:space="preserve"> </w:t>
      </w:r>
      <w:r w:rsidR="00940A3E">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14:paraId="55B28D8F" w14:textId="24211EE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w:t>
      </w:r>
      <w:r w:rsidR="00940A3E">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xml:space="preserve">. Она добавила в рассмотрение время, взаимосвязь элементов систем, экономику, а также человеческий </w:t>
      </w:r>
      <w:r w:rsidRPr="0029618A">
        <w:rPr>
          <w:rFonts w:eastAsia="Times New Roman"/>
          <w:sz w:val="24"/>
          <w:szCs w:val="24"/>
        </w:rPr>
        <w:lastRenderedPageBreak/>
        <w:t>фактор</w:t>
      </w:r>
      <w:r w:rsidR="00940A3E">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xml:space="preserve">, заставляющее принтер </w:t>
      </w:r>
      <w:proofErr w:type="gramStart"/>
      <w:r w:rsidRPr="0029618A">
        <w:rPr>
          <w:rFonts w:eastAsia="Times New Roman"/>
          <w:sz w:val="24"/>
          <w:szCs w:val="24"/>
        </w:rPr>
        <w:t>барахлить</w:t>
      </w:r>
      <w:proofErr w:type="gramEnd"/>
      <w:r w:rsidRPr="0029618A">
        <w:rPr>
          <w:rFonts w:eastAsia="Times New Roman"/>
          <w:sz w:val="24"/>
          <w:szCs w:val="24"/>
        </w:rPr>
        <w:t xml:space="preserve"> именно в день сдачи проекта.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с учётом времени — поистине страшная сила!</w:t>
      </w:r>
    </w:p>
    <w:p w14:paraId="3DED795F" w14:textId="48A6094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proofErr w:type="spellStart"/>
      <w:r w:rsidRPr="0029618A">
        <w:rPr>
          <w:rFonts w:eastAsia="Times New Roman"/>
          <w:i/>
          <w:color w:val="205968"/>
          <w:sz w:val="24"/>
          <w:szCs w:val="24"/>
          <w:highlight w:val="white"/>
        </w:rPr>
        <w:t>мультипликативности</w:t>
      </w:r>
      <w:proofErr w:type="spellEnd"/>
      <w:r w:rsidRPr="0029618A">
        <w:rPr>
          <w:rFonts w:eastAsia="Times New Roman"/>
          <w:sz w:val="24"/>
          <w:szCs w:val="24"/>
        </w:rPr>
        <w:t xml:space="preserve">. Так аддитивна вероятность или </w:t>
      </w:r>
      <w:proofErr w:type="spellStart"/>
      <w:r w:rsidRPr="0029618A">
        <w:rPr>
          <w:rFonts w:eastAsia="Times New Roman"/>
          <w:sz w:val="24"/>
          <w:szCs w:val="24"/>
        </w:rPr>
        <w:t>мультипликативна</w:t>
      </w:r>
      <w:proofErr w:type="spellEnd"/>
      <w:r w:rsidRPr="0029618A">
        <w:rPr>
          <w:rFonts w:eastAsia="Times New Roman"/>
          <w:sz w:val="24"/>
          <w:szCs w:val="24"/>
        </w:rPr>
        <w:t xml:space="preserve">? </w:t>
      </w:r>
      <w:proofErr w:type="gramStart"/>
      <w:r w:rsidRPr="0029618A">
        <w:rPr>
          <w:rFonts w:eastAsia="Times New Roman"/>
          <w:sz w:val="24"/>
          <w:szCs w:val="24"/>
        </w:rPr>
        <w:t xml:space="preserve">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некоторой системы, содержащее все возможные её состояния.</w:t>
      </w:r>
      <w:proofErr w:type="gramEnd"/>
      <w:r w:rsidRPr="0029618A">
        <w:rPr>
          <w:rFonts w:eastAsia="Times New Roman"/>
          <w:sz w:val="24"/>
          <w:szCs w:val="24"/>
        </w:rPr>
        <w:t xml:space="preserve"> Фазовое пространство измеримо, но вероятность мерой в нём не является.</w:t>
      </w:r>
      <w:r w:rsidR="003863E0">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14:paraId="5A5603DB" w14:textId="77777777" w:rsidR="008E2D65" w:rsidRPr="0029618A" w:rsidRDefault="00662FA5">
      <w:pPr>
        <w:pStyle w:val="2"/>
        <w:spacing w:before="200" w:after="0"/>
        <w:ind w:firstLine="397"/>
        <w:jc w:val="both"/>
        <w:rPr>
          <w:rFonts w:eastAsia="Cambria"/>
          <w:b/>
          <w:color w:val="4F81BD"/>
          <w:sz w:val="26"/>
          <w:szCs w:val="26"/>
        </w:rPr>
      </w:pPr>
      <w:bookmarkStart w:id="1605" w:name="_Toc22639639"/>
      <w:r w:rsidRPr="0029618A">
        <w:rPr>
          <w:rFonts w:eastAsia="Cambria"/>
          <w:b/>
          <w:color w:val="4F81BD"/>
          <w:sz w:val="26"/>
          <w:szCs w:val="26"/>
        </w:rPr>
        <w:t>Счастье — это найти друзей с тем же диагнозом, что и у тебя</w:t>
      </w:r>
      <w:bookmarkEnd w:id="1605"/>
    </w:p>
    <w:p w14:paraId="30DEDA4D" w14:textId="28558D2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14:paraId="55426F85" w14:textId="77777777" w:rsidR="00405FA5" w:rsidRDefault="00662FA5">
      <w:pPr>
        <w:spacing w:line="288" w:lineRule="auto"/>
        <w:ind w:firstLine="397"/>
        <w:jc w:val="both"/>
        <w:rPr>
          <w:ins w:id="1606" w:author="СБ" w:date="2019-11-03T14:06:00Z"/>
          <w:rFonts w:eastAsia="Times New Roman"/>
          <w:sz w:val="24"/>
          <w:szCs w:val="24"/>
        </w:rPr>
      </w:pPr>
      <w:r w:rsidRPr="0029618A">
        <w:rPr>
          <w:rFonts w:eastAsia="Times New Roman"/>
          <w:sz w:val="24"/>
          <w:szCs w:val="24"/>
        </w:rPr>
        <w:t>Определить отношение порядка</w:t>
      </w:r>
      <w:r w:rsidR="00B84563">
        <w:rPr>
          <w:rFonts w:eastAsia="Times New Roman"/>
          <w:sz w:val="24"/>
          <w:szCs w:val="24"/>
        </w:rPr>
        <w:t xml:space="preserve"> –</w:t>
      </w:r>
      <w:del w:id="1607" w:author="Пользователь" w:date="2019-10-06T15:31:00Z">
        <w:r w:rsidRPr="0029618A" w:rsidDel="00B84563">
          <w:rPr>
            <w:rFonts w:eastAsia="Times New Roman"/>
            <w:sz w:val="24"/>
            <w:szCs w:val="24"/>
          </w:rPr>
          <w:delText>,</w:delText>
        </w:r>
      </w:del>
      <w:r w:rsidRPr="0029618A">
        <w:rPr>
          <w:rFonts w:eastAsia="Times New Roman"/>
          <w:sz w:val="24"/>
          <w:szCs w:val="24"/>
        </w:rPr>
        <w:t xml:space="preserve"> значит обозначить, что один элемент некоего множества</w:t>
      </w:r>
      <w:del w:id="1608" w:author="Пользователь" w:date="2019-10-06T15:31:00Z">
        <w:r w:rsidRPr="0029618A" w:rsidDel="00B84563">
          <w:rPr>
            <w:rFonts w:eastAsia="Times New Roman"/>
            <w:sz w:val="24"/>
            <w:szCs w:val="24"/>
          </w:rPr>
          <w:delText>,</w:delText>
        </w:r>
      </w:del>
      <w:r w:rsidRPr="0029618A">
        <w:rPr>
          <w:rFonts w:eastAsia="Times New Roman"/>
          <w:sz w:val="24"/>
          <w:szCs w:val="24"/>
        </w:rPr>
        <w:t xml:space="preserve"> в каком-то смысле</w:t>
      </w:r>
      <w:del w:id="1609" w:author="Пользователь" w:date="2019-10-06T15:31:00Z">
        <w:r w:rsidRPr="0029618A" w:rsidDel="00B84563">
          <w:rPr>
            <w:rFonts w:eastAsia="Times New Roman"/>
            <w:sz w:val="24"/>
            <w:szCs w:val="24"/>
          </w:rPr>
          <w:delText>,</w:delText>
        </w:r>
      </w:del>
      <w:r w:rsidRPr="0029618A">
        <w:rPr>
          <w:rFonts w:eastAsia="Times New Roman"/>
          <w:sz w:val="24"/>
          <w:szCs w:val="24"/>
        </w:rPr>
        <w:t xml:space="preserve"> предшествует другому. Этому мы научились ещё в школе: 2 меньше чем 20, слон слабее кита, </w:t>
      </w:r>
      <w:del w:id="1610" w:author="СБ" w:date="2019-11-03T14:02:00Z">
        <w:r w:rsidRPr="0029618A" w:rsidDel="00461B87">
          <w:rPr>
            <w:rFonts w:eastAsia="Times New Roman"/>
            <w:sz w:val="24"/>
            <w:szCs w:val="24"/>
          </w:rPr>
          <w:delText xml:space="preserve">договор </w:delText>
        </w:r>
      </w:del>
      <w:ins w:id="1611" w:author="СБ" w:date="2019-11-03T14:02:00Z">
        <w:r w:rsidR="00461B87">
          <w:rPr>
            <w:rFonts w:eastAsia="Times New Roman"/>
            <w:sz w:val="24"/>
            <w:szCs w:val="24"/>
          </w:rPr>
          <w:t xml:space="preserve">уговор </w:t>
        </w:r>
        <w:r w:rsidR="00461B87" w:rsidRPr="0029618A">
          <w:rPr>
            <w:rFonts w:eastAsia="Times New Roman"/>
            <w:sz w:val="24"/>
            <w:szCs w:val="24"/>
          </w:rPr>
          <w:t xml:space="preserve"> </w:t>
        </w:r>
      </w:ins>
      <w:r w:rsidRPr="0029618A">
        <w:rPr>
          <w:rFonts w:eastAsia="Times New Roman"/>
          <w:sz w:val="24"/>
          <w:szCs w:val="24"/>
        </w:rPr>
        <w:t xml:space="preserve">дороже </w:t>
      </w:r>
      <w:commentRangeStart w:id="1612"/>
      <w:commentRangeStart w:id="1613"/>
      <w:r w:rsidRPr="0029618A">
        <w:rPr>
          <w:rFonts w:eastAsia="Times New Roman"/>
          <w:sz w:val="24"/>
          <w:szCs w:val="24"/>
        </w:rPr>
        <w:t>денег</w:t>
      </w:r>
      <w:commentRangeEnd w:id="1612"/>
      <w:commentRangeEnd w:id="1613"/>
      <w:r w:rsidR="00461B87">
        <w:rPr>
          <w:rStyle w:val="af"/>
        </w:rPr>
        <w:commentReference w:id="1612"/>
      </w:r>
      <w:r w:rsidR="00B84563">
        <w:rPr>
          <w:rStyle w:val="af"/>
        </w:rPr>
        <w:commentReference w:id="1613"/>
      </w:r>
      <w:r w:rsidRPr="0029618A">
        <w:rPr>
          <w:rFonts w:eastAsia="Times New Roman"/>
          <w:sz w:val="24"/>
          <w:szCs w:val="24"/>
        </w:rPr>
        <w:t xml:space="preserve"> и т. п. Но вот вам ряд вопросов. Что идёт раньше</w:t>
      </w:r>
      <w:r w:rsidR="00B84563">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xml:space="preserve">? Мы можем назвать по порядку цвета радуги и даже </w:t>
      </w:r>
      <w:r w:rsidRPr="0029618A">
        <w:rPr>
          <w:rFonts w:eastAsia="Times New Roman"/>
          <w:sz w:val="24"/>
          <w:szCs w:val="24"/>
        </w:rPr>
        <w:lastRenderedPageBreak/>
        <w:t>ассоциировать все промежуточные цвета с вещественным числом — частотой света, но кроме этих цветов</w:t>
      </w:r>
      <w:r w:rsidR="00FF1963">
        <w:rPr>
          <w:rFonts w:eastAsia="Times New Roman"/>
          <w:sz w:val="24"/>
          <w:szCs w:val="24"/>
        </w:rPr>
        <w:t>,</w:t>
      </w:r>
      <w:r w:rsidRPr="0029618A">
        <w:rPr>
          <w:rFonts w:eastAsia="Times New Roman"/>
          <w:sz w:val="24"/>
          <w:szCs w:val="24"/>
        </w:rPr>
        <w:t xml:space="preserve"> существует множество </w:t>
      </w:r>
      <w:proofErr w:type="spellStart"/>
      <w:r w:rsidRPr="0029618A">
        <w:rPr>
          <w:rFonts w:eastAsia="Times New Roman"/>
          <w:sz w:val="24"/>
          <w:szCs w:val="24"/>
        </w:rPr>
        <w:t>неспектральных</w:t>
      </w:r>
      <w:proofErr w:type="spellEnd"/>
      <w:r w:rsidRPr="0029618A">
        <w:rPr>
          <w:rFonts w:eastAsia="Times New Roman"/>
          <w:sz w:val="24"/>
          <w:szCs w:val="24"/>
        </w:rPr>
        <w:t xml:space="preserve"> цветов, они образуют хорошо знакомый типографам и дизайнерам</w:t>
      </w:r>
      <w:ins w:id="1614" w:author="СБ" w:date="2019-11-03T14:04:00Z">
        <w:r w:rsidR="00405FA5">
          <w:rPr>
            <w:rFonts w:eastAsia="Times New Roman"/>
            <w:sz w:val="24"/>
            <w:szCs w:val="24"/>
          </w:rPr>
          <w:t xml:space="preserve"> цветовое пространство, в котором каждый цвет имеет три </w:t>
        </w:r>
      </w:ins>
      <w:ins w:id="1615" w:author="СБ" w:date="2019-11-03T14:05:00Z">
        <w:r w:rsidR="00405FA5">
          <w:rPr>
            <w:rFonts w:eastAsia="Times New Roman"/>
            <w:sz w:val="24"/>
            <w:szCs w:val="24"/>
          </w:rPr>
          <w:t>«</w:t>
        </w:r>
      </w:ins>
      <w:ins w:id="1616" w:author="СБ" w:date="2019-11-03T14:04:00Z">
        <w:r w:rsidR="00405FA5">
          <w:rPr>
            <w:rFonts w:eastAsia="Times New Roman"/>
            <w:sz w:val="24"/>
            <w:szCs w:val="24"/>
          </w:rPr>
          <w:t>координаты</w:t>
        </w:r>
      </w:ins>
      <w:ins w:id="1617" w:author="СБ" w:date="2019-11-03T14:05:00Z">
        <w:r w:rsidR="00405FA5">
          <w:rPr>
            <w:rFonts w:eastAsia="Times New Roman"/>
            <w:sz w:val="24"/>
            <w:szCs w:val="24"/>
          </w:rPr>
          <w:t>».</w:t>
        </w:r>
      </w:ins>
      <w:r w:rsidRPr="0029618A">
        <w:rPr>
          <w:rFonts w:eastAsia="Times New Roman"/>
          <w:sz w:val="24"/>
          <w:szCs w:val="24"/>
        </w:rPr>
        <w:t xml:space="preserve"> </w:t>
      </w:r>
      <w:del w:id="1618" w:author="СБ" w:date="2019-11-03T14:04:00Z">
        <w:r w:rsidRPr="0029618A" w:rsidDel="00405FA5">
          <w:rPr>
            <w:rFonts w:eastAsia="Times New Roman"/>
            <w:sz w:val="24"/>
            <w:szCs w:val="24"/>
          </w:rPr>
          <w:delText xml:space="preserve">цветовой </w:delText>
        </w:r>
        <w:commentRangeStart w:id="1619"/>
        <w:r w:rsidRPr="0029618A" w:rsidDel="00405FA5">
          <w:rPr>
            <w:rFonts w:eastAsia="Times New Roman"/>
            <w:sz w:val="24"/>
            <w:szCs w:val="24"/>
          </w:rPr>
          <w:delText>круг</w:delText>
        </w:r>
      </w:del>
      <w:commentRangeEnd w:id="1619"/>
      <w:r w:rsidR="00B84563">
        <w:rPr>
          <w:rStyle w:val="af"/>
        </w:rPr>
        <w:commentReference w:id="1619"/>
      </w:r>
      <w:r w:rsidR="00FF1963">
        <w:rPr>
          <w:rFonts w:eastAsia="Times New Roman"/>
          <w:sz w:val="24"/>
          <w:szCs w:val="24"/>
        </w:rPr>
        <w:t>. Так</w:t>
      </w:r>
      <w:r w:rsidRPr="0029618A">
        <w:rPr>
          <w:rFonts w:eastAsia="Times New Roman"/>
          <w:sz w:val="24"/>
          <w:szCs w:val="24"/>
        </w:rPr>
        <w:t xml:space="preserve"> можно ли все видимые глазом цвета выстроить по порядку? </w:t>
      </w:r>
    </w:p>
    <w:p w14:paraId="70698B78" w14:textId="2D98EAD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Эти примеры показывают, что с отношением порядка бывают трудности. Например, </w:t>
      </w:r>
      <w:ins w:id="1620" w:author="СБ" w:date="2019-11-03T14:08:00Z">
        <w:r w:rsidR="00405FA5">
          <w:rPr>
            <w:rFonts w:eastAsia="Times New Roman"/>
            <w:sz w:val="24"/>
            <w:szCs w:val="24"/>
          </w:rPr>
          <w:t>для отношени</w:t>
        </w:r>
      </w:ins>
      <w:ins w:id="1621" w:author="СБ" w:date="2019-11-03T14:09:00Z">
        <w:r w:rsidR="00405FA5">
          <w:rPr>
            <w:rFonts w:eastAsia="Times New Roman"/>
            <w:sz w:val="24"/>
            <w:szCs w:val="24"/>
          </w:rPr>
          <w:t>я</w:t>
        </w:r>
      </w:ins>
      <w:ins w:id="1622" w:author="СБ" w:date="2019-11-03T14:08:00Z">
        <w:r w:rsidR="00405FA5">
          <w:rPr>
            <w:rFonts w:eastAsia="Times New Roman"/>
            <w:sz w:val="24"/>
            <w:szCs w:val="24"/>
          </w:rPr>
          <w:t xml:space="preserve"> «один день</w:t>
        </w:r>
      </w:ins>
      <w:ins w:id="1623" w:author="СБ" w:date="2019-11-03T14:09:00Z">
        <w:r w:rsidR="00405FA5">
          <w:rPr>
            <w:rFonts w:eastAsia="Times New Roman"/>
            <w:sz w:val="24"/>
            <w:szCs w:val="24"/>
          </w:rPr>
          <w:t xml:space="preserve"> недели</w:t>
        </w:r>
      </w:ins>
      <w:ins w:id="1624" w:author="СБ" w:date="2019-11-03T14:08:00Z">
        <w:r w:rsidR="00405FA5">
          <w:rPr>
            <w:rFonts w:eastAsia="Times New Roman"/>
            <w:sz w:val="24"/>
            <w:szCs w:val="24"/>
          </w:rPr>
          <w:t xml:space="preserve"> </w:t>
        </w:r>
      </w:ins>
      <w:ins w:id="1625" w:author="СБ" w:date="2019-11-03T14:09:00Z">
        <w:r w:rsidR="00405FA5">
          <w:rPr>
            <w:rFonts w:eastAsia="Times New Roman"/>
            <w:sz w:val="24"/>
            <w:szCs w:val="24"/>
          </w:rPr>
          <w:t>наступает после другого</w:t>
        </w:r>
      </w:ins>
      <w:ins w:id="1626" w:author="СБ" w:date="2019-11-03T14:08:00Z">
        <w:r w:rsidR="00405FA5">
          <w:rPr>
            <w:rFonts w:eastAsia="Times New Roman"/>
            <w:sz w:val="24"/>
            <w:szCs w:val="24"/>
          </w:rPr>
          <w:t xml:space="preserve">» </w:t>
        </w:r>
      </w:ins>
      <w:del w:id="1627" w:author="СБ" w:date="2019-11-03T14:09:00Z">
        <w:r w:rsidRPr="0029618A" w:rsidDel="00405FA5">
          <w:rPr>
            <w:rFonts w:eastAsia="Times New Roman"/>
            <w:sz w:val="24"/>
            <w:szCs w:val="24"/>
          </w:rPr>
          <w:delText xml:space="preserve">на множестве дней недели </w:delText>
        </w:r>
      </w:del>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ins w:id="1628" w:author="СБ" w:date="2019-11-03T14:10:00Z">
        <w:r w:rsidR="00405FA5">
          <w:rPr>
            <w:rFonts w:eastAsia="Times New Roman"/>
            <w:sz w:val="24"/>
            <w:szCs w:val="24"/>
          </w:rPr>
          <w:t xml:space="preserve"> воскресенье наступает </w:t>
        </w:r>
      </w:ins>
      <w:r w:rsidRPr="0029618A">
        <w:rPr>
          <w:rFonts w:eastAsia="Times New Roman"/>
          <w:sz w:val="24"/>
          <w:szCs w:val="24"/>
        </w:rPr>
        <w:t xml:space="preserve"> </w:t>
      </w:r>
      <w:ins w:id="1629" w:author="СБ" w:date="2019-11-03T14:10:00Z">
        <w:r w:rsidR="00405FA5">
          <w:rPr>
            <w:rFonts w:eastAsia="Times New Roman"/>
            <w:sz w:val="24"/>
            <w:szCs w:val="24"/>
          </w:rPr>
          <w:t>по</w:t>
        </w:r>
      </w:ins>
      <w:ins w:id="1630" w:author="СБ" w:date="2019-11-03T14:11:00Z">
        <w:r w:rsidR="00405FA5">
          <w:rPr>
            <w:rFonts w:eastAsia="Times New Roman"/>
            <w:sz w:val="24"/>
            <w:szCs w:val="24"/>
          </w:rPr>
          <w:t>зже</w:t>
        </w:r>
      </w:ins>
      <w:ins w:id="1631" w:author="СБ" w:date="2019-11-03T14:10:00Z">
        <w:r w:rsidR="00405FA5">
          <w:rPr>
            <w:rFonts w:eastAsia="Times New Roman"/>
            <w:sz w:val="24"/>
            <w:szCs w:val="24"/>
          </w:rPr>
          <w:t xml:space="preserve"> четверга, а четверг </w:t>
        </w:r>
      </w:ins>
      <w:ins w:id="1632" w:author="СБ" w:date="2019-11-03T14:11:00Z">
        <w:r w:rsidR="00405FA5">
          <w:rPr>
            <w:rFonts w:eastAsia="Times New Roman"/>
            <w:sz w:val="24"/>
            <w:szCs w:val="24"/>
          </w:rPr>
          <w:t>–</w:t>
        </w:r>
      </w:ins>
      <w:ins w:id="1633" w:author="СБ" w:date="2019-11-03T14:10:00Z">
        <w:r w:rsidR="00405FA5">
          <w:rPr>
            <w:rFonts w:eastAsia="Times New Roman"/>
            <w:sz w:val="24"/>
            <w:szCs w:val="24"/>
          </w:rPr>
          <w:t xml:space="preserve"> по</w:t>
        </w:r>
      </w:ins>
      <w:ins w:id="1634" w:author="СБ" w:date="2019-11-03T14:11:00Z">
        <w:r w:rsidR="00405FA5">
          <w:rPr>
            <w:rFonts w:eastAsia="Times New Roman"/>
            <w:sz w:val="24"/>
            <w:szCs w:val="24"/>
          </w:rPr>
          <w:t>зже понедельника, не следует, что воскресенье всегда наступает позже поне</w:t>
        </w:r>
      </w:ins>
      <w:ins w:id="1635" w:author="СБ" w:date="2019-11-03T14:12:00Z">
        <w:r w:rsidR="00405FA5">
          <w:rPr>
            <w:rFonts w:eastAsia="Times New Roman"/>
            <w:sz w:val="24"/>
            <w:szCs w:val="24"/>
          </w:rPr>
          <w:t>д</w:t>
        </w:r>
      </w:ins>
      <w:ins w:id="1636" w:author="СБ" w:date="2019-11-03T14:11:00Z">
        <w:r w:rsidR="00405FA5">
          <w:rPr>
            <w:rFonts w:eastAsia="Times New Roman"/>
            <w:sz w:val="24"/>
            <w:szCs w:val="24"/>
          </w:rPr>
          <w:t>ельника</w:t>
        </w:r>
      </w:ins>
      <w:del w:id="1637" w:author="СБ" w:date="2019-11-03T14:11:00Z">
        <w:r w:rsidRPr="0029618A" w:rsidDel="00405FA5">
          <w:rPr>
            <w:rFonts w:eastAsia="Times New Roman"/>
            <w:sz w:val="24"/>
            <w:szCs w:val="24"/>
          </w:rPr>
          <w:delText>за</w:delText>
        </w:r>
      </w:del>
      <w:del w:id="1638" w:author="СБ" w:date="2019-11-03T14:10:00Z">
        <w:r w:rsidRPr="0029618A" w:rsidDel="00405FA5">
          <w:rPr>
            <w:rFonts w:eastAsia="Times New Roman"/>
            <w:sz w:val="24"/>
            <w:szCs w:val="24"/>
          </w:rPr>
          <w:delText xml:space="preserve"> </w:delText>
        </w:r>
        <m:oMath>
          <m:r>
            <w:rPr>
              <w:rFonts w:ascii="Cambria Math" w:eastAsia="Cambria Math" w:hAnsi="Cambria Math"/>
              <w:sz w:val="24"/>
              <w:szCs w:val="24"/>
            </w:rPr>
            <m:t>A</m:t>
          </m:r>
        </m:oMath>
        <w:r w:rsidRPr="0029618A" w:rsidDel="00405FA5">
          <w:rPr>
            <w:rFonts w:eastAsia="Times New Roman"/>
            <w:sz w:val="24"/>
            <w:szCs w:val="24"/>
          </w:rPr>
          <w:delText xml:space="preserve"> следует </w:delText>
        </w:r>
        <m:oMath>
          <m:r>
            <w:rPr>
              <w:rFonts w:ascii="Cambria Math" w:eastAsia="Cambria Math" w:hAnsi="Cambria Math"/>
              <w:sz w:val="24"/>
              <w:szCs w:val="24"/>
            </w:rPr>
            <m:t>B</m:t>
          </m:r>
        </m:oMath>
        <w:r w:rsidRPr="0029618A" w:rsidDel="00405FA5">
          <w:rPr>
            <w:rFonts w:eastAsia="Times New Roman"/>
            <w:sz w:val="24"/>
            <w:szCs w:val="24"/>
          </w:rPr>
          <w:delText xml:space="preserve">, а за </w:delText>
        </w:r>
        <m:oMath>
          <m:r>
            <w:rPr>
              <w:rFonts w:ascii="Cambria Math" w:eastAsia="Cambria Math" w:hAnsi="Cambria Math"/>
              <w:sz w:val="24"/>
              <w:szCs w:val="24"/>
            </w:rPr>
            <m:t>B</m:t>
          </m:r>
        </m:oMath>
        <w:r w:rsidRPr="0029618A" w:rsidDel="00405FA5">
          <w:rPr>
            <w:rFonts w:eastAsia="Times New Roman"/>
            <w:sz w:val="24"/>
            <w:szCs w:val="24"/>
          </w:rPr>
          <w:delText xml:space="preserve"> следует </w:delText>
        </w:r>
        <m:oMath>
          <m:r>
            <w:rPr>
              <w:rFonts w:ascii="Cambria Math" w:eastAsia="Cambria Math" w:hAnsi="Cambria Math"/>
              <w:sz w:val="24"/>
              <w:szCs w:val="24"/>
            </w:rPr>
            <m:t>C</m:t>
          </m:r>
        </m:oMath>
        <w:r w:rsidRPr="0029618A" w:rsidDel="00405FA5">
          <w:rPr>
            <w:rFonts w:eastAsia="Times New Roman"/>
            <w:sz w:val="24"/>
            <w:szCs w:val="24"/>
          </w:rPr>
          <w:delText xml:space="preserve"> нельзя сделать вывод, что </w:delText>
        </w:r>
        <m:oMath>
          <m:r>
            <w:rPr>
              <w:rFonts w:ascii="Cambria Math" w:eastAsia="Cambria Math" w:hAnsi="Cambria Math"/>
              <w:sz w:val="24"/>
              <w:szCs w:val="24"/>
            </w:rPr>
            <m:t>C</m:t>
          </m:r>
        </m:oMath>
        <w:r w:rsidRPr="0029618A" w:rsidDel="00405FA5">
          <w:rPr>
            <w:rFonts w:eastAsia="Times New Roman"/>
            <w:sz w:val="24"/>
            <w:szCs w:val="24"/>
          </w:rPr>
          <w:delText xml:space="preserve"> всегда следует за </w:delText>
        </w:r>
        <m:oMath>
          <m:r>
            <m:rPr>
              <m:sty m:val="p"/>
            </m:rPr>
            <w:rPr>
              <w:rStyle w:val="af"/>
            </w:rPr>
            <w:commentReference w:id="1639"/>
          </m:r>
        </m:oMath>
      </w:del>
      <w:r w:rsidRPr="0029618A">
        <w:rPr>
          <w:rFonts w:eastAsia="Times New Roman"/>
          <w:sz w:val="24"/>
          <w:szCs w:val="24"/>
        </w:rPr>
        <w:t xml:space="preserve">), так же как не </w:t>
      </w:r>
      <w:proofErr w:type="gramStart"/>
      <w:r w:rsidRPr="0029618A">
        <w:rPr>
          <w:rFonts w:eastAsia="Times New Roman"/>
          <w:sz w:val="24"/>
          <w:szCs w:val="24"/>
        </w:rPr>
        <w:t>транзитивна</w:t>
      </w:r>
      <w:proofErr w:type="gramEnd"/>
      <w:r w:rsidRPr="0029618A">
        <w:rPr>
          <w:rFonts w:eastAsia="Times New Roman"/>
          <w:sz w:val="24"/>
          <w:szCs w:val="24"/>
        </w:rPr>
        <w:t xml:space="preserve"> </w:t>
      </w:r>
      <w:ins w:id="1640" w:author="СБ" w:date="2019-11-03T14:11:00Z">
        <w:r w:rsidR="00405FA5">
          <w:rPr>
            <w:rFonts w:eastAsia="Times New Roman"/>
            <w:sz w:val="24"/>
            <w:szCs w:val="24"/>
          </w:rPr>
          <w:t>отношение «сильнее</w:t>
        </w:r>
      </w:ins>
      <w:ins w:id="1641" w:author="СБ" w:date="2019-11-03T14:12:00Z">
        <w:r w:rsidR="00405FA5">
          <w:rPr>
            <w:rFonts w:eastAsia="Times New Roman"/>
            <w:sz w:val="24"/>
            <w:szCs w:val="24"/>
          </w:rPr>
          <w:t xml:space="preserve">» в </w:t>
        </w:r>
      </w:ins>
      <w:r w:rsidRPr="0029618A">
        <w:rPr>
          <w:rFonts w:eastAsia="Times New Roman"/>
          <w:sz w:val="24"/>
          <w:szCs w:val="24"/>
        </w:rPr>
        <w:t>игр</w:t>
      </w:r>
      <w:del w:id="1642" w:author="СБ" w:date="2019-11-03T14:12:00Z">
        <w:r w:rsidRPr="0029618A" w:rsidDel="00405FA5">
          <w:rPr>
            <w:rFonts w:eastAsia="Times New Roman"/>
            <w:sz w:val="24"/>
            <w:szCs w:val="24"/>
          </w:rPr>
          <w:delText>а</w:delText>
        </w:r>
      </w:del>
      <w:ins w:id="1643" w:author="СБ" w:date="2019-11-03T14:12:00Z">
        <w:r w:rsidR="00405FA5">
          <w:rPr>
            <w:rFonts w:eastAsia="Times New Roman"/>
            <w:sz w:val="24"/>
            <w:szCs w:val="24"/>
          </w:rPr>
          <w:t>е</w:t>
        </w:r>
      </w:ins>
      <w:r w:rsidRPr="0029618A">
        <w:rPr>
          <w:rFonts w:eastAsia="Times New Roman"/>
          <w:sz w:val="24"/>
          <w:szCs w:val="24"/>
        </w:rPr>
        <w:t xml:space="preserve"> «камень-ножницы-</w:t>
      </w:r>
      <w:commentRangeStart w:id="1644"/>
      <w:r w:rsidRPr="0029618A">
        <w:rPr>
          <w:rFonts w:eastAsia="Times New Roman"/>
          <w:sz w:val="24"/>
          <w:szCs w:val="24"/>
        </w:rPr>
        <w:t>бумага</w:t>
      </w:r>
      <w:commentRangeEnd w:id="1644"/>
      <w:r w:rsidR="00405FA5">
        <w:rPr>
          <w:rStyle w:val="af"/>
        </w:rPr>
        <w:commentReference w:id="1644"/>
      </w:r>
      <w:r w:rsidRPr="0029618A">
        <w:rPr>
          <w:rFonts w:eastAsia="Times New Roman"/>
          <w:sz w:val="24"/>
          <w:szCs w:val="24"/>
        </w:rPr>
        <w:t xml:space="preserve">». Попытка ввести понятие больше/меньше на поле комплексных чисел не согласуется с арифметикой этих чисел, а </w:t>
      </w:r>
      <w:commentRangeStart w:id="1645"/>
      <w:r w:rsidRPr="0029618A">
        <w:rPr>
          <w:rFonts w:eastAsia="Times New Roman"/>
          <w:sz w:val="24"/>
          <w:szCs w:val="24"/>
        </w:rPr>
        <w:t>цвета</w:t>
      </w:r>
      <w:ins w:id="1646" w:author="СБ" w:date="2019-11-03T14:13:00Z">
        <w:r w:rsidR="00405FA5">
          <w:rPr>
            <w:rFonts w:eastAsia="Times New Roman"/>
            <w:sz w:val="24"/>
            <w:szCs w:val="24"/>
          </w:rPr>
          <w:t xml:space="preserve">, которые можно </w:t>
        </w:r>
        <w:proofErr w:type="spellStart"/>
        <w:r w:rsidR="00405FA5">
          <w:rPr>
            <w:rFonts w:eastAsia="Times New Roman"/>
            <w:sz w:val="24"/>
            <w:szCs w:val="24"/>
          </w:rPr>
          <w:t>параметризовать</w:t>
        </w:r>
        <w:proofErr w:type="spellEnd"/>
        <w:r w:rsidR="00405FA5">
          <w:rPr>
            <w:rFonts w:eastAsia="Times New Roman"/>
            <w:sz w:val="24"/>
            <w:szCs w:val="24"/>
          </w:rPr>
          <w:t xml:space="preserve"> тремя «координатами» (оттенок, насыщенность, яркость)</w:t>
        </w:r>
      </w:ins>
      <w:r w:rsidRPr="0029618A">
        <w:rPr>
          <w:rFonts w:eastAsia="Times New Roman"/>
          <w:sz w:val="24"/>
          <w:szCs w:val="24"/>
        </w:rPr>
        <w:t xml:space="preserve"> обладают обоими этими недостатками: и отсутствием транзитивности</w:t>
      </w:r>
      <w:commentRangeEnd w:id="1645"/>
      <w:r w:rsidR="00DD71B9">
        <w:rPr>
          <w:rStyle w:val="af"/>
        </w:rPr>
        <w:commentReference w:id="1645"/>
      </w:r>
      <w:ins w:id="1647" w:author="СБ" w:date="2019-11-03T14:13:00Z">
        <w:r w:rsidR="00405FA5">
          <w:rPr>
            <w:rFonts w:eastAsia="Times New Roman"/>
            <w:sz w:val="24"/>
            <w:szCs w:val="24"/>
          </w:rPr>
          <w:t xml:space="preserve"> для оттенка, который зациклен, подобно </w:t>
        </w:r>
        <w:proofErr w:type="spellStart"/>
        <w:r w:rsidR="00405FA5">
          <w:rPr>
            <w:rFonts w:eastAsia="Times New Roman"/>
            <w:sz w:val="24"/>
            <w:szCs w:val="24"/>
          </w:rPr>
          <w:t>дним</w:t>
        </w:r>
        <w:proofErr w:type="spellEnd"/>
        <w:r w:rsidR="00405FA5">
          <w:rPr>
            <w:rFonts w:eastAsia="Times New Roman"/>
            <w:sz w:val="24"/>
            <w:szCs w:val="24"/>
          </w:rPr>
          <w:t xml:space="preserve"> недели</w:t>
        </w:r>
      </w:ins>
      <w:r w:rsidRPr="0029618A">
        <w:rPr>
          <w:rFonts w:eastAsia="Times New Roman"/>
          <w:sz w:val="24"/>
          <w:szCs w:val="24"/>
        </w:rPr>
        <w:t>, и существенной многомерностью</w:t>
      </w:r>
      <w:commentRangeStart w:id="1648"/>
      <w:r w:rsidRPr="0029618A">
        <w:rPr>
          <w:rFonts w:eastAsia="Times New Roman"/>
          <w:sz w:val="24"/>
          <w:szCs w:val="24"/>
        </w:rPr>
        <w:t>.</w:t>
      </w:r>
      <w:commentRangeEnd w:id="1648"/>
      <w:r w:rsidR="001C4C85">
        <w:rPr>
          <w:rStyle w:val="af"/>
        </w:rPr>
        <w:commentReference w:id="1648"/>
      </w:r>
      <w:r w:rsidRPr="0029618A">
        <w:rPr>
          <w:rFonts w:eastAsia="Times New Roman"/>
          <w:sz w:val="24"/>
          <w:szCs w:val="24"/>
        </w:rPr>
        <w:t xml:space="preserve"> Даже на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14:paraId="1C187015" w14:textId="34D97DA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xml:space="preserve">. Фильмы про Индиану Джонса ближе к «Пиратам Карибского моря», чем к комедиям </w:t>
      </w:r>
      <w:proofErr w:type="spellStart"/>
      <w:r w:rsidRPr="0029618A">
        <w:rPr>
          <w:rFonts w:eastAsia="Times New Roman"/>
          <w:sz w:val="24"/>
          <w:szCs w:val="24"/>
        </w:rPr>
        <w:t>Вуди</w:t>
      </w:r>
      <w:proofErr w:type="spellEnd"/>
      <w:r w:rsidRPr="0029618A">
        <w:rPr>
          <w:rFonts w:eastAsia="Times New Roman"/>
          <w:sz w:val="24"/>
          <w:szCs w:val="24"/>
        </w:rPr>
        <w:t xml:space="preserve"> Аллена или </w:t>
      </w:r>
      <w:proofErr w:type="spellStart"/>
      <w:r w:rsidRPr="0029618A">
        <w:rPr>
          <w:rFonts w:eastAsia="Times New Roman"/>
          <w:sz w:val="24"/>
          <w:szCs w:val="24"/>
        </w:rPr>
        <w:t>документалистике</w:t>
      </w:r>
      <w:proofErr w:type="spellEnd"/>
      <w:r w:rsidRPr="0029618A">
        <w:rPr>
          <w:rFonts w:eastAsia="Times New Roman"/>
          <w:sz w:val="24"/>
          <w:szCs w:val="24"/>
        </w:rPr>
        <w:t xml:space="preserve">. Русский язык ближе </w:t>
      </w:r>
      <w:proofErr w:type="gramStart"/>
      <w:r w:rsidRPr="0029618A">
        <w:rPr>
          <w:rFonts w:eastAsia="Times New Roman"/>
          <w:sz w:val="24"/>
          <w:szCs w:val="24"/>
        </w:rPr>
        <w:t>к</w:t>
      </w:r>
      <w:proofErr w:type="gramEnd"/>
      <w:r w:rsidRPr="0029618A">
        <w:rPr>
          <w:rFonts w:eastAsia="Times New Roman"/>
          <w:sz w:val="24"/>
          <w:szCs w:val="24"/>
        </w:rPr>
        <w:t xml:space="preserve"> польскому, чем к немецкому, и совсем не похож на суахили. Числа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xml:space="preserve"> ближе друг к другу, чем к числу 100. Если мера обобщает размеры (длину, объём и т. д.), то метрика</w:t>
      </w:r>
      <w:r w:rsidR="002A6493">
        <w:rPr>
          <w:rFonts w:eastAsia="Times New Roman"/>
          <w:sz w:val="24"/>
          <w:szCs w:val="24"/>
        </w:rPr>
        <w:t xml:space="preserve">, введенная в математику Морисом </w:t>
      </w:r>
      <w:proofErr w:type="spellStart"/>
      <w:r w:rsidR="002A6493">
        <w:rPr>
          <w:rFonts w:eastAsia="Times New Roman"/>
          <w:sz w:val="24"/>
          <w:szCs w:val="24"/>
        </w:rPr>
        <w:t>Фреше</w:t>
      </w:r>
      <w:proofErr w:type="spellEnd"/>
      <w:r w:rsidR="002A6493">
        <w:rPr>
          <w:rFonts w:eastAsia="Times New Roman"/>
          <w:sz w:val="24"/>
          <w:szCs w:val="24"/>
        </w:rPr>
        <w:t xml:space="preserve"> в 1906 году</w:t>
      </w:r>
      <w:r w:rsidRPr="0029618A">
        <w:rPr>
          <w:rFonts w:eastAsia="Times New Roman"/>
          <w:sz w:val="24"/>
          <w:szCs w:val="24"/>
        </w:rPr>
        <w:t xml:space="preserve"> — это обобщение понятия «расстояние. Вот её определение:</w:t>
      </w:r>
    </w:p>
    <w:p w14:paraId="7090A846" w14:textId="645FEE36" w:rsidR="008E2D65" w:rsidRPr="004233C9" w:rsidRDefault="002A6493">
      <w:pPr>
        <w:spacing w:before="240" w:line="300" w:lineRule="auto"/>
        <w:ind w:left="779" w:right="397" w:hanging="390"/>
        <w:rPr>
          <w:rFonts w:eastAsia="Times New Roman"/>
          <w:strike/>
          <w:color w:val="1F497D"/>
          <w:sz w:val="24"/>
          <w:szCs w:val="24"/>
          <w:rPrChange w:id="1649" w:author="Пользователь" w:date="2019-10-06T16:41:00Z">
            <w:rPr>
              <w:rFonts w:eastAsia="Times New Roman"/>
              <w:color w:val="1F497D"/>
              <w:sz w:val="24"/>
              <w:szCs w:val="24"/>
            </w:rPr>
          </w:rPrChange>
        </w:rPr>
      </w:pPr>
      <w:ins w:id="1650" w:author="Пользователь" w:date="2019-10-06T16:23:00Z">
        <w:r w:rsidRPr="004233C9">
          <w:rPr>
            <w:rFonts w:eastAsia="Times New Roman"/>
            <w:strike/>
            <w:color w:val="1F497D"/>
            <w:sz w:val="24"/>
            <w:szCs w:val="24"/>
            <w:rPrChange w:id="1651" w:author="Пользователь" w:date="2019-10-06T16:41:00Z">
              <w:rPr>
                <w:rFonts w:eastAsia="Times New Roman"/>
                <w:color w:val="1F497D"/>
                <w:sz w:val="24"/>
                <w:szCs w:val="24"/>
              </w:rPr>
            </w:rPrChange>
          </w:rPr>
          <w:t>Метрикой н</w:t>
        </w:r>
      </w:ins>
      <w:del w:id="1652" w:author="Пользователь" w:date="2019-10-06T16:23:00Z">
        <w:r w:rsidR="00662FA5" w:rsidRPr="004233C9" w:rsidDel="002A6493">
          <w:rPr>
            <w:rFonts w:eastAsia="Times New Roman"/>
            <w:strike/>
            <w:color w:val="1F497D"/>
            <w:sz w:val="24"/>
            <w:szCs w:val="24"/>
            <w:rPrChange w:id="1653" w:author="Пользователь" w:date="2019-10-06T16:41:00Z">
              <w:rPr>
                <w:rFonts w:eastAsia="Times New Roman"/>
                <w:color w:val="1F497D"/>
                <w:sz w:val="24"/>
                <w:szCs w:val="24"/>
              </w:rPr>
            </w:rPrChange>
          </w:rPr>
          <w:delText>Н</w:delText>
        </w:r>
      </w:del>
      <w:r w:rsidR="00662FA5" w:rsidRPr="004233C9">
        <w:rPr>
          <w:rFonts w:eastAsia="Times New Roman"/>
          <w:strike/>
          <w:color w:val="1F497D"/>
          <w:sz w:val="24"/>
          <w:szCs w:val="24"/>
          <w:rPrChange w:id="1654" w:author="Пользователь" w:date="2019-10-06T16:41:00Z">
            <w:rPr>
              <w:rFonts w:eastAsia="Times New Roman"/>
              <w:color w:val="1F497D"/>
              <w:sz w:val="24"/>
              <w:szCs w:val="24"/>
            </w:rPr>
          </w:rPrChange>
        </w:rPr>
        <w:t xml:space="preserve">а некотором </w:t>
      </w:r>
      <w:proofErr w:type="gramStart"/>
      <w:r w:rsidR="00662FA5" w:rsidRPr="004233C9">
        <w:rPr>
          <w:rFonts w:eastAsia="Times New Roman"/>
          <w:strike/>
          <w:color w:val="1F497D"/>
          <w:sz w:val="24"/>
          <w:szCs w:val="24"/>
          <w:rPrChange w:id="1655" w:author="Пользователь" w:date="2019-10-06T16:41:00Z">
            <w:rPr>
              <w:rFonts w:eastAsia="Times New Roman"/>
              <w:color w:val="1F497D"/>
              <w:sz w:val="24"/>
              <w:szCs w:val="24"/>
            </w:rPr>
          </w:rPrChange>
        </w:rPr>
        <w:t>пространстве</w:t>
      </w:r>
      <w:proofErr w:type="gramEnd"/>
      <w:r w:rsidR="00662FA5" w:rsidRPr="004233C9">
        <w:rPr>
          <w:rFonts w:eastAsia="Times New Roman"/>
          <w:strike/>
          <w:color w:val="1F497D"/>
          <w:sz w:val="24"/>
          <w:szCs w:val="24"/>
          <w:vertAlign w:val="superscript"/>
          <w:rPrChange w:id="1656" w:author="Пользователь" w:date="2019-10-06T16:41:00Z">
            <w:rPr>
              <w:rFonts w:eastAsia="Times New Roman"/>
              <w:color w:val="1F497D"/>
              <w:sz w:val="24"/>
              <w:szCs w:val="24"/>
              <w:vertAlign w:val="superscript"/>
            </w:rPr>
          </w:rPrChange>
        </w:rPr>
        <w:footnoteReference w:id="17"/>
      </w:r>
      <w:r w:rsidR="00662FA5" w:rsidRPr="004233C9">
        <w:rPr>
          <w:rFonts w:eastAsia="Times New Roman"/>
          <w:strike/>
          <w:color w:val="1F497D"/>
          <w:sz w:val="24"/>
          <w:szCs w:val="24"/>
          <w:rPrChange w:id="1657" w:author="Пользователь" w:date="2019-10-06T16:41:00Z">
            <w:rPr>
              <w:rFonts w:eastAsia="Times New Roman"/>
              <w:color w:val="1F497D"/>
              <w:sz w:val="24"/>
              <w:szCs w:val="24"/>
            </w:rPr>
          </w:rPrChange>
        </w:rPr>
        <w:t xml:space="preserve"> </w:t>
      </w:r>
      <w:del w:id="1658" w:author="Пользователь" w:date="2019-10-06T16:23:00Z">
        <w:r w:rsidR="00662FA5" w:rsidRPr="004233C9" w:rsidDel="002A6493">
          <w:rPr>
            <w:rFonts w:eastAsia="Times New Roman"/>
            <w:b/>
            <w:strike/>
            <w:color w:val="1F497D"/>
            <w:sz w:val="24"/>
            <w:szCs w:val="24"/>
            <w:rPrChange w:id="1659" w:author="Пользователь" w:date="2019-10-06T16:41:00Z">
              <w:rPr>
                <w:rFonts w:eastAsia="Times New Roman"/>
                <w:b/>
                <w:color w:val="1F497D"/>
                <w:sz w:val="24"/>
                <w:szCs w:val="24"/>
              </w:rPr>
            </w:rPrChange>
          </w:rPr>
          <w:delText>метрикой</w:delText>
        </w:r>
        <w:r w:rsidR="00662FA5" w:rsidRPr="004233C9" w:rsidDel="002A6493">
          <w:rPr>
            <w:rFonts w:eastAsia="Times New Roman"/>
            <w:strike/>
            <w:color w:val="1F497D"/>
            <w:sz w:val="24"/>
            <w:szCs w:val="24"/>
            <w:rPrChange w:id="1660" w:author="Пользователь" w:date="2019-10-06T16:41:00Z">
              <w:rPr>
                <w:rFonts w:eastAsia="Times New Roman"/>
                <w:color w:val="1F497D"/>
                <w:sz w:val="24"/>
                <w:szCs w:val="24"/>
              </w:rPr>
            </w:rPrChange>
          </w:rPr>
          <w:delText xml:space="preserve"> </w:delText>
        </w:r>
      </w:del>
      <w:r w:rsidR="00662FA5" w:rsidRPr="004233C9">
        <w:rPr>
          <w:rFonts w:eastAsia="Times New Roman"/>
          <w:strike/>
          <w:color w:val="1F497D"/>
          <w:sz w:val="24"/>
          <w:szCs w:val="24"/>
          <w:rPrChange w:id="1661" w:author="Пользователь" w:date="2019-10-06T16:41:00Z">
            <w:rPr>
              <w:rFonts w:eastAsia="Times New Roman"/>
              <w:color w:val="1F497D"/>
              <w:sz w:val="24"/>
              <w:szCs w:val="24"/>
            </w:rPr>
          </w:rPrChange>
        </w:rPr>
        <w:t xml:space="preserve">называется функция, ставящая любым двум элементам этого пространства </w:t>
      </w:r>
      <w:commentRangeStart w:id="1662"/>
      <w:r w:rsidR="00662FA5" w:rsidRPr="004233C9">
        <w:rPr>
          <w:rFonts w:eastAsia="Times New Roman"/>
          <w:strike/>
          <w:color w:val="1F497D"/>
          <w:sz w:val="24"/>
          <w:szCs w:val="24"/>
          <w:rPrChange w:id="1663" w:author="Пользователь" w:date="2019-10-06T16:41:00Z">
            <w:rPr>
              <w:rFonts w:eastAsia="Times New Roman"/>
              <w:color w:val="1F497D"/>
              <w:sz w:val="24"/>
              <w:szCs w:val="24"/>
            </w:rPr>
          </w:rPrChange>
        </w:rPr>
        <w:t xml:space="preserve">неотрицательное </w:t>
      </w:r>
      <w:commentRangeEnd w:id="1662"/>
      <w:r w:rsidRPr="004233C9">
        <w:rPr>
          <w:rStyle w:val="af"/>
          <w:strike/>
          <w:rPrChange w:id="1664" w:author="Пользователь" w:date="2019-10-06T16:41:00Z">
            <w:rPr>
              <w:rStyle w:val="af"/>
            </w:rPr>
          </w:rPrChange>
        </w:rPr>
        <w:commentReference w:id="1662"/>
      </w:r>
      <w:r w:rsidR="00662FA5" w:rsidRPr="004233C9">
        <w:rPr>
          <w:rFonts w:eastAsia="Times New Roman"/>
          <w:strike/>
          <w:color w:val="1F497D"/>
          <w:sz w:val="24"/>
          <w:szCs w:val="24"/>
          <w:rPrChange w:id="1665" w:author="Пользователь" w:date="2019-10-06T16:41:00Z">
            <w:rPr>
              <w:rFonts w:eastAsia="Times New Roman"/>
              <w:color w:val="1F497D"/>
              <w:sz w:val="24"/>
              <w:szCs w:val="24"/>
            </w:rPr>
          </w:rPrChange>
        </w:rPr>
        <w:t xml:space="preserve">вещественное число, такая что </w:t>
      </w:r>
    </w:p>
    <w:p w14:paraId="78946CAE" w14:textId="77777777" w:rsidR="008E2D65" w:rsidRPr="004233C9" w:rsidRDefault="00662FA5">
      <w:pPr>
        <w:spacing w:line="300" w:lineRule="auto"/>
        <w:ind w:left="779" w:right="397" w:hanging="390"/>
        <w:rPr>
          <w:rFonts w:eastAsia="Times New Roman"/>
          <w:strike/>
          <w:color w:val="1F497D"/>
          <w:sz w:val="24"/>
          <w:szCs w:val="24"/>
          <w:rPrChange w:id="1666" w:author="Пользователь" w:date="2019-10-06T16:41:00Z">
            <w:rPr>
              <w:rFonts w:eastAsia="Times New Roman"/>
              <w:color w:val="1F497D"/>
              <w:sz w:val="24"/>
              <w:szCs w:val="24"/>
            </w:rPr>
          </w:rPrChange>
        </w:rPr>
      </w:pPr>
      <w:r w:rsidRPr="004233C9">
        <w:rPr>
          <w:rFonts w:eastAsia="Times New Roman"/>
          <w:strike/>
          <w:color w:val="1F497D"/>
          <w:sz w:val="24"/>
          <w:szCs w:val="24"/>
          <w:rPrChange w:id="1667" w:author="Пользователь" w:date="2019-10-06T16:41:00Z">
            <w:rPr>
              <w:rFonts w:eastAsia="Times New Roman"/>
              <w:color w:val="1F497D"/>
              <w:sz w:val="24"/>
              <w:szCs w:val="24"/>
            </w:rPr>
          </w:rPrChange>
        </w:rPr>
        <w:t xml:space="preserve">1) равенство нулю расстояния между элементами эквивалентно равенству этих элементов, </w:t>
      </w:r>
    </w:p>
    <w:p w14:paraId="711A34BC" w14:textId="0021233D" w:rsidR="008E2D65" w:rsidRPr="004233C9" w:rsidRDefault="00662FA5">
      <w:pPr>
        <w:spacing w:line="300" w:lineRule="auto"/>
        <w:ind w:left="779" w:right="397" w:hanging="390"/>
        <w:rPr>
          <w:rFonts w:eastAsia="Times New Roman"/>
          <w:strike/>
          <w:color w:val="1F497D"/>
          <w:sz w:val="24"/>
          <w:szCs w:val="24"/>
          <w:rPrChange w:id="1668" w:author="Пользователь" w:date="2019-10-06T16:41:00Z">
            <w:rPr>
              <w:rFonts w:eastAsia="Times New Roman"/>
              <w:color w:val="1F497D"/>
              <w:sz w:val="24"/>
              <w:szCs w:val="24"/>
            </w:rPr>
          </w:rPrChange>
        </w:rPr>
      </w:pPr>
      <w:r w:rsidRPr="004233C9">
        <w:rPr>
          <w:rFonts w:eastAsia="Times New Roman"/>
          <w:strike/>
          <w:color w:val="1F497D"/>
          <w:sz w:val="24"/>
          <w:szCs w:val="24"/>
          <w:rPrChange w:id="1669" w:author="Пользователь" w:date="2019-10-06T16:41:00Z">
            <w:rPr>
              <w:rFonts w:eastAsia="Times New Roman"/>
              <w:color w:val="1F497D"/>
              <w:sz w:val="24"/>
              <w:szCs w:val="24"/>
            </w:rPr>
          </w:rPrChange>
        </w:rPr>
        <w:t>2) порядок</w:t>
      </w:r>
      <w:del w:id="1670" w:author="Пользователь" w:date="2019-10-04T19:48:00Z">
        <w:r w:rsidRPr="004233C9" w:rsidDel="003863E0">
          <w:rPr>
            <w:rFonts w:eastAsia="Times New Roman"/>
            <w:strike/>
            <w:color w:val="1F497D"/>
            <w:sz w:val="24"/>
            <w:szCs w:val="24"/>
            <w:rPrChange w:id="1671" w:author="Пользователь" w:date="2019-10-06T16:41:00Z">
              <w:rPr>
                <w:rFonts w:eastAsia="Times New Roman"/>
                <w:color w:val="1F497D"/>
                <w:sz w:val="24"/>
                <w:szCs w:val="24"/>
              </w:rPr>
            </w:rPrChange>
          </w:rPr>
          <w:delText xml:space="preserve">  </w:delText>
        </w:r>
      </w:del>
      <w:ins w:id="1672" w:author="Пользователь" w:date="2019-10-04T19:48:00Z">
        <w:r w:rsidR="003863E0" w:rsidRPr="004233C9">
          <w:rPr>
            <w:rFonts w:eastAsia="Times New Roman"/>
            <w:strike/>
            <w:color w:val="1F497D"/>
            <w:sz w:val="24"/>
            <w:szCs w:val="24"/>
            <w:rPrChange w:id="1673" w:author="Пользователь" w:date="2019-10-06T16:41:00Z">
              <w:rPr>
                <w:rFonts w:eastAsia="Times New Roman"/>
                <w:color w:val="1F497D"/>
                <w:sz w:val="24"/>
                <w:szCs w:val="24"/>
              </w:rPr>
            </w:rPrChange>
          </w:rPr>
          <w:t xml:space="preserve"> </w:t>
        </w:r>
      </w:ins>
      <w:r w:rsidRPr="004233C9">
        <w:rPr>
          <w:rFonts w:eastAsia="Times New Roman"/>
          <w:strike/>
          <w:color w:val="1F497D"/>
          <w:sz w:val="24"/>
          <w:szCs w:val="24"/>
          <w:rPrChange w:id="1674" w:author="Пользователь" w:date="2019-10-06T16:41:00Z">
            <w:rPr>
              <w:rFonts w:eastAsia="Times New Roman"/>
              <w:color w:val="1F497D"/>
              <w:sz w:val="24"/>
              <w:szCs w:val="24"/>
            </w:rPr>
          </w:rPrChange>
        </w:rPr>
        <w:t>аргументов</w:t>
      </w:r>
      <w:del w:id="1675" w:author="Пользователь" w:date="2019-10-04T19:48:00Z">
        <w:r w:rsidRPr="004233C9" w:rsidDel="003863E0">
          <w:rPr>
            <w:rFonts w:eastAsia="Times New Roman"/>
            <w:strike/>
            <w:color w:val="1F497D"/>
            <w:sz w:val="24"/>
            <w:szCs w:val="24"/>
            <w:rPrChange w:id="1676" w:author="Пользователь" w:date="2019-10-06T16:41:00Z">
              <w:rPr>
                <w:rFonts w:eastAsia="Times New Roman"/>
                <w:color w:val="1F497D"/>
                <w:sz w:val="24"/>
                <w:szCs w:val="24"/>
              </w:rPr>
            </w:rPrChange>
          </w:rPr>
          <w:delText xml:space="preserve">  </w:delText>
        </w:r>
      </w:del>
      <w:ins w:id="1677" w:author="Пользователь" w:date="2019-10-04T19:48:00Z">
        <w:r w:rsidR="003863E0" w:rsidRPr="004233C9">
          <w:rPr>
            <w:rFonts w:eastAsia="Times New Roman"/>
            <w:strike/>
            <w:color w:val="1F497D"/>
            <w:sz w:val="24"/>
            <w:szCs w:val="24"/>
            <w:rPrChange w:id="1678" w:author="Пользователь" w:date="2019-10-06T16:41:00Z">
              <w:rPr>
                <w:rFonts w:eastAsia="Times New Roman"/>
                <w:color w:val="1F497D"/>
                <w:sz w:val="24"/>
                <w:szCs w:val="24"/>
              </w:rPr>
            </w:rPrChange>
          </w:rPr>
          <w:t xml:space="preserve"> </w:t>
        </w:r>
      </w:ins>
      <w:r w:rsidRPr="004233C9">
        <w:rPr>
          <w:rFonts w:eastAsia="Times New Roman"/>
          <w:strike/>
          <w:color w:val="1F497D"/>
          <w:sz w:val="24"/>
          <w:szCs w:val="24"/>
          <w:rPrChange w:id="1679" w:author="Пользователь" w:date="2019-10-06T16:41:00Z">
            <w:rPr>
              <w:rFonts w:eastAsia="Times New Roman"/>
              <w:color w:val="1F497D"/>
              <w:sz w:val="24"/>
              <w:szCs w:val="24"/>
            </w:rPr>
          </w:rPrChange>
        </w:rPr>
        <w:t xml:space="preserve">не изменяет результата и </w:t>
      </w:r>
    </w:p>
    <w:p w14:paraId="1566154C" w14:textId="5BE95E91" w:rsidR="008E2D65" w:rsidRPr="001C4C85" w:rsidRDefault="00662FA5">
      <w:pPr>
        <w:spacing w:after="240" w:line="300" w:lineRule="auto"/>
        <w:ind w:left="779" w:right="397" w:hanging="390"/>
        <w:rPr>
          <w:rFonts w:eastAsia="Times New Roman"/>
          <w:strike/>
          <w:color w:val="1F497D"/>
          <w:sz w:val="24"/>
          <w:szCs w:val="24"/>
        </w:rPr>
      </w:pPr>
      <w:r w:rsidRPr="004233C9">
        <w:rPr>
          <w:rFonts w:eastAsia="Times New Roman"/>
          <w:strike/>
          <w:color w:val="1F497D"/>
          <w:sz w:val="24"/>
          <w:szCs w:val="24"/>
          <w:rPrChange w:id="1680" w:author="Пользователь" w:date="2019-10-06T16:41:00Z">
            <w:rPr>
              <w:rFonts w:eastAsia="Times New Roman"/>
              <w:color w:val="1F497D"/>
              <w:sz w:val="24"/>
              <w:szCs w:val="24"/>
            </w:rPr>
          </w:rPrChange>
        </w:rPr>
        <w:lastRenderedPageBreak/>
        <w:t xml:space="preserve">3) должно выполняться </w:t>
      </w:r>
      <w:del w:id="1681" w:author="Пользователь" w:date="2019-10-06T16:24:00Z">
        <w:r w:rsidRPr="004233C9" w:rsidDel="002A6493">
          <w:rPr>
            <w:rFonts w:eastAsia="Times New Roman"/>
            <w:i/>
            <w:strike/>
            <w:color w:val="205968"/>
            <w:sz w:val="24"/>
            <w:szCs w:val="24"/>
            <w:highlight w:val="white"/>
            <w:rPrChange w:id="1682" w:author="Пользователь" w:date="2019-10-06T16:41:00Z">
              <w:rPr>
                <w:rFonts w:eastAsia="Times New Roman"/>
                <w:i/>
                <w:color w:val="205968"/>
                <w:sz w:val="24"/>
                <w:szCs w:val="24"/>
                <w:highlight w:val="white"/>
              </w:rPr>
            </w:rPrChange>
          </w:rPr>
          <w:delText>правило треугольников</w:delText>
        </w:r>
      </w:del>
      <w:ins w:id="1683" w:author="Пользователь" w:date="2019-10-06T16:24:00Z">
        <w:r w:rsidR="002A6493" w:rsidRPr="004233C9">
          <w:rPr>
            <w:rFonts w:eastAsia="Times New Roman"/>
            <w:i/>
            <w:strike/>
            <w:color w:val="205968"/>
            <w:sz w:val="24"/>
            <w:szCs w:val="24"/>
            <w:rPrChange w:id="1684" w:author="Пользователь" w:date="2019-10-06T16:41:00Z">
              <w:rPr>
                <w:rFonts w:eastAsia="Times New Roman"/>
                <w:i/>
                <w:color w:val="205968"/>
                <w:sz w:val="24"/>
                <w:szCs w:val="24"/>
              </w:rPr>
            </w:rPrChange>
          </w:rPr>
          <w:t>неравенство треугольника</w:t>
        </w:r>
      </w:ins>
      <w:r w:rsidRPr="004233C9">
        <w:rPr>
          <w:rFonts w:eastAsia="Times New Roman"/>
          <w:strike/>
          <w:color w:val="1F497D"/>
          <w:sz w:val="24"/>
          <w:szCs w:val="24"/>
          <w:rPrChange w:id="1685" w:author="Пользователь" w:date="2019-10-06T16:41:00Z">
            <w:rPr>
              <w:rFonts w:eastAsia="Times New Roman"/>
              <w:color w:val="1F497D"/>
              <w:sz w:val="24"/>
              <w:szCs w:val="24"/>
            </w:rPr>
          </w:rPrChange>
        </w:rPr>
        <w:t xml:space="preserve">, знакомое нам из школьного курса геометрии: для любых трёх объектов сумма метрик для любых двух пар объектов из них не должна превышать метрики для третьей пары. Иными словами: «окружной путь» не должен быть короче «прямого </w:t>
      </w:r>
      <w:commentRangeStart w:id="1686"/>
      <w:commentRangeStart w:id="1687"/>
      <w:r w:rsidRPr="004233C9">
        <w:rPr>
          <w:rFonts w:eastAsia="Times New Roman"/>
          <w:strike/>
          <w:color w:val="1F497D"/>
          <w:sz w:val="24"/>
          <w:szCs w:val="24"/>
          <w:rPrChange w:id="1688" w:author="Пользователь" w:date="2019-10-06T16:41:00Z">
            <w:rPr>
              <w:rFonts w:eastAsia="Times New Roman"/>
              <w:color w:val="1F497D"/>
              <w:sz w:val="24"/>
              <w:szCs w:val="24"/>
            </w:rPr>
          </w:rPrChange>
        </w:rPr>
        <w:t>пути</w:t>
      </w:r>
      <w:commentRangeEnd w:id="1686"/>
      <w:r w:rsidR="002A6493" w:rsidRPr="001C4C85">
        <w:rPr>
          <w:rStyle w:val="af"/>
          <w:strike/>
        </w:rPr>
        <w:commentReference w:id="1686"/>
      </w:r>
      <w:commentRangeEnd w:id="1687"/>
      <w:r w:rsidR="001C4C85">
        <w:rPr>
          <w:rStyle w:val="af"/>
        </w:rPr>
        <w:commentReference w:id="1687"/>
      </w:r>
      <w:r w:rsidRPr="001C4C85">
        <w:rPr>
          <w:rFonts w:eastAsia="Times New Roman"/>
          <w:strike/>
          <w:color w:val="1F497D"/>
          <w:sz w:val="24"/>
          <w:szCs w:val="24"/>
        </w:rPr>
        <w:t>».</w:t>
      </w:r>
    </w:p>
    <w:p w14:paraId="7058F46D" w14:textId="76C2E95A" w:rsidR="002A6493" w:rsidRDefault="002A6493">
      <w:pPr>
        <w:spacing w:line="288" w:lineRule="auto"/>
        <w:ind w:firstLine="397"/>
        <w:jc w:val="both"/>
        <w:rPr>
          <w:rFonts w:eastAsia="Times New Roman"/>
          <w:sz w:val="24"/>
          <w:szCs w:val="24"/>
        </w:rPr>
      </w:pPr>
      <w:r>
        <w:rPr>
          <w:rFonts w:eastAsia="Times New Roman"/>
          <w:sz w:val="24"/>
          <w:szCs w:val="24"/>
        </w:rPr>
        <w:t xml:space="preserve">Пусть имеется произвольное множество </w:t>
      </w:r>
      <m:oMath>
        <m:r>
          <w:rPr>
            <w:rFonts w:ascii="Cambria Math" w:eastAsia="Times New Roman" w:hAnsi="Cambria Math"/>
            <w:sz w:val="24"/>
            <w:szCs w:val="24"/>
            <w:lang w:val="en-US"/>
          </w:rPr>
          <m:t>X</m:t>
        </m:r>
      </m:oMath>
      <w:r>
        <w:rPr>
          <w:rFonts w:eastAsia="Times New Roman"/>
          <w:sz w:val="24"/>
          <w:szCs w:val="24"/>
        </w:rPr>
        <w:t xml:space="preserve">. Метрика – это функция </w:t>
      </w:r>
      <w:ins w:id="1689" w:author="СБ" w:date="2019-11-03T14:17:00Z">
        <m:oMath>
          <m:r>
            <w:rPr>
              <w:rFonts w:ascii="Cambria Math" w:eastAsia="Times New Roman" w:hAnsi="Cambria Math"/>
              <w:sz w:val="24"/>
              <w:szCs w:val="24"/>
            </w:rPr>
            <m:t>ρ</m:t>
          </m:r>
        </m:oMath>
      </w:ins>
      <w:r>
        <w:rPr>
          <w:rFonts w:eastAsia="Times New Roman"/>
          <w:sz w:val="24"/>
          <w:szCs w:val="24"/>
        </w:rPr>
        <w:t xml:space="preserve">, сопоставляющая любым двум элементам </w:t>
      </w:r>
      <m:oMath>
        <m:r>
          <w:rPr>
            <w:rFonts w:ascii="Cambria Math" w:eastAsia="Times New Roman" w:hAnsi="Cambria Math"/>
            <w:sz w:val="24"/>
            <w:szCs w:val="24"/>
          </w:rPr>
          <m:t>x</m:t>
        </m:r>
      </m:oMath>
      <w:r>
        <w:rPr>
          <w:rFonts w:eastAsia="Times New Roman"/>
          <w:sz w:val="24"/>
          <w:szCs w:val="24"/>
        </w:rPr>
        <w:t xml:space="preserve"> и </w:t>
      </w:r>
      <m:oMath>
        <m:r>
          <w:rPr>
            <w:rFonts w:ascii="Cambria Math" w:eastAsia="Times New Roman" w:hAnsi="Cambria Math"/>
            <w:sz w:val="24"/>
            <w:szCs w:val="24"/>
          </w:rPr>
          <m:t>y</m:t>
        </m:r>
      </m:oMath>
      <w:r>
        <w:rPr>
          <w:rFonts w:eastAsia="Times New Roman"/>
          <w:sz w:val="24"/>
          <w:szCs w:val="24"/>
        </w:rPr>
        <w:t xml:space="preserve"> множества вещественное число</w:t>
      </w:r>
      <w:proofErr w:type="gramStart"/>
      <w:r>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m:t>
        </m:r>
      </m:oMath>
      <w:r>
        <w:rPr>
          <w:rFonts w:eastAsia="Times New Roman"/>
          <w:sz w:val="24"/>
          <w:szCs w:val="24"/>
        </w:rPr>
        <w:t xml:space="preserve"> </w:t>
      </w:r>
      <w:proofErr w:type="gramEnd"/>
      <w:r>
        <w:rPr>
          <w:rFonts w:eastAsia="Times New Roman"/>
          <w:sz w:val="24"/>
          <w:szCs w:val="24"/>
        </w:rPr>
        <w:t>и при этом удовлетворяющая таким условиям:</w:t>
      </w:r>
    </w:p>
    <w:p w14:paraId="7A6B1335" w14:textId="31436EB8" w:rsidR="002A6493" w:rsidRDefault="002A6493">
      <w:pPr>
        <w:spacing w:line="288" w:lineRule="auto"/>
        <w:ind w:firstLine="397"/>
        <w:jc w:val="both"/>
        <w:rPr>
          <w:rFonts w:eastAsia="Times New Roman"/>
          <w:sz w:val="24"/>
          <w:szCs w:val="24"/>
        </w:rPr>
      </w:pPr>
      <w:r>
        <w:rPr>
          <w:rFonts w:eastAsia="Times New Roman"/>
          <w:sz w:val="24"/>
          <w:szCs w:val="24"/>
        </w:rPr>
        <w:t xml:space="preserve">1)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)=0</m:t>
        </m:r>
      </m:oMath>
      <w:r w:rsidRPr="001C4C85">
        <w:rPr>
          <w:rFonts w:eastAsia="Times New Roman"/>
          <w:sz w:val="24"/>
          <w:szCs w:val="24"/>
        </w:rPr>
        <w:t xml:space="preserve"> </w:t>
      </w:r>
      <w:r>
        <w:rPr>
          <w:rFonts w:eastAsia="Times New Roman"/>
          <w:sz w:val="24"/>
          <w:szCs w:val="24"/>
        </w:rPr>
        <w:t xml:space="preserve">тогда и только тогда, когда </w:t>
      </w:r>
      <m:oMath>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oMath>
      <w:r>
        <w:rPr>
          <w:rFonts w:eastAsia="Times New Roman"/>
          <w:sz w:val="24"/>
          <w:szCs w:val="24"/>
        </w:rPr>
        <w:t xml:space="preserve"> (аксиома тождества</w:t>
      </w:r>
      <w:r w:rsidR="004233C9">
        <w:rPr>
          <w:rFonts w:eastAsia="Times New Roman"/>
          <w:sz w:val="24"/>
          <w:szCs w:val="24"/>
        </w:rPr>
        <w:t>: расстояние между точками равно нулю, если эти точки совпадают</w:t>
      </w:r>
      <w:r>
        <w:rPr>
          <w:rFonts w:eastAsia="Times New Roman"/>
          <w:sz w:val="24"/>
          <w:szCs w:val="24"/>
        </w:rPr>
        <w:t>)</w:t>
      </w:r>
    </w:p>
    <w:p w14:paraId="25DD7059" w14:textId="17E020E0" w:rsidR="002A6493" w:rsidRDefault="002A6493">
      <w:pPr>
        <w:spacing w:line="288" w:lineRule="auto"/>
        <w:ind w:firstLine="397"/>
        <w:jc w:val="both"/>
        <w:rPr>
          <w:rFonts w:eastAsia="Times New Roman"/>
          <w:sz w:val="24"/>
          <w:szCs w:val="24"/>
        </w:rPr>
      </w:pPr>
      <w:r>
        <w:rPr>
          <w:rFonts w:eastAsia="Times New Roman"/>
          <w:sz w:val="24"/>
          <w:szCs w:val="24"/>
        </w:rPr>
        <w:t xml:space="preserve">2)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Pr>
          <w:rFonts w:eastAsia="Times New Roman"/>
          <w:sz w:val="24"/>
          <w:szCs w:val="24"/>
        </w:rPr>
        <w:t xml:space="preserve"> (аксиома симметрии</w:t>
      </w:r>
      <w:r w:rsidR="004233C9">
        <w:rPr>
          <w:rFonts w:eastAsia="Times New Roman"/>
          <w:sz w:val="24"/>
          <w:szCs w:val="24"/>
        </w:rPr>
        <w:t>: расстояние в обе стороны одинаково</w:t>
      </w:r>
      <w:r>
        <w:rPr>
          <w:rFonts w:eastAsia="Times New Roman"/>
          <w:sz w:val="24"/>
          <w:szCs w:val="24"/>
        </w:rPr>
        <w:t>)</w:t>
      </w:r>
    </w:p>
    <w:p w14:paraId="7956E2A9" w14:textId="7D972066" w:rsidR="002A6493" w:rsidRDefault="002A6493">
      <w:pPr>
        <w:spacing w:line="288" w:lineRule="auto"/>
        <w:ind w:firstLine="397"/>
        <w:jc w:val="both"/>
        <w:rPr>
          <w:rFonts w:eastAsia="Times New Roman"/>
          <w:sz w:val="24"/>
          <w:szCs w:val="24"/>
        </w:rPr>
      </w:pPr>
      <w:r>
        <w:rPr>
          <w:rFonts w:eastAsia="Times New Roman"/>
          <w:sz w:val="24"/>
          <w:szCs w:val="24"/>
        </w:rPr>
        <w:t xml:space="preserve">3)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m:t>
        </m:r>
      </m:oMath>
      <w:r>
        <w:rPr>
          <w:rFonts w:eastAsia="Times New Roman"/>
          <w:sz w:val="24"/>
          <w:szCs w:val="24"/>
        </w:rPr>
        <w:t xml:space="preserve"> (неравенство треугольника</w:t>
      </w:r>
      <w:r w:rsidR="004233C9">
        <w:rPr>
          <w:rFonts w:eastAsia="Times New Roman"/>
          <w:sz w:val="24"/>
          <w:szCs w:val="24"/>
        </w:rPr>
        <w:t xml:space="preserve"> – аналог знакомого утверждения из курса геометрии: окружной путь не может быть короче прямого</w:t>
      </w:r>
      <w:r>
        <w:rPr>
          <w:rFonts w:eastAsia="Times New Roman"/>
          <w:sz w:val="24"/>
          <w:szCs w:val="24"/>
        </w:rPr>
        <w:t xml:space="preserve">). </w:t>
      </w:r>
    </w:p>
    <w:p w14:paraId="2CCE6ABA" w14:textId="53EB2F7A" w:rsidR="00265BB3" w:rsidRPr="001C4C85" w:rsidRDefault="002A6493">
      <w:pPr>
        <w:spacing w:line="288" w:lineRule="auto"/>
        <w:ind w:firstLine="397"/>
        <w:jc w:val="both"/>
        <w:rPr>
          <w:rFonts w:eastAsia="Times New Roman"/>
          <w:sz w:val="24"/>
          <w:szCs w:val="24"/>
        </w:rPr>
      </w:pPr>
      <w:r>
        <w:rPr>
          <w:rFonts w:eastAsia="Times New Roman"/>
          <w:sz w:val="24"/>
          <w:szCs w:val="24"/>
        </w:rPr>
        <w:t xml:space="preserve">Множество </w:t>
      </w:r>
      <m:oMath>
        <m:r>
          <w:rPr>
            <w:rFonts w:ascii="Cambria Math" w:eastAsia="Times New Roman" w:hAnsi="Cambria Math"/>
            <w:sz w:val="24"/>
            <w:szCs w:val="24"/>
            <w:lang w:val="en-US"/>
          </w:rPr>
          <m:t>X</m:t>
        </m:r>
      </m:oMath>
      <w:r>
        <w:rPr>
          <w:rFonts w:eastAsia="Times New Roman"/>
          <w:sz w:val="24"/>
          <w:szCs w:val="24"/>
        </w:rPr>
        <w:t xml:space="preserve"> 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xml:space="preserve">. </w:t>
      </w:r>
      <w:r w:rsidR="00265BB3">
        <w:rPr>
          <w:rFonts w:eastAsia="Times New Roman"/>
          <w:sz w:val="24"/>
          <w:szCs w:val="24"/>
        </w:rPr>
        <w:t xml:space="preserve">Из </w:t>
      </w:r>
      <w:r w:rsidR="001C4C85">
        <w:rPr>
          <w:rFonts w:eastAsia="Times New Roman"/>
          <w:sz w:val="24"/>
          <w:szCs w:val="24"/>
        </w:rPr>
        <w:t xml:space="preserve">приведённых </w:t>
      </w:r>
      <w:r w:rsidR="00265BB3">
        <w:rPr>
          <w:rFonts w:eastAsia="Times New Roman"/>
          <w:sz w:val="24"/>
          <w:szCs w:val="24"/>
        </w:rPr>
        <w:t xml:space="preserve">аксиом следует, что метрика – неотрицательная функция. В самом деле, </w:t>
      </w:r>
      <w:r w:rsidR="001C4C85">
        <w:rPr>
          <w:rFonts w:eastAsia="Times New Roman"/>
          <w:sz w:val="24"/>
          <w:szCs w:val="24"/>
        </w:rPr>
        <w:t xml:space="preserve">рассмотрим неравенство треугольника для случая </w:t>
      </w:r>
      <m:oMath>
        <m:r>
          <w:rPr>
            <w:rFonts w:ascii="Cambria Math" w:eastAsia="Times New Roman" w:hAnsi="Cambria Math"/>
            <w:sz w:val="24"/>
            <w:szCs w:val="24"/>
          </w:rPr>
          <m:t>x=z</m:t>
        </m:r>
      </m:oMath>
      <w:r w:rsidR="001C4C85" w:rsidRPr="001C4C85">
        <w:rPr>
          <w:rFonts w:eastAsia="Times New Roman"/>
          <w:sz w:val="24"/>
          <w:szCs w:val="24"/>
        </w:rPr>
        <w:t>:</w:t>
      </w:r>
    </w:p>
    <w:p w14:paraId="17CF3926" w14:textId="5085E44D" w:rsidR="004233C9" w:rsidRPr="001C4C85" w:rsidRDefault="001C4C85">
      <w:pPr>
        <w:spacing w:line="288" w:lineRule="auto"/>
        <w:ind w:firstLine="397"/>
        <w:jc w:val="both"/>
        <w:rPr>
          <w:rFonts w:eastAsia="Times New Roman"/>
          <w:sz w:val="24"/>
          <w:szCs w:val="24"/>
        </w:rPr>
      </w:pPr>
      <m:oMath>
        <m:r>
          <w:rPr>
            <w:rFonts w:ascii="Cambria Math" w:eastAsia="Times New Roman" w:hAnsi="Cambria Math"/>
            <w:sz w:val="24"/>
            <w:szCs w:val="24"/>
          </w:rPr>
          <m:t>0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 + 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2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sidRPr="001C4C85">
        <w:rPr>
          <w:rFonts w:eastAsia="Times New Roman"/>
          <w:sz w:val="24"/>
          <w:szCs w:val="24"/>
        </w:rPr>
        <w:t xml:space="preserve">  </w:t>
      </w:r>
      <w:r>
        <w:rPr>
          <w:rFonts w:eastAsia="Times New Roman"/>
          <w:sz w:val="24"/>
          <w:szCs w:val="24"/>
        </w:rPr>
        <w:t>откуда</w:t>
      </w:r>
      <w:r w:rsidRPr="001C4C85">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0</m:t>
        </m:r>
      </m:oMath>
    </w:p>
    <w:p w14:paraId="084BC7F9" w14:textId="1240850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sidR="004233C9">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w:t>
      </w:r>
      <w:proofErr w:type="spellStart"/>
      <w:r w:rsidRPr="0029618A">
        <w:rPr>
          <w:rFonts w:eastAsia="Times New Roman"/>
          <w:sz w:val="24"/>
          <w:szCs w:val="24"/>
        </w:rPr>
        <w:t>холивар</w:t>
      </w:r>
      <w:proofErr w:type="spellEnd"/>
      <w:r w:rsidRPr="0029618A">
        <w:rPr>
          <w:rFonts w:eastAsia="Times New Roman"/>
          <w:sz w:val="24"/>
          <w:szCs w:val="24"/>
        </w:rPr>
        <w:t>» (от английского «</w:t>
      </w:r>
      <w:proofErr w:type="spellStart"/>
      <w:r w:rsidRPr="0029618A">
        <w:rPr>
          <w:rFonts w:eastAsia="Times New Roman"/>
          <w:sz w:val="24"/>
          <w:szCs w:val="24"/>
        </w:rPr>
        <w:t>holy</w:t>
      </w:r>
      <w:proofErr w:type="spellEnd"/>
      <w:r w:rsidRPr="0029618A">
        <w:rPr>
          <w:rFonts w:eastAsia="Times New Roman"/>
          <w:sz w:val="24"/>
          <w:szCs w:val="24"/>
        </w:rPr>
        <w:t xml:space="preserve"> </w:t>
      </w:r>
      <w:proofErr w:type="spellStart"/>
      <w:r w:rsidRPr="0029618A">
        <w:rPr>
          <w:rFonts w:eastAsia="Times New Roman"/>
          <w:sz w:val="24"/>
          <w:szCs w:val="24"/>
        </w:rPr>
        <w:t>war</w:t>
      </w:r>
      <w:proofErr w:type="spellEnd"/>
      <w:r w:rsidRPr="0029618A">
        <w:rPr>
          <w:rFonts w:eastAsia="Times New Roman"/>
          <w:sz w:val="24"/>
          <w:szCs w:val="24"/>
        </w:rPr>
        <w:t xml:space="preserve">»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и </w:t>
      </w:r>
      <w:del w:id="1690" w:author="СБ" w:date="2019-11-03T14:22:00Z">
        <w:r w:rsidRPr="0029618A" w:rsidDel="001C4C85">
          <w:rPr>
            <w:rFonts w:eastAsia="Times New Roman"/>
            <w:sz w:val="24"/>
            <w:szCs w:val="24"/>
          </w:rPr>
          <w:delText xml:space="preserve">однозначный  </w:delText>
        </w:r>
      </w:del>
      <w:ins w:id="1691" w:author="Пользователь" w:date="2019-10-04T19:48:00Z">
        <w:del w:id="1692" w:author="СБ" w:date="2019-11-03T14:22:00Z">
          <w:r w:rsidR="003863E0" w:rsidDel="001C4C85">
            <w:rPr>
              <w:rFonts w:eastAsia="Times New Roman"/>
              <w:sz w:val="24"/>
              <w:szCs w:val="24"/>
            </w:rPr>
            <w:delText xml:space="preserve"> </w:delText>
          </w:r>
        </w:del>
      </w:ins>
      <w:commentRangeStart w:id="1693"/>
      <w:r w:rsidRPr="0029618A">
        <w:rPr>
          <w:rFonts w:eastAsia="Times New Roman"/>
          <w:sz w:val="24"/>
          <w:szCs w:val="24"/>
        </w:rPr>
        <w:t xml:space="preserve">способ рассуждений </w:t>
      </w:r>
      <w:commentRangeEnd w:id="1693"/>
      <w:r w:rsidR="00E253AD">
        <w:rPr>
          <w:rStyle w:val="af"/>
        </w:rPr>
        <w:commentReference w:id="1693"/>
      </w:r>
      <w:commentRangeStart w:id="1694"/>
      <w:r w:rsidRPr="0029618A">
        <w:rPr>
          <w:rFonts w:eastAsia="Times New Roman"/>
          <w:sz w:val="24"/>
          <w:szCs w:val="24"/>
        </w:rPr>
        <w:t>о</w:t>
      </w:r>
      <w:commentRangeEnd w:id="1694"/>
      <w:r w:rsidR="001C4C85">
        <w:rPr>
          <w:rStyle w:val="af"/>
        </w:rPr>
        <w:commentReference w:id="1694"/>
      </w:r>
      <w:r w:rsidRPr="0029618A">
        <w:rPr>
          <w:rFonts w:eastAsia="Times New Roman"/>
          <w:sz w:val="24"/>
          <w:szCs w:val="24"/>
        </w:rPr>
        <w:t xml:space="preserve"> сравнимости многомерных объектов, например, людей.</w:t>
      </w:r>
    </w:p>
    <w:p w14:paraId="5E435A3F" w14:textId="3C79ECA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w:t>
      </w:r>
      <w:proofErr w:type="spellStart"/>
      <w:r w:rsidRPr="0029618A">
        <w:rPr>
          <w:rFonts w:eastAsia="Times New Roman"/>
          <w:sz w:val="24"/>
          <w:szCs w:val="24"/>
        </w:rPr>
        <w:t>сонаправлены</w:t>
      </w:r>
      <w:proofErr w:type="spellEnd"/>
      <w:r w:rsidRPr="0029618A">
        <w:rPr>
          <w:rFonts w:eastAsia="Times New Roman"/>
          <w:sz w:val="24"/>
          <w:szCs w:val="24"/>
        </w:rPr>
        <w:t xml:space="preserve">, </w:t>
      </w:r>
      <w:proofErr w:type="gramStart"/>
      <w:r w:rsidRPr="0029618A">
        <w:rPr>
          <w:rFonts w:eastAsia="Times New Roman"/>
          <w:sz w:val="24"/>
          <w:szCs w:val="24"/>
        </w:rPr>
        <w:t>или</w:t>
      </w:r>
      <w:proofErr w:type="gramEnd"/>
      <w:r w:rsidRPr="0029618A">
        <w:rPr>
          <w:rFonts w:eastAsia="Times New Roman"/>
          <w:sz w:val="24"/>
          <w:szCs w:val="24"/>
        </w:rPr>
        <w:t xml:space="preserve"> по крайней мере близки по направлениям, вот их-то уже вполне можно сравнивать по длине. </w:t>
      </w:r>
      <w:proofErr w:type="gramStart"/>
      <w:r w:rsidRPr="0029618A">
        <w:rPr>
          <w:rFonts w:eastAsia="Times New Roman"/>
          <w:sz w:val="24"/>
          <w:szCs w:val="24"/>
        </w:rPr>
        <w:t>В то</w:t>
      </w:r>
      <w:r w:rsidR="00E253AD">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 xml:space="preserve">сопряжённых </w:t>
      </w:r>
      <w:r w:rsidRPr="0029618A">
        <w:rPr>
          <w:rFonts w:eastAsia="Times New Roman"/>
          <w:i/>
          <w:color w:val="205968"/>
          <w:sz w:val="24"/>
          <w:szCs w:val="24"/>
          <w:highlight w:val="white"/>
        </w:rPr>
        <w:lastRenderedPageBreak/>
        <w:t>пространствах</w:t>
      </w:r>
      <w:r w:rsidRPr="0029618A">
        <w:rPr>
          <w:rFonts w:eastAsia="Times New Roman"/>
          <w:sz w:val="24"/>
          <w:szCs w:val="24"/>
        </w:rPr>
        <w:t>, как пресловутые физики и лирики.</w:t>
      </w:r>
      <w:proofErr w:type="gramEnd"/>
      <w:r w:rsidRPr="0029618A">
        <w:rPr>
          <w:rFonts w:eastAsia="Times New Roman"/>
          <w:sz w:val="24"/>
          <w:szCs w:val="24"/>
        </w:rP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sidR="00110C60">
        <w:rPr>
          <w:rFonts w:eastAsia="Times New Roman"/>
          <w:sz w:val="24"/>
          <w:szCs w:val="24"/>
        </w:rPr>
        <w:t xml:space="preserve"> – </w:t>
      </w:r>
      <w:r w:rsidRPr="0029618A">
        <w:rPr>
          <w:rFonts w:eastAsia="Times New Roman"/>
          <w:sz w:val="24"/>
          <w:szCs w:val="24"/>
        </w:rPr>
        <w:t>о длине вектора</w:t>
      </w:r>
      <w:r w:rsidR="00110C60">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14:paraId="58EA04F7" w14:textId="096DAE2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связи</w:t>
      </w:r>
      <w:r w:rsidR="006C67D8">
        <w:rPr>
          <w:rFonts w:eastAsia="Times New Roman"/>
          <w:sz w:val="24"/>
          <w:szCs w:val="24"/>
        </w:rPr>
        <w:t xml:space="preserve"> с </w:t>
      </w:r>
      <w:proofErr w:type="gramStart"/>
      <w:r w:rsidR="006C67D8">
        <w:rPr>
          <w:rFonts w:eastAsia="Times New Roman"/>
          <w:sz w:val="24"/>
          <w:szCs w:val="24"/>
        </w:rPr>
        <w:t>этим</w:t>
      </w:r>
      <w:proofErr w:type="gramEnd"/>
      <w:r w:rsidRPr="0029618A">
        <w:rPr>
          <w:rFonts w:eastAsia="Times New Roman"/>
          <w:sz w:val="24"/>
          <w:szCs w:val="24"/>
        </w:rPr>
        <w:t xml:space="preserve"> может возникнуть любопытный вопрос: а </w:t>
      </w:r>
      <w:proofErr w:type="gramStart"/>
      <w:r w:rsidRPr="0029618A">
        <w:rPr>
          <w:rFonts w:eastAsia="Times New Roman"/>
          <w:sz w:val="24"/>
          <w:szCs w:val="24"/>
        </w:rPr>
        <w:t>какая</w:t>
      </w:r>
      <w:proofErr w:type="gramEnd"/>
      <w:r w:rsidRPr="0029618A">
        <w:rPr>
          <w:rFonts w:eastAsia="Times New Roman"/>
          <w:sz w:val="24"/>
          <w:szCs w:val="24"/>
        </w:rPr>
        <w:t xml:space="preserve"> доля случайных векторов в пространстве заданной размерности будет </w:t>
      </w:r>
      <w:proofErr w:type="spellStart"/>
      <w:r w:rsidRPr="0029618A">
        <w:rPr>
          <w:rFonts w:eastAsia="Times New Roman"/>
          <w:sz w:val="24"/>
          <w:szCs w:val="24"/>
        </w:rPr>
        <w:t>сонаправленной</w:t>
      </w:r>
      <w:proofErr w:type="spellEnd"/>
      <w:r w:rsidRPr="0029618A">
        <w:rPr>
          <w:rFonts w:eastAsia="Times New Roman"/>
          <w:sz w:val="24"/>
          <w:szCs w:val="24"/>
        </w:rPr>
        <w:t>, а какая ортогональной? Как много удастся найти единомышленников или, хотя бы тех</w:t>
      </w:r>
      <w:r w:rsidR="006C67D8">
        <w:rPr>
          <w:rFonts w:eastAsia="Times New Roman"/>
          <w:sz w:val="24"/>
          <w:szCs w:val="24"/>
        </w:rPr>
        <w:t>,</w:t>
      </w:r>
      <w:r w:rsidRPr="0029618A">
        <w:rPr>
          <w:rFonts w:eastAsia="Times New Roman"/>
          <w:sz w:val="24"/>
          <w:szCs w:val="24"/>
        </w:rPr>
        <w:t xml:space="preserve"> с кем можно себя сравнить?</w:t>
      </w:r>
      <w:r w:rsidR="003863E0">
        <w:rPr>
          <w:rFonts w:eastAsia="Times New Roman"/>
          <w:sz w:val="24"/>
          <w:szCs w:val="24"/>
        </w:rPr>
        <w:t xml:space="preserve"> </w:t>
      </w:r>
    </w:p>
    <w:p w14:paraId="24CD6F05"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и одномерное пространство ортогональных векторов. Если мы рассмотрим "почти"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14:paraId="7828CCE2"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0AB8332" wp14:editId="7ED517FC">
            <wp:extent cx="5610860" cy="2465070"/>
            <wp:effectExtent l="0" t="0" r="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54" cstate="print"/>
                    <a:srcRect/>
                    <a:stretch>
                      <a:fillRect/>
                    </a:stretch>
                  </pic:blipFill>
                  <pic:spPr>
                    <a:xfrm>
                      <a:off x="0" y="0"/>
                      <a:ext cx="5610860" cy="2465070"/>
                    </a:xfrm>
                    <a:prstGeom prst="rect">
                      <a:avLst/>
                    </a:prstGeom>
                    <a:ln/>
                  </pic:spPr>
                </pic:pic>
              </a:graphicData>
            </a:graphic>
          </wp:inline>
        </w:drawing>
      </w:r>
    </w:p>
    <w:p w14:paraId="5048F189"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Почти коллинеарные и почти ортогональные векторы в двухмерном и трёхмерном пространстве.</w:t>
      </w:r>
    </w:p>
    <w:p w14:paraId="1967034B" w14:textId="1A6B2C7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уже равна нулю, но давайте всё же позволим векторам немного отклониться от курса. </w:t>
      </w:r>
      <w:proofErr w:type="gramStart"/>
      <w:r w:rsidRPr="0029618A">
        <w:rPr>
          <w:rFonts w:eastAsia="Times New Roman"/>
          <w:sz w:val="24"/>
          <w:szCs w:val="24"/>
        </w:rPr>
        <w:t xml:space="preserve">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sidR="003863E0">
        <w:rPr>
          <w:rFonts w:eastAsia="Times New Roman"/>
          <w:sz w:val="24"/>
          <w:szCs w:val="24"/>
        </w:rPr>
        <w:t xml:space="preserve"> </w:t>
      </w:r>
      <w:r w:rsidRPr="0029618A">
        <w:rPr>
          <w:rFonts w:eastAsia="Times New Roman"/>
          <w:sz w:val="24"/>
          <w:szCs w:val="24"/>
        </w:rPr>
        <w:t xml:space="preserve">небольшое отклонение от идеальных направлений на угол </w:t>
      </w:r>
      <m:oMath>
        <m:r>
          <w:rPr>
            <w:rFonts w:ascii="Cambria Math" w:hAnsi="Cambria Math"/>
          </w:rPr>
          <m:t>Δφ</m:t>
        </m:r>
      </m:oMath>
      <w:r w:rsidRPr="0029618A">
        <w:rPr>
          <w:rFonts w:eastAsia="Times New Roman"/>
          <w:sz w:val="24"/>
          <w:szCs w:val="24"/>
        </w:rPr>
        <w:t xml:space="preserve">, можно </w:t>
      </w:r>
      <w:r w:rsidR="006C67D8">
        <w:rPr>
          <w:rFonts w:eastAsia="Times New Roman"/>
          <w:sz w:val="24"/>
          <w:szCs w:val="24"/>
        </w:rPr>
        <w:t>количество</w:t>
      </w:r>
      <w:r w:rsidR="006C67D8" w:rsidRPr="0029618A">
        <w:rPr>
          <w:rFonts w:eastAsia="Times New Roman"/>
          <w:sz w:val="24"/>
          <w:szCs w:val="24"/>
        </w:rPr>
        <w:t xml:space="preserve"> </w:t>
      </w:r>
      <w:r w:rsidRPr="0029618A">
        <w:rPr>
          <w:rFonts w:eastAsia="Times New Roman"/>
          <w:sz w:val="24"/>
          <w:szCs w:val="24"/>
        </w:rPr>
        <w:t xml:space="preserve">почти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сопоставить с площадью круговых областей вокруг полюсов </w:t>
      </w:r>
      <m:oMath>
        <m:r>
          <w:rPr>
            <w:rFonts w:ascii="Cambria Math" w:eastAsia="Cambria Math" w:hAnsi="Cambria Math"/>
            <w:sz w:val="24"/>
            <w:szCs w:val="24"/>
          </w:rPr>
          <m:t>2π</m:t>
        </m:r>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eastAsia="Cambria Math" w:hAnsi="Cambria Math"/>
                    <w:sz w:val="24"/>
                    <w:szCs w:val="24"/>
                  </w:rPr>
                  <m:t>R Δφ</m:t>
                </m:r>
              </m:e>
            </m:d>
          </m:e>
          <m:sup>
            <m:r>
              <w:rPr>
                <w:rFonts w:ascii="Cambria Math" w:eastAsia="Cambria Math" w:hAnsi="Cambria Math"/>
                <w:sz w:val="24"/>
                <w:szCs w:val="24"/>
              </w:rPr>
              <m:t>2</m:t>
            </m:r>
          </m:sup>
        </m:sSup>
      </m:oMath>
      <w:r w:rsidRPr="0029618A">
        <w:rPr>
          <w:rFonts w:eastAsia="Times New Roman"/>
          <w:sz w:val="24"/>
          <w:szCs w:val="24"/>
        </w:rPr>
        <w:t xml:space="preserve">, а число почти ортогональных векторов — с площадью полосы вокруг экватора: </w:t>
      </w:r>
      <m:oMath>
        <m:r>
          <w:rPr>
            <w:rFonts w:ascii="Cambria Math" w:eastAsia="Cambria Math" w:hAnsi="Cambria Math"/>
            <w:sz w:val="24"/>
            <w:szCs w:val="24"/>
          </w:rPr>
          <m:t xml:space="preserve">4π </m:t>
        </m:r>
        <m:sSup>
          <m:sSupPr>
            <m:ctrlPr>
              <w:rPr>
                <w:rFonts w:ascii="Cambria Math" w:eastAsia="Cambria Math" w:hAnsi="Cambria Math"/>
                <w:sz w:val="24"/>
                <w:szCs w:val="24"/>
              </w:rPr>
            </m:ctrlPr>
          </m:sSupPr>
          <m:e>
            <m:r>
              <w:rPr>
                <w:rFonts w:ascii="Cambria Math" w:eastAsia="Cambria Math" w:hAnsi="Cambria Math"/>
                <w:sz w:val="24"/>
                <w:szCs w:val="24"/>
              </w:rPr>
              <m:t>R</m:t>
            </m:r>
          </m:e>
          <m:sup>
            <m:r>
              <w:rPr>
                <w:rFonts w:ascii="Cambria Math" w:eastAsia="Cambria Math" w:hAnsi="Cambria Math"/>
                <w:sz w:val="24"/>
                <w:szCs w:val="24"/>
              </w:rPr>
              <m:t>2</m:t>
            </m:r>
          </m:sup>
        </m:sSup>
        <m:r>
          <w:rPr>
            <w:rFonts w:ascii="Cambria Math" w:eastAsia="Cambria Math" w:hAnsi="Cambria Math"/>
            <w:sz w:val="24"/>
            <w:szCs w:val="24"/>
          </w:rPr>
          <m:t>Δφ</m:t>
        </m:r>
      </m:oMath>
      <w:r w:rsidRPr="0029618A">
        <w:rPr>
          <w:rFonts w:eastAsia="Times New Roman"/>
          <w:sz w:val="24"/>
          <w:szCs w:val="24"/>
        </w:rPr>
        <w:t xml:space="preserve">. Их отношение </w:t>
      </w:r>
      <m:oMath>
        <m:r>
          <w:rPr>
            <w:rFonts w:ascii="Cambria Math" w:eastAsia="Cambria Math" w:hAnsi="Cambria Math"/>
            <w:sz w:val="24"/>
            <w:szCs w:val="24"/>
          </w:rPr>
          <m:t>2/Δφ</m:t>
        </m:r>
      </m:oMath>
      <w:r w:rsidRPr="0029618A">
        <w:rPr>
          <w:rFonts w:eastAsia="Times New Roman"/>
          <w:sz w:val="24"/>
          <w:szCs w:val="24"/>
        </w:rPr>
        <w:t xml:space="preserve"> растёт неограниченно при уменьшении отклонения </w:t>
      </w:r>
      <m:oMath>
        <m:r>
          <w:rPr>
            <w:rFonts w:ascii="Cambria Math" w:hAnsi="Cambria Math"/>
          </w:rPr>
          <m:t>Δφ</m:t>
        </m:r>
      </m:oMath>
      <w:r w:rsidRPr="0029618A">
        <w:rPr>
          <w:rFonts w:eastAsia="Times New Roman"/>
          <w:sz w:val="24"/>
          <w:szCs w:val="24"/>
        </w:rPr>
        <w:t xml:space="preserve">. В четырёхмерном мире </w:t>
      </w:r>
      <w:r w:rsidRPr="0029618A">
        <w:rPr>
          <w:rFonts w:eastAsia="Times New Roman"/>
          <w:sz w:val="24"/>
          <w:szCs w:val="24"/>
        </w:rPr>
        <w:lastRenderedPageBreak/>
        <w:t>ортогональные векторы образуют уже трёхмерное пространство, тогда как сонаправленные векторы всё</w:t>
      </w:r>
      <w:proofErr w:type="gramEnd"/>
      <w:r w:rsidRPr="0029618A">
        <w:rPr>
          <w:rFonts w:eastAsia="Times New Roman"/>
          <w:sz w:val="24"/>
          <w:szCs w:val="24"/>
        </w:rPr>
        <w:t xml:space="preserve">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взяв наугад два вектора из пространства размерности </w:t>
      </w:r>
      <m:oMath>
        <m:r>
          <w:rPr>
            <w:rFonts w:ascii="Cambria Math" w:eastAsia="Cambria Math" w:hAnsi="Cambria Math"/>
            <w:sz w:val="24"/>
            <w:szCs w:val="24"/>
          </w:rPr>
          <m:t>m</m:t>
        </m:r>
      </m:oMath>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14:paraId="1FF604A7" w14:textId="1C960B0E" w:rsidR="008E2D65" w:rsidRPr="0029618A" w:rsidRDefault="00662FA5">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φ</m:t>
              </m:r>
            </m:e>
          </m:d>
          <m:r>
            <w:rPr>
              <w:rFonts w:ascii="Cambria Math" w:eastAsia="Cambria Math" w:hAnsi="Cambria Math"/>
              <w:sz w:val="24"/>
              <w:szCs w:val="24"/>
            </w:rPr>
            <m:t xml:space="preserve">= </m:t>
          </m:r>
          <m:f>
            <m:fPr>
              <m:ctrlPr>
                <w:rPr>
                  <w:rFonts w:ascii="Cambria Math" w:eastAsia="Cambria Math" w:hAnsi="Cambria Math"/>
                  <w:sz w:val="24"/>
                  <w:szCs w:val="24"/>
                </w:rPr>
              </m:ctrlPr>
            </m:fPr>
            <m:num>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e>
              </m:d>
            </m:num>
            <m:den>
              <m:rad>
                <m:radPr>
                  <m:degHide m:val="1"/>
                  <m:ctrlPr>
                    <w:rPr>
                      <w:rFonts w:ascii="Cambria Math" w:eastAsia="Cambria Math" w:hAnsi="Cambria Math"/>
                      <w:sz w:val="24"/>
                      <w:szCs w:val="24"/>
                    </w:rPr>
                  </m:ctrlPr>
                </m:radPr>
                <m:deg/>
                <m:e>
                  <m:r>
                    <w:rPr>
                      <w:rFonts w:ascii="Cambria Math" w:eastAsia="Cambria Math" w:hAnsi="Cambria Math"/>
                      <w:sz w:val="24"/>
                      <w:szCs w:val="24"/>
                    </w:rPr>
                    <m:t>π</m:t>
                  </m:r>
                </m:e>
              </m:rad>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m-1</m:t>
                      </m:r>
                    </m:num>
                    <m:den>
                      <m:r>
                        <w:rPr>
                          <w:rFonts w:ascii="Cambria Math" w:eastAsia="Cambria Math" w:hAnsi="Cambria Math"/>
                          <w:sz w:val="24"/>
                          <w:szCs w:val="24"/>
                        </w:rPr>
                        <m:t>2</m:t>
                      </m:r>
                    </m:den>
                  </m:f>
                </m:e>
              </m:d>
            </m:den>
          </m:f>
          <m:r>
            <w:rPr>
              <w:rFonts w:ascii="Cambria Math" w:eastAsia="Cambria Math" w:hAnsi="Cambria Math"/>
              <w:sz w:val="24"/>
              <w:szCs w:val="24"/>
            </w:rPr>
            <m:t>φ</m:t>
          </m:r>
          <m:r>
            <w:rPr>
              <w:rFonts w:ascii="Cambria Math" w:eastAsia="Times New Roman" w:hAnsi="Cambria Math"/>
              <w:sz w:val="24"/>
              <w:szCs w:val="24"/>
            </w:rPr>
            <m:t xml:space="preserve"> </m:t>
          </m:r>
          <m:r>
            <w:rPr>
              <w:rFonts w:ascii="Cambria Math" w:eastAsia="Cambria Math" w:hAnsi="Cambria Math"/>
              <w:sz w:val="24"/>
              <w:szCs w:val="24"/>
            </w:rPr>
            <m:t>, для 0 ≤φ ≤π,</m:t>
          </m:r>
        </m:oMath>
      </m:oMathPara>
    </w:p>
    <w:p w14:paraId="3C1D3B2F"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здесь</w:t>
      </w:r>
      <w:proofErr w:type="gramStart"/>
      <w:r w:rsidRPr="0029618A">
        <w:rPr>
          <w:rFonts w:eastAsia="Times New Roman"/>
          <w:sz w:val="24"/>
          <w:szCs w:val="24"/>
        </w:rPr>
        <w:t xml:space="preserve"> </w:t>
      </w:r>
      <m:oMath>
        <m:r>
          <w:rPr>
            <w:rFonts w:ascii="Cambria Math" w:hAnsi="Cambria Math"/>
          </w:rPr>
          <m:t>Γ</m:t>
        </m:r>
        <m:r>
          <w:rPr>
            <w:rFonts w:ascii="Cambria Math" w:eastAsia="Cambria Math" w:hAnsi="Cambria Math"/>
            <w:sz w:val="24"/>
            <w:szCs w:val="24"/>
          </w:rPr>
          <m:t>(x)</m:t>
        </m:r>
      </m:oMath>
      <w:r w:rsidRPr="0029618A">
        <w:rPr>
          <w:rFonts w:eastAsia="Times New Roman"/>
          <w:sz w:val="24"/>
          <w:szCs w:val="24"/>
        </w:rPr>
        <w:t xml:space="preserve"> — </w:t>
      </w:r>
      <w:proofErr w:type="gramEnd"/>
      <w:r w:rsidRPr="0029618A">
        <w:rPr>
          <w:rFonts w:eastAsia="Times New Roman"/>
          <w:sz w:val="24"/>
          <w:szCs w:val="24"/>
        </w:rPr>
        <w:t xml:space="preserve">это гамма-функция, обобщение факториала на вещественные (и даже комплексные) числа. Её основное свойство: </w:t>
      </w:r>
      <m:oMath>
        <m:r>
          <w:rPr>
            <w:rFonts w:ascii="Cambria Math" w:hAnsi="Cambria Math"/>
          </w:rPr>
          <m:t>Γ</m:t>
        </m:r>
        <m:d>
          <m:dPr>
            <m:ctrlPr>
              <w:rPr>
                <w:rFonts w:ascii="Cambria Math" w:eastAsia="Cambria Math" w:hAnsi="Cambria Math"/>
                <w:sz w:val="24"/>
                <w:szCs w:val="24"/>
              </w:rPr>
            </m:ctrlPr>
          </m:dPr>
          <m:e>
            <m:r>
              <w:rPr>
                <w:rFonts w:ascii="Cambria Math" w:eastAsia="Cambria Math" w:hAnsi="Cambria Math"/>
                <w:sz w:val="24"/>
                <w:szCs w:val="24"/>
              </w:rPr>
              <m:t>x+1</m:t>
            </m:r>
          </m:e>
        </m:d>
        <m:r>
          <w:rPr>
            <w:rFonts w:ascii="Cambria Math" w:eastAsia="Cambria Math" w:hAnsi="Cambria Math"/>
            <w:sz w:val="24"/>
            <w:szCs w:val="24"/>
          </w:rPr>
          <m:t>= xΓ(x)</m:t>
        </m:r>
      </m:oMath>
      <w:r w:rsidRPr="0029618A">
        <w:rPr>
          <w:rFonts w:eastAsia="Times New Roman"/>
          <w:sz w:val="24"/>
          <w:szCs w:val="24"/>
        </w:rPr>
        <w:t>.</w:t>
      </w:r>
    </w:p>
    <w:p w14:paraId="48743C9C"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0062471" wp14:editId="16B0F3AC">
            <wp:extent cx="4440459" cy="3405319"/>
            <wp:effectExtent l="0" t="0" r="0" b="0"/>
            <wp:docPr id="48" name="image44.jpg" descr="C:\tmp\podlost\ToH\work\figures\normal\vc4nng-copgsdiyjikvlqqrzbce.jpeg"/>
            <wp:cNvGraphicFramePr/>
            <a:graphic xmlns:a="http://schemas.openxmlformats.org/drawingml/2006/main">
              <a:graphicData uri="http://schemas.openxmlformats.org/drawingml/2006/picture">
                <pic:pic xmlns:pic="http://schemas.openxmlformats.org/drawingml/2006/picture">
                  <pic:nvPicPr>
                    <pic:cNvPr id="0" name="image44.jpg" descr="C:\tmp\podlost\ToH\work\figures\normal\vc4nng-copgsdiyjikvlqqrzbce.jpeg"/>
                    <pic:cNvPicPr preferRelativeResize="0"/>
                  </pic:nvPicPr>
                  <pic:blipFill>
                    <a:blip r:embed="rId55" cstate="print"/>
                    <a:srcRect/>
                    <a:stretch>
                      <a:fillRect/>
                    </a:stretch>
                  </pic:blipFill>
                  <pic:spPr>
                    <a:xfrm>
                      <a:off x="0" y="0"/>
                      <a:ext cx="4440459" cy="3405319"/>
                    </a:xfrm>
                    <a:prstGeom prst="rect">
                      <a:avLst/>
                    </a:prstGeom>
                    <a:ln/>
                  </pic:spPr>
                </pic:pic>
              </a:graphicData>
            </a:graphic>
          </wp:inline>
        </w:drawing>
      </w:r>
    </w:p>
    <w:p w14:paraId="2E4611E7"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rPr>
        <w:t xml:space="preserve">Распределения углов случайных векторов в пространствах </w:t>
      </w:r>
      <w:r w:rsidRPr="0029618A">
        <w:rPr>
          <w:rFonts w:eastAsia="Times New Roman"/>
          <w:i/>
          <w:sz w:val="24"/>
          <w:szCs w:val="24"/>
        </w:rPr>
        <w:br/>
        <w:t>различных размерностей.</w:t>
      </w:r>
    </w:p>
    <w:p w14:paraId="51298D9A" w14:textId="031F4465" w:rsidR="008E2D65" w:rsidRPr="0029618A" w:rsidRDefault="00662FA5">
      <w:pPr>
        <w:spacing w:line="288" w:lineRule="auto"/>
        <w:ind w:firstLine="397"/>
        <w:jc w:val="both"/>
        <w:rPr>
          <w:rFonts w:eastAsia="Times New Roman"/>
          <w:sz w:val="24"/>
          <w:szCs w:val="24"/>
        </w:rPr>
      </w:pPr>
      <w:proofErr w:type="gramStart"/>
      <w:r w:rsidRPr="0029618A">
        <w:rPr>
          <w:rFonts w:eastAsia="Times New Roman"/>
          <w:sz w:val="24"/>
          <w:szCs w:val="24"/>
        </w:rPr>
        <w:t>Для двумерного пространства углы распределяются равномерно, для трёхмерного — пропорционально синусоидальной функции.</w:t>
      </w:r>
      <w:proofErr w:type="gramEnd"/>
      <w:r w:rsidRPr="0029618A">
        <w:rPr>
          <w:rFonts w:eastAsia="Times New Roman"/>
          <w:sz w:val="24"/>
          <w:szCs w:val="24"/>
        </w:rPr>
        <w:t xml:space="preserve"> Свойства синуса приводят к тому, что плотность вероятности в нуле для </w:t>
      </w:r>
      <m:oMath>
        <m:r>
          <w:rPr>
            <w:rFonts w:ascii="Cambria Math" w:eastAsia="Cambria Math" w:hAnsi="Cambria Math"/>
            <w:sz w:val="24"/>
            <w:szCs w:val="24"/>
          </w:rPr>
          <m:t>m &gt; 2</m:t>
        </m:r>
      </m:oMath>
      <w:r w:rsidRPr="0029618A">
        <w:rPr>
          <w:rFonts w:eastAsia="Times New Roman"/>
          <w:sz w:val="24"/>
          <w:szCs w:val="24"/>
        </w:rPr>
        <w:t xml:space="preserve"> в точности равна нулю. Это согласуется с нашими рассуждениями о том, что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вектора образуют множества нулевой меры.</w:t>
      </w:r>
      <w:r w:rsidR="003863E0">
        <w:rPr>
          <w:rFonts w:eastAsia="Times New Roman"/>
          <w:sz w:val="24"/>
          <w:szCs w:val="24"/>
        </w:rPr>
        <w:t xml:space="preserve"> </w:t>
      </w:r>
      <w:r w:rsidRPr="0029618A">
        <w:rPr>
          <w:rFonts w:eastAsia="Times New Roman"/>
          <w:sz w:val="24"/>
          <w:szCs w:val="24"/>
        </w:rPr>
        <w:t xml:space="preserve">Для всех размерностей выше двух мода распределения приходится на </w:t>
      </w:r>
      <m:oMath>
        <m:r>
          <w:rPr>
            <w:rFonts w:ascii="Cambria Math" w:eastAsia="Cambria Math" w:hAnsi="Cambria Math"/>
            <w:sz w:val="24"/>
            <w:szCs w:val="24"/>
          </w:rPr>
          <m:t>90°</m:t>
        </m:r>
      </m:oMath>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w:t>
      </w:r>
      <w:r w:rsidRPr="0029618A">
        <w:rPr>
          <w:rFonts w:eastAsia="Times New Roman"/>
          <w:sz w:val="24"/>
          <w:szCs w:val="24"/>
        </w:rPr>
        <w:lastRenderedPageBreak/>
        <w:t xml:space="preserve">(имеющих угол около </w:t>
      </w:r>
      <m:oMath>
        <m:r>
          <w:rPr>
            <w:rFonts w:ascii="Cambria Math" w:eastAsia="Cambria Math" w:hAnsi="Cambria Math"/>
            <w:sz w:val="24"/>
            <w:szCs w:val="24"/>
          </w:rPr>
          <m:t>0°</m:t>
        </m:r>
      </m:oMath>
      <w:r w:rsidRPr="0029618A">
        <w:rPr>
          <w:rFonts w:eastAsia="Times New Roman"/>
          <w:sz w:val="24"/>
          <w:szCs w:val="24"/>
        </w:rPr>
        <w:t xml:space="preserve"> или </w:t>
      </w:r>
      <m:oMath>
        <m:r>
          <w:rPr>
            <w:rFonts w:ascii="Cambria Math" w:eastAsia="Cambria Math" w:hAnsi="Cambria Math"/>
            <w:sz w:val="24"/>
            <w:szCs w:val="24"/>
          </w:rPr>
          <m:t>180°</m:t>
        </m:r>
      </m:oMath>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w:t>
      </w:r>
      <w:proofErr w:type="spellStart"/>
      <w:r w:rsidRPr="0029618A">
        <w:rPr>
          <w:rFonts w:eastAsia="Times New Roman"/>
          <w:sz w:val="24"/>
          <w:szCs w:val="24"/>
        </w:rPr>
        <w:t>сонаправленными</w:t>
      </w:r>
      <w:proofErr w:type="spellEnd"/>
      <w:r w:rsidRPr="0029618A">
        <w:rPr>
          <w:rFonts w:eastAsia="Times New Roman"/>
          <w:sz w:val="24"/>
          <w:szCs w:val="24"/>
        </w:rPr>
        <w:t xml:space="preserve">, сравнимыми) векторы, имеющие угол менее </w:t>
      </w:r>
      <m:oMath>
        <m:r>
          <w:rPr>
            <w:rFonts w:ascii="Cambria Math" w:eastAsia="Cambria Math" w:hAnsi="Cambria Math"/>
            <w:sz w:val="24"/>
            <w:szCs w:val="24"/>
          </w:rPr>
          <m:t>30°</m:t>
        </m:r>
      </m:oMath>
      <w:r w:rsidRPr="0029618A">
        <w:rPr>
          <w:rFonts w:eastAsia="Times New Roman"/>
          <w:sz w:val="24"/>
          <w:szCs w:val="24"/>
        </w:rPr>
        <w:t xml:space="preserve">, </w:t>
      </w:r>
      <w:del w:id="1695" w:author="СБ" w:date="2019-11-03T14:23:00Z">
        <w:r w:rsidRPr="00A66283" w:rsidDel="001C4C85">
          <w:rPr>
            <w:rFonts w:eastAsia="Times New Roman"/>
            <w:strike/>
            <w:sz w:val="24"/>
            <w:szCs w:val="24"/>
            <w:rPrChange w:id="1696" w:author="Пользователь" w:date="2019-10-06T23:09:00Z">
              <w:rPr>
                <w:rFonts w:eastAsia="Times New Roman"/>
                <w:sz w:val="24"/>
                <w:szCs w:val="24"/>
              </w:rPr>
            </w:rPrChange>
          </w:rPr>
          <w:delText>а это вполне малый угол</w:delText>
        </w:r>
        <w:commentRangeStart w:id="1697"/>
        <w:r w:rsidRPr="00A66283" w:rsidDel="001C4C85">
          <w:rPr>
            <w:rFonts w:eastAsia="Times New Roman"/>
            <w:strike/>
            <w:sz w:val="24"/>
            <w:szCs w:val="24"/>
            <w:rPrChange w:id="1698" w:author="Пользователь" w:date="2019-10-06T23:09:00Z">
              <w:rPr>
                <w:rFonts w:eastAsia="Times New Roman"/>
                <w:sz w:val="24"/>
                <w:szCs w:val="24"/>
              </w:rPr>
            </w:rPrChange>
          </w:rPr>
          <w:delText xml:space="preserve">: </w:delText>
        </w:r>
        <m:oMath>
          <m:r>
            <w:rPr>
              <w:rFonts w:ascii="Cambria Math" w:eastAsia="Cambria Math" w:hAnsi="Cambria Math"/>
              <w:strike/>
              <w:sz w:val="24"/>
              <w:szCs w:val="24"/>
              <w:rPrChange w:id="1699" w:author="Пользователь" w:date="2019-10-06T23:09:00Z">
                <w:rPr>
                  <w:rFonts w:ascii="Cambria Math" w:eastAsia="Cambria Math" w:hAnsi="Cambria Math"/>
                  <w:sz w:val="24"/>
                  <w:szCs w:val="24"/>
                </w:rPr>
              </w:rPrChange>
            </w:rPr>
            <m:t>30</m:t>
          </m:r>
          <m:r>
            <w:rPr>
              <w:rFonts w:ascii="Cambria Math" w:eastAsia="Cambria Math" w:hAnsi="Cambria Math" w:hint="eastAsia"/>
              <w:strike/>
              <w:sz w:val="24"/>
              <w:szCs w:val="24"/>
              <w:rPrChange w:id="1700" w:author="Пользователь" w:date="2019-10-06T23:09:00Z">
                <w:rPr>
                  <w:rFonts w:ascii="Cambria Math" w:eastAsia="Cambria Math" w:hAnsi="Cambria Math" w:hint="eastAsia"/>
                  <w:sz w:val="24"/>
                  <w:szCs w:val="24"/>
                </w:rPr>
              </w:rPrChange>
            </w:rPr>
            <m:t>°</m:t>
          </m:r>
          <m:r>
            <w:rPr>
              <w:rFonts w:ascii="Cambria Math" w:eastAsia="Cambria Math" w:hAnsi="Cambria Math"/>
              <w:strike/>
              <w:sz w:val="24"/>
              <w:szCs w:val="24"/>
              <w:rPrChange w:id="1701" w:author="Пользователь" w:date="2019-10-06T23:09:00Z">
                <w:rPr>
                  <w:rFonts w:ascii="Cambria Math" w:eastAsia="Cambria Math" w:hAnsi="Cambria Math"/>
                  <w:sz w:val="24"/>
                  <w:szCs w:val="24"/>
                </w:rPr>
              </w:rPrChange>
            </w:rPr>
            <m:t>=</m:t>
          </m:r>
          <m:f>
            <m:fPr>
              <m:ctrlPr>
                <w:rPr>
                  <w:rFonts w:ascii="Cambria Math" w:eastAsia="Cambria Math" w:hAnsi="Cambria Math"/>
                  <w:strike/>
                  <w:sz w:val="24"/>
                  <w:szCs w:val="24"/>
                </w:rPr>
              </m:ctrlPr>
            </m:fPr>
            <m:num>
              <m:r>
                <w:rPr>
                  <w:rFonts w:ascii="Cambria Math" w:eastAsia="Cambria Math" w:hAnsi="Cambria Math"/>
                  <w:strike/>
                  <w:sz w:val="24"/>
                  <w:szCs w:val="24"/>
                  <w:rPrChange w:id="1702" w:author="Пользователь" w:date="2019-10-06T23:09:00Z">
                    <w:rPr>
                      <w:rFonts w:ascii="Cambria Math" w:eastAsia="Cambria Math" w:hAnsi="Cambria Math"/>
                      <w:sz w:val="24"/>
                      <w:szCs w:val="24"/>
                    </w:rPr>
                  </w:rPrChange>
                </w:rPr>
                <m:t>π</m:t>
              </m:r>
            </m:num>
            <m:den>
              <m:r>
                <w:rPr>
                  <w:rFonts w:ascii="Cambria Math" w:eastAsia="Cambria Math" w:hAnsi="Cambria Math"/>
                  <w:strike/>
                  <w:sz w:val="24"/>
                  <w:szCs w:val="24"/>
                  <w:rPrChange w:id="1703" w:author="Пользователь" w:date="2019-10-06T23:09:00Z">
                    <w:rPr>
                      <w:rFonts w:ascii="Cambria Math" w:eastAsia="Cambria Math" w:hAnsi="Cambria Math"/>
                      <w:sz w:val="24"/>
                      <w:szCs w:val="24"/>
                    </w:rPr>
                  </w:rPrChange>
                </w:rPr>
                <m:t>6</m:t>
              </m:r>
            </m:den>
          </m:f>
          <m:r>
            <w:rPr>
              <w:rFonts w:ascii="Cambria Math" w:eastAsia="Cambria Math" w:hAnsi="Cambria Math"/>
              <w:strike/>
              <w:sz w:val="24"/>
              <w:szCs w:val="24"/>
              <w:rPrChange w:id="1704" w:author="Пользователь" w:date="2019-10-06T23:09:00Z">
                <w:rPr>
                  <w:rFonts w:ascii="Cambria Math" w:eastAsia="Cambria Math" w:hAnsi="Cambria Math"/>
                  <w:sz w:val="24"/>
                  <w:szCs w:val="24"/>
                </w:rPr>
              </w:rPrChange>
            </w:rPr>
            <m:t>≈</m:t>
          </m:r>
          <m:f>
            <m:fPr>
              <m:ctrlPr>
                <w:rPr>
                  <w:rFonts w:ascii="Cambria Math" w:eastAsia="Cambria Math" w:hAnsi="Cambria Math"/>
                  <w:strike/>
                  <w:sz w:val="24"/>
                  <w:szCs w:val="24"/>
                </w:rPr>
              </m:ctrlPr>
            </m:fPr>
            <m:num>
              <m:r>
                <w:rPr>
                  <w:rFonts w:ascii="Cambria Math" w:eastAsia="Cambria Math" w:hAnsi="Cambria Math"/>
                  <w:strike/>
                  <w:sz w:val="24"/>
                  <w:szCs w:val="24"/>
                  <w:rPrChange w:id="1705" w:author="Пользователь" w:date="2019-10-06T23:09:00Z">
                    <w:rPr>
                      <w:rFonts w:ascii="Cambria Math" w:eastAsia="Cambria Math" w:hAnsi="Cambria Math"/>
                      <w:sz w:val="24"/>
                      <w:szCs w:val="24"/>
                    </w:rPr>
                  </w:rPrChange>
                </w:rPr>
                <m:t>1</m:t>
              </m:r>
            </m:num>
            <m:den>
              <m:r>
                <w:rPr>
                  <w:rFonts w:ascii="Cambria Math" w:eastAsia="Cambria Math" w:hAnsi="Cambria Math"/>
                  <w:strike/>
                  <w:sz w:val="24"/>
                  <w:szCs w:val="24"/>
                  <w:rPrChange w:id="1706" w:author="Пользователь" w:date="2019-10-06T23:09:00Z">
                    <w:rPr>
                      <w:rFonts w:ascii="Cambria Math" w:eastAsia="Cambria Math" w:hAnsi="Cambria Math"/>
                      <w:sz w:val="24"/>
                      <w:szCs w:val="24"/>
                    </w:rPr>
                  </w:rPrChange>
                </w:rPr>
                <m:t>2</m:t>
              </m:r>
            </m:den>
          </m:f>
          <m:r>
            <w:rPr>
              <w:rFonts w:ascii="Cambria Math" w:eastAsia="Cambria Math" w:hAnsi="Cambria Math"/>
              <w:strike/>
              <w:sz w:val="24"/>
              <w:szCs w:val="24"/>
              <w:rPrChange w:id="1707" w:author="Пользователь" w:date="2019-10-06T23:09:00Z">
                <w:rPr>
                  <w:rFonts w:ascii="Cambria Math" w:eastAsia="Cambria Math" w:hAnsi="Cambria Math"/>
                  <w:sz w:val="24"/>
                  <w:szCs w:val="24"/>
                </w:rPr>
              </w:rPrChange>
            </w:rPr>
            <m:t>=</m:t>
          </m:r>
          <m:box>
            <m:boxPr>
              <m:opEmu m:val="1"/>
              <m:ctrlPr>
                <w:rPr>
                  <w:rFonts w:ascii="Cambria Math" w:eastAsia="Cambria Math" w:hAnsi="Cambria Math"/>
                  <w:strike/>
                  <w:sz w:val="24"/>
                  <w:szCs w:val="24"/>
                </w:rPr>
              </m:ctrlPr>
            </m:boxPr>
            <m:e>
              <m:r>
                <w:rPr>
                  <w:rFonts w:ascii="Cambria Math" w:eastAsia="Cambria Math" w:hAnsi="Cambria Math"/>
                  <w:strike/>
                  <w:sz w:val="24"/>
                  <w:szCs w:val="24"/>
                  <w:rPrChange w:id="1708" w:author="Пользователь" w:date="2019-10-06T23:09:00Z">
                    <w:rPr>
                      <w:rFonts w:ascii="Cambria Math" w:eastAsia="Cambria Math" w:hAnsi="Cambria Math"/>
                      <w:sz w:val="24"/>
                      <w:szCs w:val="24"/>
                    </w:rPr>
                  </w:rPrChange>
                </w:rPr>
                <m:t>sin</m:t>
              </m:r>
            </m:e>
          </m:box>
          <m:r>
            <w:rPr>
              <w:rFonts w:ascii="Cambria Math" w:eastAsia="Cambria Math" w:hAnsi="Cambria Math"/>
              <w:strike/>
              <w:sz w:val="24"/>
              <w:szCs w:val="24"/>
              <w:rPrChange w:id="1709" w:author="Пользователь" w:date="2019-10-06T23:09:00Z">
                <w:rPr>
                  <w:rFonts w:ascii="Cambria Math" w:eastAsia="Cambria Math" w:hAnsi="Cambria Math"/>
                  <w:sz w:val="24"/>
                  <w:szCs w:val="24"/>
                </w:rPr>
              </w:rPrChange>
            </w:rPr>
            <m:t>30</m:t>
          </m:r>
          <m:r>
            <w:rPr>
              <w:rFonts w:ascii="Cambria Math" w:eastAsia="Cambria Math" w:hAnsi="Cambria Math" w:hint="eastAsia"/>
              <w:strike/>
              <w:sz w:val="24"/>
              <w:szCs w:val="24"/>
              <w:rPrChange w:id="1710" w:author="Пользователь" w:date="2019-10-06T23:09:00Z">
                <w:rPr>
                  <w:rFonts w:ascii="Cambria Math" w:eastAsia="Cambria Math" w:hAnsi="Cambria Math" w:hint="eastAsia"/>
                  <w:sz w:val="24"/>
                  <w:szCs w:val="24"/>
                </w:rPr>
              </w:rPrChange>
            </w:rPr>
            <m:t>°</m:t>
          </m:r>
          <m:r>
            <w:rPr>
              <w:rFonts w:ascii="Cambria Math" w:eastAsia="Times New Roman" w:hAnsi="Cambria Math"/>
              <w:strike/>
              <w:sz w:val="24"/>
              <w:szCs w:val="24"/>
              <w:rPrChange w:id="1711" w:author="Пользователь" w:date="2019-10-06T23:09:00Z">
                <w:rPr>
                  <w:rFonts w:ascii="Cambria Math" w:eastAsia="Times New Roman" w:hAnsi="Cambria Math"/>
                  <w:sz w:val="24"/>
                  <w:szCs w:val="24"/>
                </w:rPr>
              </w:rPrChange>
            </w:rPr>
            <m:t xml:space="preserve"> </m:t>
          </m:r>
        </m:oMath>
        <w:r w:rsidRPr="00A66283" w:rsidDel="001C4C85">
          <w:rPr>
            <w:rFonts w:eastAsia="Times New Roman"/>
            <w:strike/>
            <w:sz w:val="24"/>
            <w:szCs w:val="24"/>
            <w:rPrChange w:id="1712" w:author="Пользователь" w:date="2019-10-06T23:09:00Z">
              <w:rPr>
                <w:rFonts w:eastAsia="Times New Roman"/>
                <w:sz w:val="24"/>
                <w:szCs w:val="24"/>
              </w:rPr>
            </w:rPrChange>
          </w:rPr>
          <w:delText>,</w:delText>
        </w:r>
        <w:r w:rsidRPr="0029618A" w:rsidDel="001C4C85">
          <w:rPr>
            <w:rFonts w:eastAsia="Times New Roman"/>
            <w:sz w:val="24"/>
            <w:szCs w:val="24"/>
          </w:rPr>
          <w:delText xml:space="preserve"> </w:delText>
        </w:r>
        <w:commentRangeEnd w:id="1697"/>
        <w:r w:rsidR="00BD0C81" w:rsidDel="001C4C85">
          <w:rPr>
            <w:rStyle w:val="af"/>
          </w:rPr>
          <w:commentReference w:id="1697"/>
        </w:r>
      </w:del>
      <w:r w:rsidRPr="0029618A">
        <w:rPr>
          <w:rFonts w:eastAsia="Times New Roman"/>
          <w:sz w:val="24"/>
          <w:szCs w:val="24"/>
        </w:rPr>
        <w:t xml:space="preserve">то </w:t>
      </w:r>
      <w:r w:rsidR="00A66283" w:rsidRPr="0029618A">
        <w:rPr>
          <w:rFonts w:eastAsia="Times New Roman"/>
          <w:sz w:val="24"/>
          <w:szCs w:val="24"/>
        </w:rPr>
        <w:t>при сравнении по двум критериям похожей на какой-то выделенный вектор окажется треть всех случайных векторов</w:t>
      </w:r>
      <w:r w:rsidR="00A66283">
        <w:rPr>
          <w:rFonts w:eastAsia="Times New Roman"/>
          <w:sz w:val="24"/>
          <w:szCs w:val="24"/>
        </w:rPr>
        <w:t>, а</w:t>
      </w:r>
      <w:r w:rsidR="00A66283" w:rsidRPr="0029618A">
        <w:rPr>
          <w:rFonts w:eastAsia="Times New Roman"/>
          <w:sz w:val="24"/>
          <w:szCs w:val="24"/>
        </w:rPr>
        <w:t xml:space="preserve"> </w:t>
      </w:r>
      <w:r w:rsidRPr="0029618A">
        <w:rPr>
          <w:rFonts w:eastAsia="Times New Roman"/>
          <w:sz w:val="24"/>
          <w:szCs w:val="24"/>
        </w:rPr>
        <w:t>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14:paraId="422A401C" w14:textId="77777777" w:rsidR="008E2D65" w:rsidRPr="0029618A" w:rsidRDefault="00662FA5">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14:paraId="69EA52FA" w14:textId="618F7629" w:rsidR="008E2D65" w:rsidRPr="0029618A" w:rsidRDefault="00A66283">
      <w:pPr>
        <w:spacing w:line="288" w:lineRule="auto"/>
        <w:jc w:val="both"/>
        <w:rPr>
          <w:rFonts w:eastAsia="Times New Roman"/>
          <w:sz w:val="24"/>
          <w:szCs w:val="24"/>
        </w:rPr>
      </w:pPr>
      <w:r>
        <w:rPr>
          <w:rFonts w:eastAsia="Times New Roman"/>
          <w:sz w:val="24"/>
          <w:szCs w:val="24"/>
        </w:rPr>
        <w:t>И</w:t>
      </w:r>
      <w:r w:rsidR="00662FA5" w:rsidRPr="0029618A">
        <w:rPr>
          <w:rFonts w:eastAsia="Times New Roman"/>
          <w:sz w:val="24"/>
          <w:szCs w:val="24"/>
        </w:rPr>
        <w:t>ли эквивалентно: на вкус и цвет товарищей нет.</w:t>
      </w:r>
    </w:p>
    <w:p w14:paraId="5D7E34BC" w14:textId="77777777" w:rsidR="008E2D65" w:rsidRPr="0029618A" w:rsidRDefault="00662FA5">
      <w:pPr>
        <w:pStyle w:val="2"/>
        <w:spacing w:before="200" w:after="0"/>
        <w:ind w:firstLine="397"/>
        <w:jc w:val="both"/>
        <w:rPr>
          <w:rFonts w:eastAsia="Cambria"/>
          <w:b/>
          <w:color w:val="4F81BD"/>
          <w:sz w:val="26"/>
          <w:szCs w:val="26"/>
        </w:rPr>
      </w:pPr>
      <w:bookmarkStart w:id="1713" w:name="_Toc22639640"/>
      <w:r w:rsidRPr="0029618A">
        <w:rPr>
          <w:rFonts w:eastAsia="Cambria"/>
          <w:b/>
          <w:color w:val="4F81BD"/>
          <w:sz w:val="26"/>
          <w:szCs w:val="26"/>
        </w:rPr>
        <w:t>Этот странный закольцованный мир</w:t>
      </w:r>
      <w:bookmarkEnd w:id="1713"/>
    </w:p>
    <w:p w14:paraId="4DB9EA0F" w14:textId="5ECCD90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w:t>
      </w:r>
      <w:proofErr w:type="gramStart"/>
      <w:r w:rsidRPr="0029618A">
        <w:rPr>
          <w:rFonts w:eastAsia="Times New Roman"/>
          <w:sz w:val="24"/>
          <w:szCs w:val="24"/>
        </w:rPr>
        <w:t>на</w:t>
      </w:r>
      <w:proofErr w:type="gramEnd"/>
      <w:r w:rsidRPr="0029618A">
        <w:rPr>
          <w:rFonts w:eastAsia="Times New Roman"/>
          <w:sz w:val="24"/>
          <w:szCs w:val="24"/>
        </w:rPr>
        <w:t xml:space="preserve"> нормальное. Однако это не оно, несмотря на характерную колоколообразную форму. Нормальное распределение определено для всей вещественной числовой оси, в нашем же случае значение угла зациклено в пределах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180°</m:t>
        </m:r>
      </m:oMath>
      <w:r w:rsidRPr="0029618A">
        <w:rPr>
          <w:rFonts w:eastAsia="Times New Roman"/>
          <w:sz w:val="24"/>
          <w:szCs w:val="24"/>
        </w:rPr>
        <w:t>. Мы попали из поля вещественных чисел на кольцо вычетов</w:t>
      </w:r>
      <w:r w:rsidR="00A60FF1">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w:t>
      </w:r>
      <w:proofErr w:type="gramStart"/>
      <w:r w:rsidRPr="0029618A">
        <w:rPr>
          <w:rFonts w:eastAsia="Times New Roman"/>
          <w:sz w:val="24"/>
          <w:szCs w:val="24"/>
        </w:rPr>
        <w:t>привычные нам</w:t>
      </w:r>
      <w:proofErr w:type="gramEnd"/>
      <w:r w:rsidRPr="0029618A">
        <w:rPr>
          <w:rFonts w:eastAsia="Times New Roman"/>
          <w:sz w:val="24"/>
          <w:szCs w:val="24"/>
        </w:rPr>
        <w:t xml:space="preserve"> операции в этом кольцевом мире, нужно быть аккуратным, даже выполняя простые расчёты. Скажем, чему равно среднее значение для двух углов: </w:t>
      </w:r>
      <m:oMath>
        <m:r>
          <w:rPr>
            <w:rFonts w:ascii="Cambria Math" w:eastAsia="Cambria Math" w:hAnsi="Cambria Math"/>
            <w:sz w:val="24"/>
            <w:szCs w:val="24"/>
          </w:rPr>
          <m:t>30°</m:t>
        </m:r>
      </m:oMath>
      <w:r w:rsidRPr="0029618A">
        <w:rPr>
          <w:rFonts w:eastAsia="Times New Roman"/>
          <w:sz w:val="24"/>
          <w:szCs w:val="24"/>
        </w:rPr>
        <w:t xml:space="preserve"> и </w:t>
      </w:r>
      <m:oMath>
        <m:r>
          <w:rPr>
            <w:rFonts w:ascii="Cambria Math" w:eastAsia="Cambria Math" w:hAnsi="Cambria Math"/>
            <w:sz w:val="24"/>
            <w:szCs w:val="24"/>
          </w:rPr>
          <m:t>350°</m:t>
        </m:r>
      </m:oMath>
      <w:r w:rsidRPr="0029618A">
        <w:rPr>
          <w:rFonts w:eastAsia="Times New Roman"/>
          <w:sz w:val="24"/>
          <w:szCs w:val="24"/>
        </w:rPr>
        <w:t xml:space="preserve">? Простое сложение даст ответ </w:t>
      </w:r>
      <m:oMath>
        <m:r>
          <w:rPr>
            <w:rFonts w:ascii="Cambria Math" w:eastAsia="Cambria Math" w:hAnsi="Cambria Math"/>
            <w:sz w:val="24"/>
            <w:szCs w:val="24"/>
          </w:rPr>
          <m:t>190°</m:t>
        </m:r>
      </m:oMath>
      <w:r w:rsidRPr="0029618A">
        <w:rPr>
          <w:rFonts w:eastAsia="Times New Roman"/>
          <w:sz w:val="24"/>
          <w:szCs w:val="24"/>
        </w:rPr>
        <w:t>, тогда как</w:t>
      </w:r>
      <w:r w:rsidR="003863E0">
        <w:rPr>
          <w:rFonts w:eastAsia="Times New Roman"/>
          <w:sz w:val="24"/>
          <w:szCs w:val="24"/>
        </w:rPr>
        <w:t xml:space="preserve"> </w:t>
      </w:r>
      <w:r w:rsidRPr="0029618A">
        <w:rPr>
          <w:rFonts w:eastAsia="Times New Roman"/>
          <w:sz w:val="24"/>
          <w:szCs w:val="24"/>
        </w:rPr>
        <w:t xml:space="preserve">чертёж покажет, что правильным ответом будет </w:t>
      </w:r>
      <m:oMath>
        <m:r>
          <w:rPr>
            <w:rFonts w:ascii="Cambria Math" w:eastAsia="Cambria Math" w:hAnsi="Cambria Math"/>
            <w:sz w:val="24"/>
            <w:szCs w:val="24"/>
          </w:rPr>
          <m:t>10°</m:t>
        </m:r>
      </m:oMath>
      <w:r w:rsidRPr="0029618A">
        <w:rPr>
          <w:rFonts w:eastAsia="Times New Roman"/>
          <w:sz w:val="24"/>
          <w:szCs w:val="24"/>
        </w:rPr>
        <w:t>.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w:t>
      </w:r>
      <w:r w:rsidR="00AB530D">
        <w:rPr>
          <w:rFonts w:eastAsia="Times New Roman"/>
          <w:sz w:val="24"/>
          <w:szCs w:val="24"/>
        </w:rPr>
        <w:t>е</w:t>
      </w:r>
      <w:r w:rsidRPr="0029618A">
        <w:rPr>
          <w:rFonts w:eastAsia="Times New Roman"/>
          <w:sz w:val="24"/>
          <w:szCs w:val="24"/>
        </w:rPr>
        <w:t xml:space="preserve"> вычисл</w:t>
      </w:r>
      <w:r w:rsidR="00AB530D">
        <w:rPr>
          <w:rFonts w:eastAsia="Times New Roman"/>
          <w:sz w:val="24"/>
          <w:szCs w:val="24"/>
        </w:rPr>
        <w:t>ение</w:t>
      </w:r>
      <w:r w:rsidRPr="0029618A">
        <w:rPr>
          <w:rFonts w:eastAsia="Times New Roman"/>
          <w:sz w:val="24"/>
          <w:szCs w:val="24"/>
        </w:rPr>
        <w:t xml:space="preserve"> средне</w:t>
      </w:r>
      <w:r w:rsidR="00AB530D">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14:paraId="70553283"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1D80C130" wp14:editId="6F800EA6">
            <wp:extent cx="5734050" cy="3238500"/>
            <wp:effectExtent l="0" t="0" r="0" b="0"/>
            <wp:docPr id="31" name="image32.png" descr="C:\tmp\podlost\ToH\work\figures\normal\2019-02-04_19-35-53.png"/>
            <wp:cNvGraphicFramePr/>
            <a:graphic xmlns:a="http://schemas.openxmlformats.org/drawingml/2006/main">
              <a:graphicData uri="http://schemas.openxmlformats.org/drawingml/2006/picture">
                <pic:pic xmlns:pic="http://schemas.openxmlformats.org/drawingml/2006/picture">
                  <pic:nvPicPr>
                    <pic:cNvPr id="0" name="image32.png" descr="C:\tmp\podlost\ToH\work\figures\normal\2019-02-04_19-35-53.png"/>
                    <pic:cNvPicPr preferRelativeResize="0"/>
                  </pic:nvPicPr>
                  <pic:blipFill>
                    <a:blip r:embed="rId56" cstate="print"/>
                    <a:srcRect/>
                    <a:stretch>
                      <a:fillRect/>
                    </a:stretch>
                  </pic:blipFill>
                  <pic:spPr>
                    <a:xfrm>
                      <a:off x="0" y="0"/>
                      <a:ext cx="5734050" cy="3238500"/>
                    </a:xfrm>
                    <a:prstGeom prst="rect">
                      <a:avLst/>
                    </a:prstGeom>
                    <a:ln/>
                  </pic:spPr>
                </pic:pic>
              </a:graphicData>
            </a:graphic>
          </wp:inline>
        </w:drawing>
      </w:r>
    </w:p>
    <w:p w14:paraId="0F7FCF78" w14:textId="129B1760"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Гистограмма, показывающая распределение числа событий по времени суток</w:t>
      </w:r>
      <w:r w:rsidR="00AB530D">
        <w:rPr>
          <w:rFonts w:eastAsia="Times New Roman"/>
          <w:i/>
          <w:sz w:val="24"/>
          <w:szCs w:val="24"/>
        </w:rPr>
        <w:t>,</w:t>
      </w:r>
      <w:r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14:paraId="3546D615" w14:textId="67905979" w:rsidR="008E2D65" w:rsidRPr="0029618A" w:rsidRDefault="00662FA5">
      <w:pPr>
        <w:spacing w:line="288" w:lineRule="auto"/>
        <w:jc w:val="both"/>
        <w:rPr>
          <w:rFonts w:eastAsia="Times New Roman"/>
          <w:sz w:val="24"/>
          <w:szCs w:val="24"/>
        </w:rPr>
      </w:pPr>
      <w:r w:rsidRPr="0029618A">
        <w:rPr>
          <w:rFonts w:eastAsia="Times New Roman"/>
          <w:sz w:val="24"/>
          <w:szCs w:val="24"/>
        </w:rPr>
        <w:t>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w:t>
      </w:r>
      <w:ins w:id="1714" w:author="СБ" w:date="2019-11-03T14:25:00Z">
        <w:r w:rsidR="003C6AAD">
          <w:rPr>
            <w:rFonts w:eastAsia="Times New Roman"/>
            <w:sz w:val="24"/>
            <w:szCs w:val="24"/>
          </w:rPr>
          <w:t xml:space="preserve"> угловую координату</w:t>
        </w:r>
      </w:ins>
      <w:r w:rsidRPr="0029618A">
        <w:rPr>
          <w:rFonts w:eastAsia="Times New Roman"/>
          <w:sz w:val="24"/>
          <w:szCs w:val="24"/>
        </w:rPr>
        <w:t xml:space="preserve"> </w:t>
      </w:r>
      <w:proofErr w:type="gramStart"/>
      <w:r w:rsidRPr="0029618A">
        <w:rPr>
          <w:rFonts w:eastAsia="Times New Roman"/>
          <w:sz w:val="24"/>
          <w:szCs w:val="24"/>
        </w:rPr>
        <w:t>положени</w:t>
      </w:r>
      <w:del w:id="1715" w:author="СБ" w:date="2019-11-03T14:25:00Z">
        <w:r w:rsidRPr="0029618A" w:rsidDel="003C6AAD">
          <w:rPr>
            <w:rFonts w:eastAsia="Times New Roman"/>
            <w:sz w:val="24"/>
            <w:szCs w:val="24"/>
          </w:rPr>
          <w:delText>е</w:delText>
        </w:r>
      </w:del>
      <w:ins w:id="1716" w:author="СБ" w:date="2019-11-03T14:25:00Z">
        <w:r w:rsidR="003C6AAD">
          <w:rPr>
            <w:rFonts w:eastAsia="Times New Roman"/>
            <w:sz w:val="24"/>
            <w:szCs w:val="24"/>
          </w:rPr>
          <w:t>я</w:t>
        </w:r>
      </w:ins>
      <w:proofErr w:type="gramEnd"/>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w:t>
      </w:r>
      <w:commentRangeStart w:id="1717"/>
      <w:commentRangeStart w:id="1718"/>
      <w:r w:rsidRPr="0029618A">
        <w:rPr>
          <w:rFonts w:eastAsia="Times New Roman"/>
          <w:sz w:val="24"/>
          <w:szCs w:val="24"/>
        </w:rPr>
        <w:t>фигуры</w:t>
      </w:r>
      <w:commentRangeEnd w:id="1717"/>
      <w:r w:rsidR="00AB530D">
        <w:rPr>
          <w:rStyle w:val="af"/>
        </w:rPr>
        <w:commentReference w:id="1717"/>
      </w:r>
      <w:commentRangeEnd w:id="1718"/>
      <w:r w:rsidR="003C6AAD">
        <w:rPr>
          <w:rStyle w:val="af"/>
        </w:rPr>
        <w:commentReference w:id="1718"/>
      </w:r>
      <w:r w:rsidRPr="0029618A">
        <w:rPr>
          <w:rFonts w:eastAsia="Times New Roman"/>
          <w:sz w:val="24"/>
          <w:szCs w:val="24"/>
        </w:rPr>
        <w:t>.</w:t>
      </w:r>
      <w:ins w:id="1719" w:author="Пользователь" w:date="2019-10-07T12:00:00Z">
        <w:r w:rsidR="00AB530D">
          <w:rPr>
            <w:rFonts w:eastAsia="Times New Roman"/>
            <w:sz w:val="24"/>
            <w:szCs w:val="24"/>
          </w:rPr>
          <w:t xml:space="preserve"> </w:t>
        </w:r>
      </w:ins>
      <w:ins w:id="1720" w:author="СБ" w:date="2019-11-03T14:25:00Z">
        <w:r w:rsidR="003C6AAD">
          <w:rPr>
            <w:rFonts w:eastAsia="Times New Roman"/>
            <w:sz w:val="24"/>
            <w:szCs w:val="24"/>
          </w:rPr>
          <w:t xml:space="preserve">Её можно </w:t>
        </w:r>
      </w:ins>
      <w:ins w:id="1721" w:author="СБ" w:date="2019-11-03T14:26:00Z">
        <w:r w:rsidR="003C6AAD">
          <w:rPr>
            <w:rFonts w:eastAsia="Times New Roman"/>
            <w:sz w:val="24"/>
            <w:szCs w:val="24"/>
          </w:rPr>
          <w:t>визуализировать</w:t>
        </w:r>
      </w:ins>
      <w:ins w:id="1722" w:author="СБ" w:date="2019-11-03T14:25:00Z">
        <w:r w:rsidR="003C6AAD">
          <w:rPr>
            <w:rFonts w:eastAsia="Times New Roman"/>
            <w:sz w:val="24"/>
            <w:szCs w:val="24"/>
          </w:rPr>
          <w:t>, построив</w:t>
        </w:r>
      </w:ins>
      <w:ins w:id="1723" w:author="СБ" w:date="2019-11-03T14:26:00Z">
        <w:r w:rsidR="003C6AAD">
          <w:rPr>
            <w:rFonts w:eastAsia="Times New Roman"/>
            <w:sz w:val="24"/>
            <w:szCs w:val="24"/>
          </w:rPr>
          <w:t xml:space="preserve"> из центра координат луч,</w:t>
        </w:r>
      </w:ins>
      <w:ins w:id="1724" w:author="СБ" w:date="2019-11-03T14:24:00Z">
        <w:r w:rsidR="003C6AAD">
          <w:rPr>
            <w:rFonts w:eastAsia="Times New Roman"/>
            <w:sz w:val="24"/>
            <w:szCs w:val="24"/>
          </w:rPr>
          <w:t xml:space="preserve"> проходящий через центр масс</w:t>
        </w:r>
      </w:ins>
      <w:ins w:id="1725" w:author="СБ" w:date="2019-11-03T14:26:00Z">
        <w:r w:rsidR="003C6AAD">
          <w:rPr>
            <w:rFonts w:eastAsia="Times New Roman"/>
            <w:sz w:val="24"/>
            <w:szCs w:val="24"/>
          </w:rPr>
          <w:t>.</w:t>
        </w:r>
      </w:ins>
      <w:ins w:id="1726" w:author="СБ" w:date="2019-11-03T14:24:00Z">
        <w:r w:rsidR="003C6AAD">
          <w:rPr>
            <w:rFonts w:eastAsia="Times New Roman"/>
            <w:sz w:val="24"/>
            <w:szCs w:val="24"/>
          </w:rPr>
          <w:t xml:space="preserve"> </w:t>
        </w:r>
      </w:ins>
    </w:p>
    <w:p w14:paraId="798FB2E6"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каждый слой получающейся спирали суммируется, и в результате мы получаем циклический аналог распределения, который имеет единичную площадь. </w:t>
      </w:r>
    </w:p>
    <w:p w14:paraId="18CF2881" w14:textId="3450F0B0" w:rsidR="008E2D65" w:rsidRPr="0029618A" w:rsidRDefault="00662FA5">
      <w:pPr>
        <w:spacing w:line="288" w:lineRule="auto"/>
        <w:jc w:val="both"/>
        <w:rPr>
          <w:rFonts w:eastAsia="Times New Roman"/>
          <w:sz w:val="24"/>
          <w:szCs w:val="24"/>
        </w:rPr>
      </w:pPr>
      <w:r w:rsidRPr="0029618A">
        <w:rPr>
          <w:rFonts w:eastAsia="Times New Roman"/>
          <w:noProof/>
          <w:sz w:val="24"/>
          <w:szCs w:val="24"/>
        </w:rPr>
        <w:lastRenderedPageBreak/>
        <w:drawing>
          <wp:inline distT="0" distB="0" distL="0" distR="0" wp14:anchorId="1EBEE9B2" wp14:editId="1D182104">
            <wp:extent cx="2693670" cy="250190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7" cstate="print"/>
                    <a:srcRect/>
                    <a:stretch>
                      <a:fillRect/>
                    </a:stretch>
                  </pic:blipFill>
                  <pic:spPr>
                    <a:xfrm>
                      <a:off x="0" y="0"/>
                      <a:ext cx="2693670" cy="2501900"/>
                    </a:xfrm>
                    <a:prstGeom prst="rect">
                      <a:avLst/>
                    </a:prstGeom>
                    <a:ln/>
                  </pic:spPr>
                </pic:pic>
              </a:graphicData>
            </a:graphic>
          </wp:inline>
        </w:drawing>
      </w:r>
      <w:del w:id="1727" w:author="Пользователь" w:date="2019-10-04T19:48:00Z">
        <w:r w:rsidRPr="0029618A" w:rsidDel="003863E0">
          <w:rPr>
            <w:rFonts w:eastAsia="Times New Roman"/>
            <w:sz w:val="24"/>
            <w:szCs w:val="24"/>
          </w:rPr>
          <w:delText xml:space="preserve">  </w:delText>
        </w:r>
      </w:del>
      <w:del w:id="1728" w:author="Пользователь" w:date="2019-10-04T19:50:00Z">
        <w:r w:rsidRPr="0029618A" w:rsidDel="00571844">
          <w:rPr>
            <w:rFonts w:eastAsia="Times New Roman"/>
            <w:sz w:val="24"/>
            <w:szCs w:val="24"/>
          </w:rPr>
          <w:delText xml:space="preserve"> </w:delText>
        </w:r>
      </w:del>
      <w:ins w:id="1729" w:author="Пользователь" w:date="2019-10-04T19:50:00Z">
        <w:r w:rsidR="00571844">
          <w:rPr>
            <w:rFonts w:eastAsia="Times New Roman"/>
            <w:sz w:val="24"/>
            <w:szCs w:val="24"/>
          </w:rPr>
          <w:t xml:space="preserve"> </w:t>
        </w:r>
      </w:ins>
      <w:r w:rsidRPr="0029618A">
        <w:rPr>
          <w:rFonts w:eastAsia="Times New Roman"/>
          <w:noProof/>
          <w:sz w:val="24"/>
          <w:szCs w:val="24"/>
        </w:rPr>
        <w:drawing>
          <wp:inline distT="0" distB="0" distL="0" distR="0" wp14:anchorId="41B757A4" wp14:editId="31AA0978">
            <wp:extent cx="2712085" cy="251841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cstate="print"/>
                    <a:srcRect/>
                    <a:stretch>
                      <a:fillRect/>
                    </a:stretch>
                  </pic:blipFill>
                  <pic:spPr>
                    <a:xfrm>
                      <a:off x="0" y="0"/>
                      <a:ext cx="2712085" cy="2518410"/>
                    </a:xfrm>
                    <a:prstGeom prst="rect">
                      <a:avLst/>
                    </a:prstGeom>
                    <a:ln/>
                  </pic:spPr>
                </pic:pic>
              </a:graphicData>
            </a:graphic>
          </wp:inline>
        </w:drawing>
      </w:r>
    </w:p>
    <w:p w14:paraId="5E519595" w14:textId="185A3FB0"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Построение циклических </w:t>
      </w:r>
      <w:proofErr w:type="gramStart"/>
      <w:r w:rsidRPr="0029618A">
        <w:rPr>
          <w:rFonts w:eastAsia="Times New Roman"/>
          <w:i/>
          <w:sz w:val="24"/>
          <w:szCs w:val="24"/>
        </w:rPr>
        <w:t>экспоненциального</w:t>
      </w:r>
      <w:proofErr w:type="gramEnd"/>
      <w:r w:rsidRPr="0029618A">
        <w:rPr>
          <w:rFonts w:eastAsia="Times New Roman"/>
          <w:i/>
          <w:sz w:val="24"/>
          <w:szCs w:val="24"/>
        </w:rPr>
        <w:t xml:space="preserve"> и нормального распределений</w:t>
      </w:r>
      <w:ins w:id="1730" w:author="СБ" w:date="2019-11-03T14:27:00Z">
        <w:r w:rsidR="003C6AAD">
          <w:rPr>
            <w:rFonts w:eastAsia="Times New Roman"/>
            <w:i/>
            <w:sz w:val="24"/>
            <w:szCs w:val="24"/>
          </w:rPr>
          <w:t xml:space="preserve"> (показаны красной линией)</w:t>
        </w:r>
      </w:ins>
      <w:r w:rsidRPr="0029618A">
        <w:rPr>
          <w:rFonts w:eastAsia="Times New Roman"/>
          <w:i/>
          <w:sz w:val="24"/>
          <w:szCs w:val="24"/>
        </w:rPr>
        <w:t xml:space="preserve">. </w:t>
      </w:r>
      <w:ins w:id="1731" w:author="СБ" w:date="2019-11-03T14:28:00Z">
        <w:r w:rsidR="003C6AAD">
          <w:rPr>
            <w:rFonts w:eastAsia="Times New Roman"/>
            <w:i/>
            <w:sz w:val="24"/>
            <w:szCs w:val="24"/>
          </w:rPr>
          <w:t xml:space="preserve">Тут же приведены </w:t>
        </w:r>
      </w:ins>
      <w:del w:id="1732" w:author="СБ" w:date="2019-11-03T14:28:00Z">
        <w:r w:rsidRPr="0029618A" w:rsidDel="003C6AAD">
          <w:rPr>
            <w:rFonts w:eastAsia="Times New Roman"/>
            <w:i/>
            <w:sz w:val="24"/>
            <w:szCs w:val="24"/>
          </w:rPr>
          <w:delText>Г</w:delText>
        </w:r>
      </w:del>
      <w:ins w:id="1733" w:author="СБ" w:date="2019-11-03T14:28:00Z">
        <w:r w:rsidR="003C6AAD">
          <w:rPr>
            <w:rFonts w:eastAsia="Times New Roman"/>
            <w:i/>
            <w:sz w:val="24"/>
            <w:szCs w:val="24"/>
          </w:rPr>
          <w:t>г</w:t>
        </w:r>
      </w:ins>
      <w:r w:rsidRPr="0029618A">
        <w:rPr>
          <w:rFonts w:eastAsia="Times New Roman"/>
          <w:i/>
          <w:sz w:val="24"/>
          <w:szCs w:val="24"/>
        </w:rPr>
        <w:t xml:space="preserve">рафики функций плотности для обыкновенных (линейных) распределений </w:t>
      </w:r>
      <w:ins w:id="1734" w:author="СБ" w:date="2019-11-03T14:28:00Z">
        <w:r w:rsidR="003C6AAD">
          <w:rPr>
            <w:rFonts w:eastAsia="Times New Roman"/>
            <w:i/>
            <w:sz w:val="24"/>
            <w:szCs w:val="24"/>
          </w:rPr>
          <w:t>(</w:t>
        </w:r>
      </w:ins>
      <w:r w:rsidRPr="0029618A">
        <w:rPr>
          <w:rFonts w:eastAsia="Times New Roman"/>
          <w:i/>
          <w:sz w:val="24"/>
          <w:szCs w:val="24"/>
        </w:rPr>
        <w:t xml:space="preserve">показаны </w:t>
      </w:r>
      <w:commentRangeStart w:id="1735"/>
      <w:commentRangeStart w:id="1736"/>
      <w:r w:rsidRPr="0029618A">
        <w:rPr>
          <w:rFonts w:eastAsia="Times New Roman"/>
          <w:i/>
          <w:sz w:val="24"/>
          <w:szCs w:val="24"/>
        </w:rPr>
        <w:t>синим</w:t>
      </w:r>
      <w:commentRangeEnd w:id="1735"/>
      <w:r w:rsidR="0006307D">
        <w:rPr>
          <w:rStyle w:val="af"/>
        </w:rPr>
        <w:commentReference w:id="1735"/>
      </w:r>
      <w:commentRangeEnd w:id="1736"/>
      <w:r w:rsidR="003C6AAD">
        <w:rPr>
          <w:rStyle w:val="af"/>
        </w:rPr>
        <w:commentReference w:id="1736"/>
      </w:r>
      <w:ins w:id="1737" w:author="СБ" w:date="2019-11-03T14:28:00Z">
        <w:r w:rsidR="003C6AAD">
          <w:rPr>
            <w:rFonts w:eastAsia="Times New Roman"/>
            <w:i/>
            <w:sz w:val="24"/>
            <w:szCs w:val="24"/>
          </w:rPr>
          <w:t>)</w:t>
        </w:r>
      </w:ins>
      <w:r w:rsidRPr="0029618A">
        <w:rPr>
          <w:rFonts w:eastAsia="Times New Roman"/>
          <w:i/>
          <w:sz w:val="24"/>
          <w:szCs w:val="24"/>
        </w:rPr>
        <w:t>.</w:t>
      </w:r>
    </w:p>
    <w:p w14:paraId="7AE46239"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33A00BB" wp14:editId="433AF25B">
            <wp:extent cx="2647950" cy="245935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cstate="print"/>
                    <a:srcRect/>
                    <a:stretch>
                      <a:fillRect/>
                    </a:stretch>
                  </pic:blipFill>
                  <pic:spPr>
                    <a:xfrm>
                      <a:off x="0" y="0"/>
                      <a:ext cx="2647950" cy="2459355"/>
                    </a:xfrm>
                    <a:prstGeom prst="rect">
                      <a:avLst/>
                    </a:prstGeom>
                    <a:ln/>
                  </pic:spPr>
                </pic:pic>
              </a:graphicData>
            </a:graphic>
          </wp:inline>
        </w:drawing>
      </w:r>
    </w:p>
    <w:p w14:paraId="26991088"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rPr>
        <w:t>Циклический аналог распределения Коши.</w:t>
      </w:r>
    </w:p>
    <w:p w14:paraId="591BF391"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14:paraId="205BEA6E" w14:textId="6E62651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w:t>
      </w:r>
      <w:r w:rsidR="0006307D" w:rsidRPr="0029618A">
        <w:rPr>
          <w:rFonts w:eastAsia="Times New Roman"/>
          <w:sz w:val="24"/>
          <w:szCs w:val="24"/>
        </w:rPr>
        <w:t xml:space="preserve">для этого распределения </w:t>
      </w:r>
      <w:r w:rsidRPr="0029618A">
        <w:rPr>
          <w:rFonts w:eastAsia="Times New Roman"/>
          <w:sz w:val="24"/>
          <w:szCs w:val="24"/>
        </w:rPr>
        <w:t>невозможно посчитать значени</w:t>
      </w:r>
      <w:r w:rsidR="0006307D">
        <w:rPr>
          <w:rFonts w:eastAsia="Times New Roman"/>
          <w:sz w:val="24"/>
          <w:szCs w:val="24"/>
        </w:rPr>
        <w:t>я</w:t>
      </w:r>
      <w:r w:rsidRPr="0029618A">
        <w:rPr>
          <w:rFonts w:eastAsia="Times New Roman"/>
          <w:sz w:val="24"/>
          <w:szCs w:val="24"/>
        </w:rPr>
        <w:t xml:space="preserve"> среднего и дисперсии</w:t>
      </w:r>
      <w:r w:rsidR="0006307D">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sidR="0006307D">
        <w:rPr>
          <w:rFonts w:eastAsia="Times New Roman"/>
          <w:sz w:val="24"/>
          <w:szCs w:val="24"/>
        </w:rPr>
        <w:t xml:space="preserve"> –</w:t>
      </w:r>
      <w:r w:rsidRPr="0029618A">
        <w:rPr>
          <w:rFonts w:eastAsia="Times New Roman"/>
          <w:sz w:val="24"/>
          <w:szCs w:val="24"/>
        </w:rPr>
        <w:t xml:space="preserve"> при анализе явления дифракции.</w:t>
      </w:r>
    </w:p>
    <w:p w14:paraId="013D2EE5" w14:textId="0D379CC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w:t>
      </w:r>
      <w:proofErr w:type="spellStart"/>
      <w:r w:rsidRPr="0029618A">
        <w:rPr>
          <w:rFonts w:eastAsia="Times New Roman"/>
          <w:sz w:val="24"/>
          <w:szCs w:val="24"/>
        </w:rPr>
        <w:t>гауссов</w:t>
      </w:r>
      <w:r w:rsidR="0006307D">
        <w:rPr>
          <w:rFonts w:eastAsia="Times New Roman"/>
          <w:sz w:val="24"/>
          <w:szCs w:val="24"/>
        </w:rPr>
        <w:t>ское</w:t>
      </w:r>
      <w:proofErr w:type="spellEnd"/>
      <w:r w:rsidRPr="0029618A">
        <w:rPr>
          <w:rFonts w:eastAsia="Times New Roman"/>
          <w:sz w:val="24"/>
          <w:szCs w:val="24"/>
        </w:rPr>
        <w:t xml:space="preserve">) распределение. Его циклический аналог уже не будет устойчивым, </w:t>
      </w:r>
      <w:r w:rsidR="0006307D">
        <w:rPr>
          <w:rFonts w:eastAsia="Times New Roman"/>
          <w:sz w:val="24"/>
          <w:szCs w:val="24"/>
        </w:rPr>
        <w:t xml:space="preserve">и </w:t>
      </w:r>
      <w:r w:rsidRPr="0029618A">
        <w:rPr>
          <w:rFonts w:eastAsia="Times New Roman"/>
          <w:sz w:val="24"/>
          <w:szCs w:val="24"/>
        </w:rPr>
        <w:t>суммы случайных величин</w:t>
      </w:r>
      <w:r w:rsidR="0006307D">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 такой функцией плотности вероятности:</w:t>
      </w:r>
    </w:p>
    <w:p w14:paraId="233CABC2" w14:textId="77777777" w:rsidR="008E2D65" w:rsidRPr="0029618A" w:rsidRDefault="00662FA5">
      <w:pPr>
        <w:keepNext/>
        <w:spacing w:before="120" w:after="120"/>
        <w:ind w:left="227" w:right="227"/>
        <w:jc w:val="center"/>
        <w:rPr>
          <w:rFonts w:eastAsia="Times New Roman"/>
          <w:i/>
          <w:sz w:val="24"/>
          <w:szCs w:val="24"/>
        </w:rPr>
      </w:pPr>
      <m:oMath>
        <m:r>
          <w:rPr>
            <w:rFonts w:ascii="Cambria Math" w:eastAsia="Cambria Math" w:hAnsi="Cambria Math"/>
            <w:sz w:val="24"/>
            <w:szCs w:val="24"/>
          </w:rPr>
          <m:t>p(x)=</m:t>
        </m:r>
        <m:f>
          <m:fPr>
            <m:ctrlPr>
              <w:rPr>
                <w:rFonts w:ascii="Cambria Math" w:eastAsia="Cambria Math" w:hAnsi="Cambria Math"/>
                <w:i/>
                <w:sz w:val="24"/>
                <w:szCs w:val="24"/>
              </w:rPr>
            </m:ctrlPr>
          </m:fPr>
          <m:num>
            <m:sSup>
              <m:sSupPr>
                <m:ctrlPr>
                  <w:rPr>
                    <w:rFonts w:ascii="Cambria Math" w:eastAsia="Times New Roman"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 xml:space="preserve"> κ</m:t>
                </m:r>
                <m:box>
                  <m:boxPr>
                    <m:opEmu m:val="1"/>
                    <m:ctrlPr>
                      <w:rPr>
                        <w:rFonts w:ascii="Cambria Math" w:eastAsia="Cambria Math" w:hAnsi="Cambria Math"/>
                        <w:i/>
                        <w:sz w:val="24"/>
                        <w:szCs w:val="24"/>
                      </w:rPr>
                    </m:ctrlPr>
                  </m:boxPr>
                  <m:e>
                    <m:r>
                      <w:rPr>
                        <w:rFonts w:ascii="Cambria Math" w:eastAsia="Cambria Math" w:hAnsi="Cambria Math"/>
                        <w:sz w:val="24"/>
                        <w:szCs w:val="24"/>
                      </w:rPr>
                      <m:t>cos</m:t>
                    </m:r>
                  </m:e>
                </m:box>
                <m:d>
                  <m:dPr>
                    <m:ctrlPr>
                      <w:rPr>
                        <w:rFonts w:ascii="Cambria Math" w:eastAsia="Cambria Math" w:hAnsi="Cambria Math"/>
                        <w:i/>
                        <w:sz w:val="24"/>
                        <w:szCs w:val="24"/>
                      </w:rPr>
                    </m:ctrlPr>
                  </m:dPr>
                  <m:e>
                    <m:r>
                      <w:rPr>
                        <w:rFonts w:ascii="Cambria Math" w:eastAsia="Cambria Math" w:hAnsi="Cambria Math"/>
                        <w:sz w:val="24"/>
                        <w:szCs w:val="24"/>
                      </w:rPr>
                      <m:t>x -μ</m:t>
                    </m:r>
                  </m:e>
                </m:d>
                <m:r>
                  <w:rPr>
                    <w:rFonts w:ascii="Cambria Math" w:eastAsia="Times New Roman" w:hAnsi="Cambria Math"/>
                    <w:sz w:val="24"/>
                    <w:szCs w:val="24"/>
                  </w:rPr>
                  <m:t xml:space="preserve"> </m:t>
                </m:r>
              </m:sup>
            </m:sSup>
          </m:num>
          <m:den>
            <m:r>
              <w:rPr>
                <w:rFonts w:ascii="Cambria Math" w:eastAsia="Cambria Math" w:hAnsi="Cambria Math"/>
                <w:sz w:val="24"/>
                <w:szCs w:val="24"/>
              </w:rPr>
              <m:t>2π</m:t>
            </m:r>
            <m:sSub>
              <m:sSubPr>
                <m:ctrlPr>
                  <w:rPr>
                    <w:rFonts w:ascii="Cambria Math" w:eastAsia="Cambria Math" w:hAnsi="Cambria Math"/>
                    <w:i/>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r>
              <w:rPr>
                <w:rFonts w:ascii="Cambria Math" w:eastAsia="Cambria Math" w:hAnsi="Cambria Math"/>
                <w:sz w:val="24"/>
                <w:szCs w:val="24"/>
              </w:rPr>
              <m:t>(κ)</m:t>
            </m:r>
          </m:den>
        </m:f>
        <m:r>
          <w:rPr>
            <w:rFonts w:ascii="Cambria Math" w:eastAsia="Cambria Math" w:hAnsi="Cambria Math"/>
            <w:sz w:val="24"/>
            <w:szCs w:val="24"/>
          </w:rPr>
          <m:t>,</m:t>
        </m:r>
      </m:oMath>
      <w:r w:rsidRPr="0029618A">
        <w:rPr>
          <w:rFonts w:eastAsia="Times New Roman"/>
          <w:i/>
          <w:sz w:val="24"/>
          <w:szCs w:val="24"/>
        </w:rPr>
        <w:t xml:space="preserve"> </w:t>
      </w:r>
    </w:p>
    <w:p w14:paraId="6995FD87"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oMath>
      <w:r w:rsidRPr="0029618A">
        <w:rPr>
          <w:rFonts w:eastAsia="Times New Roman"/>
          <w:sz w:val="24"/>
          <w:szCs w:val="24"/>
        </w:rPr>
        <w:t xml:space="preserve"> – </w:t>
      </w:r>
      <w:r w:rsidRPr="0029618A">
        <w:rPr>
          <w:rFonts w:eastAsia="Times New Roman"/>
          <w:i/>
          <w:color w:val="205968"/>
          <w:sz w:val="24"/>
          <w:szCs w:val="24"/>
          <w:highlight w:val="white"/>
        </w:rPr>
        <w:t>модифицированная функция Бесселя</w:t>
      </w:r>
      <w:r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14:paraId="3202AC9F" w14:textId="74D61C6B" w:rsidR="00334286" w:rsidRPr="00982BEF" w:rsidDel="00982BEF" w:rsidRDefault="00662FA5">
      <w:pPr>
        <w:spacing w:line="288" w:lineRule="auto"/>
        <w:ind w:firstLine="397"/>
        <w:jc w:val="both"/>
        <w:rPr>
          <w:ins w:id="1738" w:author="Пользователь" w:date="2019-10-07T13:00:00Z"/>
          <w:del w:id="1739" w:author="СБ" w:date="2019-11-03T14:29:00Z"/>
          <w:rFonts w:eastAsia="Times New Roman"/>
          <w:color w:val="FF0000"/>
          <w:sz w:val="24"/>
          <w:szCs w:val="24"/>
        </w:rPr>
      </w:pPr>
      <w:del w:id="1740" w:author="СБ" w:date="2019-11-03T14:29:00Z">
        <w:r w:rsidRPr="00982BEF" w:rsidDel="00982BEF">
          <w:rPr>
            <w:rFonts w:eastAsia="Times New Roman"/>
            <w:color w:val="FF0000"/>
            <w:sz w:val="24"/>
            <w:szCs w:val="24"/>
          </w:rPr>
          <w:delText xml:space="preserve">Тут мы встречаемся с </w:delText>
        </w:r>
      </w:del>
      <w:ins w:id="1741" w:author="Пользователь" w:date="2019-10-07T12:16:00Z">
        <w:del w:id="1742" w:author="СБ" w:date="2019-11-03T14:29:00Z">
          <w:r w:rsidR="00263024" w:rsidRPr="00982BEF" w:rsidDel="00982BEF">
            <w:rPr>
              <w:rFonts w:eastAsia="Times New Roman"/>
              <w:color w:val="FF0000"/>
              <w:sz w:val="24"/>
              <w:szCs w:val="24"/>
            </w:rPr>
            <w:delText>ц</w:delText>
          </w:r>
        </w:del>
      </w:ins>
      <w:del w:id="1743" w:author="СБ" w:date="2019-11-03T14:29:00Z">
        <w:r w:rsidRPr="00982BEF" w:rsidDel="00982BEF">
          <w:rPr>
            <w:rFonts w:eastAsia="Times New Roman"/>
            <w:color w:val="FF0000"/>
            <w:sz w:val="24"/>
            <w:szCs w:val="24"/>
          </w:rPr>
          <w:delText xml:space="preserve">Центральной предельной теоремой, но в обобщённом виде: распределение фон Мизеса  </w:delText>
        </w:r>
      </w:del>
      <w:ins w:id="1744" w:author="Пользователь" w:date="2019-10-04T19:48:00Z">
        <w:del w:id="1745" w:author="СБ" w:date="2019-11-03T14:29:00Z">
          <w:r w:rsidR="003863E0" w:rsidRPr="00982BEF" w:rsidDel="00982BEF">
            <w:rPr>
              <w:rFonts w:eastAsia="Times New Roman"/>
              <w:color w:val="FF0000"/>
              <w:sz w:val="24"/>
              <w:szCs w:val="24"/>
            </w:rPr>
            <w:delText xml:space="preserve"> </w:delText>
          </w:r>
        </w:del>
      </w:ins>
      <w:del w:id="1746" w:author="СБ" w:date="2019-11-03T14:29:00Z">
        <w:r w:rsidRPr="00982BEF" w:rsidDel="00982BEF">
          <w:rPr>
            <w:rFonts w:eastAsia="Times New Roman"/>
            <w:color w:val="FF0000"/>
            <w:sz w:val="24"/>
            <w:szCs w:val="24"/>
          </w:rPr>
          <w:delText xml:space="preserve">является наиболее ожидаемым </w:delText>
        </w:r>
        <w:commentRangeStart w:id="1747"/>
        <w:r w:rsidRPr="00982BEF" w:rsidDel="00982BEF">
          <w:rPr>
            <w:rFonts w:eastAsia="Times New Roman"/>
            <w:color w:val="FF0000"/>
            <w:sz w:val="24"/>
            <w:szCs w:val="24"/>
          </w:rPr>
          <w:delText xml:space="preserve">распределением </w:delText>
        </w:r>
        <w:commentRangeEnd w:id="1747"/>
        <w:r w:rsidR="00263024" w:rsidRPr="00982BEF" w:rsidDel="00982BEF">
          <w:rPr>
            <w:rStyle w:val="af"/>
            <w:color w:val="FF0000"/>
          </w:rPr>
          <w:commentReference w:id="1747"/>
        </w:r>
        <w:r w:rsidRPr="00982BEF" w:rsidDel="00982BEF">
          <w:rPr>
            <w:rFonts w:eastAsia="Times New Roman"/>
            <w:color w:val="FF0000"/>
            <w:sz w:val="24"/>
            <w:szCs w:val="24"/>
          </w:rPr>
          <w:delText xml:space="preserve">для случайной величины, определённой на окружности, если известны её среднее значение и стандартное </w:delText>
        </w:r>
        <w:commentRangeStart w:id="1748"/>
        <w:r w:rsidRPr="00982BEF" w:rsidDel="00982BEF">
          <w:rPr>
            <w:rFonts w:eastAsia="Times New Roman"/>
            <w:color w:val="FF0000"/>
            <w:sz w:val="24"/>
            <w:szCs w:val="24"/>
          </w:rPr>
          <w:delText>отклонение</w:delText>
        </w:r>
      </w:del>
      <w:commentRangeEnd w:id="1748"/>
      <w:r w:rsidR="00982BEF">
        <w:rPr>
          <w:rStyle w:val="af"/>
        </w:rPr>
        <w:commentReference w:id="1748"/>
      </w:r>
      <w:del w:id="1749" w:author="СБ" w:date="2019-11-03T14:29:00Z">
        <w:r w:rsidRPr="00982BEF" w:rsidDel="00982BEF">
          <w:rPr>
            <w:rFonts w:eastAsia="Times New Roman"/>
            <w:color w:val="FF0000"/>
            <w:sz w:val="24"/>
            <w:szCs w:val="24"/>
          </w:rPr>
          <w:delText xml:space="preserve">. </w:delText>
        </w:r>
      </w:del>
    </w:p>
    <w:p w14:paraId="3A2C1765" w14:textId="7A449E0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Впрочем, когда дисперсия данных мала и </w:t>
      </w:r>
      <m:oMath>
        <m:r>
          <w:rPr>
            <w:rFonts w:ascii="Cambria Math" w:eastAsia="Cambria Math" w:hAnsi="Cambria Math"/>
            <w:sz w:val="24"/>
            <w:szCs w:val="24"/>
          </w:rPr>
          <m:t>x</m:t>
        </m:r>
      </m:oMath>
      <w:r w:rsidRPr="0029618A">
        <w:rPr>
          <w:rFonts w:eastAsia="Times New Roman"/>
          <w:sz w:val="24"/>
          <w:szCs w:val="24"/>
        </w:rPr>
        <w:t xml:space="preserve"> незначительно отклоняется от среднего значения </w:t>
      </w:r>
      <m:oMath>
        <m:r>
          <w:rPr>
            <w:rFonts w:ascii="Cambria Math" w:hAnsi="Cambria Math"/>
          </w:rPr>
          <m:t>μ</m:t>
        </m:r>
      </m:oMath>
      <w:r w:rsidRPr="0029618A">
        <w:rPr>
          <w:rFonts w:eastAsia="Times New Roman"/>
          <w:sz w:val="24"/>
          <w:szCs w:val="24"/>
        </w:rPr>
        <w:t xml:space="preserve">, косинус можно разложить в степенной ряд, в котором </w:t>
      </w:r>
      <w:r w:rsidR="00334286">
        <w:rPr>
          <w:rFonts w:eastAsia="Times New Roman"/>
          <w:sz w:val="24"/>
          <w:szCs w:val="24"/>
        </w:rPr>
        <w:t>главную</w:t>
      </w:r>
      <w:r w:rsidR="00334286" w:rsidRPr="0029618A">
        <w:rPr>
          <w:rFonts w:eastAsia="Times New Roman"/>
          <w:sz w:val="24"/>
          <w:szCs w:val="24"/>
        </w:rPr>
        <w:t xml:space="preserve"> </w:t>
      </w:r>
      <w:r w:rsidRPr="0029618A">
        <w:rPr>
          <w:rFonts w:eastAsia="Times New Roman"/>
          <w:sz w:val="24"/>
          <w:szCs w:val="24"/>
        </w:rPr>
        <w:t xml:space="preserve">роль играет квадратичный член. Таким образом, когда влияние цикличности становится незначительным, то и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становится похожим на «</w:t>
      </w:r>
      <w:r w:rsidR="002C2078">
        <w:rPr>
          <w:rFonts w:eastAsia="Times New Roman"/>
          <w:sz w:val="24"/>
          <w:szCs w:val="24"/>
        </w:rPr>
        <w:t>обычное</w:t>
      </w:r>
      <w:r w:rsidRPr="0029618A">
        <w:rPr>
          <w:rFonts w:eastAsia="Times New Roman"/>
          <w:sz w:val="24"/>
          <w:szCs w:val="24"/>
        </w:rPr>
        <w:t xml:space="preserve">» </w:t>
      </w:r>
      <w:proofErr w:type="spellStart"/>
      <w:r w:rsidRPr="0029618A">
        <w:rPr>
          <w:rFonts w:eastAsia="Times New Roman"/>
          <w:sz w:val="24"/>
          <w:szCs w:val="24"/>
        </w:rPr>
        <w:t>гауссов</w:t>
      </w:r>
      <w:r w:rsidR="00334286">
        <w:rPr>
          <w:rFonts w:eastAsia="Times New Roman"/>
          <w:sz w:val="24"/>
          <w:szCs w:val="24"/>
        </w:rPr>
        <w:t>ское</w:t>
      </w:r>
      <w:proofErr w:type="spellEnd"/>
      <w:r w:rsidRPr="0029618A">
        <w:rPr>
          <w:rFonts w:eastAsia="Times New Roman"/>
          <w:sz w:val="24"/>
          <w:szCs w:val="24"/>
        </w:rPr>
        <w:t xml:space="preserve"> распределение. Никуда от него не денешься</w:t>
      </w:r>
      <w:r w:rsidR="002C2078">
        <w:rPr>
          <w:rFonts w:eastAsia="Times New Roman"/>
          <w:sz w:val="24"/>
          <w:szCs w:val="24"/>
        </w:rPr>
        <w:t xml:space="preserve"> - </w:t>
      </w:r>
      <w:r w:rsidR="002C2078" w:rsidRPr="003B5097">
        <w:rPr>
          <w:rFonts w:eastAsia="Times New Roman"/>
          <w:color w:val="1F497D" w:themeColor="text2"/>
          <w:sz w:val="24"/>
          <w:szCs w:val="24"/>
        </w:rPr>
        <w:t>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r w:rsidRPr="0029618A">
        <w:rPr>
          <w:rFonts w:eastAsia="Times New Roman"/>
          <w:sz w:val="24"/>
          <w:szCs w:val="24"/>
        </w:rPr>
        <w:t>!</w:t>
      </w:r>
    </w:p>
    <w:p w14:paraId="488A5CB3" w14:textId="11363675" w:rsidR="008E2D65" w:rsidRPr="0029618A" w:rsidRDefault="00662FA5">
      <w:pPr>
        <w:spacing w:line="288" w:lineRule="auto"/>
        <w:ind w:firstLine="397"/>
        <w:jc w:val="both"/>
        <w:rPr>
          <w:rFonts w:eastAsia="Times New Roman"/>
          <w:sz w:val="24"/>
          <w:szCs w:val="24"/>
        </w:rPr>
      </w:pPr>
      <w:del w:id="1750" w:author="СБ" w:date="2019-11-03T14:31:00Z">
        <w:r w:rsidRPr="0029618A" w:rsidDel="00982BEF">
          <w:rPr>
            <w:rFonts w:eastAsia="Times New Roman"/>
            <w:sz w:val="24"/>
            <w:szCs w:val="24"/>
          </w:rPr>
          <w:delText>Я сказал «похожим на нормальное</w:delText>
        </w:r>
      </w:del>
      <w:ins w:id="1751" w:author="Пользователь" w:date="2019-10-07T13:14:00Z">
        <w:del w:id="1752" w:author="СБ" w:date="2019-11-03T14:31:00Z">
          <w:r w:rsidR="002C2078" w:rsidDel="00982BEF">
            <w:rPr>
              <w:rFonts w:eastAsia="Times New Roman"/>
              <w:sz w:val="24"/>
              <w:szCs w:val="24"/>
            </w:rPr>
            <w:delText>гауссовское</w:delText>
          </w:r>
        </w:del>
      </w:ins>
      <w:del w:id="1753" w:author="СБ" w:date="2019-11-03T14:31:00Z">
        <w:r w:rsidRPr="0029618A" w:rsidDel="00982BEF">
          <w:rPr>
            <w:rFonts w:eastAsia="Times New Roman"/>
            <w:sz w:val="24"/>
            <w:szCs w:val="24"/>
          </w:rPr>
          <w:delText xml:space="preserve">», имея в виду, что распределения случайных величин тоже образуют метрическое пространство. Их можно сравнивать между собой, выбирать похожие и «наилучшие», причём, в различных смыслах. </w:delText>
        </w:r>
        <w:r w:rsidRPr="00982BEF" w:rsidDel="00982BEF">
          <w:rPr>
            <w:rFonts w:eastAsia="Times New Roman"/>
            <w:color w:val="FF0000"/>
            <w:sz w:val="24"/>
            <w:szCs w:val="24"/>
          </w:rPr>
          <w:delText xml:space="preserve">И любопытное совпадение: среди них тоже есть некое «нормальное» распределение, и его, если вспомнить </w:delText>
        </w:r>
      </w:del>
      <w:ins w:id="1754" w:author="Пользователь" w:date="2019-10-07T13:04:00Z">
        <w:del w:id="1755" w:author="СБ" w:date="2019-11-03T14:31:00Z">
          <w:r w:rsidR="0096728C" w:rsidRPr="00982BEF" w:rsidDel="00982BEF">
            <w:rPr>
              <w:rFonts w:eastAsia="Times New Roman"/>
              <w:color w:val="FF0000"/>
              <w:sz w:val="24"/>
              <w:szCs w:val="24"/>
            </w:rPr>
            <w:delText>ц</w:delText>
          </w:r>
        </w:del>
      </w:ins>
      <w:del w:id="1756" w:author="СБ" w:date="2019-11-03T14:31:00Z">
        <w:r w:rsidRPr="00982BEF" w:rsidDel="00982BEF">
          <w:rPr>
            <w:rFonts w:eastAsia="Times New Roman"/>
            <w:color w:val="FF0000"/>
            <w:sz w:val="24"/>
            <w:szCs w:val="24"/>
          </w:rPr>
          <w:delText xml:space="preserve">Центральную предельную теорему, можно рассматривать как результат усреднения множества случайных </w:delText>
        </w:r>
        <w:commentRangeStart w:id="1757"/>
        <w:r w:rsidRPr="00982BEF" w:rsidDel="00982BEF">
          <w:rPr>
            <w:rFonts w:eastAsia="Times New Roman"/>
            <w:color w:val="FF0000"/>
            <w:sz w:val="24"/>
            <w:szCs w:val="24"/>
          </w:rPr>
          <w:delText>величин</w:delText>
        </w:r>
        <w:commentRangeEnd w:id="1757"/>
        <w:r w:rsidR="002C2078" w:rsidDel="00982BEF">
          <w:rPr>
            <w:rStyle w:val="af"/>
          </w:rPr>
          <w:commentReference w:id="1757"/>
        </w:r>
        <w:r w:rsidRPr="0029618A" w:rsidDel="00982BEF">
          <w:rPr>
            <w:rFonts w:eastAsia="Times New Roman"/>
            <w:sz w:val="24"/>
            <w:szCs w:val="24"/>
          </w:rPr>
          <w:delText xml:space="preserve">. </w:delText>
        </w:r>
        <w:r w:rsidRPr="00982BEF" w:rsidDel="00982BEF">
          <w:rPr>
            <w:rFonts w:eastAsia="Times New Roman"/>
            <w:color w:val="1F497D" w:themeColor="text2"/>
            <w:sz w:val="24"/>
            <w:szCs w:val="24"/>
          </w:rPr>
          <w:delText xml:space="preserve">Однако, в отличие от мифического «среднего пилота» или усреднённой «идеальной женщины», случайные величины, подчиняющиеся нормальному распределению, встречаются </w:delText>
        </w:r>
        <w:commentRangeStart w:id="1758"/>
        <w:r w:rsidRPr="00982BEF" w:rsidDel="00982BEF">
          <w:rPr>
            <w:rFonts w:eastAsia="Times New Roman"/>
            <w:color w:val="1F497D" w:themeColor="text2"/>
            <w:sz w:val="24"/>
            <w:szCs w:val="24"/>
          </w:rPr>
          <w:delText>повсеместно</w:delText>
        </w:r>
      </w:del>
      <w:commentRangeEnd w:id="1758"/>
      <w:r w:rsidR="00982BEF">
        <w:rPr>
          <w:rStyle w:val="af"/>
        </w:rPr>
        <w:commentReference w:id="1758"/>
      </w:r>
      <w:r w:rsidRPr="00982BEF">
        <w:rPr>
          <w:rFonts w:eastAsia="Times New Roman"/>
          <w:color w:val="1F497D" w:themeColor="text2"/>
          <w:sz w:val="24"/>
          <w:szCs w:val="24"/>
        </w:rPr>
        <w:t>.</w:t>
      </w:r>
    </w:p>
    <w:p w14:paraId="7F132527" w14:textId="0AE7F519" w:rsidR="008E2D65" w:rsidRPr="0029618A" w:rsidRDefault="00662FA5">
      <w:pPr>
        <w:pStyle w:val="2"/>
        <w:keepNext w:val="0"/>
        <w:keepLines w:val="0"/>
        <w:spacing w:after="80" w:line="288" w:lineRule="auto"/>
        <w:ind w:firstLine="400"/>
        <w:jc w:val="both"/>
        <w:rPr>
          <w:rFonts w:eastAsia="Cambria"/>
          <w:b/>
          <w:color w:val="4F81BD"/>
          <w:sz w:val="26"/>
          <w:szCs w:val="26"/>
        </w:rPr>
      </w:pPr>
      <w:bookmarkStart w:id="1759" w:name="_Toc22639641"/>
      <w:r w:rsidRPr="0029618A">
        <w:rPr>
          <w:rFonts w:eastAsia="Cambria"/>
          <w:b/>
          <w:color w:val="4F81BD"/>
          <w:sz w:val="26"/>
          <w:szCs w:val="26"/>
        </w:rPr>
        <w:lastRenderedPageBreak/>
        <w:t>Сравниваем</w:t>
      </w:r>
      <w:ins w:id="1760" w:author="СБ" w:date="2019-11-03T14:35:00Z">
        <w:r w:rsidR="00E46B46">
          <w:rPr>
            <w:rFonts w:eastAsia="Cambria"/>
            <w:b/>
            <w:color w:val="4F81BD"/>
            <w:sz w:val="26"/>
            <w:szCs w:val="26"/>
          </w:rPr>
          <w:t xml:space="preserve"> и</w:t>
        </w:r>
      </w:ins>
      <w:r w:rsidRPr="0029618A">
        <w:rPr>
          <w:rFonts w:eastAsia="Cambria"/>
          <w:b/>
          <w:color w:val="4F81BD"/>
          <w:sz w:val="26"/>
          <w:szCs w:val="26"/>
        </w:rPr>
        <w:t xml:space="preserve"> </w:t>
      </w:r>
      <w:ins w:id="1761" w:author="СБ" w:date="2019-11-03T14:35:00Z">
        <w:r w:rsidR="00E46B46">
          <w:rPr>
            <w:rFonts w:eastAsia="Cambria"/>
            <w:b/>
            <w:color w:val="4F81BD"/>
            <w:sz w:val="26"/>
            <w:szCs w:val="26"/>
          </w:rPr>
          <w:t>и</w:t>
        </w:r>
      </w:ins>
      <w:ins w:id="1762" w:author="СБ" w:date="2019-11-03T14:33:00Z">
        <w:r w:rsidR="00982BEF">
          <w:rPr>
            <w:rFonts w:eastAsia="Cambria"/>
            <w:b/>
            <w:color w:val="4F81BD"/>
            <w:sz w:val="26"/>
            <w:szCs w:val="26"/>
          </w:rPr>
          <w:t>щем</w:t>
        </w:r>
        <w:r w:rsidR="00982BEF" w:rsidRPr="0029618A">
          <w:rPr>
            <w:rFonts w:eastAsia="Cambria"/>
            <w:b/>
            <w:color w:val="4F81BD"/>
            <w:sz w:val="26"/>
            <w:szCs w:val="26"/>
          </w:rPr>
          <w:t xml:space="preserve"> </w:t>
        </w:r>
      </w:ins>
      <w:r w:rsidRPr="0029618A">
        <w:rPr>
          <w:rFonts w:eastAsia="Cambria"/>
          <w:b/>
          <w:color w:val="4F81BD"/>
          <w:sz w:val="26"/>
          <w:szCs w:val="26"/>
        </w:rPr>
        <w:t>с помощью вероятности</w:t>
      </w:r>
      <w:bookmarkEnd w:id="1759"/>
    </w:p>
    <w:p w14:paraId="1C85391D" w14:textId="77777777"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14:paraId="3DECCF66" w14:textId="28823177"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sidR="002C2078">
        <w:rPr>
          <w:rFonts w:eastAsia="Times New Roman"/>
          <w:sz w:val="24"/>
          <w:szCs w:val="24"/>
        </w:rPr>
        <w:t>му</w:t>
      </w:r>
      <w:r w:rsidRPr="0029618A">
        <w:rPr>
          <w:rFonts w:eastAsia="Times New Roman"/>
          <w:sz w:val="24"/>
          <w:szCs w:val="24"/>
        </w:rPr>
        <w:t xml:space="preserve"> сообщени</w:t>
      </w:r>
      <w:r w:rsidR="002C2078">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w:t>
      </w:r>
      <w:proofErr w:type="gramStart"/>
      <w:r w:rsidRPr="0029618A">
        <w:rPr>
          <w:rFonts w:eastAsia="Times New Roman"/>
          <w:sz w:val="24"/>
          <w:szCs w:val="24"/>
        </w:rPr>
        <w:t>то</w:t>
      </w:r>
      <w:proofErr w:type="gramEnd"/>
      <w:r w:rsidRPr="0029618A">
        <w:rPr>
          <w:rFonts w:eastAsia="Times New Roman"/>
          <w:sz w:val="24"/>
          <w:szCs w:val="24"/>
        </w:rPr>
        <w:t xml:space="preserve"> как проверять это </w:t>
      </w:r>
      <w:commentRangeStart w:id="1763"/>
      <w:r w:rsidRPr="0029618A">
        <w:rPr>
          <w:rFonts w:eastAsia="Times New Roman"/>
          <w:sz w:val="24"/>
          <w:szCs w:val="24"/>
        </w:rPr>
        <w:t>утверждение</w:t>
      </w:r>
      <w:commentRangeEnd w:id="1763"/>
      <w:r w:rsidR="00240366">
        <w:rPr>
          <w:rStyle w:val="af"/>
        </w:rPr>
        <w:commentReference w:id="1763"/>
      </w:r>
      <w:r w:rsidRPr="0029618A">
        <w:rPr>
          <w:rFonts w:eastAsia="Times New Roman"/>
          <w:sz w:val="24"/>
          <w:szCs w:val="24"/>
        </w:rPr>
        <w:t>?</w:t>
      </w:r>
      <w:ins w:id="1764" w:author="СБ" w:date="2019-11-03T14:33:00Z">
        <w:r w:rsidR="00982BEF">
          <w:rPr>
            <w:rFonts w:eastAsia="Times New Roman"/>
            <w:sz w:val="24"/>
            <w:szCs w:val="24"/>
          </w:rPr>
          <w:t xml:space="preserve"> </w:t>
        </w:r>
      </w:ins>
      <w:ins w:id="1765" w:author="СБ" w:date="2019-11-03T14:35:00Z">
        <w:r w:rsidR="00E46B46">
          <w:rPr>
            <w:rFonts w:eastAsia="Times New Roman"/>
            <w:sz w:val="24"/>
            <w:szCs w:val="24"/>
          </w:rPr>
          <w:t>Понятно, что в</w:t>
        </w:r>
      </w:ins>
      <w:ins w:id="1766" w:author="СБ" w:date="2019-11-03T14:33:00Z">
        <w:r w:rsidR="00982BEF">
          <w:rPr>
            <w:rFonts w:eastAsia="Times New Roman"/>
            <w:sz w:val="24"/>
            <w:szCs w:val="24"/>
          </w:rPr>
          <w:t xml:space="preserve"> случае с выборами, </w:t>
        </w:r>
      </w:ins>
      <w:ins w:id="1767" w:author="СБ" w:date="2019-11-03T14:34:00Z">
        <w:r w:rsidR="00E46B46">
          <w:rPr>
            <w:rFonts w:eastAsia="Times New Roman"/>
            <w:sz w:val="24"/>
            <w:szCs w:val="24"/>
          </w:rPr>
          <w:t xml:space="preserve">утверждение о вероятности </w:t>
        </w:r>
      </w:ins>
      <w:ins w:id="1768" w:author="СБ" w:date="2019-11-03T14:35:00Z">
        <w:r w:rsidR="00E46B46">
          <w:rPr>
            <w:rFonts w:eastAsia="Times New Roman"/>
            <w:sz w:val="24"/>
            <w:szCs w:val="24"/>
          </w:rPr>
          <w:t>носит число умозрительный характер и к математике не имеет никакого отношения</w:t>
        </w:r>
      </w:ins>
      <w:ins w:id="1769" w:author="СБ" w:date="2019-11-03T14:36:00Z">
        <w:r w:rsidR="00E46B46">
          <w:rPr>
            <w:rFonts w:eastAsia="Times New Roman"/>
            <w:sz w:val="24"/>
            <w:szCs w:val="24"/>
          </w:rPr>
          <w:t xml:space="preserve"> – ч</w:t>
        </w:r>
      </w:ins>
      <w:ins w:id="1770" w:author="СБ" w:date="2019-11-03T14:35:00Z">
        <w:r w:rsidR="00E46B46">
          <w:rPr>
            <w:rFonts w:eastAsia="Times New Roman"/>
            <w:sz w:val="24"/>
            <w:szCs w:val="24"/>
          </w:rPr>
          <w:t xml:space="preserve">исло </w:t>
        </w:r>
      </w:ins>
      <w:ins w:id="1771" w:author="СБ" w:date="2019-11-03T14:36:00Z">
        <w:r w:rsidR="00E46B46">
          <w:rPr>
            <w:rFonts w:eastAsia="Times New Roman"/>
            <w:sz w:val="24"/>
            <w:szCs w:val="24"/>
          </w:rPr>
          <w:t>здесь</w:t>
        </w:r>
      </w:ins>
      <w:ins w:id="1772" w:author="СБ" w:date="2019-11-03T14:37:00Z">
        <w:r w:rsidR="00E46B46">
          <w:rPr>
            <w:rFonts w:eastAsia="Times New Roman"/>
            <w:sz w:val="24"/>
            <w:szCs w:val="24"/>
          </w:rPr>
          <w:t>, в лучшем случае,</w:t>
        </w:r>
      </w:ins>
      <w:ins w:id="1773" w:author="СБ" w:date="2019-11-03T14:36:00Z">
        <w:r w:rsidR="00E46B46">
          <w:rPr>
            <w:rFonts w:eastAsia="Times New Roman"/>
            <w:sz w:val="24"/>
            <w:szCs w:val="24"/>
          </w:rPr>
          <w:t xml:space="preserve"> отражает лишь некую «уверенность по </w:t>
        </w:r>
      </w:ins>
      <w:ins w:id="1774" w:author="СБ" w:date="2019-11-03T14:37:00Z">
        <w:r w:rsidR="00E46B46">
          <w:rPr>
            <w:rFonts w:eastAsia="Times New Roman"/>
            <w:sz w:val="24"/>
            <w:szCs w:val="24"/>
          </w:rPr>
          <w:t>сто балльной</w:t>
        </w:r>
      </w:ins>
      <w:ins w:id="1775" w:author="СБ" w:date="2019-11-03T14:36:00Z">
        <w:r w:rsidR="00E46B46">
          <w:rPr>
            <w:rFonts w:eastAsia="Times New Roman"/>
            <w:sz w:val="24"/>
            <w:szCs w:val="24"/>
          </w:rPr>
          <w:t xml:space="preserve"> шкале». Но бесстрастны</w:t>
        </w:r>
      </w:ins>
      <w:ins w:id="1776" w:author="СБ" w:date="2019-11-03T14:38:00Z">
        <w:r w:rsidR="00E46B46">
          <w:rPr>
            <w:rFonts w:eastAsia="Times New Roman"/>
            <w:sz w:val="24"/>
            <w:szCs w:val="24"/>
          </w:rPr>
          <w:t>е</w:t>
        </w:r>
      </w:ins>
      <w:ins w:id="1777" w:author="СБ" w:date="2019-11-03T14:36:00Z">
        <w:r w:rsidR="00E46B46">
          <w:rPr>
            <w:rFonts w:eastAsia="Times New Roman"/>
            <w:sz w:val="24"/>
            <w:szCs w:val="24"/>
          </w:rPr>
          <w:t xml:space="preserve"> </w:t>
        </w:r>
      </w:ins>
      <w:ins w:id="1778" w:author="СБ" w:date="2019-11-03T14:38:00Z">
        <w:r w:rsidR="00E46B46">
          <w:rPr>
            <w:rFonts w:eastAsia="Times New Roman"/>
            <w:sz w:val="24"/>
            <w:szCs w:val="24"/>
          </w:rPr>
          <w:t xml:space="preserve">автоматы, </w:t>
        </w:r>
      </w:ins>
      <w:ins w:id="1779" w:author="СБ" w:date="2019-11-03T14:37:00Z">
        <w:r w:rsidR="00E46B46">
          <w:rPr>
            <w:rFonts w:eastAsia="Times New Roman"/>
            <w:sz w:val="24"/>
            <w:szCs w:val="24"/>
          </w:rPr>
          <w:t>классифи</w:t>
        </w:r>
      </w:ins>
      <w:ins w:id="1780" w:author="СБ" w:date="2019-11-03T14:39:00Z">
        <w:r w:rsidR="00E46B46">
          <w:rPr>
            <w:rFonts w:eastAsia="Times New Roman"/>
            <w:sz w:val="24"/>
            <w:szCs w:val="24"/>
          </w:rPr>
          <w:t xml:space="preserve">цирующие </w:t>
        </w:r>
      </w:ins>
      <w:ins w:id="1781" w:author="СБ" w:date="2019-11-03T14:37:00Z">
        <w:r w:rsidR="00E46B46">
          <w:rPr>
            <w:rFonts w:eastAsia="Times New Roman"/>
            <w:sz w:val="24"/>
            <w:szCs w:val="24"/>
          </w:rPr>
          <w:t>сообщени</w:t>
        </w:r>
      </w:ins>
      <w:ins w:id="1782" w:author="СБ" w:date="2019-11-03T14:39:00Z">
        <w:r w:rsidR="00E46B46">
          <w:rPr>
            <w:rFonts w:eastAsia="Times New Roman"/>
            <w:sz w:val="24"/>
            <w:szCs w:val="24"/>
          </w:rPr>
          <w:t>я в почте</w:t>
        </w:r>
      </w:ins>
      <w:ins w:id="1783" w:author="СБ" w:date="2019-11-03T14:38:00Z">
        <w:r w:rsidR="00E46B46">
          <w:rPr>
            <w:rFonts w:eastAsia="Times New Roman"/>
            <w:sz w:val="24"/>
            <w:szCs w:val="24"/>
          </w:rPr>
          <w:t>,</w:t>
        </w:r>
      </w:ins>
      <w:ins w:id="1784" w:author="СБ" w:date="2019-11-03T14:37:00Z">
        <w:r w:rsidR="00E46B46">
          <w:rPr>
            <w:rFonts w:eastAsia="Times New Roman"/>
            <w:sz w:val="24"/>
            <w:szCs w:val="24"/>
          </w:rPr>
          <w:t xml:space="preserve"> изображени</w:t>
        </w:r>
      </w:ins>
      <w:ins w:id="1785" w:author="СБ" w:date="2019-11-03T14:39:00Z">
        <w:r w:rsidR="00E46B46">
          <w:rPr>
            <w:rFonts w:eastAsia="Times New Roman"/>
            <w:sz w:val="24"/>
            <w:szCs w:val="24"/>
          </w:rPr>
          <w:t xml:space="preserve">я с городских камер, </w:t>
        </w:r>
      </w:ins>
      <w:ins w:id="1786" w:author="СБ" w:date="2019-11-03T14:38:00Z">
        <w:r w:rsidR="00E46B46">
          <w:rPr>
            <w:rFonts w:eastAsia="Times New Roman"/>
            <w:sz w:val="24"/>
            <w:szCs w:val="24"/>
          </w:rPr>
          <w:t xml:space="preserve">или </w:t>
        </w:r>
      </w:ins>
      <w:ins w:id="1787" w:author="СБ" w:date="2019-11-03T14:39:00Z">
        <w:r w:rsidR="00E46B46">
          <w:rPr>
            <w:rFonts w:eastAsia="Times New Roman"/>
            <w:sz w:val="24"/>
            <w:szCs w:val="24"/>
          </w:rPr>
          <w:t xml:space="preserve">предаварийные </w:t>
        </w:r>
      </w:ins>
      <w:ins w:id="1788" w:author="СБ" w:date="2019-11-03T14:40:00Z">
        <w:r w:rsidR="00E46B46">
          <w:rPr>
            <w:rFonts w:eastAsia="Times New Roman"/>
            <w:sz w:val="24"/>
            <w:szCs w:val="24"/>
          </w:rPr>
          <w:t>состояния сложной техники, выдают результат именно на языке вероятностей.</w:t>
        </w:r>
      </w:ins>
    </w:p>
    <w:p w14:paraId="40DD48EE" w14:textId="77777777"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14:paraId="0443BA3E" w14:textId="7E07B68B"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 xml:space="preserve"> </w:t>
      </w:r>
      <w:proofErr w:type="gramStart"/>
      <w:r w:rsidRPr="0029618A">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sidR="00804CFE">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w:t>
      </w:r>
      <w:proofErr w:type="gramEnd"/>
      <w:r w:rsidRPr="0029618A">
        <w:rPr>
          <w:rFonts w:eastAsia="Times New Roman"/>
          <w:sz w:val="24"/>
          <w:szCs w:val="24"/>
        </w:rPr>
        <w:t xml:space="preserve">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14:paraId="354C7F97" w14:textId="6CC85E04"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sidR="00804CFE">
        <w:rPr>
          <w:rFonts w:eastAsia="Times New Roman"/>
          <w:sz w:val="24"/>
          <w:szCs w:val="24"/>
        </w:rPr>
        <w:t>принятая</w:t>
      </w:r>
      <w:r w:rsidR="00804CFE" w:rsidRPr="0029618A">
        <w:rPr>
          <w:rFonts w:eastAsia="Times New Roman"/>
          <w:sz w:val="24"/>
          <w:szCs w:val="24"/>
        </w:rPr>
        <w:t xml:space="preserve"> </w:t>
      </w:r>
      <w:r w:rsidRPr="0029618A">
        <w:rPr>
          <w:rFonts w:eastAsia="Times New Roman"/>
          <w:sz w:val="24"/>
          <w:szCs w:val="24"/>
        </w:rPr>
        <w:t xml:space="preserve">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w:t>
      </w:r>
      <w:r w:rsidRPr="0029618A">
        <w:rPr>
          <w:rFonts w:eastAsia="Times New Roman"/>
          <w:sz w:val="24"/>
          <w:szCs w:val="24"/>
        </w:rPr>
        <w:lastRenderedPageBreak/>
        <w:t>интерпретации результата: «с вероятностью 87% данное сообщение является спамом».</w:t>
      </w:r>
    </w:p>
    <w:p w14:paraId="52C79DFE" w14:textId="7D44BE2C"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sidR="00804CFE">
        <w:rPr>
          <w:rFonts w:eastAsia="Times New Roman"/>
          <w:sz w:val="24"/>
          <w:szCs w:val="24"/>
        </w:rPr>
        <w:t xml:space="preserve">: </w:t>
      </w:r>
      <w:r w:rsidRPr="0029618A">
        <w:rPr>
          <w:rFonts w:eastAsia="Times New Roman"/>
          <w:sz w:val="24"/>
          <w:szCs w:val="24"/>
        </w:rPr>
        <w:t xml:space="preserve">не просто прочёсывать местность, перебирая квадраты по порядку, а </w:t>
      </w:r>
      <w:r w:rsidR="00804CFE" w:rsidRPr="0029618A">
        <w:rPr>
          <w:rFonts w:eastAsia="Times New Roman"/>
          <w:sz w:val="24"/>
          <w:szCs w:val="24"/>
        </w:rPr>
        <w:t>сосредотачиваться на наиболее вероятных участках</w:t>
      </w:r>
      <w:r w:rsidR="00804CFE">
        <w:rPr>
          <w:rFonts w:eastAsia="Times New Roman"/>
          <w:sz w:val="24"/>
          <w:szCs w:val="24"/>
        </w:rPr>
        <w:t>,</w:t>
      </w:r>
      <w:r w:rsidR="00804CFE" w:rsidRPr="0029618A">
        <w:rPr>
          <w:rFonts w:eastAsia="Times New Roman"/>
          <w:sz w:val="24"/>
          <w:szCs w:val="24"/>
        </w:rPr>
        <w:t xml:space="preserve"> </w:t>
      </w:r>
      <w:r w:rsidRPr="0029618A">
        <w:rPr>
          <w:rFonts w:eastAsia="Times New Roman"/>
          <w:sz w:val="24"/>
          <w:szCs w:val="24"/>
        </w:rPr>
        <w:t>экономя драгоценное время.</w:t>
      </w:r>
    </w:p>
    <w:p w14:paraId="4F0506D1" w14:textId="736E04C7"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концов, если искомое будет найдено, оно, скорее всего, окажется в квадрате</w:t>
      </w:r>
      <w:r w:rsidR="00804CFE">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14:paraId="0EE36F33" w14:textId="5D066F5A" w:rsidR="008E2D65" w:rsidRPr="0029618A" w:rsidRDefault="00E46B46">
      <w:pPr>
        <w:spacing w:line="288" w:lineRule="auto"/>
        <w:ind w:firstLine="400"/>
        <w:jc w:val="both"/>
        <w:rPr>
          <w:rFonts w:eastAsia="Times New Roman"/>
          <w:sz w:val="24"/>
          <w:szCs w:val="24"/>
        </w:rPr>
      </w:pPr>
      <w:ins w:id="1789" w:author="СБ" w:date="2019-11-03T14:41:00Z">
        <w:r>
          <w:rPr>
            <w:rFonts w:eastAsia="Times New Roman"/>
            <w:sz w:val="24"/>
            <w:szCs w:val="24"/>
          </w:rPr>
          <w:t xml:space="preserve">Здесь можно вспомнить </w:t>
        </w:r>
      </w:ins>
      <w:ins w:id="1790" w:author="СБ" w:date="2019-11-03T14:43:00Z">
        <w:r>
          <w:rPr>
            <w:rFonts w:eastAsia="Times New Roman"/>
            <w:sz w:val="24"/>
            <w:szCs w:val="24"/>
          </w:rPr>
          <w:t xml:space="preserve">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w:t>
        </w:r>
        <w:proofErr w:type="spellStart"/>
        <w:r>
          <w:rPr>
            <w:rFonts w:eastAsia="Times New Roman"/>
            <w:sz w:val="24"/>
            <w:szCs w:val="24"/>
            <w:highlight w:val="white"/>
          </w:rPr>
          <w:t>Мёрфи</w:t>
        </w:r>
        <w:proofErr w:type="spellEnd"/>
        <w:r>
          <w:rPr>
            <w:rFonts w:eastAsia="Times New Roman"/>
            <w:sz w:val="24"/>
            <w:szCs w:val="24"/>
            <w:highlight w:val="white"/>
          </w:rPr>
          <w:t>:</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ins>
      <w:r w:rsidR="00662FA5"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sidR="009C691B">
        <w:rPr>
          <w:rFonts w:eastAsia="Times New Roman"/>
          <w:sz w:val="24"/>
          <w:szCs w:val="24"/>
        </w:rPr>
        <w:t>в</w:t>
      </w:r>
      <w:r w:rsidR="009C691B" w:rsidRPr="0029618A">
        <w:rPr>
          <w:rFonts w:eastAsia="Times New Roman"/>
          <w:sz w:val="24"/>
          <w:szCs w:val="24"/>
        </w:rPr>
        <w:t xml:space="preserve"> </w:t>
      </w:r>
      <w:r w:rsidR="00662FA5" w:rsidRPr="0029618A">
        <w:rPr>
          <w:rFonts w:eastAsia="Times New Roman"/>
          <w:sz w:val="24"/>
          <w:szCs w:val="24"/>
        </w:rPr>
        <w:t>карман</w:t>
      </w:r>
      <w:r w:rsidR="009C691B">
        <w:rPr>
          <w:rFonts w:eastAsia="Times New Roman"/>
          <w:sz w:val="24"/>
          <w:szCs w:val="24"/>
        </w:rPr>
        <w:t>ах</w:t>
      </w:r>
      <w:r w:rsidR="00662FA5" w:rsidRPr="0029618A">
        <w:rPr>
          <w:rFonts w:eastAsia="Times New Roman"/>
          <w:sz w:val="24"/>
          <w:szCs w:val="24"/>
        </w:rPr>
        <w:t xml:space="preserve">, оставшихся непроверенными. </w:t>
      </w:r>
      <w:r w:rsidR="00240366">
        <w:rPr>
          <w:rFonts w:eastAsia="Times New Roman"/>
          <w:sz w:val="24"/>
          <w:szCs w:val="24"/>
        </w:rPr>
        <w:t>С</w:t>
      </w:r>
      <w:r w:rsidR="00662FA5"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sidR="00240366">
        <w:rPr>
          <w:rFonts w:eastAsia="Times New Roman"/>
          <w:sz w:val="24"/>
          <w:szCs w:val="24"/>
        </w:rPr>
        <w:t xml:space="preserve">видимо, </w:t>
      </w:r>
      <w:r w:rsidR="00662FA5"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sidR="00240366">
        <w:rPr>
          <w:rFonts w:eastAsia="Times New Roman"/>
          <w:sz w:val="24"/>
          <w:szCs w:val="24"/>
        </w:rPr>
        <w:t>и</w:t>
      </w:r>
      <w:r w:rsidR="00662FA5"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14:paraId="462DA0E3" w14:textId="77777777" w:rsidR="008E2D65" w:rsidRPr="0029618A" w:rsidRDefault="008E2D65">
      <w:pPr>
        <w:spacing w:line="288" w:lineRule="auto"/>
        <w:ind w:firstLine="397"/>
        <w:jc w:val="both"/>
        <w:rPr>
          <w:rFonts w:eastAsia="Times New Roman"/>
          <w:sz w:val="24"/>
          <w:szCs w:val="24"/>
        </w:rPr>
      </w:pPr>
    </w:p>
    <w:p w14:paraId="5F82087E" w14:textId="77777777" w:rsidR="008E2D65" w:rsidRPr="0029618A" w:rsidRDefault="00662FA5">
      <w:pPr>
        <w:spacing w:line="288" w:lineRule="auto"/>
        <w:ind w:firstLine="397"/>
        <w:jc w:val="center"/>
        <w:rPr>
          <w:rFonts w:eastAsia="Times New Roman"/>
          <w:sz w:val="24"/>
          <w:szCs w:val="24"/>
        </w:rPr>
      </w:pPr>
      <w:r w:rsidRPr="0029618A">
        <w:rPr>
          <w:rFonts w:eastAsia="Times New Roman"/>
          <w:sz w:val="24"/>
          <w:szCs w:val="24"/>
        </w:rPr>
        <w:t>* * *</w:t>
      </w:r>
    </w:p>
    <w:p w14:paraId="1A8CB66C" w14:textId="77777777" w:rsidR="008E2D65" w:rsidRPr="0029618A" w:rsidRDefault="008E2D65">
      <w:pPr>
        <w:spacing w:line="288" w:lineRule="auto"/>
        <w:ind w:firstLine="397"/>
        <w:jc w:val="center"/>
        <w:rPr>
          <w:rFonts w:eastAsia="Times New Roman"/>
          <w:sz w:val="24"/>
          <w:szCs w:val="24"/>
        </w:rPr>
      </w:pPr>
    </w:p>
    <w:p w14:paraId="233F0F40"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Сравнивайте разумно, не ищите в жизни </w:t>
      </w:r>
      <w:commentRangeStart w:id="1791"/>
      <w:r w:rsidRPr="0029618A">
        <w:rPr>
          <w:rFonts w:eastAsia="Times New Roman"/>
          <w:sz w:val="24"/>
          <w:szCs w:val="24"/>
        </w:rPr>
        <w:t xml:space="preserve">нормальности </w:t>
      </w:r>
      <w:commentRangeEnd w:id="1791"/>
      <w:r w:rsidR="00240366">
        <w:rPr>
          <w:rStyle w:val="af"/>
        </w:rPr>
        <w:commentReference w:id="1791"/>
      </w:r>
      <w:r w:rsidRPr="0029618A">
        <w:rPr>
          <w:rFonts w:eastAsia="Times New Roman"/>
          <w:sz w:val="24"/>
          <w:szCs w:val="24"/>
        </w:rPr>
        <w:t>и не бойтесь ненормальности.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14:paraId="4538BEB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14:paraId="2CF8B890" w14:textId="77777777" w:rsidR="008E2D65" w:rsidRPr="0029618A" w:rsidRDefault="00662FA5">
      <w:pPr>
        <w:pStyle w:val="1"/>
        <w:spacing w:before="600" w:after="480"/>
        <w:jc w:val="center"/>
        <w:rPr>
          <w:rFonts w:eastAsia="Cambria"/>
          <w:b/>
        </w:rPr>
      </w:pPr>
      <w:bookmarkStart w:id="1792" w:name="_Toc22639642"/>
      <w:r w:rsidRPr="0029618A">
        <w:rPr>
          <w:rFonts w:eastAsia="Cambria"/>
          <w:b/>
        </w:rPr>
        <w:t>Почему уж не везёт, так не везёт?</w:t>
      </w:r>
      <w:bookmarkEnd w:id="1792"/>
    </w:p>
    <w:p w14:paraId="5CCD367D" w14:textId="1E75EBA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Говорят, что жизнь похожа на зебру: то белая полоса, то чёрная</w:t>
      </w:r>
      <w:proofErr w:type="gramStart"/>
      <w:r w:rsidRPr="0029618A">
        <w:rPr>
          <w:rFonts w:eastAsia="Times New Roman"/>
          <w:sz w:val="24"/>
          <w:szCs w:val="24"/>
          <w:highlight w:val="white"/>
        </w:rPr>
        <w:t>… А</w:t>
      </w:r>
      <w:proofErr w:type="gramEnd"/>
      <w:r w:rsidRPr="0029618A">
        <w:rPr>
          <w:rFonts w:eastAsia="Times New Roman"/>
          <w:sz w:val="24"/>
          <w:szCs w:val="24"/>
          <w:highlight w:val="white"/>
        </w:rPr>
        <w:t xml:space="preserve"> ещё бывает, что к одной неприятности добавляется другая</w:t>
      </w:r>
      <w:r w:rsidR="00240366">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sidR="00240366">
        <w:rPr>
          <w:rFonts w:eastAsia="Times New Roman"/>
          <w:sz w:val="24"/>
          <w:szCs w:val="24"/>
          <w:highlight w:val="white"/>
        </w:rPr>
        <w:t xml:space="preserve">к </w:t>
      </w:r>
      <w:r w:rsidRPr="0029618A">
        <w:rPr>
          <w:rFonts w:eastAsia="Times New Roman"/>
          <w:sz w:val="24"/>
          <w:szCs w:val="24"/>
          <w:highlight w:val="white"/>
        </w:rPr>
        <w:t xml:space="preserve">одному! Но самое печальное, что когда становится хорошо и в жизни наступает светлая полоса, то мысли закрадываются нехорошие: </w:t>
      </w:r>
      <w:proofErr w:type="gramStart"/>
      <w:r w:rsidRPr="0029618A">
        <w:rPr>
          <w:rFonts w:eastAsia="Times New Roman"/>
          <w:sz w:val="24"/>
          <w:szCs w:val="24"/>
          <w:highlight w:val="white"/>
        </w:rPr>
        <w:t>ох</w:t>
      </w:r>
      <w:proofErr w:type="gramEnd"/>
      <w:r w:rsidRPr="0029618A">
        <w:rPr>
          <w:rFonts w:eastAsia="Times New Roman"/>
          <w:sz w:val="24"/>
          <w:szCs w:val="24"/>
          <w:highlight w:val="white"/>
        </w:rPr>
        <w:t>, не сглазить бы</w:t>
      </w:r>
      <w:r w:rsidR="00240366">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sidR="00240366">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 </w:t>
      </w:r>
      <w:r w:rsidRPr="0029618A">
        <w:rPr>
          <w:rFonts w:eastAsia="Times New Roman"/>
          <w:b/>
          <w:color w:val="0F243E"/>
          <w:sz w:val="24"/>
          <w:szCs w:val="24"/>
        </w:rPr>
        <w:t xml:space="preserve">второй закон </w:t>
      </w:r>
      <w:proofErr w:type="spellStart"/>
      <w:r w:rsidRPr="0029618A">
        <w:rPr>
          <w:rFonts w:eastAsia="Times New Roman"/>
          <w:b/>
          <w:color w:val="0F243E"/>
          <w:sz w:val="24"/>
          <w:szCs w:val="24"/>
        </w:rPr>
        <w:t>Чизхолма</w:t>
      </w:r>
      <w:proofErr w:type="spellEnd"/>
      <w:r w:rsidRPr="0029618A">
        <w:rPr>
          <w:rFonts w:eastAsia="Times New Roman"/>
          <w:sz w:val="24"/>
          <w:szCs w:val="24"/>
          <w:highlight w:val="white"/>
        </w:rPr>
        <w:t xml:space="preserve">: </w:t>
      </w:r>
    </w:p>
    <w:p w14:paraId="47B052DE" w14:textId="77777777" w:rsidR="008E2D65" w:rsidRPr="0029618A" w:rsidRDefault="00662FA5">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14:paraId="5267F958" w14:textId="77777777" w:rsidR="008E2D65" w:rsidRPr="0029618A" w:rsidRDefault="00662FA5">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w:t>
      </w:r>
      <w:proofErr w:type="spellStart"/>
      <w:r w:rsidRPr="0029618A">
        <w:rPr>
          <w:rFonts w:eastAsia="Times New Roman"/>
          <w:sz w:val="24"/>
          <w:szCs w:val="24"/>
          <w:highlight w:val="white"/>
        </w:rPr>
        <w:t>Чизхолм</w:t>
      </w:r>
      <w:proofErr w:type="spellEnd"/>
      <w:r w:rsidRPr="0029618A">
        <w:rPr>
          <w:rFonts w:eastAsia="Times New Roman"/>
          <w:sz w:val="24"/>
          <w:szCs w:val="24"/>
          <w:highlight w:val="white"/>
        </w:rPr>
        <w:t xml:space="preserve">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14:paraId="79D597FB" w14:textId="2CDE176C"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14:paraId="1234716C" w14:textId="77777777" w:rsidR="008E2D65" w:rsidRPr="0029618A" w:rsidRDefault="00662FA5">
      <w:pPr>
        <w:pStyle w:val="2"/>
        <w:spacing w:line="288" w:lineRule="auto"/>
        <w:ind w:firstLine="397"/>
        <w:jc w:val="both"/>
        <w:rPr>
          <w:rFonts w:eastAsia="Times New Roman"/>
          <w:sz w:val="24"/>
          <w:szCs w:val="24"/>
          <w:highlight w:val="white"/>
        </w:rPr>
      </w:pPr>
      <w:bookmarkStart w:id="1793" w:name="_Toc22639643"/>
      <w:r w:rsidRPr="0029618A">
        <w:rPr>
          <w:rFonts w:eastAsia="Cambria"/>
          <w:b/>
          <w:color w:val="4F81BD"/>
          <w:sz w:val="26"/>
          <w:szCs w:val="26"/>
        </w:rPr>
        <w:lastRenderedPageBreak/>
        <w:t xml:space="preserve">Синтезируем </w:t>
      </w:r>
      <w:proofErr w:type="gramStart"/>
      <w:r w:rsidRPr="0029618A">
        <w:rPr>
          <w:rFonts w:eastAsia="Cambria"/>
          <w:b/>
          <w:color w:val="4F81BD"/>
          <w:sz w:val="26"/>
          <w:szCs w:val="26"/>
        </w:rPr>
        <w:t>злодейку</w:t>
      </w:r>
      <w:proofErr w:type="gramEnd"/>
      <w:r w:rsidRPr="0029618A">
        <w:rPr>
          <w:rFonts w:eastAsia="Cambria"/>
          <w:b/>
          <w:color w:val="4F81BD"/>
          <w:sz w:val="26"/>
          <w:szCs w:val="26"/>
        </w:rPr>
        <w:t xml:space="preserve"> судьбу</w:t>
      </w:r>
      <w:bookmarkEnd w:id="1793"/>
    </w:p>
    <w:p w14:paraId="00EFEBD1" w14:textId="3CDDC68B" w:rsidR="008E2D65" w:rsidRDefault="00662FA5">
      <w:pPr>
        <w:spacing w:line="288" w:lineRule="auto"/>
        <w:ind w:firstLine="397"/>
        <w:jc w:val="both"/>
        <w:rPr>
          <w:ins w:id="1794" w:author="Пользователь" w:date="2019-10-07T16:09:00Z"/>
          <w:rFonts w:eastAsia="Times New Roman"/>
          <w:sz w:val="24"/>
          <w:szCs w:val="24"/>
        </w:rPr>
      </w:pPr>
      <w:del w:id="1795" w:author="СБ" w:date="2019-11-03T16:26:00Z">
        <w:r w:rsidRPr="0029618A" w:rsidDel="00744C42">
          <w:rPr>
            <w:rFonts w:eastAsia="Times New Roman"/>
            <w:sz w:val="24"/>
            <w:szCs w:val="24"/>
            <w:highlight w:val="white"/>
          </w:rPr>
          <w:delText xml:space="preserve">Поток событий, которые никак не связаны между собой и происходят во времени случайным образом, описывается с помощью хорошо известного </w:delText>
        </w:r>
        <w:r w:rsidRPr="0029618A" w:rsidDel="00744C42">
          <w:rPr>
            <w:rFonts w:eastAsia="Times New Roman"/>
            <w:i/>
            <w:color w:val="205968"/>
            <w:sz w:val="24"/>
            <w:szCs w:val="24"/>
            <w:highlight w:val="white"/>
          </w:rPr>
          <w:delText>пуассоновского потока</w:delText>
        </w:r>
        <w:r w:rsidRPr="0029618A" w:rsidDel="00744C42">
          <w:rPr>
            <w:rFonts w:eastAsia="Times New Roman"/>
            <w:sz w:val="24"/>
            <w:szCs w:val="24"/>
            <w:highlight w:val="white"/>
          </w:rPr>
          <w:delText xml:space="preserve">. Он соответствует многим случайным явлениям </w:delText>
        </w:r>
        <w:r w:rsidR="009C2B23" w:rsidDel="00744C42">
          <w:rPr>
            <w:rFonts w:eastAsia="Times New Roman"/>
            <w:sz w:val="24"/>
            <w:szCs w:val="24"/>
            <w:highlight w:val="white"/>
          </w:rPr>
          <w:delText xml:space="preserve">– </w:delText>
        </w:r>
        <w:r w:rsidRPr="0029618A" w:rsidDel="00744C42">
          <w:rPr>
            <w:rFonts w:eastAsia="Times New Roman"/>
            <w:sz w:val="24"/>
            <w:szCs w:val="24"/>
            <w:highlight w:val="white"/>
          </w:rPr>
          <w:delText>от землетрясений до появления покупателей в магазине</w:delText>
        </w:r>
      </w:del>
      <w:r w:rsidRPr="0029618A">
        <w:rPr>
          <w:rFonts w:eastAsia="Times New Roman"/>
          <w:sz w:val="24"/>
          <w:szCs w:val="24"/>
          <w:highlight w:val="white"/>
        </w:rPr>
        <w:t xml:space="preserve">. </w:t>
      </w:r>
      <w:del w:id="1796" w:author="СБ" w:date="2019-11-03T15:39:00Z">
        <w:r w:rsidRPr="0029618A" w:rsidDel="000C41CD">
          <w:rPr>
            <w:rFonts w:eastAsia="Times New Roman"/>
            <w:sz w:val="24"/>
            <w:szCs w:val="24"/>
            <w:highlight w:val="white"/>
          </w:rPr>
          <w:delText xml:space="preserve">Пуассоновский поток событий характеризуется </w:delText>
        </w:r>
        <w:r w:rsidRPr="0029618A" w:rsidDel="000C41CD">
          <w:rPr>
            <w:rFonts w:eastAsia="Times New Roman"/>
            <w:i/>
            <w:color w:val="205968"/>
            <w:sz w:val="24"/>
            <w:szCs w:val="24"/>
            <w:highlight w:val="white"/>
          </w:rPr>
          <w:delText>интенсивностью</w:delText>
        </w:r>
        <w:r w:rsidRPr="0029618A" w:rsidDel="000C41CD">
          <w:rPr>
            <w:rFonts w:eastAsia="Times New Roman"/>
            <w:i/>
            <w:sz w:val="24"/>
            <w:szCs w:val="24"/>
            <w:highlight w:val="white"/>
          </w:rPr>
          <w:delText xml:space="preserve"> </w:delText>
        </w:r>
        <w:r w:rsidRPr="0029618A" w:rsidDel="000C41CD">
          <w:rPr>
            <w:rFonts w:eastAsia="Times New Roman"/>
            <w:sz w:val="24"/>
            <w:szCs w:val="24"/>
            <w:highlight w:val="white"/>
          </w:rPr>
          <w:delText xml:space="preserve">или </w:delText>
        </w:r>
        <w:r w:rsidRPr="0029618A" w:rsidDel="000C41CD">
          <w:rPr>
            <w:rFonts w:eastAsia="Times New Roman"/>
            <w:i/>
            <w:color w:val="205968"/>
            <w:sz w:val="24"/>
            <w:szCs w:val="24"/>
            <w:highlight w:val="white"/>
          </w:rPr>
          <w:delText>плотностью</w:delText>
        </w:r>
        <w:r w:rsidRPr="0029618A" w:rsidDel="000C41CD">
          <w:rPr>
            <w:rFonts w:eastAsia="Times New Roman"/>
            <w:i/>
            <w:sz w:val="24"/>
            <w:szCs w:val="24"/>
            <w:highlight w:val="white"/>
          </w:rPr>
          <w:delText xml:space="preserve"> </w:delText>
        </w:r>
        <w:r w:rsidRPr="0029618A" w:rsidDel="000C41CD">
          <w:rPr>
            <w:rFonts w:eastAsia="Times New Roman"/>
            <w:i/>
            <w:color w:val="205968"/>
            <w:sz w:val="24"/>
            <w:szCs w:val="24"/>
            <w:highlight w:val="white"/>
          </w:rPr>
          <w:delText>потока</w:delText>
        </w:r>
        <w:r w:rsidRPr="0029618A" w:rsidDel="000C41CD">
          <w:rPr>
            <w:rFonts w:eastAsia="Times New Roman"/>
            <w:sz w:val="24"/>
            <w:szCs w:val="24"/>
            <w:highlight w:val="white"/>
          </w:rPr>
          <w:delText xml:space="preserve"> — параметром, который определяет ожидаемое число событий в единицу времени. Например, при измерении времени в днях значению параметра </w:delText>
        </w:r>
        <m:oMath>
          <m:r>
            <w:rPr>
              <w:rFonts w:ascii="Cambria Math" w:eastAsia="Cambria Math" w:hAnsi="Cambria Math"/>
              <w:color w:val="222222"/>
              <w:sz w:val="24"/>
              <w:szCs w:val="24"/>
              <w:highlight w:val="white"/>
            </w:rPr>
            <m:t>λ=1/7</m:t>
          </m:r>
        </m:oMath>
        <w:r w:rsidRPr="0029618A" w:rsidDel="000C41CD">
          <w:rPr>
            <w:rFonts w:eastAsia="Times New Roman"/>
            <w:sz w:val="24"/>
            <w:szCs w:val="24"/>
            <w:highlight w:val="white"/>
          </w:rPr>
          <w:delText xml:space="preserve"> будет соответствовать цепочка случайных событий, в среднем случающихся раз в неделю. Это вовсе не означает, что события будут происходить </w:delText>
        </w:r>
        <w:r w:rsidR="009C2B23" w:rsidDel="000C41CD">
          <w:rPr>
            <w:rFonts w:eastAsia="Times New Roman"/>
            <w:sz w:val="24"/>
            <w:szCs w:val="24"/>
            <w:highlight w:val="white"/>
          </w:rPr>
          <w:delText xml:space="preserve">строго </w:delText>
        </w:r>
        <w:r w:rsidRPr="0029618A" w:rsidDel="000C41CD">
          <w:rPr>
            <w:rFonts w:eastAsia="Times New Roman"/>
            <w:sz w:val="24"/>
            <w:szCs w:val="24"/>
            <w:highlight w:val="white"/>
          </w:rPr>
          <w:delText xml:space="preserve">с </w:delText>
        </w:r>
        <w:r w:rsidRPr="0029618A" w:rsidDel="000C41CD">
          <w:rPr>
            <w:rFonts w:eastAsia="Times New Roman"/>
            <w:i/>
            <w:sz w:val="24"/>
            <w:szCs w:val="24"/>
            <w:highlight w:val="white"/>
          </w:rPr>
          <w:delText>частотой</w:delText>
        </w:r>
        <w:r w:rsidRPr="0029618A" w:rsidDel="000C41CD">
          <w:rPr>
            <w:rFonts w:eastAsia="Times New Roman"/>
            <w:sz w:val="24"/>
            <w:szCs w:val="24"/>
            <w:highlight w:val="white"/>
          </w:rPr>
          <w:delText xml:space="preserve"> раз в неделю. Никакой </w:delText>
        </w:r>
        <w:r w:rsidR="009C2B23" w:rsidDel="000C41CD">
          <w:rPr>
            <w:rFonts w:eastAsia="Times New Roman"/>
            <w:sz w:val="24"/>
            <w:szCs w:val="24"/>
            <w:highlight w:val="white"/>
          </w:rPr>
          <w:delText>определенной</w:delText>
        </w:r>
        <w:r w:rsidR="009C2B23" w:rsidRPr="0029618A" w:rsidDel="000C41CD">
          <w:rPr>
            <w:rFonts w:eastAsia="Times New Roman"/>
            <w:sz w:val="24"/>
            <w:szCs w:val="24"/>
            <w:highlight w:val="white"/>
          </w:rPr>
          <w:delText xml:space="preserve"> </w:delText>
        </w:r>
        <w:r w:rsidRPr="0029618A" w:rsidDel="000C41CD">
          <w:rPr>
            <w:rFonts w:eastAsia="Times New Roman"/>
            <w:sz w:val="24"/>
            <w:szCs w:val="24"/>
            <w:highlight w:val="white"/>
          </w:rPr>
          <w:delText xml:space="preserve">частоты у последовательности событий </w:delText>
        </w:r>
        <w:r w:rsidR="001D7FA7" w:rsidDel="000C41CD">
          <w:rPr>
            <w:rFonts w:eastAsia="Times New Roman"/>
            <w:sz w:val="24"/>
            <w:szCs w:val="24"/>
            <w:highlight w:val="white"/>
          </w:rPr>
          <w:delText>нет</w:delText>
        </w:r>
        <w:r w:rsidRPr="0029618A" w:rsidDel="000C41CD">
          <w:rPr>
            <w:rFonts w:eastAsia="Times New Roman"/>
            <w:sz w:val="24"/>
            <w:szCs w:val="24"/>
            <w:highlight w:val="white"/>
          </w:rPr>
          <w:delText xml:space="preserve">. </w:delText>
        </w:r>
      </w:del>
      <w:del w:id="1797" w:author="СБ" w:date="2019-11-03T15:31:00Z">
        <w:r w:rsidRPr="00BE3FDA" w:rsidDel="000C41CD">
          <w:rPr>
            <w:rFonts w:eastAsia="Times New Roman"/>
            <w:color w:val="4F81BD" w:themeColor="accent1"/>
            <w:sz w:val="24"/>
            <w:szCs w:val="24"/>
            <w:highlight w:val="white"/>
            <w:rPrChange w:id="1798" w:author="Пользователь" w:date="2019-10-13T18:38:00Z">
              <w:rPr>
                <w:rFonts w:eastAsia="Times New Roman"/>
                <w:sz w:val="24"/>
                <w:szCs w:val="24"/>
                <w:highlight w:val="white"/>
              </w:rPr>
            </w:rPrChange>
          </w:rPr>
          <w:delText xml:space="preserve">Лучше всего представлять себе пуассоновский поток с интенсивностью раз в неделю так: в году </w:delText>
        </w:r>
        <m:oMath>
          <m:r>
            <w:rPr>
              <w:rFonts w:ascii="Cambria Math" w:eastAsia="Cambria Math" w:hAnsi="Cambria Math"/>
              <w:color w:val="4F81BD" w:themeColor="accent1"/>
              <w:sz w:val="24"/>
              <w:szCs w:val="24"/>
              <w:highlight w:val="white"/>
              <w:rPrChange w:id="1799" w:author="Пользователь" w:date="2019-10-13T18:38:00Z">
                <w:rPr>
                  <w:rFonts w:ascii="Cambria Math" w:eastAsia="Cambria Math" w:hAnsi="Cambria Math"/>
                  <w:sz w:val="24"/>
                  <w:szCs w:val="24"/>
                  <w:highlight w:val="white"/>
                </w:rPr>
              </w:rPrChange>
            </w:rPr>
            <m:t>52</m:t>
          </m:r>
        </m:oMath>
        <w:r w:rsidRPr="00BE3FDA" w:rsidDel="000C41CD">
          <w:rPr>
            <w:rFonts w:eastAsia="Times New Roman"/>
            <w:color w:val="4F81BD" w:themeColor="accent1"/>
            <w:sz w:val="24"/>
            <w:szCs w:val="24"/>
            <w:highlight w:val="white"/>
            <w:rPrChange w:id="1800" w:author="Пользователь" w:date="2019-10-13T18:38:00Z">
              <w:rPr>
                <w:rFonts w:eastAsia="Times New Roman"/>
                <w:sz w:val="24"/>
                <w:szCs w:val="24"/>
                <w:highlight w:val="white"/>
              </w:rPr>
            </w:rPrChange>
          </w:rPr>
          <w:delText xml:space="preserve"> недели, значит, в год должно произойти около </w:delText>
        </w:r>
        <m:oMath>
          <m:r>
            <w:rPr>
              <w:rFonts w:ascii="Cambria Math" w:eastAsia="Cambria Math" w:hAnsi="Cambria Math"/>
              <w:color w:val="4F81BD" w:themeColor="accent1"/>
              <w:sz w:val="24"/>
              <w:szCs w:val="24"/>
              <w:highlight w:val="white"/>
              <w:rPrChange w:id="1801" w:author="Пользователь" w:date="2019-10-13T18:38:00Z">
                <w:rPr>
                  <w:rFonts w:ascii="Cambria Math" w:eastAsia="Cambria Math" w:hAnsi="Cambria Math"/>
                  <w:sz w:val="24"/>
                  <w:szCs w:val="24"/>
                  <w:highlight w:val="white"/>
                </w:rPr>
              </w:rPrChange>
            </w:rPr>
            <m:t>52</m:t>
          </m:r>
        </m:oMath>
        <w:r w:rsidRPr="00BE3FDA" w:rsidDel="000C41CD">
          <w:rPr>
            <w:rFonts w:eastAsia="Times New Roman"/>
            <w:color w:val="4F81BD" w:themeColor="accent1"/>
            <w:sz w:val="24"/>
            <w:szCs w:val="24"/>
            <w:highlight w:val="white"/>
            <w:rPrChange w:id="1802" w:author="Пользователь" w:date="2019-10-13T18:38:00Z">
              <w:rPr>
                <w:rFonts w:eastAsia="Times New Roman"/>
                <w:sz w:val="24"/>
                <w:szCs w:val="24"/>
                <w:highlight w:val="white"/>
              </w:rPr>
            </w:rPrChange>
          </w:rPr>
          <w:delText xml:space="preserve"> событий (в среднем, за много лет). Если мы выберем </w:delText>
        </w:r>
        <m:oMath>
          <m:r>
            <w:rPr>
              <w:rFonts w:ascii="Cambria Math" w:eastAsia="Cambria Math" w:hAnsi="Cambria Math"/>
              <w:color w:val="4F81BD" w:themeColor="accent1"/>
              <w:sz w:val="24"/>
              <w:szCs w:val="24"/>
              <w:highlight w:val="white"/>
              <w:rPrChange w:id="1803" w:author="Пользователь" w:date="2019-10-13T18:38:00Z">
                <w:rPr>
                  <w:rFonts w:ascii="Cambria Math" w:eastAsia="Cambria Math" w:hAnsi="Cambria Math"/>
                  <w:sz w:val="24"/>
                  <w:szCs w:val="24"/>
                  <w:highlight w:val="white"/>
                </w:rPr>
              </w:rPrChange>
            </w:rPr>
            <m:t>52</m:t>
          </m:r>
        </m:oMath>
        <w:r w:rsidRPr="00BE3FDA" w:rsidDel="000C41CD">
          <w:rPr>
            <w:rFonts w:eastAsia="Times New Roman"/>
            <w:color w:val="4F81BD" w:themeColor="accent1"/>
            <w:sz w:val="24"/>
            <w:szCs w:val="24"/>
            <w:highlight w:val="white"/>
            <w:rPrChange w:id="1804" w:author="Пользователь" w:date="2019-10-13T18:38:00Z">
              <w:rPr>
                <w:rFonts w:eastAsia="Times New Roman"/>
                <w:sz w:val="24"/>
                <w:szCs w:val="24"/>
                <w:highlight w:val="white"/>
              </w:rPr>
            </w:rPrChange>
          </w:rPr>
          <w:delText xml:space="preserve"> случайных равномерно распределённых даты в году, то их можно рассматривать как моменты возникновения абсолютно независимых пуассоновских </w:delText>
        </w:r>
        <w:commentRangeStart w:id="1805"/>
        <w:r w:rsidRPr="00BE3FDA" w:rsidDel="000C41CD">
          <w:rPr>
            <w:rFonts w:eastAsia="Times New Roman"/>
            <w:color w:val="4F81BD" w:themeColor="accent1"/>
            <w:sz w:val="24"/>
            <w:szCs w:val="24"/>
            <w:highlight w:val="white"/>
            <w:rPrChange w:id="1806" w:author="Пользователь" w:date="2019-10-13T18:38:00Z">
              <w:rPr>
                <w:rFonts w:eastAsia="Times New Roman"/>
                <w:sz w:val="24"/>
                <w:szCs w:val="24"/>
                <w:highlight w:val="white"/>
              </w:rPr>
            </w:rPrChange>
          </w:rPr>
          <w:delText>событий</w:delText>
        </w:r>
        <w:commentRangeEnd w:id="1805"/>
        <w:r w:rsidR="001D7FA7" w:rsidRPr="00BE3FDA" w:rsidDel="000C41CD">
          <w:rPr>
            <w:rStyle w:val="af"/>
            <w:color w:val="4F81BD" w:themeColor="accent1"/>
            <w:rPrChange w:id="1807" w:author="Пользователь" w:date="2019-10-13T18:38:00Z">
              <w:rPr>
                <w:rStyle w:val="af"/>
              </w:rPr>
            </w:rPrChange>
          </w:rPr>
          <w:commentReference w:id="1805"/>
        </w:r>
        <w:r w:rsidRPr="00BE3FDA" w:rsidDel="000C41CD">
          <w:rPr>
            <w:rFonts w:eastAsia="Times New Roman"/>
            <w:color w:val="4F81BD" w:themeColor="accent1"/>
            <w:sz w:val="24"/>
            <w:szCs w:val="24"/>
            <w:highlight w:val="white"/>
            <w:rPrChange w:id="1808" w:author="Пользователь" w:date="2019-10-13T18:38:00Z">
              <w:rPr>
                <w:rFonts w:eastAsia="Times New Roman"/>
                <w:sz w:val="24"/>
                <w:szCs w:val="24"/>
                <w:highlight w:val="white"/>
              </w:rPr>
            </w:rPrChange>
          </w:rPr>
          <w:delText>.</w:delText>
        </w:r>
      </w:del>
    </w:p>
    <w:p w14:paraId="14C0A24F" w14:textId="64B41998" w:rsidR="00DE4B2B" w:rsidRDefault="00EF04A9">
      <w:pPr>
        <w:spacing w:line="288" w:lineRule="auto"/>
        <w:ind w:firstLine="397"/>
        <w:jc w:val="both"/>
        <w:rPr>
          <w:ins w:id="1809" w:author="Пользователь" w:date="2019-10-07T16:10:00Z"/>
          <w:rFonts w:eastAsia="Times New Roman"/>
          <w:sz w:val="24"/>
          <w:szCs w:val="24"/>
        </w:rPr>
      </w:pPr>
      <w:ins w:id="1810" w:author="Пользователь" w:date="2019-10-07T16:27:00Z">
        <w:r>
          <w:rPr>
            <w:rFonts w:eastAsia="Times New Roman"/>
            <w:sz w:val="24"/>
            <w:szCs w:val="24"/>
            <w:highlight w:val="white"/>
          </w:rPr>
          <w:t>Наступление</w:t>
        </w:r>
      </w:ins>
      <w:ins w:id="1811" w:author="Пользователь" w:date="2019-10-07T16:09:00Z">
        <w:r w:rsidR="00DE4B2B"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00DE4B2B" w:rsidRPr="0029618A">
          <w:rPr>
            <w:rFonts w:eastAsia="Times New Roman"/>
            <w:i/>
            <w:color w:val="205968"/>
            <w:sz w:val="24"/>
            <w:szCs w:val="24"/>
            <w:highlight w:val="white"/>
          </w:rPr>
          <w:t>пуассоновского потока</w:t>
        </w:r>
        <w:r w:rsidR="00DE4B2B" w:rsidRPr="0029618A">
          <w:rPr>
            <w:rFonts w:eastAsia="Times New Roman"/>
            <w:sz w:val="24"/>
            <w:szCs w:val="24"/>
            <w:highlight w:val="white"/>
          </w:rPr>
          <w:t xml:space="preserve">. Он соответствует многим случайным явлениям </w:t>
        </w:r>
        <w:r w:rsidR="00DE4B2B">
          <w:rPr>
            <w:rFonts w:eastAsia="Times New Roman"/>
            <w:sz w:val="24"/>
            <w:szCs w:val="24"/>
            <w:highlight w:val="white"/>
          </w:rPr>
          <w:t xml:space="preserve">– </w:t>
        </w:r>
        <w:r w:rsidR="00DE4B2B" w:rsidRPr="0029618A">
          <w:rPr>
            <w:rFonts w:eastAsia="Times New Roman"/>
            <w:sz w:val="24"/>
            <w:szCs w:val="24"/>
            <w:highlight w:val="white"/>
          </w:rPr>
          <w:t>от землетрясений до появления покупателей в магазине.</w:t>
        </w:r>
        <w:r w:rsidR="00DE4B2B">
          <w:rPr>
            <w:rFonts w:eastAsia="Times New Roman"/>
            <w:sz w:val="24"/>
            <w:szCs w:val="24"/>
          </w:rPr>
          <w:t xml:space="preserve"> </w:t>
        </w:r>
      </w:ins>
    </w:p>
    <w:p w14:paraId="55B0C920" w14:textId="2EE5A972" w:rsidR="00DE4B2B" w:rsidRDefault="00DB17DE">
      <w:pPr>
        <w:spacing w:line="288" w:lineRule="auto"/>
        <w:ind w:firstLine="397"/>
        <w:jc w:val="both"/>
        <w:rPr>
          <w:ins w:id="1812" w:author="Пользователь" w:date="2019-10-07T16:10:00Z"/>
          <w:rFonts w:eastAsia="Times New Roman"/>
          <w:sz w:val="24"/>
          <w:szCs w:val="24"/>
        </w:rPr>
      </w:pPr>
      <w:ins w:id="1813" w:author="Пользователь" w:date="2019-10-07T16:10:00Z">
        <w:r>
          <w:rPr>
            <w:rFonts w:eastAsia="Times New Roman"/>
            <w:sz w:val="24"/>
            <w:szCs w:val="24"/>
          </w:rPr>
          <w:t>Предположим, что выполнены такие</w:t>
        </w:r>
        <w:r w:rsidR="00DE4B2B">
          <w:rPr>
            <w:rFonts w:eastAsia="Times New Roman"/>
            <w:sz w:val="24"/>
            <w:szCs w:val="24"/>
          </w:rPr>
          <w:t xml:space="preserve"> естественны</w:t>
        </w:r>
      </w:ins>
      <w:ins w:id="1814" w:author="Пользователь" w:date="2019-10-07T16:14:00Z">
        <w:r>
          <w:rPr>
            <w:rFonts w:eastAsia="Times New Roman"/>
            <w:sz w:val="24"/>
            <w:szCs w:val="24"/>
          </w:rPr>
          <w:t>е</w:t>
        </w:r>
      </w:ins>
      <w:ins w:id="1815" w:author="Пользователь" w:date="2019-10-07T16:10:00Z">
        <w:r w:rsidR="00DE4B2B">
          <w:rPr>
            <w:rFonts w:eastAsia="Times New Roman"/>
            <w:sz w:val="24"/>
            <w:szCs w:val="24"/>
          </w:rPr>
          <w:t xml:space="preserve"> условия.</w:t>
        </w:r>
      </w:ins>
    </w:p>
    <w:p w14:paraId="57654770" w14:textId="1FC766FE" w:rsidR="00DE4B2B" w:rsidRDefault="00DE4B2B">
      <w:pPr>
        <w:spacing w:line="288" w:lineRule="auto"/>
        <w:ind w:firstLine="397"/>
        <w:jc w:val="both"/>
        <w:rPr>
          <w:ins w:id="1816" w:author="Пользователь" w:date="2019-10-07T16:12:00Z"/>
          <w:rFonts w:eastAsia="Times New Roman"/>
          <w:sz w:val="24"/>
          <w:szCs w:val="24"/>
        </w:rPr>
      </w:pPr>
      <w:ins w:id="1817" w:author="Пользователь" w:date="2019-10-07T16:11:00Z">
        <w:r>
          <w:rPr>
            <w:rFonts w:eastAsia="Times New Roman"/>
            <w:sz w:val="24"/>
            <w:szCs w:val="24"/>
          </w:rPr>
          <w:t xml:space="preserve">1) Если есть два </w:t>
        </w:r>
      </w:ins>
      <w:ins w:id="1818" w:author="Пользователь" w:date="2019-10-07T16:12:00Z">
        <w:r>
          <w:rPr>
            <w:rFonts w:eastAsia="Times New Roman"/>
            <w:sz w:val="24"/>
            <w:szCs w:val="24"/>
          </w:rPr>
          <w:t xml:space="preserve">непересекающихся </w:t>
        </w:r>
      </w:ins>
      <w:ins w:id="1819" w:author="Пользователь" w:date="2019-10-07T16:11:00Z">
        <w:r>
          <w:rPr>
            <w:rFonts w:eastAsia="Times New Roman"/>
            <w:sz w:val="24"/>
            <w:szCs w:val="24"/>
          </w:rPr>
          <w:t xml:space="preserve">отрезка времени </w:t>
        </w:r>
        <m:oMath>
          <m:r>
            <w:rPr>
              <w:rFonts w:ascii="Cambria Math" w:eastAsia="Times New Roman" w:hAnsi="Cambria Math"/>
              <w:sz w:val="24"/>
              <w:szCs w:val="24"/>
            </w:rPr>
            <m:t>[</m:t>
          </m:r>
        </m:oMath>
      </w:ins>
      <m:oMath>
        <m:sSub>
          <m:sSubPr>
            <m:ctrlPr>
              <w:rPr>
                <w:rFonts w:ascii="Cambria Math" w:eastAsia="Times New Roman" w:hAnsi="Cambria Math"/>
                <w:i/>
                <w:sz w:val="24"/>
                <w:szCs w:val="24"/>
              </w:rPr>
            </m:ctrlPr>
          </m:sSubPr>
          <m:e>
            <w:ins w:id="1820" w:author="Пользователь" w:date="2019-10-07T16:12:00Z">
              <m:r>
                <w:rPr>
                  <w:rFonts w:ascii="Cambria Math" w:eastAsia="Times New Roman" w:hAnsi="Cambria Math"/>
                  <w:sz w:val="24"/>
                  <w:szCs w:val="24"/>
                  <w:lang w:val="en-US"/>
                </w:rPr>
                <m:t>t</m:t>
              </m:r>
            </w:ins>
          </m:e>
          <m:sub>
            <w:ins w:id="1821" w:author="Пользователь" w:date="2019-10-07T16:12:00Z">
              <m:r>
                <w:rPr>
                  <w:rFonts w:ascii="Cambria Math" w:eastAsia="Times New Roman" w:hAnsi="Cambria Math"/>
                  <w:sz w:val="24"/>
                  <w:szCs w:val="24"/>
                </w:rPr>
                <m:t>1</m:t>
              </m:r>
            </w:ins>
          </m:sub>
        </m:sSub>
        <w:ins w:id="1822" w:author="Пользователь" w:date="2019-10-07T16:12:00Z">
          <m:r>
            <w:rPr>
              <w:rFonts w:ascii="Cambria Math" w:eastAsia="Times New Roman" w:hAnsi="Cambria Math"/>
              <w:sz w:val="24"/>
              <w:szCs w:val="24"/>
            </w:rPr>
            <m:t xml:space="preserve">, </m:t>
          </m:r>
        </w:ins>
        <m:sSub>
          <m:sSubPr>
            <m:ctrlPr>
              <w:rPr>
                <w:rFonts w:ascii="Cambria Math" w:eastAsia="Times New Roman" w:hAnsi="Cambria Math"/>
                <w:i/>
                <w:sz w:val="24"/>
                <w:szCs w:val="24"/>
              </w:rPr>
            </m:ctrlPr>
          </m:sSubPr>
          <m:e>
            <w:ins w:id="1823" w:author="Пользователь" w:date="2019-10-07T16:12:00Z">
              <m:r>
                <w:rPr>
                  <w:rFonts w:ascii="Cambria Math" w:eastAsia="Times New Roman" w:hAnsi="Cambria Math"/>
                  <w:sz w:val="24"/>
                  <w:szCs w:val="24"/>
                  <w:lang w:val="en-US"/>
                </w:rPr>
                <m:t>t</m:t>
              </m:r>
            </w:ins>
          </m:e>
          <m:sub>
            <w:ins w:id="1824" w:author="Пользователь" w:date="2019-10-07T16:12:00Z">
              <m:r>
                <w:rPr>
                  <w:rFonts w:ascii="Cambria Math" w:eastAsia="Times New Roman" w:hAnsi="Cambria Math"/>
                  <w:sz w:val="24"/>
                  <w:szCs w:val="24"/>
                </w:rPr>
                <m:t>2</m:t>
              </m:r>
            </w:ins>
          </m:sub>
        </m:sSub>
        <w:ins w:id="1825" w:author="Пользователь" w:date="2019-10-07T16:11:00Z">
          <m:r>
            <w:rPr>
              <w:rFonts w:ascii="Cambria Math" w:eastAsia="Times New Roman" w:hAnsi="Cambria Math"/>
              <w:sz w:val="24"/>
              <w:szCs w:val="24"/>
            </w:rPr>
            <m:t>]</m:t>
          </m:r>
        </w:ins>
      </m:oMath>
      <w:ins w:id="1826" w:author="Пользователь" w:date="2019-10-07T16:12:00Z">
        <w:r w:rsidRPr="00DE4B2B">
          <w:rPr>
            <w:rFonts w:eastAsia="Times New Roman"/>
            <w:sz w:val="24"/>
            <w:szCs w:val="24"/>
            <w:rPrChange w:id="1827" w:author="Пользователь" w:date="2019-10-07T16:12:00Z">
              <w:rPr>
                <w:rFonts w:eastAsia="Times New Roman"/>
                <w:sz w:val="24"/>
                <w:szCs w:val="24"/>
                <w:lang w:val="en-US"/>
              </w:rPr>
            </w:rPrChange>
          </w:rPr>
          <w:t xml:space="preserve"> </w:t>
        </w:r>
        <w:r>
          <w:rPr>
            <w:rFonts w:eastAsia="Times New Roman"/>
            <w:sz w:val="24"/>
            <w:szCs w:val="24"/>
          </w:rPr>
          <w:t xml:space="preserve">и </w:t>
        </w:r>
      </w:ins>
      <w:ins w:id="1828" w:author="Пользователь" w:date="2019-10-07T16:11:00Z">
        <m:oMath>
          <m:r>
            <w:rPr>
              <w:rFonts w:ascii="Cambria Math" w:eastAsia="Times New Roman" w:hAnsi="Cambria Math"/>
              <w:sz w:val="24"/>
              <w:szCs w:val="24"/>
            </w:rPr>
            <m:t>[</m:t>
          </m:r>
        </m:oMath>
      </w:ins>
      <m:oMath>
        <m:sSub>
          <m:sSubPr>
            <m:ctrlPr>
              <w:ins w:id="1829" w:author="СБ" w:date="2019-11-03T16:27:00Z">
                <w:rPr>
                  <w:rFonts w:ascii="Cambria Math" w:eastAsia="Times New Roman" w:hAnsi="Cambria Math"/>
                  <w:i/>
                  <w:sz w:val="24"/>
                  <w:szCs w:val="24"/>
                </w:rPr>
              </w:ins>
            </m:ctrlPr>
          </m:sSubPr>
          <m:e>
            <w:ins w:id="1830" w:author="Пользователь" w:date="2019-10-07T16:12:00Z">
              <m:r>
                <w:rPr>
                  <w:rFonts w:ascii="Cambria Math" w:eastAsia="Times New Roman" w:hAnsi="Cambria Math"/>
                  <w:sz w:val="24"/>
                  <w:szCs w:val="24"/>
                  <w:lang w:val="en-US"/>
                </w:rPr>
                <m:t>t</m:t>
              </m:r>
            </w:ins>
          </m:e>
          <m:sub>
            <w:ins w:id="1831" w:author="Пользователь" w:date="2019-10-07T16:12:00Z">
              <m:r>
                <w:rPr>
                  <w:rFonts w:ascii="Cambria Math" w:eastAsia="Times New Roman" w:hAnsi="Cambria Math"/>
                  <w:sz w:val="24"/>
                  <w:szCs w:val="24"/>
                </w:rPr>
                <m:t>3</m:t>
              </m:r>
            </w:ins>
          </m:sub>
        </m:sSub>
        <w:ins w:id="1832" w:author="Пользователь" w:date="2019-10-07T16:12:00Z">
          <m:r>
            <w:rPr>
              <w:rFonts w:ascii="Cambria Math" w:eastAsia="Times New Roman" w:hAnsi="Cambria Math"/>
              <w:sz w:val="24"/>
              <w:szCs w:val="24"/>
            </w:rPr>
            <m:t xml:space="preserve">, </m:t>
          </m:r>
        </w:ins>
        <m:sSub>
          <m:sSubPr>
            <m:ctrlPr>
              <w:ins w:id="1833" w:author="СБ" w:date="2019-11-03T16:27:00Z">
                <w:rPr>
                  <w:rFonts w:ascii="Cambria Math" w:eastAsia="Times New Roman" w:hAnsi="Cambria Math"/>
                  <w:i/>
                  <w:sz w:val="24"/>
                  <w:szCs w:val="24"/>
                </w:rPr>
              </w:ins>
            </m:ctrlPr>
          </m:sSubPr>
          <m:e>
            <w:ins w:id="1834" w:author="Пользователь" w:date="2019-10-07T16:12:00Z">
              <m:r>
                <w:rPr>
                  <w:rFonts w:ascii="Cambria Math" w:eastAsia="Times New Roman" w:hAnsi="Cambria Math"/>
                  <w:sz w:val="24"/>
                  <w:szCs w:val="24"/>
                  <w:lang w:val="en-US"/>
                </w:rPr>
                <m:t>t</m:t>
              </m:r>
            </w:ins>
          </m:e>
          <m:sub>
            <w:ins w:id="1835" w:author="Пользователь" w:date="2019-10-07T16:12:00Z">
              <m:r>
                <w:rPr>
                  <w:rFonts w:ascii="Cambria Math" w:eastAsia="Times New Roman" w:hAnsi="Cambria Math"/>
                  <w:sz w:val="24"/>
                  <w:szCs w:val="24"/>
                </w:rPr>
                <m:t>4</m:t>
              </m:r>
            </w:ins>
          </m:sub>
        </m:sSub>
        <w:ins w:id="1836" w:author="Пользователь" w:date="2019-10-07T16:11:00Z">
          <m:r>
            <w:rPr>
              <w:rFonts w:ascii="Cambria Math" w:eastAsia="Times New Roman" w:hAnsi="Cambria Math"/>
              <w:sz w:val="24"/>
              <w:szCs w:val="24"/>
            </w:rPr>
            <m:t>]</m:t>
          </m:r>
        </w:ins>
      </m:oMath>
      <w:ins w:id="1837" w:author="Пользователь" w:date="2019-10-07T16:12:00Z">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ins>
    </w:p>
    <w:p w14:paraId="02C05BEF" w14:textId="25DC833C" w:rsidR="00DE4B2B" w:rsidRDefault="00DE4B2B">
      <w:pPr>
        <w:spacing w:line="288" w:lineRule="auto"/>
        <w:ind w:firstLine="397"/>
        <w:jc w:val="both"/>
        <w:rPr>
          <w:ins w:id="1838" w:author="Пользователь" w:date="2019-10-07T16:14:00Z"/>
          <w:rFonts w:eastAsia="Times New Roman"/>
          <w:sz w:val="24"/>
          <w:szCs w:val="24"/>
        </w:rPr>
      </w:pPr>
      <w:ins w:id="1839" w:author="Пользователь" w:date="2019-10-07T16:12:00Z">
        <w:r>
          <w:rPr>
            <w:rFonts w:eastAsia="Times New Roman"/>
            <w:sz w:val="24"/>
            <w:szCs w:val="24"/>
          </w:rPr>
          <w:t xml:space="preserve">2) Количество событий, произошедших </w:t>
        </w:r>
      </w:ins>
      <w:ins w:id="1840" w:author="Пользователь" w:date="2019-10-07T16:13:00Z">
        <w:r>
          <w:rPr>
            <w:rFonts w:eastAsia="Times New Roman"/>
            <w:sz w:val="24"/>
            <w:szCs w:val="24"/>
          </w:rPr>
          <w:t xml:space="preserve">на </w:t>
        </w:r>
      </w:ins>
      <w:ins w:id="1841" w:author="СБ" w:date="2019-11-03T16:28:00Z">
        <w:r w:rsidR="00744C42">
          <w:rPr>
            <w:rFonts w:eastAsia="Times New Roman"/>
            <w:sz w:val="24"/>
            <w:szCs w:val="24"/>
          </w:rPr>
          <w:t xml:space="preserve">каком-либо </w:t>
        </w:r>
      </w:ins>
      <w:ins w:id="1842" w:author="Пользователь" w:date="2019-10-07T16:13:00Z">
        <w:r>
          <w:rPr>
            <w:rFonts w:eastAsia="Times New Roman"/>
            <w:sz w:val="24"/>
            <w:szCs w:val="24"/>
          </w:rPr>
          <w:t>отрезке времени</w:t>
        </w:r>
      </w:ins>
      <w:ins w:id="1843" w:author="Пользователь" w:date="2019-10-07T16:14:00Z">
        <w:del w:id="1844" w:author="СБ" w:date="2019-11-03T16:28:00Z">
          <w:r w:rsidR="00DB17DE" w:rsidDel="00744C42">
            <w:rPr>
              <w:rFonts w:eastAsia="Times New Roman"/>
              <w:sz w:val="24"/>
              <w:szCs w:val="24"/>
            </w:rPr>
            <w:delText xml:space="preserve"> </w:delText>
          </w:r>
          <m:oMath>
            <m:r>
              <w:rPr>
                <w:rFonts w:ascii="Cambria Math" w:eastAsia="Times New Roman" w:hAnsi="Cambria Math"/>
                <w:sz w:val="24"/>
                <w:szCs w:val="24"/>
              </w:rPr>
              <m:t xml:space="preserve">[, </m:t>
            </m:r>
            <m:r>
              <w:rPr>
                <w:rFonts w:ascii="Cambria Math" w:eastAsia="Times New Roman" w:hAnsi="Cambria Math"/>
                <w:sz w:val="24"/>
                <w:szCs w:val="24"/>
                <w:lang w:val="en-US"/>
              </w:rPr>
              <m:t>t</m:t>
            </m:r>
            <m:r>
              <w:rPr>
                <w:rFonts w:ascii="Cambria Math" w:eastAsia="Times New Roman" w:hAnsi="Cambria Math"/>
                <w:sz w:val="24"/>
                <w:szCs w:val="24"/>
              </w:rPr>
              <m:t>2]</m:t>
            </m:r>
          </m:oMath>
        </w:del>
      </w:ins>
      <w:ins w:id="1845" w:author="Пользователь" w:date="2019-10-07T16:13:00Z">
        <w:r>
          <w:rPr>
            <w:rFonts w:eastAsia="Times New Roman"/>
            <w:sz w:val="24"/>
            <w:szCs w:val="24"/>
          </w:rPr>
          <w:t>, зависит</w:t>
        </w:r>
      </w:ins>
      <w:ins w:id="1846" w:author="Пользователь" w:date="2019-10-07T16:14:00Z">
        <w:r w:rsidR="00DB17DE">
          <w:rPr>
            <w:rFonts w:eastAsia="Times New Roman"/>
            <w:sz w:val="24"/>
            <w:szCs w:val="24"/>
          </w:rPr>
          <w:t xml:space="preserve"> только</w:t>
        </w:r>
      </w:ins>
      <w:ins w:id="1847" w:author="Пользователь" w:date="2019-10-07T16:13:00Z">
        <w:r>
          <w:rPr>
            <w:rFonts w:eastAsia="Times New Roman"/>
            <w:sz w:val="24"/>
            <w:szCs w:val="24"/>
          </w:rPr>
          <w:t xml:space="preserve"> от длины отрезка, но не зависит от положения этого отрезка (стационарность)</w:t>
        </w:r>
      </w:ins>
      <w:ins w:id="1848" w:author="Пользователь" w:date="2019-10-07T16:14:00Z">
        <w:r>
          <w:rPr>
            <w:rFonts w:eastAsia="Times New Roman"/>
            <w:sz w:val="24"/>
            <w:szCs w:val="24"/>
          </w:rPr>
          <w:t xml:space="preserve">. </w:t>
        </w:r>
      </w:ins>
    </w:p>
    <w:p w14:paraId="4E6DCE8A" w14:textId="5FFD47CF" w:rsidR="00DB17DE" w:rsidRDefault="00DB17DE">
      <w:pPr>
        <w:spacing w:line="288" w:lineRule="auto"/>
        <w:ind w:firstLine="397"/>
        <w:jc w:val="both"/>
        <w:rPr>
          <w:ins w:id="1849" w:author="Пользователь" w:date="2019-10-07T16:15:00Z"/>
          <w:rFonts w:eastAsia="Times New Roman"/>
          <w:sz w:val="24"/>
          <w:szCs w:val="24"/>
        </w:rPr>
      </w:pPr>
      <w:ins w:id="1850" w:author="Пользователь" w:date="2019-10-07T16:14:00Z">
        <w:r>
          <w:rPr>
            <w:rFonts w:eastAsia="Times New Roman"/>
            <w:sz w:val="24"/>
            <w:szCs w:val="24"/>
          </w:rPr>
          <w:t xml:space="preserve">3) </w:t>
        </w:r>
      </w:ins>
      <w:ins w:id="1851" w:author="Пользователь" w:date="2019-10-07T16:15:00Z">
        <w:r>
          <w:rPr>
            <w:rFonts w:eastAsia="Times New Roman"/>
            <w:sz w:val="24"/>
            <w:szCs w:val="24"/>
          </w:rPr>
          <w:t>Вероятность, что два события происходят одновременно, пренебрежимо мала (ординарность).</w:t>
        </w:r>
      </w:ins>
    </w:p>
    <w:p w14:paraId="12B8CCBC" w14:textId="0F846A7D" w:rsidR="00DB17DE" w:rsidRPr="007511C7" w:rsidRDefault="00DB17DE">
      <w:pPr>
        <w:spacing w:line="288" w:lineRule="auto"/>
        <w:ind w:firstLine="397"/>
        <w:jc w:val="both"/>
        <w:rPr>
          <w:ins w:id="1852" w:author="Пользователь" w:date="2019-10-07T16:16:00Z"/>
          <w:rFonts w:eastAsia="Times New Roman"/>
          <w:sz w:val="24"/>
          <w:szCs w:val="24"/>
        </w:rPr>
      </w:pPr>
      <w:ins w:id="1853" w:author="Пользователь" w:date="2019-10-07T16:15:00Z">
        <w:r>
          <w:rPr>
            <w:rFonts w:eastAsia="Times New Roman"/>
            <w:sz w:val="24"/>
            <w:szCs w:val="24"/>
          </w:rPr>
          <w:t xml:space="preserve">Тогда можно показать, что </w:t>
        </w:r>
      </w:ins>
      <w:ins w:id="1854" w:author="Пользователь" w:date="2019-10-07T16:16:00Z">
        <w:r>
          <w:rPr>
            <w:rFonts w:eastAsia="Times New Roman"/>
            <w:sz w:val="24"/>
            <w:szCs w:val="24"/>
          </w:rPr>
          <w:t>число событий, попадающих на отрезок</w:t>
        </w:r>
      </w:ins>
      <w:ins w:id="1855" w:author="Пользователь" w:date="2019-10-07T16:17:00Z">
        <w:r w:rsidR="0038114B">
          <w:rPr>
            <w:rFonts w:eastAsia="Times New Roman"/>
            <w:sz w:val="24"/>
            <w:szCs w:val="24"/>
          </w:rPr>
          <w:t xml:space="preserve"> длины </w:t>
        </w:r>
        <m:oMath>
          <m:r>
            <w:rPr>
              <w:rFonts w:ascii="Cambria Math" w:eastAsia="Times New Roman" w:hAnsi="Cambria Math"/>
              <w:sz w:val="24"/>
              <w:szCs w:val="24"/>
              <w:lang w:val="en-US"/>
            </w:rPr>
            <m:t>t</m:t>
          </m:r>
        </m:oMath>
      </w:ins>
      <w:ins w:id="1856" w:author="Пользователь" w:date="2019-10-07T16:16:00Z">
        <w:r>
          <w:rPr>
            <w:rFonts w:eastAsia="Times New Roman"/>
            <w:sz w:val="24"/>
            <w:szCs w:val="24"/>
          </w:rPr>
          <w:t xml:space="preserve">, подчиняется </w:t>
        </w:r>
        <w:r w:rsidRPr="00744C42">
          <w:rPr>
            <w:rFonts w:eastAsia="Times New Roman"/>
            <w:i/>
            <w:sz w:val="24"/>
            <w:szCs w:val="24"/>
            <w:rPrChange w:id="1857" w:author="СБ" w:date="2019-11-03T16:28:00Z">
              <w:rPr>
                <w:rFonts w:eastAsia="Times New Roman"/>
                <w:sz w:val="24"/>
                <w:szCs w:val="24"/>
              </w:rPr>
            </w:rPrChange>
          </w:rPr>
          <w:t>распределению Пуассона</w:t>
        </w:r>
        <w:r>
          <w:rPr>
            <w:rFonts w:eastAsia="Times New Roman"/>
            <w:sz w:val="24"/>
            <w:szCs w:val="24"/>
          </w:rPr>
          <w:t>, то есть</w:t>
        </w:r>
      </w:ins>
      <w:ins w:id="1858" w:author="Пользователь" w:date="2019-10-07T16:23:00Z">
        <w:r w:rsidR="007511C7" w:rsidRPr="007511C7">
          <w:rPr>
            <w:rFonts w:eastAsia="Times New Roman"/>
            <w:sz w:val="24"/>
            <w:szCs w:val="24"/>
            <w:rPrChange w:id="1859" w:author="Пользователь" w:date="2019-10-07T16:23:00Z">
              <w:rPr>
                <w:rFonts w:eastAsia="Times New Roman"/>
                <w:sz w:val="24"/>
                <w:szCs w:val="24"/>
                <w:lang w:val="en-US"/>
              </w:rPr>
            </w:rPrChange>
          </w:rPr>
          <w:t xml:space="preserve"> </w:t>
        </w:r>
        <w:r w:rsidR="007511C7">
          <w:rPr>
            <w:rFonts w:eastAsia="Times New Roman"/>
            <w:sz w:val="24"/>
            <w:szCs w:val="24"/>
          </w:rPr>
          <w:t xml:space="preserve">вероятность </w:t>
        </w:r>
        <m:oMath>
          <m:sSub>
            <m:sSubPr>
              <m:ctrlPr>
                <w:rPr>
                  <w:rFonts w:ascii="Cambria Math" w:eastAsia="Times New Roman" w:hAnsi="Cambria Math"/>
                  <w:i/>
                  <w:sz w:val="24"/>
                  <w:szCs w:val="24"/>
                </w:rPr>
              </m:ctrlPr>
            </m:sSubPr>
            <m:e>
              <m:r>
                <w:rPr>
                  <w:rFonts w:ascii="Cambria Math" w:eastAsia="Times New Roman" w:hAnsi="Cambria Math"/>
                  <w:sz w:val="24"/>
                  <w:szCs w:val="24"/>
                  <w:lang w:val="en-US"/>
                </w:rPr>
                <m:t>P</m:t>
              </m:r>
            </m:e>
            <m:sub>
              <m:r>
                <w:rPr>
                  <w:rFonts w:ascii="Cambria Math" w:eastAsia="Times New Roman" w:hAnsi="Cambria Math"/>
                  <w:sz w:val="24"/>
                  <w:szCs w:val="24"/>
                </w:rPr>
                <m:t>m</m:t>
              </m:r>
            </m:sub>
          </m:sSub>
        </m:oMath>
        <w:r w:rsidR="007511C7" w:rsidRPr="007511C7">
          <w:rPr>
            <w:rFonts w:eastAsia="Times New Roman"/>
            <w:sz w:val="24"/>
            <w:szCs w:val="24"/>
            <w:rPrChange w:id="1860" w:author="Пользователь" w:date="2019-10-07T16:23:00Z">
              <w:rPr>
                <w:rFonts w:eastAsia="Times New Roman"/>
                <w:sz w:val="24"/>
                <w:szCs w:val="24"/>
                <w:lang w:val="en-US"/>
              </w:rPr>
            </w:rPrChange>
          </w:rPr>
          <w:t xml:space="preserve"> </w:t>
        </w:r>
        <w:r w:rsidR="007511C7">
          <w:rPr>
            <w:rFonts w:eastAsia="Times New Roman"/>
            <w:sz w:val="24"/>
            <w:szCs w:val="24"/>
          </w:rPr>
          <w:t xml:space="preserve">того, что на </w:t>
        </w:r>
      </w:ins>
      <w:ins w:id="1861" w:author="СБ" w:date="2019-11-03T16:29:00Z">
        <w:r w:rsidR="00744C42">
          <w:rPr>
            <w:rFonts w:eastAsia="Times New Roman"/>
            <w:sz w:val="24"/>
            <w:szCs w:val="24"/>
          </w:rPr>
          <w:t xml:space="preserve">этом </w:t>
        </w:r>
      </w:ins>
      <w:ins w:id="1862" w:author="Пользователь" w:date="2019-10-07T16:23:00Z">
        <w:r w:rsidR="007511C7">
          <w:rPr>
            <w:rFonts w:eastAsia="Times New Roman"/>
            <w:sz w:val="24"/>
            <w:szCs w:val="24"/>
          </w:rPr>
          <w:t xml:space="preserve">отрезке </w:t>
        </w:r>
        <w:del w:id="1863" w:author="СБ" w:date="2019-11-03T16:29:00Z">
          <w:r w:rsidR="007511C7" w:rsidDel="00744C42">
            <w:rPr>
              <w:rFonts w:eastAsia="Times New Roman"/>
              <w:sz w:val="24"/>
              <w:szCs w:val="24"/>
            </w:rPr>
            <w:delText xml:space="preserve">длины </w:delText>
          </w:r>
          <w:r w:rsidR="007511C7" w:rsidDel="00744C42">
            <w:rPr>
              <w:rFonts w:eastAsia="Times New Roman"/>
              <w:sz w:val="24"/>
              <w:szCs w:val="24"/>
              <w:lang w:val="en-US"/>
            </w:rPr>
            <w:delText>t</w:delText>
          </w:r>
          <w:r w:rsidR="007511C7" w:rsidDel="00744C42">
            <w:rPr>
              <w:rFonts w:eastAsia="Times New Roman"/>
              <w:sz w:val="24"/>
              <w:szCs w:val="24"/>
            </w:rPr>
            <w:delText xml:space="preserve"> </w:delText>
          </w:r>
        </w:del>
      </w:ins>
      <w:ins w:id="1864" w:author="Пользователь" w:date="2019-10-07T16:28:00Z">
        <w:r w:rsidR="001D7C41">
          <w:rPr>
            <w:rFonts w:eastAsia="Times New Roman"/>
            <w:sz w:val="24"/>
            <w:szCs w:val="24"/>
          </w:rPr>
          <w:t>произойдет</w:t>
        </w:r>
      </w:ins>
      <w:ins w:id="1865" w:author="Пользователь" w:date="2019-10-07T16:23:00Z">
        <w:r w:rsidR="007511C7">
          <w:rPr>
            <w:rFonts w:eastAsia="Times New Roman"/>
            <w:sz w:val="24"/>
            <w:szCs w:val="24"/>
          </w:rPr>
          <w:t xml:space="preserve"> </w:t>
        </w:r>
        <m:oMath>
          <m:r>
            <w:rPr>
              <w:rFonts w:ascii="Cambria Math" w:eastAsia="Times New Roman" w:hAnsi="Cambria Math"/>
              <w:sz w:val="24"/>
              <w:szCs w:val="24"/>
              <w:lang w:val="en-US"/>
            </w:rPr>
            <m:t>m</m:t>
          </m:r>
        </m:oMath>
        <w:r w:rsidR="007511C7">
          <w:rPr>
            <w:rFonts w:eastAsia="Times New Roman"/>
            <w:sz w:val="24"/>
            <w:szCs w:val="24"/>
          </w:rPr>
          <w:t xml:space="preserve"> событий, </w:t>
        </w:r>
        <w:r w:rsidR="00F66D72">
          <w:rPr>
            <w:rFonts w:eastAsia="Times New Roman"/>
            <w:sz w:val="24"/>
            <w:szCs w:val="24"/>
          </w:rPr>
          <w:t>определяет</w:t>
        </w:r>
      </w:ins>
      <w:ins w:id="1866" w:author="Пользователь" w:date="2019-10-07T16:24:00Z">
        <w:r w:rsidR="00F66D72">
          <w:rPr>
            <w:rFonts w:eastAsia="Times New Roman"/>
            <w:sz w:val="24"/>
            <w:szCs w:val="24"/>
          </w:rPr>
          <w:t>с</w:t>
        </w:r>
      </w:ins>
      <w:ins w:id="1867" w:author="Пользователь" w:date="2019-10-07T16:23:00Z">
        <w:r w:rsidR="00F66D72">
          <w:rPr>
            <w:rFonts w:eastAsia="Times New Roman"/>
            <w:sz w:val="24"/>
            <w:szCs w:val="24"/>
          </w:rPr>
          <w:t>я так:</w:t>
        </w:r>
      </w:ins>
    </w:p>
    <w:p w14:paraId="347B52D3" w14:textId="0D63E234" w:rsidR="00DB17DE" w:rsidRPr="00EF04A9" w:rsidRDefault="001C6BB5">
      <w:pPr>
        <w:spacing w:line="288" w:lineRule="auto"/>
        <w:ind w:firstLine="397"/>
        <w:jc w:val="both"/>
        <w:rPr>
          <w:ins w:id="1868" w:author="Пользователь" w:date="2019-10-07T16:24:00Z"/>
          <w:rFonts w:eastAsia="Times New Roman"/>
          <w:i/>
          <w:sz w:val="24"/>
          <w:szCs w:val="24"/>
        </w:rPr>
      </w:pPr>
      <m:oMathPara>
        <m:oMath>
          <m:sSub>
            <m:sSubPr>
              <m:ctrlPr>
                <w:ins w:id="1869" w:author="Пользователь" w:date="2019-10-07T16:18:00Z">
                  <w:rPr>
                    <w:rFonts w:ascii="Cambria Math" w:eastAsia="Times New Roman" w:hAnsi="Cambria Math"/>
                    <w:i/>
                    <w:sz w:val="24"/>
                    <w:szCs w:val="24"/>
                  </w:rPr>
                </w:ins>
              </m:ctrlPr>
            </m:sSubPr>
            <m:e>
              <w:ins w:id="1870" w:author="Пользователь" w:date="2019-10-07T16:18:00Z">
                <m:r>
                  <w:rPr>
                    <w:rFonts w:ascii="Cambria Math" w:eastAsia="Times New Roman" w:hAnsi="Cambria Math"/>
                    <w:sz w:val="24"/>
                    <w:szCs w:val="24"/>
                  </w:rPr>
                  <m:t>P</m:t>
                </m:r>
              </w:ins>
            </m:e>
            <m:sub>
              <w:ins w:id="1871" w:author="Пользователь" w:date="2019-10-07T16:18:00Z">
                <m:r>
                  <w:rPr>
                    <w:rFonts w:ascii="Cambria Math" w:eastAsia="Times New Roman" w:hAnsi="Cambria Math"/>
                    <w:sz w:val="24"/>
                    <w:szCs w:val="24"/>
                  </w:rPr>
                  <m:t>m</m:t>
                </m:r>
              </w:ins>
            </m:sub>
          </m:sSub>
          <w:ins w:id="1872" w:author="Пользователь" w:date="2019-10-07T16:18:00Z">
            <m:r>
              <w:rPr>
                <w:rFonts w:ascii="Cambria Math" w:eastAsia="Times New Roman" w:hAnsi="Cambria Math"/>
                <w:sz w:val="24"/>
                <w:szCs w:val="24"/>
              </w:rPr>
              <m:t>=</m:t>
            </m:r>
          </w:ins>
          <m:f>
            <m:fPr>
              <m:ctrlPr>
                <w:ins w:id="1873" w:author="Пользователь" w:date="2019-10-07T16:18:00Z">
                  <w:rPr>
                    <w:rFonts w:ascii="Cambria Math" w:eastAsia="Times New Roman" w:hAnsi="Cambria Math"/>
                    <w:i/>
                    <w:sz w:val="24"/>
                    <w:szCs w:val="24"/>
                  </w:rPr>
                </w:ins>
              </m:ctrlPr>
            </m:fPr>
            <m:num>
              <m:sSup>
                <m:sSupPr>
                  <m:ctrlPr>
                    <w:ins w:id="1874" w:author="Пользователь" w:date="2019-10-07T16:18:00Z">
                      <w:rPr>
                        <w:rFonts w:ascii="Cambria Math" w:eastAsia="Times New Roman" w:hAnsi="Cambria Math"/>
                        <w:i/>
                        <w:sz w:val="24"/>
                        <w:szCs w:val="24"/>
                      </w:rPr>
                    </w:ins>
                  </m:ctrlPr>
                </m:sSupPr>
                <m:e>
                  <w:ins w:id="1875" w:author="Пользователь" w:date="2019-10-07T16:21:00Z">
                    <m:r>
                      <w:rPr>
                        <w:rFonts w:ascii="Cambria Math" w:eastAsia="Times New Roman" w:hAnsi="Cambria Math"/>
                        <w:sz w:val="24"/>
                        <w:szCs w:val="24"/>
                      </w:rPr>
                      <m:t>(</m:t>
                    </m:r>
                  </w:ins>
                  <w:ins w:id="1876" w:author="Пользователь" w:date="2019-10-07T16:20:00Z">
                    <m:r>
                      <w:rPr>
                        <w:rFonts w:ascii="Cambria Math" w:eastAsia="Times New Roman" w:hAnsi="Cambria Math"/>
                        <w:sz w:val="24"/>
                        <w:szCs w:val="24"/>
                      </w:rPr>
                      <m:t>λ</m:t>
                    </m:r>
                  </w:ins>
                  <w:ins w:id="1877" w:author="Пользователь" w:date="2019-10-07T16:21:00Z">
                    <m:r>
                      <w:rPr>
                        <w:rFonts w:ascii="Cambria Math" w:eastAsia="Times New Roman" w:hAnsi="Cambria Math"/>
                        <w:sz w:val="24"/>
                        <w:szCs w:val="24"/>
                      </w:rPr>
                      <m:t>t)</m:t>
                    </m:r>
                  </w:ins>
                </m:e>
                <m:sup>
                  <w:ins w:id="1878" w:author="Пользователь" w:date="2019-10-07T16:20:00Z">
                    <m:r>
                      <w:rPr>
                        <w:rFonts w:ascii="Cambria Math" w:eastAsia="Times New Roman" w:hAnsi="Cambria Math"/>
                        <w:sz w:val="24"/>
                        <w:szCs w:val="24"/>
                      </w:rPr>
                      <m:t>m</m:t>
                    </m:r>
                  </w:ins>
                </m:sup>
              </m:sSup>
              <m:sSup>
                <m:sSupPr>
                  <m:ctrlPr>
                    <w:ins w:id="1879" w:author="Пользователь" w:date="2019-10-07T16:21:00Z">
                      <w:rPr>
                        <w:rFonts w:ascii="Cambria Math" w:eastAsia="Times New Roman" w:hAnsi="Cambria Math"/>
                        <w:i/>
                        <w:sz w:val="24"/>
                        <w:szCs w:val="24"/>
                      </w:rPr>
                    </w:ins>
                  </m:ctrlPr>
                </m:sSupPr>
                <m:e>
                  <w:ins w:id="1880" w:author="Пользователь" w:date="2019-10-07T16:21:00Z">
                    <m:r>
                      <w:rPr>
                        <w:rFonts w:ascii="Cambria Math" w:eastAsia="Times New Roman" w:hAnsi="Cambria Math"/>
                        <w:sz w:val="24"/>
                        <w:szCs w:val="24"/>
                      </w:rPr>
                      <m:t>e</m:t>
                    </m:r>
                  </w:ins>
                </m:e>
                <m:sup>
                  <w:ins w:id="1881" w:author="Пользователь" w:date="2019-10-07T16:21:00Z">
                    <m:r>
                      <w:rPr>
                        <w:rFonts w:ascii="Cambria Math" w:eastAsia="Times New Roman" w:hAnsi="Cambria Math"/>
                        <w:sz w:val="24"/>
                        <w:szCs w:val="24"/>
                      </w:rPr>
                      <m:t>-λt</m:t>
                    </m:r>
                  </w:ins>
                </m:sup>
              </m:sSup>
            </m:num>
            <m:den>
              <w:ins w:id="1882" w:author="Пользователь" w:date="2019-10-07T16:21:00Z">
                <m:r>
                  <w:rPr>
                    <w:rFonts w:ascii="Cambria Math" w:eastAsia="Times New Roman" w:hAnsi="Cambria Math"/>
                    <w:sz w:val="24"/>
                    <w:szCs w:val="24"/>
                  </w:rPr>
                  <m:t>m!</m:t>
                </m:r>
              </w:ins>
            </m:den>
          </m:f>
        </m:oMath>
      </m:oMathPara>
    </w:p>
    <w:p w14:paraId="4BE9A807" w14:textId="70CC1AEB" w:rsidR="00EF04A9" w:rsidRPr="0038114B" w:rsidRDefault="00EF04A9">
      <w:pPr>
        <w:spacing w:line="288" w:lineRule="auto"/>
        <w:ind w:firstLine="397"/>
        <w:jc w:val="both"/>
        <w:rPr>
          <w:rFonts w:eastAsia="Times New Roman"/>
          <w:i/>
          <w:sz w:val="24"/>
          <w:szCs w:val="24"/>
          <w:rPrChange w:id="1883" w:author="Пользователь" w:date="2019-10-07T16:18:00Z">
            <w:rPr>
              <w:rFonts w:eastAsia="Times New Roman"/>
              <w:sz w:val="24"/>
              <w:szCs w:val="24"/>
            </w:rPr>
          </w:rPrChange>
        </w:rPr>
      </w:pPr>
      <w:ins w:id="1884" w:author="Пользователь" w:date="2019-10-07T16:24:00Z">
        <w:r w:rsidRPr="00EF04A9">
          <w:rPr>
            <w:rFonts w:eastAsia="Times New Roman"/>
            <w:sz w:val="24"/>
            <w:szCs w:val="24"/>
            <w:rPrChange w:id="1885" w:author="Пользователь" w:date="2019-10-07T16:25:00Z">
              <w:rPr>
                <w:rFonts w:eastAsia="Times New Roman"/>
                <w:i/>
                <w:sz w:val="24"/>
                <w:szCs w:val="24"/>
              </w:rPr>
            </w:rPrChange>
          </w:rPr>
          <w:t xml:space="preserve">Число </w:t>
        </w:r>
        <m:oMath>
          <m:r>
            <m:rPr>
              <m:sty m:val="p"/>
            </m:rPr>
            <w:rPr>
              <w:rFonts w:ascii="Cambria Math" w:eastAsia="Times New Roman" w:hAnsi="Cambria Math"/>
              <w:sz w:val="24"/>
              <w:szCs w:val="24"/>
            </w:rPr>
            <m:t>λ</m:t>
          </m:r>
        </m:oMath>
        <w:r w:rsidRPr="00EF04A9">
          <w:rPr>
            <w:rFonts w:eastAsia="Times New Roman"/>
            <w:sz w:val="24"/>
            <w:szCs w:val="24"/>
            <w:rPrChange w:id="1886" w:author="Пользователь" w:date="2019-10-07T16:25:00Z">
              <w:rPr>
                <w:rFonts w:eastAsia="Times New Roman"/>
                <w:i/>
                <w:sz w:val="24"/>
                <w:szCs w:val="24"/>
              </w:rPr>
            </w:rPrChange>
          </w:rPr>
          <w:t xml:space="preserve"> </w:t>
        </w:r>
      </w:ins>
      <w:ins w:id="1887" w:author="Пользователь" w:date="2019-10-07T16:25:00Z">
        <w:r w:rsidRPr="00EF04A9">
          <w:rPr>
            <w:rFonts w:eastAsia="Times New Roman"/>
            <w:sz w:val="24"/>
            <w:szCs w:val="24"/>
            <w:rPrChange w:id="1888" w:author="Пользователь" w:date="2019-10-07T16:25:00Z">
              <w:rPr>
                <w:rFonts w:eastAsia="Times New Roman"/>
                <w:i/>
                <w:sz w:val="24"/>
                <w:szCs w:val="24"/>
              </w:rPr>
            </w:rPrChange>
          </w:rPr>
          <w:t xml:space="preserve">называется интенсивностью или плотностью потока и </w:t>
        </w:r>
      </w:ins>
      <w:ins w:id="1889" w:author="Пользователь" w:date="2019-10-07T16:24:00Z">
        <w:r w:rsidRPr="00EF04A9">
          <w:rPr>
            <w:rFonts w:eastAsia="Times New Roman"/>
            <w:sz w:val="24"/>
            <w:szCs w:val="24"/>
            <w:rPrChange w:id="1890" w:author="Пользователь" w:date="2019-10-07T16:25:00Z">
              <w:rPr>
                <w:rFonts w:eastAsia="Times New Roman"/>
                <w:i/>
                <w:sz w:val="24"/>
                <w:szCs w:val="24"/>
              </w:rPr>
            </w:rPrChange>
          </w:rPr>
          <w:t>имеет смысл "среднего"</w:t>
        </w:r>
      </w:ins>
      <w:ins w:id="1891" w:author="Пользователь" w:date="2019-10-07T16:25:00Z">
        <w:r w:rsidRPr="00EF04A9">
          <w:rPr>
            <w:rFonts w:eastAsia="Times New Roman"/>
            <w:sz w:val="24"/>
            <w:szCs w:val="24"/>
            <w:rPrChange w:id="1892" w:author="Пользователь" w:date="2019-10-07T16:25:00Z">
              <w:rPr>
                <w:rFonts w:eastAsia="Times New Roman"/>
                <w:i/>
                <w:sz w:val="24"/>
                <w:szCs w:val="24"/>
              </w:rPr>
            </w:rPrChange>
          </w:rPr>
          <w:t xml:space="preserve"> числа наблюдений.</w:t>
        </w:r>
        <w:r>
          <w:rPr>
            <w:rFonts w:eastAsia="Times New Roman"/>
            <w:i/>
            <w:sz w:val="24"/>
            <w:szCs w:val="24"/>
          </w:rPr>
          <w:t xml:space="preserve"> </w:t>
        </w:r>
        <w:r w:rsidRPr="0029618A">
          <w:rPr>
            <w:rFonts w:eastAsia="Times New Roman"/>
            <w:sz w:val="24"/>
            <w:szCs w:val="24"/>
            <w:highlight w:val="white"/>
          </w:rPr>
          <w:t xml:space="preserve">Например, при измерении времени в днях значению параметра </w:t>
        </w:r>
        <m:oMath>
          <m:r>
            <w:rPr>
              <w:rFonts w:ascii="Cambria Math" w:eastAsia="Cambria Math" w:hAnsi="Cambria Math"/>
              <w:color w:val="222222"/>
              <w:sz w:val="24"/>
              <w:szCs w:val="24"/>
              <w:highlight w:val="white"/>
            </w:rPr>
            <m:t>λ=1/7</m:t>
          </m:r>
        </m:oMath>
        <w:r w:rsidRPr="0029618A">
          <w:rPr>
            <w:rFonts w:eastAsia="Times New Roman"/>
            <w:sz w:val="24"/>
            <w:szCs w:val="24"/>
            <w:highlight w:val="white"/>
          </w:rPr>
          <w:t xml:space="preserve"> будет соответствовать цепочка случайных событий, в среднем случающихся раз в неделю. Это вовсе не означает, что 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w:t>
        </w:r>
        <w:r>
          <w:rPr>
            <w:rFonts w:eastAsia="Times New Roman"/>
            <w:sz w:val="24"/>
            <w:szCs w:val="24"/>
            <w:highlight w:val="white"/>
          </w:rPr>
          <w:lastRenderedPageBreak/>
          <w:t xml:space="preserve">событий: </w:t>
        </w:r>
      </w:ins>
      <w:ins w:id="1893" w:author="Пользователь" w:date="2019-10-07T16:26:00Z">
        <w:r>
          <w:rPr>
            <w:rFonts w:eastAsia="Times New Roman"/>
            <w:sz w:val="24"/>
            <w:szCs w:val="24"/>
            <w:highlight w:val="white"/>
          </w:rPr>
          <w:t xml:space="preserve">поскольку </w:t>
        </w:r>
      </w:ins>
      <w:ins w:id="1894" w:author="Пользователь" w:date="2019-10-07T16:25:00Z">
        <w:r w:rsidRPr="0029618A">
          <w:rPr>
            <w:rFonts w:eastAsia="Times New Roman"/>
            <w:sz w:val="24"/>
            <w:szCs w:val="24"/>
            <w:highlight w:val="white"/>
          </w:rPr>
          <w:t xml:space="preserve">в году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недели, </w:t>
        </w:r>
      </w:ins>
      <w:ins w:id="1895" w:author="Пользователь" w:date="2019-10-07T16:26:00Z">
        <w:r>
          <w:rPr>
            <w:rFonts w:eastAsia="Times New Roman"/>
            <w:sz w:val="24"/>
            <w:szCs w:val="24"/>
            <w:highlight w:val="white"/>
          </w:rPr>
          <w:t>то</w:t>
        </w:r>
      </w:ins>
      <w:ins w:id="1896" w:author="Пользователь" w:date="2019-10-07T16:25:00Z">
        <w:r w:rsidRPr="0029618A">
          <w:rPr>
            <w:rFonts w:eastAsia="Times New Roman"/>
            <w:sz w:val="24"/>
            <w:szCs w:val="24"/>
            <w:highlight w:val="white"/>
          </w:rPr>
          <w:t xml:space="preserve"> в год должно произойти около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событий (в среднем за много лет)</w:t>
        </w:r>
      </w:ins>
      <w:ins w:id="1897" w:author="Пользователь" w:date="2019-10-07T16:28:00Z">
        <w:r w:rsidR="001D7C41">
          <w:rPr>
            <w:rFonts w:eastAsia="Times New Roman"/>
            <w:sz w:val="24"/>
            <w:szCs w:val="24"/>
            <w:highlight w:val="white"/>
          </w:rPr>
          <w:t>, но эти события будут разбросаны в году неравномерно</w:t>
        </w:r>
      </w:ins>
      <w:ins w:id="1898" w:author="Пользователь" w:date="2019-10-07T16:25:00Z">
        <w:r w:rsidRPr="0029618A">
          <w:rPr>
            <w:rFonts w:eastAsia="Times New Roman"/>
            <w:sz w:val="24"/>
            <w:szCs w:val="24"/>
            <w:highlight w:val="white"/>
          </w:rPr>
          <w:t xml:space="preserve">. </w:t>
        </w:r>
      </w:ins>
      <w:proofErr w:type="gramStart"/>
      <w:ins w:id="1899" w:author="Пользователь" w:date="2019-10-07T16:29:00Z">
        <w:r w:rsidR="001D7C41">
          <w:rPr>
            <w:rFonts w:eastAsia="Times New Roman"/>
            <w:sz w:val="24"/>
            <w:szCs w:val="24"/>
            <w:highlight w:val="white"/>
          </w:rPr>
          <w:t xml:space="preserve">На следующем рисунке взяты </w:t>
        </w:r>
      </w:ins>
      <w:ins w:id="1900" w:author="Пользователь" w:date="2019-10-07T16:25:00Z">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случайных равномерно распределённых даты в году, </w:t>
        </w:r>
      </w:ins>
      <w:ins w:id="1901" w:author="Пользователь" w:date="2019-10-07T16:29:00Z">
        <w:r w:rsidR="001D7C41">
          <w:rPr>
            <w:rFonts w:eastAsia="Times New Roman"/>
            <w:sz w:val="24"/>
            <w:szCs w:val="24"/>
            <w:highlight w:val="white"/>
          </w:rPr>
          <w:t>которые</w:t>
        </w:r>
      </w:ins>
      <w:ins w:id="1902" w:author="Пользователь" w:date="2019-10-07T16:25:00Z">
        <w:r w:rsidRPr="0029618A">
          <w:rPr>
            <w:rFonts w:eastAsia="Times New Roman"/>
            <w:sz w:val="24"/>
            <w:szCs w:val="24"/>
            <w:highlight w:val="white"/>
          </w:rPr>
          <w:t xml:space="preserve"> можно рассматривать как моменты </w:t>
        </w:r>
      </w:ins>
      <w:ins w:id="1903" w:author="Пользователь" w:date="2019-10-07T16:29:00Z">
        <w:r w:rsidR="001D7C41">
          <w:rPr>
            <w:rFonts w:eastAsia="Times New Roman"/>
            <w:sz w:val="24"/>
            <w:szCs w:val="24"/>
            <w:highlight w:val="white"/>
          </w:rPr>
          <w:t>появления</w:t>
        </w:r>
      </w:ins>
      <w:ins w:id="1904" w:author="Пользователь" w:date="2019-10-07T16:25:00Z">
        <w:r w:rsidRPr="0029618A">
          <w:rPr>
            <w:rFonts w:eastAsia="Times New Roman"/>
            <w:sz w:val="24"/>
            <w:szCs w:val="24"/>
            <w:highlight w:val="white"/>
          </w:rPr>
          <w:t xml:space="preserve"> пуассоновских событий</w:t>
        </w:r>
      </w:ins>
      <w:ins w:id="1905" w:author="Пользователь" w:date="2019-10-07T16:29:00Z">
        <w:r w:rsidR="001D7C41">
          <w:rPr>
            <w:rFonts w:eastAsia="Times New Roman"/>
            <w:sz w:val="24"/>
            <w:szCs w:val="24"/>
          </w:rPr>
          <w:t>.</w:t>
        </w:r>
      </w:ins>
      <w:proofErr w:type="gramEnd"/>
    </w:p>
    <w:p w14:paraId="0F36718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7706087" wp14:editId="3D340238">
            <wp:extent cx="5660385" cy="445903"/>
            <wp:effectExtent l="0" t="0" r="0" b="0"/>
            <wp:docPr id="18" name="image15.png" descr="https://habrastorage.org/webt/ht/c9/va/htc9vaa7uuej8k_a4dvocc-8qsc.png"/>
            <wp:cNvGraphicFramePr/>
            <a:graphic xmlns:a="http://schemas.openxmlformats.org/drawingml/2006/main">
              <a:graphicData uri="http://schemas.openxmlformats.org/drawingml/2006/picture">
                <pic:pic xmlns:pic="http://schemas.openxmlformats.org/drawingml/2006/picture">
                  <pic:nvPicPr>
                    <pic:cNvPr id="0" name="image15.png" descr="https://habrastorage.org/webt/ht/c9/va/htc9vaa7uuej8k_a4dvocc-8qsc.png"/>
                    <pic:cNvPicPr preferRelativeResize="0"/>
                  </pic:nvPicPr>
                  <pic:blipFill>
                    <a:blip r:embed="rId60" cstate="print"/>
                    <a:srcRect/>
                    <a:stretch>
                      <a:fillRect/>
                    </a:stretch>
                  </pic:blipFill>
                  <pic:spPr>
                    <a:xfrm>
                      <a:off x="0" y="0"/>
                      <a:ext cx="5660385" cy="445903"/>
                    </a:xfrm>
                    <a:prstGeom prst="rect">
                      <a:avLst/>
                    </a:prstGeom>
                    <a:ln/>
                  </pic:spPr>
                </pic:pic>
              </a:graphicData>
            </a:graphic>
          </wp:inline>
        </w:drawing>
      </w:r>
    </w:p>
    <w:p w14:paraId="36AD9E76"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14:paraId="3DA4DB1D" w14:textId="3ED1BAEE" w:rsidR="008E2D65" w:rsidRPr="0029618A" w:rsidRDefault="001D7C41">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00662FA5" w:rsidRPr="0029618A">
        <w:rPr>
          <w:rFonts w:eastAsia="Times New Roman"/>
          <w:sz w:val="24"/>
          <w:szCs w:val="24"/>
          <w:highlight w:val="white"/>
        </w:rPr>
        <w:t>о какой-либо периодичности в этих событиях речь не идёт</w:t>
      </w:r>
      <w:r w:rsidR="001D7FA7">
        <w:rPr>
          <w:rFonts w:eastAsia="Times New Roman"/>
          <w:sz w:val="24"/>
          <w:szCs w:val="24"/>
          <w:highlight w:val="white"/>
        </w:rPr>
        <w:t>:</w:t>
      </w:r>
      <w:r w:rsidR="00662FA5"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14:paraId="7876B93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F45FCC2" wp14:editId="0AFE4CDC">
            <wp:extent cx="4399968" cy="2448628"/>
            <wp:effectExtent l="0" t="0" r="0" b="0"/>
            <wp:docPr id="14" name="image8.png" descr="https://habrastorage.org/webt/01/my/_i/01my_i87c3jrsghw5ax4ygrq6fw.png"/>
            <wp:cNvGraphicFramePr/>
            <a:graphic xmlns:a="http://schemas.openxmlformats.org/drawingml/2006/main">
              <a:graphicData uri="http://schemas.openxmlformats.org/drawingml/2006/picture">
                <pic:pic xmlns:pic="http://schemas.openxmlformats.org/drawingml/2006/picture">
                  <pic:nvPicPr>
                    <pic:cNvPr id="0" name="image8.png" descr="https://habrastorage.org/webt/01/my/_i/01my_i87c3jrsghw5ax4ygrq6fw.png"/>
                    <pic:cNvPicPr preferRelativeResize="0"/>
                  </pic:nvPicPr>
                  <pic:blipFill>
                    <a:blip r:embed="rId61" cstate="print"/>
                    <a:srcRect/>
                    <a:stretch>
                      <a:fillRect/>
                    </a:stretch>
                  </pic:blipFill>
                  <pic:spPr>
                    <a:xfrm>
                      <a:off x="0" y="0"/>
                      <a:ext cx="4399968" cy="2448628"/>
                    </a:xfrm>
                    <a:prstGeom prst="rect">
                      <a:avLst/>
                    </a:prstGeom>
                    <a:ln/>
                  </pic:spPr>
                </pic:pic>
              </a:graphicData>
            </a:graphic>
          </wp:inline>
        </w:drawing>
      </w:r>
    </w:p>
    <w:p w14:paraId="7DABFFA4"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14:paraId="4A7B2B3E" w14:textId="58D9FA67" w:rsidR="008E2D65" w:rsidRPr="0029618A" w:rsidRDefault="00662FA5">
      <w:pPr>
        <w:spacing w:line="288" w:lineRule="auto"/>
        <w:ind w:firstLine="397"/>
        <w:jc w:val="both"/>
        <w:rPr>
          <w:rFonts w:eastAsia="Times New Roman"/>
          <w:sz w:val="24"/>
          <w:szCs w:val="24"/>
          <w:highlight w:val="white"/>
        </w:rPr>
      </w:pPr>
      <w:del w:id="1906" w:author="СБ" w:date="2019-11-03T16:30:00Z">
        <w:r w:rsidRPr="001D7C41" w:rsidDel="00744C42">
          <w:rPr>
            <w:rFonts w:eastAsia="Times New Roman"/>
            <w:strike/>
            <w:sz w:val="24"/>
            <w:szCs w:val="24"/>
            <w:highlight w:val="white"/>
            <w:rPrChange w:id="1907" w:author="Пользователь" w:date="2019-10-07T16:31:00Z">
              <w:rPr>
                <w:rFonts w:eastAsia="Times New Roman"/>
                <w:sz w:val="24"/>
                <w:szCs w:val="24"/>
                <w:highlight w:val="white"/>
              </w:rPr>
            </w:rPrChange>
          </w:rPr>
          <w:delText xml:space="preserve">Распределение длительностей промежутков стремится к </w:delText>
        </w:r>
        <w:r w:rsidRPr="001D7C41" w:rsidDel="00744C42">
          <w:rPr>
            <w:rFonts w:eastAsia="Times New Roman"/>
            <w:i/>
            <w:strike/>
            <w:color w:val="205968"/>
            <w:sz w:val="24"/>
            <w:szCs w:val="24"/>
            <w:highlight w:val="white"/>
            <w:rPrChange w:id="1908" w:author="Пользователь" w:date="2019-10-07T16:31:00Z">
              <w:rPr>
                <w:rFonts w:eastAsia="Times New Roman"/>
                <w:i/>
                <w:color w:val="205968"/>
                <w:sz w:val="24"/>
                <w:szCs w:val="24"/>
                <w:highlight w:val="white"/>
              </w:rPr>
            </w:rPrChange>
          </w:rPr>
          <w:delText>экспоненциальному</w:delText>
        </w:r>
        <w:r w:rsidRPr="001D7C41" w:rsidDel="00744C42">
          <w:rPr>
            <w:rFonts w:eastAsia="Times New Roman"/>
            <w:strike/>
            <w:sz w:val="24"/>
            <w:szCs w:val="24"/>
            <w:highlight w:val="white"/>
            <w:rPrChange w:id="1909" w:author="Пользователь" w:date="2019-10-07T16:31:00Z">
              <w:rPr>
                <w:rFonts w:eastAsia="Times New Roman"/>
                <w:sz w:val="24"/>
                <w:szCs w:val="24"/>
                <w:highlight w:val="white"/>
              </w:rPr>
            </w:rPrChange>
          </w:rPr>
          <w:delText xml:space="preserve">, оно показано сплошной </w:delText>
        </w:r>
        <w:commentRangeStart w:id="1910"/>
        <w:r w:rsidRPr="001D7C41" w:rsidDel="00744C42">
          <w:rPr>
            <w:rFonts w:eastAsia="Times New Roman"/>
            <w:strike/>
            <w:sz w:val="24"/>
            <w:szCs w:val="24"/>
            <w:highlight w:val="white"/>
            <w:rPrChange w:id="1911" w:author="Пользователь" w:date="2019-10-07T16:31:00Z">
              <w:rPr>
                <w:rFonts w:eastAsia="Times New Roman"/>
                <w:sz w:val="24"/>
                <w:szCs w:val="24"/>
                <w:highlight w:val="white"/>
              </w:rPr>
            </w:rPrChange>
          </w:rPr>
          <w:delText>линией</w:delText>
        </w:r>
        <w:commentRangeEnd w:id="1910"/>
        <w:r w:rsidR="001D7C41" w:rsidRPr="001D7C41" w:rsidDel="00744C42">
          <w:rPr>
            <w:rStyle w:val="af"/>
            <w:strike/>
            <w:rPrChange w:id="1912" w:author="Пользователь" w:date="2019-10-07T16:31:00Z">
              <w:rPr>
                <w:rStyle w:val="af"/>
              </w:rPr>
            </w:rPrChange>
          </w:rPr>
          <w:commentReference w:id="1910"/>
        </w:r>
        <w:r w:rsidRPr="0029618A" w:rsidDel="00744C42">
          <w:rPr>
            <w:rFonts w:eastAsia="Times New Roman"/>
            <w:sz w:val="24"/>
            <w:szCs w:val="24"/>
            <w:highlight w:val="white"/>
          </w:rPr>
          <w:delText xml:space="preserve">. </w:delText>
        </w:r>
      </w:del>
      <w:r w:rsidR="001D7C41">
        <w:rPr>
          <w:rFonts w:eastAsia="Times New Roman"/>
          <w:sz w:val="24"/>
          <w:szCs w:val="24"/>
          <w:highlight w:val="white"/>
        </w:rPr>
        <w:t xml:space="preserve">Промежутки времени между соседними пуассоновскими событиями имеют экспоненциальное распределение </w:t>
      </w:r>
      <w:r w:rsidR="008313A8">
        <w:rPr>
          <w:rFonts w:eastAsia="Times New Roman"/>
          <w:sz w:val="24"/>
          <w:szCs w:val="24"/>
          <w:highlight w:val="white"/>
        </w:rPr>
        <w:t>с</w:t>
      </w:r>
      <w:r w:rsidR="001D7C41">
        <w:rPr>
          <w:rFonts w:eastAsia="Times New Roman"/>
          <w:sz w:val="24"/>
          <w:szCs w:val="24"/>
          <w:highlight w:val="white"/>
        </w:rPr>
        <w:t xml:space="preserve"> плотность</w:t>
      </w:r>
      <w:r w:rsidR="008313A8">
        <w:rPr>
          <w:rFonts w:eastAsia="Times New Roman"/>
          <w:sz w:val="24"/>
          <w:szCs w:val="24"/>
          <w:highlight w:val="white"/>
        </w:rPr>
        <w:t>ю</w:t>
      </w:r>
      <w:r w:rsidR="001D7C41">
        <w:rPr>
          <w:rFonts w:eastAsia="Times New Roman"/>
          <w:sz w:val="24"/>
          <w:szCs w:val="24"/>
          <w:highlight w:val="white"/>
        </w:rPr>
        <w:t xml:space="preserve"> </w:t>
      </w:r>
      <m:oMath>
        <m:r>
          <w:rPr>
            <w:rFonts w:ascii="Cambria Math" w:eastAsia="Cambria Math" w:hAnsi="Cambria Math"/>
            <w:color w:val="222222"/>
            <w:sz w:val="24"/>
            <w:szCs w:val="24"/>
            <w:highlight w:val="white"/>
          </w:rPr>
          <m:t>λ</m:t>
        </m:r>
        <m:sSup>
          <m:sSupPr>
            <m:ctrlPr>
              <w:rPr>
                <w:rFonts w:ascii="Cambria Math" w:eastAsia="Times New Roman" w:hAnsi="Cambria Math"/>
                <w:i/>
                <w:color w:val="222222"/>
                <w:sz w:val="24"/>
                <w:szCs w:val="24"/>
              </w:rPr>
            </m:ctrlPr>
          </m:sSupPr>
          <m:e>
            <m:r>
              <w:rPr>
                <w:rFonts w:ascii="Cambria Math" w:eastAsia="Times New Roman" w:hAnsi="Cambria Math"/>
                <w:color w:val="222222"/>
                <w:sz w:val="24"/>
                <w:szCs w:val="24"/>
                <w:lang w:val="en-US"/>
              </w:rPr>
              <m:t>e</m:t>
            </m:r>
          </m:e>
          <m:sup>
            <m:r>
              <w:rPr>
                <w:rFonts w:ascii="Cambria Math" w:eastAsia="Times New Roman" w:hAnsi="Cambria Math"/>
                <w:color w:val="222222"/>
                <w:sz w:val="24"/>
                <w:szCs w:val="24"/>
              </w:rPr>
              <m:t>-</m:t>
            </m:r>
            <m:r>
              <w:rPr>
                <w:rFonts w:ascii="Cambria Math" w:eastAsia="Cambria Math" w:hAnsi="Cambria Math"/>
                <w:color w:val="222222"/>
                <w:sz w:val="24"/>
                <w:szCs w:val="24"/>
                <w:highlight w:val="white"/>
              </w:rPr>
              <m:t>λ</m:t>
            </m:r>
            <m:r>
              <w:rPr>
                <w:rFonts w:ascii="Cambria Math" w:eastAsia="Cambria Math" w:hAnsi="Cambria Math"/>
                <w:color w:val="222222"/>
                <w:sz w:val="24"/>
                <w:szCs w:val="24"/>
              </w:rPr>
              <m:t>t</m:t>
            </m:r>
          </m:sup>
        </m:sSup>
      </m:oMath>
      <w:r w:rsidR="008313A8">
        <w:rPr>
          <w:rFonts w:eastAsia="Times New Roman"/>
          <w:sz w:val="24"/>
          <w:szCs w:val="24"/>
          <w:highlight w:val="white"/>
        </w:rPr>
        <w:t xml:space="preserve"> (на рисунке для нашего случая она </w:t>
      </w:r>
      <w:r w:rsidR="001D7C41">
        <w:rPr>
          <w:rFonts w:eastAsia="Times New Roman"/>
          <w:sz w:val="24"/>
          <w:szCs w:val="24"/>
          <w:highlight w:val="white"/>
        </w:rPr>
        <w:t xml:space="preserve">показана сплошной линией). </w:t>
      </w:r>
      <w:r w:rsidRPr="0029618A">
        <w:rPr>
          <w:rFonts w:eastAsia="Times New Roman"/>
          <w:sz w:val="24"/>
          <w:szCs w:val="24"/>
          <w:highlight w:val="white"/>
        </w:rPr>
        <w:t xml:space="preserve">У этого распределения максимум (мода) находится в нуле, а </w:t>
      </w:r>
      <w:r w:rsidRPr="00C1682E">
        <w:rPr>
          <w:rFonts w:eastAsia="Times New Roman"/>
          <w:sz w:val="24"/>
          <w:szCs w:val="24"/>
          <w:highlight w:val="white"/>
        </w:rPr>
        <w:t>среднее значение равно</w:t>
      </w:r>
      <w:r w:rsidR="00C1682E">
        <w:rPr>
          <w:rFonts w:eastAsia="Times New Roman"/>
          <w:sz w:val="24"/>
          <w:szCs w:val="24"/>
          <w:highlight w:val="white"/>
        </w:rPr>
        <w:t xml:space="preserve"> </w:t>
      </w:r>
      <m:oMath>
        <m:r>
          <w:rPr>
            <w:rFonts w:ascii="Cambria Math" w:eastAsia="Times New Roman" w:hAnsi="Cambria Math"/>
            <w:sz w:val="24"/>
            <w:szCs w:val="24"/>
            <w:highlight w:val="white"/>
          </w:rPr>
          <m:t>1/</m:t>
        </m:r>
        <m:r>
          <w:rPr>
            <w:rFonts w:ascii="Cambria Math" w:eastAsia="Cambria Math" w:hAnsi="Cambria Math"/>
            <w:color w:val="222222"/>
            <w:sz w:val="24"/>
            <w:szCs w:val="24"/>
            <w:highlight w:val="white"/>
          </w:rPr>
          <m:t>λ</m:t>
        </m:r>
      </m:oMath>
      <w:r w:rsidR="00C1682E">
        <w:rPr>
          <w:rFonts w:eastAsia="Times New Roman"/>
          <w:sz w:val="24"/>
          <w:szCs w:val="24"/>
          <w:highlight w:val="white"/>
        </w:rPr>
        <w:t xml:space="preserve">, </w:t>
      </w:r>
      <w:r w:rsidR="00C1682E" w:rsidRPr="00744C42">
        <w:rPr>
          <w:rFonts w:eastAsia="Times New Roman"/>
          <w:sz w:val="24"/>
          <w:szCs w:val="24"/>
          <w:highlight w:val="white"/>
        </w:rPr>
        <w:t xml:space="preserve">то есть </w:t>
      </w:r>
      <w:r w:rsidR="00C1682E">
        <w:rPr>
          <w:rFonts w:eastAsia="Times New Roman"/>
          <w:sz w:val="24"/>
          <w:szCs w:val="24"/>
          <w:highlight w:val="white"/>
        </w:rPr>
        <w:t xml:space="preserve">в нашем случае </w:t>
      </w:r>
      <m:oMath>
        <m:r>
          <w:rPr>
            <w:rFonts w:ascii="Cambria Math" w:eastAsia="Cambria Math" w:hAnsi="Cambria Math"/>
            <w:sz w:val="24"/>
            <w:szCs w:val="24"/>
            <w:highlight w:val="white"/>
          </w:rPr>
          <m:t>7</m:t>
        </m:r>
      </m:oMath>
      <w:r w:rsidRPr="00C1682E">
        <w:rPr>
          <w:rFonts w:eastAsia="Times New Roman"/>
          <w:sz w:val="24"/>
          <w:szCs w:val="24"/>
          <w:highlight w:val="white"/>
        </w:rPr>
        <w:t xml:space="preserve"> дн</w:t>
      </w:r>
      <w:r w:rsidR="00C1682E">
        <w:rPr>
          <w:rFonts w:eastAsia="Times New Roman"/>
          <w:sz w:val="24"/>
          <w:szCs w:val="24"/>
          <w:highlight w:val="white"/>
        </w:rPr>
        <w:t>ей</w:t>
      </w:r>
      <w:r w:rsidRPr="0029618A">
        <w:rPr>
          <w:rFonts w:eastAsia="Times New Roman"/>
          <w:sz w:val="24"/>
          <w:szCs w:val="24"/>
          <w:highlight w:val="white"/>
        </w:rPr>
        <w:t xml:space="preserve">. Более того, стандартное отклонение </w:t>
      </w:r>
      <w:r w:rsidR="00AC047B">
        <w:rPr>
          <w:rFonts w:ascii="Times New Roman" w:eastAsia="Times New Roman" w:hAnsi="Times New Roman" w:cs="Times New Roman"/>
          <w:sz w:val="24"/>
          <w:szCs w:val="24"/>
          <w:highlight w:val="white"/>
        </w:rPr>
        <w:t xml:space="preserve">σ </w:t>
      </w:r>
      <w:r w:rsidRPr="0029618A">
        <w:rPr>
          <w:rFonts w:eastAsia="Times New Roman"/>
          <w:sz w:val="24"/>
          <w:szCs w:val="24"/>
          <w:highlight w:val="white"/>
        </w:rPr>
        <w:t xml:space="preserve">тоже будет равно </w:t>
      </w:r>
      <m:oMath>
        <m:r>
          <w:rPr>
            <w:rFonts w:ascii="Cambria Math" w:eastAsia="Cambria Math" w:hAnsi="Cambria Math"/>
            <w:sz w:val="24"/>
            <w:szCs w:val="24"/>
            <w:highlight w:val="white"/>
          </w:rPr>
          <m:t>7</m:t>
        </m:r>
      </m:oMath>
      <w:r w:rsidRPr="0029618A">
        <w:rPr>
          <w:rFonts w:eastAsia="Times New Roman"/>
          <w:sz w:val="24"/>
          <w:szCs w:val="24"/>
          <w:highlight w:val="white"/>
        </w:rPr>
        <w:t xml:space="preserve"> дням</w:t>
      </w:r>
      <w:r w:rsidR="00C1682E">
        <w:rPr>
          <w:rFonts w:eastAsia="Times New Roman"/>
          <w:sz w:val="24"/>
          <w:szCs w:val="24"/>
          <w:highlight w:val="white"/>
        </w:rPr>
        <w:t xml:space="preserve">, поскольку дисперсия экспоненциального распределения </w:t>
      </w:r>
      <m:oMath>
        <m:sSup>
          <m:sSupPr>
            <m:ctrlPr>
              <w:rPr>
                <w:rFonts w:ascii="Cambria Math" w:eastAsia="Times New Roman" w:hAnsi="Cambria Math"/>
                <w:i/>
                <w:sz w:val="24"/>
                <w:szCs w:val="24"/>
              </w:rPr>
            </m:ctrlPr>
          </m:sSupPr>
          <m:e>
            <m:r>
              <w:rPr>
                <w:rFonts w:ascii="Cambria Math" w:eastAsia="Times New Roman" w:hAnsi="Cambria Math"/>
                <w:sz w:val="24"/>
                <w:szCs w:val="24"/>
                <w:highlight w:val="white"/>
                <w:lang w:val="en-US"/>
              </w:rPr>
              <m:t>σ</m:t>
            </m:r>
          </m:e>
          <m:sup>
            <m:r>
              <w:rPr>
                <w:rFonts w:ascii="Cambria Math" w:eastAsia="Times New Roman" w:hAnsi="Cambria Math"/>
                <w:sz w:val="24"/>
                <w:szCs w:val="24"/>
              </w:rPr>
              <m:t>2</m:t>
            </m:r>
          </m:sup>
        </m:sSup>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Cambria Math" w:hAnsi="Cambria Math"/>
                <w:color w:val="222222"/>
                <w:sz w:val="24"/>
                <w:szCs w:val="24"/>
                <w:highlight w:val="white"/>
              </w:rPr>
              <m:t>λ</m:t>
            </m:r>
          </m:e>
          <m:sup>
            <m:r>
              <w:rPr>
                <w:rFonts w:ascii="Cambria Math" w:eastAsia="Times New Roman" w:hAnsi="Cambria Math"/>
                <w:sz w:val="24"/>
                <w:szCs w:val="24"/>
              </w:rPr>
              <m:t>2</m:t>
            </m:r>
          </m:sup>
        </m:sSup>
      </m:oMath>
      <w:r w:rsidRPr="0029618A">
        <w:rPr>
          <w:rFonts w:eastAsia="Times New Roman"/>
          <w:sz w:val="24"/>
          <w:szCs w:val="24"/>
          <w:highlight w:val="white"/>
        </w:rPr>
        <w:t xml:space="preserve">. </w:t>
      </w:r>
      <w:del w:id="1913" w:author="СБ" w:date="2019-11-03T16:31:00Z">
        <w:r w:rsidRPr="00744C42" w:rsidDel="00744C42">
          <w:rPr>
            <w:rFonts w:eastAsia="Times New Roman"/>
            <w:strike/>
            <w:sz w:val="24"/>
            <w:szCs w:val="24"/>
            <w:highlight w:val="white"/>
          </w:rPr>
          <w:delText xml:space="preserve">Равенство стандартного отклонения и среднего значения характерно именно для </w:delText>
        </w:r>
        <w:r w:rsidRPr="00744C42" w:rsidDel="00744C42">
          <w:rPr>
            <w:rFonts w:eastAsia="Times New Roman"/>
            <w:strike/>
            <w:sz w:val="24"/>
            <w:szCs w:val="24"/>
            <w:highlight w:val="white"/>
          </w:rPr>
          <w:lastRenderedPageBreak/>
          <w:delText>экспоненциального распределения.</w:delText>
        </w:r>
        <w:r w:rsidRPr="0029618A" w:rsidDel="00744C42">
          <w:rPr>
            <w:rFonts w:eastAsia="Times New Roman"/>
            <w:sz w:val="24"/>
            <w:szCs w:val="24"/>
            <w:highlight w:val="white"/>
          </w:rPr>
          <w:delText xml:space="preserve"> </w:delText>
        </w:r>
      </w:del>
      <w:r w:rsidRPr="0029618A">
        <w:rPr>
          <w:rFonts w:eastAsia="Times New Roman"/>
          <w:sz w:val="24"/>
          <w:szCs w:val="24"/>
          <w:highlight w:val="white"/>
        </w:rPr>
        <w:t>Как видите, эти характеристики вовсе не гарантируют того, что между событиями будет проходить одна неделя</w:t>
      </w:r>
      <w:r w:rsidR="00AC047B">
        <w:rPr>
          <w:rFonts w:eastAsia="Times New Roman"/>
          <w:sz w:val="24"/>
          <w:szCs w:val="24"/>
          <w:highlight w:val="white"/>
        </w:rPr>
        <w:t>. В</w:t>
      </w:r>
      <w:r w:rsidRPr="0029618A">
        <w:rPr>
          <w:rFonts w:eastAsia="Times New Roman"/>
          <w:sz w:val="24"/>
          <w:szCs w:val="24"/>
          <w:highlight w:val="white"/>
        </w:rPr>
        <w:t xml:space="preserve"> среднем — да, но чаще всего — меньше, к тому же могут наблюдаться и достаточно долгие промежутки</w:t>
      </w:r>
      <w:r w:rsidR="00005D84">
        <w:rPr>
          <w:rFonts w:eastAsia="Times New Roman"/>
          <w:sz w:val="24"/>
          <w:szCs w:val="24"/>
          <w:highlight w:val="white"/>
        </w:rPr>
        <w:t xml:space="preserve"> без событий</w:t>
      </w:r>
      <w:r w:rsidRPr="0029618A">
        <w:rPr>
          <w:rFonts w:eastAsia="Times New Roman"/>
          <w:sz w:val="24"/>
          <w:szCs w:val="24"/>
          <w:highlight w:val="white"/>
        </w:rPr>
        <w:t>. Наконец, медиана показывает, что половина всех промежутков будет иметь длительность, не превышающую 5 дней. Интенсивность и частота — совсем не одно и то же</w:t>
      </w:r>
      <w:r w:rsidR="00005D84">
        <w:rPr>
          <w:rFonts w:eastAsia="Times New Roman"/>
          <w:sz w:val="24"/>
          <w:szCs w:val="24"/>
          <w:highlight w:val="white"/>
        </w:rPr>
        <w:t>;</w:t>
      </w:r>
      <w:r w:rsidRPr="0029618A">
        <w:rPr>
          <w:rFonts w:eastAsia="Times New Roman"/>
          <w:sz w:val="24"/>
          <w:szCs w:val="24"/>
          <w:highlight w:val="white"/>
        </w:rPr>
        <w:t xml:space="preserve"> это очень важное замечание, к которому мы</w:t>
      </w:r>
      <w:r w:rsidR="00005D84">
        <w:rPr>
          <w:rFonts w:eastAsia="Times New Roman"/>
          <w:sz w:val="24"/>
          <w:szCs w:val="24"/>
          <w:highlight w:val="white"/>
        </w:rPr>
        <w:t xml:space="preserve"> еще</w:t>
      </w:r>
      <w:r w:rsidRPr="0029618A">
        <w:rPr>
          <w:rFonts w:eastAsia="Times New Roman"/>
          <w:sz w:val="24"/>
          <w:szCs w:val="24"/>
          <w:highlight w:val="white"/>
        </w:rPr>
        <w:t xml:space="preserve"> вернёмся в этой главе.</w:t>
      </w:r>
    </w:p>
    <w:p w14:paraId="7236BC51" w14:textId="61711C0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sidR="004B2484">
        <w:rPr>
          <w:rFonts w:eastAsia="Times New Roman"/>
          <w:sz w:val="24"/>
          <w:szCs w:val="24"/>
          <w:highlight w:val="white"/>
        </w:rPr>
        <w:t xml:space="preserve">(как хорошие, так и плохие) </w:t>
      </w:r>
      <w:r w:rsidRPr="0029618A">
        <w:rPr>
          <w:rFonts w:eastAsia="Times New Roman"/>
          <w:sz w:val="24"/>
          <w:szCs w:val="24"/>
          <w:highlight w:val="white"/>
        </w:rPr>
        <w:t xml:space="preserve">случаются существенно реже </w:t>
      </w:r>
      <w:proofErr w:type="gramStart"/>
      <w:r w:rsidRPr="0029618A">
        <w:rPr>
          <w:rFonts w:eastAsia="Times New Roman"/>
          <w:sz w:val="24"/>
          <w:szCs w:val="24"/>
          <w:highlight w:val="white"/>
        </w:rPr>
        <w:t>мелких</w:t>
      </w:r>
      <w:proofErr w:type="gramEnd"/>
      <w:r w:rsidRPr="0029618A">
        <w:rPr>
          <w:rFonts w:eastAsia="Times New Roman"/>
          <w:sz w:val="24"/>
          <w:szCs w:val="24"/>
          <w:highlight w:val="white"/>
        </w:rPr>
        <w:t xml:space="preserve"> и незначительных. Пусть это будет «</w:t>
      </w:r>
      <w:r w:rsidR="001D7FA7">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w:t>
      </w:r>
      <w:proofErr w:type="spellStart"/>
      <w:r w:rsidRPr="0029618A">
        <w:rPr>
          <w:rFonts w:eastAsia="Times New Roman"/>
          <w:sz w:val="24"/>
          <w:szCs w:val="24"/>
          <w:highlight w:val="white"/>
        </w:rPr>
        <w:t>гауссов</w:t>
      </w:r>
      <w:r w:rsidR="001D7FA7">
        <w:rPr>
          <w:rFonts w:eastAsia="Times New Roman"/>
          <w:sz w:val="24"/>
          <w:szCs w:val="24"/>
          <w:highlight w:val="white"/>
        </w:rPr>
        <w:t>ск</w:t>
      </w:r>
      <w:r w:rsidRPr="0029618A">
        <w:rPr>
          <w:rFonts w:eastAsia="Times New Roman"/>
          <w:sz w:val="24"/>
          <w:szCs w:val="24"/>
          <w:highlight w:val="white"/>
        </w:rPr>
        <w:t>ому</w:t>
      </w:r>
      <w:proofErr w:type="spellEnd"/>
      <w:r w:rsidRPr="0029618A">
        <w:rPr>
          <w:rFonts w:eastAsia="Times New Roman"/>
          <w:sz w:val="24"/>
          <w:szCs w:val="24"/>
          <w:highlight w:val="white"/>
        </w:rPr>
        <w:t>) распределению. Вот как может выглядеть год синтетической судьбы в виде череды случайных абсолютно независимых жизненных перипетий:</w:t>
      </w:r>
    </w:p>
    <w:p w14:paraId="38E3649D"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br/>
      </w:r>
    </w:p>
    <w:p w14:paraId="0697B82D"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8D7581B" wp14:editId="585BE8E3">
            <wp:extent cx="4590930" cy="2470016"/>
            <wp:effectExtent l="0" t="0" r="0" b="0"/>
            <wp:docPr id="52" name="image45.png" descr="https://habrastorage.org/webt/ux/dc/qp/uxdcqpjde3idmrbwqxleemlwo1k.png"/>
            <wp:cNvGraphicFramePr/>
            <a:graphic xmlns:a="http://schemas.openxmlformats.org/drawingml/2006/main">
              <a:graphicData uri="http://schemas.openxmlformats.org/drawingml/2006/picture">
                <pic:pic xmlns:pic="http://schemas.openxmlformats.org/drawingml/2006/picture">
                  <pic:nvPicPr>
                    <pic:cNvPr id="0" name="image45.png" descr="https://habrastorage.org/webt/ux/dc/qp/uxdcqpjde3idmrbwqxleemlwo1k.png"/>
                    <pic:cNvPicPr preferRelativeResize="0"/>
                  </pic:nvPicPr>
                  <pic:blipFill>
                    <a:blip r:embed="rId62" cstate="print"/>
                    <a:srcRect/>
                    <a:stretch>
                      <a:fillRect/>
                    </a:stretch>
                  </pic:blipFill>
                  <pic:spPr>
                    <a:xfrm>
                      <a:off x="0" y="0"/>
                      <a:ext cx="4590930" cy="2470016"/>
                    </a:xfrm>
                    <a:prstGeom prst="rect">
                      <a:avLst/>
                    </a:prstGeom>
                    <a:ln/>
                  </pic:spPr>
                </pic:pic>
              </a:graphicData>
            </a:graphic>
          </wp:inline>
        </w:drawing>
      </w:r>
    </w:p>
    <w:p w14:paraId="0581415C"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14:paraId="4AB523F0" w14:textId="3C620C5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w:t>
      </w:r>
      <w:r w:rsidR="004B2484">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sidR="004B2484">
        <w:rPr>
          <w:rFonts w:eastAsia="Times New Roman"/>
          <w:sz w:val="24"/>
          <w:szCs w:val="24"/>
          <w:highlight w:val="white"/>
        </w:rPr>
        <w:t xml:space="preserve"> - 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sidR="004B2484">
        <w:rPr>
          <w:rFonts w:eastAsia="Times New Roman"/>
          <w:sz w:val="24"/>
          <w:szCs w:val="24"/>
          <w:highlight w:val="white"/>
        </w:rPr>
        <w:t>отразится на</w:t>
      </w:r>
      <w:r w:rsidRPr="0029618A">
        <w:rPr>
          <w:rFonts w:eastAsia="Times New Roman"/>
          <w:sz w:val="24"/>
          <w:szCs w:val="24"/>
          <w:highlight w:val="white"/>
        </w:rPr>
        <w:t xml:space="preserve"> настроени</w:t>
      </w:r>
      <w:r w:rsidR="004B2484">
        <w:rPr>
          <w:rFonts w:eastAsia="Times New Roman"/>
          <w:sz w:val="24"/>
          <w:szCs w:val="24"/>
          <w:highlight w:val="white"/>
        </w:rPr>
        <w:t xml:space="preserve">и, </w:t>
      </w:r>
      <w:r w:rsidRPr="0029618A">
        <w:rPr>
          <w:rFonts w:eastAsia="Times New Roman"/>
          <w:sz w:val="24"/>
          <w:szCs w:val="24"/>
          <w:highlight w:val="white"/>
        </w:rPr>
        <w:t xml:space="preserve">соответственно, либо улучшая, либо ухудшая его. Вот какую картинку мы можем получить, пронаблюдав за судьбой нашего героя на протяжении десяти </w:t>
      </w:r>
      <w:commentRangeStart w:id="1914"/>
      <w:r w:rsidRPr="0029618A">
        <w:rPr>
          <w:rFonts w:eastAsia="Times New Roman"/>
          <w:sz w:val="24"/>
          <w:szCs w:val="24"/>
          <w:highlight w:val="white"/>
        </w:rPr>
        <w:t>лет</w:t>
      </w:r>
      <w:commentRangeEnd w:id="1914"/>
      <w:r w:rsidR="00A81E88">
        <w:rPr>
          <w:rStyle w:val="af"/>
        </w:rPr>
        <w:commentReference w:id="1914"/>
      </w:r>
      <w:r w:rsidRPr="0029618A">
        <w:rPr>
          <w:rFonts w:eastAsia="Times New Roman"/>
          <w:sz w:val="24"/>
          <w:szCs w:val="24"/>
          <w:highlight w:val="white"/>
        </w:rPr>
        <w:t>.</w:t>
      </w:r>
      <w:ins w:id="1915" w:author="Пользователь" w:date="2019-10-07T16:52:00Z">
        <w:r w:rsidR="00A81E88">
          <w:rPr>
            <w:rFonts w:eastAsia="Times New Roman"/>
            <w:sz w:val="24"/>
            <w:szCs w:val="24"/>
            <w:highlight w:val="white"/>
          </w:rPr>
          <w:t xml:space="preserve"> </w:t>
        </w:r>
      </w:ins>
      <w:ins w:id="1916" w:author="СБ" w:date="2019-11-03T16:32:00Z">
        <w:r w:rsidR="00744C42">
          <w:rPr>
            <w:rFonts w:eastAsia="Times New Roman"/>
            <w:sz w:val="24"/>
            <w:szCs w:val="24"/>
            <w:highlight w:val="white"/>
          </w:rPr>
          <w:t xml:space="preserve">Текущий «уровень счастья» </w:t>
        </w:r>
      </w:ins>
      <w:ins w:id="1917" w:author="СБ" w:date="2019-11-03T16:33:00Z">
        <w:r w:rsidR="00744C42">
          <w:rPr>
            <w:rFonts w:eastAsia="Times New Roman"/>
            <w:sz w:val="24"/>
            <w:szCs w:val="24"/>
            <w:highlight w:val="white"/>
          </w:rPr>
          <w:t xml:space="preserve">вычисляется </w:t>
        </w:r>
      </w:ins>
      <w:ins w:id="1918" w:author="СБ" w:date="2019-11-03T16:32:00Z">
        <w:r w:rsidR="00744C42">
          <w:rPr>
            <w:rFonts w:eastAsia="Times New Roman"/>
            <w:sz w:val="24"/>
            <w:szCs w:val="24"/>
            <w:highlight w:val="white"/>
          </w:rPr>
          <w:lastRenderedPageBreak/>
          <w:t>сумм</w:t>
        </w:r>
      </w:ins>
      <w:ins w:id="1919" w:author="СБ" w:date="2019-11-03T16:33:00Z">
        <w:r w:rsidR="00744C42">
          <w:rPr>
            <w:rFonts w:eastAsia="Times New Roman"/>
            <w:sz w:val="24"/>
            <w:szCs w:val="24"/>
            <w:highlight w:val="white"/>
          </w:rPr>
          <w:t xml:space="preserve">ированием вкладов </w:t>
        </w:r>
      </w:ins>
      <w:ins w:id="1920" w:author="СБ" w:date="2019-11-03T16:32:00Z">
        <w:r w:rsidR="00744C42">
          <w:rPr>
            <w:rFonts w:eastAsia="Times New Roman"/>
            <w:sz w:val="24"/>
            <w:szCs w:val="24"/>
            <w:highlight w:val="white"/>
          </w:rPr>
          <w:t xml:space="preserve">всех предшествующих </w:t>
        </w:r>
      </w:ins>
      <w:ins w:id="1921" w:author="СБ" w:date="2019-11-03T16:33:00Z">
        <w:r w:rsidR="00744C42">
          <w:rPr>
            <w:rFonts w:eastAsia="Times New Roman"/>
            <w:sz w:val="24"/>
            <w:szCs w:val="24"/>
            <w:highlight w:val="white"/>
          </w:rPr>
          <w:t>событий</w:t>
        </w:r>
      </w:ins>
      <w:ins w:id="1922" w:author="СБ" w:date="2019-11-03T16:34:00Z">
        <w:r w:rsidR="00744C42">
          <w:rPr>
            <w:rFonts w:eastAsia="Times New Roman"/>
            <w:sz w:val="24"/>
            <w:szCs w:val="24"/>
            <w:highlight w:val="white"/>
          </w:rPr>
          <w:t>. Позитивные события эту сумму увеличивают, а негативные – уменьшают.</w:t>
        </w:r>
      </w:ins>
    </w:p>
    <w:p w14:paraId="22308CE6"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9022794" wp14:editId="42B52DCF">
            <wp:extent cx="4707172" cy="2445523"/>
            <wp:effectExtent l="0" t="0" r="0" b="0"/>
            <wp:docPr id="122" name="image110.png" descr="https://habrastorage.org/webt/hy/sk/mn/hyskmnp-elq0ed9wpf5atdb3v3y.png"/>
            <wp:cNvGraphicFramePr/>
            <a:graphic xmlns:a="http://schemas.openxmlformats.org/drawingml/2006/main">
              <a:graphicData uri="http://schemas.openxmlformats.org/drawingml/2006/picture">
                <pic:pic xmlns:pic="http://schemas.openxmlformats.org/drawingml/2006/picture">
                  <pic:nvPicPr>
                    <pic:cNvPr id="0" name="image110.png" descr="https://habrastorage.org/webt/hy/sk/mn/hyskmnp-elq0ed9wpf5atdb3v3y.png"/>
                    <pic:cNvPicPr preferRelativeResize="0"/>
                  </pic:nvPicPr>
                  <pic:blipFill>
                    <a:blip r:embed="rId63" cstate="print"/>
                    <a:srcRect/>
                    <a:stretch>
                      <a:fillRect/>
                    </a:stretch>
                  </pic:blipFill>
                  <pic:spPr>
                    <a:xfrm>
                      <a:off x="0" y="0"/>
                      <a:ext cx="4707172" cy="2445523"/>
                    </a:xfrm>
                    <a:prstGeom prst="rect">
                      <a:avLst/>
                    </a:prstGeom>
                    <a:ln/>
                  </pic:spPr>
                </pic:pic>
              </a:graphicData>
            </a:graphic>
          </wp:inline>
        </w:drawing>
      </w:r>
    </w:p>
    <w:p w14:paraId="3B9A1DCF"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14:paraId="22766844" w14:textId="1880B90E"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Ну, что же, мы уже видим какое-то чередование настроения, но картинка вышла не </w:t>
      </w:r>
      <w:r w:rsidR="004B2484">
        <w:rPr>
          <w:rFonts w:eastAsia="Times New Roman"/>
          <w:sz w:val="24"/>
          <w:szCs w:val="24"/>
          <w:highlight w:val="white"/>
        </w:rPr>
        <w:t>особо</w:t>
      </w:r>
      <w:r w:rsidR="004B2484" w:rsidRPr="0029618A">
        <w:rPr>
          <w:rFonts w:eastAsia="Times New Roman"/>
          <w:sz w:val="24"/>
          <w:szCs w:val="24"/>
          <w:highlight w:val="white"/>
        </w:rPr>
        <w:t xml:space="preserve"> </w:t>
      </w:r>
      <w:r w:rsidRPr="0029618A">
        <w:rPr>
          <w:rFonts w:eastAsia="Times New Roman"/>
          <w:sz w:val="24"/>
          <w:szCs w:val="24"/>
          <w:highlight w:val="white"/>
        </w:rPr>
        <w:t>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14:paraId="338AB8EB" w14:textId="77777777" w:rsidR="008E2D65" w:rsidRPr="0029618A" w:rsidRDefault="008E2D65">
      <w:pPr>
        <w:spacing w:line="288" w:lineRule="auto"/>
        <w:ind w:firstLine="397"/>
        <w:jc w:val="both"/>
        <w:rPr>
          <w:rFonts w:eastAsia="Times New Roman"/>
          <w:sz w:val="24"/>
          <w:szCs w:val="24"/>
        </w:rPr>
      </w:pPr>
    </w:p>
    <w:p w14:paraId="6BE4DC65"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BAB3E42" wp14:editId="33803E92">
            <wp:extent cx="4632954" cy="2568233"/>
            <wp:effectExtent l="0" t="0" r="0" b="0"/>
            <wp:docPr id="112" name="image93.png" descr="https://habrastorage.org/webt/xk/ny/u3/xknyu32mhbzj1kyw7worrz17aom.png"/>
            <wp:cNvGraphicFramePr/>
            <a:graphic xmlns:a="http://schemas.openxmlformats.org/drawingml/2006/main">
              <a:graphicData uri="http://schemas.openxmlformats.org/drawingml/2006/picture">
                <pic:pic xmlns:pic="http://schemas.openxmlformats.org/drawingml/2006/picture">
                  <pic:nvPicPr>
                    <pic:cNvPr id="0" name="image93.png" descr="https://habrastorage.org/webt/xk/ny/u3/xknyu32mhbzj1kyw7worrz17aom.png"/>
                    <pic:cNvPicPr preferRelativeResize="0"/>
                  </pic:nvPicPr>
                  <pic:blipFill>
                    <a:blip r:embed="rId64" cstate="print"/>
                    <a:srcRect/>
                    <a:stretch>
                      <a:fillRect/>
                    </a:stretch>
                  </pic:blipFill>
                  <pic:spPr>
                    <a:xfrm>
                      <a:off x="0" y="0"/>
                      <a:ext cx="4632954" cy="2568233"/>
                    </a:xfrm>
                    <a:prstGeom prst="rect">
                      <a:avLst/>
                    </a:prstGeom>
                    <a:ln/>
                  </pic:spPr>
                </pic:pic>
              </a:graphicData>
            </a:graphic>
          </wp:inline>
        </w:drawing>
      </w:r>
    </w:p>
    <w:p w14:paraId="45E80467"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Несколько примеров «синтетических судеб» людей с идеальной памятью.</w:t>
      </w:r>
    </w:p>
    <w:p w14:paraId="70FDCB0B" w14:textId="77777777" w:rsidR="008E2D65" w:rsidRPr="0029618A" w:rsidRDefault="00662FA5">
      <w:pPr>
        <w:pStyle w:val="2"/>
        <w:spacing w:before="200" w:after="0"/>
        <w:ind w:firstLine="397"/>
        <w:jc w:val="both"/>
        <w:rPr>
          <w:rFonts w:eastAsia="Cambria"/>
          <w:b/>
          <w:color w:val="4F81BD"/>
          <w:sz w:val="26"/>
          <w:szCs w:val="26"/>
        </w:rPr>
      </w:pPr>
      <w:bookmarkStart w:id="1923" w:name="_Toc22639644"/>
      <w:r w:rsidRPr="0029618A">
        <w:rPr>
          <w:rFonts w:eastAsia="Cambria"/>
          <w:b/>
          <w:color w:val="4F81BD"/>
          <w:sz w:val="26"/>
          <w:szCs w:val="26"/>
        </w:rPr>
        <w:lastRenderedPageBreak/>
        <w:t>Ценность релаксации</w:t>
      </w:r>
      <w:bookmarkEnd w:id="1923"/>
    </w:p>
    <w:p w14:paraId="7CE23BD4" w14:textId="77777777" w:rsidR="0080362D" w:rsidRDefault="00662FA5" w:rsidP="00BD7D28">
      <w:pPr>
        <w:spacing w:line="288" w:lineRule="auto"/>
        <w:ind w:firstLine="397"/>
        <w:jc w:val="both"/>
        <w:rPr>
          <w:ins w:id="1924" w:author="СБ" w:date="2019-11-03T17:30:00Z"/>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sidR="005C209C">
        <w:rPr>
          <w:rFonts w:eastAsia="Times New Roman"/>
          <w:sz w:val="24"/>
          <w:szCs w:val="24"/>
          <w:highlight w:val="white"/>
        </w:rPr>
        <w:t>. О</w:t>
      </w:r>
      <w:r w:rsidRPr="0029618A">
        <w:rPr>
          <w:rFonts w:eastAsia="Times New Roman"/>
          <w:sz w:val="24"/>
          <w:szCs w:val="24"/>
          <w:highlight w:val="white"/>
        </w:rPr>
        <w:t xml:space="preserve">н </w:t>
      </w:r>
      <w:r w:rsidR="005C209C">
        <w:rPr>
          <w:rFonts w:eastAsia="Times New Roman"/>
          <w:sz w:val="24"/>
          <w:szCs w:val="24"/>
          <w:highlight w:val="white"/>
        </w:rPr>
        <w:t>называется</w:t>
      </w:r>
      <w:r w:rsidR="005C209C"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proofErr w:type="spellStart"/>
      <w:r w:rsidRPr="0029618A">
        <w:rPr>
          <w:rFonts w:eastAsia="Times New Roman"/>
          <w:i/>
          <w:color w:val="205968"/>
          <w:sz w:val="24"/>
          <w:szCs w:val="24"/>
          <w:highlight w:val="white"/>
        </w:rPr>
        <w:t>самоподобие</w:t>
      </w:r>
      <w:proofErr w:type="spellEnd"/>
      <w:r w:rsidRPr="0029618A">
        <w:rPr>
          <w:rFonts w:eastAsia="Times New Roman"/>
          <w:sz w:val="24"/>
          <w:szCs w:val="24"/>
          <w:highlight w:val="white"/>
        </w:rPr>
        <w:t>, то есть</w:t>
      </w:r>
      <w:del w:id="1925" w:author="Пользователь" w:date="2019-10-07T16:54:00Z">
        <w:r w:rsidRPr="0029618A" w:rsidDel="005C209C">
          <w:rPr>
            <w:rFonts w:eastAsia="Times New Roman"/>
            <w:sz w:val="24"/>
            <w:szCs w:val="24"/>
            <w:highlight w:val="white"/>
          </w:rPr>
          <w:delText>,</w:delText>
        </w:r>
      </w:del>
      <w:r w:rsidRPr="0029618A">
        <w:rPr>
          <w:rFonts w:eastAsia="Times New Roman"/>
          <w:sz w:val="24"/>
          <w:szCs w:val="24"/>
          <w:highlight w:val="white"/>
        </w:rPr>
        <w:t xml:space="preserve">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w:t>
      </w:r>
      <w:commentRangeStart w:id="1926"/>
      <w:r w:rsidRPr="0029618A">
        <w:rPr>
          <w:rFonts w:eastAsia="Times New Roman"/>
          <w:sz w:val="24"/>
          <w:szCs w:val="24"/>
          <w:highlight w:val="white"/>
        </w:rPr>
        <w:t>времени</w:t>
      </w:r>
      <w:commentRangeEnd w:id="1926"/>
      <w:proofErr w:type="gramStart"/>
      <w:r w:rsidR="00E571A2">
        <w:rPr>
          <w:rStyle w:val="af"/>
        </w:rPr>
        <w:commentReference w:id="1926"/>
      </w:r>
      <w:r w:rsidRPr="0029618A">
        <w:rPr>
          <w:rFonts w:eastAsia="Times New Roman"/>
          <w:sz w:val="24"/>
          <w:szCs w:val="24"/>
          <w:highlight w:val="white"/>
        </w:rPr>
        <w:t>!</w:t>
      </w:r>
      <w:ins w:id="1927" w:author="СБ" w:date="2019-11-03T17:10:00Z">
        <w:r w:rsidR="007B7FD9">
          <w:rPr>
            <w:rFonts w:eastAsia="Times New Roman"/>
            <w:sz w:val="24"/>
            <w:szCs w:val="24"/>
            <w:highlight w:val="white"/>
          </w:rPr>
          <w:t xml:space="preserve">. </w:t>
        </w:r>
        <w:proofErr w:type="gramEnd"/>
        <w:r w:rsidR="007B7FD9">
          <w:rPr>
            <w:rFonts w:eastAsia="Times New Roman"/>
            <w:sz w:val="24"/>
            <w:szCs w:val="24"/>
            <w:highlight w:val="white"/>
          </w:rPr>
          <w:t xml:space="preserve">Можно показать, что </w:t>
        </w:r>
      </w:ins>
      <w:ins w:id="1928" w:author="СБ" w:date="2019-11-03T17:12:00Z">
        <w:r w:rsidR="007B7FD9">
          <w:rPr>
            <w:rFonts w:eastAsia="Times New Roman"/>
            <w:sz w:val="24"/>
            <w:szCs w:val="24"/>
            <w:highlight w:val="white"/>
          </w:rPr>
          <w:t xml:space="preserve">в рассмотренном нами процессе </w:t>
        </w:r>
      </w:ins>
      <w:ins w:id="1929" w:author="СБ" w:date="2019-11-03T17:10:00Z">
        <w:r w:rsidR="007B7FD9">
          <w:rPr>
            <w:rFonts w:eastAsia="Times New Roman"/>
            <w:sz w:val="24"/>
            <w:szCs w:val="24"/>
            <w:highlight w:val="white"/>
          </w:rPr>
          <w:t>ожидаем</w:t>
        </w:r>
      </w:ins>
      <w:ins w:id="1930" w:author="СБ" w:date="2019-11-03T17:12:00Z">
        <w:r w:rsidR="007B7FD9">
          <w:rPr>
            <w:rFonts w:eastAsia="Times New Roman"/>
            <w:sz w:val="24"/>
            <w:szCs w:val="24"/>
            <w:highlight w:val="white"/>
          </w:rPr>
          <w:t xml:space="preserve">ая величина </w:t>
        </w:r>
      </w:ins>
      <w:ins w:id="1931" w:author="СБ" w:date="2019-11-03T17:10:00Z">
        <w:r w:rsidR="007B7FD9">
          <w:rPr>
            <w:rFonts w:eastAsia="Times New Roman"/>
            <w:sz w:val="24"/>
            <w:szCs w:val="24"/>
            <w:highlight w:val="white"/>
          </w:rPr>
          <w:t>отклонени</w:t>
        </w:r>
      </w:ins>
      <w:ins w:id="1932" w:author="СБ" w:date="2019-11-03T17:12:00Z">
        <w:r w:rsidR="007B7FD9">
          <w:rPr>
            <w:rFonts w:eastAsia="Times New Roman"/>
            <w:sz w:val="24"/>
            <w:szCs w:val="24"/>
            <w:highlight w:val="white"/>
          </w:rPr>
          <w:t>я</w:t>
        </w:r>
      </w:ins>
      <w:ins w:id="1933" w:author="СБ" w:date="2019-11-03T17:10:00Z">
        <w:r w:rsidR="007B7FD9">
          <w:rPr>
            <w:rFonts w:eastAsia="Times New Roman"/>
            <w:sz w:val="24"/>
            <w:szCs w:val="24"/>
            <w:highlight w:val="white"/>
          </w:rPr>
          <w:t xml:space="preserve"> от начального состояния пропорциональн</w:t>
        </w:r>
      </w:ins>
      <w:ins w:id="1934" w:author="СБ" w:date="2019-11-03T17:12:00Z">
        <w:r w:rsidR="007B7FD9">
          <w:rPr>
            <w:rFonts w:eastAsia="Times New Roman"/>
            <w:sz w:val="24"/>
            <w:szCs w:val="24"/>
            <w:highlight w:val="white"/>
          </w:rPr>
          <w:t>а</w:t>
        </w:r>
      </w:ins>
      <w:ins w:id="1935" w:author="СБ" w:date="2019-11-03T17:10:00Z">
        <w:r w:rsidR="007B7FD9">
          <w:rPr>
            <w:rFonts w:eastAsia="Times New Roman"/>
            <w:sz w:val="24"/>
            <w:szCs w:val="24"/>
            <w:highlight w:val="white"/>
          </w:rPr>
          <w:t xml:space="preserve"> </w:t>
        </w:r>
      </w:ins>
      <w:ins w:id="1936" w:author="СБ" w:date="2019-11-03T17:11:00Z">
        <w:r w:rsidR="007B7FD9">
          <w:rPr>
            <w:rFonts w:eastAsia="Times New Roman"/>
            <w:sz w:val="24"/>
            <w:szCs w:val="24"/>
            <w:highlight w:val="white"/>
          </w:rPr>
          <w:t>квадратному корню от времени.</w:t>
        </w:r>
      </w:ins>
      <w:ins w:id="1937" w:author="СБ" w:date="2019-11-03T17:10:00Z">
        <w:r w:rsidR="007B7FD9">
          <w:rPr>
            <w:rFonts w:eastAsia="Times New Roman"/>
            <w:sz w:val="24"/>
            <w:szCs w:val="24"/>
            <w:highlight w:val="white"/>
          </w:rPr>
          <w:t xml:space="preserve"> </w:t>
        </w:r>
      </w:ins>
      <w:ins w:id="1938" w:author="СБ" w:date="2019-11-03T17:21:00Z">
        <w:r w:rsidR="00353A32">
          <w:rPr>
            <w:rFonts w:eastAsia="Times New Roman"/>
            <w:sz w:val="24"/>
            <w:szCs w:val="24"/>
            <w:highlight w:val="white"/>
          </w:rPr>
          <w:t>Это значит, что ожидаемое время</w:t>
        </w:r>
      </w:ins>
      <w:ins w:id="1939" w:author="СБ" w:date="2019-11-03T17:23:00Z">
        <w:r w:rsidR="00353A32">
          <w:rPr>
            <w:rFonts w:eastAsia="Times New Roman"/>
            <w:sz w:val="24"/>
            <w:szCs w:val="24"/>
            <w:highlight w:val="white"/>
          </w:rPr>
          <w:t xml:space="preserve">, </w:t>
        </w:r>
      </w:ins>
      <w:ins w:id="1940" w:author="СБ" w:date="2019-11-03T17:22:00Z">
        <w:r w:rsidR="00353A32">
          <w:rPr>
            <w:rFonts w:eastAsia="Times New Roman"/>
            <w:sz w:val="24"/>
            <w:szCs w:val="24"/>
            <w:highlight w:val="white"/>
          </w:rPr>
          <w:t>за которое система</w:t>
        </w:r>
      </w:ins>
      <w:ins w:id="1941" w:author="СБ" w:date="2019-11-03T17:21:00Z">
        <w:r w:rsidR="00353A32">
          <w:rPr>
            <w:rFonts w:eastAsia="Times New Roman"/>
            <w:sz w:val="24"/>
            <w:szCs w:val="24"/>
            <w:highlight w:val="white"/>
          </w:rPr>
          <w:t xml:space="preserve"> дости</w:t>
        </w:r>
      </w:ins>
      <w:ins w:id="1942" w:author="СБ" w:date="2019-11-03T17:22:00Z">
        <w:r w:rsidR="00353A32">
          <w:rPr>
            <w:rFonts w:eastAsia="Times New Roman"/>
            <w:sz w:val="24"/>
            <w:szCs w:val="24"/>
            <w:highlight w:val="white"/>
          </w:rPr>
          <w:t>гнет</w:t>
        </w:r>
      </w:ins>
      <w:ins w:id="1943" w:author="СБ" w:date="2019-11-03T17:21:00Z">
        <w:r w:rsidR="00353A32">
          <w:rPr>
            <w:rFonts w:eastAsia="Times New Roman"/>
            <w:sz w:val="24"/>
            <w:szCs w:val="24"/>
            <w:highlight w:val="white"/>
          </w:rPr>
          <w:t xml:space="preserve"> нул</w:t>
        </w:r>
      </w:ins>
      <w:ins w:id="1944" w:author="СБ" w:date="2019-11-03T17:22:00Z">
        <w:r w:rsidR="00353A32">
          <w:rPr>
            <w:rFonts w:eastAsia="Times New Roman"/>
            <w:sz w:val="24"/>
            <w:szCs w:val="24"/>
            <w:highlight w:val="white"/>
          </w:rPr>
          <w:t>евого состояния</w:t>
        </w:r>
      </w:ins>
      <w:ins w:id="1945" w:author="СБ" w:date="2019-11-03T17:23:00Z">
        <w:r w:rsidR="00353A32">
          <w:rPr>
            <w:rFonts w:eastAsia="Times New Roman"/>
            <w:sz w:val="24"/>
            <w:szCs w:val="24"/>
            <w:highlight w:val="white"/>
          </w:rPr>
          <w:t>,</w:t>
        </w:r>
      </w:ins>
      <w:ins w:id="1946" w:author="СБ" w:date="2019-11-03T17:22:00Z">
        <w:r w:rsidR="00353A32">
          <w:rPr>
            <w:rFonts w:eastAsia="Times New Roman"/>
            <w:sz w:val="24"/>
            <w:szCs w:val="24"/>
            <w:highlight w:val="white"/>
          </w:rPr>
          <w:t xml:space="preserve"> пропорционально квадрату начального отклонения.</w:t>
        </w:r>
      </w:ins>
    </w:p>
    <w:p w14:paraId="1B03401A" w14:textId="75B7A205" w:rsidR="00BD7D28" w:rsidRDefault="0080362D" w:rsidP="00BD7D28">
      <w:pPr>
        <w:spacing w:line="288" w:lineRule="auto"/>
        <w:ind w:firstLine="397"/>
        <w:jc w:val="both"/>
        <w:rPr>
          <w:ins w:id="1947" w:author="СБ" w:date="2019-11-03T16:42:00Z"/>
          <w:rFonts w:eastAsia="Times New Roman"/>
          <w:sz w:val="24"/>
          <w:szCs w:val="24"/>
          <w:highlight w:val="white"/>
        </w:rPr>
      </w:pPr>
      <w:ins w:id="1948" w:author="СБ" w:date="2019-11-03T17:30:00Z">
        <w:r>
          <w:rPr>
            <w:rFonts w:eastAsia="Times New Roman"/>
            <w:sz w:val="24"/>
            <w:szCs w:val="24"/>
            <w:highlight w:val="white"/>
          </w:rPr>
          <w:t xml:space="preserve">Помните, как говорил </w:t>
        </w:r>
      </w:ins>
      <w:ins w:id="1949" w:author="СБ" w:date="2019-11-03T17:27:00Z">
        <w:r>
          <w:rPr>
            <w:rFonts w:eastAsia="Times New Roman"/>
            <w:sz w:val="24"/>
            <w:szCs w:val="24"/>
            <w:highlight w:val="white"/>
          </w:rPr>
          <w:t xml:space="preserve">кот </w:t>
        </w:r>
        <w:proofErr w:type="spellStart"/>
        <w:r>
          <w:rPr>
            <w:rFonts w:eastAsia="Times New Roman"/>
            <w:sz w:val="24"/>
            <w:szCs w:val="24"/>
            <w:highlight w:val="white"/>
          </w:rPr>
          <w:t>Матроскин</w:t>
        </w:r>
      </w:ins>
      <w:proofErr w:type="spellEnd"/>
      <w:ins w:id="1950" w:author="СБ" w:date="2019-11-03T17:29:00Z">
        <w:r>
          <w:rPr>
            <w:rFonts w:eastAsia="Times New Roman"/>
            <w:sz w:val="24"/>
            <w:szCs w:val="24"/>
            <w:highlight w:val="white"/>
          </w:rPr>
          <w:t xml:space="preserve"> в известном мультфильме «Трое из </w:t>
        </w:r>
        <w:proofErr w:type="spellStart"/>
        <w:r>
          <w:rPr>
            <w:rFonts w:eastAsia="Times New Roman"/>
            <w:sz w:val="24"/>
            <w:szCs w:val="24"/>
            <w:highlight w:val="white"/>
          </w:rPr>
          <w:t>простоквашино</w:t>
        </w:r>
        <w:proofErr w:type="spellEnd"/>
        <w:r>
          <w:rPr>
            <w:rFonts w:eastAsia="Times New Roman"/>
            <w:sz w:val="24"/>
            <w:szCs w:val="24"/>
            <w:highlight w:val="white"/>
          </w:rPr>
          <w:t>»</w:t>
        </w:r>
      </w:ins>
      <w:ins w:id="1951" w:author="СБ" w:date="2019-11-03T17:30:00Z">
        <w:r>
          <w:rPr>
            <w:rFonts w:eastAsia="Times New Roman"/>
            <w:sz w:val="24"/>
            <w:szCs w:val="24"/>
            <w:highlight w:val="white"/>
          </w:rPr>
          <w:t>: «</w:t>
        </w:r>
      </w:ins>
      <w:ins w:id="1952" w:author="СБ" w:date="2019-11-03T17:31:00Z">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ins>
      <w:ins w:id="1953" w:author="СБ" w:date="2019-11-03T17:30:00Z">
        <w:r>
          <w:rPr>
            <w:rFonts w:eastAsia="Times New Roman"/>
            <w:sz w:val="24"/>
            <w:szCs w:val="24"/>
            <w:highlight w:val="white"/>
          </w:rPr>
          <w:t>"</w:t>
        </w:r>
      </w:ins>
      <w:ins w:id="1954" w:author="СБ" w:date="2019-11-03T17:31:00Z">
        <w:r>
          <w:rPr>
            <w:rFonts w:eastAsia="Times New Roman"/>
            <w:sz w:val="24"/>
            <w:szCs w:val="24"/>
            <w:highlight w:val="white"/>
          </w:rPr>
          <w:t>. Можно предположить, что рождени</w:t>
        </w:r>
      </w:ins>
      <w:ins w:id="1955" w:author="СБ" w:date="2019-11-03T17:32:00Z">
        <w:r>
          <w:rPr>
            <w:rFonts w:eastAsia="Times New Roman"/>
            <w:sz w:val="24"/>
            <w:szCs w:val="24"/>
            <w:highlight w:val="white"/>
          </w:rPr>
          <w:t>е</w:t>
        </w:r>
      </w:ins>
      <w:ins w:id="1956" w:author="СБ" w:date="2019-11-03T17:31:00Z">
        <w:r>
          <w:rPr>
            <w:rFonts w:eastAsia="Times New Roman"/>
            <w:sz w:val="24"/>
            <w:szCs w:val="24"/>
            <w:highlight w:val="white"/>
          </w:rPr>
          <w:t xml:space="preserve"> телёнка, </w:t>
        </w:r>
      </w:ins>
      <w:ins w:id="1957" w:author="СБ" w:date="2019-11-03T17:32:00Z">
        <w:r>
          <w:rPr>
            <w:rFonts w:eastAsia="Times New Roman"/>
            <w:sz w:val="24"/>
            <w:szCs w:val="24"/>
            <w:highlight w:val="white"/>
          </w:rPr>
          <w:t xml:space="preserve">продлит счастье </w:t>
        </w:r>
      </w:ins>
      <w:proofErr w:type="spellStart"/>
      <w:ins w:id="1958" w:author="СБ" w:date="2019-11-03T17:31:00Z">
        <w:r>
          <w:rPr>
            <w:rFonts w:eastAsia="Times New Roman"/>
            <w:sz w:val="24"/>
            <w:szCs w:val="24"/>
            <w:highlight w:val="white"/>
          </w:rPr>
          <w:t>Матроскин</w:t>
        </w:r>
      </w:ins>
      <w:ins w:id="1959" w:author="СБ" w:date="2019-11-03T17:32:00Z">
        <w:r>
          <w:rPr>
            <w:rFonts w:eastAsia="Times New Roman"/>
            <w:sz w:val="24"/>
            <w:szCs w:val="24"/>
            <w:highlight w:val="white"/>
          </w:rPr>
          <w:t>а</w:t>
        </w:r>
        <w:proofErr w:type="spellEnd"/>
        <w:r>
          <w:rPr>
            <w:rFonts w:eastAsia="Times New Roman"/>
            <w:sz w:val="24"/>
            <w:szCs w:val="24"/>
            <w:highlight w:val="white"/>
          </w:rPr>
          <w:t xml:space="preserve"> </w:t>
        </w:r>
      </w:ins>
      <w:ins w:id="1960" w:author="СБ" w:date="2019-11-03T17:31:00Z">
        <w:r>
          <w:rPr>
            <w:rFonts w:eastAsia="Times New Roman"/>
            <w:sz w:val="24"/>
            <w:szCs w:val="24"/>
            <w:highlight w:val="white"/>
          </w:rPr>
          <w:t>в четыре раза</w:t>
        </w:r>
      </w:ins>
      <w:ins w:id="1961" w:author="СБ" w:date="2019-11-03T17:32:00Z">
        <w:r>
          <w:rPr>
            <w:rFonts w:eastAsia="Times New Roman"/>
            <w:sz w:val="24"/>
            <w:szCs w:val="24"/>
            <w:highlight w:val="white"/>
          </w:rPr>
          <w:t>.</w:t>
        </w:r>
      </w:ins>
      <w:ins w:id="1962" w:author="СБ" w:date="2019-11-03T17:31:00Z">
        <w:r>
          <w:rPr>
            <w:rFonts w:eastAsia="Times New Roman"/>
            <w:sz w:val="24"/>
            <w:szCs w:val="24"/>
            <w:highlight w:val="white"/>
          </w:rPr>
          <w:t xml:space="preserve"> </w:t>
        </w:r>
      </w:ins>
    </w:p>
    <w:p w14:paraId="1132F99C" w14:textId="77777777" w:rsidR="00BD7D28" w:rsidRDefault="00BD7D28" w:rsidP="00BD7D28">
      <w:pPr>
        <w:spacing w:line="288" w:lineRule="auto"/>
        <w:ind w:firstLine="397"/>
        <w:jc w:val="both"/>
        <w:rPr>
          <w:ins w:id="1963" w:author="СБ" w:date="2019-11-03T16:42:00Z"/>
          <w:rFonts w:eastAsia="Times New Roman"/>
          <w:sz w:val="24"/>
          <w:szCs w:val="24"/>
          <w:highlight w:val="white"/>
        </w:rPr>
      </w:pPr>
    </w:p>
    <w:p w14:paraId="536346DA" w14:textId="66BED3D3" w:rsidR="008E2D65" w:rsidRPr="0029618A" w:rsidDel="00BD7D28" w:rsidRDefault="00662FA5" w:rsidP="00BD7D28">
      <w:pPr>
        <w:spacing w:line="288" w:lineRule="auto"/>
        <w:ind w:firstLine="397"/>
        <w:jc w:val="both"/>
        <w:rPr>
          <w:del w:id="1964" w:author="СБ" w:date="2019-11-03T16:42:00Z"/>
          <w:rFonts w:eastAsia="Times New Roman"/>
          <w:sz w:val="24"/>
          <w:szCs w:val="24"/>
        </w:rPr>
      </w:pPr>
      <w:r w:rsidRPr="0029618A">
        <w:rPr>
          <w:rFonts w:eastAsia="Times New Roman"/>
          <w:sz w:val="24"/>
          <w:szCs w:val="24"/>
          <w:highlight w:val="white"/>
        </w:rPr>
        <w:t xml:space="preserve"> </w:t>
      </w:r>
      <w:del w:id="1965" w:author="СБ" w:date="2019-11-03T16:42:00Z">
        <w:r w:rsidRPr="0029618A" w:rsidDel="00BD7D28">
          <w:rPr>
            <w:rFonts w:eastAsia="Times New Roman"/>
            <w:sz w:val="24"/>
            <w:szCs w:val="24"/>
            <w:highlight w:val="white"/>
          </w:rPr>
          <w:delText xml:space="preserve">Этот известный и поучительный жизненный закон, получил даже собственное имя </w:delText>
        </w:r>
        <w:r w:rsidRPr="0029618A" w:rsidDel="00BD7D28">
          <w:rPr>
            <w:rFonts w:eastAsia="Times New Roman"/>
            <w:b/>
            <w:color w:val="0F243E"/>
            <w:sz w:val="24"/>
            <w:szCs w:val="24"/>
          </w:rPr>
          <w:delText xml:space="preserve">проклятие </w:delText>
        </w:r>
        <w:commentRangeStart w:id="1966"/>
        <w:r w:rsidRPr="0029618A" w:rsidDel="00BD7D28">
          <w:rPr>
            <w:rFonts w:eastAsia="Times New Roman"/>
            <w:b/>
            <w:color w:val="0F243E"/>
            <w:sz w:val="24"/>
            <w:szCs w:val="24"/>
          </w:rPr>
          <w:delText>игрока</w:delText>
        </w:r>
        <w:commentRangeEnd w:id="1966"/>
        <w:r w:rsidR="008C4D17" w:rsidDel="00BD7D28">
          <w:rPr>
            <w:rStyle w:val="af"/>
          </w:rPr>
          <w:commentReference w:id="1966"/>
        </w:r>
        <w:r w:rsidRPr="0029618A" w:rsidDel="00BD7D28">
          <w:rPr>
            <w:rFonts w:eastAsia="Times New Roman"/>
            <w:color w:val="0F243E"/>
            <w:sz w:val="24"/>
            <w:szCs w:val="24"/>
          </w:rPr>
          <w:delText>,</w:delText>
        </w:r>
        <w:r w:rsidRPr="0029618A" w:rsidDel="00BD7D28">
          <w:rPr>
            <w:rFonts w:eastAsia="Times New Roman"/>
            <w:sz w:val="24"/>
            <w:szCs w:val="24"/>
            <w:highlight w:val="white"/>
          </w:rPr>
          <w:delText xml:space="preserve"> и его суть можно выразить простой </w:delText>
        </w:r>
        <w:commentRangeStart w:id="1967"/>
        <w:r w:rsidRPr="0029618A" w:rsidDel="00BD7D28">
          <w:rPr>
            <w:rFonts w:eastAsia="Times New Roman"/>
            <w:sz w:val="24"/>
            <w:szCs w:val="24"/>
            <w:highlight w:val="white"/>
          </w:rPr>
          <w:delText>максимой</w:delText>
        </w:r>
        <w:commentRangeEnd w:id="1967"/>
        <w:r w:rsidR="005C209C" w:rsidDel="00BD7D28">
          <w:rPr>
            <w:rStyle w:val="af"/>
          </w:rPr>
          <w:commentReference w:id="1967"/>
        </w:r>
        <w:r w:rsidRPr="0029618A" w:rsidDel="00BD7D28">
          <w:rPr>
            <w:rFonts w:eastAsia="Times New Roman"/>
            <w:sz w:val="24"/>
            <w:szCs w:val="24"/>
            <w:highlight w:val="white"/>
          </w:rPr>
          <w:delText>:</w:delText>
        </w:r>
      </w:del>
    </w:p>
    <w:p w14:paraId="22A1FBBA" w14:textId="2657788F" w:rsidR="008E2D65" w:rsidRPr="0029618A" w:rsidDel="00BD7D28" w:rsidRDefault="00662FA5">
      <w:pPr>
        <w:spacing w:line="288" w:lineRule="auto"/>
        <w:ind w:firstLine="397"/>
        <w:jc w:val="both"/>
        <w:rPr>
          <w:del w:id="1968" w:author="СБ" w:date="2019-11-03T16:42:00Z"/>
          <w:rFonts w:eastAsia="Times New Roman"/>
          <w:b/>
          <w:color w:val="943734"/>
          <w:sz w:val="24"/>
          <w:szCs w:val="24"/>
        </w:rPr>
        <w:pPrChange w:id="1969" w:author="СБ" w:date="2019-11-03T16:42:00Z">
          <w:pPr>
            <w:pBdr>
              <w:top w:val="single" w:sz="4" w:space="12" w:color="E36C09"/>
              <w:left w:val="single" w:sz="4" w:space="12" w:color="E36C09"/>
              <w:bottom w:val="single" w:sz="4" w:space="12" w:color="E36C09"/>
              <w:right w:val="single" w:sz="4" w:space="12" w:color="E36C09"/>
            </w:pBdr>
            <w:spacing w:before="240" w:after="240"/>
            <w:ind w:left="1134" w:right="1134"/>
            <w:jc w:val="center"/>
          </w:pPr>
        </w:pPrChange>
      </w:pPr>
      <w:del w:id="1970" w:author="СБ" w:date="2019-11-03T16:42:00Z">
        <w:r w:rsidRPr="0029618A" w:rsidDel="00BD7D28">
          <w:rPr>
            <w:rFonts w:eastAsia="Times New Roman"/>
            <w:b/>
            <w:color w:val="943734"/>
            <w:sz w:val="24"/>
            <w:szCs w:val="24"/>
          </w:rPr>
          <w:delText xml:space="preserve">Оптимальная стратегия в азартных играх — владеть казино, </w:delText>
        </w:r>
        <w:r w:rsidRPr="0029618A" w:rsidDel="00BD7D28">
          <w:rPr>
            <w:rFonts w:eastAsia="Times New Roman"/>
            <w:b/>
            <w:color w:val="943734"/>
            <w:sz w:val="24"/>
            <w:szCs w:val="24"/>
          </w:rPr>
          <w:br/>
          <w:delText>в противном случае, вы проиграете.</w:delText>
        </w:r>
      </w:del>
    </w:p>
    <w:p w14:paraId="3B42E2F1" w14:textId="71A67C80" w:rsidR="008E2D65" w:rsidRPr="0029618A" w:rsidRDefault="00662FA5" w:rsidP="00BD7D28">
      <w:pPr>
        <w:spacing w:line="288" w:lineRule="auto"/>
        <w:ind w:firstLine="397"/>
        <w:jc w:val="both"/>
        <w:rPr>
          <w:rFonts w:eastAsia="Times New Roman"/>
          <w:sz w:val="24"/>
          <w:szCs w:val="24"/>
        </w:rPr>
      </w:pPr>
      <w:del w:id="1971" w:author="СБ" w:date="2019-11-03T16:42:00Z">
        <w:r w:rsidRPr="0029618A" w:rsidDel="00BD7D28">
          <w:rPr>
            <w:rFonts w:eastAsia="Times New Roman"/>
            <w:sz w:val="24"/>
            <w:szCs w:val="24"/>
            <w:highlight w:val="white"/>
          </w:rPr>
          <w:delText>Мы не будем подробно останавливаться на этом</w:delText>
        </w:r>
      </w:del>
      <w:ins w:id="1972" w:author="Пользователь" w:date="2019-10-07T17:05:00Z">
        <w:del w:id="1973" w:author="СБ" w:date="2019-11-03T16:42:00Z">
          <w:r w:rsidR="006A0053" w:rsidDel="00BD7D28">
            <w:rPr>
              <w:rFonts w:eastAsia="Times New Roman"/>
              <w:sz w:val="24"/>
              <w:szCs w:val="24"/>
              <w:highlight w:val="white"/>
            </w:rPr>
            <w:delText xml:space="preserve"> </w:delText>
          </w:r>
        </w:del>
      </w:ins>
      <w:del w:id="1974" w:author="СБ" w:date="2019-11-03T16:42:00Z">
        <w:r w:rsidRPr="0029618A" w:rsidDel="00BD7D28">
          <w:rPr>
            <w:rFonts w:eastAsia="Times New Roman"/>
            <w:sz w:val="24"/>
            <w:szCs w:val="24"/>
            <w:highlight w:val="white"/>
          </w:rPr>
          <w:delText>, уж больно</w:delText>
        </w:r>
      </w:del>
      <w:ins w:id="1975" w:author="Пользователь" w:date="2019-10-07T17:05:00Z">
        <w:del w:id="1976" w:author="СБ" w:date="2019-11-03T16:42:00Z">
          <w:r w:rsidR="006A0053" w:rsidDel="00BD7D28">
            <w:rPr>
              <w:rFonts w:eastAsia="Times New Roman"/>
              <w:sz w:val="24"/>
              <w:szCs w:val="24"/>
              <w:highlight w:val="white"/>
            </w:rPr>
            <w:delText>весьма</w:delText>
          </w:r>
        </w:del>
      </w:ins>
      <w:del w:id="1977" w:author="СБ" w:date="2019-11-03T16:42:00Z">
        <w:r w:rsidRPr="0029618A" w:rsidDel="00BD7D28">
          <w:rPr>
            <w:rFonts w:eastAsia="Times New Roman"/>
            <w:sz w:val="24"/>
            <w:szCs w:val="24"/>
            <w:highlight w:val="white"/>
          </w:rPr>
          <w:delText xml:space="preserve"> известном </w:delText>
        </w:r>
        <w:commentRangeStart w:id="1978"/>
        <w:r w:rsidRPr="0029618A" w:rsidDel="00BD7D28">
          <w:rPr>
            <w:rFonts w:eastAsia="Times New Roman"/>
            <w:sz w:val="24"/>
            <w:szCs w:val="24"/>
            <w:highlight w:val="white"/>
          </w:rPr>
          <w:delText>результате</w:delText>
        </w:r>
        <w:commentRangeEnd w:id="1978"/>
        <w:r w:rsidR="006A0053" w:rsidDel="00BD7D28">
          <w:rPr>
            <w:rStyle w:val="af"/>
          </w:rPr>
          <w:commentReference w:id="1978"/>
        </w:r>
        <w:r w:rsidRPr="0029618A" w:rsidDel="00BD7D28">
          <w:rPr>
            <w:rFonts w:eastAsia="Times New Roman"/>
            <w:sz w:val="24"/>
            <w:szCs w:val="24"/>
            <w:highlight w:val="white"/>
          </w:rPr>
          <w:delText xml:space="preserve">, читатель встретит его практически в любой книге, посвящённой случайным процессам. Но всё же обратите на него внимание, это свойство одномерного случайного блуждания нам ещё </w:delText>
        </w:r>
        <w:commentRangeStart w:id="1979"/>
        <w:r w:rsidRPr="0029618A" w:rsidDel="00BD7D28">
          <w:rPr>
            <w:rFonts w:eastAsia="Times New Roman"/>
            <w:sz w:val="24"/>
            <w:szCs w:val="24"/>
            <w:highlight w:val="white"/>
          </w:rPr>
          <w:delText>встретится</w:delText>
        </w:r>
      </w:del>
      <w:commentRangeEnd w:id="1979"/>
      <w:r w:rsidR="0080362D">
        <w:rPr>
          <w:rStyle w:val="af"/>
        </w:rPr>
        <w:commentReference w:id="1979"/>
      </w:r>
      <w:del w:id="1980" w:author="СБ" w:date="2019-11-03T16:42:00Z">
        <w:r w:rsidRPr="0029618A" w:rsidDel="00BD7D28">
          <w:rPr>
            <w:rFonts w:eastAsia="Times New Roman"/>
            <w:sz w:val="24"/>
            <w:szCs w:val="24"/>
            <w:highlight w:val="white"/>
          </w:rPr>
          <w:delText>.</w:delText>
        </w:r>
      </w:del>
    </w:p>
    <w:p w14:paraId="1008FF43" w14:textId="3E133022" w:rsidR="008E2D65" w:rsidRPr="0029618A" w:rsidRDefault="00662FA5">
      <w:pPr>
        <w:spacing w:line="288" w:lineRule="auto"/>
        <w:ind w:firstLine="397"/>
        <w:jc w:val="both"/>
        <w:rPr>
          <w:rFonts w:eastAsia="Times New Roman"/>
          <w:sz w:val="24"/>
          <w:szCs w:val="24"/>
        </w:rPr>
      </w:pPr>
      <w:del w:id="1981" w:author="СБ" w:date="2019-11-03T17:33:00Z">
        <w:r w:rsidRPr="0029618A" w:rsidDel="0080362D">
          <w:rPr>
            <w:rFonts w:eastAsia="Times New Roman"/>
            <w:sz w:val="24"/>
            <w:szCs w:val="24"/>
            <w:highlight w:val="white"/>
          </w:rPr>
          <w:delText>Похоже</w:delText>
        </w:r>
      </w:del>
      <w:ins w:id="1982" w:author="СБ" w:date="2019-11-03T17:33:00Z">
        <w:r w:rsidR="0080362D">
          <w:rPr>
            <w:rFonts w:eastAsia="Times New Roman"/>
            <w:sz w:val="24"/>
            <w:szCs w:val="24"/>
            <w:highlight w:val="white"/>
          </w:rPr>
          <w:t>Но, всё же</w:t>
        </w:r>
      </w:ins>
      <w:r w:rsidRPr="0029618A">
        <w:rPr>
          <w:rFonts w:eastAsia="Times New Roman"/>
          <w:sz w:val="24"/>
          <w:szCs w:val="24"/>
          <w:highlight w:val="white"/>
        </w:rPr>
        <w:t xml:space="preserve">, идеальная эмоциональная память </w:t>
      </w:r>
      <w:r w:rsidR="006A0053">
        <w:rPr>
          <w:rFonts w:eastAsia="Times New Roman"/>
          <w:sz w:val="24"/>
          <w:szCs w:val="24"/>
          <w:highlight w:val="white"/>
        </w:rPr>
        <w:t xml:space="preserve">– </w:t>
      </w:r>
      <w:r w:rsidRPr="0029618A">
        <w:rPr>
          <w:rFonts w:eastAsia="Times New Roman"/>
          <w:sz w:val="24"/>
          <w:szCs w:val="24"/>
          <w:highlight w:val="white"/>
        </w:rPr>
        <w:t xml:space="preserve">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игрушки в детстве или радость от поцелуя в юности. Причём все последующие поцелуи и игрушки имеют для них такую же важность. Надо этих </w:t>
      </w:r>
      <w:proofErr w:type="gramStart"/>
      <w:r w:rsidRPr="0029618A">
        <w:rPr>
          <w:rFonts w:eastAsia="Times New Roman"/>
          <w:sz w:val="24"/>
          <w:szCs w:val="24"/>
          <w:highlight w:val="white"/>
        </w:rPr>
        <w:t>бедолаг</w:t>
      </w:r>
      <w:proofErr w:type="gramEnd"/>
      <w:r w:rsidRPr="0029618A">
        <w:rPr>
          <w:rFonts w:eastAsia="Times New Roman"/>
          <w:sz w:val="24"/>
          <w:szCs w:val="24"/>
          <w:highlight w:val="white"/>
        </w:rPr>
        <w:t xml:space="preserve"> спасать. Эмоции со временем стихают, горе притупляется, радость,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sidR="003863E0">
        <w:rPr>
          <w:rFonts w:eastAsia="Times New Roman"/>
          <w:sz w:val="24"/>
          <w:szCs w:val="24"/>
          <w:highlight w:val="white"/>
        </w:rPr>
        <w:t xml:space="preserve"> </w:t>
      </w:r>
      <w:r w:rsidRPr="0029618A">
        <w:rPr>
          <w:rFonts w:eastAsia="Times New Roman"/>
          <w:i/>
          <w:color w:val="205968"/>
          <w:sz w:val="24"/>
          <w:szCs w:val="24"/>
          <w:highlight w:val="white"/>
        </w:rPr>
        <w:t>процессам</w:t>
      </w:r>
      <w:r w:rsidRPr="0029618A">
        <w:rPr>
          <w:rFonts w:eastAsia="Times New Roman"/>
          <w:i/>
          <w:sz w:val="24"/>
          <w:szCs w:val="24"/>
          <w:highlight w:val="white"/>
        </w:rPr>
        <w:t xml:space="preserve"> </w:t>
      </w:r>
      <w:r w:rsidRPr="0029618A">
        <w:rPr>
          <w:rFonts w:eastAsia="Times New Roman"/>
          <w:i/>
          <w:color w:val="205968"/>
          <w:sz w:val="24"/>
          <w:szCs w:val="24"/>
          <w:highlight w:val="white"/>
        </w:rPr>
        <w:t>релаксации</w:t>
      </w:r>
      <w:r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14:paraId="44355A4C" w14:textId="4FC9BD35"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xml:space="preserve">. </w:t>
      </w:r>
      <w:r w:rsidRPr="0029618A">
        <w:rPr>
          <w:rFonts w:eastAsia="Times New Roman"/>
          <w:sz w:val="24"/>
          <w:szCs w:val="24"/>
          <w:highlight w:val="white"/>
        </w:rPr>
        <w:lastRenderedPageBreak/>
        <w:t xml:space="preserve">Введём в нашу модель новый параметр — скорость забывания </w:t>
      </w:r>
      <m:oMath>
        <m:r>
          <w:rPr>
            <w:rFonts w:ascii="Cambria Math" w:hAnsi="Cambria Math"/>
          </w:rPr>
          <m:t>μ</m:t>
        </m:r>
      </m:oMath>
      <w:r w:rsidRPr="0029618A">
        <w:rPr>
          <w:rFonts w:eastAsia="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w:t>
      </w:r>
      <w:proofErr w:type="gramStart"/>
      <w:r w:rsidRPr="0029618A">
        <w:rPr>
          <w:rFonts w:eastAsia="Times New Roman"/>
          <w:sz w:val="24"/>
          <w:szCs w:val="24"/>
          <w:highlight w:val="white"/>
        </w:rPr>
        <w:t>Например</w:t>
      </w:r>
      <w:proofErr w:type="gramEnd"/>
      <w:r w:rsidRPr="0029618A">
        <w:rPr>
          <w:rFonts w:eastAsia="Times New Roman"/>
          <w:sz w:val="24"/>
          <w:szCs w:val="24"/>
          <w:highlight w:val="white"/>
        </w:rPr>
        <w:t xml:space="preserve"> для </w:t>
      </w:r>
      <m:oMath>
        <m:r>
          <w:rPr>
            <w:rFonts w:ascii="Cambria Math" w:eastAsia="Cambria Math" w:hAnsi="Cambria Math"/>
            <w:color w:val="222222"/>
            <w:sz w:val="24"/>
            <w:szCs w:val="24"/>
            <w:highlight w:val="white"/>
          </w:rPr>
          <m:t>μ=1/60</m:t>
        </m:r>
      </m:oMath>
      <w:r w:rsidRPr="0029618A">
        <w:rPr>
          <w:rFonts w:eastAsia="Times New Roman"/>
          <w:sz w:val="24"/>
          <w:szCs w:val="24"/>
          <w:highlight w:val="white"/>
        </w:rPr>
        <w:t xml:space="preserve"> эмоциональный след от события уменьшится на порядок через два месяца. И вот </w:t>
      </w:r>
      <w:r w:rsidR="00446F5B">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14:paraId="4DD5EED9"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9ED43A6" wp14:editId="7E49249F">
            <wp:extent cx="4802533" cy="2490063"/>
            <wp:effectExtent l="0" t="0" r="0" b="0"/>
            <wp:docPr id="94" name="image82.png" descr="https://habrastorage.org/webt/nu/7l/r_/nu7lr_pja5pf0aklo0ip9gemfem.png"/>
            <wp:cNvGraphicFramePr/>
            <a:graphic xmlns:a="http://schemas.openxmlformats.org/drawingml/2006/main">
              <a:graphicData uri="http://schemas.openxmlformats.org/drawingml/2006/picture">
                <pic:pic xmlns:pic="http://schemas.openxmlformats.org/drawingml/2006/picture">
                  <pic:nvPicPr>
                    <pic:cNvPr id="0" name="image82.png" descr="https://habrastorage.org/webt/nu/7l/r_/nu7lr_pja5pf0aklo0ip9gemfem.png"/>
                    <pic:cNvPicPr preferRelativeResize="0"/>
                  </pic:nvPicPr>
                  <pic:blipFill>
                    <a:blip r:embed="rId65" cstate="print"/>
                    <a:srcRect/>
                    <a:stretch>
                      <a:fillRect/>
                    </a:stretch>
                  </pic:blipFill>
                  <pic:spPr>
                    <a:xfrm>
                      <a:off x="0" y="0"/>
                      <a:ext cx="4802533" cy="2490063"/>
                    </a:xfrm>
                    <a:prstGeom prst="rect">
                      <a:avLst/>
                    </a:prstGeom>
                    <a:ln/>
                  </pic:spPr>
                </pic:pic>
              </a:graphicData>
            </a:graphic>
          </wp:inline>
        </w:drawing>
      </w:r>
    </w:p>
    <w:p w14:paraId="2338E17C"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14:paraId="582F260A"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Меняя «степень забывчивости», мы можем получить более или менее эмоционально </w:t>
      </w:r>
      <w:proofErr w:type="gramStart"/>
      <w:r w:rsidRPr="0029618A">
        <w:rPr>
          <w:rFonts w:eastAsia="Times New Roman"/>
          <w:sz w:val="24"/>
          <w:szCs w:val="24"/>
          <w:highlight w:val="white"/>
        </w:rPr>
        <w:t>уравновешенных</w:t>
      </w:r>
      <w:proofErr w:type="gramEnd"/>
      <w:r w:rsidRPr="0029618A">
        <w:rPr>
          <w:rFonts w:eastAsia="Times New Roman"/>
          <w:sz w:val="24"/>
          <w:szCs w:val="24"/>
          <w:highlight w:val="white"/>
        </w:rPr>
        <w:t xml:space="preserve"> подопытных. Кажется, мы нашли источник </w:t>
      </w:r>
      <w:proofErr w:type="spellStart"/>
      <w:r w:rsidRPr="0029618A">
        <w:rPr>
          <w:rFonts w:eastAsia="Times New Roman"/>
          <w:sz w:val="24"/>
          <w:szCs w:val="24"/>
          <w:highlight w:val="white"/>
        </w:rPr>
        <w:t>зеброобразности</w:t>
      </w:r>
      <w:proofErr w:type="spellEnd"/>
      <w:r w:rsidRPr="0029618A">
        <w:rPr>
          <w:rFonts w:eastAsia="Times New Roman"/>
          <w:sz w:val="24"/>
          <w:szCs w:val="24"/>
          <w:highlight w:val="white"/>
        </w:rPr>
        <w:t xml:space="preserve">! Это, во-первых, случайные блуждания, склонные к расползанию во все стороны, и, во-вторых, целительная забывчивость, возвращающая настроение в норму. Результатом является </w:t>
      </w:r>
      <w:proofErr w:type="gramStart"/>
      <w:r w:rsidRPr="0029618A">
        <w:rPr>
          <w:rFonts w:eastAsia="Times New Roman"/>
          <w:sz w:val="24"/>
          <w:szCs w:val="24"/>
          <w:highlight w:val="white"/>
        </w:rPr>
        <w:t>волнообразное</w:t>
      </w:r>
      <w:proofErr w:type="gramEnd"/>
      <w:r w:rsidRPr="0029618A">
        <w:rPr>
          <w:rFonts w:eastAsia="Times New Roman"/>
          <w:sz w:val="24"/>
          <w:szCs w:val="24"/>
          <w:highlight w:val="white"/>
        </w:rPr>
        <w:t xml:space="preserve"> </w:t>
      </w:r>
      <w:proofErr w:type="spellStart"/>
      <w:r w:rsidRPr="0029618A">
        <w:rPr>
          <w:rFonts w:eastAsia="Times New Roman"/>
          <w:sz w:val="24"/>
          <w:szCs w:val="24"/>
          <w:highlight w:val="white"/>
        </w:rPr>
        <w:t>меандрирование</w:t>
      </w:r>
      <w:proofErr w:type="spellEnd"/>
      <w:r w:rsidRPr="0029618A">
        <w:rPr>
          <w:rFonts w:eastAsia="Times New Roman"/>
          <w:sz w:val="24"/>
          <w:szCs w:val="24"/>
          <w:highlight w:val="white"/>
        </w:rPr>
        <w:t xml:space="preserve"> настроения.</w:t>
      </w:r>
    </w:p>
    <w:p w14:paraId="23D33F3A" w14:textId="3A804B3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 </w:t>
      </w:r>
      <m:oMath>
        <m:r>
          <w:rPr>
            <w:rFonts w:ascii="Cambria Math" w:eastAsia="Cambria Math" w:hAnsi="Cambria Math"/>
            <w:color w:val="222222"/>
            <w:sz w:val="24"/>
            <w:szCs w:val="24"/>
            <w:highlight w:val="white"/>
          </w:rPr>
          <m:t>λ=1/7</m:t>
        </m:r>
      </m:oMath>
      <w:r w:rsidRPr="0029618A">
        <w:rPr>
          <w:color w:val="222222"/>
          <w:sz w:val="24"/>
          <w:szCs w:val="24"/>
          <w:highlight w:val="white"/>
        </w:rPr>
        <w:t>,</w:t>
      </w:r>
      <w:ins w:id="1983" w:author="Пользователь" w:date="2019-10-07T17:12:00Z">
        <m:oMath>
          <m:r>
            <w:rPr>
              <w:rFonts w:ascii="Cambria Math" w:hAnsi="Cambria Math"/>
              <w:color w:val="222222"/>
              <w:sz w:val="24"/>
              <w:szCs w:val="24"/>
              <w:highlight w:val="white"/>
            </w:rPr>
            <m:t xml:space="preserve"> </m:t>
          </m:r>
        </m:oMath>
      </w:ins>
      <m:oMath>
        <m:r>
          <w:rPr>
            <w:rFonts w:ascii="Cambria Math" w:eastAsia="Cambria Math" w:hAnsi="Cambria Math"/>
            <w:color w:val="222222"/>
            <w:sz w:val="24"/>
            <w:szCs w:val="24"/>
            <w:highlight w:val="white"/>
          </w:rPr>
          <m:t>μ=1/60</m:t>
        </m:r>
      </m:oMath>
      <w:r w:rsidRPr="0029618A">
        <w:rPr>
          <w:rFonts w:eastAsia="Times New Roman"/>
          <w:sz w:val="24"/>
          <w:szCs w:val="24"/>
          <w:highlight w:val="white"/>
        </w:rPr>
        <w:t>.</w:t>
      </w:r>
    </w:p>
    <w:p w14:paraId="7A2D55A1"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70EE87D" wp14:editId="71F9DFA5">
            <wp:extent cx="4500379" cy="2445909"/>
            <wp:effectExtent l="0" t="0" r="0" b="0"/>
            <wp:docPr id="76" name="image63.png" descr="https://habrastorage.org/webt/wi/cx/55/wicx55oiohliaabil-z2t7m6oqc.png"/>
            <wp:cNvGraphicFramePr/>
            <a:graphic xmlns:a="http://schemas.openxmlformats.org/drawingml/2006/main">
              <a:graphicData uri="http://schemas.openxmlformats.org/drawingml/2006/picture">
                <pic:pic xmlns:pic="http://schemas.openxmlformats.org/drawingml/2006/picture">
                  <pic:nvPicPr>
                    <pic:cNvPr id="0" name="image63.png" descr="https://habrastorage.org/webt/wi/cx/55/wicx55oiohliaabil-z2t7m6oqc.png"/>
                    <pic:cNvPicPr preferRelativeResize="0"/>
                  </pic:nvPicPr>
                  <pic:blipFill>
                    <a:blip r:embed="rId66" cstate="print"/>
                    <a:srcRect/>
                    <a:stretch>
                      <a:fillRect/>
                    </a:stretch>
                  </pic:blipFill>
                  <pic:spPr>
                    <a:xfrm>
                      <a:off x="0" y="0"/>
                      <a:ext cx="4500379" cy="2445909"/>
                    </a:xfrm>
                    <a:prstGeom prst="rect">
                      <a:avLst/>
                    </a:prstGeom>
                    <a:ln/>
                  </pic:spPr>
                </pic:pic>
              </a:graphicData>
            </a:graphic>
          </wp:inline>
        </w:drawing>
      </w:r>
    </w:p>
    <w:p w14:paraId="383AFF38"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14:paraId="4A5DD964" w14:textId="5308019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Первое, что бросается в глаза — максимум распределения (мода) находится вблизи нуля</w:t>
      </w:r>
      <w:r w:rsidR="00446F5B">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w:t>
      </w:r>
      <w:proofErr w:type="gramStart"/>
      <w:r w:rsidRPr="0029618A">
        <w:rPr>
          <w:rFonts w:eastAsia="Times New Roman"/>
          <w:sz w:val="24"/>
          <w:szCs w:val="24"/>
          <w:highlight w:val="white"/>
        </w:rPr>
        <w:t>экспоненциальному</w:t>
      </w:r>
      <w:proofErr w:type="gramEnd"/>
      <w:r w:rsidRPr="0029618A">
        <w:rPr>
          <w:rFonts w:eastAsia="Times New Roman"/>
          <w:sz w:val="24"/>
          <w:szCs w:val="24"/>
          <w:highlight w:val="white"/>
        </w:rPr>
        <w:t xml:space="preserve"> (на самом деле оно неплохо описывается более общим </w:t>
      </w:r>
      <w:r w:rsidRPr="0029618A">
        <w:rPr>
          <w:rFonts w:eastAsia="Times New Roman"/>
          <w:i/>
          <w:color w:val="205968"/>
          <w:sz w:val="24"/>
          <w:szCs w:val="24"/>
          <w:highlight w:val="white"/>
        </w:rPr>
        <w:t>гамма</w:t>
      </w:r>
      <w:r w:rsidR="00446F5B">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sidR="00446F5B">
        <w:rPr>
          <w:rFonts w:eastAsia="Times New Roman"/>
          <w:sz w:val="24"/>
          <w:szCs w:val="24"/>
          <w:highlight w:val="white"/>
        </w:rPr>
        <w:t>определенной</w:t>
      </w:r>
      <w:r w:rsidR="00446F5B" w:rsidRPr="0029618A">
        <w:rPr>
          <w:rFonts w:eastAsia="Times New Roman"/>
          <w:sz w:val="24"/>
          <w:szCs w:val="24"/>
          <w:highlight w:val="white"/>
        </w:rPr>
        <w:t xml:space="preserve"> </w:t>
      </w:r>
      <w:r w:rsidRPr="0029618A">
        <w:rPr>
          <w:rFonts w:eastAsia="Times New Roman"/>
          <w:sz w:val="24"/>
          <w:szCs w:val="24"/>
          <w:highlight w:val="white"/>
        </w:rPr>
        <w:t xml:space="preserve">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sidR="00446F5B">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sidR="00446F5B">
        <w:rPr>
          <w:rFonts w:eastAsia="Times New Roman"/>
          <w:sz w:val="24"/>
          <w:szCs w:val="24"/>
          <w:highlight w:val="white"/>
        </w:rPr>
        <w:t>ю</w:t>
      </w:r>
      <w:r w:rsidRPr="0029618A">
        <w:rPr>
          <w:rFonts w:eastAsia="Times New Roman"/>
          <w:sz w:val="24"/>
          <w:szCs w:val="24"/>
          <w:highlight w:val="white"/>
        </w:rPr>
        <w:t>тся коротки</w:t>
      </w:r>
      <w:r w:rsidR="00446F5B">
        <w:rPr>
          <w:rFonts w:eastAsia="Times New Roman"/>
          <w:sz w:val="24"/>
          <w:szCs w:val="24"/>
          <w:highlight w:val="white"/>
        </w:rPr>
        <w:t>е</w:t>
      </w:r>
      <w:r w:rsidRPr="0029618A">
        <w:rPr>
          <w:rFonts w:eastAsia="Times New Roman"/>
          <w:sz w:val="24"/>
          <w:szCs w:val="24"/>
          <w:highlight w:val="white"/>
        </w:rPr>
        <w:t xml:space="preserve"> период</w:t>
      </w:r>
      <w:r w:rsidR="00446F5B">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14:paraId="0D69A733" w14:textId="7531473B"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случае отсутствия «памяти» (для </w:t>
      </w:r>
      <m:oMath>
        <m:r>
          <w:rPr>
            <w:rFonts w:ascii="Cambria Math" w:eastAsia="Cambria Math" w:hAnsi="Cambria Math"/>
            <w:color w:val="222222"/>
            <w:sz w:val="24"/>
            <w:szCs w:val="24"/>
            <w:highlight w:val="white"/>
          </w:rPr>
          <m:t>μ=0</m:t>
        </m:r>
      </m:oMath>
      <w:r w:rsidRPr="0029618A">
        <w:rPr>
          <w:rFonts w:eastAsia="Times New Roman"/>
          <w:sz w:val="24"/>
          <w:szCs w:val="24"/>
          <w:highlight w:val="white"/>
        </w:rPr>
        <w:t xml:space="preserve">), распределение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p>
    <w:p w14:paraId="29400926" w14:textId="77777777" w:rsidR="008E2D65" w:rsidRPr="0029618A" w:rsidRDefault="00662FA5">
      <w:pPr>
        <w:spacing w:line="288" w:lineRule="auto"/>
        <w:ind w:firstLine="397"/>
        <w:jc w:val="center"/>
        <w:rPr>
          <w:rFonts w:eastAsia="Times New Roman"/>
          <w:sz w:val="24"/>
          <w:szCs w:val="24"/>
          <w:highlight w:val="white"/>
        </w:rPr>
      </w:pPr>
      <m:oMathPara>
        <m:oMath>
          <m:r>
            <w:rPr>
              <w:rFonts w:ascii="Cambria Math" w:eastAsia="Times New Roman" w:hAnsi="Cambria Math"/>
              <w:sz w:val="24"/>
              <w:szCs w:val="24"/>
              <w:highlight w:val="white"/>
            </w:rPr>
            <m:t>p(T)=</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Γ(T)</m:t>
              </m:r>
            </m:num>
            <m:den>
              <m:r>
                <w:rPr>
                  <w:rFonts w:ascii="Cambria Math" w:eastAsia="Times New Roman" w:hAnsi="Cambria Math"/>
                  <w:sz w:val="24"/>
                  <w:szCs w:val="24"/>
                  <w:highlight w:val="white"/>
                </w:rPr>
                <m:t>Γ(T+2/3)Γ(3+1/3)</m:t>
              </m:r>
            </m:den>
          </m:f>
          <m:r>
            <w:rPr>
              <w:rFonts w:ascii="Cambria Math" w:eastAsia="Times New Roman" w:hAnsi="Cambria Math"/>
              <w:sz w:val="24"/>
              <w:szCs w:val="24"/>
              <w:highlight w:val="white"/>
            </w:rPr>
            <m:t xml:space="preserve"> ≈</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1</m:t>
              </m:r>
            </m:num>
            <m:den>
              <m:r>
                <w:rPr>
                  <w:rFonts w:ascii="Cambria Math" w:eastAsia="Times New Roman" w:hAnsi="Cambria Math"/>
                  <w:sz w:val="24"/>
                  <w:szCs w:val="24"/>
                  <w:highlight w:val="white"/>
                </w:rPr>
                <m:t>3</m:t>
              </m:r>
            </m:den>
          </m:f>
          <m:r>
            <w:rPr>
              <w:rFonts w:ascii="Cambria Math" w:eastAsia="Times New Roman" w:hAnsi="Cambria Math"/>
              <w:sz w:val="24"/>
              <w:szCs w:val="24"/>
              <w:highlight w:val="white"/>
            </w:rPr>
            <m:t xml:space="preserve"> </m:t>
          </m:r>
          <m:sSup>
            <m:sSupPr>
              <m:ctrlPr>
                <w:rPr>
                  <w:rFonts w:ascii="Cambria Math" w:eastAsia="Times New Roman" w:hAnsi="Cambria Math"/>
                  <w:sz w:val="24"/>
                  <w:szCs w:val="24"/>
                  <w:highlight w:val="white"/>
                </w:rPr>
              </m:ctrlPr>
            </m:sSupPr>
            <m:e>
              <m:r>
                <w:rPr>
                  <w:rFonts w:ascii="Cambria Math" w:eastAsia="Times New Roman" w:hAnsi="Cambria Math"/>
                  <w:sz w:val="24"/>
                  <w:szCs w:val="24"/>
                  <w:highlight w:val="white"/>
                </w:rPr>
                <m:t>T</m:t>
              </m:r>
            </m:e>
            <m:sup>
              <m:r>
                <w:rPr>
                  <w:rFonts w:ascii="Cambria Math" w:eastAsia="Times New Roman" w:hAnsi="Cambria Math"/>
                  <w:sz w:val="24"/>
                  <w:szCs w:val="24"/>
                  <w:highlight w:val="white"/>
                </w:rPr>
                <m:t>-2/3</m:t>
              </m:r>
            </m:sup>
          </m:sSup>
          <m:r>
            <w:rPr>
              <w:rFonts w:ascii="Cambria Math" w:eastAsia="Times New Roman" w:hAnsi="Cambria Math"/>
              <w:sz w:val="24"/>
              <w:szCs w:val="24"/>
              <w:highlight w:val="white"/>
            </w:rPr>
            <m:t xml:space="preserve"> </m:t>
          </m:r>
        </m:oMath>
      </m:oMathPara>
    </w:p>
    <w:p w14:paraId="18ABC46F"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1A05ADC9" wp14:editId="66E8C0C6">
            <wp:extent cx="4861853" cy="2681288"/>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cstate="print"/>
                    <a:srcRect/>
                    <a:stretch>
                      <a:fillRect/>
                    </a:stretch>
                  </pic:blipFill>
                  <pic:spPr>
                    <a:xfrm>
                      <a:off x="0" y="0"/>
                      <a:ext cx="4861853" cy="2681288"/>
                    </a:xfrm>
                    <a:prstGeom prst="rect">
                      <a:avLst/>
                    </a:prstGeom>
                    <a:ln/>
                  </pic:spPr>
                </pic:pic>
              </a:graphicData>
            </a:graphic>
          </wp:inline>
        </w:drawing>
      </w:r>
    </w:p>
    <w:p w14:paraId="109B90B2"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14:paraId="3B0AC33F" w14:textId="10E0104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sidR="00410583">
        <w:rPr>
          <w:rFonts w:eastAsia="Times New Roman"/>
          <w:sz w:val="24"/>
          <w:szCs w:val="24"/>
          <w:highlight w:val="white"/>
        </w:rPr>
        <w:t>. М</w:t>
      </w:r>
      <w:r w:rsidRPr="0029618A">
        <w:rPr>
          <w:rFonts w:eastAsia="Times New Roman"/>
          <w:sz w:val="24"/>
          <w:szCs w:val="24"/>
          <w:highlight w:val="white"/>
        </w:rPr>
        <w:t xml:space="preserve">ы наблюдали их в виде долгих “погружений” в то или иное настроение. </w:t>
      </w:r>
      <w:proofErr w:type="gramStart"/>
      <w:r w:rsidRPr="0029618A">
        <w:rPr>
          <w:rFonts w:eastAsia="Times New Roman"/>
          <w:sz w:val="24"/>
          <w:szCs w:val="24"/>
          <w:highlight w:val="white"/>
        </w:rPr>
        <w:t>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отклонение,</w:t>
      </w:r>
      <w:del w:id="1984" w:author="СБ" w:date="2019-11-03T17:36:00Z">
        <w:r w:rsidRPr="0029618A" w:rsidDel="00EF7B4A">
          <w:rPr>
            <w:rFonts w:eastAsia="Times New Roman"/>
            <w:sz w:val="24"/>
            <w:szCs w:val="24"/>
            <w:highlight w:val="white"/>
          </w:rPr>
          <w:delText xml:space="preserve"> </w:delText>
        </w:r>
        <w:r w:rsidRPr="00410583" w:rsidDel="00EF7B4A">
          <w:rPr>
            <w:rFonts w:eastAsia="Times New Roman"/>
            <w:strike/>
            <w:sz w:val="24"/>
            <w:szCs w:val="24"/>
            <w:highlight w:val="white"/>
            <w:rPrChange w:id="1985" w:author="Пользователь" w:date="2019-10-07T17:20:00Z">
              <w:rPr>
                <w:rFonts w:eastAsia="Times New Roman"/>
                <w:sz w:val="24"/>
                <w:szCs w:val="24"/>
                <w:highlight w:val="white"/>
              </w:rPr>
            </w:rPrChange>
          </w:rPr>
          <w:delText xml:space="preserve">ни </w:delText>
        </w:r>
        <w:commentRangeStart w:id="1986"/>
        <w:r w:rsidRPr="00410583" w:rsidDel="00EF7B4A">
          <w:rPr>
            <w:rFonts w:eastAsia="Times New Roman"/>
            <w:strike/>
            <w:sz w:val="24"/>
            <w:szCs w:val="24"/>
            <w:highlight w:val="white"/>
            <w:rPrChange w:id="1987" w:author="Пользователь" w:date="2019-10-07T17:20:00Z">
              <w:rPr>
                <w:rFonts w:eastAsia="Times New Roman"/>
                <w:sz w:val="24"/>
                <w:szCs w:val="24"/>
                <w:highlight w:val="white"/>
              </w:rPr>
            </w:rPrChange>
          </w:rPr>
          <w:delText>медиана</w:delText>
        </w:r>
      </w:del>
      <w:commentRangeEnd w:id="1986"/>
      <w:r w:rsidR="00EF7B4A">
        <w:rPr>
          <w:rStyle w:val="af"/>
        </w:rPr>
        <w:commentReference w:id="1986"/>
      </w:r>
      <w:r w:rsidRPr="0029618A">
        <w:rPr>
          <w:rFonts w:eastAsia="Times New Roman"/>
          <w:sz w:val="24"/>
          <w:szCs w:val="24"/>
          <w:highlight w:val="white"/>
        </w:rPr>
        <w:t xml:space="preserve">. </w:t>
      </w:r>
      <w:r w:rsidRPr="00BE3FDA">
        <w:rPr>
          <w:rFonts w:eastAsia="Times New Roman"/>
          <w:color w:val="4F81BD" w:themeColor="accent1"/>
          <w:sz w:val="24"/>
          <w:szCs w:val="24"/>
          <w:highlight w:val="white"/>
          <w:rPrChange w:id="1988" w:author="Пользователь" w:date="2019-10-13T18:41:00Z">
            <w:rPr>
              <w:rFonts w:eastAsia="Times New Roman"/>
              <w:sz w:val="24"/>
              <w:szCs w:val="24"/>
              <w:highlight w:val="white"/>
            </w:rPr>
          </w:rPrChange>
        </w:rPr>
        <w:t xml:space="preserve">В прошлой главе мы уже упоминали, что такое бывает, например, у распределения </w:t>
      </w:r>
      <w:commentRangeStart w:id="1989"/>
      <w:r w:rsidRPr="00BE3FDA">
        <w:rPr>
          <w:rFonts w:eastAsia="Times New Roman"/>
          <w:color w:val="4F81BD" w:themeColor="accent1"/>
          <w:sz w:val="24"/>
          <w:szCs w:val="24"/>
          <w:highlight w:val="white"/>
          <w:rPrChange w:id="1990" w:author="Пользователь" w:date="2019-10-13T18:41:00Z">
            <w:rPr>
              <w:rFonts w:eastAsia="Times New Roman"/>
              <w:sz w:val="24"/>
              <w:szCs w:val="24"/>
              <w:highlight w:val="white"/>
            </w:rPr>
          </w:rPrChange>
        </w:rPr>
        <w:t>Коши</w:t>
      </w:r>
      <w:commentRangeEnd w:id="1989"/>
      <w:r w:rsidR="00410583" w:rsidRPr="00BE3FDA">
        <w:rPr>
          <w:rStyle w:val="af"/>
          <w:color w:val="4F81BD" w:themeColor="accent1"/>
          <w:rPrChange w:id="1991" w:author="Пользователь" w:date="2019-10-13T18:41:00Z">
            <w:rPr>
              <w:rStyle w:val="af"/>
            </w:rPr>
          </w:rPrChange>
        </w:rPr>
        <w:commentReference w:id="1989"/>
      </w:r>
      <w:r w:rsidRPr="0029618A">
        <w:rPr>
          <w:rFonts w:eastAsia="Times New Roman"/>
          <w:sz w:val="24"/>
          <w:szCs w:val="24"/>
          <w:highlight w:val="white"/>
        </w:rPr>
        <w:t>. Дело в том, что все эти характеристики вычисляются</w:t>
      </w:r>
      <w:r w:rsidR="00410583">
        <w:rPr>
          <w:rFonts w:eastAsia="Times New Roman"/>
          <w:sz w:val="24"/>
          <w:szCs w:val="24"/>
          <w:highlight w:val="white"/>
        </w:rPr>
        <w:t>,</w:t>
      </w:r>
      <w:r w:rsidRPr="0029618A">
        <w:rPr>
          <w:rFonts w:eastAsia="Times New Roman"/>
          <w:sz w:val="24"/>
          <w:szCs w:val="24"/>
          <w:highlight w:val="white"/>
        </w:rPr>
        <w:t xml:space="preserve"> исходя из площади под кривой</w:t>
      </w:r>
      <w:ins w:id="1992" w:author="СБ" w:date="2019-11-03T17:36:00Z">
        <w:r w:rsidR="00EF7B4A">
          <w:rPr>
            <w:rFonts w:eastAsia="Times New Roman"/>
            <w:sz w:val="24"/>
            <w:szCs w:val="24"/>
            <w:highlight w:val="white"/>
          </w:rPr>
          <w:t xml:space="preserve">, полученной умножением </w:t>
        </w:r>
      </w:ins>
      <w:del w:id="1993" w:author="СБ" w:date="2019-11-03T17:36:00Z">
        <w:r w:rsidRPr="0029618A" w:rsidDel="00EF7B4A">
          <w:rPr>
            <w:rFonts w:eastAsia="Times New Roman"/>
            <w:sz w:val="24"/>
            <w:szCs w:val="24"/>
            <w:highlight w:val="white"/>
          </w:rPr>
          <w:delText xml:space="preserve"> </w:delText>
        </w:r>
      </w:del>
      <w:r w:rsidRPr="0029618A">
        <w:rPr>
          <w:rFonts w:eastAsia="Times New Roman"/>
          <w:sz w:val="24"/>
          <w:szCs w:val="24"/>
          <w:highlight w:val="white"/>
        </w:rPr>
        <w:t>плотности распределения</w:t>
      </w:r>
      <w:ins w:id="1994" w:author="СБ" w:date="2019-11-03T17:37:00Z">
        <w:r w:rsidR="00EF7B4A">
          <w:rPr>
            <w:rFonts w:eastAsia="Times New Roman"/>
            <w:sz w:val="24"/>
            <w:szCs w:val="24"/>
            <w:highlight w:val="white"/>
          </w:rPr>
          <w:t xml:space="preserve"> величины</w:t>
        </w:r>
      </w:ins>
      <w:ins w:id="1995" w:author="СБ" w:date="2019-11-03T17:36:00Z">
        <w:r w:rsidR="00EF7B4A">
          <w:rPr>
            <w:rFonts w:eastAsia="Times New Roman"/>
            <w:sz w:val="24"/>
            <w:szCs w:val="24"/>
            <w:highlight w:val="white"/>
          </w:rPr>
          <w:t xml:space="preserve"> на саму величину </w:t>
        </w:r>
      </w:ins>
      <w:ins w:id="1996" w:author="СБ" w:date="2019-11-03T17:38:00Z">
        <w:r w:rsidR="00EF7B4A">
          <w:rPr>
            <w:rFonts w:eastAsia="Times New Roman"/>
            <w:sz w:val="24"/>
            <w:szCs w:val="24"/>
            <w:highlight w:val="white"/>
          </w:rPr>
          <w:t xml:space="preserve">(для среднего) </w:t>
        </w:r>
      </w:ins>
      <w:ins w:id="1997" w:author="СБ" w:date="2019-11-03T17:36:00Z">
        <w:r w:rsidR="00EF7B4A">
          <w:rPr>
            <w:rFonts w:eastAsia="Times New Roman"/>
            <w:sz w:val="24"/>
            <w:szCs w:val="24"/>
            <w:highlight w:val="white"/>
          </w:rPr>
          <w:t>или</w:t>
        </w:r>
      </w:ins>
      <w:ins w:id="1998" w:author="СБ" w:date="2019-11-03T17:38:00Z">
        <w:r w:rsidR="00EF7B4A">
          <w:rPr>
            <w:rFonts w:eastAsia="Times New Roman"/>
            <w:sz w:val="24"/>
            <w:szCs w:val="24"/>
            <w:highlight w:val="white"/>
          </w:rPr>
          <w:t xml:space="preserve"> на</w:t>
        </w:r>
        <w:proofErr w:type="gramEnd"/>
        <w:r w:rsidR="00EF7B4A">
          <w:rPr>
            <w:rFonts w:eastAsia="Times New Roman"/>
            <w:sz w:val="24"/>
            <w:szCs w:val="24"/>
            <w:highlight w:val="white"/>
          </w:rPr>
          <w:t xml:space="preserve"> квадрат отклонения </w:t>
        </w:r>
      </w:ins>
      <w:ins w:id="1999" w:author="СБ" w:date="2019-11-03T17:39:00Z">
        <w:r w:rsidR="00EF7B4A">
          <w:rPr>
            <w:rFonts w:eastAsia="Times New Roman"/>
            <w:sz w:val="24"/>
            <w:szCs w:val="24"/>
            <w:highlight w:val="white"/>
          </w:rPr>
          <w:t xml:space="preserve">величины </w:t>
        </w:r>
      </w:ins>
      <w:ins w:id="2000" w:author="СБ" w:date="2019-11-03T17:38:00Z">
        <w:r w:rsidR="00EF7B4A">
          <w:rPr>
            <w:rFonts w:eastAsia="Times New Roman"/>
            <w:sz w:val="24"/>
            <w:szCs w:val="24"/>
            <w:highlight w:val="white"/>
          </w:rPr>
          <w:t>от среднего (для дисперсии)</w:t>
        </w:r>
      </w:ins>
      <w:r w:rsidRPr="0029618A">
        <w:rPr>
          <w:rFonts w:eastAsia="Times New Roman"/>
          <w:sz w:val="24"/>
          <w:szCs w:val="24"/>
          <w:highlight w:val="white"/>
        </w:rPr>
        <w:t>, а он</w:t>
      </w:r>
      <w:ins w:id="2001" w:author="СБ" w:date="2019-11-03T17:38:00Z">
        <w:r w:rsidR="00EF7B4A">
          <w:rPr>
            <w:rFonts w:eastAsia="Times New Roman"/>
            <w:sz w:val="24"/>
            <w:szCs w:val="24"/>
            <w:highlight w:val="white"/>
          </w:rPr>
          <w:t>и</w:t>
        </w:r>
      </w:ins>
      <w:del w:id="2002" w:author="СБ" w:date="2019-11-03T17:38:00Z">
        <w:r w:rsidRPr="0029618A" w:rsidDel="00EF7B4A">
          <w:rPr>
            <w:rFonts w:eastAsia="Times New Roman"/>
            <w:sz w:val="24"/>
            <w:szCs w:val="24"/>
            <w:highlight w:val="white"/>
          </w:rPr>
          <w:delText>а</w:delText>
        </w:r>
      </w:del>
      <w:ins w:id="2003" w:author="СБ" w:date="2019-11-03T17:38:00Z">
        <w:r w:rsidR="00EF7B4A">
          <w:rPr>
            <w:rFonts w:eastAsia="Times New Roman"/>
            <w:sz w:val="24"/>
            <w:szCs w:val="24"/>
            <w:highlight w:val="white"/>
          </w:rPr>
          <w:t xml:space="preserve"> </w:t>
        </w:r>
      </w:ins>
      <w:ins w:id="2004" w:author="СБ" w:date="2019-11-03T17:39:00Z">
        <w:r w:rsidR="00EF7B4A">
          <w:rPr>
            <w:rFonts w:eastAsia="Times New Roman"/>
            <w:sz w:val="24"/>
            <w:szCs w:val="24"/>
            <w:highlight w:val="white"/>
          </w:rPr>
          <w:t xml:space="preserve">в случае </w:t>
        </w:r>
      </w:ins>
      <w:ins w:id="2005" w:author="СБ" w:date="2019-11-03T17:38:00Z">
        <w:r w:rsidR="00EF7B4A">
          <w:rPr>
            <w:rFonts w:eastAsia="Times New Roman"/>
            <w:sz w:val="24"/>
            <w:szCs w:val="24"/>
            <w:highlight w:val="white"/>
          </w:rPr>
          <w:t xml:space="preserve"> распределения Юла</w:t>
        </w:r>
      </w:ins>
      <w:r w:rsidRPr="0029618A">
        <w:rPr>
          <w:rFonts w:eastAsia="Times New Roman"/>
          <w:sz w:val="24"/>
          <w:szCs w:val="24"/>
          <w:highlight w:val="white"/>
        </w:rPr>
        <w:t xml:space="preserve"> </w:t>
      </w:r>
      <w:commentRangeStart w:id="2006"/>
      <w:commentRangeStart w:id="2007"/>
      <w:proofErr w:type="gramStart"/>
      <w:r w:rsidRPr="0029618A">
        <w:rPr>
          <w:rFonts w:eastAsia="Times New Roman"/>
          <w:sz w:val="24"/>
          <w:szCs w:val="24"/>
          <w:highlight w:val="white"/>
        </w:rPr>
        <w:t>бесконечн</w:t>
      </w:r>
      <w:del w:id="2008" w:author="СБ" w:date="2019-11-03T17:38:00Z">
        <w:r w:rsidRPr="0029618A" w:rsidDel="00EF7B4A">
          <w:rPr>
            <w:rFonts w:eastAsia="Times New Roman"/>
            <w:sz w:val="24"/>
            <w:szCs w:val="24"/>
            <w:highlight w:val="white"/>
          </w:rPr>
          <w:delText>а</w:delText>
        </w:r>
      </w:del>
      <w:commentRangeEnd w:id="2006"/>
      <w:r w:rsidR="00410583">
        <w:rPr>
          <w:rStyle w:val="af"/>
        </w:rPr>
        <w:commentReference w:id="2006"/>
      </w:r>
      <w:ins w:id="2009" w:author="СБ" w:date="2019-11-03T17:38:00Z">
        <w:r w:rsidR="00EF7B4A">
          <w:rPr>
            <w:rFonts w:eastAsia="Times New Roman"/>
            <w:sz w:val="24"/>
            <w:szCs w:val="24"/>
            <w:highlight w:val="white"/>
          </w:rPr>
          <w:t>ы</w:t>
        </w:r>
      </w:ins>
      <w:commentRangeEnd w:id="2007"/>
      <w:proofErr w:type="gramEnd"/>
      <w:ins w:id="2010" w:author="СБ" w:date="2019-11-03T17:39:00Z">
        <w:r w:rsidR="00EF7B4A">
          <w:rPr>
            <w:rStyle w:val="af"/>
          </w:rPr>
          <w:commentReference w:id="2007"/>
        </w:r>
      </w:ins>
      <w:r w:rsidRPr="0029618A">
        <w:rPr>
          <w:rFonts w:eastAsia="Times New Roman"/>
          <w:sz w:val="24"/>
          <w:szCs w:val="24"/>
          <w:highlight w:val="white"/>
        </w:rPr>
        <w:t>. В связи с этим</w:t>
      </w:r>
      <w:del w:id="2011" w:author="Пользователь" w:date="2019-10-07T17:23:00Z">
        <w:r w:rsidRPr="0029618A" w:rsidDel="00410583">
          <w:rPr>
            <w:rFonts w:eastAsia="Times New Roman"/>
            <w:sz w:val="24"/>
            <w:szCs w:val="24"/>
            <w:highlight w:val="white"/>
          </w:rPr>
          <w:delText>,</w:delText>
        </w:r>
      </w:del>
      <w:r w:rsidRPr="0029618A">
        <w:rPr>
          <w:rFonts w:eastAsia="Times New Roman"/>
          <w:sz w:val="24"/>
          <w:szCs w:val="24"/>
          <w:highlight w:val="white"/>
        </w:rPr>
        <w:t xml:space="preserve"> можно услышать, что и среднее значение в таком случае бесконечно, но это не так. Посмотрите, что произойдёт при попытке вычислить </w:t>
      </w:r>
      <w:del w:id="2012" w:author="СБ" w:date="2019-11-03T17:42:00Z">
        <w:r w:rsidRPr="0029618A" w:rsidDel="008C0E94">
          <w:rPr>
            <w:rFonts w:eastAsia="Times New Roman"/>
            <w:sz w:val="24"/>
            <w:szCs w:val="24"/>
            <w:highlight w:val="white"/>
          </w:rPr>
          <w:delText xml:space="preserve">среднее значение </w:delText>
        </w:r>
      </w:del>
      <w:ins w:id="2013" w:author="СБ" w:date="2019-11-03T17:42:00Z">
        <w:r w:rsidR="008C0E94">
          <w:rPr>
            <w:rFonts w:eastAsia="Times New Roman"/>
            <w:sz w:val="24"/>
            <w:szCs w:val="24"/>
            <w:highlight w:val="white"/>
          </w:rPr>
          <w:t xml:space="preserve">математическое ожидание </w:t>
        </w:r>
      </w:ins>
      <w:r w:rsidRPr="0029618A">
        <w:rPr>
          <w:rFonts w:eastAsia="Times New Roman"/>
          <w:sz w:val="24"/>
          <w:szCs w:val="24"/>
          <w:highlight w:val="white"/>
        </w:rPr>
        <w:t>длительности меандров случайного блуждания:</w:t>
      </w:r>
    </w:p>
    <w:p w14:paraId="26F125C6"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0A385415" wp14:editId="2DFE6F8A">
            <wp:extent cx="4886250" cy="2640023"/>
            <wp:effectExtent l="0" t="0" r="0" b="0"/>
            <wp:docPr id="70" name="image61.png" descr="https://habrastorage.org/webt/y9/_h/p_/y9_hp_vvvnwveyrytsmmvrwbney.png"/>
            <wp:cNvGraphicFramePr/>
            <a:graphic xmlns:a="http://schemas.openxmlformats.org/drawingml/2006/main">
              <a:graphicData uri="http://schemas.openxmlformats.org/drawingml/2006/picture">
                <pic:pic xmlns:pic="http://schemas.openxmlformats.org/drawingml/2006/picture">
                  <pic:nvPicPr>
                    <pic:cNvPr id="0" name="image61.png" descr="https://habrastorage.org/webt/y9/_h/p_/y9_hp_vvvnwveyrytsmmvrwbney.png"/>
                    <pic:cNvPicPr preferRelativeResize="0"/>
                  </pic:nvPicPr>
                  <pic:blipFill>
                    <a:blip r:embed="rId68" cstate="print"/>
                    <a:srcRect/>
                    <a:stretch>
                      <a:fillRect/>
                    </a:stretch>
                  </pic:blipFill>
                  <pic:spPr>
                    <a:xfrm>
                      <a:off x="0" y="0"/>
                      <a:ext cx="4886250" cy="2640023"/>
                    </a:xfrm>
                    <a:prstGeom prst="rect">
                      <a:avLst/>
                    </a:prstGeom>
                    <a:ln/>
                  </pic:spPr>
                </pic:pic>
              </a:graphicData>
            </a:graphic>
          </wp:inline>
        </w:drawing>
      </w:r>
    </w:p>
    <w:p w14:paraId="0C42E743"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14:paraId="7DAEB001" w14:textId="31B6491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то есть отсутствие какого-либо собственного масштаба времени.</w:t>
      </w:r>
    </w:p>
    <w:p w14:paraId="31A31F2F" w14:textId="6EF2F8F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sidR="00E34D01">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sidR="00E34D01">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sidR="00E34D01">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w:t>
      </w:r>
      <w:proofErr w:type="gramStart"/>
      <w:r w:rsidRPr="0029618A">
        <w:rPr>
          <w:rFonts w:eastAsia="Times New Roman"/>
          <w:sz w:val="24"/>
          <w:szCs w:val="24"/>
          <w:highlight w:val="white"/>
        </w:rPr>
        <w:t>образом</w:t>
      </w:r>
      <w:proofErr w:type="gramEnd"/>
      <w:r w:rsidRPr="0029618A">
        <w:rPr>
          <w:rFonts w:eastAsia="Times New Roman"/>
          <w:sz w:val="24"/>
          <w:szCs w:val="24"/>
          <w:highlight w:val="white"/>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w:t>
      </w:r>
      <w:r w:rsidR="00E34D01">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sidR="00E34D01">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sidR="00E34D01">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00E34D01" w:rsidRPr="00E34D01">
        <w:rPr>
          <w:rFonts w:eastAsia="Times New Roman"/>
          <w:sz w:val="24"/>
          <w:szCs w:val="24"/>
          <w:highlight w:val="white"/>
        </w:rPr>
        <w:t xml:space="preserve"> </w:t>
      </w:r>
      <w:r w:rsidR="00E34D01">
        <w:rPr>
          <w:rFonts w:eastAsia="Times New Roman"/>
          <w:sz w:val="24"/>
          <w:szCs w:val="24"/>
          <w:highlight w:val="white"/>
        </w:rPr>
        <w:t xml:space="preserve">тоже </w:t>
      </w:r>
      <w:r w:rsidR="00E34D01" w:rsidRPr="0029618A">
        <w:rPr>
          <w:rFonts w:eastAsia="Times New Roman"/>
          <w:sz w:val="24"/>
          <w:szCs w:val="24"/>
          <w:highlight w:val="white"/>
        </w:rPr>
        <w:t>не безоблачна</w:t>
      </w:r>
      <w:r w:rsidRPr="0029618A">
        <w:rPr>
          <w:rFonts w:eastAsia="Times New Roman"/>
          <w:sz w:val="24"/>
          <w:szCs w:val="24"/>
          <w:highlight w:val="white"/>
        </w:rPr>
        <w:t xml:space="preserve">. </w:t>
      </w:r>
      <w:commentRangeStart w:id="2014"/>
      <w:r w:rsidRPr="0029618A">
        <w:rPr>
          <w:rFonts w:eastAsia="Times New Roman"/>
          <w:sz w:val="24"/>
          <w:szCs w:val="24"/>
          <w:highlight w:val="white"/>
        </w:rPr>
        <w:t xml:space="preserve">Смещается </w:t>
      </w:r>
      <w:ins w:id="2015" w:author="СБ" w:date="2019-11-04T11:15:00Z">
        <w:r w:rsidR="005C00CC">
          <w:rPr>
            <w:rFonts w:eastAsia="Times New Roman"/>
            <w:sz w:val="24"/>
            <w:szCs w:val="24"/>
            <w:highlight w:val="white"/>
          </w:rPr>
          <w:t xml:space="preserve">локальное </w:t>
        </w:r>
      </w:ins>
      <w:r w:rsidRPr="0029618A">
        <w:rPr>
          <w:rFonts w:eastAsia="Times New Roman"/>
          <w:sz w:val="24"/>
          <w:szCs w:val="24"/>
          <w:highlight w:val="white"/>
        </w:rPr>
        <w:t>представление о норме</w:t>
      </w:r>
      <w:ins w:id="2016" w:author="СБ" w:date="2019-11-04T11:16:00Z">
        <w:r w:rsidR="005C00CC">
          <w:rPr>
            <w:rFonts w:eastAsia="Times New Roman"/>
            <w:sz w:val="24"/>
            <w:szCs w:val="24"/>
            <w:highlight w:val="white"/>
          </w:rPr>
          <w:t xml:space="preserve">, или привычном </w:t>
        </w:r>
      </w:ins>
      <w:ins w:id="2017" w:author="СБ" w:date="2019-11-04T11:43:00Z">
        <w:r w:rsidR="00740261">
          <w:rPr>
            <w:rFonts w:eastAsia="Times New Roman"/>
            <w:sz w:val="24"/>
            <w:szCs w:val="24"/>
            <w:highlight w:val="white"/>
          </w:rPr>
          <w:t>состоянии дел</w:t>
        </w:r>
      </w:ins>
      <w:r w:rsidRPr="0029618A">
        <w:rPr>
          <w:rFonts w:eastAsia="Times New Roman"/>
          <w:sz w:val="24"/>
          <w:szCs w:val="24"/>
          <w:highlight w:val="white"/>
        </w:rPr>
        <w:t>, от которой настроение отклоняется в ту или иную сторону</w:t>
      </w:r>
      <w:commentRangeEnd w:id="2014"/>
      <w:r w:rsidR="0044326C">
        <w:rPr>
          <w:rStyle w:val="af"/>
        </w:rPr>
        <w:commentReference w:id="2014"/>
      </w:r>
      <w:r w:rsidRPr="0029618A">
        <w:rPr>
          <w:rFonts w:eastAsia="Times New Roman"/>
          <w:sz w:val="24"/>
          <w:szCs w:val="24"/>
          <w:highlight w:val="white"/>
        </w:rPr>
        <w:t>. Рассматривая разницу между последовательностью эмоций и сглаженной линией фона, мы получим такую же картину</w:t>
      </w:r>
      <w:del w:id="2018" w:author="Пользователь" w:date="2019-10-07T18:16:00Z">
        <w:r w:rsidRPr="0029618A" w:rsidDel="00E34D01">
          <w:rPr>
            <w:rFonts w:eastAsia="Times New Roman"/>
            <w:sz w:val="24"/>
            <w:szCs w:val="24"/>
            <w:highlight w:val="white"/>
          </w:rPr>
          <w:delText>,</w:delText>
        </w:r>
      </w:del>
      <w:r w:rsidRPr="0029618A">
        <w:rPr>
          <w:rFonts w:eastAsia="Times New Roman"/>
          <w:sz w:val="24"/>
          <w:szCs w:val="24"/>
          <w:highlight w:val="white"/>
        </w:rPr>
        <w:t xml:space="preserve"> полос, какую дала нам </w:t>
      </w:r>
      <w:r w:rsidRPr="0029618A">
        <w:rPr>
          <w:rFonts w:eastAsia="Times New Roman"/>
          <w:sz w:val="24"/>
          <w:szCs w:val="24"/>
          <w:highlight w:val="white"/>
        </w:rPr>
        <w:lastRenderedPageBreak/>
        <w:t>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14:paraId="59F01BA0"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509C6AB" wp14:editId="3317572D">
            <wp:extent cx="4786559" cy="2559895"/>
            <wp:effectExtent l="0" t="0" r="0" b="0"/>
            <wp:docPr id="44" name="image43.png" descr="https://habrastorage.org/webt/eb/rp/wb/ebrpwb7axpvtxvnqi7qobohefto.png"/>
            <wp:cNvGraphicFramePr/>
            <a:graphic xmlns:a="http://schemas.openxmlformats.org/drawingml/2006/main">
              <a:graphicData uri="http://schemas.openxmlformats.org/drawingml/2006/picture">
                <pic:pic xmlns:pic="http://schemas.openxmlformats.org/drawingml/2006/picture">
                  <pic:nvPicPr>
                    <pic:cNvPr id="0" name="image43.png" descr="https://habrastorage.org/webt/eb/rp/wb/ebrpwb7axpvtxvnqi7qobohefto.png"/>
                    <pic:cNvPicPr preferRelativeResize="0"/>
                  </pic:nvPicPr>
                  <pic:blipFill>
                    <a:blip r:embed="rId69" cstate="print"/>
                    <a:srcRect/>
                    <a:stretch>
                      <a:fillRect/>
                    </a:stretch>
                  </pic:blipFill>
                  <pic:spPr>
                    <a:xfrm>
                      <a:off x="0" y="0"/>
                      <a:ext cx="4786559" cy="2559895"/>
                    </a:xfrm>
                    <a:prstGeom prst="rect">
                      <a:avLst/>
                    </a:prstGeom>
                    <a:ln/>
                  </pic:spPr>
                </pic:pic>
              </a:graphicData>
            </a:graphic>
          </wp:inline>
        </w:drawing>
      </w:r>
    </w:p>
    <w:p w14:paraId="6B60A2E3" w14:textId="77777777" w:rsidR="008E2D65" w:rsidRPr="0029618A" w:rsidRDefault="00662FA5">
      <w:pPr>
        <w:keepLines/>
        <w:spacing w:before="120" w:after="240"/>
        <w:ind w:left="567" w:right="567"/>
        <w:jc w:val="both"/>
        <w:rPr>
          <w:rFonts w:eastAsia="Times New Roman"/>
          <w:i/>
          <w:sz w:val="24"/>
          <w:szCs w:val="24"/>
        </w:rPr>
      </w:pPr>
      <w:proofErr w:type="spellStart"/>
      <w:r w:rsidRPr="0029618A">
        <w:rPr>
          <w:rFonts w:eastAsia="Times New Roman"/>
          <w:i/>
          <w:sz w:val="24"/>
          <w:szCs w:val="24"/>
          <w:highlight w:val="white"/>
        </w:rPr>
        <w:t>Меандрирование</w:t>
      </w:r>
      <w:proofErr w:type="spellEnd"/>
      <w:r w:rsidRPr="0029618A">
        <w:rPr>
          <w:rFonts w:eastAsia="Times New Roman"/>
          <w:i/>
          <w:sz w:val="24"/>
          <w:szCs w:val="24"/>
          <w:highlight w:val="white"/>
        </w:rPr>
        <w:t xml:space="preserve"> и смену настроений можно получить, моделируя скользящим средним приспосабливаемость человека к обстоятельствам.</w:t>
      </w:r>
    </w:p>
    <w:p w14:paraId="7555CF87" w14:textId="7A464A5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w:t>
      </w:r>
      <w:r w:rsidR="0044326C" w:rsidRPr="0029618A">
        <w:rPr>
          <w:rFonts w:eastAsia="Times New Roman"/>
          <w:sz w:val="24"/>
          <w:szCs w:val="24"/>
          <w:highlight w:val="white"/>
        </w:rPr>
        <w:t xml:space="preserve">хороших </w:t>
      </w:r>
      <w:r w:rsidRPr="0029618A">
        <w:rPr>
          <w:rFonts w:eastAsia="Times New Roman"/>
          <w:sz w:val="24"/>
          <w:szCs w:val="24"/>
          <w:highlight w:val="white"/>
        </w:rPr>
        <w:t xml:space="preserve">событий становилось </w:t>
      </w:r>
      <w:proofErr w:type="gramStart"/>
      <w:r w:rsidRPr="0029618A">
        <w:rPr>
          <w:rFonts w:eastAsia="Times New Roman"/>
          <w:sz w:val="24"/>
          <w:szCs w:val="24"/>
          <w:highlight w:val="white"/>
        </w:rPr>
        <w:t>побольше</w:t>
      </w:r>
      <w:proofErr w:type="gramEnd"/>
      <w:r w:rsidRPr="0029618A">
        <w:rPr>
          <w:rFonts w:eastAsia="Times New Roman"/>
          <w:sz w:val="24"/>
          <w:szCs w:val="24"/>
          <w:highlight w:val="white"/>
        </w:rPr>
        <w:t xml:space="preserve">,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w:t>
      </w:r>
      <w:r w:rsidRPr="0044326C">
        <w:rPr>
          <w:rFonts w:eastAsia="Times New Roman"/>
          <w:strike/>
          <w:sz w:val="24"/>
          <w:szCs w:val="24"/>
          <w:highlight w:val="white"/>
          <w:rPrChange w:id="2019" w:author="Пользователь" w:date="2019-10-07T18:22:00Z">
            <w:rPr>
              <w:rFonts w:eastAsia="Times New Roman"/>
              <w:sz w:val="24"/>
              <w:szCs w:val="24"/>
              <w:highlight w:val="white"/>
            </w:rPr>
          </w:rPrChange>
        </w:rPr>
        <w:t>вслед за трендом потянется и среднее значение, так что</w:t>
      </w:r>
      <w:r w:rsidRPr="0029618A">
        <w:rPr>
          <w:rFonts w:eastAsia="Times New Roman"/>
          <w:sz w:val="24"/>
          <w:szCs w:val="24"/>
          <w:highlight w:val="white"/>
        </w:rPr>
        <w:t xml:space="preserve"> неизбежные грустные события обязательно сменят </w:t>
      </w:r>
      <w:commentRangeStart w:id="2020"/>
      <w:r w:rsidRPr="0029618A">
        <w:rPr>
          <w:rFonts w:eastAsia="Times New Roman"/>
          <w:sz w:val="24"/>
          <w:szCs w:val="24"/>
          <w:highlight w:val="white"/>
        </w:rPr>
        <w:t>настроение</w:t>
      </w:r>
      <w:commentRangeEnd w:id="2020"/>
      <w:r w:rsidR="0044326C">
        <w:rPr>
          <w:rStyle w:val="af"/>
        </w:rPr>
        <w:commentReference w:id="2020"/>
      </w:r>
      <w:r w:rsidRPr="0029618A">
        <w:rPr>
          <w:rFonts w:eastAsia="Times New Roman"/>
          <w:sz w:val="24"/>
          <w:szCs w:val="24"/>
          <w:highlight w:val="white"/>
        </w:rPr>
        <w:t>.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14:paraId="780771FD" w14:textId="77777777" w:rsidR="008E2D65" w:rsidRPr="0029618A" w:rsidRDefault="00662FA5">
      <w:pPr>
        <w:pStyle w:val="2"/>
        <w:spacing w:before="200" w:after="0"/>
        <w:ind w:firstLine="397"/>
        <w:jc w:val="both"/>
        <w:rPr>
          <w:rFonts w:eastAsia="Cambria"/>
          <w:b/>
          <w:color w:val="4F81BD"/>
          <w:sz w:val="26"/>
          <w:szCs w:val="26"/>
        </w:rPr>
      </w:pPr>
      <w:bookmarkStart w:id="2021" w:name="_Toc22639645"/>
      <w:r w:rsidRPr="0029618A">
        <w:rPr>
          <w:rFonts w:eastAsia="Cambria"/>
          <w:b/>
          <w:color w:val="4F81BD"/>
          <w:sz w:val="26"/>
          <w:szCs w:val="26"/>
        </w:rPr>
        <w:t xml:space="preserve">О </w:t>
      </w:r>
      <w:proofErr w:type="spellStart"/>
      <w:r w:rsidRPr="0029618A">
        <w:rPr>
          <w:rFonts w:eastAsia="Cambria"/>
          <w:b/>
          <w:color w:val="4F81BD"/>
          <w:sz w:val="26"/>
          <w:szCs w:val="26"/>
        </w:rPr>
        <w:t>марковских</w:t>
      </w:r>
      <w:proofErr w:type="spellEnd"/>
      <w:r w:rsidRPr="0029618A">
        <w:rPr>
          <w:rFonts w:eastAsia="Cambria"/>
          <w:b/>
          <w:color w:val="4F81BD"/>
          <w:sz w:val="26"/>
          <w:szCs w:val="26"/>
        </w:rPr>
        <w:t xml:space="preserve"> цепях и пессимистах с оптимистами</w:t>
      </w:r>
      <w:bookmarkEnd w:id="2021"/>
    </w:p>
    <w:p w14:paraId="50ACF22B"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w:t>
      </w:r>
      <w:r w:rsidRPr="0029618A">
        <w:rPr>
          <w:rFonts w:eastAsia="Times New Roman"/>
          <w:sz w:val="24"/>
          <w:szCs w:val="24"/>
          <w:highlight w:val="white"/>
        </w:rPr>
        <w:lastRenderedPageBreak/>
        <w:t>изначально «вшит» в модель. Насколько при этом универсален наш результат? Можно ли получить его как-нибудь совсем по-другому?</w:t>
      </w:r>
    </w:p>
    <w:p w14:paraId="15D32DD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w:t>
      </w:r>
      <w:proofErr w:type="gramStart"/>
      <w:r w:rsidRPr="0029618A">
        <w:rPr>
          <w:rFonts w:eastAsia="Times New Roman"/>
          <w:sz w:val="24"/>
          <w:szCs w:val="24"/>
          <w:highlight w:val="white"/>
        </w:rPr>
        <w:t>получше</w:t>
      </w:r>
      <w:proofErr w:type="gramEnd"/>
      <w:r w:rsidRPr="0029618A">
        <w:rPr>
          <w:rFonts w:eastAsia="Times New Roman"/>
          <w:sz w:val="24"/>
          <w:szCs w:val="24"/>
          <w:highlight w:val="white"/>
        </w:rPr>
        <w:t>.</w:t>
      </w:r>
    </w:p>
    <w:p w14:paraId="6F8B85B2" w14:textId="77777777" w:rsidR="00345A66" w:rsidRDefault="00740261">
      <w:pPr>
        <w:spacing w:line="288" w:lineRule="auto"/>
        <w:ind w:firstLine="397"/>
        <w:jc w:val="both"/>
        <w:rPr>
          <w:rFonts w:eastAsia="Times New Roman"/>
          <w:i/>
          <w:noProof/>
          <w:sz w:val="24"/>
          <w:szCs w:val="24"/>
        </w:rPr>
      </w:pPr>
      <w:ins w:id="2022" w:author="СБ" w:date="2019-11-04T11:52:00Z">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w:t>
        </w:r>
        <w:proofErr w:type="gramStart"/>
        <w:r>
          <w:rPr>
            <w:rFonts w:eastAsia="Times New Roman"/>
            <w:sz w:val="24"/>
            <w:szCs w:val="24"/>
            <w:highlight w:val="white"/>
          </w:rPr>
          <w:t>в</w:t>
        </w:r>
        <w:proofErr w:type="gramEnd"/>
        <w:r>
          <w:rPr>
            <w:rFonts w:eastAsia="Times New Roman"/>
            <w:sz w:val="24"/>
            <w:szCs w:val="24"/>
            <w:highlight w:val="white"/>
          </w:rPr>
          <w:t xml:space="preserve">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ins>
      <w:r w:rsidR="00662FA5" w:rsidRPr="0029618A">
        <w:rPr>
          <w:rFonts w:eastAsia="Times New Roman"/>
          <w:sz w:val="24"/>
          <w:szCs w:val="24"/>
          <w:highlight w:val="white"/>
        </w:rPr>
        <w:t xml:space="preserve">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w:t>
      </w:r>
      <w:proofErr w:type="spellStart"/>
      <w:r w:rsidR="00662FA5" w:rsidRPr="0029618A">
        <w:rPr>
          <w:rFonts w:eastAsia="Times New Roman"/>
          <w:sz w:val="24"/>
          <w:szCs w:val="24"/>
          <w:highlight w:val="white"/>
        </w:rPr>
        <w:t>изменить.</w:t>
      </w:r>
      <w:del w:id="2023" w:author="СБ" w:date="2019-11-04T11:52:00Z">
        <w:r w:rsidR="00662FA5" w:rsidRPr="0029618A" w:rsidDel="00740261">
          <w:rPr>
            <w:rFonts w:eastAsia="Times New Roman"/>
            <w:sz w:val="24"/>
            <w:szCs w:val="24"/>
            <w:highlight w:val="white"/>
          </w:rPr>
          <w:delText xml:space="preserve"> </w:delText>
        </w:r>
      </w:del>
      <w:proofErr w:type="gramStart"/>
      <w:r w:rsidR="00662FA5" w:rsidRPr="0029618A">
        <w:rPr>
          <w:rFonts w:eastAsia="Times New Roman"/>
          <w:sz w:val="24"/>
          <w:szCs w:val="24"/>
          <w:highlight w:val="white"/>
        </w:rPr>
        <w:t>Такое</w:t>
      </w:r>
      <w:proofErr w:type="spellEnd"/>
      <w:r w:rsidR="00662FA5" w:rsidRPr="0029618A">
        <w:rPr>
          <w:rFonts w:eastAsia="Times New Roman"/>
          <w:sz w:val="24"/>
          <w:szCs w:val="24"/>
          <w:highlight w:val="white"/>
        </w:rPr>
        <w:t xml:space="preserve"> поведение можно описать с помощью случайного процесса, называемого </w:t>
      </w:r>
      <w:r w:rsidR="00662FA5" w:rsidRPr="0029618A">
        <w:rPr>
          <w:rFonts w:eastAsia="Times New Roman"/>
          <w:i/>
          <w:color w:val="205968"/>
          <w:sz w:val="24"/>
          <w:szCs w:val="24"/>
          <w:highlight w:val="white"/>
        </w:rPr>
        <w:t>цепью</w:t>
      </w:r>
      <w:r w:rsidR="00662FA5" w:rsidRPr="0029618A">
        <w:rPr>
          <w:rFonts w:eastAsia="Times New Roman"/>
          <w:i/>
          <w:sz w:val="24"/>
          <w:szCs w:val="24"/>
          <w:highlight w:val="white"/>
        </w:rPr>
        <w:t xml:space="preserve"> </w:t>
      </w:r>
      <w:commentRangeStart w:id="2024"/>
      <w:r w:rsidR="00662FA5" w:rsidRPr="0029618A">
        <w:rPr>
          <w:rFonts w:eastAsia="Times New Roman"/>
          <w:i/>
          <w:color w:val="205968"/>
          <w:sz w:val="24"/>
          <w:szCs w:val="24"/>
          <w:highlight w:val="white"/>
        </w:rPr>
        <w:t>Маркова</w:t>
      </w:r>
      <w:commentRangeEnd w:id="2024"/>
      <w:r w:rsidR="0044326C">
        <w:rPr>
          <w:rStyle w:val="af"/>
        </w:rPr>
        <w:commentReference w:id="2024"/>
      </w:r>
      <w:r w:rsidR="00662FA5" w:rsidRPr="0029618A">
        <w:rPr>
          <w:rFonts w:eastAsia="Times New Roman"/>
          <w:sz w:val="24"/>
          <w:szCs w:val="24"/>
          <w:highlight w:val="white"/>
        </w:rPr>
        <w:t>. В общем случае</w:t>
      </w:r>
      <w:del w:id="2025" w:author="Пользователь" w:date="2019-10-07T18:35:00Z">
        <w:r w:rsidR="00662FA5" w:rsidRPr="0029618A" w:rsidDel="008022F6">
          <w:rPr>
            <w:rFonts w:eastAsia="Times New Roman"/>
            <w:sz w:val="24"/>
            <w:szCs w:val="24"/>
            <w:highlight w:val="white"/>
          </w:rPr>
          <w:delText>,</w:delText>
        </w:r>
      </w:del>
      <w:r w:rsidR="00662FA5" w:rsidRPr="0029618A">
        <w:rPr>
          <w:rFonts w:eastAsia="Times New Roman"/>
          <w:sz w:val="24"/>
          <w:szCs w:val="24"/>
          <w:highlight w:val="white"/>
        </w:rPr>
        <w:t xml:space="preserve"> </w:t>
      </w:r>
      <w:proofErr w:type="spellStart"/>
      <w:r w:rsidR="00662FA5" w:rsidRPr="0029618A">
        <w:rPr>
          <w:rFonts w:eastAsia="Times New Roman"/>
          <w:sz w:val="24"/>
          <w:szCs w:val="24"/>
          <w:highlight w:val="white"/>
        </w:rPr>
        <w:t>марковская</w:t>
      </w:r>
      <w:proofErr w:type="spellEnd"/>
      <w:r w:rsidR="00662FA5" w:rsidRPr="0029618A">
        <w:rPr>
          <w:rFonts w:eastAsia="Times New Roman"/>
          <w:sz w:val="24"/>
          <w:szCs w:val="24"/>
          <w:highlight w:val="white"/>
        </w:rPr>
        <w:t xml:space="preserve"> цепь может быть представлена как фиксированный набор состояний с переходами между ними, причём переходы из состояния в состояние имеют различную, но известную </w:t>
      </w:r>
      <w:commentRangeStart w:id="2026"/>
      <w:commentRangeStart w:id="2027"/>
      <w:r w:rsidR="00662FA5" w:rsidRPr="0029618A">
        <w:rPr>
          <w:rFonts w:eastAsia="Times New Roman"/>
          <w:sz w:val="24"/>
          <w:szCs w:val="24"/>
          <w:highlight w:val="white"/>
        </w:rPr>
        <w:t>вероятность</w:t>
      </w:r>
      <w:commentRangeEnd w:id="2026"/>
      <w:r w:rsidR="008022F6">
        <w:rPr>
          <w:rStyle w:val="af"/>
        </w:rPr>
        <w:commentReference w:id="2026"/>
      </w:r>
      <w:commentRangeEnd w:id="2027"/>
      <w:r>
        <w:rPr>
          <w:rStyle w:val="af"/>
        </w:rPr>
        <w:commentReference w:id="2027"/>
      </w:r>
      <w:r w:rsidR="00662FA5" w:rsidRPr="0029618A">
        <w:rPr>
          <w:rFonts w:eastAsia="Times New Roman"/>
          <w:sz w:val="24"/>
          <w:szCs w:val="24"/>
          <w:highlight w:val="white"/>
        </w:rPr>
        <w:t xml:space="preserve">. </w:t>
      </w:r>
      <w:ins w:id="2028" w:author="СБ" w:date="2019-11-04T11:49:00Z">
        <w:r>
          <w:rPr>
            <w:rFonts w:eastAsia="Times New Roman"/>
            <w:sz w:val="24"/>
            <w:szCs w:val="24"/>
            <w:highlight w:val="white"/>
          </w:rPr>
          <w:t xml:space="preserve">Самое важное свойство цепей Маркова </w:t>
        </w:r>
      </w:ins>
      <w:ins w:id="2029" w:author="СБ" w:date="2019-11-04T11:50:00Z">
        <w:r>
          <w:rPr>
            <w:rFonts w:eastAsia="Times New Roman"/>
            <w:sz w:val="24"/>
            <w:szCs w:val="24"/>
            <w:highlight w:val="white"/>
          </w:rPr>
          <w:t>–</w:t>
        </w:r>
      </w:ins>
      <w:ins w:id="2030" w:author="СБ" w:date="2019-11-04T11:49:00Z">
        <w:r>
          <w:rPr>
            <w:rFonts w:eastAsia="Times New Roman"/>
            <w:sz w:val="24"/>
            <w:szCs w:val="24"/>
            <w:highlight w:val="white"/>
          </w:rPr>
          <w:t xml:space="preserve"> вероятности </w:t>
        </w:r>
      </w:ins>
      <w:ins w:id="2031" w:author="СБ" w:date="2019-11-04T11:50:00Z">
        <w:r>
          <w:rPr>
            <w:rFonts w:eastAsia="Times New Roman"/>
            <w:sz w:val="24"/>
            <w:szCs w:val="24"/>
            <w:highlight w:val="white"/>
          </w:rPr>
          <w:t>переходов из какого-либо состояния никак не зависят от того, как мы в этом состоянии оказались.</w:t>
        </w:r>
        <w:proofErr w:type="gramEnd"/>
        <w:r>
          <w:rPr>
            <w:rFonts w:eastAsia="Times New Roman"/>
            <w:sz w:val="24"/>
            <w:szCs w:val="24"/>
            <w:highlight w:val="white"/>
          </w:rPr>
          <w:t xml:space="preserve"> Это свойство существенно упрощает анализ системы</w:t>
        </w:r>
      </w:ins>
      <w:ins w:id="2032" w:author="СБ" w:date="2019-11-04T11:51:00Z">
        <w:r>
          <w:rPr>
            <w:rFonts w:eastAsia="Times New Roman"/>
            <w:sz w:val="24"/>
            <w:szCs w:val="24"/>
            <w:highlight w:val="white"/>
          </w:rPr>
          <w:t xml:space="preserve">. </w:t>
        </w:r>
      </w:ins>
      <w:r w:rsidR="00662FA5" w:rsidRPr="0029618A">
        <w:rPr>
          <w:rFonts w:eastAsia="Times New Roman"/>
          <w:sz w:val="24"/>
          <w:szCs w:val="24"/>
          <w:highlight w:val="white"/>
        </w:rPr>
        <w:t xml:space="preserve">Такие цепи удобно представлять в виде </w:t>
      </w:r>
      <w:r w:rsidR="00662FA5" w:rsidRPr="0029618A">
        <w:rPr>
          <w:rFonts w:eastAsia="Times New Roman"/>
          <w:i/>
          <w:color w:val="205968"/>
          <w:sz w:val="24"/>
          <w:szCs w:val="24"/>
          <w:highlight w:val="white"/>
        </w:rPr>
        <w:t>взвешенных графов</w:t>
      </w:r>
      <w:r w:rsidR="00662FA5" w:rsidRPr="0029618A">
        <w:rPr>
          <w:rFonts w:eastAsia="Times New Roman"/>
          <w:sz w:val="24"/>
          <w:szCs w:val="24"/>
          <w:highlight w:val="white"/>
          <w:vertAlign w:val="superscript"/>
        </w:rPr>
        <w:footnoteReference w:id="18"/>
      </w:r>
      <w:r w:rsidR="00662FA5" w:rsidRPr="0029618A">
        <w:rPr>
          <w:rFonts w:eastAsia="Times New Roman"/>
          <w:sz w:val="24"/>
          <w:szCs w:val="24"/>
          <w:highlight w:val="white"/>
        </w:rPr>
        <w:t xml:space="preserve">. Например, элементарная симметричная </w:t>
      </w:r>
      <w:proofErr w:type="spellStart"/>
      <w:r w:rsidR="00662FA5" w:rsidRPr="0029618A">
        <w:rPr>
          <w:rFonts w:eastAsia="Times New Roman"/>
          <w:sz w:val="24"/>
          <w:szCs w:val="24"/>
          <w:highlight w:val="white"/>
        </w:rPr>
        <w:t>марковская</w:t>
      </w:r>
      <w:proofErr w:type="spellEnd"/>
      <w:r w:rsidR="00662FA5" w:rsidRPr="0029618A">
        <w:rPr>
          <w:rFonts w:eastAsia="Times New Roman"/>
          <w:sz w:val="24"/>
          <w:szCs w:val="24"/>
          <w:highlight w:val="white"/>
        </w:rPr>
        <w:t xml:space="preserve"> цепь, описывающая динамику настроения, может быть представлен</w:t>
      </w:r>
      <w:r w:rsidR="003255DD">
        <w:rPr>
          <w:rFonts w:eastAsia="Times New Roman"/>
          <w:sz w:val="24"/>
          <w:szCs w:val="24"/>
          <w:highlight w:val="white"/>
        </w:rPr>
        <w:t>а</w:t>
      </w:r>
      <w:r w:rsidR="00662FA5" w:rsidRPr="0029618A">
        <w:rPr>
          <w:rFonts w:eastAsia="Times New Roman"/>
          <w:sz w:val="24"/>
          <w:szCs w:val="24"/>
          <w:highlight w:val="white"/>
        </w:rPr>
        <w:t xml:space="preserve"> таким образом:</w:t>
      </w:r>
      <w:r w:rsidR="00345A66" w:rsidRPr="00345A66">
        <w:rPr>
          <w:rFonts w:eastAsia="Times New Roman"/>
          <w:i/>
          <w:noProof/>
          <w:sz w:val="24"/>
          <w:szCs w:val="24"/>
        </w:rPr>
        <w:t xml:space="preserve"> </w:t>
      </w:r>
    </w:p>
    <w:p w14:paraId="61918EBB" w14:textId="5694FAA5" w:rsidR="008E2D65" w:rsidRPr="0029618A" w:rsidRDefault="00345A66">
      <w:pPr>
        <w:spacing w:line="288" w:lineRule="auto"/>
        <w:ind w:firstLine="397"/>
        <w:jc w:val="both"/>
        <w:rPr>
          <w:rFonts w:eastAsia="Times New Roman"/>
          <w:sz w:val="24"/>
          <w:szCs w:val="24"/>
        </w:rPr>
      </w:pPr>
      <w:r w:rsidRPr="0029618A">
        <w:rPr>
          <w:rFonts w:eastAsia="Times New Roman"/>
          <w:i/>
          <w:noProof/>
          <w:sz w:val="24"/>
          <w:szCs w:val="24"/>
        </w:rPr>
        <w:drawing>
          <wp:inline distT="0" distB="0" distL="0" distR="0" wp14:anchorId="21761A41" wp14:editId="4ADA0375">
            <wp:extent cx="5646492" cy="535413"/>
            <wp:effectExtent l="0" t="0" r="0" b="0"/>
            <wp:docPr id="116" name="image117.png" descr="https://habrastorage.org/webt/0p/mj/5m/0pmj5matzbe-xp_8md5dthz4ybw.png"/>
            <wp:cNvGraphicFramePr/>
            <a:graphic xmlns:a="http://schemas.openxmlformats.org/drawingml/2006/main">
              <a:graphicData uri="http://schemas.openxmlformats.org/drawingml/2006/picture">
                <pic:pic xmlns:pic="http://schemas.openxmlformats.org/drawingml/2006/picture">
                  <pic:nvPicPr>
                    <pic:cNvPr id="0" name="image117.png" descr="https://habrastorage.org/webt/0p/mj/5m/0pmj5matzbe-xp_8md5dthz4ybw.png"/>
                    <pic:cNvPicPr preferRelativeResize="0"/>
                  </pic:nvPicPr>
                  <pic:blipFill>
                    <a:blip r:embed="rId70" cstate="print"/>
                    <a:srcRect/>
                    <a:stretch>
                      <a:fillRect/>
                    </a:stretch>
                  </pic:blipFill>
                  <pic:spPr>
                    <a:xfrm>
                      <a:off x="0" y="0"/>
                      <a:ext cx="5646492" cy="535413"/>
                    </a:xfrm>
                    <a:prstGeom prst="rect">
                      <a:avLst/>
                    </a:prstGeom>
                    <a:ln/>
                  </pic:spPr>
                </pic:pic>
              </a:graphicData>
            </a:graphic>
          </wp:inline>
        </w:drawing>
      </w:r>
    </w:p>
    <w:p w14:paraId="281D73AD" w14:textId="22FE6609"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3D645FB" wp14:editId="7E47B5E0">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71" cstate="print"/>
                    <a:srcRect/>
                    <a:stretch>
                      <a:fillRect/>
                    </a:stretch>
                  </pic:blipFill>
                  <pic:spPr>
                    <a:xfrm>
                      <a:off x="0" y="0"/>
                      <a:ext cx="2613780" cy="1361085"/>
                    </a:xfrm>
                    <a:prstGeom prst="rect">
                      <a:avLst/>
                    </a:prstGeom>
                    <a:ln/>
                  </pic:spPr>
                </pic:pic>
              </a:graphicData>
            </a:graphic>
          </wp:inline>
        </w:drawing>
      </w:r>
    </w:p>
    <w:p w14:paraId="0CEB823A" w14:textId="18C0325A"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 xml:space="preserve">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w:t>
      </w:r>
      <w:commentRangeStart w:id="2033"/>
      <w:r w:rsidRPr="0029618A">
        <w:rPr>
          <w:rFonts w:eastAsia="Times New Roman"/>
          <w:i/>
          <w:sz w:val="24"/>
          <w:szCs w:val="24"/>
          <w:highlight w:val="white"/>
        </w:rPr>
        <w:t>настроения</w:t>
      </w:r>
      <w:commentRangeEnd w:id="2033"/>
      <w:r w:rsidR="006737B8">
        <w:rPr>
          <w:rStyle w:val="af"/>
        </w:rPr>
        <w:commentReference w:id="2033"/>
      </w:r>
      <w:r w:rsidRPr="0029618A">
        <w:rPr>
          <w:rFonts w:eastAsia="Times New Roman"/>
          <w:i/>
          <w:sz w:val="24"/>
          <w:szCs w:val="24"/>
          <w:highlight w:val="white"/>
        </w:rPr>
        <w:t>.</w:t>
      </w:r>
      <w:ins w:id="2034" w:author="СБ" w:date="2019-11-04T12:38:00Z">
        <w:r w:rsidR="00130419" w:rsidRPr="00130419">
          <w:rPr>
            <w:rFonts w:eastAsia="Times New Roman"/>
            <w:i/>
            <w:sz w:val="24"/>
            <w:szCs w:val="24"/>
          </w:rPr>
          <w:t xml:space="preserve"> </w:t>
        </w:r>
        <w:r w:rsidR="00130419">
          <w:rPr>
            <w:rFonts w:eastAsia="Times New Roman"/>
            <w:i/>
            <w:sz w:val="24"/>
            <w:szCs w:val="24"/>
          </w:rPr>
          <w:t>Переходы случаются раз в день.</w:t>
        </w:r>
      </w:ins>
    </w:p>
    <w:p w14:paraId="41EF9E65" w14:textId="638C3033"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Наша цепь способна генерировать последовательности состояний, </w:t>
      </w:r>
      <w:proofErr w:type="gramStart"/>
      <w:r w:rsidRPr="0029618A">
        <w:rPr>
          <w:rFonts w:eastAsia="Times New Roman"/>
          <w:sz w:val="24"/>
          <w:szCs w:val="24"/>
          <w:highlight w:val="white"/>
        </w:rPr>
        <w:t>и</w:t>
      </w:r>
      <w:proofErr w:type="gramEnd"/>
      <w:r w:rsidRPr="0029618A">
        <w:rPr>
          <w:rFonts w:eastAsia="Times New Roman"/>
          <w:sz w:val="24"/>
          <w:szCs w:val="24"/>
          <w:highlight w:val="white"/>
        </w:rPr>
        <w:t xml:space="preserve"> конечно же, в ней появятся полосы житейской зебры. Самое интересное</w:t>
      </w:r>
      <w:r w:rsidR="006737B8">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w:t>
      </w:r>
      <w:r w:rsidR="003255DD" w:rsidRPr="0029618A">
        <w:rPr>
          <w:rFonts w:eastAsia="Times New Roman"/>
          <w:sz w:val="24"/>
          <w:szCs w:val="24"/>
          <w:highlight w:val="white"/>
        </w:rPr>
        <w:t xml:space="preserve">ответ </w:t>
      </w:r>
      <w:r w:rsidRPr="0029618A">
        <w:rPr>
          <w:rFonts w:eastAsia="Times New Roman"/>
          <w:sz w:val="24"/>
          <w:szCs w:val="24"/>
          <w:highlight w:val="white"/>
        </w:rPr>
        <w:t xml:space="preserve">—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14:paraId="209C72CB" w14:textId="1421F1F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его интенсивность равна </w:t>
      </w:r>
      <m:oMath>
        <m:r>
          <w:rPr>
            <w:rFonts w:ascii="Cambria Math" w:eastAsia="Cambria Math" w:hAnsi="Cambria Math"/>
            <w:color w:val="222222"/>
            <w:sz w:val="24"/>
            <w:szCs w:val="24"/>
            <w:highlight w:val="white"/>
          </w:rPr>
          <m:t>λ=-ln(0.75)≈2/7</m:t>
        </m:r>
      </m:oMath>
      <w:r w:rsidRPr="0029618A">
        <w:rPr>
          <w:rFonts w:eastAsia="Times New Roman"/>
          <w:sz w:val="24"/>
          <w:szCs w:val="24"/>
          <w:highlight w:val="white"/>
        </w:rPr>
        <w:t>.</w:t>
      </w:r>
    </w:p>
    <w:p w14:paraId="2CEC9104" w14:textId="77777777" w:rsidR="008E2D65" w:rsidRPr="0029618A" w:rsidRDefault="008E2D65">
      <w:pPr>
        <w:spacing w:line="288" w:lineRule="auto"/>
        <w:ind w:firstLine="397"/>
        <w:jc w:val="both"/>
        <w:rPr>
          <w:rFonts w:eastAsia="Times New Roman"/>
          <w:sz w:val="24"/>
          <w:szCs w:val="24"/>
          <w:highlight w:val="white"/>
        </w:rPr>
      </w:pPr>
    </w:p>
    <w:p w14:paraId="0A8413EF"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201950C8" wp14:editId="063CCC9F">
            <wp:extent cx="4381169" cy="2390628"/>
            <wp:effectExtent l="0" t="0" r="0" b="0"/>
            <wp:docPr id="61" name="image56.png" descr="https://habrastorage.org/webt/u9/yw/gq/u9ywgqabzcjrrjscncfwbavszmu.png"/>
            <wp:cNvGraphicFramePr/>
            <a:graphic xmlns:a="http://schemas.openxmlformats.org/drawingml/2006/main">
              <a:graphicData uri="http://schemas.openxmlformats.org/drawingml/2006/picture">
                <pic:pic xmlns:pic="http://schemas.openxmlformats.org/drawingml/2006/picture">
                  <pic:nvPicPr>
                    <pic:cNvPr id="0" name="image56.png" descr="https://habrastorage.org/webt/u9/yw/gq/u9ywgqabzcjrrjscncfwbavszmu.png"/>
                    <pic:cNvPicPr preferRelativeResize="0"/>
                  </pic:nvPicPr>
                  <pic:blipFill>
                    <a:blip r:embed="rId72" cstate="print"/>
                    <a:srcRect/>
                    <a:stretch>
                      <a:fillRect/>
                    </a:stretch>
                  </pic:blipFill>
                  <pic:spPr>
                    <a:xfrm>
                      <a:off x="0" y="0"/>
                      <a:ext cx="4381169" cy="2390628"/>
                    </a:xfrm>
                    <a:prstGeom prst="rect">
                      <a:avLst/>
                    </a:prstGeom>
                    <a:ln/>
                  </pic:spPr>
                </pic:pic>
              </a:graphicData>
            </a:graphic>
          </wp:inline>
        </w:drawing>
      </w:r>
    </w:p>
    <w:p w14:paraId="07FD6443" w14:textId="0CC9F56F"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одинакового настроения в последовательности</w:t>
      </w:r>
      <w:ins w:id="2035" w:author="СБ" w:date="2019-11-04T12:42:00Z">
        <w:r w:rsidR="00130419">
          <w:rPr>
            <w:rFonts w:eastAsia="Times New Roman"/>
            <w:i/>
            <w:sz w:val="24"/>
            <w:szCs w:val="24"/>
            <w:highlight w:val="white"/>
          </w:rPr>
          <w:t xml:space="preserve"> ежедневных смен настроения</w:t>
        </w:r>
      </w:ins>
      <w:r w:rsidRPr="0029618A">
        <w:rPr>
          <w:rFonts w:eastAsia="Times New Roman"/>
          <w:i/>
          <w:sz w:val="24"/>
          <w:szCs w:val="24"/>
          <w:highlight w:val="white"/>
        </w:rPr>
        <w:t xml:space="preserve">,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w:t>
      </w:r>
      <w:commentRangeStart w:id="2036"/>
      <w:r w:rsidRPr="0029618A">
        <w:rPr>
          <w:rFonts w:eastAsia="Times New Roman"/>
          <w:i/>
          <w:sz w:val="24"/>
          <w:szCs w:val="24"/>
          <w:highlight w:val="white"/>
        </w:rPr>
        <w:t xml:space="preserve">Последовательность имеет длительность в десять </w:t>
      </w:r>
      <w:commentRangeStart w:id="2037"/>
      <w:r w:rsidRPr="0029618A">
        <w:rPr>
          <w:rFonts w:eastAsia="Times New Roman"/>
          <w:i/>
          <w:sz w:val="24"/>
          <w:szCs w:val="24"/>
          <w:highlight w:val="white"/>
        </w:rPr>
        <w:t>лет</w:t>
      </w:r>
      <w:commentRangeEnd w:id="2037"/>
      <w:r w:rsidR="00130419">
        <w:rPr>
          <w:rStyle w:val="af"/>
        </w:rPr>
        <w:commentReference w:id="2037"/>
      </w:r>
      <w:r w:rsidRPr="0029618A">
        <w:rPr>
          <w:rFonts w:eastAsia="Times New Roman"/>
          <w:i/>
          <w:sz w:val="24"/>
          <w:szCs w:val="24"/>
          <w:highlight w:val="white"/>
        </w:rPr>
        <w:t>.</w:t>
      </w:r>
      <w:commentRangeEnd w:id="2036"/>
      <w:r w:rsidR="006737B8">
        <w:rPr>
          <w:rStyle w:val="af"/>
        </w:rPr>
        <w:commentReference w:id="2036"/>
      </w:r>
    </w:p>
    <w:p w14:paraId="1EFC06CE" w14:textId="22BA73D3" w:rsidR="008E2D65" w:rsidRPr="0029618A" w:rsidRDefault="00662FA5">
      <w:pPr>
        <w:spacing w:line="288" w:lineRule="auto"/>
        <w:ind w:firstLine="397"/>
        <w:jc w:val="both"/>
        <w:rPr>
          <w:rFonts w:eastAsia="Times New Roman"/>
          <w:sz w:val="24"/>
          <w:szCs w:val="24"/>
        </w:rPr>
      </w:pPr>
      <w:proofErr w:type="gramStart"/>
      <w:r w:rsidRPr="0029618A">
        <w:rPr>
          <w:rFonts w:eastAsia="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w:t>
      </w:r>
      <w:commentRangeStart w:id="2038"/>
      <w:r w:rsidRPr="0029618A">
        <w:rPr>
          <w:rFonts w:eastAsia="Times New Roman"/>
          <w:sz w:val="24"/>
          <w:szCs w:val="24"/>
          <w:highlight w:val="white"/>
        </w:rPr>
        <w:t>настроении</w:t>
      </w:r>
      <w:commentRangeEnd w:id="2038"/>
      <w:r w:rsidR="003255DD">
        <w:rPr>
          <w:rStyle w:val="af"/>
        </w:rPr>
        <w:commentReference w:id="2038"/>
      </w:r>
      <w:r w:rsidRPr="0029618A">
        <w:rPr>
          <w:rFonts w:eastAsia="Times New Roman"/>
          <w:sz w:val="24"/>
          <w:szCs w:val="24"/>
          <w:highlight w:val="white"/>
        </w:rPr>
        <w:t>. Распределение длительностей полос при этом отклонится от геометрического, но при этом</w:t>
      </w:r>
      <w:del w:id="2039" w:author="Пользователь" w:date="2019-10-07T18:52:00Z">
        <w:r w:rsidRPr="0029618A" w:rsidDel="003255DD">
          <w:rPr>
            <w:rFonts w:eastAsia="Times New Roman"/>
            <w:sz w:val="24"/>
            <w:szCs w:val="24"/>
            <w:highlight w:val="white"/>
          </w:rPr>
          <w:delText>,</w:delText>
        </w:r>
      </w:del>
      <w:r w:rsidRPr="0029618A">
        <w:rPr>
          <w:rFonts w:eastAsia="Times New Roman"/>
          <w:sz w:val="24"/>
          <w:szCs w:val="24"/>
          <w:highlight w:val="white"/>
        </w:rPr>
        <w:t xml:space="preserve"> всё равно</w:t>
      </w:r>
      <w:del w:id="2040" w:author="Пользователь" w:date="2019-10-07T18:52:00Z">
        <w:r w:rsidRPr="0029618A" w:rsidDel="003255DD">
          <w:rPr>
            <w:rFonts w:eastAsia="Times New Roman"/>
            <w:sz w:val="24"/>
            <w:szCs w:val="24"/>
            <w:highlight w:val="white"/>
          </w:rPr>
          <w:delText>,</w:delText>
        </w:r>
      </w:del>
      <w:r w:rsidRPr="0029618A">
        <w:rPr>
          <w:rFonts w:eastAsia="Times New Roman"/>
          <w:sz w:val="24"/>
          <w:szCs w:val="24"/>
          <w:highlight w:val="white"/>
        </w:rPr>
        <w:t xml:space="preserve"> большая часть полос будет короткой, и какой-либо выделенной периодичности наблюдаться не будет.</w:t>
      </w:r>
      <w:proofErr w:type="gramEnd"/>
    </w:p>
    <w:p w14:paraId="459DC39C"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5829992" wp14:editId="5E4A5D83">
            <wp:extent cx="4818490" cy="2561078"/>
            <wp:effectExtent l="0" t="0" r="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73" cstate="print"/>
                    <a:srcRect/>
                    <a:stretch>
                      <a:fillRect/>
                    </a:stretch>
                  </pic:blipFill>
                  <pic:spPr>
                    <a:xfrm>
                      <a:off x="0" y="0"/>
                      <a:ext cx="4818490" cy="2561078"/>
                    </a:xfrm>
                    <a:prstGeom prst="rect">
                      <a:avLst/>
                    </a:prstGeom>
                    <a:ln/>
                  </pic:spPr>
                </pic:pic>
              </a:graphicData>
            </a:graphic>
          </wp:inline>
        </w:drawing>
      </w:r>
    </w:p>
    <w:p w14:paraId="5066090B"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14:paraId="7575CEDF" w14:textId="4F0C9F8C"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w:t>
      </w:r>
      <w:proofErr w:type="spellStart"/>
      <w:r w:rsidRPr="0029618A">
        <w:rPr>
          <w:rFonts w:eastAsia="Times New Roman"/>
          <w:sz w:val="24"/>
          <w:szCs w:val="24"/>
          <w:highlight w:val="white"/>
        </w:rPr>
        <w:t>марковских</w:t>
      </w:r>
      <w:proofErr w:type="spellEnd"/>
      <w:r w:rsidRPr="0029618A">
        <w:rPr>
          <w:rFonts w:eastAsia="Times New Roman"/>
          <w:sz w:val="24"/>
          <w:szCs w:val="24"/>
          <w:highlight w:val="white"/>
        </w:rPr>
        <w:t xml:space="preserve"> цепей есть класс циклических цепей, </w:t>
      </w:r>
      <w:proofErr w:type="gramStart"/>
      <w:r w:rsidRPr="0029618A">
        <w:rPr>
          <w:rFonts w:eastAsia="Times New Roman"/>
          <w:sz w:val="24"/>
          <w:szCs w:val="24"/>
          <w:highlight w:val="white"/>
        </w:rPr>
        <w:t>которые</w:t>
      </w:r>
      <w:proofErr w:type="gramEnd"/>
      <w:r w:rsidRPr="0029618A">
        <w:rPr>
          <w:rFonts w:eastAsia="Times New Roman"/>
          <w:sz w:val="24"/>
          <w:szCs w:val="24"/>
          <w:highlight w:val="white"/>
        </w:rPr>
        <w:t xml:space="preserve">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w:t>
      </w:r>
      <w:proofErr w:type="spellStart"/>
      <w:r w:rsidRPr="0029618A">
        <w:rPr>
          <w:rFonts w:eastAsia="Times New Roman"/>
          <w:sz w:val="24"/>
          <w:szCs w:val="24"/>
          <w:highlight w:val="white"/>
        </w:rPr>
        <w:t>дежавю</w:t>
      </w:r>
      <w:proofErr w:type="spellEnd"/>
      <w:r w:rsidRPr="0029618A">
        <w:rPr>
          <w:rFonts w:eastAsia="Times New Roman"/>
          <w:sz w:val="24"/>
          <w:szCs w:val="24"/>
          <w:highlight w:val="white"/>
        </w:rPr>
        <w:t xml:space="preserve">». Изучать и описывать их полезно, но ожидать строгого календарного плана, пожалуй, не стоит. </w:t>
      </w:r>
    </w:p>
    <w:p w14:paraId="438E4616" w14:textId="3632680E" w:rsidR="008E2D65" w:rsidRPr="0029618A" w:rsidRDefault="00130419">
      <w:pPr>
        <w:pStyle w:val="2"/>
        <w:spacing w:before="200" w:after="0"/>
        <w:ind w:firstLine="397"/>
        <w:jc w:val="both"/>
        <w:rPr>
          <w:rFonts w:eastAsia="Cambria"/>
          <w:b/>
          <w:color w:val="4F81BD"/>
          <w:sz w:val="26"/>
          <w:szCs w:val="26"/>
          <w:highlight w:val="white"/>
        </w:rPr>
      </w:pPr>
      <w:bookmarkStart w:id="2041" w:name="_Toc22639646"/>
      <w:ins w:id="2042" w:author="СБ" w:date="2019-11-04T12:43:00Z">
        <w:r>
          <w:rPr>
            <w:rFonts w:eastAsia="Cambria"/>
            <w:b/>
            <w:color w:val="4F81BD"/>
            <w:sz w:val="26"/>
            <w:szCs w:val="26"/>
            <w:highlight w:val="white"/>
          </w:rPr>
          <w:t>«</w:t>
        </w:r>
      </w:ins>
      <w:r w:rsidR="00662FA5" w:rsidRPr="0029618A">
        <w:rPr>
          <w:rFonts w:eastAsia="Cambria"/>
          <w:b/>
          <w:color w:val="4F81BD"/>
          <w:sz w:val="26"/>
          <w:szCs w:val="26"/>
          <w:highlight w:val="white"/>
        </w:rPr>
        <w:t>Лила</w:t>
      </w:r>
      <w:ins w:id="2043" w:author="СБ" w:date="2019-11-04T12:43:00Z">
        <w:r>
          <w:rPr>
            <w:rFonts w:eastAsia="Cambria"/>
            <w:b/>
            <w:color w:val="4F81BD"/>
            <w:sz w:val="26"/>
            <w:szCs w:val="26"/>
            <w:highlight w:val="white"/>
          </w:rPr>
          <w:t>»</w:t>
        </w:r>
      </w:ins>
      <w:r w:rsidR="00662FA5" w:rsidRPr="0029618A">
        <w:rPr>
          <w:rFonts w:eastAsia="Cambria"/>
          <w:b/>
          <w:color w:val="4F81BD"/>
          <w:sz w:val="26"/>
          <w:szCs w:val="26"/>
          <w:highlight w:val="white"/>
        </w:rPr>
        <w:t xml:space="preserve"> и игра с бесконечностью</w:t>
      </w:r>
      <w:bookmarkEnd w:id="2041"/>
    </w:p>
    <w:p w14:paraId="4423843F"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65F264DF" wp14:editId="1F14A9A3">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74" cstate="print"/>
                    <a:srcRect/>
                    <a:stretch>
                      <a:fillRect/>
                    </a:stretch>
                  </pic:blipFill>
                  <pic:spPr>
                    <a:xfrm>
                      <a:off x="0" y="0"/>
                      <a:ext cx="4309607" cy="4309607"/>
                    </a:xfrm>
                    <a:prstGeom prst="rect">
                      <a:avLst/>
                    </a:prstGeom>
                    <a:ln/>
                  </pic:spPr>
                </pic:pic>
              </a:graphicData>
            </a:graphic>
          </wp:inline>
        </w:drawing>
      </w:r>
    </w:p>
    <w:p w14:paraId="21953EF4"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rPr>
        <w:t>Доска для игры «Лила».</w:t>
      </w:r>
    </w:p>
    <w:p w14:paraId="759CD6DA" w14:textId="492E3BF6"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w:t>
      </w:r>
      <w:proofErr w:type="gramStart"/>
      <w:r w:rsidRPr="0029618A">
        <w:rPr>
          <w:rFonts w:eastAsia="Times New Roman"/>
          <w:sz w:val="24"/>
          <w:szCs w:val="24"/>
          <w:highlight w:val="white"/>
        </w:rPr>
        <w:t>Участники игры перемещают свои фишки (амулеты) согласно выпадающим числам на кубике</w:t>
      </w:r>
      <w:r w:rsidR="003255DD">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w:t>
      </w:r>
      <w:proofErr w:type="gramEnd"/>
      <w:r w:rsidRPr="0029618A">
        <w:rPr>
          <w:rFonts w:eastAsia="Times New Roman"/>
          <w:sz w:val="24"/>
          <w:szCs w:val="24"/>
          <w:highlight w:val="white"/>
        </w:rPr>
        <w:t xml:space="preserve">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sidR="00B36D62">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14:paraId="1CEB5C96" w14:textId="0DBF2430"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sidR="00B36D62">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поскольку </w:t>
      </w:r>
      <w:r w:rsidR="00B36D62">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sidR="005A4D65">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14:paraId="0C4BB5D8"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Совсем несложно написать программу-игрока, который мог бы играть в «</w:t>
      </w:r>
      <w:proofErr w:type="spellStart"/>
      <w:r w:rsidRPr="0029618A">
        <w:rPr>
          <w:rFonts w:eastAsia="Times New Roman"/>
          <w:sz w:val="24"/>
          <w:szCs w:val="24"/>
          <w:highlight w:val="white"/>
        </w:rPr>
        <w:t>Лилу</w:t>
      </w:r>
      <w:proofErr w:type="spellEnd"/>
      <w:r w:rsidRPr="0029618A">
        <w:rPr>
          <w:rFonts w:eastAsia="Times New Roman"/>
          <w:sz w:val="24"/>
          <w:szCs w:val="24"/>
          <w:highlight w:val="white"/>
        </w:rPr>
        <w:t xml:space="preserve">», не задумываясь о сокровенном смысле состояний и переходов, и которого можно было бы использовать в анализе игры методом </w:t>
      </w:r>
      <w:proofErr w:type="gramStart"/>
      <w:r w:rsidRPr="0029618A">
        <w:rPr>
          <w:rFonts w:eastAsia="Times New Roman"/>
          <w:sz w:val="24"/>
          <w:szCs w:val="24"/>
          <w:highlight w:val="white"/>
        </w:rPr>
        <w:t>Монте Карло</w:t>
      </w:r>
      <w:proofErr w:type="gramEnd"/>
      <w:r w:rsidRPr="0029618A">
        <w:rPr>
          <w:rFonts w:eastAsia="Times New Roman"/>
          <w:sz w:val="24"/>
          <w:szCs w:val="24"/>
          <w:highlight w:val="white"/>
        </w:rPr>
        <w:t>. Приведу для тех, кому, как и мне, любопытно поэкспериментировать, алгоритм для одного шага:</w:t>
      </w:r>
    </w:p>
    <w:p w14:paraId="4F8BE0A8"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14:paraId="443667EB"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jumps</m:t>
        </m:r>
      </m:oMath>
      <w:r w:rsidRPr="0029618A">
        <w:rPr>
          <w:rFonts w:eastAsia="Courier New"/>
          <w:sz w:val="20"/>
          <w:szCs w:val="20"/>
        </w:rPr>
        <w:t xml:space="preserve"> </w:t>
      </w:r>
      <w:proofErr w:type="gramStart"/>
      <w:r w:rsidRPr="0029618A">
        <w:rPr>
          <w:rFonts w:eastAsia="Courier New"/>
          <w:sz w:val="20"/>
          <w:szCs w:val="20"/>
        </w:rPr>
        <w:t>= {</w:t>
      </w:r>
      <w:r w:rsidRPr="0029618A">
        <w:rPr>
          <w:rFonts w:eastAsia="Courier New"/>
          <w:sz w:val="20"/>
          <w:szCs w:val="20"/>
        </w:rPr>
        <w:tab/>
        <w:t>10:23, 16:4, 61:3, 20:32, 22:60, 24:7,</w:t>
      </w:r>
      <w:proofErr w:type="gramEnd"/>
    </w:p>
    <w:p w14:paraId="763D88D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27:41, 28:50, 29:6, 37:66, 45:67, 46:62,</w:t>
      </w:r>
    </w:p>
    <w:p w14:paraId="31B8BF6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52:35, 54:68, 55:2, 61:3, 63:13, 72:51, 68:1</w:t>
      </w:r>
      <w:proofErr w:type="gramStart"/>
      <w:r w:rsidRPr="0029618A">
        <w:rPr>
          <w:rFonts w:eastAsia="Courier New"/>
          <w:sz w:val="20"/>
          <w:szCs w:val="20"/>
        </w:rPr>
        <w:t xml:space="preserve"> }</w:t>
      </w:r>
      <w:proofErr w:type="gramEnd"/>
    </w:p>
    <w:p w14:paraId="1794D8D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u w:val="single"/>
        </w:rPr>
      </w:pPr>
      <w:r w:rsidRPr="0029618A">
        <w:rPr>
          <w:rFonts w:eastAsia="Courier New"/>
          <w:sz w:val="20"/>
          <w:szCs w:val="20"/>
          <w:u w:val="single"/>
        </w:rPr>
        <w:t xml:space="preserve">Вход: текущее состояние (номер клетки) </w:t>
      </w:r>
      <m:oMath>
        <m:r>
          <w:rPr>
            <w:rFonts w:ascii="Cambria Math" w:eastAsia="Cambria Math" w:hAnsi="Cambria Math"/>
            <w:sz w:val="20"/>
            <w:szCs w:val="20"/>
            <w:u w:val="single"/>
          </w:rPr>
          <m:t>s</m:t>
        </m:r>
      </m:oMath>
    </w:p>
    <w:p w14:paraId="4450AACB"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jumps</m:t>
        </m:r>
      </m:oMath>
      <w:r w:rsidRPr="0029618A">
        <w:rPr>
          <w:rFonts w:eastAsia="Courier New"/>
          <w:sz w:val="20"/>
          <w:szCs w:val="20"/>
        </w:rPr>
        <w:t xml:space="preserve"> содержит состояние </w:t>
      </w:r>
      <m:oMath>
        <m:r>
          <w:rPr>
            <w:rFonts w:ascii="Cambria Math" w:eastAsia="Cambria Math" w:hAnsi="Cambria Math"/>
            <w:sz w:val="20"/>
            <w:szCs w:val="20"/>
          </w:rPr>
          <m:t>s</m:t>
        </m:r>
      </m:oMath>
      <w:r w:rsidRPr="0029618A">
        <w:rPr>
          <w:rFonts w:eastAsia="Courier New"/>
          <w:sz w:val="20"/>
          <w:szCs w:val="20"/>
        </w:rPr>
        <w:t>), вернуть</w:t>
      </w:r>
      <w:proofErr w:type="gramStart"/>
      <w:r w:rsidRPr="0029618A">
        <w:rPr>
          <w:rFonts w:eastAsia="Courier New"/>
          <w:sz w:val="20"/>
          <w:szCs w:val="20"/>
        </w:rPr>
        <w:t xml:space="preserve"> </w:t>
      </w:r>
      <m:oMath>
        <m:r>
          <w:rPr>
            <w:rFonts w:ascii="Cambria Math" w:eastAsia="Cambria Math" w:hAnsi="Cambria Math"/>
            <w:sz w:val="20"/>
            <w:szCs w:val="20"/>
          </w:rPr>
          <m:t>jumps[s]</m:t>
        </m:r>
      </m:oMath>
      <w:proofErr w:type="gramEnd"/>
    </w:p>
    <w:p w14:paraId="65B50808"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m</m:t>
        </m:r>
      </m:oMath>
      <w:r w:rsidRPr="0029618A">
        <w:rPr>
          <w:rFonts w:eastAsia="Courier New"/>
          <w:sz w:val="20"/>
          <w:szCs w:val="20"/>
        </w:rPr>
        <w:t xml:space="preserve"> := случайное целое число от 1 до 6</w:t>
      </w:r>
    </w:p>
    <w:p w14:paraId="6D021663"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m = 6</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m:t>
        </m:r>
      </m:oMath>
      <w:r w:rsidRPr="0029618A">
        <w:rPr>
          <w:rFonts w:eastAsia="Courier New"/>
          <w:sz w:val="20"/>
          <w:szCs w:val="20"/>
        </w:rPr>
        <w:t xml:space="preserve"> + случайное число от 1 до 6</w:t>
      </w:r>
    </w:p>
    <w:p w14:paraId="0421BAF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s&gt;60</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min(m,72-s)</m:t>
        </m:r>
      </m:oMath>
    </w:p>
    <w:p w14:paraId="1D0F72D3" w14:textId="77777777" w:rsidR="008E2D65" w:rsidRPr="0029618A" w:rsidRDefault="00662FA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 xml:space="preserve">вернуть </w:t>
      </w:r>
      <m:oMath>
        <m:r>
          <w:rPr>
            <w:rFonts w:ascii="Cambria Math" w:eastAsia="Cambria Math" w:hAnsi="Cambria Math"/>
            <w:sz w:val="20"/>
            <w:szCs w:val="20"/>
          </w:rPr>
          <m:t>s + m</m:t>
        </m:r>
      </m:oMath>
    </w:p>
    <w:p w14:paraId="74B4C63E" w14:textId="78DBF46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w:t>
      </w:r>
      <w:proofErr w:type="spellStart"/>
      <w:r w:rsidRPr="0029618A">
        <w:rPr>
          <w:rFonts w:eastAsia="Times New Roman"/>
          <w:sz w:val="24"/>
          <w:szCs w:val="24"/>
          <w:highlight w:val="white"/>
        </w:rPr>
        <w:t>неравновероятно</w:t>
      </w:r>
      <w:proofErr w:type="spellEnd"/>
      <w:r w:rsidRPr="0029618A">
        <w:rPr>
          <w:rFonts w:eastAsia="Times New Roman"/>
          <w:sz w:val="24"/>
          <w:szCs w:val="24"/>
          <w:highlight w:val="white"/>
        </w:rPr>
        <w:t xml:space="preserve">, и разброс вероятностей достаточно велик. </w:t>
      </w:r>
      <w:r w:rsidRPr="0029618A">
        <w:rPr>
          <w:noProof/>
        </w:rPr>
        <w:drawing>
          <wp:anchor distT="0" distB="0" distL="114300" distR="114300" simplePos="0" relativeHeight="251667456" behindDoc="0" locked="0" layoutInCell="1" allowOverlap="1" wp14:anchorId="76BC97E5" wp14:editId="3C1C298C">
            <wp:simplePos x="0" y="0"/>
            <wp:positionH relativeFrom="column">
              <wp:posOffset>3330575</wp:posOffset>
            </wp:positionH>
            <wp:positionV relativeFrom="paragraph">
              <wp:posOffset>1254760</wp:posOffset>
            </wp:positionV>
            <wp:extent cx="2607945" cy="2488565"/>
            <wp:effectExtent l="0" t="0" r="0" b="0"/>
            <wp:wrapSquare wrapText="bothSides" distT="0" distB="0" distL="114300" distR="114300"/>
            <wp:docPr id="11" name="image18.png" descr="C:\tmp\podlost\ToH\work\figures\happy\2019-02-07_12-36-22.png"/>
            <wp:cNvGraphicFramePr/>
            <a:graphic xmlns:a="http://schemas.openxmlformats.org/drawingml/2006/main">
              <a:graphicData uri="http://schemas.openxmlformats.org/drawingml/2006/picture">
                <pic:pic xmlns:pic="http://schemas.openxmlformats.org/drawingml/2006/picture">
                  <pic:nvPicPr>
                    <pic:cNvPr id="0" name="image18.png" descr="C:\tmp\podlost\ToH\work\figures\happy\2019-02-07_12-36-22.png"/>
                    <pic:cNvPicPr preferRelativeResize="0"/>
                  </pic:nvPicPr>
                  <pic:blipFill>
                    <a:blip r:embed="rId75" cstate="print"/>
                    <a:srcRect/>
                    <a:stretch>
                      <a:fillRect/>
                    </a:stretch>
                  </pic:blipFill>
                  <pic:spPr>
                    <a:xfrm>
                      <a:off x="0" y="0"/>
                      <a:ext cx="2607945" cy="2488565"/>
                    </a:xfrm>
                    <a:prstGeom prst="rect">
                      <a:avLst/>
                    </a:prstGeom>
                    <a:ln/>
                  </pic:spPr>
                </pic:pic>
              </a:graphicData>
            </a:graphic>
          </wp:anchor>
        </w:drawing>
      </w:r>
    </w:p>
    <w:p w14:paraId="56261E33" w14:textId="4872A26B"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Pr="0029618A">
        <w:rPr>
          <w:rFonts w:eastAsia="Times New Roman"/>
          <w:sz w:val="24"/>
          <w:szCs w:val="24"/>
          <w:highlight w:val="white"/>
        </w:rPr>
        <w:t xml:space="preserve"> </w:t>
      </w:r>
      <m:oMath>
        <m:r>
          <w:rPr>
            <w:rFonts w:ascii="Cambria Math" w:eastAsia="Cambria Math" w:hAnsi="Cambria Math"/>
            <w:sz w:val="24"/>
            <w:szCs w:val="24"/>
            <w:highlight w:val="white"/>
          </w:rPr>
          <m:t xml:space="preserve">M </m:t>
        </m:r>
      </m:oMath>
      <w:r w:rsidRPr="0029618A">
        <w:rPr>
          <w:rFonts w:eastAsia="Times New Roman"/>
          <w:sz w:val="24"/>
          <w:szCs w:val="24"/>
          <w:highlight w:val="white"/>
        </w:rPr>
        <w:t xml:space="preserve">для игры, она показана на рисунке. </w:t>
      </w:r>
      <w:ins w:id="2044" w:author="СБ" w:date="2019-11-04T13:20:00Z">
        <w:r w:rsidR="00D5391D">
          <w:rPr>
            <w:rFonts w:eastAsia="Times New Roman"/>
            <w:sz w:val="24"/>
            <w:szCs w:val="24"/>
            <w:highlight w:val="white"/>
          </w:rPr>
          <w:t>Эта квадратная матрица имеет столько строк, сколько</w:t>
        </w:r>
      </w:ins>
      <w:ins w:id="2045" w:author="СБ" w:date="2019-11-04T13:21:00Z">
        <w:r w:rsidR="00D5391D">
          <w:rPr>
            <w:rFonts w:eastAsia="Times New Roman"/>
            <w:sz w:val="24"/>
            <w:szCs w:val="24"/>
            <w:highlight w:val="white"/>
          </w:rPr>
          <w:t xml:space="preserve"> существует</w:t>
        </w:r>
      </w:ins>
      <w:ins w:id="2046" w:author="СБ" w:date="2019-11-04T13:20:00Z">
        <w:r w:rsidR="00D5391D">
          <w:rPr>
            <w:rFonts w:eastAsia="Times New Roman"/>
            <w:sz w:val="24"/>
            <w:szCs w:val="24"/>
            <w:highlight w:val="white"/>
          </w:rPr>
          <w:t xml:space="preserve"> состояний</w:t>
        </w:r>
      </w:ins>
      <w:ins w:id="2047" w:author="СБ" w:date="2019-11-04T13:21:00Z">
        <w:r w:rsidR="00D5391D">
          <w:rPr>
            <w:rFonts w:eastAsia="Times New Roman"/>
            <w:sz w:val="24"/>
            <w:szCs w:val="24"/>
            <w:highlight w:val="white"/>
          </w:rPr>
          <w:t xml:space="preserve"> (клеток) игры.</w:t>
        </w:r>
      </w:ins>
      <w:ins w:id="2048" w:author="СБ" w:date="2019-11-04T13:20:00Z">
        <w:r w:rsidR="00D5391D">
          <w:rPr>
            <w:rFonts w:eastAsia="Times New Roman"/>
            <w:sz w:val="24"/>
            <w:szCs w:val="24"/>
            <w:highlight w:val="white"/>
          </w:rPr>
          <w:t xml:space="preserve"> </w:t>
        </w:r>
      </w:ins>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sidR="003863E0">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sidR="005A4D65">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14:paraId="0F61771A"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рассматривать, как возведение в целочисленную степень. В случае с матрицей переходов для цепи Маркова возведение в некоторую степень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даёт нам распределение вероятностей для всех переходов из клетки в клетку </w:t>
      </w:r>
      <w:proofErr w:type="gramStart"/>
      <w:r w:rsidRPr="0029618A">
        <w:rPr>
          <w:rFonts w:eastAsia="Times New Roman"/>
          <w:sz w:val="24"/>
          <w:szCs w:val="24"/>
          <w:highlight w:val="white"/>
        </w:rPr>
        <w:t>через</w:t>
      </w:r>
      <w:proofErr w:type="gramEnd"/>
      <w:r w:rsidRPr="0029618A">
        <w:rPr>
          <w:rFonts w:eastAsia="Times New Roman"/>
          <w:sz w:val="24"/>
          <w:szCs w:val="24"/>
          <w:highlight w:val="white"/>
        </w:rPr>
        <w:t xml:space="preserve">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w:t>
      </w:r>
      <w:proofErr w:type="gramStart"/>
      <w:r w:rsidRPr="0029618A">
        <w:rPr>
          <w:rFonts w:eastAsia="Times New Roman"/>
          <w:sz w:val="24"/>
          <w:szCs w:val="24"/>
          <w:highlight w:val="white"/>
        </w:rPr>
        <w:t xml:space="preserve"> Л</w:t>
      </w:r>
      <w:proofErr w:type="gramEnd"/>
      <w:r w:rsidRPr="0029618A">
        <w:rPr>
          <w:rFonts w:eastAsia="Times New Roman"/>
          <w:sz w:val="24"/>
          <w:szCs w:val="24"/>
          <w:highlight w:val="white"/>
        </w:rPr>
        <w:t>ила после 2,3,10 и, как это ни странно звучит, бесконечного числа умножений:</w:t>
      </w:r>
    </w:p>
    <w:p w14:paraId="2922DB7E"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1F72B55B" wp14:editId="0EA42134">
            <wp:extent cx="4212545" cy="4062413"/>
            <wp:effectExtent l="0" t="0" r="0" b="0"/>
            <wp:docPr id="123" name="image106.png" descr="C:\tmp\podlost\ToH\work\figures\happy\flowRoot877-4-1-4.png"/>
            <wp:cNvGraphicFramePr/>
            <a:graphic xmlns:a="http://schemas.openxmlformats.org/drawingml/2006/main">
              <a:graphicData uri="http://schemas.openxmlformats.org/drawingml/2006/picture">
                <pic:pic xmlns:pic="http://schemas.openxmlformats.org/drawingml/2006/picture">
                  <pic:nvPicPr>
                    <pic:cNvPr id="0" name="image106.png" descr="C:\tmp\podlost\ToH\work\figures\happy\flowRoot877-4-1-4.png"/>
                    <pic:cNvPicPr preferRelativeResize="0"/>
                  </pic:nvPicPr>
                  <pic:blipFill>
                    <a:blip r:embed="rId76" cstate="print"/>
                    <a:srcRect/>
                    <a:stretch>
                      <a:fillRect/>
                    </a:stretch>
                  </pic:blipFill>
                  <pic:spPr>
                    <a:xfrm>
                      <a:off x="0" y="0"/>
                      <a:ext cx="4212545" cy="4062413"/>
                    </a:xfrm>
                    <a:prstGeom prst="rect">
                      <a:avLst/>
                    </a:prstGeom>
                    <a:ln/>
                  </pic:spPr>
                </pic:pic>
              </a:graphicData>
            </a:graphic>
          </wp:inline>
        </w:drawing>
      </w:r>
    </w:p>
    <w:p w14:paraId="394B2958"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rPr>
        <w:t>Матрицы переходов, возведённые в различные степени</w:t>
      </w:r>
    </w:p>
    <w:p w14:paraId="137DF421" w14:textId="70CDB8E3"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sidR="005A4D65">
        <w:rPr>
          <w:rFonts w:eastAsia="Times New Roman"/>
          <w:sz w:val="24"/>
          <w:szCs w:val="24"/>
          <w:highlight w:val="white"/>
        </w:rPr>
        <w:t xml:space="preserve">в </w:t>
      </w:r>
      <w:r w:rsidRPr="0029618A">
        <w:rPr>
          <w:rFonts w:eastAsia="Times New Roman"/>
          <w:sz w:val="24"/>
          <w:szCs w:val="24"/>
          <w:highlight w:val="white"/>
        </w:rPr>
        <w:t xml:space="preserve">большие степени либо увеличиваются до бесконечности, либо стремятся к нулю, и только числа </w:t>
      </w:r>
      <m:oMath>
        <m:r>
          <w:rPr>
            <w:rFonts w:ascii="Cambria Math" w:eastAsia="Cambria Math" w:hAnsi="Cambria Math"/>
            <w:sz w:val="24"/>
            <w:szCs w:val="24"/>
            <w:highlight w:val="white"/>
          </w:rPr>
          <m:t>0</m:t>
        </m:r>
      </m:oMath>
      <w:r w:rsidRPr="0029618A">
        <w:rPr>
          <w:rFonts w:eastAsia="Times New Roman"/>
          <w:sz w:val="24"/>
          <w:szCs w:val="24"/>
          <w:highlight w:val="white"/>
        </w:rPr>
        <w:t xml:space="preserve"> и </w:t>
      </w:r>
      <m:oMath>
        <m:r>
          <w:rPr>
            <w:rFonts w:ascii="Cambria Math" w:eastAsia="Cambria Math" w:hAnsi="Cambria Math"/>
            <w:sz w:val="24"/>
            <w:szCs w:val="24"/>
            <w:highlight w:val="white"/>
          </w:rPr>
          <m:t>1</m:t>
        </m:r>
      </m:oMath>
      <w:r w:rsidRPr="0029618A">
        <w:rPr>
          <w:rFonts w:eastAsia="Times New Roman"/>
          <w:sz w:val="24"/>
          <w:szCs w:val="24"/>
          <w:highlight w:val="white"/>
        </w:rPr>
        <w:t xml:space="preserve"> при этом не изменяются. </w:t>
      </w:r>
      <w:proofErr w:type="gramStart"/>
      <w:r w:rsidRPr="0029618A">
        <w:rPr>
          <w:rFonts w:eastAsia="Times New Roman"/>
          <w:sz w:val="24"/>
          <w:szCs w:val="24"/>
          <w:highlight w:val="white"/>
        </w:rPr>
        <w:t>Матрицы существенно раздвигают горизонты математического сознания, порождая необычные, порой причудливые, но при этом полезные алгебраические системы</w:t>
      </w:r>
      <w:r w:rsidRPr="0029618A">
        <w:rPr>
          <w:rFonts w:eastAsia="Times New Roman"/>
          <w:sz w:val="24"/>
          <w:szCs w:val="24"/>
          <w:highlight w:val="white"/>
          <w:vertAlign w:val="superscript"/>
        </w:rPr>
        <w:footnoteReference w:id="19"/>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sidR="005A4D65">
        <w:rPr>
          <w:rFonts w:eastAsia="Times New Roman"/>
          <w:sz w:val="24"/>
          <w:szCs w:val="24"/>
          <w:highlight w:val="white"/>
        </w:rPr>
        <w:t xml:space="preserve">элементов </w:t>
      </w:r>
      <w:r w:rsidRPr="0029618A">
        <w:rPr>
          <w:rFonts w:eastAsia="Times New Roman"/>
          <w:sz w:val="24"/>
          <w:szCs w:val="24"/>
          <w:highlight w:val="white"/>
        </w:rPr>
        <w:t>любо</w:t>
      </w:r>
      <w:ins w:id="2049" w:author="СБ" w:date="2019-11-04T13:13:00Z">
        <w:r w:rsidR="007C096A">
          <w:rPr>
            <w:rFonts w:eastAsia="Times New Roman"/>
            <w:sz w:val="24"/>
            <w:szCs w:val="24"/>
            <w:highlight w:val="white"/>
          </w:rPr>
          <w:t>й</w:t>
        </w:r>
      </w:ins>
      <w:del w:id="2050" w:author="СБ" w:date="2019-11-04T13:13:00Z">
        <w:r w:rsidRPr="0029618A" w:rsidDel="007C096A">
          <w:rPr>
            <w:rFonts w:eastAsia="Times New Roman"/>
            <w:sz w:val="24"/>
            <w:szCs w:val="24"/>
            <w:highlight w:val="white"/>
          </w:rPr>
          <w:delText>го</w:delText>
        </w:r>
      </w:del>
      <w:r w:rsidRPr="0029618A">
        <w:rPr>
          <w:rFonts w:eastAsia="Times New Roman"/>
          <w:sz w:val="24"/>
          <w:szCs w:val="24"/>
          <w:highlight w:val="white"/>
        </w:rPr>
        <w:t xml:space="preserve"> их </w:t>
      </w:r>
      <w:del w:id="2051" w:author="СБ" w:date="2019-11-04T13:13:00Z">
        <w:r w:rsidRPr="0029618A" w:rsidDel="007C096A">
          <w:rPr>
            <w:rFonts w:eastAsia="Times New Roman"/>
            <w:sz w:val="24"/>
            <w:szCs w:val="24"/>
            <w:highlight w:val="white"/>
          </w:rPr>
          <w:delText xml:space="preserve">ряда </w:delText>
        </w:r>
      </w:del>
      <w:ins w:id="2052" w:author="СБ" w:date="2019-11-04T13:13:00Z">
        <w:r w:rsidR="007C096A">
          <w:rPr>
            <w:rFonts w:eastAsia="Times New Roman"/>
            <w:sz w:val="24"/>
            <w:szCs w:val="24"/>
            <w:highlight w:val="white"/>
          </w:rPr>
          <w:t>строки</w:t>
        </w:r>
        <w:r w:rsidR="007C096A" w:rsidRPr="0029618A">
          <w:rPr>
            <w:rFonts w:eastAsia="Times New Roman"/>
            <w:sz w:val="24"/>
            <w:szCs w:val="24"/>
            <w:highlight w:val="white"/>
          </w:rPr>
          <w:t xml:space="preserve"> </w:t>
        </w:r>
      </w:ins>
      <w:r w:rsidRPr="0029618A">
        <w:rPr>
          <w:rFonts w:eastAsia="Times New Roman"/>
          <w:sz w:val="24"/>
          <w:szCs w:val="24"/>
          <w:highlight w:val="white"/>
        </w:rPr>
        <w:t xml:space="preserve">равна </w:t>
      </w:r>
      <w:commentRangeStart w:id="2053"/>
      <w:r w:rsidRPr="0029618A">
        <w:rPr>
          <w:rFonts w:eastAsia="Times New Roman"/>
          <w:sz w:val="24"/>
          <w:szCs w:val="24"/>
          <w:highlight w:val="white"/>
        </w:rPr>
        <w:t>единице</w:t>
      </w:r>
      <w:commentRangeEnd w:id="2053"/>
      <w:r w:rsidR="005A4D65">
        <w:rPr>
          <w:rStyle w:val="af"/>
        </w:rPr>
        <w:commentReference w:id="2053"/>
      </w:r>
      <w:r w:rsidRPr="0029618A">
        <w:rPr>
          <w:rFonts w:eastAsia="Times New Roman"/>
          <w:sz w:val="24"/>
          <w:szCs w:val="24"/>
          <w:highlight w:val="white"/>
        </w:rPr>
        <w:t>.</w:t>
      </w:r>
      <w:ins w:id="2054" w:author="СБ" w:date="2019-11-04T13:12:00Z">
        <w:r w:rsidR="007C096A">
          <w:rPr>
            <w:rFonts w:eastAsia="Times New Roman"/>
            <w:sz w:val="24"/>
            <w:szCs w:val="24"/>
            <w:highlight w:val="white"/>
          </w:rPr>
          <w:t xml:space="preserve"> Это связано с тем, что</w:t>
        </w:r>
      </w:ins>
      <w:ins w:id="2055" w:author="СБ" w:date="2019-11-04T13:13:00Z">
        <w:r w:rsidR="007C096A">
          <w:rPr>
            <w:rFonts w:eastAsia="Times New Roman"/>
            <w:sz w:val="24"/>
            <w:szCs w:val="24"/>
            <w:highlight w:val="white"/>
          </w:rPr>
          <w:t xml:space="preserve"> каждая строка соответствует </w:t>
        </w:r>
      </w:ins>
      <w:ins w:id="2056" w:author="СБ" w:date="2019-11-04T13:14:00Z">
        <w:r w:rsidR="007C096A">
          <w:rPr>
            <w:rFonts w:eastAsia="Times New Roman"/>
            <w:sz w:val="24"/>
            <w:szCs w:val="24"/>
            <w:highlight w:val="white"/>
          </w:rPr>
          <w:t xml:space="preserve">какому-то </w:t>
        </w:r>
      </w:ins>
      <w:ins w:id="2057" w:author="СБ" w:date="2019-11-04T13:13:00Z">
        <w:r w:rsidR="007C096A">
          <w:rPr>
            <w:rFonts w:eastAsia="Times New Roman"/>
            <w:sz w:val="24"/>
            <w:szCs w:val="24"/>
            <w:highlight w:val="white"/>
          </w:rPr>
          <w:t xml:space="preserve">состоянию </w:t>
        </w:r>
      </w:ins>
      <w:ins w:id="2058" w:author="СБ" w:date="2019-11-04T13:14:00Z">
        <w:r w:rsidR="007C096A">
          <w:rPr>
            <w:rFonts w:eastAsia="Times New Roman"/>
            <w:sz w:val="24"/>
            <w:szCs w:val="24"/>
            <w:highlight w:val="white"/>
          </w:rPr>
          <w:t xml:space="preserve">системы, а </w:t>
        </w:r>
      </w:ins>
      <w:ins w:id="2059" w:author="СБ" w:date="2019-11-04T13:20:00Z">
        <w:r w:rsidR="00D5391D">
          <w:rPr>
            <w:rFonts w:eastAsia="Times New Roman"/>
            <w:sz w:val="24"/>
            <w:szCs w:val="24"/>
            <w:highlight w:val="white"/>
          </w:rPr>
          <w:t xml:space="preserve">её </w:t>
        </w:r>
      </w:ins>
      <w:ins w:id="2060" w:author="СБ" w:date="2019-11-04T13:13:00Z">
        <w:r w:rsidR="007C096A">
          <w:rPr>
            <w:rFonts w:eastAsia="Times New Roman"/>
            <w:sz w:val="24"/>
            <w:szCs w:val="24"/>
            <w:highlight w:val="white"/>
          </w:rPr>
          <w:t>элемент</w:t>
        </w:r>
      </w:ins>
      <w:ins w:id="2061" w:author="СБ" w:date="2019-11-04T13:15:00Z">
        <w:r w:rsidR="007C096A">
          <w:rPr>
            <w:rFonts w:eastAsia="Times New Roman"/>
            <w:sz w:val="24"/>
            <w:szCs w:val="24"/>
            <w:highlight w:val="white"/>
          </w:rPr>
          <w:t>ы</w:t>
        </w:r>
      </w:ins>
      <w:ins w:id="2062" w:author="СБ" w:date="2019-11-04T13:13:00Z">
        <w:r w:rsidR="007C096A">
          <w:rPr>
            <w:rFonts w:eastAsia="Times New Roman"/>
            <w:sz w:val="24"/>
            <w:szCs w:val="24"/>
            <w:highlight w:val="white"/>
          </w:rPr>
          <w:t xml:space="preserve"> </w:t>
        </w:r>
      </w:ins>
      <w:ins w:id="2063" w:author="СБ" w:date="2019-11-04T13:14:00Z">
        <w:r w:rsidR="007C096A">
          <w:rPr>
            <w:rFonts w:eastAsia="Times New Roman"/>
            <w:sz w:val="24"/>
            <w:szCs w:val="24"/>
            <w:highlight w:val="white"/>
          </w:rPr>
          <w:t xml:space="preserve">-- </w:t>
        </w:r>
      </w:ins>
      <w:ins w:id="2064" w:author="СБ" w:date="2019-11-04T13:13:00Z">
        <w:r w:rsidR="007C096A">
          <w:rPr>
            <w:rFonts w:eastAsia="Times New Roman"/>
            <w:sz w:val="24"/>
            <w:szCs w:val="24"/>
            <w:highlight w:val="white"/>
          </w:rPr>
          <w:t>вероятност</w:t>
        </w:r>
      </w:ins>
      <w:ins w:id="2065" w:author="СБ" w:date="2019-11-04T13:15:00Z">
        <w:r w:rsidR="007C096A">
          <w:rPr>
            <w:rFonts w:eastAsia="Times New Roman"/>
            <w:sz w:val="24"/>
            <w:szCs w:val="24"/>
            <w:highlight w:val="white"/>
          </w:rPr>
          <w:t>я</w:t>
        </w:r>
      </w:ins>
      <w:ins w:id="2066" w:author="СБ" w:date="2019-11-04T13:17:00Z">
        <w:r w:rsidR="007C096A">
          <w:rPr>
            <w:rFonts w:eastAsia="Times New Roman"/>
            <w:sz w:val="24"/>
            <w:szCs w:val="24"/>
            <w:highlight w:val="white"/>
          </w:rPr>
          <w:t>м</w:t>
        </w:r>
      </w:ins>
      <w:ins w:id="2067" w:author="СБ" w:date="2019-11-04T13:13:00Z">
        <w:r w:rsidR="007C096A">
          <w:rPr>
            <w:rFonts w:eastAsia="Times New Roman"/>
            <w:sz w:val="24"/>
            <w:szCs w:val="24"/>
            <w:highlight w:val="white"/>
          </w:rPr>
          <w:t xml:space="preserve"> перехода</w:t>
        </w:r>
      </w:ins>
      <w:ins w:id="2068" w:author="СБ" w:date="2019-11-04T13:19:00Z">
        <w:r w:rsidR="00D5391D">
          <w:rPr>
            <w:rFonts w:eastAsia="Times New Roman"/>
            <w:sz w:val="24"/>
            <w:szCs w:val="24"/>
            <w:highlight w:val="white"/>
          </w:rPr>
          <w:t xml:space="preserve"> из этого</w:t>
        </w:r>
      </w:ins>
      <w:ins w:id="2069" w:author="СБ" w:date="2019-11-04T13:12:00Z">
        <w:r w:rsidR="007C096A">
          <w:rPr>
            <w:rFonts w:eastAsia="Times New Roman"/>
            <w:sz w:val="24"/>
            <w:szCs w:val="24"/>
            <w:highlight w:val="white"/>
          </w:rPr>
          <w:t xml:space="preserve"> </w:t>
        </w:r>
      </w:ins>
      <w:ins w:id="2070" w:author="СБ" w:date="2019-11-04T13:14:00Z">
        <w:r w:rsidR="007C096A">
          <w:rPr>
            <w:rFonts w:eastAsia="Times New Roman"/>
            <w:sz w:val="24"/>
            <w:szCs w:val="24"/>
            <w:highlight w:val="white"/>
          </w:rPr>
          <w:t>состояни</w:t>
        </w:r>
      </w:ins>
      <w:ins w:id="2071" w:author="СБ" w:date="2019-11-04T13:19:00Z">
        <w:r w:rsidR="00D5391D">
          <w:rPr>
            <w:rFonts w:eastAsia="Times New Roman"/>
            <w:sz w:val="24"/>
            <w:szCs w:val="24"/>
            <w:highlight w:val="white"/>
          </w:rPr>
          <w:t xml:space="preserve">я в </w:t>
        </w:r>
      </w:ins>
      <w:ins w:id="2072" w:author="СБ" w:date="2019-11-04T13:22:00Z">
        <w:r w:rsidR="00D5391D">
          <w:rPr>
            <w:rFonts w:eastAsia="Times New Roman"/>
            <w:sz w:val="24"/>
            <w:szCs w:val="24"/>
            <w:highlight w:val="white"/>
          </w:rPr>
          <w:t>другие</w:t>
        </w:r>
      </w:ins>
      <w:ins w:id="2073" w:author="СБ" w:date="2019-11-04T13:14:00Z">
        <w:r w:rsidR="007C096A">
          <w:rPr>
            <w:rFonts w:eastAsia="Times New Roman"/>
            <w:sz w:val="24"/>
            <w:szCs w:val="24"/>
            <w:highlight w:val="white"/>
          </w:rPr>
          <w:t>.</w:t>
        </w:r>
      </w:ins>
      <w:proofErr w:type="gramEnd"/>
      <w:ins w:id="2074" w:author="СБ" w:date="2019-11-04T13:15:00Z">
        <w:r w:rsidR="007C096A">
          <w:rPr>
            <w:rFonts w:eastAsia="Times New Roman"/>
            <w:sz w:val="24"/>
            <w:szCs w:val="24"/>
            <w:highlight w:val="white"/>
          </w:rPr>
          <w:t xml:space="preserve"> При этом рассматриваются все возможные</w:t>
        </w:r>
      </w:ins>
      <w:ins w:id="2075" w:author="СБ" w:date="2019-11-04T13:16:00Z">
        <w:r w:rsidR="007C096A">
          <w:rPr>
            <w:rFonts w:eastAsia="Times New Roman"/>
            <w:sz w:val="24"/>
            <w:szCs w:val="24"/>
            <w:highlight w:val="white"/>
          </w:rPr>
          <w:t xml:space="preserve"> варианты </w:t>
        </w:r>
      </w:ins>
      <w:ins w:id="2076" w:author="СБ" w:date="2019-11-04T13:15:00Z">
        <w:r w:rsidR="007C096A">
          <w:rPr>
            <w:rFonts w:eastAsia="Times New Roman"/>
            <w:sz w:val="24"/>
            <w:szCs w:val="24"/>
            <w:highlight w:val="white"/>
          </w:rPr>
          <w:t>переход</w:t>
        </w:r>
      </w:ins>
      <w:ins w:id="2077" w:author="СБ" w:date="2019-11-04T13:16:00Z">
        <w:r w:rsidR="007C096A">
          <w:rPr>
            <w:rFonts w:eastAsia="Times New Roman"/>
            <w:sz w:val="24"/>
            <w:szCs w:val="24"/>
            <w:highlight w:val="white"/>
          </w:rPr>
          <w:t xml:space="preserve">ов, поэтому сумма </w:t>
        </w:r>
      </w:ins>
      <w:ins w:id="2078" w:author="СБ" w:date="2019-11-04T13:17:00Z">
        <w:r w:rsidR="007C096A">
          <w:rPr>
            <w:rFonts w:eastAsia="Times New Roman"/>
            <w:sz w:val="24"/>
            <w:szCs w:val="24"/>
            <w:highlight w:val="white"/>
          </w:rPr>
          <w:t>всех вероятностей равна единице</w:t>
        </w:r>
        <w:commentRangeStart w:id="2079"/>
        <w:r w:rsidR="007C096A">
          <w:rPr>
            <w:rFonts w:eastAsia="Times New Roman"/>
            <w:sz w:val="24"/>
            <w:szCs w:val="24"/>
            <w:highlight w:val="white"/>
          </w:rPr>
          <w:t>.</w:t>
        </w:r>
      </w:ins>
      <w:commentRangeEnd w:id="2079"/>
      <w:ins w:id="2080" w:author="СБ" w:date="2019-11-04T13:19:00Z">
        <w:r w:rsidR="00D5391D">
          <w:rPr>
            <w:rStyle w:val="af"/>
          </w:rPr>
          <w:commentReference w:id="2079"/>
        </w:r>
      </w:ins>
      <w:ins w:id="2081" w:author="СБ" w:date="2019-11-04T13:15:00Z">
        <w:r w:rsidR="007C096A">
          <w:rPr>
            <w:rFonts w:eastAsia="Times New Roman"/>
            <w:sz w:val="24"/>
            <w:szCs w:val="24"/>
            <w:highlight w:val="white"/>
          </w:rPr>
          <w:t xml:space="preserve"> </w:t>
        </w:r>
      </w:ins>
      <w:del w:id="2082" w:author="СБ" w:date="2019-11-04T13:17:00Z">
        <w:r w:rsidRPr="0029618A" w:rsidDel="007C096A">
          <w:rPr>
            <w:rFonts w:eastAsia="Times New Roman"/>
            <w:sz w:val="24"/>
            <w:szCs w:val="24"/>
            <w:highlight w:val="white"/>
          </w:rPr>
          <w:delText xml:space="preserve"> </w:delText>
        </w:r>
      </w:del>
      <w:r w:rsidRPr="0029618A">
        <w:rPr>
          <w:rFonts w:eastAsia="Times New Roman"/>
          <w:sz w:val="24"/>
          <w:szCs w:val="24"/>
          <w:highlight w:val="white"/>
        </w:rPr>
        <w:t xml:space="preserve">Возведение стохастической матрицы в целочисленную степень оставляет её </w:t>
      </w:r>
      <w:proofErr w:type="spellStart"/>
      <w:r w:rsidRPr="0029618A">
        <w:rPr>
          <w:rFonts w:eastAsia="Times New Roman"/>
          <w:sz w:val="24"/>
          <w:szCs w:val="24"/>
          <w:highlight w:val="white"/>
        </w:rPr>
        <w:t>стохастической</w:t>
      </w:r>
      <w:proofErr w:type="gramStart"/>
      <w:del w:id="2083" w:author="СБ" w:date="2019-11-04T12:45:00Z">
        <w:r w:rsidRPr="0029618A" w:rsidDel="00130419">
          <w:rPr>
            <w:rFonts w:eastAsia="Times New Roman"/>
            <w:sz w:val="24"/>
            <w:szCs w:val="24"/>
            <w:highlight w:val="white"/>
          </w:rPr>
          <w:delText xml:space="preserve">, </w:delText>
        </w:r>
        <w:commentRangeStart w:id="2084"/>
        <w:r w:rsidRPr="00C7057E" w:rsidDel="00130419">
          <w:rPr>
            <w:rFonts w:eastAsia="Times New Roman"/>
            <w:strike/>
            <w:sz w:val="24"/>
            <w:szCs w:val="24"/>
            <w:highlight w:val="white"/>
            <w:rPrChange w:id="2085" w:author="Пользователь" w:date="2019-10-07T19:12:00Z">
              <w:rPr>
                <w:rFonts w:eastAsia="Times New Roman"/>
                <w:sz w:val="24"/>
                <w:szCs w:val="24"/>
                <w:highlight w:val="white"/>
              </w:rPr>
            </w:rPrChange>
          </w:rPr>
          <w:delText>она может меняться, но все её элементы остаются конечными</w:delText>
        </w:r>
        <w:commentRangeEnd w:id="2084"/>
        <w:r w:rsidR="00C7057E" w:rsidDel="00130419">
          <w:rPr>
            <w:rStyle w:val="af"/>
          </w:rPr>
          <w:commentReference w:id="2084"/>
        </w:r>
      </w:del>
      <w:del w:id="2086" w:author="СБ" w:date="2019-11-04T13:17:00Z">
        <w:r w:rsidRPr="0029618A" w:rsidDel="007C096A">
          <w:rPr>
            <w:rFonts w:eastAsia="Times New Roman"/>
            <w:sz w:val="24"/>
            <w:szCs w:val="24"/>
            <w:highlight w:val="white"/>
          </w:rPr>
          <w:delText xml:space="preserve">. </w:delText>
        </w:r>
      </w:del>
      <w:r w:rsidRPr="0029618A">
        <w:rPr>
          <w:rFonts w:eastAsia="Times New Roman"/>
          <w:sz w:val="24"/>
          <w:szCs w:val="24"/>
          <w:highlight w:val="white"/>
        </w:rPr>
        <w:t>В</w:t>
      </w:r>
      <w:proofErr w:type="spellEnd"/>
      <w:proofErr w:type="gramEnd"/>
      <w:r w:rsidRPr="0029618A">
        <w:rPr>
          <w:rFonts w:eastAsia="Times New Roman"/>
          <w:sz w:val="24"/>
          <w:szCs w:val="24"/>
          <w:highlight w:val="white"/>
        </w:rPr>
        <w:t xml:space="preserve"> пределе же мы получ</w:t>
      </w:r>
      <w:ins w:id="2087" w:author="СБ" w:date="2019-11-04T13:17:00Z">
        <w:r w:rsidR="007C096A">
          <w:rPr>
            <w:rFonts w:eastAsia="Times New Roman"/>
            <w:sz w:val="24"/>
            <w:szCs w:val="24"/>
            <w:highlight w:val="white"/>
          </w:rPr>
          <w:t>или</w:t>
        </w:r>
      </w:ins>
      <w:del w:id="2088" w:author="СБ" w:date="2019-11-04T13:17:00Z">
        <w:r w:rsidRPr="0029618A" w:rsidDel="007C096A">
          <w:rPr>
            <w:rFonts w:eastAsia="Times New Roman"/>
            <w:sz w:val="24"/>
            <w:szCs w:val="24"/>
            <w:highlight w:val="white"/>
          </w:rPr>
          <w:delText>аем</w:delText>
        </w:r>
      </w:del>
      <w:r w:rsidRPr="0029618A">
        <w:rPr>
          <w:rFonts w:eastAsia="Times New Roman"/>
          <w:sz w:val="24"/>
          <w:szCs w:val="24"/>
          <w:highlight w:val="white"/>
        </w:rPr>
        <w:t xml:space="preserve"> матрицу, которая не изменяется при умножении на саму себя:</w:t>
      </w:r>
    </w:p>
    <w:p w14:paraId="620B63B0" w14:textId="4AB34F0D" w:rsidR="008E2D65" w:rsidRPr="0029618A" w:rsidRDefault="001C6BB5">
      <w:pPr>
        <w:ind w:firstLine="397"/>
        <w:jc w:val="center"/>
        <w:rPr>
          <w:rFonts w:eastAsia="Cambria Math"/>
          <w:sz w:val="24"/>
          <w:szCs w:val="24"/>
          <w:highlight w:val="white"/>
        </w:rPr>
      </w:pP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oMath>
      <w:ins w:id="2089" w:author="СБ" w:date="2019-11-04T13:17:00Z">
        <w:r w:rsidR="007C096A">
          <w:rPr>
            <w:rFonts w:eastAsia="Cambria Math"/>
            <w:sz w:val="24"/>
            <w:szCs w:val="24"/>
            <w:highlight w:val="white"/>
          </w:rPr>
          <w:t>.</w:t>
        </w:r>
      </w:ins>
    </w:p>
    <w:p w14:paraId="69FC3EA3" w14:textId="77777777" w:rsidR="008E2D65" w:rsidRPr="0029618A" w:rsidRDefault="00662FA5">
      <w:pPr>
        <w:spacing w:line="288" w:lineRule="auto"/>
        <w:jc w:val="both"/>
        <w:rPr>
          <w:rFonts w:eastAsia="Times New Roman"/>
          <w:sz w:val="24"/>
          <w:szCs w:val="24"/>
          <w:highlight w:val="white"/>
        </w:rPr>
      </w:pPr>
      <w:r w:rsidRPr="0029618A">
        <w:rPr>
          <w:rFonts w:eastAsia="Times New Roman"/>
          <w:sz w:val="24"/>
          <w:szCs w:val="24"/>
          <w:highlight w:val="white"/>
        </w:rPr>
        <w:lastRenderedPageBreak/>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дикий случай, но идемпотентными являются все 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14:paraId="0CFBDC0B" w14:textId="39D4126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commentRangeStart w:id="2090"/>
      <w:commentRangeStart w:id="2091"/>
      <w:r w:rsidR="00C7057E">
        <w:rPr>
          <w:rFonts w:eastAsia="Times New Roman"/>
          <w:sz w:val="24"/>
          <w:szCs w:val="24"/>
          <w:highlight w:val="white"/>
        </w:rPr>
        <w:t>столбцы</w:t>
      </w:r>
      <w:commentRangeEnd w:id="2090"/>
      <w:r w:rsidR="00C7057E">
        <w:rPr>
          <w:rStyle w:val="af"/>
        </w:rPr>
        <w:commentReference w:id="2090"/>
      </w:r>
      <w:commentRangeEnd w:id="2091"/>
      <w:r w:rsidR="00D5391D">
        <w:rPr>
          <w:rStyle w:val="af"/>
        </w:rPr>
        <w:commentReference w:id="2091"/>
      </w:r>
      <w:r w:rsidR="00C7057E" w:rsidRPr="0029618A">
        <w:rPr>
          <w:rFonts w:eastAsia="Times New Roman"/>
          <w:sz w:val="24"/>
          <w:szCs w:val="24"/>
          <w:highlight w:val="white"/>
        </w:rPr>
        <w:t xml:space="preserve"> </w:t>
      </w:r>
      <w:r w:rsidRPr="0029618A">
        <w:rPr>
          <w:rFonts w:eastAsia="Times New Roman"/>
          <w:sz w:val="24"/>
          <w:szCs w:val="24"/>
          <w:highlight w:val="white"/>
        </w:rPr>
        <w:t xml:space="preserve">одинаковы, и эти полоски говорят нам, что вероятность перехода определяется только конечной клеткой и независима от начала пути: прошлое в </w:t>
      </w:r>
      <w:proofErr w:type="spellStart"/>
      <w:r w:rsidRPr="0029618A">
        <w:rPr>
          <w:rFonts w:eastAsia="Times New Roman"/>
          <w:sz w:val="24"/>
          <w:szCs w:val="24"/>
          <w:highlight w:val="white"/>
        </w:rPr>
        <w:t>марковском</w:t>
      </w:r>
      <w:proofErr w:type="spellEnd"/>
      <w:r w:rsidRPr="0029618A">
        <w:rPr>
          <w:rFonts w:eastAsia="Times New Roman"/>
          <w:sz w:val="24"/>
          <w:szCs w:val="24"/>
          <w:highlight w:val="white"/>
        </w:rPr>
        <w:t xml:space="preserve"> процессе теряется безвозвратно (как теряется форма тела в его тени). </w:t>
      </w:r>
      <w:r w:rsidR="00334A9C">
        <w:rPr>
          <w:rFonts w:eastAsia="Times New Roman"/>
          <w:sz w:val="24"/>
          <w:szCs w:val="24"/>
          <w:highlight w:val="white"/>
        </w:rPr>
        <w:t xml:space="preserve">Любая </w:t>
      </w:r>
      <w:commentRangeStart w:id="2092"/>
      <w:commentRangeStart w:id="2093"/>
      <w:r w:rsidR="00334A9C">
        <w:rPr>
          <w:rFonts w:eastAsia="Times New Roman"/>
          <w:sz w:val="24"/>
          <w:szCs w:val="24"/>
          <w:highlight w:val="white"/>
        </w:rPr>
        <w:t>строка</w:t>
      </w:r>
      <w:commentRangeEnd w:id="2092"/>
      <w:r w:rsidR="00334A9C">
        <w:rPr>
          <w:rStyle w:val="af"/>
        </w:rPr>
        <w:commentReference w:id="2092"/>
      </w:r>
      <w:commentRangeEnd w:id="2093"/>
      <w:r w:rsidR="00D5391D">
        <w:rPr>
          <w:rStyle w:val="af"/>
        </w:rPr>
        <w:commentReference w:id="2093"/>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m:oMath>
        <m:r>
          <w:rPr>
            <w:rFonts w:ascii="Cambria Math" w:hAnsi="Cambria Math"/>
          </w:rPr>
          <m:t>π</m:t>
        </m:r>
      </m:oMath>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0"/>
      </w:r>
      <w:r w:rsidRPr="0029618A">
        <w:rPr>
          <w:rFonts w:eastAsia="Times New Roman"/>
          <w:sz w:val="24"/>
          <w:szCs w:val="24"/>
          <w:highlight w:val="white"/>
        </w:rPr>
        <w:t>:</w:t>
      </w:r>
      <m:oMath>
        <m:r>
          <w:rPr>
            <w:rFonts w:ascii="Cambria Math" w:eastAsia="Cambria Math" w:hAnsi="Cambria Math"/>
            <w:sz w:val="24"/>
            <w:szCs w:val="24"/>
            <w:highlight w:val="white"/>
          </w:rPr>
          <m:t xml:space="preserve"> M⋅π=π</m:t>
        </m:r>
      </m:oMath>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 xml:space="preserve">Величины, обратные найденным нами вероятностям,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достижения </w:t>
      </w:r>
      <m:oMath>
        <m:r>
          <w:rPr>
            <w:rFonts w:ascii="Cambria Math" w:eastAsia="Cambria Math" w:hAnsi="Cambria Math"/>
            <w:sz w:val="24"/>
            <w:szCs w:val="24"/>
            <w:highlight w:val="white"/>
          </w:rPr>
          <m:t>0.024.</m:t>
        </m:r>
      </m:oMath>
      <w:r w:rsidRPr="0029618A">
        <w:rPr>
          <w:rFonts w:eastAsia="Times New Roman"/>
          <w:sz w:val="24"/>
          <w:szCs w:val="24"/>
          <w:highlight w:val="white"/>
        </w:rPr>
        <w:t xml:space="preserve"> Обратная величина равна </w:t>
      </w:r>
      <w:proofErr w:type="gramStart"/>
      <w:r w:rsidRPr="0029618A">
        <w:rPr>
          <w:rFonts w:eastAsia="Times New Roman"/>
          <w:sz w:val="24"/>
          <w:szCs w:val="24"/>
          <w:highlight w:val="white"/>
        </w:rPr>
        <w:t>41.5</w:t>
      </w:r>
      <w:proofErr w:type="gramEnd"/>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14:paraId="353549E5"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499A83C2" wp14:editId="47BD8856">
            <wp:extent cx="4260533" cy="2357438"/>
            <wp:effectExtent l="0" t="0" r="0" b="0"/>
            <wp:docPr id="21" name="image6.png" descr="C:\tmp\podlost\ToH\work\figures\happy\2019-02-07_12-16-08.png"/>
            <wp:cNvGraphicFramePr/>
            <a:graphic xmlns:a="http://schemas.openxmlformats.org/drawingml/2006/main">
              <a:graphicData uri="http://schemas.openxmlformats.org/drawingml/2006/picture">
                <pic:pic xmlns:pic="http://schemas.openxmlformats.org/drawingml/2006/picture">
                  <pic:nvPicPr>
                    <pic:cNvPr id="0" name="image6.png" descr="C:\tmp\podlost\ToH\work\figures\happy\2019-02-07_12-16-08.png"/>
                    <pic:cNvPicPr preferRelativeResize="0"/>
                  </pic:nvPicPr>
                  <pic:blipFill>
                    <a:blip r:embed="rId77" cstate="print"/>
                    <a:srcRect/>
                    <a:stretch>
                      <a:fillRect/>
                    </a:stretch>
                  </pic:blipFill>
                  <pic:spPr>
                    <a:xfrm>
                      <a:off x="0" y="0"/>
                      <a:ext cx="4260533" cy="2357438"/>
                    </a:xfrm>
                    <a:prstGeom prst="rect">
                      <a:avLst/>
                    </a:prstGeom>
                    <a:ln/>
                  </pic:spPr>
                </pic:pic>
              </a:graphicData>
            </a:graphic>
          </wp:inline>
        </w:drawing>
      </w:r>
    </w:p>
    <w:p w14:paraId="58609CFF" w14:textId="77777777" w:rsidR="008E2D65" w:rsidRPr="0029618A" w:rsidRDefault="00662FA5">
      <w:pPr>
        <w:spacing w:before="120" w:after="120"/>
        <w:jc w:val="both"/>
        <w:rPr>
          <w:rFonts w:eastAsia="Times New Roman"/>
          <w:i/>
          <w:sz w:val="24"/>
          <w:szCs w:val="24"/>
          <w:highlight w:val="white"/>
        </w:rPr>
      </w:pPr>
      <w:r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14:paraId="0D73D56E" w14:textId="249B0D0E"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 xml:space="preserve">атрица перехода может быть полезна. Она даёт нам возможность проанализировать время окончания игры. Матрица </w:t>
      </w: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oMath>
      <w:r w:rsidRPr="0029618A">
        <w:rPr>
          <w:rFonts w:eastAsia="Times New Roman"/>
          <w:sz w:val="24"/>
          <w:szCs w:val="24"/>
          <w:highlight w:val="white"/>
        </w:rPr>
        <w:t xml:space="preserve"> соответствует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шагам в игре, это значит, что элемент </w:t>
      </w:r>
      <m:oMath>
        <m:sSub>
          <m:sSubPr>
            <m:ctrlPr>
              <w:rPr>
                <w:rFonts w:ascii="Cambria Math" w:eastAsia="Cambria Math" w:hAnsi="Cambria Math"/>
                <w:sz w:val="24"/>
                <w:szCs w:val="24"/>
                <w:highlight w:val="white"/>
              </w:rPr>
            </m:ctrlPr>
          </m:sSubPr>
          <m:e>
            <m:d>
              <m:dPr>
                <m:ctrlPr>
                  <w:rPr>
                    <w:rFonts w:ascii="Cambria Math" w:hAnsi="Cambria Math"/>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ij</m:t>
            </m:r>
          </m:sub>
        </m:sSub>
      </m:oMath>
      <w:r w:rsidRPr="0029618A">
        <w:rPr>
          <w:rFonts w:eastAsia="Times New Roman"/>
          <w:sz w:val="24"/>
          <w:szCs w:val="24"/>
          <w:highlight w:val="white"/>
        </w:rPr>
        <w:t xml:space="preserve"> покажет вероятность достижения состояния j из состояния i. Таким образом, мы можем построить точное распределение времени окончания игры, построив график зависимости </w:t>
      </w:r>
      <m:oMath>
        <m:r>
          <w:rPr>
            <w:rFonts w:ascii="Cambria Math" w:eastAsia="Cambria Math" w:hAnsi="Cambria Math"/>
            <w:sz w:val="24"/>
            <w:szCs w:val="24"/>
            <w:highlight w:val="white"/>
          </w:rPr>
          <m:t>p</m:t>
        </m:r>
        <m:d>
          <m:dPr>
            <m:ctrlPr>
              <w:rPr>
                <w:rFonts w:ascii="Cambria Math" w:eastAsia="Cambria Math" w:hAnsi="Cambria Math"/>
                <w:sz w:val="24"/>
                <w:szCs w:val="24"/>
                <w:highlight w:val="white"/>
              </w:rPr>
            </m:ctrlPr>
          </m:dPr>
          <m:e>
            <m:r>
              <w:rPr>
                <w:rFonts w:ascii="Cambria Math" w:eastAsia="Cambria Math" w:hAnsi="Cambria Math"/>
                <w:sz w:val="24"/>
                <w:szCs w:val="24"/>
                <w:highlight w:val="white"/>
              </w:rPr>
              <m:t>n</m:t>
            </m:r>
          </m:e>
        </m:d>
        <m:r>
          <w:rPr>
            <w:rFonts w:ascii="Cambria Math" w:eastAsia="Cambria Math" w:hAnsi="Cambria Math"/>
            <w:sz w:val="24"/>
            <w:szCs w:val="24"/>
            <w:highlight w:val="white"/>
          </w:rPr>
          <m:t>=</m:t>
        </m:r>
        <m:sSub>
          <m:sSubPr>
            <m:ctrlPr>
              <w:rPr>
                <w:rFonts w:ascii="Cambria Math" w:eastAsia="Cambria Math" w:hAnsi="Cambria Math"/>
                <w:sz w:val="24"/>
                <w:szCs w:val="24"/>
                <w:highlight w:val="white"/>
              </w:rPr>
            </m:ctrlPr>
          </m:sSubPr>
          <m:e>
            <m:d>
              <m:dPr>
                <m:ctrlPr>
                  <w:rPr>
                    <w:rFonts w:ascii="Cambria Math" w:eastAsia="Cambria Math" w:hAnsi="Cambria Math"/>
                    <w:sz w:val="24"/>
                    <w:szCs w:val="24"/>
                    <w:highlight w:val="white"/>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1,</m:t>
            </m:r>
            <w:ins w:id="2094" w:author="Пользователь" w:date="2019-10-04T19:48:00Z">
              <m:r>
                <w:rPr>
                  <w:rFonts w:ascii="Cambria Math" w:eastAsia="Cambria Math" w:hAnsi="Cambria Math"/>
                  <w:sz w:val="24"/>
                  <w:szCs w:val="24"/>
                  <w:highlight w:val="white"/>
                </w:rPr>
                <m:t xml:space="preserve"> </m:t>
              </m:r>
            </w:ins>
            <m:r>
              <w:rPr>
                <w:rFonts w:ascii="Cambria Math" w:eastAsia="Cambria Math" w:hAnsi="Cambria Math"/>
                <w:sz w:val="24"/>
                <w:szCs w:val="24"/>
                <w:highlight w:val="white"/>
              </w:rPr>
              <m:t>68</m:t>
            </m:r>
          </m:sub>
        </m:sSub>
      </m:oMath>
      <w:r w:rsidRPr="0029618A">
        <w:rPr>
          <w:rFonts w:eastAsia="Times New Roman"/>
          <w:sz w:val="24"/>
          <w:szCs w:val="24"/>
          <w:highlight w:val="white"/>
        </w:rPr>
        <w:t xml:space="preserve"> как показано на рисунке.</w:t>
      </w:r>
    </w:p>
    <w:p w14:paraId="2FCF9AEE"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4D24236F" wp14:editId="7E702B24">
            <wp:extent cx="4325589" cy="3294829"/>
            <wp:effectExtent l="0" t="0" r="0" b="0"/>
            <wp:docPr id="43" name="image39.png" descr="C:\tmp\podlost\ToH\work\figures\happy\2019-02-07_12-32-41.png"/>
            <wp:cNvGraphicFramePr/>
            <a:graphic xmlns:a="http://schemas.openxmlformats.org/drawingml/2006/main">
              <a:graphicData uri="http://schemas.openxmlformats.org/drawingml/2006/picture">
                <pic:pic xmlns:pic="http://schemas.openxmlformats.org/drawingml/2006/picture">
                  <pic:nvPicPr>
                    <pic:cNvPr id="0" name="image39.png" descr="C:\tmp\podlost\ToH\work\figures\happy\2019-02-07_12-32-41.png"/>
                    <pic:cNvPicPr preferRelativeResize="0"/>
                  </pic:nvPicPr>
                  <pic:blipFill>
                    <a:blip r:embed="rId78" cstate="print"/>
                    <a:srcRect/>
                    <a:stretch>
                      <a:fillRect/>
                    </a:stretch>
                  </pic:blipFill>
                  <pic:spPr>
                    <a:xfrm>
                      <a:off x="0" y="0"/>
                      <a:ext cx="4325589" cy="3294829"/>
                    </a:xfrm>
                    <a:prstGeom prst="rect">
                      <a:avLst/>
                    </a:prstGeom>
                    <a:ln/>
                  </pic:spPr>
                </pic:pic>
              </a:graphicData>
            </a:graphic>
          </wp:inline>
        </w:drawing>
      </w:r>
    </w:p>
    <w:p w14:paraId="4A775841" w14:textId="054ED475"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длительности партии в игру </w:t>
      </w:r>
      <w:ins w:id="2095" w:author="Пользователь" w:date="2019-10-07T19:26:00Z">
        <w:r w:rsidR="00334A9C">
          <w:rPr>
            <w:rFonts w:eastAsia="Times New Roman"/>
            <w:i/>
            <w:sz w:val="24"/>
            <w:szCs w:val="24"/>
          </w:rPr>
          <w:t>"</w:t>
        </w:r>
      </w:ins>
      <w:commentRangeStart w:id="2096"/>
      <w:r w:rsidRPr="0029618A">
        <w:rPr>
          <w:rFonts w:eastAsia="Times New Roman"/>
          <w:i/>
          <w:sz w:val="24"/>
          <w:szCs w:val="24"/>
        </w:rPr>
        <w:t>Лила</w:t>
      </w:r>
      <w:commentRangeEnd w:id="2096"/>
      <w:r w:rsidR="00517FAF">
        <w:rPr>
          <w:rStyle w:val="af"/>
        </w:rPr>
        <w:commentReference w:id="2096"/>
      </w:r>
      <w:ins w:id="2097" w:author="Пользователь" w:date="2019-10-07T19:26:00Z">
        <w:r w:rsidR="00334A9C">
          <w:rPr>
            <w:rFonts w:eastAsia="Times New Roman"/>
            <w:i/>
            <w:sz w:val="24"/>
            <w:szCs w:val="24"/>
          </w:rPr>
          <w:t>"</w:t>
        </w:r>
      </w:ins>
      <w:r w:rsidRPr="0029618A">
        <w:rPr>
          <w:rFonts w:eastAsia="Times New Roman"/>
          <w:i/>
          <w:sz w:val="24"/>
          <w:szCs w:val="24"/>
        </w:rPr>
        <w:t>, полученное в ходе ста тысяч экспериментов и теоретически.</w:t>
      </w:r>
    </w:p>
    <w:p w14:paraId="5F818D81" w14:textId="10C975CF"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sidR="00334A9C">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14:paraId="081E6A2E" w14:textId="5210B825"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sidR="00334A9C">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14:paraId="06031F05" w14:textId="77777777" w:rsidR="006E7C05" w:rsidRDefault="00662FA5">
      <w:pPr>
        <w:spacing w:line="288" w:lineRule="auto"/>
        <w:ind w:firstLine="397"/>
        <w:jc w:val="center"/>
        <w:rPr>
          <w:ins w:id="2098" w:author="СБ" w:date="2019-11-04T13:24:00Z"/>
          <w:rFonts w:eastAsia="Times New Roman"/>
          <w:sz w:val="24"/>
          <w:szCs w:val="24"/>
          <w:highlight w:val="white"/>
        </w:rPr>
      </w:pPr>
      <w:r w:rsidRPr="0029618A">
        <w:rPr>
          <w:rFonts w:eastAsia="Times New Roman"/>
          <w:sz w:val="24"/>
          <w:szCs w:val="24"/>
          <w:highlight w:val="white"/>
        </w:rPr>
        <w:t xml:space="preserve"> </w:t>
      </w:r>
      <m:oMath>
        <m:r>
          <w:rPr>
            <w:rFonts w:ascii="Cambria Math" w:eastAsia="Times New Roman" w:hAnsi="Cambria Math"/>
            <w:sz w:val="24"/>
            <w:szCs w:val="24"/>
            <w:highlight w:val="white"/>
          </w:rPr>
          <m:t>(2⋅n)⋅a = 2⋅(n⋅a)=n⋅a+n⋅a</m:t>
        </m:r>
      </m:oMath>
      <w:r w:rsidRPr="0029618A">
        <w:rPr>
          <w:rFonts w:eastAsia="Times New Roman"/>
          <w:sz w:val="24"/>
          <w:szCs w:val="24"/>
          <w:highlight w:val="white"/>
        </w:rPr>
        <w:t>,</w:t>
      </w:r>
    </w:p>
    <w:p w14:paraId="11DC11CC" w14:textId="40C9B492" w:rsidR="008E2D65" w:rsidRPr="0029618A" w:rsidRDefault="003863E0">
      <w:pPr>
        <w:spacing w:line="288" w:lineRule="auto"/>
        <w:ind w:firstLine="397"/>
        <w:jc w:val="center"/>
        <w:rPr>
          <w:rFonts w:eastAsia="Times New Roman"/>
          <w:sz w:val="24"/>
          <w:szCs w:val="24"/>
          <w:highlight w:val="white"/>
        </w:rPr>
      </w:pPr>
      <w:r>
        <w:rPr>
          <w:rFonts w:eastAsia="Times New Roman"/>
          <w:sz w:val="24"/>
          <w:szCs w:val="24"/>
          <w:highlight w:val="white"/>
        </w:rPr>
        <w:t xml:space="preserve"> </w:t>
      </w:r>
      <m:oMath>
        <m:r>
          <w:rPr>
            <w:rFonts w:ascii="Cambria Math" w:eastAsia="Times New Roman" w:hAnsi="Cambria Math"/>
            <w:sz w:val="24"/>
            <w:szCs w:val="24"/>
            <w:highlight w:val="white"/>
          </w:rPr>
          <m:t>(n+1)⋅a =n⋅a+a</m:t>
        </m:r>
      </m:oMath>
      <w:r w:rsidR="00662FA5" w:rsidRPr="0029618A">
        <w:rPr>
          <w:rFonts w:eastAsia="Times New Roman"/>
          <w:sz w:val="24"/>
          <w:szCs w:val="24"/>
          <w:highlight w:val="white"/>
        </w:rPr>
        <w:t xml:space="preserve">. </w:t>
      </w:r>
    </w:p>
    <w:p w14:paraId="42A38398" w14:textId="1C92805D" w:rsidR="008E2D65" w:rsidRPr="0029618A" w:rsidRDefault="00662FA5">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w:t>
      </w:r>
      <w:r w:rsidRPr="0029618A">
        <w:rPr>
          <w:rFonts w:eastAsia="Times New Roman"/>
          <w:sz w:val="24"/>
          <w:szCs w:val="24"/>
          <w:highlight w:val="white"/>
        </w:rPr>
        <w:lastRenderedPageBreak/>
        <w:t>ассоциативности и дистрибутивности</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del w:id="2099" w:author="СБ" w:date="2019-11-04T13:26:00Z">
        <w:r w:rsidRPr="0029618A" w:rsidDel="006E7C05">
          <w:rPr>
            <w:rFonts w:eastAsia="Times New Roman"/>
            <w:sz w:val="24"/>
            <w:szCs w:val="24"/>
            <w:highlight w:val="white"/>
          </w:rPr>
          <w:delText xml:space="preserve">растёт </w:delText>
        </w:r>
      </w:del>
      <w:ins w:id="2100" w:author="СБ" w:date="2019-11-04T13:26:00Z">
        <w:r w:rsidR="006E7C05">
          <w:rPr>
            <w:rFonts w:eastAsia="Times New Roman"/>
            <w:sz w:val="24"/>
            <w:szCs w:val="24"/>
            <w:highlight w:val="white"/>
          </w:rPr>
          <w:t>увеличивает результат</w:t>
        </w:r>
        <w:r w:rsidR="006E7C05" w:rsidRPr="0029618A">
          <w:rPr>
            <w:rFonts w:eastAsia="Times New Roman"/>
            <w:sz w:val="24"/>
            <w:szCs w:val="24"/>
            <w:highlight w:val="white"/>
          </w:rPr>
          <w:t xml:space="preserve"> </w:t>
        </w:r>
      </w:ins>
      <w:r w:rsidRPr="0029618A">
        <w:rPr>
          <w:rFonts w:eastAsia="Times New Roman"/>
          <w:sz w:val="24"/>
          <w:szCs w:val="24"/>
          <w:highlight w:val="white"/>
        </w:rPr>
        <w:t xml:space="preserve">существенно </w:t>
      </w:r>
      <w:commentRangeStart w:id="2101"/>
      <w:r w:rsidRPr="0029618A">
        <w:rPr>
          <w:rFonts w:eastAsia="Times New Roman"/>
          <w:sz w:val="24"/>
          <w:szCs w:val="24"/>
          <w:highlight w:val="white"/>
        </w:rPr>
        <w:t>быстрее</w:t>
      </w:r>
      <w:commentRangeEnd w:id="2101"/>
      <w:r w:rsidR="00334A9C">
        <w:rPr>
          <w:rStyle w:val="af"/>
        </w:rPr>
        <w:commentReference w:id="2101"/>
      </w:r>
      <w:r w:rsidRPr="0029618A">
        <w:rPr>
          <w:rFonts w:eastAsia="Times New Roman"/>
          <w:sz w:val="24"/>
          <w:szCs w:val="24"/>
          <w:highlight w:val="white"/>
        </w:rPr>
        <w:t>. Например, при перемножении чисел в пределах миллиона потребуется не более 20 шагов этого алгоритма.</w:t>
      </w:r>
    </w:p>
    <w:p w14:paraId="15FC38CF" w14:textId="2F83AAB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sidR="00512751">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sidR="00512751">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14:paraId="081C27D5" w14:textId="0402FEE6"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sidR="00517FAF">
        <w:rPr>
          <w:rFonts w:eastAsia="Times New Roman"/>
          <w:sz w:val="24"/>
          <w:szCs w:val="24"/>
          <w:highlight w:val="white"/>
        </w:rPr>
        <w:t>е</w:t>
      </w:r>
      <w:r w:rsidRPr="0029618A">
        <w:rPr>
          <w:rFonts w:eastAsia="Times New Roman"/>
          <w:sz w:val="24"/>
          <w:szCs w:val="24"/>
          <w:highlight w:val="white"/>
        </w:rPr>
        <w:t xml:space="preserve"> разговора об игре </w:t>
      </w:r>
      <w:r w:rsidR="00517FAF">
        <w:rPr>
          <w:rFonts w:eastAsia="Times New Roman"/>
          <w:sz w:val="24"/>
          <w:szCs w:val="24"/>
          <w:highlight w:val="white"/>
        </w:rPr>
        <w:t>"</w:t>
      </w:r>
      <w:r w:rsidRPr="0029618A">
        <w:rPr>
          <w:rFonts w:eastAsia="Times New Roman"/>
          <w:sz w:val="24"/>
          <w:szCs w:val="24"/>
          <w:highlight w:val="white"/>
        </w:rPr>
        <w:t>Лила</w:t>
      </w:r>
      <w:r w:rsidR="00517FAF">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14:paraId="3B30C68F" w14:textId="4ABE3855" w:rsidR="008E2D65" w:rsidRPr="0029618A" w:rsidRDefault="00662FA5">
      <w:pPr>
        <w:ind w:firstLine="397"/>
        <w:jc w:val="center"/>
        <w:rPr>
          <w:rFonts w:eastAsia="Cambria Math"/>
          <w:i/>
          <w:sz w:val="24"/>
          <w:szCs w:val="24"/>
          <w:highlight w:val="white"/>
        </w:rPr>
      </w:pPr>
      <m:oMathPara>
        <m:oMath>
          <m:r>
            <w:rPr>
              <w:rFonts w:ascii="Cambria Math" w:eastAsia="Cambria Math" w:hAnsi="Cambria Math"/>
              <w:sz w:val="24"/>
              <w:szCs w:val="24"/>
              <w:highlight w:val="white"/>
            </w:rPr>
            <m:t>P</m:t>
          </m:r>
          <m:d>
            <m:dPr>
              <m:ctrlPr>
                <w:rPr>
                  <w:rFonts w:ascii="Cambria Math" w:eastAsia="Cambria Math" w:hAnsi="Cambria Math"/>
                  <w:i/>
                  <w:sz w:val="24"/>
                  <w:szCs w:val="24"/>
                  <w:highlight w:val="white"/>
                </w:rPr>
              </m:ctrlPr>
            </m:dPr>
            <m:e>
              <m:r>
                <w:rPr>
                  <w:rFonts w:ascii="Cambria Math" w:eastAsia="Cambria Math" w:hAnsi="Cambria Math"/>
                  <w:sz w:val="24"/>
                  <w:szCs w:val="24"/>
                  <w:highlight w:val="white"/>
                </w:rPr>
                <m:t>3→5→13→15</m:t>
              </m:r>
            </m:e>
          </m:d>
          <m:r>
            <w:rPr>
              <w:rFonts w:ascii="Cambria Math" w:eastAsia="Cambria Math" w:hAnsi="Cambria Math"/>
              <w:sz w:val="24"/>
              <w:szCs w:val="24"/>
              <w:highlight w:val="white"/>
            </w:rPr>
            <m:t>=</m:t>
          </m:r>
          <w:del w:id="2102" w:author="СБ" w:date="2019-11-04T13:28:00Z">
            <m:r>
              <w:rPr>
                <w:rFonts w:ascii="Cambria Math" w:eastAsia="Cambria Math" w:hAnsi="Cambria Math"/>
                <w:sz w:val="24"/>
                <w:szCs w:val="24"/>
                <w:highlight w:val="white"/>
              </w:rPr>
              <m:t>π</m:t>
            </m:r>
          </w:del>
          <m:sSub>
            <m:sSubPr>
              <m:ctrlPr>
                <w:rPr>
                  <w:rFonts w:ascii="Cambria Math" w:eastAsia="Cambria Math" w:hAnsi="Cambria Math"/>
                  <w:i/>
                  <w:sz w:val="24"/>
                  <w:szCs w:val="24"/>
                  <w:highlight w:val="white"/>
                </w:rPr>
              </m:ctrlPr>
            </m:sSubPr>
            <m:e>
              <w:ins w:id="2103" w:author="СБ" w:date="2019-11-04T13:28:00Z">
                <m:r>
                  <w:rPr>
                    <w:rFonts w:ascii="Cambria Math" w:eastAsia="Cambria Math" w:hAnsi="Cambria Math"/>
                    <w:sz w:val="24"/>
                    <w:szCs w:val="24"/>
                    <w:highlight w:val="white"/>
                  </w:rPr>
                  <m:t>π</m:t>
                </m:r>
              </w:ins>
            </m:e>
            <m:sub>
              <m:r>
                <w:rPr>
                  <w:rFonts w:ascii="Cambria Math" w:eastAsia="Cambria Math" w:hAnsi="Cambria Math"/>
                  <w:sz w:val="24"/>
                  <w:szCs w:val="24"/>
                  <w:highlight w:val="white"/>
                </w:rPr>
                <m:t>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3,5</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5,13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13,15</m:t>
              </m:r>
              <m:r>
                <m:rPr>
                  <m:sty m:val="p"/>
                </m:rPr>
                <w:rPr>
                  <w:rStyle w:val="af"/>
                </w:rPr>
                <w:commentReference w:id="2104"/>
              </m:r>
            </m:sub>
          </m:sSub>
        </m:oMath>
      </m:oMathPara>
    </w:p>
    <w:p w14:paraId="593E2DEB" w14:textId="1121687D" w:rsidR="008E2D65" w:rsidRPr="0029618A" w:rsidRDefault="00662FA5">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sidR="00517FAF">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xml:space="preserve">. </w:t>
      </w:r>
      <w:proofErr w:type="gramStart"/>
      <w:r w:rsidRPr="0029618A">
        <w:rPr>
          <w:rFonts w:eastAsia="Times New Roman"/>
          <w:sz w:val="24"/>
          <w:szCs w:val="24"/>
          <w:highlight w:val="white"/>
        </w:rPr>
        <w:t>Действуя</w:t>
      </w:r>
      <w:proofErr w:type="gramEnd"/>
      <w:r w:rsidRPr="0029618A">
        <w:rPr>
          <w:rFonts w:eastAsia="Times New Roman"/>
          <w:sz w:val="24"/>
          <w:szCs w:val="24"/>
          <w:highlight w:val="white"/>
        </w:rPr>
        <w:t xml:space="preserve"> таким образом, можно отыскать самые часто наблюдаемые цепочки и выяснить, как распределяются цепочки по вероятности их наблюдения:</w:t>
      </w:r>
    </w:p>
    <w:tbl>
      <w:tblPr>
        <w:tblStyle w:val="ab"/>
        <w:tblW w:w="33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8E2D65" w:rsidRPr="0029618A" w14:paraId="219B3342" w14:textId="77777777">
        <w:tc>
          <w:tcPr>
            <w:tcW w:w="1767" w:type="dxa"/>
            <w:tcBorders>
              <w:top w:val="single" w:sz="12" w:space="0" w:color="000000"/>
              <w:left w:val="nil"/>
            </w:tcBorders>
          </w:tcPr>
          <w:p w14:paraId="417485A2" w14:textId="77777777" w:rsidR="008E2D65" w:rsidRPr="0029618A" w:rsidRDefault="00662FA5">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14:paraId="2E377BF5" w14:textId="77777777" w:rsidR="008E2D65" w:rsidRPr="0029618A" w:rsidRDefault="00662FA5">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8E2D65" w:rsidRPr="0029618A" w14:paraId="4616970B" w14:textId="77777777">
        <w:trPr>
          <w:trHeight w:val="1020"/>
        </w:trPr>
        <w:tc>
          <w:tcPr>
            <w:tcW w:w="1767" w:type="dxa"/>
            <w:tcBorders>
              <w:left w:val="nil"/>
              <w:bottom w:val="single" w:sz="12" w:space="0" w:color="000000"/>
            </w:tcBorders>
          </w:tcPr>
          <w:p w14:paraId="5A0A28DE"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w:lastRenderedPageBreak/>
                  <m:t>&gt;25%</m:t>
                </m:r>
              </m:oMath>
            </m:oMathPara>
          </w:p>
          <w:p w14:paraId="52CEA7D6"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m:t>&gt;10%</m:t>
                </m:r>
              </m:oMath>
            </m:oMathPara>
          </w:p>
          <w:p w14:paraId="5D0998C1"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m:t>&gt; 5%</m:t>
                </m:r>
              </m:oMath>
            </m:oMathPara>
          </w:p>
        </w:tc>
        <w:tc>
          <w:tcPr>
            <w:tcW w:w="1602" w:type="dxa"/>
            <w:tcBorders>
              <w:bottom w:val="single" w:sz="12" w:space="0" w:color="000000"/>
              <w:right w:val="nil"/>
            </w:tcBorders>
          </w:tcPr>
          <w:p w14:paraId="5436000D"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m:t>3</m:t>
                </m:r>
              </m:oMath>
            </m:oMathPara>
          </w:p>
          <w:p w14:paraId="36ACC7B1"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m:t>10</m:t>
                </m:r>
              </m:oMath>
            </m:oMathPara>
          </w:p>
          <w:p w14:paraId="1D75AA65"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m:t>64</m:t>
                </m:r>
              </m:oMath>
            </m:oMathPara>
          </w:p>
        </w:tc>
      </w:tr>
    </w:tbl>
    <w:p w14:paraId="6BAD5D3B"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noProof/>
          <w:sz w:val="24"/>
          <w:szCs w:val="24"/>
          <w:highlight w:val="white"/>
        </w:rPr>
        <w:drawing>
          <wp:inline distT="114300" distB="114300" distL="114300" distR="114300" wp14:anchorId="303411C5" wp14:editId="589A78A0">
            <wp:extent cx="3124863" cy="3254481"/>
            <wp:effectExtent l="0" t="0" r="0" b="0"/>
            <wp:docPr id="16" name="image26.png" descr="C:\Users\СБ\YandexDisk\Скриншоты\2019-02-06_15-01-48.png"/>
            <wp:cNvGraphicFramePr/>
            <a:graphic xmlns:a="http://schemas.openxmlformats.org/drawingml/2006/main">
              <a:graphicData uri="http://schemas.openxmlformats.org/drawingml/2006/picture">
                <pic:pic xmlns:pic="http://schemas.openxmlformats.org/drawingml/2006/picture">
                  <pic:nvPicPr>
                    <pic:cNvPr id="0" name="image26.png" descr="C:\Users\СБ\YandexDisk\Скриншоты\2019-02-06_15-01-48.png"/>
                    <pic:cNvPicPr preferRelativeResize="0"/>
                  </pic:nvPicPr>
                  <pic:blipFill>
                    <a:blip r:embed="rId79" cstate="print"/>
                    <a:srcRect/>
                    <a:stretch>
                      <a:fillRect/>
                    </a:stretch>
                  </pic:blipFill>
                  <pic:spPr>
                    <a:xfrm>
                      <a:off x="0" y="0"/>
                      <a:ext cx="3124863" cy="3254481"/>
                    </a:xfrm>
                    <a:prstGeom prst="rect">
                      <a:avLst/>
                    </a:prstGeom>
                    <a:ln/>
                  </pic:spPr>
                </pic:pic>
              </a:graphicData>
            </a:graphic>
          </wp:inline>
        </w:drawing>
      </w:r>
      <w:r w:rsidRPr="0029618A">
        <w:rPr>
          <w:rFonts w:eastAsia="Times New Roman"/>
          <w:i/>
          <w:sz w:val="24"/>
          <w:szCs w:val="24"/>
          <w:highlight w:val="white"/>
        </w:rPr>
        <w:t xml:space="preserve"> </w:t>
      </w:r>
    </w:p>
    <w:p w14:paraId="74DE9146" w14:textId="677BF5C0" w:rsidR="008E2D65" w:rsidRPr="0029618A" w:rsidRDefault="00662FA5">
      <w:pPr>
        <w:keepLines/>
        <w:spacing w:before="120" w:after="240"/>
        <w:ind w:left="567" w:right="567"/>
        <w:jc w:val="center"/>
        <w:rPr>
          <w:rFonts w:eastAsia="Times New Roman"/>
          <w:i/>
          <w:sz w:val="24"/>
          <w:szCs w:val="24"/>
          <w:highlight w:val="white"/>
        </w:rPr>
      </w:pPr>
      <w:r w:rsidRPr="0029618A">
        <w:rPr>
          <w:rFonts w:eastAsia="Times New Roman"/>
          <w:i/>
          <w:sz w:val="24"/>
          <w:szCs w:val="24"/>
          <w:highlight w:val="white"/>
        </w:rPr>
        <w:t xml:space="preserve">Наиболее часто наблюдаемые цепочки в игре </w:t>
      </w:r>
      <w:r w:rsidR="00517FAF">
        <w:rPr>
          <w:rFonts w:eastAsia="Times New Roman"/>
          <w:i/>
          <w:sz w:val="24"/>
          <w:szCs w:val="24"/>
          <w:highlight w:val="white"/>
        </w:rPr>
        <w:t>"</w:t>
      </w:r>
      <w:r w:rsidRPr="0029618A">
        <w:rPr>
          <w:rFonts w:eastAsia="Times New Roman"/>
          <w:i/>
          <w:sz w:val="24"/>
          <w:szCs w:val="24"/>
          <w:highlight w:val="white"/>
        </w:rPr>
        <w:t>Лила</w:t>
      </w:r>
      <w:r w:rsidR="00517FAF">
        <w:rPr>
          <w:rFonts w:eastAsia="Times New Roman"/>
          <w:i/>
          <w:sz w:val="24"/>
          <w:szCs w:val="24"/>
          <w:highlight w:val="white"/>
        </w:rPr>
        <w:t>"</w:t>
      </w:r>
      <w:r w:rsidRPr="0029618A">
        <w:rPr>
          <w:rFonts w:eastAsia="Times New Roman"/>
          <w:i/>
          <w:sz w:val="24"/>
          <w:szCs w:val="24"/>
          <w:highlight w:val="white"/>
        </w:rPr>
        <w:t>.</w:t>
      </w:r>
    </w:p>
    <w:p w14:paraId="2758A428" w14:textId="560187DA" w:rsidR="000B41A6" w:rsidRDefault="00662FA5">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sidR="00517FAF">
        <w:rPr>
          <w:rFonts w:eastAsia="Times New Roman"/>
          <w:sz w:val="24"/>
          <w:szCs w:val="24"/>
        </w:rPr>
        <w:t>"</w:t>
      </w:r>
      <w:r w:rsidRPr="0029618A">
        <w:rPr>
          <w:rFonts w:eastAsia="Times New Roman"/>
          <w:sz w:val="24"/>
          <w:szCs w:val="24"/>
        </w:rPr>
        <w:t>Лила</w:t>
      </w:r>
      <w:r w:rsidR="00517FAF">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sidR="003863E0">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00517FAF" w:rsidRPr="00517FAF">
        <w:rPr>
          <w:rFonts w:eastAsia="Times New Roman"/>
          <w:sz w:val="24"/>
          <w:szCs w:val="24"/>
        </w:rPr>
        <w:t xml:space="preserve"> </w:t>
      </w:r>
      <w:r w:rsidR="00517FAF" w:rsidRPr="0029618A">
        <w:rPr>
          <w:rFonts w:eastAsia="Times New Roman"/>
          <w:sz w:val="24"/>
          <w:szCs w:val="24"/>
        </w:rPr>
        <w:t>роль эксперимента</w:t>
      </w:r>
      <w:r w:rsidRPr="0029618A">
        <w:rPr>
          <w:rFonts w:eastAsia="Times New Roman"/>
          <w:sz w:val="24"/>
          <w:szCs w:val="24"/>
        </w:rPr>
        <w:t xml:space="preserve">, поскольку процесс накопления игроками денег добавляет в процесс память, он перестаёт быть </w:t>
      </w:r>
      <w:proofErr w:type="spellStart"/>
      <w:r w:rsidRPr="0029618A">
        <w:rPr>
          <w:rFonts w:eastAsia="Times New Roman"/>
          <w:sz w:val="24"/>
          <w:szCs w:val="24"/>
        </w:rPr>
        <w:t>марковским</w:t>
      </w:r>
      <w:proofErr w:type="spellEnd"/>
      <w:r w:rsidRPr="0029618A">
        <w:rPr>
          <w:rFonts w:eastAsia="Times New Roman"/>
          <w:sz w:val="24"/>
          <w:szCs w:val="24"/>
        </w:rPr>
        <w:t xml:space="preserve">. </w:t>
      </w:r>
    </w:p>
    <w:p w14:paraId="1978198D" w14:textId="36D5137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w:t>
      </w:r>
      <w:proofErr w:type="gramStart"/>
      <w:r w:rsidRPr="0029618A">
        <w:rPr>
          <w:rFonts w:eastAsia="Times New Roman"/>
          <w:sz w:val="24"/>
          <w:szCs w:val="24"/>
        </w:rPr>
        <w:t>ск стр</w:t>
      </w:r>
      <w:proofErr w:type="gramEnd"/>
      <w:r w:rsidRPr="0029618A">
        <w:rPr>
          <w:rFonts w:eastAsia="Times New Roman"/>
          <w:sz w:val="24"/>
          <w:szCs w:val="24"/>
        </w:rPr>
        <w:t xml:space="preserve">аниц в сети Интернет, физика, химия, биология, генетика, экономика, социология, безопасность дорожного движения… даже в спортивной области используются цепи </w:t>
      </w:r>
      <w:commentRangeStart w:id="2105"/>
      <w:r w:rsidRPr="0029618A">
        <w:rPr>
          <w:rFonts w:eastAsia="Times New Roman"/>
          <w:sz w:val="24"/>
          <w:szCs w:val="24"/>
        </w:rPr>
        <w:t>Маркова</w:t>
      </w:r>
      <w:commentRangeEnd w:id="2105"/>
      <w:r w:rsidR="00082D51">
        <w:rPr>
          <w:rStyle w:val="af"/>
        </w:rPr>
        <w:commentReference w:id="2105"/>
      </w:r>
      <w:r w:rsidRPr="0029618A">
        <w:rPr>
          <w:rFonts w:eastAsia="Times New Roman"/>
          <w:sz w:val="24"/>
          <w:szCs w:val="24"/>
        </w:rPr>
        <w:t>!</w:t>
      </w:r>
    </w:p>
    <w:p w14:paraId="2F78F816" w14:textId="77777777" w:rsidR="008E2D65" w:rsidRPr="0029618A" w:rsidRDefault="00662FA5">
      <w:pPr>
        <w:pStyle w:val="2"/>
        <w:spacing w:before="200" w:after="0"/>
        <w:ind w:firstLine="397"/>
        <w:jc w:val="both"/>
        <w:rPr>
          <w:rFonts w:eastAsia="Cambria"/>
          <w:b/>
          <w:color w:val="4F81BD"/>
          <w:sz w:val="26"/>
          <w:szCs w:val="26"/>
        </w:rPr>
      </w:pPr>
      <w:bookmarkStart w:id="2106" w:name="_Toc22639647"/>
      <w:r w:rsidRPr="0029618A">
        <w:rPr>
          <w:rFonts w:eastAsia="Cambria"/>
          <w:b/>
          <w:color w:val="4F81BD"/>
          <w:sz w:val="26"/>
          <w:szCs w:val="26"/>
        </w:rPr>
        <w:lastRenderedPageBreak/>
        <w:t>Почему автобуса всё нет!?</w:t>
      </w:r>
      <w:bookmarkEnd w:id="2106"/>
    </w:p>
    <w:p w14:paraId="4ED230DE"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14:paraId="70A99C6C" w14:textId="4ADCC5E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w:t>
      </w:r>
      <w:proofErr w:type="spellStart"/>
      <w:r w:rsidRPr="0029618A">
        <w:rPr>
          <w:rFonts w:eastAsia="Times New Roman"/>
          <w:sz w:val="24"/>
          <w:szCs w:val="24"/>
          <w:highlight w:val="white"/>
        </w:rPr>
        <w:t>Авачинского</w:t>
      </w:r>
      <w:proofErr w:type="spellEnd"/>
      <w:r w:rsidRPr="0029618A">
        <w:rPr>
          <w:rFonts w:eastAsia="Times New Roman"/>
          <w:sz w:val="24"/>
          <w:szCs w:val="24"/>
          <w:highlight w:val="white"/>
        </w:rPr>
        <w:t xml:space="preserve"> залива, на берегах которого расположен Петропавловск-Камчатский, в 2018 году </w:t>
      </w:r>
      <w:r w:rsidR="00344010">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sidR="00344010">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sidRPr="0029618A">
        <w:rPr>
          <w:rFonts w:eastAsia="Times New Roman"/>
          <w:sz w:val="24"/>
          <w:szCs w:val="24"/>
          <w:highlight w:val="white"/>
        </w:rPr>
        <w:t>но</w:t>
      </w:r>
      <w:proofErr w:type="gramEnd"/>
      <w:r w:rsidRPr="0029618A">
        <w:rPr>
          <w:rFonts w:eastAsia="Times New Roman"/>
          <w:sz w:val="24"/>
          <w:szCs w:val="24"/>
          <w:highlight w:val="white"/>
        </w:rPr>
        <w:t xml:space="preserve"> сколько именно придётся ждать, неизвестно.</w:t>
      </w:r>
    </w:p>
    <w:p w14:paraId="35E2CB07" w14:textId="77391F02"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sidR="00344010">
        <w:rPr>
          <w:rFonts w:eastAsia="Times New Roman"/>
          <w:sz w:val="24"/>
          <w:szCs w:val="24"/>
          <w:highlight w:val="white"/>
        </w:rPr>
        <w:t>для</w:t>
      </w:r>
      <w:r w:rsidR="00344010" w:rsidRPr="0029618A">
        <w:rPr>
          <w:rFonts w:eastAsia="Times New Roman"/>
          <w:sz w:val="24"/>
          <w:szCs w:val="24"/>
          <w:highlight w:val="white"/>
        </w:rPr>
        <w:t xml:space="preserve"> </w:t>
      </w:r>
      <w:r w:rsidRPr="0029618A">
        <w:rPr>
          <w:rFonts w:eastAsia="Times New Roman"/>
          <w:sz w:val="24"/>
          <w:szCs w:val="24"/>
          <w:highlight w:val="white"/>
        </w:rPr>
        <w:t>разных масштаб</w:t>
      </w:r>
      <w:r w:rsidR="00344010">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80">
        <w:proofErr w:type="gramStart"/>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roofErr w:type="gramEnd"/>
      <w:r w:rsidRPr="0029618A">
        <w:rPr>
          <w:rFonts w:eastAsia="Times New Roman"/>
          <w:sz w:val="24"/>
          <w:szCs w:val="24"/>
          <w:highlight w:val="white"/>
        </w:rPr>
        <w:t>):</w:t>
      </w:r>
    </w:p>
    <w:p w14:paraId="5893A5AE" w14:textId="77777777" w:rsidR="008E2D65" w:rsidRPr="0029618A" w:rsidRDefault="008E2D65">
      <w:pPr>
        <w:ind w:firstLine="397"/>
        <w:jc w:val="both"/>
        <w:rPr>
          <w:rFonts w:eastAsia="Times New Roman"/>
          <w:sz w:val="24"/>
          <w:szCs w:val="24"/>
        </w:rPr>
      </w:pPr>
    </w:p>
    <w:p w14:paraId="3347F1C2"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9126599" wp14:editId="11D05F66">
            <wp:extent cx="5573770" cy="2968726"/>
            <wp:effectExtent l="0" t="0" r="0" b="0"/>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81" cstate="print"/>
                    <a:srcRect/>
                    <a:stretch>
                      <a:fillRect/>
                    </a:stretch>
                  </pic:blipFill>
                  <pic:spPr>
                    <a:xfrm>
                      <a:off x="0" y="0"/>
                      <a:ext cx="5573770" cy="2968726"/>
                    </a:xfrm>
                    <a:prstGeom prst="rect">
                      <a:avLst/>
                    </a:prstGeom>
                    <a:ln/>
                  </pic:spPr>
                </pic:pic>
              </a:graphicData>
            </a:graphic>
          </wp:inline>
        </w:drawing>
      </w:r>
    </w:p>
    <w:p w14:paraId="6A126861"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 xml:space="preserve">На смену пониженному уровню активности приходит </w:t>
      </w:r>
      <w:proofErr w:type="gramStart"/>
      <w:r w:rsidRPr="0029618A">
        <w:rPr>
          <w:rFonts w:eastAsia="Times New Roman"/>
          <w:i/>
          <w:sz w:val="24"/>
          <w:szCs w:val="24"/>
          <w:highlight w:val="white"/>
        </w:rPr>
        <w:t>повышенный</w:t>
      </w:r>
      <w:proofErr w:type="gramEnd"/>
      <w:r w:rsidRPr="0029618A">
        <w:rPr>
          <w:rFonts w:eastAsia="Times New Roman"/>
          <w:i/>
          <w:sz w:val="24"/>
          <w:szCs w:val="24"/>
          <w:highlight w:val="white"/>
        </w:rPr>
        <w:t>, активность «дышит», но не периодично, а подобно всё тому же случайному блужданию с релаксацией.</w:t>
      </w:r>
    </w:p>
    <w:p w14:paraId="5F3B4753" w14:textId="7B9949E0"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sidR="000A7F24">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sidR="000A7F24">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sidR="00EC4D54">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среднее время ожидания составило бы половину периода — </w:t>
      </w:r>
      <m:oMath>
        <m:r>
          <w:rPr>
            <w:rFonts w:ascii="Cambria Math" w:eastAsia="Cambria Math" w:hAnsi="Cambria Math"/>
            <w:sz w:val="24"/>
            <w:szCs w:val="24"/>
            <w:highlight w:val="white"/>
          </w:rPr>
          <m:t>7,5</m:t>
        </m:r>
      </m:oMath>
      <w:r w:rsidRPr="0029618A">
        <w:rPr>
          <w:rFonts w:eastAsia="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sidR="00EC4D54">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 </w:t>
      </w:r>
      <m:oMath>
        <m:r>
          <w:rPr>
            <w:rFonts w:ascii="Cambria Math" w:hAnsi="Cambria Math"/>
          </w:rPr>
          <m:t>λ</m:t>
        </m:r>
      </m:oMath>
      <w:r w:rsidRPr="0029618A">
        <w:rPr>
          <w:rFonts w:eastAsia="Times New Roman"/>
          <w:sz w:val="24"/>
          <w:szCs w:val="24"/>
          <w:highlight w:val="white"/>
        </w:rPr>
        <w:t xml:space="preserve"> равно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w:t>
      </w:r>
      <w:r w:rsidR="00EC4D54">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sidR="00CC362C">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14:paraId="002C1F30" w14:textId="0E3D0038"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Впрочем, если быть точным, то дела с ожиданием автобуса обстоят ещё хуже. Измеряемый наблюдателем случайный отрезок времени между автобусами </w:t>
      </w:r>
      <w:r w:rsidR="00CC362C">
        <w:rPr>
          <w:rFonts w:eastAsia="Times New Roman"/>
          <w:sz w:val="24"/>
          <w:szCs w:val="24"/>
          <w:highlight w:val="white"/>
        </w:rPr>
        <w:t>статистически больше</w:t>
      </w:r>
      <w:r w:rsidRPr="0029618A">
        <w:rPr>
          <w:rFonts w:eastAsia="Times New Roman"/>
          <w:sz w:val="24"/>
          <w:szCs w:val="24"/>
          <w:highlight w:val="white"/>
        </w:rPr>
        <w:t xml:space="preserve">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14:paraId="37B5145C" w14:textId="64D5781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Подведём итог. Приходя на остановку, нужно чётко принять решение: ждать или идти пешком, а размышлять на тему: подождать ещё или уже </w:t>
      </w:r>
      <w:r w:rsidR="00CC362C" w:rsidRPr="0029618A">
        <w:rPr>
          <w:rFonts w:eastAsia="Times New Roman"/>
          <w:sz w:val="24"/>
          <w:szCs w:val="24"/>
          <w:highlight w:val="white"/>
        </w:rPr>
        <w:t xml:space="preserve">пойти </w:t>
      </w:r>
      <w:r w:rsidRPr="0029618A">
        <w:rPr>
          <w:rFonts w:eastAsia="Times New Roman"/>
          <w:sz w:val="24"/>
          <w:szCs w:val="24"/>
          <w:highlight w:val="white"/>
        </w:rPr>
        <w:t xml:space="preserve">— только обрекать себя на встречу с законом подлости. Ибо когда вы, прождав уже </w:t>
      </w:r>
      <m:oMath>
        <m:r>
          <w:rPr>
            <w:rFonts w:ascii="Cambria Math" w:eastAsia="Cambria Math" w:hAnsi="Cambria Math"/>
            <w:sz w:val="24"/>
            <w:szCs w:val="24"/>
            <w:highlight w:val="white"/>
          </w:rPr>
          <m:t>17</m:t>
        </m:r>
      </m:oMath>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14:paraId="38DACF70"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1E8841B" wp14:editId="5020AE30">
            <wp:extent cx="3537663" cy="3218598"/>
            <wp:effectExtent l="0" t="0" r="0" b="0"/>
            <wp:docPr id="45" name="image34.png" descr="https://habrastorage.org/webt/pc/p-/8k/pcp-8k0bjzgwryeblvp-faxdjvi.png"/>
            <wp:cNvGraphicFramePr/>
            <a:graphic xmlns:a="http://schemas.openxmlformats.org/drawingml/2006/main">
              <a:graphicData uri="http://schemas.openxmlformats.org/drawingml/2006/picture">
                <pic:pic xmlns:pic="http://schemas.openxmlformats.org/drawingml/2006/picture">
                  <pic:nvPicPr>
                    <pic:cNvPr id="0" name="image34.png" descr="https://habrastorage.org/webt/pc/p-/8k/pcp-8k0bjzgwryeblvp-faxdjvi.png"/>
                    <pic:cNvPicPr preferRelativeResize="0"/>
                  </pic:nvPicPr>
                  <pic:blipFill>
                    <a:blip r:embed="rId82" cstate="print"/>
                    <a:srcRect/>
                    <a:stretch>
                      <a:fillRect/>
                    </a:stretch>
                  </pic:blipFill>
                  <pic:spPr>
                    <a:xfrm>
                      <a:off x="0" y="0"/>
                      <a:ext cx="3537663" cy="3218598"/>
                    </a:xfrm>
                    <a:prstGeom prst="rect">
                      <a:avLst/>
                    </a:prstGeom>
                    <a:ln/>
                  </pic:spPr>
                </pic:pic>
              </a:graphicData>
            </a:graphic>
          </wp:inline>
        </w:drawing>
      </w:r>
    </w:p>
    <w:p w14:paraId="3D54BE86"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14:paraId="771DF56A" w14:textId="36C90A28" w:rsidR="008E2D65" w:rsidRPr="0029618A" w:rsidRDefault="00662FA5">
      <w:pPr>
        <w:spacing w:line="288" w:lineRule="auto"/>
        <w:ind w:firstLine="397"/>
        <w:jc w:val="both"/>
        <w:rPr>
          <w:rFonts w:eastAsia="Times New Roman"/>
          <w:sz w:val="24"/>
          <w:szCs w:val="24"/>
          <w:highlight w:val="white"/>
        </w:rPr>
      </w:pPr>
      <w:commentRangeStart w:id="2107"/>
      <w:r w:rsidRPr="0029618A">
        <w:rPr>
          <w:rFonts w:eastAsia="Times New Roman"/>
          <w:sz w:val="24"/>
          <w:szCs w:val="24"/>
          <w:highlight w:val="white"/>
        </w:rPr>
        <w:t>Несправедливость</w:t>
      </w:r>
      <w:ins w:id="2108" w:author="СБ" w:date="2019-11-04T16:29:00Z">
        <w:r w:rsidR="00544834">
          <w:rPr>
            <w:rFonts w:eastAsia="Times New Roman"/>
            <w:sz w:val="24"/>
            <w:szCs w:val="24"/>
            <w:highlight w:val="white"/>
          </w:rPr>
          <w:t>, которой приводит</w:t>
        </w:r>
      </w:ins>
      <w:r w:rsidRPr="0029618A">
        <w:rPr>
          <w:rFonts w:eastAsia="Times New Roman"/>
          <w:sz w:val="24"/>
          <w:szCs w:val="24"/>
          <w:highlight w:val="white"/>
        </w:rPr>
        <w:t xml:space="preserve"> </w:t>
      </w:r>
      <w:commentRangeEnd w:id="2107"/>
      <w:r w:rsidR="00CC362C">
        <w:rPr>
          <w:rStyle w:val="af"/>
        </w:rPr>
        <w:commentReference w:id="2107"/>
      </w:r>
      <w:r w:rsidRPr="0029618A">
        <w:rPr>
          <w:rFonts w:eastAsia="Times New Roman"/>
          <w:sz w:val="24"/>
          <w:szCs w:val="24"/>
          <w:highlight w:val="white"/>
        </w:rPr>
        <w:t>парадокс</w:t>
      </w:r>
      <w:del w:id="2109" w:author="СБ" w:date="2019-11-04T16:29:00Z">
        <w:r w:rsidRPr="0029618A" w:rsidDel="00544834">
          <w:rPr>
            <w:rFonts w:eastAsia="Times New Roman"/>
            <w:sz w:val="24"/>
            <w:szCs w:val="24"/>
            <w:highlight w:val="white"/>
          </w:rPr>
          <w:delText>а</w:delText>
        </w:r>
      </w:del>
      <w:r w:rsidRPr="0029618A">
        <w:rPr>
          <w:rFonts w:eastAsia="Times New Roman"/>
          <w:sz w:val="24"/>
          <w:szCs w:val="24"/>
          <w:highlight w:val="white"/>
        </w:rPr>
        <w:t xml:space="preserve"> </w:t>
      </w:r>
      <w:proofErr w:type="gramStart"/>
      <w:r w:rsidRPr="0029618A">
        <w:rPr>
          <w:rFonts w:eastAsia="Times New Roman"/>
          <w:sz w:val="24"/>
          <w:szCs w:val="24"/>
          <w:highlight w:val="white"/>
        </w:rPr>
        <w:t>инспектора</w:t>
      </w:r>
      <w:proofErr w:type="gramEnd"/>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 </w:t>
      </w:r>
      <m:oMath>
        <m:r>
          <w:rPr>
            <w:rFonts w:ascii="Cambria Math" w:eastAsia="Cambria Math" w:hAnsi="Cambria Math"/>
            <w:sz w:val="24"/>
            <w:szCs w:val="24"/>
            <w:highlight w:val="white"/>
          </w:rPr>
          <m:t>20%</m:t>
        </m:r>
      </m:oMath>
      <w:r w:rsidRPr="0029618A">
        <w:rPr>
          <w:rFonts w:eastAsia="Times New Roman"/>
          <w:sz w:val="24"/>
          <w:szCs w:val="24"/>
          <w:highlight w:val="white"/>
        </w:rPr>
        <w:t xml:space="preserve"> </w:t>
      </w:r>
      <w:commentRangeStart w:id="2110"/>
      <w:r w:rsidRPr="0029618A">
        <w:rPr>
          <w:rFonts w:eastAsia="Times New Roman"/>
          <w:sz w:val="24"/>
          <w:szCs w:val="24"/>
          <w:highlight w:val="white"/>
        </w:rPr>
        <w:t>случаев</w:t>
      </w:r>
      <w:commentRangeEnd w:id="2110"/>
      <w:r w:rsidR="00CC362C">
        <w:rPr>
          <w:rStyle w:val="af"/>
        </w:rPr>
        <w:commentReference w:id="2110"/>
      </w:r>
      <w:r w:rsidRPr="0029618A">
        <w:rPr>
          <w:rFonts w:eastAsia="Times New Roman"/>
          <w:sz w:val="24"/>
          <w:szCs w:val="24"/>
          <w:highlight w:val="white"/>
        </w:rPr>
        <w:t>, когда это очередное событие задерживается.</w:t>
      </w:r>
      <w:r w:rsidR="00544834">
        <w:rPr>
          <w:rFonts w:eastAsia="Times New Roman"/>
          <w:sz w:val="24"/>
          <w:szCs w:val="24"/>
          <w:highlight w:val="white"/>
        </w:rPr>
        <w:t xml:space="preserve"> </w:t>
      </w:r>
      <w:r w:rsidRPr="0029618A">
        <w:rPr>
          <w:rFonts w:eastAsia="Times New Roman"/>
          <w:sz w:val="24"/>
          <w:szCs w:val="24"/>
          <w:highlight w:val="white"/>
        </w:rPr>
        <w:t xml:space="preserve"> </w:t>
      </w:r>
      <w:ins w:id="2111" w:author="СБ" w:date="2019-11-07T17:09:00Z">
        <w:r w:rsidR="00A05B54">
          <w:rPr>
            <w:rFonts w:eastAsia="Times New Roman"/>
            <w:sz w:val="24"/>
            <w:szCs w:val="24"/>
            <w:highlight w:val="white"/>
          </w:rPr>
          <w:t xml:space="preserve">К этому выводу можно прийти, </w:t>
        </w:r>
      </w:ins>
      <w:ins w:id="2112" w:author="СБ" w:date="2019-11-07T17:10:00Z">
        <w:r w:rsidR="00A05B54">
          <w:rPr>
            <w:rFonts w:eastAsia="Times New Roman"/>
            <w:sz w:val="24"/>
            <w:szCs w:val="24"/>
            <w:highlight w:val="white"/>
          </w:rPr>
          <w:t>увидев, что на кривой Лоренца 50% общего времени приходится на 80% инте</w:t>
        </w:r>
      </w:ins>
      <w:ins w:id="2113" w:author="СБ" w:date="2019-11-07T17:11:00Z">
        <w:r w:rsidR="00A05B54">
          <w:rPr>
            <w:rFonts w:eastAsia="Times New Roman"/>
            <w:sz w:val="24"/>
            <w:szCs w:val="24"/>
            <w:highlight w:val="white"/>
          </w:rPr>
          <w:t>р</w:t>
        </w:r>
      </w:ins>
      <w:ins w:id="2114" w:author="СБ" w:date="2019-11-07T17:10:00Z">
        <w:r w:rsidR="00A05B54">
          <w:rPr>
            <w:rFonts w:eastAsia="Times New Roman"/>
            <w:sz w:val="24"/>
            <w:szCs w:val="24"/>
            <w:highlight w:val="white"/>
          </w:rPr>
          <w:t>валов</w:t>
        </w:r>
      </w:ins>
      <w:ins w:id="2115" w:author="СБ" w:date="2019-11-07T17:11:00Z">
        <w:r w:rsidR="00A05B54">
          <w:rPr>
            <w:rFonts w:eastAsia="Times New Roman"/>
            <w:sz w:val="24"/>
            <w:szCs w:val="24"/>
            <w:highlight w:val="white"/>
          </w:rPr>
          <w:t xml:space="preserve">, </w:t>
        </w:r>
      </w:ins>
      <w:ins w:id="2116" w:author="СБ" w:date="2019-11-07T17:14:00Z">
        <w:r w:rsidR="00A05B54">
          <w:rPr>
            <w:rFonts w:eastAsia="Times New Roman"/>
            <w:sz w:val="24"/>
            <w:szCs w:val="24"/>
            <w:highlight w:val="white"/>
          </w:rPr>
          <w:t xml:space="preserve">в оставшиеся </w:t>
        </w:r>
      </w:ins>
      <w:ins w:id="2117" w:author="СБ" w:date="2019-11-07T17:11:00Z">
        <w:r w:rsidR="00A05B54">
          <w:rPr>
            <w:rFonts w:eastAsia="Times New Roman"/>
            <w:sz w:val="24"/>
            <w:szCs w:val="24"/>
            <w:highlight w:val="white"/>
          </w:rPr>
          <w:t xml:space="preserve">20% </w:t>
        </w:r>
      </w:ins>
      <w:ins w:id="2118" w:author="СБ" w:date="2019-11-07T17:14:00Z">
        <w:r w:rsidR="00A05B54">
          <w:rPr>
            <w:rFonts w:eastAsia="Times New Roman"/>
            <w:sz w:val="24"/>
            <w:szCs w:val="24"/>
            <w:highlight w:val="white"/>
          </w:rPr>
          <w:t xml:space="preserve"> попали длинные интервалы, поглощающие половину времени ож</w:t>
        </w:r>
      </w:ins>
      <w:ins w:id="2119" w:author="СБ" w:date="2019-11-07T17:15:00Z">
        <w:r w:rsidR="00A05B54">
          <w:rPr>
            <w:rFonts w:eastAsia="Times New Roman"/>
            <w:sz w:val="24"/>
            <w:szCs w:val="24"/>
            <w:highlight w:val="white"/>
          </w:rPr>
          <w:t>и</w:t>
        </w:r>
      </w:ins>
      <w:ins w:id="2120" w:author="СБ" w:date="2019-11-07T17:14:00Z">
        <w:r w:rsidR="00A05B54">
          <w:rPr>
            <w:rFonts w:eastAsia="Times New Roman"/>
            <w:sz w:val="24"/>
            <w:szCs w:val="24"/>
            <w:highlight w:val="white"/>
          </w:rPr>
          <w:t>дания</w:t>
        </w:r>
        <w:proofErr w:type="gramStart"/>
        <w:r w:rsidR="00A05B54">
          <w:rPr>
            <w:rFonts w:eastAsia="Times New Roman"/>
            <w:sz w:val="24"/>
            <w:szCs w:val="24"/>
            <w:highlight w:val="white"/>
          </w:rPr>
          <w:t>.</w:t>
        </w:r>
      </w:ins>
      <w:ins w:id="2121" w:author="СБ" w:date="2019-11-07T17:11:00Z">
        <w:r w:rsidR="00A05B54">
          <w:rPr>
            <w:rFonts w:eastAsia="Times New Roman"/>
            <w:sz w:val="24"/>
            <w:szCs w:val="24"/>
            <w:highlight w:val="white"/>
          </w:rPr>
          <w:t>.</w:t>
        </w:r>
      </w:ins>
      <w:ins w:id="2122" w:author="СБ" w:date="2019-11-07T17:10:00Z">
        <w:r w:rsidR="00A05B54">
          <w:rPr>
            <w:rFonts w:eastAsia="Times New Roman"/>
            <w:sz w:val="24"/>
            <w:szCs w:val="24"/>
            <w:highlight w:val="white"/>
          </w:rPr>
          <w:t xml:space="preserve"> </w:t>
        </w:r>
      </w:ins>
      <w:proofErr w:type="gramEnd"/>
      <w:r w:rsidRPr="0029618A">
        <w:rPr>
          <w:rFonts w:eastAsia="Times New Roman"/>
          <w:sz w:val="24"/>
          <w:szCs w:val="24"/>
          <w:highlight w:val="white"/>
        </w:rPr>
        <w:t xml:space="preserve">Коэффициент Джини для экспоненциального распределения равен в точности </w:t>
      </w:r>
      <m:oMath>
        <m:r>
          <w:rPr>
            <w:rFonts w:ascii="Cambria Math" w:eastAsia="Cambria Math" w:hAnsi="Cambria Math"/>
            <w:sz w:val="24"/>
            <w:szCs w:val="24"/>
            <w:highlight w:val="white"/>
          </w:rPr>
          <m:t>1/2</m:t>
        </m:r>
      </m:oMath>
      <w:r w:rsidRPr="0029618A">
        <w:rPr>
          <w:rFonts w:eastAsia="Times New Roman"/>
          <w:sz w:val="24"/>
          <w:szCs w:val="24"/>
          <w:highlight w:val="white"/>
        </w:rPr>
        <w:t xml:space="preserve">. </w:t>
      </w:r>
    </w:p>
    <w:p w14:paraId="535CE26F" w14:textId="77777777" w:rsidR="008E2D65" w:rsidRPr="0029618A" w:rsidRDefault="00662FA5">
      <w:pPr>
        <w:pStyle w:val="1"/>
        <w:spacing w:before="600" w:after="480"/>
        <w:jc w:val="center"/>
        <w:rPr>
          <w:rFonts w:eastAsia="Times New Roman"/>
          <w:i/>
          <w:color w:val="0F243E"/>
          <w:sz w:val="22"/>
          <w:szCs w:val="22"/>
        </w:rPr>
      </w:pPr>
      <w:bookmarkStart w:id="2123" w:name="_Toc22639648"/>
      <w:r w:rsidRPr="0029618A">
        <w:rPr>
          <w:rFonts w:eastAsia="Cambria"/>
          <w:b/>
        </w:rPr>
        <w:lastRenderedPageBreak/>
        <w:t>Прелести чужой очереди</w:t>
      </w:r>
      <w:bookmarkEnd w:id="2123"/>
    </w:p>
    <w:p w14:paraId="2D67B124" w14:textId="29718CFB" w:rsidR="008E2D65" w:rsidRPr="0029618A" w:rsidRDefault="00662FA5">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sidR="003863E0">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 xml:space="preserve">наблюдением </w:t>
      </w:r>
      <w:proofErr w:type="spellStart"/>
      <w:r w:rsidRPr="0029618A">
        <w:rPr>
          <w:rFonts w:eastAsia="Times New Roman"/>
          <w:b/>
          <w:color w:val="0F243E"/>
          <w:sz w:val="24"/>
          <w:szCs w:val="24"/>
        </w:rPr>
        <w:t>Этторе</w:t>
      </w:r>
      <w:proofErr w:type="spellEnd"/>
      <w:r w:rsidRPr="0029618A">
        <w:rPr>
          <w:rFonts w:eastAsia="Times New Roman"/>
          <w:sz w:val="24"/>
          <w:szCs w:val="24"/>
          <w:highlight w:val="white"/>
        </w:rPr>
        <w:t>:</w:t>
      </w:r>
    </w:p>
    <w:p w14:paraId="7E036C5E"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14:paraId="64615E7D" w14:textId="043A3F2C" w:rsidR="008E2D65" w:rsidRPr="0029618A" w:rsidRDefault="00662FA5">
      <w:pPr>
        <w:spacing w:line="288" w:lineRule="auto"/>
        <w:jc w:val="both"/>
        <w:rPr>
          <w:rFonts w:eastAsia="Times New Roman"/>
          <w:sz w:val="24"/>
          <w:szCs w:val="24"/>
        </w:rPr>
      </w:pPr>
      <w:r w:rsidRPr="0029618A">
        <w:rPr>
          <w:rFonts w:eastAsia="Times New Roman"/>
          <w:sz w:val="24"/>
          <w:szCs w:val="24"/>
        </w:rPr>
        <w:t>Что же это</w:t>
      </w:r>
      <w:r w:rsidR="00752138">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14:paraId="0672C37F" w14:textId="77777777" w:rsidR="008E2D65" w:rsidRPr="0029618A" w:rsidRDefault="00662FA5">
      <w:pPr>
        <w:pStyle w:val="2"/>
        <w:spacing w:line="288" w:lineRule="auto"/>
        <w:ind w:firstLine="397"/>
        <w:jc w:val="both"/>
        <w:rPr>
          <w:rFonts w:eastAsia="Cambria"/>
          <w:b/>
          <w:color w:val="4F81BD"/>
          <w:sz w:val="26"/>
          <w:szCs w:val="26"/>
          <w:highlight w:val="white"/>
        </w:rPr>
      </w:pPr>
      <w:bookmarkStart w:id="2124" w:name="_Toc22639649"/>
      <w:r w:rsidRPr="0029618A">
        <w:rPr>
          <w:rFonts w:eastAsia="Cambria"/>
          <w:b/>
          <w:color w:val="4F81BD"/>
          <w:sz w:val="26"/>
          <w:szCs w:val="26"/>
          <w:highlight w:val="white"/>
        </w:rPr>
        <w:t>Ещё раз про пуассоновский процесс</w:t>
      </w:r>
      <w:bookmarkEnd w:id="2124"/>
    </w:p>
    <w:p w14:paraId="7BC289B1" w14:textId="2BB22AD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sidR="00752138">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sidR="00752138">
        <w:rPr>
          <w:rFonts w:eastAsia="Times New Roman"/>
          <w:sz w:val="24"/>
          <w:szCs w:val="24"/>
          <w:highlight w:val="white"/>
        </w:rPr>
        <w:t>,</w:t>
      </w:r>
      <w:r w:rsidRPr="0029618A">
        <w:rPr>
          <w:rFonts w:eastAsia="Times New Roman"/>
          <w:sz w:val="24"/>
          <w:szCs w:val="24"/>
          <w:highlight w:val="white"/>
        </w:rPr>
        <w:t xml:space="preserve"> подчинённы</w:t>
      </w:r>
      <w:r w:rsidR="00752138">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sidR="003C24A2">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sidR="00752138">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14:paraId="71295218"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10C751FE" wp14:editId="49A12CA1">
            <wp:extent cx="4047961" cy="2243138"/>
            <wp:effectExtent l="0" t="0" r="0" b="0"/>
            <wp:docPr id="64" name="image57.png" descr="C:\tmp\podlost\ToH\work\figures\happy\2019-02-12_18-05-59.png"/>
            <wp:cNvGraphicFramePr/>
            <a:graphic xmlns:a="http://schemas.openxmlformats.org/drawingml/2006/main">
              <a:graphicData uri="http://schemas.openxmlformats.org/drawingml/2006/picture">
                <pic:pic xmlns:pic="http://schemas.openxmlformats.org/drawingml/2006/picture">
                  <pic:nvPicPr>
                    <pic:cNvPr id="0" name="image57.png" descr="C:\tmp\podlost\ToH\work\figures\happy\2019-02-12_18-05-59.png"/>
                    <pic:cNvPicPr preferRelativeResize="0"/>
                  </pic:nvPicPr>
                  <pic:blipFill>
                    <a:blip r:embed="rId83" cstate="print"/>
                    <a:srcRect/>
                    <a:stretch>
                      <a:fillRect/>
                    </a:stretch>
                  </pic:blipFill>
                  <pic:spPr>
                    <a:xfrm>
                      <a:off x="0" y="0"/>
                      <a:ext cx="4047961" cy="2243138"/>
                    </a:xfrm>
                    <a:prstGeom prst="rect">
                      <a:avLst/>
                    </a:prstGeom>
                    <a:ln/>
                  </pic:spPr>
                </pic:pic>
              </a:graphicData>
            </a:graphic>
          </wp:inline>
        </w:drawing>
      </w:r>
    </w:p>
    <w:p w14:paraId="593F5A3A"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14:paraId="6E75587B" w14:textId="6510316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sidR="003C24A2">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sidR="003C24A2">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proofErr w:type="spellStart"/>
      <w:r w:rsidRPr="0029618A">
        <w:rPr>
          <w:rFonts w:eastAsia="Times New Roman"/>
          <w:i/>
          <w:color w:val="205968"/>
          <w:sz w:val="24"/>
          <w:szCs w:val="24"/>
          <w:highlight w:val="white"/>
        </w:rPr>
        <w:t>Скеллама</w:t>
      </w:r>
      <w:proofErr w:type="spellEnd"/>
      <w:r w:rsidRPr="0029618A">
        <w:rPr>
          <w:rFonts w:eastAsia="Times New Roman"/>
          <w:sz w:val="24"/>
          <w:szCs w:val="24"/>
        </w:rPr>
        <w:t xml:space="preserve">. Для двух одинаковых очередей, пропускающих </w:t>
      </w:r>
      <m:oMath>
        <m:r>
          <w:rPr>
            <w:rFonts w:ascii="Cambria Math" w:hAnsi="Cambria Math"/>
          </w:rPr>
          <m:t>μ</m:t>
        </m:r>
      </m:oMath>
      <w:r w:rsidRPr="0029618A">
        <w:rPr>
          <w:rFonts w:eastAsia="Times New Roman"/>
          <w:sz w:val="24"/>
          <w:szCs w:val="24"/>
        </w:rPr>
        <w:t xml:space="preserve"> человек в единицу времени, вероятность отставания одной из них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шагов равна:</w:t>
      </w:r>
    </w:p>
    <w:p w14:paraId="26D058BA" w14:textId="77777777" w:rsidR="008E2D65" w:rsidRPr="0029618A" w:rsidRDefault="00662FA5">
      <w:pPr>
        <w:spacing w:line="288" w:lineRule="auto"/>
        <w:ind w:firstLine="397"/>
        <w:jc w:val="center"/>
        <w:rPr>
          <w:rFonts w:eastAsia="Times New Roman"/>
          <w:i/>
          <w:sz w:val="24"/>
          <w:szCs w:val="24"/>
        </w:rPr>
      </w:pPr>
      <m:oMathPara>
        <m:oMath>
          <m:r>
            <w:rPr>
              <w:rFonts w:ascii="Cambria Math" w:eastAsia="Cambria Math" w:hAnsi="Cambria Math"/>
              <w:sz w:val="24"/>
              <w:szCs w:val="24"/>
            </w:rPr>
            <m:t>Р</m:t>
          </m:r>
          <m:d>
            <m:dPr>
              <m:ctrlPr>
                <w:rPr>
                  <w:rFonts w:ascii="Cambria Math" w:eastAsia="Cambria Math" w:hAnsi="Cambria Math"/>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e</m:t>
              </m:r>
            </m:e>
            <m:sup>
              <m:r>
                <w:rPr>
                  <w:rFonts w:ascii="Cambria Math" w:eastAsia="Cambria Math" w:hAnsi="Cambria Math"/>
                  <w:sz w:val="24"/>
                  <w:szCs w:val="24"/>
                </w:rPr>
                <m:t>-2μ</m:t>
              </m:r>
            </m:sup>
          </m:sSup>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2μ</m:t>
              </m:r>
            </m:e>
          </m:d>
          <m:r>
            <w:rPr>
              <w:rFonts w:ascii="Cambria Math" w:eastAsia="Cambria Math" w:hAnsi="Cambria Math"/>
              <w:sz w:val="24"/>
              <w:szCs w:val="24"/>
            </w:rPr>
            <m:t>,</m:t>
          </m:r>
        </m:oMath>
      </m:oMathPara>
    </w:p>
    <w:p w14:paraId="21E89CBB" w14:textId="77777777" w:rsidR="008E2D65" w:rsidRPr="0029618A" w:rsidRDefault="00662FA5">
      <w:pPr>
        <w:spacing w:line="288" w:lineRule="auto"/>
        <w:jc w:val="both"/>
        <w:rPr>
          <w:rFonts w:eastAsia="Times New Roman"/>
          <w:sz w:val="24"/>
          <w:szCs w:val="24"/>
        </w:rPr>
      </w:pPr>
      <w:r w:rsidRPr="0029618A">
        <w:rPr>
          <w:rFonts w:eastAsia="Times New Roman"/>
          <w:sz w:val="24"/>
          <w:szCs w:val="24"/>
          <w:highlight w:val="white"/>
        </w:rPr>
        <w:t xml:space="preserve">где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highlight w:val="white"/>
        </w:rPr>
        <w:t xml:space="preserve"> –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14:paraId="73D17E82"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739EE89" wp14:editId="1480D3A4">
            <wp:extent cx="3562350" cy="2447925"/>
            <wp:effectExtent l="0" t="0" r="0" b="0"/>
            <wp:docPr id="74" name="image70.png" descr="C:\tmp\podlost\ToH\work\figures\queue\2019-02-21_17-02-11.png"/>
            <wp:cNvGraphicFramePr/>
            <a:graphic xmlns:a="http://schemas.openxmlformats.org/drawingml/2006/main">
              <a:graphicData uri="http://schemas.openxmlformats.org/drawingml/2006/picture">
                <pic:pic xmlns:pic="http://schemas.openxmlformats.org/drawingml/2006/picture">
                  <pic:nvPicPr>
                    <pic:cNvPr id="0" name="image70.png" descr="C:\tmp\podlost\ToH\work\figures\queue\2019-02-21_17-02-11.png"/>
                    <pic:cNvPicPr preferRelativeResize="0"/>
                  </pic:nvPicPr>
                  <pic:blipFill>
                    <a:blip r:embed="rId84" cstate="print"/>
                    <a:srcRect/>
                    <a:stretch>
                      <a:fillRect/>
                    </a:stretch>
                  </pic:blipFill>
                  <pic:spPr>
                    <a:xfrm>
                      <a:off x="0" y="0"/>
                      <a:ext cx="3562350" cy="2447925"/>
                    </a:xfrm>
                    <a:prstGeom prst="rect">
                      <a:avLst/>
                    </a:prstGeom>
                    <a:ln/>
                  </pic:spPr>
                </pic:pic>
              </a:graphicData>
            </a:graphic>
          </wp:inline>
        </w:drawing>
      </w:r>
    </w:p>
    <w:p w14:paraId="46EF337E"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14:paraId="619742C3" w14:textId="39453263" w:rsidR="008E2D65" w:rsidRPr="0029618A" w:rsidRDefault="00662FA5">
      <w:pPr>
        <w:spacing w:line="288" w:lineRule="auto"/>
        <w:jc w:val="both"/>
        <w:rPr>
          <w:rFonts w:eastAsia="Times New Roman"/>
          <w:sz w:val="24"/>
          <w:szCs w:val="24"/>
        </w:rPr>
      </w:pPr>
      <w:r w:rsidRPr="0029618A">
        <w:rPr>
          <w:rFonts w:eastAsia="Times New Roman"/>
          <w:sz w:val="24"/>
          <w:szCs w:val="24"/>
          <w:highlight w:val="white"/>
        </w:rPr>
        <w:lastRenderedPageBreak/>
        <w:t xml:space="preserve">Распределение </w:t>
      </w:r>
      <w:proofErr w:type="spellStart"/>
      <w:r w:rsidRPr="0029618A">
        <w:rPr>
          <w:rFonts w:eastAsia="Times New Roman"/>
          <w:sz w:val="24"/>
          <w:szCs w:val="24"/>
          <w:highlight w:val="white"/>
        </w:rPr>
        <w:t>Скеллама</w:t>
      </w:r>
      <w:proofErr w:type="spellEnd"/>
      <w:r w:rsidRPr="0029618A">
        <w:rPr>
          <w:rFonts w:eastAsia="Times New Roman"/>
          <w:sz w:val="24"/>
          <w:szCs w:val="24"/>
          <w:highlight w:val="white"/>
        </w:rPr>
        <w:t xml:space="preserve">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sidR="003C24A2">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14:paraId="02E91274" w14:textId="0D952FD1"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w:t>
      </w:r>
      <w:r w:rsidR="003C24A2" w:rsidRPr="0029618A">
        <w:rPr>
          <w:rFonts w:eastAsia="Times New Roman"/>
          <w:sz w:val="24"/>
          <w:szCs w:val="24"/>
          <w:highlight w:val="white"/>
        </w:rPr>
        <w:t>меандры</w:t>
      </w:r>
      <w:r w:rsidR="003C24A2">
        <w:rPr>
          <w:rFonts w:eastAsia="Times New Roman"/>
          <w:sz w:val="24"/>
          <w:szCs w:val="24"/>
          <w:highlight w:val="white"/>
        </w:rPr>
        <w:t xml:space="preserve"> –</w:t>
      </w:r>
      <w:r w:rsidR="003C24A2" w:rsidRPr="0029618A">
        <w:rPr>
          <w:rFonts w:eastAsia="Times New Roman"/>
          <w:sz w:val="24"/>
          <w:szCs w:val="24"/>
          <w:highlight w:val="white"/>
        </w:rPr>
        <w:t xml:space="preserve"> </w:t>
      </w:r>
      <w:r w:rsidRPr="0029618A">
        <w:rPr>
          <w:rFonts w:eastAsia="Times New Roman"/>
          <w:sz w:val="24"/>
          <w:szCs w:val="24"/>
          <w:highlight w:val="white"/>
        </w:rPr>
        <w:t>как для коротких очередей, так и для длинных</w:t>
      </w:r>
      <w:r w:rsidR="003C24A2">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sidR="003C24A2">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sidRPr="0029618A">
        <w:rPr>
          <w:rFonts w:eastAsia="Times New Roman"/>
          <w:sz w:val="24"/>
          <w:szCs w:val="24"/>
          <w:highlight w:val="white"/>
        </w:rPr>
        <w:t>дело</w:t>
      </w:r>
      <w:proofErr w:type="gramEnd"/>
      <w:r w:rsidRPr="0029618A">
        <w:rPr>
          <w:rFonts w:eastAsia="Times New Roman"/>
          <w:sz w:val="24"/>
          <w:szCs w:val="24"/>
          <w:highlight w:val="white"/>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14:paraId="427596ED" w14:textId="2F581568"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Выходит, нет никаких подлых штучек со стороны </w:t>
      </w:r>
      <w:proofErr w:type="gramStart"/>
      <w:r w:rsidRPr="0029618A">
        <w:rPr>
          <w:rFonts w:eastAsia="Times New Roman"/>
          <w:sz w:val="24"/>
          <w:szCs w:val="24"/>
          <w:highlight w:val="white"/>
        </w:rPr>
        <w:t>злодейки</w:t>
      </w:r>
      <w:proofErr w:type="gramEnd"/>
      <w:r w:rsidRPr="0029618A">
        <w:rPr>
          <w:rFonts w:eastAsia="Times New Roman"/>
          <w:sz w:val="24"/>
          <w:szCs w:val="24"/>
          <w:highlight w:val="white"/>
        </w:rPr>
        <w:t xml:space="preserve"> судьбы, а есть одно только честное случайное блуждание. Правда, если нам не повезло</w:t>
      </w:r>
      <w:r w:rsidR="003C24A2">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w:t>
      </w:r>
      <w:proofErr w:type="spellStart"/>
      <w:r w:rsidRPr="0029618A">
        <w:rPr>
          <w:rFonts w:eastAsia="Times New Roman"/>
          <w:sz w:val="24"/>
          <w:szCs w:val="24"/>
          <w:highlight w:val="white"/>
        </w:rPr>
        <w:t>невезунчиков</w:t>
      </w:r>
      <w:proofErr w:type="spellEnd"/>
      <w:r w:rsidRPr="0029618A">
        <w:rPr>
          <w:rFonts w:eastAsia="Times New Roman"/>
          <w:sz w:val="24"/>
          <w:szCs w:val="24"/>
          <w:highlight w:val="white"/>
        </w:rPr>
        <w:t xml:space="preserve">, ведь быстрая очередь может пропустить больше людей! Но,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это вовсе не утешит того, кто надолго застрял в хвосте.</w:t>
      </w:r>
    </w:p>
    <w:p w14:paraId="342BD113" w14:textId="77777777" w:rsidR="008E2D65" w:rsidRPr="0029618A" w:rsidRDefault="00662FA5">
      <w:pPr>
        <w:pStyle w:val="2"/>
        <w:spacing w:before="200" w:after="0"/>
        <w:ind w:firstLine="397"/>
        <w:jc w:val="both"/>
        <w:rPr>
          <w:rFonts w:eastAsia="Cambria"/>
          <w:b/>
          <w:color w:val="4F81BD"/>
          <w:sz w:val="26"/>
          <w:szCs w:val="26"/>
          <w:highlight w:val="white"/>
        </w:rPr>
      </w:pPr>
      <w:bookmarkStart w:id="2125" w:name="_Toc22639650"/>
      <w:r w:rsidRPr="0029618A">
        <w:rPr>
          <w:rFonts w:eastAsia="Cambria"/>
          <w:b/>
          <w:color w:val="4F81BD"/>
          <w:sz w:val="26"/>
          <w:szCs w:val="26"/>
          <w:highlight w:val="white"/>
        </w:rPr>
        <w:t xml:space="preserve">Теория для </w:t>
      </w:r>
      <w:proofErr w:type="gramStart"/>
      <w:r w:rsidRPr="0029618A">
        <w:rPr>
          <w:rFonts w:eastAsia="Cambria"/>
          <w:b/>
          <w:color w:val="4F81BD"/>
          <w:sz w:val="26"/>
          <w:szCs w:val="26"/>
          <w:highlight w:val="white"/>
        </w:rPr>
        <w:t>заскучавших</w:t>
      </w:r>
      <w:proofErr w:type="gramEnd"/>
      <w:r w:rsidRPr="0029618A">
        <w:rPr>
          <w:rFonts w:eastAsia="Cambria"/>
          <w:b/>
          <w:color w:val="4F81BD"/>
          <w:sz w:val="26"/>
          <w:szCs w:val="26"/>
          <w:highlight w:val="white"/>
        </w:rPr>
        <w:t xml:space="preserve"> в коридоре</w:t>
      </w:r>
      <w:bookmarkEnd w:id="2125"/>
    </w:p>
    <w:p w14:paraId="1000A19E" w14:textId="08DC351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Тем и хороша математика, что она способна сделать </w:t>
      </w:r>
      <w:r w:rsidR="003C24A2" w:rsidRPr="0029618A">
        <w:rPr>
          <w:rFonts w:eastAsia="Times New Roman"/>
          <w:sz w:val="24"/>
          <w:szCs w:val="24"/>
          <w:highlight w:val="white"/>
        </w:rPr>
        <w:t xml:space="preserve">увлекательным процессом </w:t>
      </w:r>
      <w:r w:rsidRPr="0029618A">
        <w:rPr>
          <w:rFonts w:eastAsia="Times New Roman"/>
          <w:sz w:val="24"/>
          <w:szCs w:val="24"/>
          <w:highlight w:val="white"/>
        </w:rPr>
        <w:t>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sidR="00352B13">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w:t>
      </w:r>
      <m:oMath>
        <m:r>
          <w:rPr>
            <w:rFonts w:ascii="Cambria Math" w:eastAsia="Cambria Math" w:hAnsi="Cambria Math"/>
            <w:sz w:val="24"/>
            <w:szCs w:val="24"/>
          </w:rPr>
          <m:t>10⋅</m:t>
        </m:r>
        <m:f>
          <m:fPr>
            <m:ctrlPr>
              <w:rPr>
                <w:rFonts w:ascii="Cambria Math" w:eastAsia="Cambria Math" w:hAnsi="Cambria Math"/>
                <w:sz w:val="24"/>
                <w:szCs w:val="24"/>
              </w:rPr>
            </m:ctrlPr>
          </m:fPr>
          <m:num>
            <m:r>
              <w:rPr>
                <w:rFonts w:ascii="Cambria Math" w:eastAsia="Cambria Math" w:hAnsi="Cambria Math"/>
                <w:sz w:val="24"/>
                <w:szCs w:val="24"/>
              </w:rPr>
              <m:t>7</m:t>
            </m:r>
          </m:num>
          <m:den>
            <m:r>
              <w:rPr>
                <w:rFonts w:ascii="Cambria Math" w:eastAsia="Cambria Math" w:hAnsi="Cambria Math"/>
                <w:sz w:val="24"/>
                <w:szCs w:val="24"/>
              </w:rPr>
              <m:t>5</m:t>
            </m:r>
          </m:den>
        </m:f>
        <m:r>
          <w:rPr>
            <w:rFonts w:ascii="Cambria Math" w:eastAsia="Cambria Math" w:hAnsi="Cambria Math"/>
            <w:sz w:val="24"/>
            <w:szCs w:val="24"/>
          </w:rPr>
          <m:t>=14 минут</m:t>
        </m:r>
      </m:oMath>
      <w:r w:rsidRPr="0029618A">
        <w:rPr>
          <w:rFonts w:eastAsia="Times New Roman"/>
          <w:sz w:val="24"/>
          <w:szCs w:val="24"/>
          <w:highlight w:val="white"/>
        </w:rPr>
        <w:t>. Понятно, что эта оценка будет весьма грубой, но любопытно, что она действительно соответствует среднему времени ожидания</w:t>
      </w:r>
      <w:r w:rsidR="00352B13">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 xml:space="preserve">теорема </w:t>
      </w:r>
      <w:proofErr w:type="spellStart"/>
      <w:r w:rsidRPr="0029618A">
        <w:rPr>
          <w:rFonts w:eastAsia="Times New Roman"/>
          <w:i/>
          <w:sz w:val="24"/>
          <w:szCs w:val="24"/>
          <w:highlight w:val="white"/>
        </w:rPr>
        <w:t>Литтла</w:t>
      </w:r>
      <w:proofErr w:type="spellEnd"/>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14:paraId="0344EA77" w14:textId="18500508"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Теория очередей появилась в самом начале XX века, с первых работ датского математика </w:t>
      </w:r>
      <w:proofErr w:type="spellStart"/>
      <w:r w:rsidRPr="0029618A">
        <w:rPr>
          <w:rFonts w:eastAsia="Times New Roman"/>
          <w:sz w:val="24"/>
          <w:szCs w:val="24"/>
          <w:highlight w:val="white"/>
        </w:rPr>
        <w:t>Агнера</w:t>
      </w:r>
      <w:proofErr w:type="spellEnd"/>
      <w:r w:rsidRPr="0029618A">
        <w:rPr>
          <w:rFonts w:eastAsia="Times New Roman"/>
          <w:sz w:val="24"/>
          <w:szCs w:val="24"/>
          <w:highlight w:val="white"/>
        </w:rPr>
        <w:t xml:space="preserve">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w:t>
      </w:r>
      <w:r w:rsidR="00352B13">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w:t>
      </w:r>
      <w:proofErr w:type="spellStart"/>
      <w:r w:rsidRPr="0029618A">
        <w:rPr>
          <w:rFonts w:eastAsia="Times New Roman"/>
          <w:sz w:val="24"/>
          <w:szCs w:val="24"/>
          <w:highlight w:val="white"/>
        </w:rPr>
        <w:t>Хинчин</w:t>
      </w:r>
      <w:proofErr w:type="spellEnd"/>
      <w:r w:rsidRPr="0029618A">
        <w:rPr>
          <w:rFonts w:eastAsia="Times New Roman"/>
          <w:sz w:val="24"/>
          <w:szCs w:val="24"/>
          <w:highlight w:val="white"/>
        </w:rPr>
        <w:t xml:space="preserve">,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14:paraId="05E39653" w14:textId="3D78A234" w:rsidR="008E2D65" w:rsidRPr="0029618A" w:rsidRDefault="00662FA5">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 xml:space="preserve">Представьте себе очередь, в которую люди встают согласно некоторому распределению временных интервалов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1/λ</m:t>
        </m:r>
      </m:oMath>
      <w:r w:rsidRPr="0029618A">
        <w:rPr>
          <w:rFonts w:eastAsia="Times New Roman"/>
          <w:sz w:val="24"/>
          <w:szCs w:val="24"/>
          <w:highlight w:val="white"/>
        </w:rPr>
        <w:t xml:space="preserve">. Время, которое оператор тратит на работу с клиентами, подчинено распределению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1/μ</m:t>
        </m:r>
      </m:oMath>
      <w:r w:rsidRPr="0029618A">
        <w:rPr>
          <w:rFonts w:eastAsia="Times New Roman"/>
          <w:sz w:val="24"/>
          <w:szCs w:val="24"/>
          <w:highlight w:val="white"/>
        </w:rPr>
        <w:t>. На рисунке показана очередь, в которой ожидают два клиента под номерами 1 и 2, один клиент с номером 0 обслуживается, а клиент номер 3 готов в неё встать.</w:t>
      </w:r>
      <w:proofErr w:type="gramEnd"/>
      <w:r w:rsidRPr="0029618A">
        <w:rPr>
          <w:rFonts w:eastAsia="Times New Roman"/>
          <w:sz w:val="24"/>
          <w:szCs w:val="24"/>
          <w:highlight w:val="white"/>
        </w:rPr>
        <w:t xml:space="preserve"> Такую очередь описывают как марковский процесс, в котором состояние определяется длиной очереди: состояние 0 — в очереди нет никого, состояние 1 — в очереди стоит один клиент, состояние 2 — два клиента и так далее</w:t>
      </w:r>
      <w:proofErr w:type="gramStart"/>
      <w:r w:rsidRPr="0029618A">
        <w:rPr>
          <w:rFonts w:eastAsia="Times New Roman"/>
          <w:sz w:val="24"/>
          <w:szCs w:val="24"/>
          <w:highlight w:val="white"/>
        </w:rPr>
        <w:t>… В</w:t>
      </w:r>
      <w:proofErr w:type="gramEnd"/>
      <w:r w:rsidRPr="0029618A">
        <w:rPr>
          <w:rFonts w:eastAsia="Times New Roman"/>
          <w:sz w:val="24"/>
          <w:szCs w:val="24"/>
          <w:highlight w:val="white"/>
        </w:rPr>
        <w:t xml:space="preserve"> идеальном мире ничто не запрещает очереди </w:t>
      </w:r>
      <w:r w:rsidR="00352B13">
        <w:rPr>
          <w:rFonts w:eastAsia="Times New Roman"/>
          <w:sz w:val="24"/>
          <w:szCs w:val="24"/>
          <w:highlight w:val="white"/>
        </w:rPr>
        <w:t>стать</w:t>
      </w:r>
      <w:r w:rsidR="00352B13" w:rsidRPr="0029618A">
        <w:rPr>
          <w:rFonts w:eastAsia="Times New Roman"/>
          <w:sz w:val="24"/>
          <w:szCs w:val="24"/>
          <w:highlight w:val="white"/>
        </w:rPr>
        <w:t xml:space="preserve"> </w:t>
      </w:r>
      <w:r w:rsidRPr="0029618A">
        <w:rPr>
          <w:rFonts w:eastAsia="Times New Roman"/>
          <w:sz w:val="24"/>
          <w:szCs w:val="24"/>
          <w:highlight w:val="white"/>
        </w:rPr>
        <w:t>сколь угодно длинной</w:t>
      </w:r>
      <w:r w:rsidR="00352B13">
        <w:rPr>
          <w:rFonts w:eastAsia="Times New Roman"/>
          <w:sz w:val="24"/>
          <w:szCs w:val="24"/>
          <w:highlight w:val="white"/>
        </w:rPr>
        <w:t>;</w:t>
      </w:r>
      <w:r w:rsidRPr="0029618A">
        <w:rPr>
          <w:rFonts w:eastAsia="Times New Roman"/>
          <w:sz w:val="24"/>
          <w:szCs w:val="24"/>
          <w:highlight w:val="white"/>
        </w:rPr>
        <w:t xml:space="preserve"> значит, мы получаем 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w:t>
      </w:r>
      <w:proofErr w:type="spellStart"/>
      <w:r w:rsidRPr="0029618A">
        <w:rPr>
          <w:rFonts w:eastAsia="Times New Roman"/>
          <w:sz w:val="24"/>
          <w:szCs w:val="24"/>
          <w:highlight w:val="white"/>
        </w:rPr>
        <w:t>марковскими</w:t>
      </w:r>
      <w:proofErr w:type="spellEnd"/>
      <w:r w:rsidRPr="0029618A">
        <w:rPr>
          <w:rFonts w:eastAsia="Times New Roman"/>
          <w:sz w:val="24"/>
          <w:szCs w:val="24"/>
          <w:highlight w:val="white"/>
        </w:rPr>
        <w:t xml:space="preserve">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r w:rsidRPr="0029618A">
        <w:rPr>
          <w:noProof/>
        </w:rPr>
        <w:drawing>
          <wp:anchor distT="0" distB="8890" distL="215900" distR="215900" simplePos="0" relativeHeight="251668480" behindDoc="0" locked="0" layoutInCell="1" allowOverlap="1" wp14:anchorId="2D43F433" wp14:editId="22FC1628">
            <wp:simplePos x="0" y="0"/>
            <wp:positionH relativeFrom="column">
              <wp:posOffset>5292725</wp:posOffset>
            </wp:positionH>
            <wp:positionV relativeFrom="paragraph">
              <wp:posOffset>85725</wp:posOffset>
            </wp:positionV>
            <wp:extent cx="349250" cy="1614805"/>
            <wp:effectExtent l="0" t="0" r="0" b="0"/>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85" cstate="print"/>
                    <a:srcRect/>
                    <a:stretch>
                      <a:fillRect/>
                    </a:stretch>
                  </pic:blipFill>
                  <pic:spPr>
                    <a:xfrm>
                      <a:off x="0" y="0"/>
                      <a:ext cx="349250" cy="1614805"/>
                    </a:xfrm>
                    <a:prstGeom prst="rect">
                      <a:avLst/>
                    </a:prstGeom>
                    <a:ln/>
                  </pic:spPr>
                </pic:pic>
              </a:graphicData>
            </a:graphic>
          </wp:anchor>
        </w:drawing>
      </w:r>
    </w:p>
    <w:p w14:paraId="070A9F63" w14:textId="177EE4FD"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Свойства очереди сильно зависят от соотношения </w:t>
      </w:r>
      <m:oMath>
        <m:r>
          <w:rPr>
            <w:rFonts w:ascii="Cambria Math" w:hAnsi="Cambria Math"/>
          </w:rPr>
          <m:t>λ</m:t>
        </m:r>
      </m:oMath>
      <w:r w:rsidRPr="0029618A">
        <w:rPr>
          <w:rFonts w:eastAsia="Times New Roman"/>
          <w:sz w:val="24"/>
          <w:szCs w:val="24"/>
        </w:rPr>
        <w:t xml:space="preserve"> </w:t>
      </w:r>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xml:space="preserve">. Если </w:t>
      </w:r>
      <m:oMath>
        <m:r>
          <w:rPr>
            <w:rFonts w:ascii="Cambria Math" w:hAnsi="Cambria Math"/>
          </w:rPr>
          <m:t>λ</m:t>
        </m:r>
        <m:r>
          <w:rPr>
            <w:rFonts w:ascii="Cambria Math" w:eastAsia="Cambria Math" w:hAnsi="Cambria Math"/>
            <w:sz w:val="24"/>
            <w:szCs w:val="24"/>
          </w:rPr>
          <m:t>&gt;μ</m:t>
        </m:r>
      </m:oMath>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highlight w:val="white"/>
        </w:rPr>
        <w:t xml:space="preserve"> 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w:t>
      </w:r>
      <w:commentRangeStart w:id="2126"/>
      <w:r w:rsidRPr="0029618A">
        <w:rPr>
          <w:rFonts w:eastAsia="Times New Roman"/>
          <w:sz w:val="24"/>
          <w:szCs w:val="24"/>
          <w:highlight w:val="white"/>
        </w:rPr>
        <w:t xml:space="preserve">Она может расти или уменьшаться, </w:t>
      </w:r>
      <w:ins w:id="2127" w:author="СБ" w:date="2019-11-10T13:05:00Z">
        <w:r w:rsidR="00F23123">
          <w:rPr>
            <w:rFonts w:eastAsia="Times New Roman"/>
            <w:sz w:val="24"/>
            <w:szCs w:val="24"/>
            <w:highlight w:val="white"/>
          </w:rPr>
          <w:t xml:space="preserve">по мере того как </w:t>
        </w:r>
      </w:ins>
      <w:ins w:id="2128" w:author="СБ" w:date="2019-11-10T13:07:00Z">
        <w:r w:rsidR="00F23123">
          <w:rPr>
            <w:rFonts w:eastAsia="Times New Roman"/>
            <w:sz w:val="24"/>
            <w:szCs w:val="24"/>
            <w:highlight w:val="white"/>
          </w:rPr>
          <w:t>клиенты</w:t>
        </w:r>
      </w:ins>
      <w:ins w:id="2129" w:author="СБ" w:date="2019-11-10T13:05:00Z">
        <w:r w:rsidR="00F23123">
          <w:rPr>
            <w:rFonts w:eastAsia="Times New Roman"/>
            <w:sz w:val="24"/>
            <w:szCs w:val="24"/>
            <w:highlight w:val="white"/>
          </w:rPr>
          <w:t xml:space="preserve"> </w:t>
        </w:r>
      </w:ins>
      <w:ins w:id="2130" w:author="СБ" w:date="2019-11-10T13:07:00Z">
        <w:r w:rsidR="00F23123">
          <w:rPr>
            <w:rFonts w:eastAsia="Times New Roman"/>
            <w:sz w:val="24"/>
            <w:szCs w:val="24"/>
            <w:highlight w:val="white"/>
          </w:rPr>
          <w:t>добавляются</w:t>
        </w:r>
      </w:ins>
      <w:ins w:id="2131" w:author="СБ" w:date="2019-11-10T13:05:00Z">
        <w:r w:rsidR="00F23123">
          <w:rPr>
            <w:rFonts w:eastAsia="Times New Roman"/>
            <w:sz w:val="24"/>
            <w:szCs w:val="24"/>
            <w:highlight w:val="white"/>
          </w:rPr>
          <w:t xml:space="preserve"> и </w:t>
        </w:r>
      </w:ins>
      <w:ins w:id="2132" w:author="СБ" w:date="2019-11-10T13:07:00Z">
        <w:r w:rsidR="00F23123">
          <w:rPr>
            <w:rFonts w:eastAsia="Times New Roman"/>
            <w:sz w:val="24"/>
            <w:szCs w:val="24"/>
            <w:highlight w:val="white"/>
          </w:rPr>
          <w:t>вых</w:t>
        </w:r>
      </w:ins>
      <w:ins w:id="2133" w:author="СБ" w:date="2019-11-10T13:05:00Z">
        <w:r w:rsidR="00F23123">
          <w:rPr>
            <w:rFonts w:eastAsia="Times New Roman"/>
            <w:sz w:val="24"/>
            <w:szCs w:val="24"/>
            <w:highlight w:val="white"/>
          </w:rPr>
          <w:t>одят</w:t>
        </w:r>
      </w:ins>
      <w:ins w:id="2134" w:author="СБ" w:date="2019-11-10T13:07:00Z">
        <w:r w:rsidR="00F23123">
          <w:rPr>
            <w:rFonts w:eastAsia="Times New Roman"/>
            <w:sz w:val="24"/>
            <w:szCs w:val="24"/>
            <w:highlight w:val="white"/>
          </w:rPr>
          <w:t xml:space="preserve"> из неё</w:t>
        </w:r>
      </w:ins>
      <w:ins w:id="2135" w:author="СБ" w:date="2019-11-10T13:05:00Z">
        <w:r w:rsidR="00F23123">
          <w:rPr>
            <w:rFonts w:eastAsia="Times New Roman"/>
            <w:sz w:val="24"/>
            <w:szCs w:val="24"/>
            <w:highlight w:val="white"/>
          </w:rPr>
          <w:t xml:space="preserve">, </w:t>
        </w:r>
      </w:ins>
      <w:r w:rsidRPr="0029618A">
        <w:rPr>
          <w:rFonts w:eastAsia="Times New Roman"/>
          <w:sz w:val="24"/>
          <w:szCs w:val="24"/>
          <w:highlight w:val="white"/>
        </w:rPr>
        <w:t>но клиенты в ней не исчезают и не появляются</w:t>
      </w:r>
      <w:commentRangeEnd w:id="2126"/>
      <w:ins w:id="2136" w:author="СБ" w:date="2019-11-10T13:06:00Z">
        <w:r w:rsidR="00F23123">
          <w:rPr>
            <w:rFonts w:eastAsia="Times New Roman"/>
            <w:sz w:val="24"/>
            <w:szCs w:val="24"/>
          </w:rPr>
          <w:t xml:space="preserve"> каким-либо иным способом</w:t>
        </w:r>
      </w:ins>
      <w:r w:rsidR="007031AD">
        <w:rPr>
          <w:rStyle w:val="af"/>
        </w:rPr>
        <w:commentReference w:id="2126"/>
      </w:r>
      <w:r w:rsidRPr="0029618A">
        <w:rPr>
          <w:rFonts w:eastAsia="Times New Roman"/>
          <w:sz w:val="24"/>
          <w:szCs w:val="24"/>
          <w:highlight w:val="white"/>
        </w:rPr>
        <w:t xml:space="preserve">, </w:t>
      </w:r>
      <w:del w:id="2137" w:author="СБ" w:date="2019-11-10T13:07:00Z">
        <w:r w:rsidRPr="0029618A" w:rsidDel="00F23123">
          <w:rPr>
            <w:rFonts w:eastAsia="Times New Roman"/>
            <w:sz w:val="24"/>
            <w:szCs w:val="24"/>
            <w:highlight w:val="white"/>
          </w:rPr>
          <w:delText>а</w:delText>
        </w:r>
      </w:del>
      <w:r w:rsidRPr="0029618A">
        <w:rPr>
          <w:rFonts w:eastAsia="Times New Roman"/>
          <w:sz w:val="24"/>
          <w:szCs w:val="24"/>
          <w:highlight w:val="white"/>
        </w:rPr>
        <w:t xml:space="preserve"> </w:t>
      </w:r>
      <w:ins w:id="2138" w:author="СБ" w:date="2019-11-10T13:07:00Z">
        <w:r w:rsidR="00F23123">
          <w:rPr>
            <w:rFonts w:eastAsia="Times New Roman"/>
            <w:sz w:val="24"/>
            <w:szCs w:val="24"/>
            <w:highlight w:val="white"/>
          </w:rPr>
          <w:t xml:space="preserve">это </w:t>
        </w:r>
      </w:ins>
      <w:r w:rsidRPr="0029618A">
        <w:rPr>
          <w:rFonts w:eastAsia="Times New Roman"/>
          <w:sz w:val="24"/>
          <w:szCs w:val="24"/>
          <w:highlight w:val="white"/>
        </w:rPr>
        <w:t>значит,</w:t>
      </w:r>
      <w:ins w:id="2139" w:author="СБ" w:date="2019-11-10T13:07:00Z">
        <w:r w:rsidR="00F23123">
          <w:rPr>
            <w:rFonts w:eastAsia="Times New Roman"/>
            <w:sz w:val="24"/>
            <w:szCs w:val="24"/>
            <w:highlight w:val="white"/>
          </w:rPr>
          <w:t xml:space="preserve"> что</w:t>
        </w:r>
      </w:ins>
      <w:r w:rsidRPr="0029618A">
        <w:rPr>
          <w:rFonts w:eastAsia="Times New Roman"/>
          <w:sz w:val="24"/>
          <w:szCs w:val="24"/>
          <w:highlight w:val="white"/>
        </w:rPr>
        <w:t xml:space="preserve"> сколько их вошло в зону ожидания, столько же и выйдет</w:t>
      </w:r>
      <w:commentRangeStart w:id="2140"/>
      <w:r w:rsidRPr="0029618A">
        <w:rPr>
          <w:rFonts w:eastAsia="Times New Roman"/>
          <w:sz w:val="24"/>
          <w:szCs w:val="24"/>
          <w:highlight w:val="white"/>
        </w:rPr>
        <w:t>.</w:t>
      </w:r>
      <w:commentRangeEnd w:id="2140"/>
      <w:r w:rsidR="00F23123">
        <w:rPr>
          <w:rStyle w:val="af"/>
        </w:rPr>
        <w:commentReference w:id="2140"/>
      </w:r>
      <w:r w:rsidRPr="0029618A">
        <w:rPr>
          <w:rFonts w:eastAsia="Times New Roman"/>
          <w:sz w:val="24"/>
          <w:szCs w:val="24"/>
          <w:highlight w:val="white"/>
        </w:rPr>
        <w:t xml:space="preserve"> </w:t>
      </w:r>
      <w:r w:rsidR="00475D0A">
        <w:rPr>
          <w:rFonts w:eastAsia="Times New Roman"/>
          <w:sz w:val="24"/>
          <w:szCs w:val="24"/>
          <w:highlight w:val="white"/>
        </w:rPr>
        <w:t>Иными словами</w:t>
      </w:r>
      <w:r w:rsidRPr="0029618A">
        <w:rPr>
          <w:rFonts w:eastAsia="Times New Roman"/>
          <w:sz w:val="24"/>
          <w:szCs w:val="24"/>
          <w:highlight w:val="white"/>
        </w:rPr>
        <w:t xml:space="preserve">,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m:oMath>
        <m:r>
          <w:rPr>
            <w:rFonts w:ascii="Cambria Math" w:hAnsi="Cambria Math"/>
          </w:rPr>
          <m:t>λ</m:t>
        </m:r>
      </m:oMath>
      <w:r w:rsidR="003863E0">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sidR="003863E0">
        <w:rPr>
          <w:rFonts w:eastAsia="Times New Roman"/>
          <w:sz w:val="24"/>
          <w:szCs w:val="24"/>
          <w:highlight w:val="white"/>
        </w:rPr>
        <w:t xml:space="preserve"> </w:t>
      </w:r>
      <m:oMath>
        <m:r>
          <w:rPr>
            <w:rFonts w:ascii="Cambria Math" w:hAnsi="Cambria Math"/>
          </w:rPr>
          <m:t>λ≈μ</m:t>
        </m:r>
      </m:oMath>
      <w:r w:rsidRPr="0029618A">
        <w:rPr>
          <w:rFonts w:eastAsia="Times New Roman"/>
          <w:sz w:val="24"/>
          <w:szCs w:val="24"/>
        </w:rPr>
        <w:t xml:space="preserve"> рассматривается отдельно</w:t>
      </w:r>
      <w:r w:rsidR="007031AD">
        <w:rPr>
          <w:rFonts w:eastAsia="Times New Roman"/>
          <w:sz w:val="24"/>
          <w:szCs w:val="24"/>
        </w:rPr>
        <w:t>. Т</w:t>
      </w:r>
      <w:r w:rsidRPr="0029618A">
        <w:rPr>
          <w:rFonts w:eastAsia="Times New Roman"/>
          <w:sz w:val="24"/>
          <w:szCs w:val="24"/>
        </w:rPr>
        <w:t xml:space="preserve">акая метастабильная очередь ведёт себя неустойчиво и моделируется </w:t>
      </w:r>
      <w:del w:id="2141" w:author="СБ" w:date="2019-11-10T13:20:00Z">
        <w:r w:rsidRPr="0029618A" w:rsidDel="00351704">
          <w:rPr>
            <w:rFonts w:eastAsia="Times New Roman"/>
            <w:sz w:val="24"/>
            <w:szCs w:val="24"/>
          </w:rPr>
          <w:delText xml:space="preserve">даже </w:delText>
        </w:r>
        <w:commentRangeStart w:id="2142"/>
        <w:r w:rsidRPr="0029618A" w:rsidDel="00351704">
          <w:rPr>
            <w:rFonts w:eastAsia="Times New Roman"/>
            <w:sz w:val="24"/>
            <w:szCs w:val="24"/>
          </w:rPr>
          <w:delText>не марковским процессом</w:delText>
        </w:r>
        <w:commentRangeEnd w:id="2142"/>
        <w:r w:rsidR="007031AD" w:rsidDel="00351704">
          <w:rPr>
            <w:rStyle w:val="af"/>
          </w:rPr>
          <w:commentReference w:id="2142"/>
        </w:r>
        <w:r w:rsidRPr="0029618A" w:rsidDel="00351704">
          <w:rPr>
            <w:rFonts w:eastAsia="Times New Roman"/>
            <w:sz w:val="24"/>
            <w:szCs w:val="24"/>
          </w:rPr>
          <w:delText xml:space="preserve">, </w:delText>
        </w:r>
      </w:del>
      <w:del w:id="2143" w:author="СБ" w:date="2019-11-10T13:21:00Z">
        <w:r w:rsidRPr="0029618A" w:rsidDel="00351704">
          <w:rPr>
            <w:rFonts w:eastAsia="Times New Roman"/>
            <w:sz w:val="24"/>
            <w:szCs w:val="24"/>
          </w:rPr>
          <w:delText xml:space="preserve">а </w:delText>
        </w:r>
      </w:del>
      <w:r w:rsidRPr="0029618A">
        <w:rPr>
          <w:rFonts w:eastAsia="Times New Roman"/>
          <w:sz w:val="24"/>
          <w:szCs w:val="24"/>
        </w:rPr>
        <w:t>процессом случайного блуждания</w:t>
      </w:r>
      <w:r w:rsidR="004336EF">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sidR="004336EF">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14:paraId="3D914A09" w14:textId="385496BB" w:rsidR="008E2D65" w:rsidRPr="006A759A" w:rsidRDefault="00662FA5">
      <w:pPr>
        <w:spacing w:line="288" w:lineRule="auto"/>
        <w:ind w:firstLine="397"/>
        <w:jc w:val="both"/>
        <w:rPr>
          <w:rFonts w:eastAsia="Times New Roman"/>
          <w:color w:val="FF0000"/>
          <w:sz w:val="24"/>
          <w:szCs w:val="24"/>
          <w:highlight w:val="white"/>
          <w:rPrChange w:id="2144" w:author="Пользователь" w:date="2019-10-08T17:06:00Z">
            <w:rPr>
              <w:rFonts w:eastAsia="Times New Roman"/>
              <w:sz w:val="24"/>
              <w:szCs w:val="24"/>
              <w:highlight w:val="white"/>
            </w:rPr>
          </w:rPrChange>
        </w:rPr>
      </w:pPr>
      <w:r w:rsidRPr="0029618A">
        <w:rPr>
          <w:rFonts w:eastAsia="Times New Roman"/>
          <w:sz w:val="24"/>
          <w:szCs w:val="24"/>
          <w:highlight w:val="white"/>
        </w:rPr>
        <w:t xml:space="preserve">Далее мы будем рассматривать только устойчивые очереди. От характера распределений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зависит динамика очереди и её характеристики, такие как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для её длины, времени ожидания клиентом и времени занятости оператора. Для очередей создана </w:t>
      </w:r>
      <w:r w:rsidR="00673B72">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r w:rsidRPr="00351704">
        <w:rPr>
          <w:rFonts w:eastAsia="Times New Roman"/>
          <w:i/>
          <w:strike/>
          <w:color w:val="205968"/>
          <w:sz w:val="24"/>
          <w:szCs w:val="24"/>
          <w:highlight w:val="white"/>
        </w:rPr>
        <w:t xml:space="preserve">формулой </w:t>
      </w:r>
      <w:proofErr w:type="spellStart"/>
      <w:r w:rsidRPr="00351704">
        <w:rPr>
          <w:rFonts w:eastAsia="Times New Roman"/>
          <w:i/>
          <w:strike/>
          <w:color w:val="205968"/>
          <w:sz w:val="24"/>
          <w:szCs w:val="24"/>
          <w:highlight w:val="white"/>
        </w:rPr>
        <w:t>Кэндэлла</w:t>
      </w:r>
      <w:proofErr w:type="spellEnd"/>
      <w:r w:rsidR="004336EF">
        <w:rPr>
          <w:rFonts w:eastAsia="Times New Roman"/>
          <w:sz w:val="24"/>
          <w:szCs w:val="24"/>
        </w:rPr>
        <w:t xml:space="preserve"> нотацией </w:t>
      </w:r>
      <w:proofErr w:type="spellStart"/>
      <w:r w:rsidR="004336EF">
        <w:rPr>
          <w:rFonts w:eastAsia="Times New Roman"/>
          <w:sz w:val="24"/>
          <w:szCs w:val="24"/>
        </w:rPr>
        <w:t>Кендалла</w:t>
      </w:r>
      <w:proofErr w:type="spellEnd"/>
      <w:r w:rsidR="004336EF">
        <w:rPr>
          <w:rFonts w:eastAsia="Times New Roman"/>
          <w:sz w:val="24"/>
          <w:szCs w:val="24"/>
        </w:rPr>
        <w:t>.</w:t>
      </w:r>
      <w:r w:rsidRPr="0029618A">
        <w:rPr>
          <w:rFonts w:eastAsia="Times New Roman"/>
          <w:sz w:val="24"/>
          <w:szCs w:val="24"/>
        </w:rPr>
        <w:t xml:space="preserve"> Н</w:t>
      </w:r>
      <w:r w:rsidRPr="0029618A">
        <w:rPr>
          <w:rFonts w:eastAsia="Times New Roman"/>
          <w:sz w:val="24"/>
          <w:szCs w:val="24"/>
          <w:highlight w:val="white"/>
        </w:rPr>
        <w:t xml:space="preserve">апример, простая очередь, в которую люди подходят равномерно и равномерно же уходят, как, например, в аэропорту при посадке на рейс, обозначается D/D/1 (D здесь обозначает </w:t>
      </w:r>
      <w:ins w:id="2145" w:author="СБ" w:date="2019-11-10T13:22:00Z">
        <w:r w:rsidR="00351704">
          <w:rPr>
            <w:rFonts w:eastAsia="Times New Roman"/>
            <w:sz w:val="24"/>
            <w:szCs w:val="24"/>
            <w:highlight w:val="white"/>
          </w:rPr>
          <w:t xml:space="preserve">детерминированный процесс, соответствующий </w:t>
        </w:r>
      </w:ins>
      <w:r w:rsidRPr="0029618A">
        <w:rPr>
          <w:rFonts w:eastAsia="Times New Roman"/>
          <w:sz w:val="24"/>
          <w:szCs w:val="24"/>
          <w:highlight w:val="white"/>
        </w:rPr>
        <w:t>вырожденно</w:t>
      </w:r>
      <w:ins w:id="2146" w:author="СБ" w:date="2019-11-10T13:22:00Z">
        <w:r w:rsidR="00351704">
          <w:rPr>
            <w:rFonts w:eastAsia="Times New Roman"/>
            <w:sz w:val="24"/>
            <w:szCs w:val="24"/>
            <w:highlight w:val="white"/>
          </w:rPr>
          <w:t>му</w:t>
        </w:r>
      </w:ins>
      <w:del w:id="2147" w:author="СБ" w:date="2019-11-10T13:22:00Z">
        <w:r w:rsidRPr="0029618A" w:rsidDel="00351704">
          <w:rPr>
            <w:rFonts w:eastAsia="Times New Roman"/>
            <w:sz w:val="24"/>
            <w:szCs w:val="24"/>
            <w:highlight w:val="white"/>
          </w:rPr>
          <w:delText>е</w:delText>
        </w:r>
      </w:del>
      <w:r w:rsidRPr="0029618A">
        <w:rPr>
          <w:rFonts w:eastAsia="Times New Roman"/>
          <w:sz w:val="24"/>
          <w:szCs w:val="24"/>
          <w:highlight w:val="white"/>
        </w:rPr>
        <w:t xml:space="preserve"> </w:t>
      </w:r>
      <w:commentRangeStart w:id="2148"/>
      <w:r w:rsidRPr="0029618A">
        <w:rPr>
          <w:rFonts w:eastAsia="Times New Roman"/>
          <w:sz w:val="24"/>
          <w:szCs w:val="24"/>
          <w:highlight w:val="white"/>
        </w:rPr>
        <w:t>распределени</w:t>
      </w:r>
      <w:ins w:id="2149" w:author="СБ" w:date="2019-11-10T13:22:00Z">
        <w:r w:rsidR="00351704">
          <w:rPr>
            <w:rFonts w:eastAsia="Times New Roman"/>
            <w:sz w:val="24"/>
            <w:szCs w:val="24"/>
            <w:highlight w:val="white"/>
          </w:rPr>
          <w:t>ю</w:t>
        </w:r>
      </w:ins>
      <w:del w:id="2150" w:author="СБ" w:date="2019-11-10T13:22:00Z">
        <w:r w:rsidRPr="0029618A" w:rsidDel="00351704">
          <w:rPr>
            <w:rFonts w:eastAsia="Times New Roman"/>
            <w:sz w:val="24"/>
            <w:szCs w:val="24"/>
            <w:highlight w:val="white"/>
          </w:rPr>
          <w:delText>е</w:delText>
        </w:r>
      </w:del>
      <w:commentRangeEnd w:id="2148"/>
      <w:r w:rsidR="006A759A">
        <w:rPr>
          <w:rStyle w:val="af"/>
        </w:rPr>
        <w:commentReference w:id="2148"/>
      </w:r>
      <w:r w:rsidRPr="0029618A">
        <w:rPr>
          <w:rFonts w:eastAsia="Times New Roman"/>
          <w:sz w:val="24"/>
          <w:szCs w:val="24"/>
          <w:highlight w:val="white"/>
        </w:rPr>
        <w:t>, а единица – одного оператора). Въезд и</w:t>
      </w:r>
      <w:del w:id="2151" w:author="Пользователь" w:date="2019-10-04T19:49:00Z">
        <w:r w:rsidRPr="0029618A" w:rsidDel="003863E0">
          <w:rPr>
            <w:rFonts w:eastAsia="Times New Roman"/>
            <w:sz w:val="24"/>
            <w:szCs w:val="24"/>
            <w:highlight w:val="white"/>
          </w:rPr>
          <w:delText xml:space="preserve">  </w:delText>
        </w:r>
      </w:del>
      <w:ins w:id="2152" w:author="Пользователь" w:date="2019-10-04T19:49:00Z">
        <w:r w:rsidR="003863E0">
          <w:rPr>
            <w:rFonts w:eastAsia="Times New Roman"/>
            <w:sz w:val="24"/>
            <w:szCs w:val="24"/>
            <w:highlight w:val="white"/>
          </w:rPr>
          <w:t xml:space="preserve"> </w:t>
        </w:r>
      </w:ins>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xml:space="preserve">)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 </w:t>
      </w:r>
      <w:r w:rsidRPr="006A759A">
        <w:rPr>
          <w:rFonts w:eastAsia="Times New Roman"/>
          <w:color w:val="FF0000"/>
          <w:sz w:val="24"/>
          <w:szCs w:val="24"/>
          <w:highlight w:val="white"/>
          <w:rPrChange w:id="2153" w:author="Пользователь" w:date="2019-10-08T17:06:00Z">
            <w:rPr>
              <w:rFonts w:eastAsia="Times New Roman"/>
              <w:sz w:val="24"/>
              <w:szCs w:val="24"/>
              <w:highlight w:val="white"/>
            </w:rPr>
          </w:rPrChange>
        </w:rPr>
        <w:t xml:space="preserve">Если же на входе или выходе процесс перестаёт быть </w:t>
      </w:r>
      <w:del w:id="2154" w:author="СБ" w:date="2019-11-10T13:49:00Z">
        <w:r w:rsidRPr="006A759A" w:rsidDel="00510B8A">
          <w:rPr>
            <w:rFonts w:eastAsia="Times New Roman"/>
            <w:color w:val="FF0000"/>
            <w:sz w:val="24"/>
            <w:szCs w:val="24"/>
            <w:highlight w:val="white"/>
            <w:rPrChange w:id="2155" w:author="Пользователь" w:date="2019-10-08T17:06:00Z">
              <w:rPr>
                <w:rFonts w:eastAsia="Times New Roman"/>
                <w:sz w:val="24"/>
                <w:szCs w:val="24"/>
                <w:highlight w:val="white"/>
              </w:rPr>
            </w:rPrChange>
          </w:rPr>
          <w:delText>марковским</w:delText>
        </w:r>
      </w:del>
      <w:ins w:id="2156" w:author="СБ" w:date="2019-11-10T13:49:00Z">
        <w:r w:rsidR="00510B8A">
          <w:rPr>
            <w:rFonts w:eastAsia="Times New Roman"/>
            <w:color w:val="FF0000"/>
            <w:sz w:val="24"/>
            <w:szCs w:val="24"/>
            <w:highlight w:val="white"/>
          </w:rPr>
          <w:t>пуассоновским</w:t>
        </w:r>
      </w:ins>
      <w:r w:rsidRPr="006A759A">
        <w:rPr>
          <w:rFonts w:eastAsia="Times New Roman"/>
          <w:color w:val="FF0000"/>
          <w:sz w:val="24"/>
          <w:szCs w:val="24"/>
          <w:highlight w:val="white"/>
          <w:rPrChange w:id="2157" w:author="Пользователь" w:date="2019-10-08T17:06:00Z">
            <w:rPr>
              <w:rFonts w:eastAsia="Times New Roman"/>
              <w:sz w:val="24"/>
              <w:szCs w:val="24"/>
              <w:highlight w:val="white"/>
            </w:rPr>
          </w:rPrChange>
        </w:rPr>
        <w:t>, он обозначается буквой G (</w:t>
      </w:r>
      <w:commentRangeStart w:id="2158"/>
      <w:proofErr w:type="spellStart"/>
      <w:r w:rsidRPr="006A759A">
        <w:rPr>
          <w:rFonts w:eastAsia="Times New Roman"/>
          <w:color w:val="FF0000"/>
          <w:sz w:val="24"/>
          <w:szCs w:val="24"/>
          <w:highlight w:val="white"/>
          <w:rPrChange w:id="2159" w:author="Пользователь" w:date="2019-10-08T17:06:00Z">
            <w:rPr>
              <w:rFonts w:eastAsia="Times New Roman"/>
              <w:sz w:val="24"/>
              <w:szCs w:val="24"/>
              <w:highlight w:val="white"/>
            </w:rPr>
          </w:rPrChange>
        </w:rPr>
        <w:t>general</w:t>
      </w:r>
      <w:commentRangeEnd w:id="2158"/>
      <w:proofErr w:type="spellEnd"/>
      <w:r w:rsidR="004336EF" w:rsidRPr="006A759A">
        <w:rPr>
          <w:rStyle w:val="af"/>
          <w:color w:val="FF0000"/>
          <w:rPrChange w:id="2160" w:author="Пользователь" w:date="2019-10-08T17:06:00Z">
            <w:rPr>
              <w:rStyle w:val="af"/>
            </w:rPr>
          </w:rPrChange>
        </w:rPr>
        <w:commentReference w:id="2158"/>
      </w:r>
      <w:ins w:id="2161" w:author="СБ" w:date="2019-11-10T13:50:00Z">
        <w:r w:rsidR="00510B8A">
          <w:rPr>
            <w:rFonts w:eastAsia="Times New Roman"/>
            <w:color w:val="FF0000"/>
            <w:sz w:val="24"/>
            <w:szCs w:val="24"/>
            <w:highlight w:val="white"/>
          </w:rPr>
          <w:t xml:space="preserve"> </w:t>
        </w:r>
        <w:r w:rsidR="00510B8A">
          <w:rPr>
            <w:rFonts w:eastAsia="Times New Roman"/>
            <w:color w:val="FF0000"/>
            <w:sz w:val="24"/>
            <w:szCs w:val="24"/>
            <w:highlight w:val="white"/>
            <w:lang w:val="en-US"/>
          </w:rPr>
          <w:t>distribution</w:t>
        </w:r>
      </w:ins>
      <w:r w:rsidRPr="006A759A">
        <w:rPr>
          <w:rFonts w:eastAsia="Times New Roman"/>
          <w:color w:val="FF0000"/>
          <w:sz w:val="24"/>
          <w:szCs w:val="24"/>
          <w:highlight w:val="white"/>
          <w:rPrChange w:id="2162" w:author="Пользователь" w:date="2019-10-08T17:06:00Z">
            <w:rPr>
              <w:rFonts w:eastAsia="Times New Roman"/>
              <w:sz w:val="24"/>
              <w:szCs w:val="24"/>
              <w:highlight w:val="white"/>
            </w:rPr>
          </w:rPrChange>
        </w:rPr>
        <w:t>)</w:t>
      </w:r>
      <w:ins w:id="2163" w:author="СБ" w:date="2019-11-10T13:29:00Z">
        <w:r w:rsidR="00351704">
          <w:rPr>
            <w:rFonts w:eastAsia="Times New Roman"/>
            <w:color w:val="FF0000"/>
            <w:sz w:val="24"/>
            <w:szCs w:val="24"/>
            <w:highlight w:val="white"/>
          </w:rPr>
          <w:t xml:space="preserve"> </w:t>
        </w:r>
      </w:ins>
      <w:ins w:id="2164" w:author="СБ" w:date="2019-11-10T13:35:00Z">
        <w:r w:rsidR="00FF3A76">
          <w:rPr>
            <w:rFonts w:eastAsia="Times New Roman"/>
            <w:color w:val="FF0000"/>
            <w:sz w:val="24"/>
            <w:szCs w:val="24"/>
            <w:highlight w:val="white"/>
          </w:rPr>
          <w:t xml:space="preserve">он </w:t>
        </w:r>
      </w:ins>
      <w:ins w:id="2165" w:author="СБ" w:date="2019-11-10T13:29:00Z">
        <w:r w:rsidR="00351704">
          <w:rPr>
            <w:rFonts w:eastAsia="Times New Roman"/>
            <w:color w:val="FF0000"/>
            <w:sz w:val="24"/>
            <w:szCs w:val="24"/>
            <w:highlight w:val="white"/>
          </w:rPr>
          <w:t>говор</w:t>
        </w:r>
      </w:ins>
      <w:ins w:id="2166" w:author="СБ" w:date="2019-11-10T13:35:00Z">
        <w:r w:rsidR="00FF3A76">
          <w:rPr>
            <w:rFonts w:eastAsia="Times New Roman"/>
            <w:color w:val="FF0000"/>
            <w:sz w:val="24"/>
            <w:szCs w:val="24"/>
            <w:highlight w:val="white"/>
          </w:rPr>
          <w:t>ит</w:t>
        </w:r>
      </w:ins>
      <w:ins w:id="2167" w:author="СБ" w:date="2019-11-10T13:29:00Z">
        <w:r w:rsidR="00351704">
          <w:rPr>
            <w:rFonts w:eastAsia="Times New Roman"/>
            <w:color w:val="FF0000"/>
            <w:sz w:val="24"/>
            <w:szCs w:val="24"/>
            <w:highlight w:val="white"/>
          </w:rPr>
          <w:t xml:space="preserve"> о произвольном распределении интервалов между</w:t>
        </w:r>
      </w:ins>
      <w:ins w:id="2168" w:author="СБ" w:date="2019-11-10T13:31:00Z">
        <w:r w:rsidR="00FF3A76">
          <w:rPr>
            <w:rFonts w:eastAsia="Times New Roman"/>
            <w:color w:val="FF0000"/>
            <w:sz w:val="24"/>
            <w:szCs w:val="24"/>
            <w:highlight w:val="white"/>
          </w:rPr>
          <w:t xml:space="preserve"> появлением новых клиентов, или </w:t>
        </w:r>
      </w:ins>
      <w:ins w:id="2169" w:author="СБ" w:date="2019-11-10T13:35:00Z">
        <w:r w:rsidR="00FF3A76">
          <w:rPr>
            <w:rFonts w:eastAsia="Times New Roman"/>
            <w:color w:val="FF0000"/>
            <w:sz w:val="24"/>
            <w:szCs w:val="24"/>
            <w:highlight w:val="white"/>
          </w:rPr>
          <w:t>освобождением уже стоящих в очереди.</w:t>
        </w:r>
      </w:ins>
      <w:proofErr w:type="gramStart"/>
      <w:ins w:id="2170" w:author="СБ" w:date="2019-11-10T13:29:00Z">
        <w:r w:rsidR="00351704">
          <w:rPr>
            <w:rFonts w:eastAsia="Times New Roman"/>
            <w:color w:val="FF0000"/>
            <w:sz w:val="24"/>
            <w:szCs w:val="24"/>
            <w:highlight w:val="white"/>
          </w:rPr>
          <w:t xml:space="preserve"> </w:t>
        </w:r>
      </w:ins>
      <w:r w:rsidRPr="006A759A">
        <w:rPr>
          <w:rFonts w:eastAsia="Times New Roman"/>
          <w:color w:val="FF0000"/>
          <w:sz w:val="24"/>
          <w:szCs w:val="24"/>
          <w:highlight w:val="white"/>
          <w:rPrChange w:id="2171" w:author="Пользователь" w:date="2019-10-08T17:06:00Z">
            <w:rPr>
              <w:rFonts w:eastAsia="Times New Roman"/>
              <w:sz w:val="24"/>
              <w:szCs w:val="24"/>
              <w:highlight w:val="white"/>
            </w:rPr>
          </w:rPrChange>
        </w:rPr>
        <w:t>.</w:t>
      </w:r>
      <w:proofErr w:type="gramEnd"/>
    </w:p>
    <w:p w14:paraId="09D204E1" w14:textId="22E72A2B"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sidR="006A759A">
        <w:rPr>
          <w:rFonts w:eastAsia="Times New Roman"/>
          <w:sz w:val="24"/>
          <w:szCs w:val="24"/>
          <w:highlight w:val="white"/>
        </w:rPr>
        <w:t>,</w:t>
      </w:r>
      <w:r w:rsidRPr="0029618A">
        <w:rPr>
          <w:rFonts w:eastAsia="Times New Roman"/>
          <w:sz w:val="24"/>
          <w:szCs w:val="24"/>
          <w:highlight w:val="white"/>
        </w:rPr>
        <w:t xml:space="preserve"> на примере очереди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m:t>
        </m:r>
        <m:r>
          <w:rPr>
            <w:rFonts w:ascii="Cambria Math" w:eastAsia="Cambria Math" w:hAnsi="Cambria Math"/>
            <w:sz w:val="24"/>
            <w:szCs w:val="24"/>
          </w:rPr>
          <w:lastRenderedPageBreak/>
          <m:t>34 чел./</m:t>
        </m:r>
        <w:proofErr w:type="gramStart"/>
        <m:r>
          <w:rPr>
            <w:rFonts w:ascii="Cambria Math" w:eastAsia="Cambria Math" w:hAnsi="Cambria Math"/>
            <w:sz w:val="24"/>
            <w:szCs w:val="24"/>
          </w:rPr>
          <m:t>ча</m:t>
        </m:r>
        <m:r>
          <m:rPr>
            <m:sty m:val="p"/>
          </m:rPr>
          <w:rPr>
            <w:rStyle w:val="af"/>
          </w:rPr>
          <w:commentReference w:id="2172"/>
        </m:r>
        <m:r>
          <w:rPr>
            <w:rFonts w:ascii="Cambria Math" w:eastAsia="Cambria Math" w:hAnsi="Cambria Math"/>
            <w:sz w:val="24"/>
            <w:szCs w:val="24"/>
          </w:rPr>
          <m:t>с</m:t>
        </m:r>
      </m:oMath>
      <w:proofErr w:type="gramEnd"/>
      <w:r w:rsidRPr="0029618A">
        <w:rPr>
          <w:rFonts w:eastAsia="Times New Roman"/>
          <w:sz w:val="24"/>
          <w:szCs w:val="24"/>
          <w:highlight w:val="white"/>
        </w:rPr>
        <w:t xml:space="preserve">. В среднем новые клиенты будут поступать в неё с интервалом в </w:t>
      </w:r>
      <m:oMath>
        <m:r>
          <w:rPr>
            <w:rFonts w:ascii="Cambria Math" w:eastAsia="Cambria Math" w:hAnsi="Cambria Math"/>
            <w:sz w:val="24"/>
            <w:szCs w:val="24"/>
          </w:rPr>
          <m:t>2</m:t>
        </m:r>
      </m:oMath>
      <w:r w:rsidRPr="0029618A">
        <w:rPr>
          <w:rFonts w:eastAsia="Times New Roman"/>
          <w:sz w:val="24"/>
          <w:szCs w:val="24"/>
          <w:highlight w:val="white"/>
        </w:rPr>
        <w:t xml:space="preserve"> мин, а обрабатываться оператором </w:t>
      </w:r>
      <w:r w:rsidR="00673B72">
        <w:rPr>
          <w:rFonts w:eastAsia="Times New Roman"/>
          <w:sz w:val="24"/>
          <w:szCs w:val="24"/>
          <w:highlight w:val="white"/>
        </w:rPr>
        <w:t xml:space="preserve">примерно </w:t>
      </w:r>
      <w:r w:rsidRPr="0029618A">
        <w:rPr>
          <w:rFonts w:eastAsia="Times New Roman"/>
          <w:sz w:val="24"/>
          <w:szCs w:val="24"/>
          <w:highlight w:val="white"/>
        </w:rPr>
        <w:t xml:space="preserve">за </w:t>
      </w:r>
      <m:oMath>
        <m:r>
          <w:rPr>
            <w:rFonts w:ascii="Cambria Math" w:eastAsia="Cambria Math" w:hAnsi="Cambria Math"/>
            <w:sz w:val="24"/>
            <w:szCs w:val="24"/>
          </w:rPr>
          <m:t>1</m:t>
        </m:r>
      </m:oMath>
      <w:r w:rsidRPr="0029618A">
        <w:rPr>
          <w:rFonts w:eastAsia="Times New Roman"/>
          <w:sz w:val="24"/>
          <w:szCs w:val="24"/>
          <w:highlight w:val="white"/>
        </w:rPr>
        <w:t xml:space="preserve"> минуту </w:t>
      </w:r>
      <m:oMath>
        <m:r>
          <w:rPr>
            <w:rFonts w:ascii="Cambria Math" w:eastAsia="Cambria Math" w:hAnsi="Cambria Math"/>
            <w:sz w:val="24"/>
            <w:szCs w:val="24"/>
          </w:rPr>
          <m:t>45</m:t>
        </m:r>
      </m:oMath>
      <w:r w:rsidRPr="0029618A">
        <w:rPr>
          <w:rFonts w:eastAsia="Times New Roman"/>
          <w:sz w:val="24"/>
          <w:szCs w:val="24"/>
          <w:highlight w:val="white"/>
        </w:rPr>
        <w:t xml:space="preserve"> секунд. Это похоже на очередь у стойки регистрации в аэропорту. На рисунке показан пример того, как могут «жить» M/D/1- и M/M/1-очереди с такими параметрами.</w:t>
      </w:r>
    </w:p>
    <w:p w14:paraId="5911F4DE"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BEAB6E7" wp14:editId="36778280">
            <wp:extent cx="5734050" cy="1841500"/>
            <wp:effectExtent l="0" t="0" r="0" b="0"/>
            <wp:docPr id="115" name="image101.png" descr="C:\tmp\podlost\ToH\work\figures\queue\Selection_052.png"/>
            <wp:cNvGraphicFramePr/>
            <a:graphic xmlns:a="http://schemas.openxmlformats.org/drawingml/2006/main">
              <a:graphicData uri="http://schemas.openxmlformats.org/drawingml/2006/picture">
                <pic:pic xmlns:pic="http://schemas.openxmlformats.org/drawingml/2006/picture">
                  <pic:nvPicPr>
                    <pic:cNvPr id="0" name="image101.png" descr="C:\tmp\podlost\ToH\work\figures\queue\Selection_052.png"/>
                    <pic:cNvPicPr preferRelativeResize="0"/>
                  </pic:nvPicPr>
                  <pic:blipFill>
                    <a:blip r:embed="rId86" cstate="print"/>
                    <a:srcRect/>
                    <a:stretch>
                      <a:fillRect/>
                    </a:stretch>
                  </pic:blipFill>
                  <pic:spPr>
                    <a:xfrm>
                      <a:off x="0" y="0"/>
                      <a:ext cx="5734050" cy="1841500"/>
                    </a:xfrm>
                    <a:prstGeom prst="rect">
                      <a:avLst/>
                    </a:prstGeom>
                    <a:ln/>
                  </pic:spPr>
                </pic:pic>
              </a:graphicData>
            </a:graphic>
          </wp:inline>
        </w:drawing>
      </w:r>
    </w:p>
    <w:p w14:paraId="20EBCD48"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1D64663" wp14:editId="34570E4B">
            <wp:extent cx="5734050" cy="1841500"/>
            <wp:effectExtent l="0" t="0" r="0" b="0"/>
            <wp:docPr id="83" name="image74.png" descr="C:\tmp\podlost\ToH\work\figures\queue\Selection_050.png"/>
            <wp:cNvGraphicFramePr/>
            <a:graphic xmlns:a="http://schemas.openxmlformats.org/drawingml/2006/main">
              <a:graphicData uri="http://schemas.openxmlformats.org/drawingml/2006/picture">
                <pic:pic xmlns:pic="http://schemas.openxmlformats.org/drawingml/2006/picture">
                  <pic:nvPicPr>
                    <pic:cNvPr id="0" name="image74.png" descr="C:\tmp\podlost\ToH\work\figures\queue\Selection_050.png"/>
                    <pic:cNvPicPr preferRelativeResize="0"/>
                  </pic:nvPicPr>
                  <pic:blipFill>
                    <a:blip r:embed="rId87" cstate="print"/>
                    <a:srcRect/>
                    <a:stretch>
                      <a:fillRect/>
                    </a:stretch>
                  </pic:blipFill>
                  <pic:spPr>
                    <a:xfrm>
                      <a:off x="0" y="0"/>
                      <a:ext cx="5734050" cy="1841500"/>
                    </a:xfrm>
                    <a:prstGeom prst="rect">
                      <a:avLst/>
                    </a:prstGeom>
                    <a:ln/>
                  </pic:spPr>
                </pic:pic>
              </a:graphicData>
            </a:graphic>
          </wp:inline>
        </w:drawing>
      </w:r>
    </w:p>
    <w:p w14:paraId="112EF476" w14:textId="3862414A"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Динамика M</w:t>
      </w:r>
      <w:r w:rsidR="00F56934" w:rsidRPr="00F56934">
        <w:rPr>
          <w:rFonts w:eastAsia="Times New Roman"/>
          <w:i/>
          <w:sz w:val="24"/>
          <w:szCs w:val="24"/>
          <w:highlight w:val="white"/>
          <w:rPrChange w:id="2173" w:author="Пользователь" w:date="2019-10-08T17:23:00Z">
            <w:rPr>
              <w:rFonts w:eastAsia="Times New Roman"/>
              <w:i/>
              <w:sz w:val="24"/>
              <w:szCs w:val="24"/>
              <w:highlight w:val="white"/>
              <w:lang w:val="en-US"/>
            </w:rPr>
          </w:rPrChange>
        </w:rPr>
        <w:t>/</w:t>
      </w:r>
      <w:r w:rsidRPr="0029618A">
        <w:rPr>
          <w:rFonts w:eastAsia="Times New Roman"/>
          <w:i/>
          <w:sz w:val="24"/>
          <w:szCs w:val="24"/>
          <w:highlight w:val="white"/>
        </w:rPr>
        <w:t>D</w:t>
      </w:r>
      <w:r w:rsidR="00F56934" w:rsidRPr="00F56934">
        <w:rPr>
          <w:rFonts w:eastAsia="Times New Roman"/>
          <w:i/>
          <w:sz w:val="24"/>
          <w:szCs w:val="24"/>
          <w:highlight w:val="white"/>
          <w:rPrChange w:id="2174" w:author="Пользователь" w:date="2019-10-08T17:23:00Z">
            <w:rPr>
              <w:rFonts w:eastAsia="Times New Roman"/>
              <w:i/>
              <w:sz w:val="24"/>
              <w:szCs w:val="24"/>
              <w:highlight w:val="white"/>
              <w:lang w:val="en-US"/>
            </w:rPr>
          </w:rPrChange>
        </w:rPr>
        <w:t>/</w:t>
      </w:r>
      <w:r w:rsidRPr="0029618A">
        <w:rPr>
          <w:rFonts w:eastAsia="Times New Roman"/>
          <w:i/>
          <w:sz w:val="24"/>
          <w:szCs w:val="24"/>
          <w:highlight w:val="white"/>
        </w:rPr>
        <w:t>1 и M</w:t>
      </w:r>
      <w:r w:rsidR="00F56934" w:rsidRPr="00F56934">
        <w:rPr>
          <w:rFonts w:eastAsia="Times New Roman"/>
          <w:i/>
          <w:sz w:val="24"/>
          <w:szCs w:val="24"/>
          <w:highlight w:val="white"/>
          <w:rPrChange w:id="2175" w:author="Пользователь" w:date="2019-10-08T17:23:00Z">
            <w:rPr>
              <w:rFonts w:eastAsia="Times New Roman"/>
              <w:i/>
              <w:sz w:val="24"/>
              <w:szCs w:val="24"/>
              <w:highlight w:val="white"/>
              <w:lang w:val="en-US"/>
            </w:rPr>
          </w:rPrChange>
        </w:rPr>
        <w:t>/</w:t>
      </w:r>
      <w:r w:rsidRPr="0029618A">
        <w:rPr>
          <w:rFonts w:eastAsia="Times New Roman"/>
          <w:i/>
          <w:sz w:val="24"/>
          <w:szCs w:val="24"/>
          <w:highlight w:val="white"/>
        </w:rPr>
        <w:t>M</w:t>
      </w:r>
      <w:r w:rsidR="00F56934" w:rsidRPr="00F56934">
        <w:rPr>
          <w:rFonts w:eastAsia="Times New Roman"/>
          <w:i/>
          <w:sz w:val="24"/>
          <w:szCs w:val="24"/>
          <w:highlight w:val="white"/>
          <w:rPrChange w:id="2176" w:author="Пользователь" w:date="2019-10-08T17:23:00Z">
            <w:rPr>
              <w:rFonts w:eastAsia="Times New Roman"/>
              <w:i/>
              <w:sz w:val="24"/>
              <w:szCs w:val="24"/>
              <w:highlight w:val="white"/>
              <w:lang w:val="en-US"/>
            </w:rPr>
          </w:rPrChange>
        </w:rPr>
        <w:t>/</w:t>
      </w:r>
      <w:r w:rsidRPr="0029618A">
        <w:rPr>
          <w:rFonts w:eastAsia="Times New Roman"/>
          <w:i/>
          <w:sz w:val="24"/>
          <w:szCs w:val="24"/>
          <w:highlight w:val="white"/>
        </w:rPr>
        <w:t xml:space="preserve">1 очередей. </w:t>
      </w:r>
      <w:proofErr w:type="gramStart"/>
      <w:r w:rsidRPr="0029618A">
        <w:rPr>
          <w:rFonts w:eastAsia="Times New Roman"/>
          <w:i/>
          <w:sz w:val="24"/>
          <w:szCs w:val="24"/>
          <w:highlight w:val="white"/>
        </w:rPr>
        <w:t>Синим цветом выделены</w:t>
      </w:r>
      <w:proofErr w:type="gramEnd"/>
      <w:r w:rsidRPr="0029618A">
        <w:rPr>
          <w:rFonts w:eastAsia="Times New Roman"/>
          <w:i/>
          <w:sz w:val="24"/>
          <w:szCs w:val="24"/>
          <w:highlight w:val="white"/>
        </w:rPr>
        <w:t xml:space="preserve"> траектории каждого седьмого клиента в очереди. Длина очереди склонна к своеобразным колебаниям, она</w:t>
      </w:r>
      <w:del w:id="2177" w:author="Пользователь" w:date="2019-10-04T19:49:00Z">
        <w:r w:rsidRPr="0029618A" w:rsidDel="003863E0">
          <w:rPr>
            <w:rFonts w:eastAsia="Times New Roman"/>
            <w:i/>
            <w:sz w:val="24"/>
            <w:szCs w:val="24"/>
            <w:highlight w:val="white"/>
          </w:rPr>
          <w:delText xml:space="preserve">  </w:delText>
        </w:r>
      </w:del>
      <w:ins w:id="2178" w:author="Пользователь" w:date="2019-10-04T19:49:00Z">
        <w:r w:rsidR="003863E0">
          <w:rPr>
            <w:rFonts w:eastAsia="Times New Roman"/>
            <w:i/>
            <w:sz w:val="24"/>
            <w:szCs w:val="24"/>
            <w:highlight w:val="white"/>
          </w:rPr>
          <w:t xml:space="preserve"> </w:t>
        </w:r>
      </w:ins>
      <w:r w:rsidRPr="0029618A">
        <w:rPr>
          <w:rFonts w:eastAsia="Times New Roman"/>
          <w:i/>
          <w:sz w:val="24"/>
          <w:szCs w:val="24"/>
          <w:highlight w:val="white"/>
        </w:rPr>
        <w:t>«дышит», то удлиняясь, то сокращаясь, оставаясь при этом</w:t>
      </w:r>
      <w:ins w:id="2179" w:author="СБ" w:date="2019-11-10T13:36:00Z">
        <w:r w:rsidR="00FF3A76">
          <w:rPr>
            <w:rFonts w:eastAsia="Times New Roman"/>
            <w:i/>
            <w:sz w:val="24"/>
            <w:szCs w:val="24"/>
            <w:highlight w:val="white"/>
          </w:rPr>
          <w:t xml:space="preserve"> в</w:t>
        </w:r>
      </w:ins>
      <w:r w:rsidRPr="0029618A">
        <w:rPr>
          <w:rFonts w:eastAsia="Times New Roman"/>
          <w:i/>
          <w:sz w:val="24"/>
          <w:szCs w:val="24"/>
          <w:highlight w:val="white"/>
        </w:rPr>
        <w:t xml:space="preserve"> </w:t>
      </w:r>
      <w:commentRangeStart w:id="2180"/>
      <w:r w:rsidRPr="0029618A">
        <w:rPr>
          <w:rFonts w:eastAsia="Times New Roman"/>
          <w:i/>
          <w:sz w:val="24"/>
          <w:szCs w:val="24"/>
          <w:highlight w:val="white"/>
        </w:rPr>
        <w:t>стационарно</w:t>
      </w:r>
      <w:del w:id="2181" w:author="СБ" w:date="2019-11-10T13:36:00Z">
        <w:r w:rsidRPr="0029618A" w:rsidDel="00FF3A76">
          <w:rPr>
            <w:rFonts w:eastAsia="Times New Roman"/>
            <w:i/>
            <w:sz w:val="24"/>
            <w:szCs w:val="24"/>
            <w:highlight w:val="white"/>
          </w:rPr>
          <w:delText>й</w:delText>
        </w:r>
      </w:del>
      <w:commentRangeEnd w:id="2180"/>
      <w:r w:rsidR="00673B72">
        <w:rPr>
          <w:rStyle w:val="af"/>
        </w:rPr>
        <w:commentReference w:id="2180"/>
      </w:r>
      <w:proofErr w:type="gramStart"/>
      <w:ins w:id="2182" w:author="СБ" w:date="2019-11-10T13:36:00Z">
        <w:r w:rsidR="00FF3A76">
          <w:rPr>
            <w:rFonts w:eastAsia="Times New Roman"/>
            <w:i/>
            <w:sz w:val="24"/>
            <w:szCs w:val="24"/>
            <w:highlight w:val="white"/>
          </w:rPr>
          <w:t>м</w:t>
        </w:r>
        <w:proofErr w:type="gramEnd"/>
        <w:r w:rsidR="00FF3A76">
          <w:rPr>
            <w:rFonts w:eastAsia="Times New Roman"/>
            <w:i/>
            <w:sz w:val="24"/>
            <w:szCs w:val="24"/>
            <w:highlight w:val="white"/>
          </w:rPr>
          <w:t xml:space="preserve"> состоянии</w:t>
        </w:r>
      </w:ins>
      <w:r w:rsidRPr="0029618A">
        <w:rPr>
          <w:rFonts w:eastAsia="Times New Roman"/>
          <w:i/>
          <w:sz w:val="24"/>
          <w:szCs w:val="24"/>
          <w:highlight w:val="white"/>
        </w:rPr>
        <w:t>.</w:t>
      </w:r>
    </w:p>
    <w:p w14:paraId="51651A46" w14:textId="2C6F7479"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стационарном состоянии длина M/M/1-очереди 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14:paraId="2EADCD3E" w14:textId="4AD40F76" w:rsidR="008E2D65" w:rsidRPr="0029618A" w:rsidRDefault="00662FA5">
      <w:pPr>
        <w:keepNext/>
        <w:spacing w:before="120" w:after="120"/>
        <w:ind w:left="227" w:right="227"/>
        <w:jc w:val="center"/>
        <w:rPr>
          <w:rFonts w:eastAsia="Times New Roman"/>
          <w:sz w:val="24"/>
          <w:szCs w:val="24"/>
        </w:rPr>
      </w:pPr>
      <m:oMathPara>
        <m:oMath>
          <m:r>
            <w:rPr>
              <w:rFonts w:ascii="Cambria Math" w:eastAsia="Times New Roman" w:hAnsi="Cambria Math"/>
              <w:sz w:val="24"/>
              <w:szCs w:val="24"/>
              <w:highlight w:val="white"/>
            </w:rPr>
            <m:t>p</m:t>
          </m:r>
          <m:d>
            <m:dPr>
              <m:ctrlPr>
                <w:rPr>
                  <w:rFonts w:ascii="Cambria Math" w:eastAsia="Cambria Math" w:hAnsi="Cambria Math"/>
                  <w:i/>
                  <w:sz w:val="24"/>
                  <w:szCs w:val="24"/>
                </w:rPr>
              </m:ctrlPr>
            </m:dPr>
            <m:e>
              <m:r>
                <w:rPr>
                  <w:rFonts w:ascii="Cambria Math" w:eastAsia="Cambria Math" w:hAnsi="Cambria Math"/>
                  <w:sz w:val="24"/>
                  <w:szCs w:val="24"/>
                </w:rPr>
                <m:t>длина очереди=n</m:t>
              </m:r>
            </m:e>
          </m:d>
          <m:r>
            <w:rPr>
              <w:rFonts w:ascii="Cambria Math" w:eastAsia="Cambria Math" w:hAnsi="Cambria Math"/>
              <w:sz w:val="24"/>
              <w:szCs w:val="24"/>
            </w:rPr>
            <m:t>=</m:t>
          </m:r>
          <m:d>
            <m:dPr>
              <m:ctrlPr>
                <w:rPr>
                  <w:rFonts w:ascii="Cambria Math" w:eastAsia="Cambria Math" w:hAnsi="Cambria Math"/>
                  <w:i/>
                  <w:sz w:val="24"/>
                  <w:szCs w:val="24"/>
                </w:rPr>
              </m:ctrlPr>
            </m:dPr>
            <m:e>
              <m:r>
                <w:rPr>
                  <w:rFonts w:ascii="Cambria Math" w:eastAsia="Cambria Math" w:hAnsi="Cambria Math"/>
                  <w:sz w:val="24"/>
                  <w:szCs w:val="24"/>
                </w:rPr>
                <m:t>1-</m:t>
              </m:r>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e>
            <m:sup>
              <m:r>
                <w:rPr>
                  <w:rFonts w:ascii="Cambria Math" w:eastAsia="Cambria Math" w:hAnsi="Cambria Math"/>
                  <w:sz w:val="24"/>
                  <w:szCs w:val="24"/>
                </w:rPr>
                <m:t>n</m:t>
              </m:r>
            </m:sup>
          </m:sSup>
          <m:r>
            <w:rPr>
              <w:rFonts w:ascii="Cambria Math" w:eastAsia="Times New Roman" w:hAnsi="Cambria Math"/>
              <w:sz w:val="24"/>
              <w:szCs w:val="24"/>
            </w:rPr>
            <m:t>.</m:t>
          </m:r>
        </m:oMath>
      </m:oMathPara>
    </w:p>
    <w:p w14:paraId="5CA786E2" w14:textId="78C85D2A" w:rsidR="008E2D65" w:rsidRPr="0029618A" w:rsidRDefault="00673B72">
      <w:pPr>
        <w:spacing w:line="288" w:lineRule="auto"/>
        <w:jc w:val="both"/>
        <w:rPr>
          <w:rFonts w:eastAsia="Times New Roman"/>
          <w:sz w:val="24"/>
          <w:szCs w:val="24"/>
          <w:highlight w:val="white"/>
        </w:rPr>
      </w:pPr>
      <w:r>
        <w:rPr>
          <w:rFonts w:eastAsia="Times New Roman"/>
          <w:color w:val="00000A"/>
          <w:sz w:val="24"/>
          <w:szCs w:val="24"/>
          <w:highlight w:val="white"/>
        </w:rPr>
        <w:t>М</w:t>
      </w:r>
      <w:r w:rsidR="00662FA5" w:rsidRPr="0029618A">
        <w:rPr>
          <w:rFonts w:eastAsia="Times New Roman"/>
          <w:color w:val="00000A"/>
          <w:sz w:val="24"/>
          <w:szCs w:val="24"/>
          <w:highlight w:val="white"/>
        </w:rPr>
        <w:t xml:space="preserve">ы встречали его в предыдущей главе, рассматривая </w:t>
      </w:r>
      <w:r w:rsidR="00662FA5" w:rsidRPr="0029618A">
        <w:rPr>
          <w:rFonts w:eastAsia="Times New Roman"/>
          <w:sz w:val="24"/>
          <w:szCs w:val="24"/>
          <w:highlight w:val="white"/>
        </w:rPr>
        <w:t xml:space="preserve">простейшую несимметричную </w:t>
      </w:r>
      <w:proofErr w:type="spellStart"/>
      <w:r w:rsidR="00662FA5" w:rsidRPr="0029618A">
        <w:rPr>
          <w:rFonts w:eastAsia="Times New Roman"/>
          <w:sz w:val="24"/>
          <w:szCs w:val="24"/>
          <w:highlight w:val="white"/>
        </w:rPr>
        <w:t>марковскую</w:t>
      </w:r>
      <w:proofErr w:type="spellEnd"/>
      <w:r w:rsidR="00662FA5" w:rsidRPr="0029618A">
        <w:rPr>
          <w:rFonts w:eastAsia="Times New Roman"/>
          <w:sz w:val="24"/>
          <w:szCs w:val="24"/>
          <w:highlight w:val="white"/>
        </w:rPr>
        <w:t xml:space="preserve"> цепь.</w:t>
      </w:r>
      <w:r w:rsidR="00662FA5" w:rsidRPr="0029618A">
        <w:rPr>
          <w:rFonts w:eastAsia="Times New Roman"/>
          <w:color w:val="00000A"/>
          <w:sz w:val="24"/>
          <w:szCs w:val="24"/>
          <w:highlight w:val="white"/>
        </w:rPr>
        <w:t xml:space="preserve"> Зная это распределение, можно вычислить ожидаемую длину </w:t>
      </w:r>
      <m:oMath>
        <m:r>
          <w:rPr>
            <w:rFonts w:ascii="Cambria Math" w:eastAsia="Cambria Math" w:hAnsi="Cambria Math"/>
            <w:sz w:val="24"/>
            <w:szCs w:val="24"/>
          </w:rPr>
          <m:t>L=</m:t>
        </m:r>
        <m:f>
          <m:fPr>
            <m:ctrlPr>
              <w:rPr>
                <w:rFonts w:ascii="Cambria Math" w:eastAsia="Cambria Math" w:hAnsi="Cambria Math"/>
                <w:sz w:val="24"/>
                <w:szCs w:val="24"/>
              </w:rPr>
            </m:ctrlPr>
          </m:fPr>
          <m:num>
            <m:r>
              <w:rPr>
                <w:rFonts w:ascii="Cambria Math" w:eastAsia="Cambria Math" w:hAnsi="Cambria Math"/>
                <w:sz w:val="24"/>
                <w:szCs w:val="24"/>
              </w:rPr>
              <m:t>λ</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00662FA5" w:rsidRPr="0029618A">
        <w:rPr>
          <w:rFonts w:eastAsia="Times New Roman"/>
          <w:color w:val="00000A"/>
          <w:sz w:val="24"/>
          <w:szCs w:val="24"/>
          <w:highlight w:val="white"/>
        </w:rPr>
        <w:t xml:space="preserve">. Для нашего примера средняя длина очереди составит </w:t>
      </w:r>
      <m:oMath>
        <m:r>
          <w:rPr>
            <w:rFonts w:ascii="Cambria Math" w:eastAsia="Cambria Math" w:hAnsi="Cambria Math"/>
            <w:sz w:val="24"/>
            <w:szCs w:val="24"/>
          </w:rPr>
          <m:t>7.5</m:t>
        </m:r>
      </m:oMath>
      <w:r w:rsidR="00662FA5" w:rsidRPr="0029618A">
        <w:rPr>
          <w:rFonts w:eastAsia="Times New Roman"/>
          <w:color w:val="00000A"/>
          <w:sz w:val="24"/>
          <w:szCs w:val="24"/>
          <w:highlight w:val="white"/>
        </w:rPr>
        <w:t xml:space="preserve"> человек.</w:t>
      </w:r>
      <w:r w:rsidR="003863E0">
        <w:rPr>
          <w:rFonts w:eastAsia="Times New Roman"/>
          <w:sz w:val="24"/>
          <w:szCs w:val="24"/>
          <w:highlight w:val="white"/>
        </w:rPr>
        <w:t xml:space="preserve"> </w:t>
      </w:r>
      <w:proofErr w:type="gramStart"/>
      <w:r w:rsidR="00662FA5" w:rsidRPr="0029618A">
        <w:rPr>
          <w:rFonts w:eastAsia="Times New Roman"/>
          <w:i/>
          <w:color w:val="205968"/>
          <w:sz w:val="24"/>
          <w:szCs w:val="24"/>
          <w:highlight w:val="white"/>
        </w:rPr>
        <w:t>Время обслуживания клиента</w:t>
      </w:r>
      <w:r w:rsidR="00662FA5"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sidR="003863E0">
        <w:rPr>
          <w:rFonts w:eastAsia="Times New Roman"/>
          <w:sz w:val="24"/>
          <w:szCs w:val="24"/>
          <w:highlight w:val="white"/>
        </w:rPr>
        <w:t xml:space="preserve"> </w:t>
      </w:r>
      <w:r w:rsidR="00662FA5" w:rsidRPr="0029618A">
        <w:rPr>
          <w:rFonts w:eastAsia="Times New Roman"/>
          <w:sz w:val="24"/>
          <w:szCs w:val="24"/>
          <w:highlight w:val="white"/>
        </w:rPr>
        <w:t xml:space="preserve">описывается экспоненциальным распределением с параметром </w:t>
      </w:r>
      <m:oMath>
        <m:r>
          <w:rPr>
            <w:rFonts w:ascii="Cambria Math" w:hAnsi="Cambria Math"/>
          </w:rPr>
          <m:t>μ</m:t>
        </m:r>
        <m:r>
          <w:rPr>
            <w:rFonts w:ascii="Cambria Math" w:eastAsia="Cambria Math" w:hAnsi="Cambria Math"/>
            <w:sz w:val="24"/>
            <w:szCs w:val="24"/>
          </w:rPr>
          <m:t>-λ</m:t>
        </m:r>
      </m:oMath>
      <w:r w:rsidR="00662FA5" w:rsidRPr="0029618A">
        <w:rPr>
          <w:rFonts w:eastAsia="Times New Roman"/>
          <w:color w:val="00000A"/>
          <w:sz w:val="24"/>
          <w:szCs w:val="24"/>
          <w:highlight w:val="white"/>
        </w:rPr>
        <w:t xml:space="preserve">. Это приводит к значению среднего времени ожидания </w:t>
      </w:r>
      <m:oMath>
        <m:r>
          <w:rPr>
            <w:rFonts w:ascii="Cambria Math" w:eastAsia="Cambria Math" w:hAnsi="Cambria Math"/>
            <w:sz w:val="24"/>
            <w:szCs w:val="24"/>
          </w:rPr>
          <m:t>W=</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00662FA5" w:rsidRPr="0029618A">
        <w:rPr>
          <w:rFonts w:eastAsia="Times New Roman"/>
          <w:color w:val="00000A"/>
          <w:sz w:val="24"/>
          <w:szCs w:val="24"/>
          <w:highlight w:val="white"/>
        </w:rPr>
        <w:t xml:space="preserve">. Несмотря на то, что </w:t>
      </w:r>
      <w:commentRangeStart w:id="2183"/>
      <w:r w:rsidR="00662FA5" w:rsidRPr="0029618A">
        <w:rPr>
          <w:rFonts w:eastAsia="Times New Roman"/>
          <w:color w:val="00000A"/>
          <w:sz w:val="24"/>
          <w:szCs w:val="24"/>
          <w:highlight w:val="white"/>
        </w:rPr>
        <w:t xml:space="preserve">среднее время работы с каждым клиентом не превышает двух </w:t>
      </w:r>
      <w:commentRangeStart w:id="2184"/>
      <w:r w:rsidR="00662FA5" w:rsidRPr="0029618A">
        <w:rPr>
          <w:rFonts w:eastAsia="Times New Roman"/>
          <w:color w:val="00000A"/>
          <w:sz w:val="24"/>
          <w:szCs w:val="24"/>
          <w:highlight w:val="white"/>
        </w:rPr>
        <w:t>минут</w:t>
      </w:r>
      <w:commentRangeEnd w:id="2183"/>
      <w:del w:id="2185" w:author="СБ" w:date="2019-11-10T13:39:00Z">
        <w:r w:rsidR="0039268C" w:rsidDel="00FF3A76">
          <w:rPr>
            <w:rStyle w:val="af"/>
          </w:rPr>
          <w:commentReference w:id="2183"/>
        </w:r>
      </w:del>
      <w:commentRangeEnd w:id="2184"/>
      <w:r w:rsidR="00FF3A76">
        <w:rPr>
          <w:rStyle w:val="af"/>
        </w:rPr>
        <w:commentReference w:id="2184"/>
      </w:r>
      <w:r w:rsidR="00662FA5" w:rsidRPr="0029618A">
        <w:rPr>
          <w:rFonts w:eastAsia="Times New Roman"/>
          <w:color w:val="00000A"/>
          <w:sz w:val="24"/>
          <w:szCs w:val="24"/>
          <w:highlight w:val="white"/>
        </w:rPr>
        <w:t xml:space="preserve">, </w:t>
      </w:r>
      <w:r w:rsidR="00662FA5" w:rsidRPr="0029618A">
        <w:rPr>
          <w:rFonts w:eastAsia="Times New Roman"/>
          <w:color w:val="00000A"/>
          <w:sz w:val="24"/>
          <w:szCs w:val="24"/>
          <w:highlight w:val="white"/>
        </w:rPr>
        <w:lastRenderedPageBreak/>
        <w:t>среднее время ожидания для нашего примера равно 15 минутам.</w:t>
      </w:r>
      <w:proofErr w:type="gramEnd"/>
      <w:r w:rsidR="00662FA5" w:rsidRPr="0029618A">
        <w:rPr>
          <w:rFonts w:eastAsia="Times New Roman"/>
          <w:color w:val="00000A"/>
          <w:sz w:val="24"/>
          <w:szCs w:val="24"/>
          <w:highlight w:val="white"/>
        </w:rPr>
        <w:t xml:space="preserve"> Как видно, для </w:t>
      </w:r>
      <w:proofErr w:type="gramStart"/>
      <w:r w:rsidR="00662FA5" w:rsidRPr="0029618A">
        <w:rPr>
          <w:rFonts w:eastAsia="Times New Roman"/>
          <w:color w:val="00000A"/>
          <w:sz w:val="24"/>
          <w:szCs w:val="24"/>
          <w:highlight w:val="white"/>
        </w:rPr>
        <w:t>стационарной</w:t>
      </w:r>
      <w:proofErr w:type="gramEnd"/>
      <w:r w:rsidR="00662FA5" w:rsidRPr="0029618A">
        <w:rPr>
          <w:rFonts w:eastAsia="Times New Roman"/>
          <w:color w:val="00000A"/>
          <w:sz w:val="24"/>
          <w:szCs w:val="24"/>
          <w:highlight w:val="white"/>
        </w:rPr>
        <w:t xml:space="preserve"> </w:t>
      </w:r>
      <w:r w:rsidR="00662FA5" w:rsidRPr="0029618A">
        <w:rPr>
          <w:rFonts w:eastAsia="Times New Roman"/>
          <w:sz w:val="24"/>
          <w:szCs w:val="24"/>
          <w:highlight w:val="white"/>
        </w:rPr>
        <w:t xml:space="preserve">M/M/1-очереди выполняется равенство: </w:t>
      </w:r>
    </w:p>
    <w:p w14:paraId="21EE7142" w14:textId="77777777" w:rsidR="008E2D65" w:rsidRPr="0029618A" w:rsidRDefault="00662FA5">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λW=L.</m:t>
          </m:r>
        </m:oMath>
      </m:oMathPara>
    </w:p>
    <w:p w14:paraId="537BACB2" w14:textId="53E91D5B" w:rsidR="008E2D65" w:rsidRPr="0029618A" w:rsidRDefault="00662FA5">
      <w:pPr>
        <w:spacing w:line="288" w:lineRule="auto"/>
        <w:jc w:val="both"/>
        <w:rPr>
          <w:rFonts w:eastAsia="Times New Roman"/>
          <w:sz w:val="24"/>
          <w:szCs w:val="24"/>
        </w:rPr>
      </w:pPr>
      <w:r w:rsidRPr="0029618A">
        <w:rPr>
          <w:rFonts w:eastAsia="Times New Roman"/>
          <w:color w:val="00000A"/>
          <w:sz w:val="24"/>
          <w:szCs w:val="24"/>
          <w:highlight w:val="white"/>
        </w:rPr>
        <w:t xml:space="preserve">Это и есть формула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которой мы воспользовались, стоя в очереди и от нечего </w:t>
      </w:r>
      <w:proofErr w:type="gramStart"/>
      <w:r w:rsidRPr="0029618A">
        <w:rPr>
          <w:rFonts w:eastAsia="Times New Roman"/>
          <w:color w:val="00000A"/>
          <w:sz w:val="24"/>
          <w:szCs w:val="24"/>
          <w:highlight w:val="white"/>
        </w:rPr>
        <w:t>делать</w:t>
      </w:r>
      <w:proofErr w:type="gramEnd"/>
      <w:r w:rsidRPr="0029618A">
        <w:rPr>
          <w:rFonts w:eastAsia="Times New Roman"/>
          <w:color w:val="00000A"/>
          <w:sz w:val="24"/>
          <w:szCs w:val="24"/>
          <w:highlight w:val="white"/>
        </w:rPr>
        <w:t xml:space="preserve"> занявшись подсчётами. Будучи очень простой, эта формула на удивление сильна, она выполняется для очень широкого класса очередей и в самых разных задачах. То, что в формулу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входит только </w:t>
      </w:r>
      <m:oMath>
        <m:r>
          <w:rPr>
            <w:rFonts w:ascii="Cambria Math" w:hAnsi="Cambria Math"/>
          </w:rPr>
          <m:t>λ</m:t>
        </m:r>
      </m:oMath>
      <w:r w:rsidRPr="0029618A">
        <w:rPr>
          <w:rFonts w:eastAsia="Times New Roman"/>
          <w:color w:val="00000A"/>
          <w:sz w:val="24"/>
          <w:szCs w:val="24"/>
          <w:highlight w:val="white"/>
        </w:rPr>
        <w:t xml:space="preserve">, а не </w:t>
      </w:r>
      <m:oMath>
        <m:r>
          <w:rPr>
            <w:rFonts w:ascii="Cambria Math" w:hAnsi="Cambria Math"/>
          </w:rPr>
          <m:t>μ</m:t>
        </m:r>
      </m:oMath>
      <w:r w:rsidRPr="0029618A">
        <w:rPr>
          <w:rFonts w:eastAsia="Times New Roman"/>
          <w:color w:val="00000A"/>
          <w:sz w:val="24"/>
          <w:szCs w:val="24"/>
          <w:highlight w:val="white"/>
        </w:rPr>
        <w:t xml:space="preserve">, отражает основное свойство </w:t>
      </w:r>
      <w:commentRangeStart w:id="2186"/>
      <w:r w:rsidRPr="0029618A">
        <w:rPr>
          <w:rFonts w:eastAsia="Times New Roman"/>
          <w:color w:val="00000A"/>
          <w:sz w:val="24"/>
          <w:szCs w:val="24"/>
          <w:highlight w:val="white"/>
        </w:rPr>
        <w:t>стабильной</w:t>
      </w:r>
      <w:commentRangeEnd w:id="2186"/>
      <w:r w:rsidR="00F56934">
        <w:rPr>
          <w:rStyle w:val="af"/>
        </w:rPr>
        <w:commentReference w:id="2186"/>
      </w:r>
      <w:r w:rsidRPr="0029618A">
        <w:rPr>
          <w:rFonts w:eastAsia="Times New Roman"/>
          <w:color w:val="00000A"/>
          <w:sz w:val="24"/>
          <w:szCs w:val="24"/>
          <w:highlight w:val="white"/>
        </w:rPr>
        <w:t xml:space="preserve"> </w:t>
      </w:r>
      <w:ins w:id="2187" w:author="СБ" w:date="2019-11-10T13:45:00Z">
        <w:r w:rsidR="00510B8A">
          <w:rPr>
            <w:rFonts w:eastAsia="Times New Roman"/>
            <w:color w:val="00000A"/>
            <w:sz w:val="24"/>
            <w:szCs w:val="24"/>
            <w:highlight w:val="white"/>
          </w:rPr>
          <w:t xml:space="preserve">(устойчивой) </w:t>
        </w:r>
      </w:ins>
      <w:r w:rsidRPr="0029618A">
        <w:rPr>
          <w:rFonts w:eastAsia="Times New Roman"/>
          <w:color w:val="00000A"/>
          <w:sz w:val="24"/>
          <w:szCs w:val="24"/>
          <w:highlight w:val="white"/>
        </w:rPr>
        <w:t xml:space="preserve">очереди, она может задерживать клиентов, но не меняет их поток, который определяется значением </w:t>
      </w:r>
      <m:oMath>
        <m:r>
          <w:rPr>
            <w:rFonts w:ascii="Cambria Math" w:hAnsi="Cambria Math"/>
          </w:rPr>
          <m:t>λ</m:t>
        </m:r>
      </m:oMath>
      <w:r w:rsidRPr="0029618A">
        <w:rPr>
          <w:rFonts w:eastAsia="Times New Roman"/>
          <w:color w:val="00000A"/>
          <w:sz w:val="24"/>
          <w:szCs w:val="24"/>
          <w:highlight w:val="white"/>
        </w:rPr>
        <w:t xml:space="preserve">. И даже если скорость работы оператора </w:t>
      </w:r>
      <m:oMath>
        <m:r>
          <w:rPr>
            <w:rFonts w:ascii="Cambria Math" w:hAnsi="Cambria Math"/>
          </w:rPr>
          <m:t>μ</m:t>
        </m:r>
      </m:oMath>
      <w:r w:rsidRPr="0029618A">
        <w:rPr>
          <w:rFonts w:eastAsia="Times New Roman"/>
          <w:color w:val="00000A"/>
          <w:sz w:val="24"/>
          <w:szCs w:val="24"/>
          <w:highlight w:val="white"/>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w:t>
      </w:r>
      <w:r w:rsidR="003863E0">
        <w:rPr>
          <w:rFonts w:eastAsia="Times New Roman"/>
          <w:color w:val="00000A"/>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rPr>
        <w:t xml:space="preserve">, то мы получаем ещё один закон подлости: </w:t>
      </w:r>
    </w:p>
    <w:p w14:paraId="4A9CF996"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14:paraId="031FCFEE" w14:textId="6F0BA44D" w:rsidR="008E2D65" w:rsidRPr="0029618A" w:rsidRDefault="00662FA5">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xml:space="preserve">, то есть длительность непрерывных периодов времени, в которые оператор обслуживает клиентов. Обозначим это время </w:t>
      </w:r>
      <m:oMath>
        <m:r>
          <w:rPr>
            <w:rFonts w:ascii="Cambria Math" w:eastAsia="Times New Roman" w:hAnsi="Cambria Math"/>
            <w:color w:val="00000A"/>
            <w:sz w:val="24"/>
            <w:szCs w:val="24"/>
            <w:highlight w:val="white"/>
          </w:rPr>
          <m:t>B</m:t>
        </m:r>
      </m:oMath>
      <w:r w:rsidRPr="0029618A">
        <w:rPr>
          <w:rFonts w:eastAsia="Times New Roman"/>
          <w:color w:val="00000A"/>
          <w:sz w:val="24"/>
          <w:szCs w:val="24"/>
          <w:highlight w:val="white"/>
        </w:rPr>
        <w:t xml:space="preserve">. Периоды занятости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когда по какой-то причине клиентов в очереди не оказывается. К</w:t>
      </w:r>
      <w:r w:rsidRPr="0029618A">
        <w:rPr>
          <w:rFonts w:eastAsia="Times New Roman"/>
          <w:sz w:val="24"/>
          <w:szCs w:val="24"/>
          <w:highlight w:val="white"/>
        </w:rPr>
        <w:t xml:space="preserve">лиенты приходят, ждут и уходят, а оператор остаётся работать, так что разумно предположить, что </w:t>
      </w:r>
      <m:oMath>
        <m:r>
          <w:rPr>
            <w:rFonts w:ascii="Cambria Math" w:eastAsia="Cambria Math" w:hAnsi="Cambria Math"/>
            <w:sz w:val="24"/>
            <w:szCs w:val="24"/>
          </w:rPr>
          <m:t>B&gt;W</m:t>
        </m:r>
      </m:oMath>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xml:space="preserve">, то есть </w:t>
      </w:r>
      <m:oMath>
        <m:r>
          <w:rPr>
            <w:rFonts w:ascii="Cambria Math" w:eastAsia="Cambria Math" w:hAnsi="Cambria Math"/>
            <w:sz w:val="24"/>
            <w:szCs w:val="24"/>
          </w:rPr>
          <m:t>B=W</m:t>
        </m:r>
      </m:oMath>
      <w:r w:rsidRPr="0029618A">
        <w:rPr>
          <w:rFonts w:eastAsia="Times New Roman"/>
          <w:sz w:val="24"/>
          <w:szCs w:val="24"/>
          <w:highlight w:val="white"/>
        </w:rPr>
        <w:t xml:space="preserve">. Это уже </w:t>
      </w:r>
      <w:proofErr w:type="gramStart"/>
      <w:r w:rsidRPr="0029618A">
        <w:rPr>
          <w:rFonts w:eastAsia="Times New Roman"/>
          <w:sz w:val="24"/>
          <w:szCs w:val="24"/>
          <w:highlight w:val="white"/>
        </w:rPr>
        <w:t>кажется</w:t>
      </w:r>
      <w:proofErr w:type="gramEnd"/>
      <w:r w:rsidRPr="0029618A">
        <w:rPr>
          <w:rFonts w:eastAsia="Times New Roman"/>
          <w:sz w:val="24"/>
          <w:szCs w:val="24"/>
          <w:highlight w:val="white"/>
        </w:rPr>
        <w:t xml:space="preserve"> не вполне интуитивн</w:t>
      </w:r>
      <w:r w:rsidR="00F56934">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14:paraId="7678882B"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Ещё в 1930-е годы австрийскому математику Феликсу Поллачеку удалось в общем виде вычислить отношение </w:t>
      </w:r>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oMath>
      <w:r w:rsidRPr="0029618A">
        <w:rPr>
          <w:rFonts w:eastAsia="Times New Roman"/>
          <w:sz w:val="24"/>
          <w:szCs w:val="24"/>
          <w:highlight w:val="white"/>
        </w:rPr>
        <w:t xml:space="preserve">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произвольной M/G/1-очереди:</w:t>
      </w:r>
    </w:p>
    <w:p w14:paraId="090CC7FF" w14:textId="77777777" w:rsidR="008E2D65" w:rsidRPr="0029618A" w:rsidRDefault="001C6BB5">
      <w:pPr>
        <w:spacing w:line="288" w:lineRule="auto"/>
        <w:ind w:firstLine="397"/>
        <w:jc w:val="center"/>
        <w:rPr>
          <w:rFonts w:eastAsia="Cambria Math"/>
          <w:sz w:val="24"/>
          <w:szCs w:val="24"/>
          <w:highlight w:val="white"/>
        </w:rPr>
      </w:pPr>
      <m:oMathPara>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2μ</m:t>
              </m:r>
            </m:den>
          </m:f>
          <m:d>
            <m:dPr>
              <m:ctrlPr>
                <w:rPr>
                  <w:rFonts w:ascii="Cambria Math" w:eastAsia="Cambria Math" w:hAnsi="Cambria Math"/>
                  <w:sz w:val="24"/>
                  <w:szCs w:val="24"/>
                </w:rPr>
              </m:ctrlPr>
            </m:dPr>
            <m:e>
              <m:sSup>
                <m:sSupPr>
                  <m:ctrlPr>
                    <w:rPr>
                      <w:rFonts w:ascii="Cambria Math" w:eastAsia="Cambria Math" w:hAnsi="Cambria Math"/>
                      <w:sz w:val="24"/>
                      <w:szCs w:val="24"/>
                    </w:rPr>
                  </m:ctrlPr>
                </m:sSupPr>
                <m:e>
                  <m:r>
                    <w:rPr>
                      <w:rFonts w:ascii="Cambria Math" w:eastAsia="Cambria Math" w:hAnsi="Cambria Math"/>
                      <w:sz w:val="24"/>
                      <w:szCs w:val="24"/>
                    </w:rPr>
                    <m:t>μ</m:t>
                  </m:r>
                </m:e>
                <m:sup>
                  <m:r>
                    <w:rPr>
                      <w:rFonts w:ascii="Cambria Math" w:eastAsia="Cambria Math" w:hAnsi="Cambria Math"/>
                      <w:sz w:val="24"/>
                      <w:szCs w:val="24"/>
                    </w:rPr>
                    <m:t>2</m:t>
                  </m:r>
                </m:sup>
              </m:sSup>
              <m:sSup>
                <m:sSupPr>
                  <m:ctrlPr>
                    <w:rPr>
                      <w:rFonts w:ascii="Cambria Math" w:eastAsia="Cambria Math" w:hAnsi="Cambria Math"/>
                      <w:sz w:val="24"/>
                      <w:szCs w:val="24"/>
                    </w:rPr>
                  </m:ctrlPr>
                </m:sSupPr>
                <m:e>
                  <m:r>
                    <w:rPr>
                      <w:rFonts w:ascii="Cambria Math" w:eastAsia="Cambria Math" w:hAnsi="Cambria Math"/>
                      <w:sz w:val="24"/>
                      <w:szCs w:val="24"/>
                    </w:rPr>
                    <m:t>σ</m:t>
                  </m:r>
                </m:e>
                <m:sup>
                  <m:r>
                    <w:rPr>
                      <w:rFonts w:ascii="Cambria Math" w:eastAsia="Cambria Math" w:hAnsi="Cambria Math"/>
                      <w:sz w:val="24"/>
                      <w:szCs w:val="24"/>
                    </w:rPr>
                    <m:t>2</m:t>
                  </m:r>
                </m:sup>
              </m:sSup>
              <m:r>
                <w:rPr>
                  <w:rFonts w:ascii="Cambria Math" w:eastAsia="Cambria Math" w:hAnsi="Cambria Math"/>
                  <w:sz w:val="24"/>
                  <w:szCs w:val="24"/>
                </w:rPr>
                <m:t>-1</m:t>
              </m:r>
            </m:e>
          </m:d>
          <m:r>
            <w:rPr>
              <w:rFonts w:ascii="Cambria Math" w:eastAsia="Cambria Math" w:hAnsi="Cambria Math"/>
              <w:sz w:val="24"/>
              <w:szCs w:val="24"/>
            </w:rPr>
            <m:t>.</m:t>
          </m:r>
        </m:oMath>
      </m:oMathPara>
    </w:p>
    <w:p w14:paraId="4A613B1B" w14:textId="75BF28A1" w:rsidR="008E2D65" w:rsidRPr="0029618A" w:rsidRDefault="00662FA5">
      <w:pPr>
        <w:spacing w:line="288" w:lineRule="auto"/>
        <w:jc w:val="both"/>
        <w:rPr>
          <w:rFonts w:eastAsia="Times New Roman"/>
          <w:sz w:val="24"/>
          <w:szCs w:val="24"/>
        </w:rPr>
      </w:pPr>
      <w:r w:rsidRPr="0029618A">
        <w:rPr>
          <w:rFonts w:eastAsia="Times New Roman"/>
          <w:sz w:val="24"/>
          <w:szCs w:val="24"/>
          <w:highlight w:val="white"/>
        </w:rPr>
        <w:lastRenderedPageBreak/>
        <w:t xml:space="preserve">здесь </w:t>
      </w:r>
      <m:oMath>
        <m:r>
          <w:rPr>
            <w:rFonts w:ascii="Cambria Math" w:hAnsi="Cambria Math"/>
          </w:rPr>
          <m:t>σ</m:t>
        </m:r>
      </m:oMath>
      <w:r w:rsidRPr="0029618A">
        <w:rPr>
          <w:rFonts w:eastAsia="Times New Roman"/>
          <w:sz w:val="24"/>
          <w:szCs w:val="24"/>
        </w:rPr>
        <w:t xml:space="preserve"> – дисперсия распределения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w:t>
      </w:r>
      <w:del w:id="2188" w:author="Пользователь" w:date="2019-10-04T19:49:00Z">
        <w:r w:rsidRPr="0029618A" w:rsidDel="003863E0">
          <w:rPr>
            <w:rFonts w:eastAsia="Times New Roman"/>
            <w:sz w:val="24"/>
            <w:szCs w:val="24"/>
            <w:highlight w:val="white"/>
          </w:rPr>
          <w:delText xml:space="preserve"> </w:delText>
        </w:r>
        <w:r w:rsidRPr="0029618A" w:rsidDel="003863E0">
          <w:rPr>
            <w:rFonts w:eastAsia="Times New Roman"/>
            <w:sz w:val="24"/>
            <w:szCs w:val="24"/>
          </w:rPr>
          <w:delText xml:space="preserve"> </w:delText>
        </w:r>
      </w:del>
      <w:ins w:id="2189" w:author="Пользователь" w:date="2019-10-04T19:49:00Z">
        <w:r w:rsidR="003863E0">
          <w:rPr>
            <w:rFonts w:eastAsia="Times New Roman"/>
            <w:sz w:val="24"/>
            <w:szCs w:val="24"/>
            <w:highlight w:val="white"/>
          </w:rPr>
          <w:t xml:space="preserve"> </w:t>
        </w:r>
      </w:ins>
      <w:r w:rsidRPr="0029618A">
        <w:rPr>
          <w:rFonts w:eastAsia="Times New Roman"/>
          <w:sz w:val="24"/>
          <w:szCs w:val="24"/>
          <w:highlight w:val="white"/>
        </w:rPr>
        <w:t xml:space="preserve">В случае </w:t>
      </w:r>
      <w:r w:rsidRPr="0029618A">
        <w:rPr>
          <w:rFonts w:eastAsia="Times New Roman"/>
          <w:color w:val="00000A"/>
          <w:sz w:val="24"/>
          <w:szCs w:val="24"/>
          <w:highlight w:val="white"/>
        </w:rPr>
        <w:t>M/M/1-</w:t>
      </w:r>
      <w:commentRangeStart w:id="2190"/>
      <w:commentRangeStart w:id="2191"/>
      <w:r w:rsidRPr="0029618A">
        <w:rPr>
          <w:rFonts w:eastAsia="Times New Roman"/>
          <w:color w:val="00000A"/>
          <w:sz w:val="24"/>
          <w:szCs w:val="24"/>
          <w:highlight w:val="white"/>
        </w:rPr>
        <w:t>очереди</w:t>
      </w:r>
      <w:commentRangeEnd w:id="2190"/>
      <w:r w:rsidR="006A2AFC">
        <w:rPr>
          <w:rStyle w:val="af"/>
        </w:rPr>
        <w:commentReference w:id="2190"/>
      </w:r>
      <w:commentRangeEnd w:id="2191"/>
      <w:r w:rsidR="00510B8A">
        <w:rPr>
          <w:rStyle w:val="af"/>
        </w:rPr>
        <w:commentReference w:id="2191"/>
      </w:r>
      <w:r w:rsidRPr="0029618A">
        <w:rPr>
          <w:rFonts w:eastAsia="Times New Roman"/>
          <w:color w:val="00000A"/>
          <w:sz w:val="24"/>
          <w:szCs w:val="24"/>
          <w:highlight w:val="white"/>
        </w:rPr>
        <w:t xml:space="preserve">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highlight w:val="white"/>
        </w:rPr>
        <w:t>, и это отношение равно единице</w:t>
      </w:r>
      <w:r w:rsidRPr="0029618A">
        <w:rPr>
          <w:rFonts w:eastAsia="Times New Roman"/>
          <w:color w:val="00000A"/>
          <w:sz w:val="24"/>
          <w:szCs w:val="24"/>
          <w:highlight w:val="white"/>
        </w:rPr>
        <w:t>. Но</w:t>
      </w:r>
      <w:r w:rsidRPr="0029618A">
        <w:rPr>
          <w:rFonts w:eastAsia="Times New Roman"/>
          <w:sz w:val="24"/>
          <w:szCs w:val="24"/>
        </w:rPr>
        <w:t xml:space="preserve"> может случиться, что при том же значении среднего распределение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будет иметь большую дисперсию, и тогда </w:t>
      </w:r>
      <m:oMath>
        <m:r>
          <w:rPr>
            <w:rFonts w:ascii="Cambria Math" w:eastAsia="Cambria Math" w:hAnsi="Cambria Math"/>
            <w:sz w:val="24"/>
            <w:szCs w:val="24"/>
          </w:rPr>
          <m:t>W</m:t>
        </m:r>
      </m:oMath>
      <w:r w:rsidRPr="0029618A">
        <w:rPr>
          <w:rFonts w:eastAsia="Times New Roman"/>
          <w:sz w:val="24"/>
          <w:szCs w:val="24"/>
        </w:rPr>
        <w:t xml:space="preserve"> окажется больше </w:t>
      </w:r>
      <m:oMath>
        <m:r>
          <w:rPr>
            <w:rFonts w:ascii="Cambria Math" w:eastAsia="Cambria Math" w:hAnsi="Cambria Math"/>
            <w:sz w:val="24"/>
            <w:szCs w:val="24"/>
          </w:rPr>
          <m:t>B</m:t>
        </m:r>
      </m:oMath>
      <w:r w:rsidRPr="0029618A">
        <w:rPr>
          <w:rFonts w:eastAsia="Times New Roman"/>
          <w:sz w:val="24"/>
          <w:szCs w:val="24"/>
        </w:rPr>
        <w:t xml:space="preserve">. </w:t>
      </w:r>
      <w:r w:rsidRPr="0029618A">
        <w:rPr>
          <w:rFonts w:eastAsia="Times New Roman"/>
          <w:sz w:val="24"/>
          <w:szCs w:val="24"/>
          <w:highlight w:val="white"/>
        </w:rPr>
        <w:t xml:space="preserve">На рисунке показан пример, в котором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lang w:val="en-US"/>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распределено экспоненциально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rPr>
        <w:t xml:space="preserve">, 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описывается гамма-</w:t>
      </w:r>
      <w:r w:rsidRPr="0029618A">
        <w:rPr>
          <w:rFonts w:eastAsia="Times New Roman"/>
          <w:sz w:val="24"/>
          <w:szCs w:val="24"/>
          <w:highlight w:val="white"/>
        </w:rPr>
        <w:t xml:space="preserve">распределением, соответствующим интенсивности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rPr>
        <w:t xml:space="preserve"> с дисперсией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2</m:t>
            </m:r>
          </m:num>
          <m:den>
            <m:r>
              <w:rPr>
                <w:rFonts w:ascii="Cambria Math" w:eastAsia="Cambria Math" w:hAnsi="Cambria Math"/>
                <w:sz w:val="24"/>
                <w:szCs w:val="24"/>
              </w:rPr>
              <m:t>μ</m:t>
            </m:r>
          </m:den>
        </m:f>
      </m:oMath>
      <w:r w:rsidRPr="0029618A">
        <w:rPr>
          <w:rFonts w:eastAsia="Times New Roman"/>
          <w:sz w:val="24"/>
          <w:szCs w:val="24"/>
          <w:highlight w:val="white"/>
        </w:rPr>
        <w:t>.</w:t>
      </w:r>
    </w:p>
    <w:p w14:paraId="0F2560DD"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0ACC3448" wp14:editId="56FE6A3F">
            <wp:extent cx="3112770" cy="2311400"/>
            <wp:effectExtent l="0" t="0" r="0" b="0"/>
            <wp:docPr id="27" name="image22.png" descr="C:\tmp\podlost\ToH\work\figures\queue\Selection_057.png"/>
            <wp:cNvGraphicFramePr/>
            <a:graphic xmlns:a="http://schemas.openxmlformats.org/drawingml/2006/main">
              <a:graphicData uri="http://schemas.openxmlformats.org/drawingml/2006/picture">
                <pic:pic xmlns:pic="http://schemas.openxmlformats.org/drawingml/2006/picture">
                  <pic:nvPicPr>
                    <pic:cNvPr id="0" name="image22.png" descr="C:\tmp\podlost\ToH\work\figures\queue\Selection_057.png"/>
                    <pic:cNvPicPr preferRelativeResize="0"/>
                  </pic:nvPicPr>
                  <pic:blipFill>
                    <a:blip r:embed="rId88" cstate="print"/>
                    <a:srcRect/>
                    <a:stretch>
                      <a:fillRect/>
                    </a:stretch>
                  </pic:blipFill>
                  <pic:spPr>
                    <a:xfrm>
                      <a:off x="0" y="0"/>
                      <a:ext cx="3112770" cy="2311400"/>
                    </a:xfrm>
                    <a:prstGeom prst="rect">
                      <a:avLst/>
                    </a:prstGeom>
                    <a:ln/>
                  </pic:spPr>
                </pic:pic>
              </a:graphicData>
            </a:graphic>
          </wp:inline>
        </w:drawing>
      </w:r>
    </w:p>
    <w:p w14:paraId="2801C0E6"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Распределения для периодов времени между появлением новых клиентов (синяя линия </w:t>
      </w:r>
      <w:r w:rsidRPr="0029618A">
        <w:rPr>
          <w:rFonts w:eastAsia="Times New Roman"/>
          <w:sz w:val="24"/>
          <w:szCs w:val="24"/>
          <w:highlight w:val="white"/>
        </w:rPr>
        <w:t>–</w:t>
      </w:r>
      <w:r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Pr="0029618A">
        <w:rPr>
          <w:rFonts w:eastAsia="Times New Roman"/>
          <w:sz w:val="24"/>
          <w:szCs w:val="24"/>
          <w:highlight w:val="white"/>
        </w:rPr>
        <w:t>–</w:t>
      </w:r>
      <w:r w:rsidRPr="0029618A">
        <w:rPr>
          <w:rFonts w:eastAsia="Times New Roman"/>
          <w:i/>
          <w:sz w:val="24"/>
          <w:szCs w:val="24"/>
        </w:rPr>
        <w:t xml:space="preserve"> гамма-распределение).</w:t>
      </w:r>
    </w:p>
    <w:p w14:paraId="6651FD63" w14:textId="4AF83CA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Очередь остаётся стабильной, поскольку </w:t>
      </w:r>
      <m:oMath>
        <m:r>
          <w:rPr>
            <w:rFonts w:ascii="Cambria Math" w:hAnsi="Cambria Math"/>
          </w:rPr>
          <m:t>λ</m:t>
        </m:r>
        <m:r>
          <w:rPr>
            <w:rFonts w:ascii="Cambria Math" w:eastAsia="Times New Roman" w:hAnsi="Cambria Math"/>
            <w:sz w:val="24"/>
            <w:szCs w:val="24"/>
            <w:highlight w:val="white"/>
          </w:rPr>
          <m:t>&lt;μ</m:t>
        </m:r>
      </m:oMath>
      <w:r w:rsidRPr="0029618A">
        <w:rPr>
          <w:rFonts w:eastAsia="Times New Roman"/>
          <w:sz w:val="24"/>
          <w:szCs w:val="24"/>
          <w:highlight w:val="white"/>
        </w:rPr>
        <w:t xml:space="preserve">, </w:t>
      </w:r>
      <w:r w:rsidR="006A2AFC">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sidR="00F41BA7">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sidR="00924FE0">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14:paraId="7272A3E4"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14:paraId="3306555E"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793EE6A6" wp14:editId="7D23607E">
            <wp:extent cx="4726940" cy="1545590"/>
            <wp:effectExtent l="0" t="0" r="0" b="0"/>
            <wp:docPr id="65" name="image49.png" descr="C:\tmp\podlost\ToH\work\figures\queue\2019-02-16_15-39-40.png"/>
            <wp:cNvGraphicFramePr/>
            <a:graphic xmlns:a="http://schemas.openxmlformats.org/drawingml/2006/main">
              <a:graphicData uri="http://schemas.openxmlformats.org/drawingml/2006/picture">
                <pic:pic xmlns:pic="http://schemas.openxmlformats.org/drawingml/2006/picture">
                  <pic:nvPicPr>
                    <pic:cNvPr id="0" name="image49.png" descr="C:\tmp\podlost\ToH\work\figures\queue\2019-02-16_15-39-40.png"/>
                    <pic:cNvPicPr preferRelativeResize="0"/>
                  </pic:nvPicPr>
                  <pic:blipFill>
                    <a:blip r:embed="rId89" cstate="print"/>
                    <a:srcRect/>
                    <a:stretch>
                      <a:fillRect/>
                    </a:stretch>
                  </pic:blipFill>
                  <pic:spPr>
                    <a:xfrm>
                      <a:off x="0" y="0"/>
                      <a:ext cx="4726940" cy="1545590"/>
                    </a:xfrm>
                    <a:prstGeom prst="rect">
                      <a:avLst/>
                    </a:prstGeom>
                    <a:ln/>
                  </pic:spPr>
                </pic:pic>
              </a:graphicData>
            </a:graphic>
          </wp:inline>
        </w:drawing>
      </w:r>
    </w:p>
    <w:p w14:paraId="1505D496" w14:textId="73356EDC" w:rsidR="008E2D65" w:rsidRPr="0029618A" w:rsidRDefault="00662FA5">
      <w:pPr>
        <w:keepLines/>
        <w:spacing w:before="120" w:after="240"/>
        <w:ind w:left="567" w:right="567"/>
        <w:jc w:val="both"/>
        <w:rPr>
          <w:rFonts w:eastAsia="Cambria"/>
          <w:b/>
          <w:i/>
          <w:color w:val="4F81BD"/>
          <w:sz w:val="26"/>
          <w:szCs w:val="26"/>
          <w:highlight w:val="white"/>
        </w:rPr>
      </w:pPr>
      <w:r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sidR="00924FE0">
        <w:rPr>
          <w:rFonts w:eastAsia="Times New Roman"/>
          <w:i/>
          <w:sz w:val="24"/>
          <w:szCs w:val="24"/>
          <w:highlight w:val="white"/>
        </w:rPr>
        <w:t xml:space="preserve">синие </w:t>
      </w:r>
      <w:r w:rsidRPr="0029618A">
        <w:rPr>
          <w:rFonts w:eastAsia="Times New Roman"/>
          <w:i/>
          <w:sz w:val="24"/>
          <w:szCs w:val="24"/>
          <w:highlight w:val="white"/>
        </w:rPr>
        <w:t xml:space="preserve">полосы показывают периоды долгого ожидания очередного </w:t>
      </w:r>
      <w:r w:rsidR="00924FE0">
        <w:rPr>
          <w:rFonts w:eastAsia="Times New Roman"/>
          <w:i/>
          <w:sz w:val="24"/>
          <w:szCs w:val="24"/>
          <w:highlight w:val="white"/>
        </w:rPr>
        <w:t>"</w:t>
      </w:r>
      <w:r w:rsidRPr="0029618A">
        <w:rPr>
          <w:rFonts w:eastAsia="Times New Roman"/>
          <w:i/>
          <w:sz w:val="24"/>
          <w:szCs w:val="24"/>
          <w:highlight w:val="white"/>
        </w:rPr>
        <w:t>трудного</w:t>
      </w:r>
      <w:r w:rsidR="00924FE0">
        <w:rPr>
          <w:rFonts w:eastAsia="Times New Roman"/>
          <w:i/>
          <w:sz w:val="24"/>
          <w:szCs w:val="24"/>
          <w:highlight w:val="white"/>
        </w:rPr>
        <w:t>"</w:t>
      </w:r>
      <w:r w:rsidRPr="0029618A">
        <w:rPr>
          <w:rFonts w:eastAsia="Times New Roman"/>
          <w:i/>
          <w:sz w:val="24"/>
          <w:szCs w:val="24"/>
          <w:highlight w:val="white"/>
        </w:rPr>
        <w:t xml:space="preserve"> клиента.</w:t>
      </w:r>
    </w:p>
    <w:p w14:paraId="1BB94560" w14:textId="77777777" w:rsidR="008E2D65" w:rsidRPr="0029618A" w:rsidRDefault="00662FA5">
      <w:pPr>
        <w:pStyle w:val="2"/>
        <w:spacing w:before="200" w:after="0"/>
        <w:ind w:firstLine="397"/>
        <w:jc w:val="both"/>
        <w:rPr>
          <w:rFonts w:eastAsia="Cambria"/>
          <w:b/>
          <w:color w:val="4F81BD"/>
          <w:sz w:val="26"/>
          <w:szCs w:val="26"/>
        </w:rPr>
      </w:pPr>
      <w:bookmarkStart w:id="2192" w:name="_Toc22639651"/>
      <w:r w:rsidRPr="0029618A">
        <w:rPr>
          <w:rFonts w:eastAsia="Cambria"/>
          <w:b/>
          <w:color w:val="4F81BD"/>
          <w:sz w:val="26"/>
          <w:szCs w:val="26"/>
          <w:highlight w:val="white"/>
        </w:rPr>
        <w:t>Совсем немного о случайных функциях</w:t>
      </w:r>
      <w:bookmarkEnd w:id="2192"/>
    </w:p>
    <w:p w14:paraId="2DA74746" w14:textId="77777777" w:rsidR="008E2D65" w:rsidRPr="0029618A" w:rsidRDefault="00662FA5">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14:paraId="05660247" w14:textId="177F4BB6" w:rsidR="008E2D65" w:rsidRPr="0029618A" w:rsidRDefault="00662FA5">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sidR="00924FE0">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не просто случайное число, а кое-что </w:t>
      </w:r>
      <w:proofErr w:type="gramStart"/>
      <w:r w:rsidRPr="0029618A">
        <w:rPr>
          <w:rFonts w:eastAsia="Times New Roman"/>
          <w:sz w:val="24"/>
          <w:szCs w:val="24"/>
        </w:rPr>
        <w:t>посложнее</w:t>
      </w:r>
      <w:proofErr w:type="gramEnd"/>
      <w:r w:rsidRPr="0029618A">
        <w:rPr>
          <w:rFonts w:eastAsia="Times New Roman"/>
          <w:sz w:val="24"/>
          <w:szCs w:val="24"/>
        </w:rPr>
        <w:t>. С чем же мы имеем дело?</w:t>
      </w:r>
      <w:r w:rsidR="003863E0">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sidR="00D927E6">
        <w:rPr>
          <w:rFonts w:eastAsia="Times New Roman"/>
          <w:sz w:val="24"/>
          <w:szCs w:val="24"/>
        </w:rPr>
        <w:t>и</w:t>
      </w:r>
      <w:r w:rsidRPr="0029618A">
        <w:rPr>
          <w:rFonts w:eastAsia="Times New Roman"/>
          <w:sz w:val="24"/>
          <w:szCs w:val="24"/>
        </w:rPr>
        <w:t xml:space="preserve"> его вероятность.</w:t>
      </w:r>
    </w:p>
    <w:p w14:paraId="357219F6" w14:textId="098843E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sidR="003863E0">
        <w:rPr>
          <w:rFonts w:eastAsia="Times New Roman"/>
          <w:sz w:val="24"/>
          <w:szCs w:val="24"/>
          <w:highlight w:val="white"/>
        </w:rPr>
        <w:t xml:space="preserve"> </w:t>
      </w:r>
      <w:r w:rsidRPr="0029618A">
        <w:rPr>
          <w:rFonts w:eastAsia="Times New Roman"/>
          <w:sz w:val="24"/>
          <w:szCs w:val="24"/>
          <w:highlight w:val="white"/>
        </w:rPr>
        <w:t>своим распределением?</w:t>
      </w:r>
    </w:p>
    <w:p w14:paraId="755AC6BC"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14:paraId="3687085E" w14:textId="77777777" w:rsidR="008E2D65" w:rsidRPr="0029618A" w:rsidRDefault="00662FA5">
      <w:pPr>
        <w:spacing w:line="288" w:lineRule="auto"/>
        <w:jc w:val="center"/>
        <w:rPr>
          <w:rFonts w:eastAsia="Times New Roman"/>
          <w:sz w:val="24"/>
          <w:szCs w:val="24"/>
          <w:highlight w:val="white"/>
        </w:rPr>
      </w:pPr>
      <w:r w:rsidRPr="0029618A">
        <w:rPr>
          <w:rFonts w:eastAsia="Times New Roman"/>
          <w:noProof/>
          <w:sz w:val="24"/>
          <w:szCs w:val="24"/>
          <w:highlight w:val="white"/>
        </w:rPr>
        <w:lastRenderedPageBreak/>
        <w:drawing>
          <wp:inline distT="114300" distB="114300" distL="114300" distR="114300" wp14:anchorId="5139BB15" wp14:editId="2ECAF177">
            <wp:extent cx="3785235" cy="2546545"/>
            <wp:effectExtent l="0" t="0" r="0" b="0"/>
            <wp:docPr id="9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0" cstate="print"/>
                    <a:srcRect/>
                    <a:stretch>
                      <a:fillRect/>
                    </a:stretch>
                  </pic:blipFill>
                  <pic:spPr>
                    <a:xfrm>
                      <a:off x="0" y="0"/>
                      <a:ext cx="3785235" cy="2546545"/>
                    </a:xfrm>
                    <a:prstGeom prst="rect">
                      <a:avLst/>
                    </a:prstGeom>
                    <a:ln/>
                  </pic:spPr>
                </pic:pic>
              </a:graphicData>
            </a:graphic>
          </wp:inline>
        </w:drawing>
      </w:r>
    </w:p>
    <w:p w14:paraId="7558D18A" w14:textId="4BA1FD5D" w:rsidR="008E2D65" w:rsidRPr="0029618A" w:rsidRDefault="00662FA5">
      <w:pPr>
        <w:spacing w:line="288" w:lineRule="auto"/>
        <w:jc w:val="center"/>
        <w:rPr>
          <w:rFonts w:eastAsia="Times New Roman"/>
          <w:i/>
          <w:highlight w:val="white"/>
        </w:rPr>
      </w:pPr>
      <w:r w:rsidRPr="0029618A">
        <w:rPr>
          <w:rFonts w:eastAsia="Times New Roman"/>
          <w:i/>
          <w:highlight w:val="white"/>
        </w:rPr>
        <w:t xml:space="preserve">Чёрная сплошная линия </w:t>
      </w:r>
      <w:r w:rsidRPr="0029618A">
        <w:rPr>
          <w:rFonts w:eastAsia="Times New Roman"/>
          <w:sz w:val="24"/>
          <w:szCs w:val="24"/>
          <w:highlight w:val="white"/>
        </w:rPr>
        <w:t>–</w:t>
      </w:r>
      <w:r w:rsidRPr="0029618A">
        <w:rPr>
          <w:rFonts w:eastAsia="Times New Roman"/>
          <w:i/>
          <w:highlight w:val="white"/>
        </w:rPr>
        <w:t xml:space="preserve"> это результат усреднения множества реализаций пуассоновского</w:t>
      </w:r>
      <w:r w:rsidR="00D927E6">
        <w:rPr>
          <w:rFonts w:eastAsia="Times New Roman"/>
          <w:i/>
          <w:highlight w:val="white"/>
        </w:rPr>
        <w:t xml:space="preserve"> </w:t>
      </w:r>
      <w:r w:rsidRPr="0029618A">
        <w:rPr>
          <w:rFonts w:eastAsia="Times New Roman"/>
          <w:i/>
          <w:highlight w:val="white"/>
        </w:rPr>
        <w:t xml:space="preserve">процесса с интенсивностью 1/4 . </w:t>
      </w:r>
    </w:p>
    <w:p w14:paraId="6B6BA1B4" w14:textId="77777777" w:rsidR="008E2D65" w:rsidRPr="0029618A" w:rsidRDefault="008E2D65">
      <w:pPr>
        <w:spacing w:line="288" w:lineRule="auto"/>
        <w:jc w:val="center"/>
        <w:rPr>
          <w:rFonts w:eastAsia="Times New Roman"/>
          <w:sz w:val="24"/>
          <w:szCs w:val="24"/>
          <w:highlight w:val="white"/>
        </w:rPr>
      </w:pPr>
    </w:p>
    <w:p w14:paraId="1B2758ED" w14:textId="29586530" w:rsidR="008E2D65" w:rsidRPr="00FF267E" w:rsidRDefault="00662FA5">
      <w:pPr>
        <w:spacing w:line="288" w:lineRule="auto"/>
        <w:ind w:firstLine="397"/>
        <w:jc w:val="both"/>
        <w:rPr>
          <w:rFonts w:eastAsia="Times New Roman"/>
          <w:strike/>
          <w:sz w:val="24"/>
          <w:szCs w:val="24"/>
          <w:rPrChange w:id="2193" w:author="Пользователь" w:date="2019-10-08T20:14:00Z">
            <w:rPr>
              <w:rFonts w:eastAsia="Times New Roman"/>
              <w:sz w:val="24"/>
              <w:szCs w:val="24"/>
            </w:rPr>
          </w:rPrChange>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sidR="00D927E6">
        <w:rPr>
          <w:rFonts w:eastAsia="Times New Roman"/>
          <w:sz w:val="24"/>
          <w:szCs w:val="24"/>
        </w:rPr>
        <w:t>линия</w:t>
      </w:r>
      <w:r w:rsidR="00D927E6" w:rsidRPr="0029618A">
        <w:rPr>
          <w:rFonts w:eastAsia="Times New Roman"/>
          <w:sz w:val="24"/>
          <w:szCs w:val="24"/>
        </w:rPr>
        <w:t xml:space="preserve"> </w:t>
      </w:r>
      <w:r w:rsidRPr="0029618A">
        <w:rPr>
          <w:rFonts w:eastAsia="Times New Roman"/>
          <w:sz w:val="24"/>
          <w:szCs w:val="24"/>
        </w:rPr>
        <w:t xml:space="preserve">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sidR="00FF267E">
        <w:rPr>
          <w:rFonts w:eastAsia="Times New Roman"/>
          <w:sz w:val="24"/>
          <w:szCs w:val="24"/>
        </w:rPr>
        <w:t xml:space="preserve"> Например, можно рассмотреть аналог дисперсии, показав, насколько </w:t>
      </w:r>
      <w:proofErr w:type="gramStart"/>
      <w:r w:rsidR="00FF267E">
        <w:rPr>
          <w:rFonts w:eastAsia="Times New Roman"/>
          <w:sz w:val="24"/>
          <w:szCs w:val="24"/>
        </w:rPr>
        <w:t>велик</w:t>
      </w:r>
      <w:proofErr w:type="gramEnd"/>
      <w:r w:rsidR="00FF267E">
        <w:rPr>
          <w:rFonts w:eastAsia="Times New Roman"/>
          <w:sz w:val="24"/>
          <w:szCs w:val="24"/>
        </w:rPr>
        <w:t xml:space="preserve"> оказывается ожидаемый разброс значений от среднего. Стандартное отклонение показано на рисунке пунктиром. Но </w:t>
      </w:r>
      <w:r w:rsidR="0061141C">
        <w:rPr>
          <w:rFonts w:eastAsia="Times New Roman"/>
          <w:sz w:val="24"/>
          <w:szCs w:val="24"/>
        </w:rPr>
        <w:t>и две функции – среднее и дисперсия –</w:t>
      </w:r>
      <w:r w:rsidR="00FF267E">
        <w:rPr>
          <w:rFonts w:eastAsia="Times New Roman"/>
          <w:sz w:val="24"/>
          <w:szCs w:val="24"/>
        </w:rPr>
        <w:t xml:space="preserve"> не да</w:t>
      </w:r>
      <w:r w:rsidR="0061141C">
        <w:rPr>
          <w:rFonts w:eastAsia="Times New Roman"/>
          <w:sz w:val="24"/>
          <w:szCs w:val="24"/>
        </w:rPr>
        <w:t>дут</w:t>
      </w:r>
      <w:r w:rsidR="00FF267E">
        <w:rPr>
          <w:rFonts w:eastAsia="Times New Roman"/>
          <w:sz w:val="24"/>
          <w:szCs w:val="24"/>
        </w:rPr>
        <w:t xml:space="preserve"> полной </w:t>
      </w:r>
      <w:proofErr w:type="spellStart"/>
      <w:r w:rsidR="00FF267E">
        <w:rPr>
          <w:rFonts w:eastAsia="Times New Roman"/>
          <w:sz w:val="24"/>
          <w:szCs w:val="24"/>
        </w:rPr>
        <w:t>характеризации</w:t>
      </w:r>
      <w:proofErr w:type="spellEnd"/>
      <w:r w:rsidR="00FF267E">
        <w:rPr>
          <w:rFonts w:eastAsia="Times New Roman"/>
          <w:sz w:val="24"/>
          <w:szCs w:val="24"/>
        </w:rPr>
        <w:t>.</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w:t>
      </w:r>
      <w:proofErr w:type="spellStart"/>
      <w:r w:rsidRPr="0029618A">
        <w:rPr>
          <w:rFonts w:eastAsia="Times New Roman"/>
          <w:sz w:val="24"/>
          <w:szCs w:val="24"/>
        </w:rPr>
        <w:t>Скеллама</w:t>
      </w:r>
      <w:proofErr w:type="spellEnd"/>
      <w:r w:rsidRPr="0029618A">
        <w:rPr>
          <w:rFonts w:eastAsia="Times New Roman"/>
          <w:sz w:val="24"/>
          <w:szCs w:val="24"/>
        </w:rPr>
        <w:t xml:space="preserve">. </w:t>
      </w:r>
      <w:r w:rsidRPr="00FF267E">
        <w:rPr>
          <w:rFonts w:eastAsia="Times New Roman"/>
          <w:strike/>
          <w:sz w:val="24"/>
          <w:szCs w:val="24"/>
          <w:rPrChange w:id="2194" w:author="Пользователь" w:date="2019-10-08T20:14:00Z">
            <w:rPr>
              <w:rFonts w:eastAsia="Times New Roman"/>
              <w:sz w:val="24"/>
              <w:szCs w:val="24"/>
            </w:rPr>
          </w:rPrChange>
        </w:rPr>
        <w:t>То есть</w:t>
      </w:r>
      <w:del w:id="2195" w:author="Пользователь" w:date="2019-10-08T20:09:00Z">
        <w:r w:rsidRPr="00FF267E" w:rsidDel="00D927E6">
          <w:rPr>
            <w:rFonts w:eastAsia="Times New Roman"/>
            <w:strike/>
            <w:sz w:val="24"/>
            <w:szCs w:val="24"/>
            <w:rPrChange w:id="2196" w:author="Пользователь" w:date="2019-10-08T20:14:00Z">
              <w:rPr>
                <w:rFonts w:eastAsia="Times New Roman"/>
                <w:sz w:val="24"/>
                <w:szCs w:val="24"/>
              </w:rPr>
            </w:rPrChange>
          </w:rPr>
          <w:delText>,</w:delText>
        </w:r>
      </w:del>
      <w:r w:rsidRPr="00FF267E">
        <w:rPr>
          <w:rFonts w:eastAsia="Times New Roman"/>
          <w:strike/>
          <w:sz w:val="24"/>
          <w:szCs w:val="24"/>
          <w:rPrChange w:id="2197" w:author="Пользователь" w:date="2019-10-08T20:14:00Z">
            <w:rPr>
              <w:rFonts w:eastAsia="Times New Roman"/>
              <w:sz w:val="24"/>
              <w:szCs w:val="24"/>
            </w:rPr>
          </w:rPrChange>
        </w:rPr>
        <w:t xml:space="preserve"> нам нужно дополнить усреднённый </w:t>
      </w:r>
      <w:proofErr w:type="gramStart"/>
      <w:r w:rsidRPr="00FF267E">
        <w:rPr>
          <w:rFonts w:eastAsia="Times New Roman"/>
          <w:strike/>
          <w:sz w:val="24"/>
          <w:szCs w:val="24"/>
          <w:rPrChange w:id="2198" w:author="Пользователь" w:date="2019-10-08T20:14:00Z">
            <w:rPr>
              <w:rFonts w:eastAsia="Times New Roman"/>
              <w:sz w:val="24"/>
              <w:szCs w:val="24"/>
            </w:rPr>
          </w:rPrChange>
        </w:rPr>
        <w:t>график</w:t>
      </w:r>
      <w:proofErr w:type="gramEnd"/>
      <w:r w:rsidRPr="00FF267E">
        <w:rPr>
          <w:rFonts w:eastAsia="Times New Roman"/>
          <w:strike/>
          <w:sz w:val="24"/>
          <w:szCs w:val="24"/>
          <w:rPrChange w:id="2199" w:author="Пользователь" w:date="2019-10-08T20:14:00Z">
            <w:rPr>
              <w:rFonts w:eastAsia="Times New Roman"/>
              <w:sz w:val="24"/>
              <w:szCs w:val="24"/>
            </w:rPr>
          </w:rPrChange>
        </w:rPr>
        <w:t xml:space="preserve"> аналогом дисперсии, показав, насколько велик оказывается ожидаемый разброс значений случайной функции от среднего. Дисперсия случайной функции показана пунктиром на </w:t>
      </w:r>
      <w:commentRangeStart w:id="2200"/>
      <w:commentRangeStart w:id="2201"/>
      <w:r w:rsidRPr="00FF267E">
        <w:rPr>
          <w:rFonts w:eastAsia="Times New Roman"/>
          <w:strike/>
          <w:sz w:val="24"/>
          <w:szCs w:val="24"/>
          <w:rPrChange w:id="2202" w:author="Пользователь" w:date="2019-10-08T20:14:00Z">
            <w:rPr>
              <w:rFonts w:eastAsia="Times New Roman"/>
              <w:sz w:val="24"/>
              <w:szCs w:val="24"/>
            </w:rPr>
          </w:rPrChange>
        </w:rPr>
        <w:t>рисунке</w:t>
      </w:r>
      <w:commentRangeEnd w:id="2200"/>
      <w:r w:rsidR="00FF267E" w:rsidRPr="00FF267E">
        <w:rPr>
          <w:rStyle w:val="af"/>
          <w:strike/>
          <w:rPrChange w:id="2203" w:author="Пользователь" w:date="2019-10-08T20:14:00Z">
            <w:rPr>
              <w:rStyle w:val="af"/>
            </w:rPr>
          </w:rPrChange>
        </w:rPr>
        <w:commentReference w:id="2200"/>
      </w:r>
      <w:commentRangeEnd w:id="2201"/>
      <w:r w:rsidR="00360999">
        <w:rPr>
          <w:rStyle w:val="af"/>
        </w:rPr>
        <w:commentReference w:id="2201"/>
      </w:r>
      <w:r w:rsidRPr="00FF267E">
        <w:rPr>
          <w:rFonts w:eastAsia="Times New Roman"/>
          <w:strike/>
          <w:sz w:val="24"/>
          <w:szCs w:val="24"/>
          <w:rPrChange w:id="2204" w:author="Пользователь" w:date="2019-10-08T20:14:00Z">
            <w:rPr>
              <w:rFonts w:eastAsia="Times New Roman"/>
              <w:sz w:val="24"/>
              <w:szCs w:val="24"/>
            </w:rPr>
          </w:rPrChange>
        </w:rPr>
        <w:t>.</w:t>
      </w:r>
    </w:p>
    <w:p w14:paraId="4F8B2A2E" w14:textId="2FC78A45" w:rsidR="008E2D65" w:rsidRPr="0029618A" w:rsidRDefault="00662FA5">
      <w:pPr>
        <w:spacing w:line="288" w:lineRule="auto"/>
        <w:ind w:firstLine="397"/>
        <w:jc w:val="both"/>
        <w:rPr>
          <w:rFonts w:eastAsia="Times New Roman"/>
          <w:sz w:val="24"/>
          <w:szCs w:val="24"/>
        </w:rPr>
      </w:pPr>
      <w:commentRangeStart w:id="2205"/>
      <w:r w:rsidRPr="0061141C">
        <w:rPr>
          <w:rFonts w:eastAsia="Times New Roman"/>
          <w:strike/>
          <w:sz w:val="24"/>
          <w:szCs w:val="24"/>
          <w:rPrChange w:id="2206" w:author="Пользователь" w:date="2019-10-08T20:21:00Z">
            <w:rPr>
              <w:rFonts w:eastAsia="Times New Roman"/>
              <w:sz w:val="24"/>
              <w:szCs w:val="24"/>
            </w:rPr>
          </w:rPrChange>
        </w:rPr>
        <w:t>Что же, получается, как и случайную величину, случайную функцию тоже можно описать средним и дисперсией, просто теперь это не числа, а функции?</w:t>
      </w:r>
      <w:commentRangeEnd w:id="2205"/>
      <w:r w:rsidR="0061141C" w:rsidRPr="0061141C">
        <w:rPr>
          <w:rStyle w:val="af"/>
          <w:strike/>
          <w:rPrChange w:id="2207" w:author="Пользователь" w:date="2019-10-08T20:21:00Z">
            <w:rPr>
              <w:rStyle w:val="af"/>
            </w:rPr>
          </w:rPrChange>
        </w:rPr>
        <w:commentReference w:id="2205"/>
      </w:r>
      <w:r w:rsidRPr="0029618A">
        <w:rPr>
          <w:rFonts w:eastAsia="Times New Roman"/>
          <w:sz w:val="24"/>
          <w:szCs w:val="24"/>
        </w:rPr>
        <w:t xml:space="preserve"> </w:t>
      </w:r>
      <w:commentRangeStart w:id="2208"/>
      <w:del w:id="2209" w:author="Пользователь" w:date="2019-10-08T20:23:00Z">
        <w:r w:rsidRPr="0029618A" w:rsidDel="0061141C">
          <w:rPr>
            <w:rFonts w:eastAsia="Times New Roman"/>
            <w:sz w:val="24"/>
            <w:szCs w:val="24"/>
          </w:rPr>
          <w:delText>Или</w:delText>
        </w:r>
      </w:del>
      <w:commentRangeEnd w:id="2208"/>
      <w:r w:rsidR="00360999">
        <w:rPr>
          <w:rStyle w:val="af"/>
        </w:rPr>
        <w:commentReference w:id="2208"/>
      </w:r>
      <w:r w:rsidR="0061141C">
        <w:rPr>
          <w:rFonts w:eastAsia="Times New Roman"/>
          <w:sz w:val="24"/>
          <w:szCs w:val="24"/>
        </w:rPr>
        <w:t>М</w:t>
      </w:r>
      <w:r w:rsidRPr="0029618A">
        <w:rPr>
          <w:rFonts w:eastAsia="Times New Roman"/>
          <w:sz w:val="24"/>
          <w:szCs w:val="24"/>
        </w:rPr>
        <w:t>ожет быть, если для каждого среза времени мы выясним распределение случайной величины</w:t>
      </w:r>
      <w:proofErr w:type="gramStart"/>
      <w:r w:rsidRPr="0029618A">
        <w:rPr>
          <w:rFonts w:eastAsia="Times New Roman"/>
          <w:sz w:val="24"/>
          <w:szCs w:val="24"/>
        </w:rPr>
        <w:t xml:space="preserve"> </w:t>
      </w:r>
      <m:oMath>
        <m:r>
          <w:rPr>
            <w:rFonts w:ascii="Cambria Math" w:eastAsia="Times New Roman" w:hAnsi="Cambria Math"/>
            <w:sz w:val="24"/>
            <w:szCs w:val="24"/>
          </w:rPr>
          <m:t>F(t)</m:t>
        </m:r>
      </m:oMath>
      <w:r w:rsidRPr="0029618A">
        <w:rPr>
          <w:rFonts w:eastAsia="Times New Roman"/>
          <w:sz w:val="24"/>
          <w:szCs w:val="24"/>
        </w:rPr>
        <w:t xml:space="preserve">, </w:t>
      </w:r>
      <w:proofErr w:type="gramEnd"/>
      <w:r w:rsidRPr="0029618A">
        <w:rPr>
          <w:rFonts w:eastAsia="Times New Roman"/>
          <w:sz w:val="24"/>
          <w:szCs w:val="24"/>
        </w:rPr>
        <w:t xml:space="preserve">скажем, найдя его плотность вероятности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sidRPr="0029618A">
        <w:rPr>
          <w:rFonts w:eastAsia="Times New Roman"/>
          <w:sz w:val="24"/>
          <w:szCs w:val="24"/>
        </w:rPr>
        <w:t xml:space="preserve">, то получим ли мы исчерпывающую информацию о случайной функции </w:t>
      </w:r>
      <m:oMath>
        <m:r>
          <w:rPr>
            <w:rFonts w:ascii="Cambria Math" w:eastAsia="Times New Roman" w:hAnsi="Cambria Math"/>
            <w:sz w:val="24"/>
            <w:szCs w:val="24"/>
          </w:rPr>
          <m:t>F</m:t>
        </m:r>
      </m:oMath>
      <w:r w:rsidRPr="0029618A">
        <w:rPr>
          <w:rFonts w:eastAsia="Times New Roman"/>
          <w:sz w:val="24"/>
          <w:szCs w:val="24"/>
        </w:rPr>
        <w:t xml:space="preserve">? </w:t>
      </w:r>
      <w:r w:rsidRPr="0029618A">
        <w:rPr>
          <w:rFonts w:eastAsia="Times New Roman"/>
          <w:sz w:val="24"/>
          <w:szCs w:val="24"/>
        </w:rPr>
        <w:lastRenderedPageBreak/>
        <w:t>Наконец, можно ли синтезировать случайный процесс, генерируя случайные числа согласно распределениям</w:t>
      </w:r>
      <w:proofErr w:type="gramStart"/>
      <w:r w:rsidRPr="0029618A">
        <w:rPr>
          <w:rFonts w:eastAsia="Times New Roman"/>
          <w:sz w:val="24"/>
          <w:szCs w:val="24"/>
        </w:rPr>
        <w:t xml:space="preserve">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sidRPr="0029618A">
        <w:rPr>
          <w:rFonts w:eastAsia="Times New Roman"/>
          <w:sz w:val="24"/>
          <w:szCs w:val="24"/>
        </w:rPr>
        <w:t>?</w:t>
      </w:r>
      <w:proofErr w:type="gramEnd"/>
    </w:p>
    <w:p w14:paraId="28DDF56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w:t>
      </w:r>
      <w:proofErr w:type="spellStart"/>
      <w:r w:rsidRPr="0029618A">
        <w:rPr>
          <w:rFonts w:eastAsia="Times New Roman"/>
          <w:sz w:val="24"/>
          <w:szCs w:val="24"/>
        </w:rPr>
        <w:t>марковских</w:t>
      </w:r>
      <w:proofErr w:type="spellEnd"/>
      <w:r w:rsidRPr="0029618A">
        <w:rPr>
          <w:rFonts w:eastAsia="Times New Roman"/>
          <w:sz w:val="24"/>
          <w:szCs w:val="24"/>
        </w:rPr>
        <w:t xml:space="preserve"> цепях, мы говорили, что они 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При этом мы имели в виду то, что на будущее в этих процессах влияет не прошлое, а только 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времени:</w:t>
      </w:r>
    </w:p>
    <w:p w14:paraId="661BA629" w14:textId="77777777" w:rsidR="008E2D65" w:rsidRPr="0029618A" w:rsidRDefault="00662FA5">
      <w:pPr>
        <w:spacing w:line="288" w:lineRule="auto"/>
        <w:ind w:firstLine="397"/>
        <w:jc w:val="center"/>
        <w:rPr>
          <w:rFonts w:eastAsia="Times New Roman"/>
          <w:sz w:val="24"/>
          <w:szCs w:val="24"/>
        </w:rPr>
      </w:pPr>
      <m:oMathPara>
        <m:oMath>
          <m:r>
            <w:rPr>
              <w:rFonts w:ascii="Cambria Math" w:eastAsia="Times New Roman" w:hAnsi="Cambria Math"/>
              <w:sz w:val="24"/>
              <w:szCs w:val="24"/>
            </w:rPr>
            <m:t>K(τ) = M</m:t>
          </m:r>
          <m:d>
            <m:dPr>
              <m:begChr m:val="["/>
              <m:endChr m:val="]"/>
              <m:ctrlPr>
                <w:rPr>
                  <w:rFonts w:ascii="Cambria Math" w:eastAsia="Times New Roman" w:hAnsi="Cambria Math"/>
                  <w:sz w:val="24"/>
                  <w:szCs w:val="24"/>
                </w:rPr>
              </m:ctrlPr>
            </m:dPr>
            <m:e>
              <m:r>
                <w:rPr>
                  <w:rFonts w:ascii="Cambria Math" w:eastAsia="Times New Roman" w:hAnsi="Cambria Math"/>
                  <w:sz w:val="24"/>
                  <w:szCs w:val="24"/>
                </w:rPr>
                <m:t>F(t)⋅F(t-τ)</m:t>
              </m:r>
              <m:r>
                <m:rPr>
                  <m:sty m:val="p"/>
                </m:rPr>
                <w:rPr>
                  <w:rStyle w:val="af"/>
                </w:rPr>
                <w:commentReference w:id="2210"/>
              </m:r>
            </m:e>
          </m:d>
        </m:oMath>
      </m:oMathPara>
    </w:p>
    <w:p w14:paraId="4DC272DF" w14:textId="39D43BC8" w:rsidR="008E2D65" w:rsidRPr="0029618A" w:rsidRDefault="00360999">
      <w:pPr>
        <w:spacing w:line="288" w:lineRule="auto"/>
        <w:jc w:val="both"/>
        <w:rPr>
          <w:rFonts w:eastAsia="Times New Roman"/>
          <w:sz w:val="24"/>
          <w:szCs w:val="24"/>
        </w:rPr>
      </w:pPr>
      <w:ins w:id="2211" w:author="СБ" w:date="2019-11-10T13:53:00Z">
        <w:r>
          <w:rPr>
            <w:rFonts w:eastAsia="Times New Roman"/>
            <w:sz w:val="24"/>
            <w:szCs w:val="24"/>
          </w:rPr>
          <w:t>, здесь символ</w:t>
        </w:r>
        <w:proofErr w:type="gramStart"/>
        <w:r>
          <w:rPr>
            <w:rFonts w:eastAsia="Times New Roman"/>
            <w:sz w:val="24"/>
            <w:szCs w:val="24"/>
          </w:rPr>
          <w:t xml:space="preserve"> </w:t>
        </w:r>
        <m:oMath>
          <m:r>
            <w:rPr>
              <w:rFonts w:ascii="Cambria Math" w:eastAsia="Times New Roman" w:hAnsi="Cambria Math"/>
              <w:sz w:val="24"/>
              <w:szCs w:val="24"/>
            </w:rPr>
            <m:t>M[</m:t>
          </m:r>
        </m:oMath>
      </w:ins>
      <w:ins w:id="2212" w:author="СБ" w:date="2019-11-10T13:54:00Z">
        <m:oMath>
          <m:r>
            <w:rPr>
              <w:rFonts w:ascii="Cambria Math" w:eastAsia="Times New Roman" w:hAnsi="Cambria Math"/>
              <w:sz w:val="24"/>
              <w:szCs w:val="24"/>
              <w:lang w:val="en-US"/>
            </w:rPr>
            <m:t>f</m:t>
          </m:r>
          <m:r>
            <w:rPr>
              <w:rFonts w:ascii="Cambria Math" w:eastAsia="Times New Roman" w:hAnsi="Cambria Math"/>
              <w:sz w:val="24"/>
              <w:szCs w:val="24"/>
              <w:rPrChange w:id="2213" w:author="СБ" w:date="2019-11-10T13:54:00Z">
                <w:rPr>
                  <w:rFonts w:ascii="Cambria Math" w:eastAsia="Times New Roman" w:hAnsi="Cambria Math"/>
                  <w:sz w:val="24"/>
                  <w:szCs w:val="24"/>
                  <w:lang w:val="en-US"/>
                </w:rPr>
              </w:rPrChange>
            </w:rPr>
            <m:t>(</m:t>
          </m:r>
          <m:r>
            <w:rPr>
              <w:rFonts w:ascii="Cambria Math" w:eastAsia="Times New Roman" w:hAnsi="Cambria Math"/>
              <w:sz w:val="24"/>
              <w:szCs w:val="24"/>
              <w:lang w:val="en-US"/>
            </w:rPr>
            <m:t>t</m:t>
          </m:r>
          <m:r>
            <w:rPr>
              <w:rFonts w:ascii="Cambria Math" w:eastAsia="Times New Roman" w:hAnsi="Cambria Math"/>
              <w:sz w:val="24"/>
              <w:szCs w:val="24"/>
              <w:rPrChange w:id="2214" w:author="СБ" w:date="2019-11-10T13:54:00Z">
                <w:rPr>
                  <w:rFonts w:ascii="Cambria Math" w:eastAsia="Times New Roman" w:hAnsi="Cambria Math"/>
                  <w:sz w:val="24"/>
                  <w:szCs w:val="24"/>
                  <w:lang w:val="en-US"/>
                </w:rPr>
              </w:rPrChange>
            </w:rPr>
            <m:t>)</m:t>
          </m:r>
        </m:oMath>
      </w:ins>
      <w:ins w:id="2215" w:author="СБ" w:date="2019-11-10T13:53:00Z">
        <m:oMath>
          <m:r>
            <w:rPr>
              <w:rFonts w:ascii="Cambria Math" w:eastAsia="Times New Roman" w:hAnsi="Cambria Math"/>
              <w:sz w:val="24"/>
              <w:szCs w:val="24"/>
            </w:rPr>
            <m:t>]</m:t>
          </m:r>
        </m:oMath>
        <w:r w:rsidRPr="00360999">
          <w:rPr>
            <w:rFonts w:eastAsia="Times New Roman"/>
            <w:sz w:val="24"/>
            <w:szCs w:val="24"/>
            <w:rPrChange w:id="2216" w:author="СБ" w:date="2019-11-10T13:53:00Z">
              <w:rPr>
                <w:rFonts w:eastAsia="Times New Roman"/>
                <w:sz w:val="24"/>
                <w:szCs w:val="24"/>
                <w:lang w:val="en-US"/>
              </w:rPr>
            </w:rPrChange>
          </w:rPr>
          <w:t xml:space="preserve"> </w:t>
        </w:r>
        <w:proofErr w:type="gramEnd"/>
        <w:r>
          <w:rPr>
            <w:rFonts w:eastAsia="Times New Roman"/>
            <w:sz w:val="24"/>
            <w:szCs w:val="24"/>
          </w:rPr>
          <w:t>обозначает математическое ожидан</w:t>
        </w:r>
      </w:ins>
      <w:ins w:id="2217" w:author="СБ" w:date="2019-11-10T13:54:00Z">
        <w:r>
          <w:rPr>
            <w:rFonts w:eastAsia="Times New Roman"/>
            <w:sz w:val="24"/>
            <w:szCs w:val="24"/>
          </w:rPr>
          <w:t>и</w:t>
        </w:r>
      </w:ins>
      <w:ins w:id="2218" w:author="СБ" w:date="2019-11-10T13:53:00Z">
        <w:r>
          <w:rPr>
            <w:rFonts w:eastAsia="Times New Roman"/>
            <w:sz w:val="24"/>
            <w:szCs w:val="24"/>
          </w:rPr>
          <w:t>е (среднее значение)</w:t>
        </w:r>
      </w:ins>
      <w:ins w:id="2219" w:author="СБ" w:date="2019-11-10T13:54:00Z">
        <w:r w:rsidRPr="00360999">
          <w:rPr>
            <w:rFonts w:eastAsia="Times New Roman"/>
            <w:sz w:val="24"/>
            <w:szCs w:val="24"/>
            <w:rPrChange w:id="2220" w:author="СБ" w:date="2019-11-10T13:54:00Z">
              <w:rPr>
                <w:rFonts w:eastAsia="Times New Roman"/>
                <w:sz w:val="24"/>
                <w:szCs w:val="24"/>
                <w:lang w:val="en-US"/>
              </w:rPr>
            </w:rPrChange>
          </w:rPr>
          <w:t xml:space="preserve"> </w:t>
        </w:r>
        <w:r>
          <w:rPr>
            <w:rFonts w:eastAsia="Times New Roman"/>
            <w:sz w:val="24"/>
            <w:szCs w:val="24"/>
          </w:rPr>
          <w:t xml:space="preserve">функции </w:t>
        </w:r>
        <m:oMath>
          <m:r>
            <w:rPr>
              <w:rFonts w:ascii="Cambria Math" w:eastAsia="Times New Roman" w:hAnsi="Cambria Math"/>
              <w:sz w:val="24"/>
              <w:szCs w:val="24"/>
            </w:rPr>
            <m:t>f(t)</m:t>
          </m:r>
        </m:oMath>
        <w:r w:rsidRPr="00360999">
          <w:rPr>
            <w:rFonts w:eastAsia="Times New Roman"/>
            <w:sz w:val="24"/>
            <w:szCs w:val="24"/>
            <w:rPrChange w:id="2221" w:author="СБ" w:date="2019-11-10T13:54:00Z">
              <w:rPr>
                <w:rFonts w:eastAsia="Times New Roman"/>
                <w:sz w:val="24"/>
                <w:szCs w:val="24"/>
                <w:lang w:val="en-US"/>
              </w:rPr>
            </w:rPrChange>
          </w:rPr>
          <w:t>.</w:t>
        </w:r>
      </w:ins>
      <w:ins w:id="2222" w:author="СБ" w:date="2019-11-10T13:53:00Z">
        <w:r>
          <w:rPr>
            <w:rFonts w:eastAsia="Times New Roman"/>
            <w:sz w:val="24"/>
            <w:szCs w:val="24"/>
          </w:rPr>
          <w:t xml:space="preserve"> </w:t>
        </w:r>
      </w:ins>
      <w:r w:rsidR="00662FA5" w:rsidRPr="0029618A">
        <w:rPr>
          <w:rFonts w:eastAsia="Times New Roman"/>
          <w:sz w:val="24"/>
          <w:szCs w:val="24"/>
        </w:rPr>
        <w:t xml:space="preserve">Величина временного лага </w:t>
      </w:r>
      <m:oMath>
        <m:r>
          <w:rPr>
            <w:rFonts w:ascii="Cambria Math" w:hAnsi="Cambria Math"/>
          </w:rPr>
          <m:t>τ</m:t>
        </m:r>
      </m:oMath>
      <w:r w:rsidR="00662FA5"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00662FA5" w:rsidRPr="0029618A">
        <w:rPr>
          <w:rFonts w:eastAsia="Times New Roman"/>
          <w:i/>
          <w:color w:val="1155CC"/>
          <w:sz w:val="24"/>
          <w:szCs w:val="24"/>
        </w:rPr>
        <w:t>эргодическими</w:t>
      </w:r>
      <w:r w:rsidR="00662FA5" w:rsidRPr="0029618A">
        <w:rPr>
          <w:rFonts w:eastAsia="Times New Roman"/>
          <w:sz w:val="24"/>
          <w:szCs w:val="24"/>
        </w:rPr>
        <w:t xml:space="preserve">, усреднение может производиться не по множеству реализаций случайного процесса, как мы это делали </w:t>
      </w:r>
      <w:proofErr w:type="gramStart"/>
      <w:r w:rsidR="00662FA5" w:rsidRPr="0029618A">
        <w:rPr>
          <w:rFonts w:eastAsia="Times New Roman"/>
          <w:sz w:val="24"/>
          <w:szCs w:val="24"/>
        </w:rPr>
        <w:t>со</w:t>
      </w:r>
      <w:proofErr w:type="gramEnd"/>
      <w:r w:rsidR="00662FA5" w:rsidRPr="0029618A">
        <w:rPr>
          <w:rFonts w:eastAsia="Times New Roman"/>
          <w:sz w:val="24"/>
          <w:szCs w:val="24"/>
        </w:rPr>
        <w:t xml:space="preserve">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w:t>
      </w:r>
      <w:proofErr w:type="gramStart"/>
      <w:r w:rsidR="00662FA5" w:rsidRPr="0029618A">
        <w:rPr>
          <w:rFonts w:eastAsia="Times New Roman"/>
          <w:sz w:val="24"/>
          <w:szCs w:val="24"/>
        </w:rPr>
        <w:t>одним</w:t>
      </w:r>
      <w:r w:rsidR="000A3260">
        <w:rPr>
          <w:rFonts w:eastAsia="Times New Roman"/>
          <w:sz w:val="24"/>
          <w:szCs w:val="24"/>
        </w:rPr>
        <w:t>-</w:t>
      </w:r>
      <w:r w:rsidR="00662FA5" w:rsidRPr="0029618A">
        <w:rPr>
          <w:rFonts w:eastAsia="Times New Roman"/>
          <w:sz w:val="24"/>
          <w:szCs w:val="24"/>
        </w:rPr>
        <w:t>единственным</w:t>
      </w:r>
      <w:proofErr w:type="gramEnd"/>
      <w:r w:rsidR="00662FA5" w:rsidRPr="0029618A">
        <w:rPr>
          <w:rFonts w:eastAsia="Times New Roman"/>
          <w:sz w:val="24"/>
          <w:szCs w:val="24"/>
        </w:rPr>
        <w:t xml:space="preserve"> миром и можем наблюдать за ним долго, но не имеем возможности исследовать множество его различных реализаций.</w:t>
      </w:r>
    </w:p>
    <w:p w14:paraId="37BDB825" w14:textId="1E0637A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sidR="003863E0">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14:paraId="044E22D6" w14:textId="77777777" w:rsidR="008E2D65" w:rsidRPr="0029618A" w:rsidRDefault="00662FA5">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w:t>
      </w:r>
      <w:proofErr w:type="spellStart"/>
      <w:r w:rsidRPr="0029618A">
        <w:rPr>
          <w:rFonts w:eastAsia="Times New Roman"/>
          <w:sz w:val="24"/>
          <w:szCs w:val="24"/>
        </w:rPr>
        <w:t>автокореляция</w:t>
      </w:r>
      <w:proofErr w:type="spellEnd"/>
      <w:r w:rsidRPr="0029618A">
        <w:rPr>
          <w:rFonts w:eastAsia="Times New Roman"/>
          <w:sz w:val="24"/>
          <w:szCs w:val="24"/>
        </w:rPr>
        <w:t xml:space="preserve">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14:paraId="449B127B" w14:textId="77777777" w:rsidR="008E2D65" w:rsidRPr="0029618A" w:rsidRDefault="00662FA5">
      <w:pPr>
        <w:pStyle w:val="2"/>
        <w:spacing w:before="200" w:after="0"/>
        <w:ind w:firstLine="397"/>
        <w:jc w:val="both"/>
        <w:rPr>
          <w:rFonts w:eastAsia="Cambria"/>
          <w:b/>
          <w:color w:val="4F81BD"/>
          <w:sz w:val="26"/>
          <w:szCs w:val="26"/>
          <w:highlight w:val="white"/>
        </w:rPr>
      </w:pPr>
      <w:bookmarkStart w:id="2223" w:name="_Toc22639652"/>
      <w:r w:rsidRPr="0029618A">
        <w:rPr>
          <w:rFonts w:eastAsia="Cambria"/>
          <w:b/>
          <w:color w:val="4F81BD"/>
          <w:sz w:val="26"/>
          <w:szCs w:val="26"/>
          <w:highlight w:val="white"/>
        </w:rPr>
        <w:lastRenderedPageBreak/>
        <w:t>Мне только спросить!</w:t>
      </w:r>
      <w:bookmarkEnd w:id="2223"/>
    </w:p>
    <w:p w14:paraId="0C20CF01" w14:textId="08E29AB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sidR="002959BD">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w:t>
      </w:r>
      <w:proofErr w:type="spellStart"/>
      <w:r w:rsidRPr="0029618A">
        <w:rPr>
          <w:rFonts w:eastAsia="Times New Roman"/>
          <w:sz w:val="24"/>
          <w:szCs w:val="24"/>
          <w:highlight w:val="white"/>
        </w:rPr>
        <w:t>обочечники</w:t>
      </w:r>
      <w:proofErr w:type="spellEnd"/>
      <w:r w:rsidRPr="0029618A">
        <w:rPr>
          <w:rFonts w:eastAsia="Times New Roman"/>
          <w:sz w:val="24"/>
          <w:szCs w:val="24"/>
          <w:highlight w:val="white"/>
        </w:rPr>
        <w:t xml:space="preserve">» – ушлые водители, 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3A9E3E18" wp14:editId="63C0ECB8">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91" cstate="print"/>
                    <a:srcRect/>
                    <a:stretch>
                      <a:fillRect/>
                    </a:stretch>
                  </pic:blipFill>
                  <pic:spPr>
                    <a:xfrm>
                      <a:off x="0" y="0"/>
                      <a:ext cx="464185" cy="2286000"/>
                    </a:xfrm>
                    <a:prstGeom prst="rect">
                      <a:avLst/>
                    </a:prstGeom>
                    <a:ln/>
                  </pic:spPr>
                </pic:pic>
              </a:graphicData>
            </a:graphic>
          </wp:anchor>
        </w:drawing>
      </w:r>
    </w:p>
    <w:p w14:paraId="61B2166E" w14:textId="71D18CE9" w:rsidR="008E2D65" w:rsidRPr="0029618A" w:rsidRDefault="00662FA5">
      <w:pPr>
        <w:spacing w:line="288" w:lineRule="auto"/>
        <w:ind w:firstLine="397"/>
        <w:jc w:val="both"/>
        <w:rPr>
          <w:rFonts w:eastAsia="Times New Roman"/>
          <w:sz w:val="24"/>
          <w:szCs w:val="24"/>
        </w:rPr>
      </w:pPr>
      <w:proofErr w:type="gramStart"/>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w:t>
      </w:r>
      <w:proofErr w:type="gramEnd"/>
      <w:r w:rsidRPr="0029618A">
        <w:rPr>
          <w:rFonts w:eastAsia="Times New Roman"/>
          <w:sz w:val="24"/>
          <w:szCs w:val="24"/>
          <w:highlight w:val="white"/>
        </w:rPr>
        <w:t xml:space="preserve"> При этом они всё же дают оператору завершить работу с текущим клиентом, не прерывая его. Если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наберётся несколько, они могут образовать </w:t>
      </w:r>
      <w:proofErr w:type="gramStart"/>
      <w:r w:rsidRPr="0029618A">
        <w:rPr>
          <w:rFonts w:eastAsia="Times New Roman"/>
          <w:sz w:val="24"/>
          <w:szCs w:val="24"/>
          <w:highlight w:val="white"/>
        </w:rPr>
        <w:t>свою</w:t>
      </w:r>
      <w:proofErr w:type="gramEnd"/>
      <w:r w:rsidRPr="0029618A">
        <w:rPr>
          <w:rFonts w:eastAsia="Times New Roman"/>
          <w:sz w:val="24"/>
          <w:szCs w:val="24"/>
          <w:highlight w:val="white"/>
        </w:rPr>
        <w:t xml:space="preserve">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 </w:t>
      </w:r>
      <m:oMath>
        <m:r>
          <w:rPr>
            <w:rFonts w:ascii="Cambria Math" w:eastAsia="Cambria Math" w:hAnsi="Cambria Math"/>
            <w:sz w:val="24"/>
            <w:szCs w:val="24"/>
          </w:rPr>
          <m:t>ελ</m:t>
        </m:r>
      </m:oMath>
      <w:r w:rsidRPr="0029618A">
        <w:rPr>
          <w:rFonts w:eastAsia="Times New Roman"/>
          <w:sz w:val="24"/>
          <w:szCs w:val="24"/>
          <w:highlight w:val="white"/>
        </w:rPr>
        <w:t xml:space="preserve"> и поток обычных клиентов </w:t>
      </w:r>
      <m:oMath>
        <m:d>
          <m:dPr>
            <m:ctrlPr>
              <w:rPr>
                <w:rFonts w:ascii="Cambria Math" w:eastAsia="Cambria Math" w:hAnsi="Cambria Math"/>
                <w:sz w:val="24"/>
                <w:szCs w:val="24"/>
              </w:rPr>
            </m:ctrlPr>
          </m:dPr>
          <m:e>
            <m:r>
              <w:rPr>
                <w:rFonts w:ascii="Cambria Math" w:eastAsia="Cambria Math" w:hAnsi="Cambria Math"/>
                <w:sz w:val="24"/>
                <w:szCs w:val="24"/>
              </w:rPr>
              <m:t>1-ε</m:t>
            </m:r>
          </m:e>
        </m:d>
        <m:r>
          <w:rPr>
            <w:rFonts w:ascii="Cambria Math" w:eastAsia="Cambria Math" w:hAnsi="Cambria Math"/>
            <w:sz w:val="24"/>
            <w:szCs w:val="24"/>
          </w:rPr>
          <m:t>λ</m:t>
        </m:r>
      </m:oMath>
      <w:r w:rsidRPr="0029618A">
        <w:rPr>
          <w:rFonts w:eastAsia="Times New Roman"/>
          <w:sz w:val="24"/>
          <w:szCs w:val="24"/>
          <w:highlight w:val="white"/>
        </w:rPr>
        <w:t xml:space="preserve">, при этом общий их поток останется неизменным. </w:t>
      </w:r>
      <w:proofErr w:type="gramStart"/>
      <w:r w:rsidRPr="0029618A">
        <w:rPr>
          <w:rFonts w:eastAsia="Times New Roman"/>
          <w:sz w:val="24"/>
          <w:szCs w:val="24"/>
          <w:highlight w:val="white"/>
        </w:rPr>
        <w:t xml:space="preserve">Среднее время ожидания для VIP будет равно </w:t>
      </w: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μ-ελ</m:t>
                </m:r>
              </m:e>
            </m:d>
          </m:den>
        </m:f>
      </m:oMath>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w:t>
      </w:r>
      <w:proofErr w:type="gramEnd"/>
      <w:r w:rsidRPr="0029618A">
        <w:rPr>
          <w:rFonts w:eastAsia="Times New Roman"/>
          <w:sz w:val="24"/>
          <w:szCs w:val="24"/>
          <w:highlight w:val="white"/>
        </w:rPr>
        <w:t xml:space="preserve"> Для того, кто ждёт на общих основаниях, время ожидания вырастет, и составит уже:</w:t>
      </w:r>
    </w:p>
    <w:p w14:paraId="0813553A" w14:textId="77777777" w:rsidR="008E2D65" w:rsidRPr="0029618A" w:rsidRDefault="001C6BB5">
      <w:pPr>
        <w:spacing w:line="288" w:lineRule="auto"/>
        <w:ind w:firstLine="397"/>
        <w:jc w:val="center"/>
        <w:rPr>
          <w:rFonts w:eastAsia="Times New Roman"/>
          <w:i/>
          <w:sz w:val="24"/>
          <w:szCs w:val="24"/>
          <w:highlight w:val="white"/>
        </w:rPr>
      </w:pP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μ-ελ</m:t>
                </m:r>
              </m:e>
            </m:d>
            <m:d>
              <m:dPr>
                <m:ctrlPr>
                  <w:rPr>
                    <w:rFonts w:ascii="Cambria Math" w:eastAsia="Cambria Math" w:hAnsi="Cambria Math"/>
                    <w:sz w:val="24"/>
                    <w:szCs w:val="24"/>
                  </w:rPr>
                </m:ctrlPr>
              </m:dPr>
              <m:e>
                <m:r>
                  <w:rPr>
                    <w:rFonts w:ascii="Cambria Math" w:eastAsia="Cambria Math" w:hAnsi="Cambria Math"/>
                    <w:sz w:val="24"/>
                    <w:szCs w:val="24"/>
                  </w:rPr>
                  <m:t>μ-λ</m:t>
                </m:r>
              </m:e>
            </m:d>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oMath>
      <w:r w:rsidR="00662FA5" w:rsidRPr="0029618A">
        <w:rPr>
          <w:rFonts w:eastAsia="Cambria Math"/>
          <w:sz w:val="24"/>
          <w:szCs w:val="24"/>
        </w:rPr>
        <w:t>.</w:t>
      </w:r>
    </w:p>
    <w:p w14:paraId="68B94EAF"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7B462C0D" wp14:editId="4E14ED6D">
            <wp:extent cx="4052570" cy="3029585"/>
            <wp:effectExtent l="0" t="0" r="0" b="0"/>
            <wp:docPr id="93" name="image87.png" descr="C:\tmp\podlost\ToH\work\figures\queue\2019-02-16_14-56-56.png"/>
            <wp:cNvGraphicFramePr/>
            <a:graphic xmlns:a="http://schemas.openxmlformats.org/drawingml/2006/main">
              <a:graphicData uri="http://schemas.openxmlformats.org/drawingml/2006/picture">
                <pic:pic xmlns:pic="http://schemas.openxmlformats.org/drawingml/2006/picture">
                  <pic:nvPicPr>
                    <pic:cNvPr id="0" name="image87.png" descr="C:\tmp\podlost\ToH\work\figures\queue\2019-02-16_14-56-56.png"/>
                    <pic:cNvPicPr preferRelativeResize="0"/>
                  </pic:nvPicPr>
                  <pic:blipFill>
                    <a:blip r:embed="rId92" cstate="print"/>
                    <a:srcRect/>
                    <a:stretch>
                      <a:fillRect/>
                    </a:stretch>
                  </pic:blipFill>
                  <pic:spPr>
                    <a:xfrm>
                      <a:off x="0" y="0"/>
                      <a:ext cx="4052570" cy="3029585"/>
                    </a:xfrm>
                    <a:prstGeom prst="rect">
                      <a:avLst/>
                    </a:prstGeom>
                    <a:ln/>
                  </pic:spPr>
                </pic:pic>
              </a:graphicData>
            </a:graphic>
          </wp:inline>
        </w:drawing>
      </w:r>
    </w:p>
    <w:p w14:paraId="280C8DC1" w14:textId="77777777" w:rsidR="008E2D65" w:rsidRPr="0029618A" w:rsidRDefault="00662FA5">
      <w:pPr>
        <w:spacing w:before="120" w:after="120"/>
        <w:jc w:val="center"/>
        <w:rPr>
          <w:rFonts w:eastAsia="Times New Roman"/>
          <w:i/>
          <w:sz w:val="24"/>
          <w:szCs w:val="24"/>
        </w:rPr>
      </w:pPr>
      <w:r w:rsidRPr="0029618A">
        <w:rPr>
          <w:rFonts w:eastAsia="Times New Roman"/>
          <w:i/>
          <w:sz w:val="24"/>
          <w:szCs w:val="24"/>
        </w:rPr>
        <w:t xml:space="preserve">Соотношение средних времён ожидания для очереди с </w:t>
      </w:r>
      <w:proofErr w:type="gramStart"/>
      <w:r w:rsidRPr="0029618A">
        <w:rPr>
          <w:rFonts w:eastAsia="Times New Roman"/>
          <w:i/>
          <w:sz w:val="24"/>
          <w:szCs w:val="24"/>
        </w:rPr>
        <w:t>нетерпеливыми</w:t>
      </w:r>
      <w:proofErr w:type="gramEnd"/>
      <w:r w:rsidRPr="0029618A">
        <w:rPr>
          <w:rFonts w:eastAsia="Times New Roman"/>
          <w:i/>
          <w:sz w:val="24"/>
          <w:szCs w:val="24"/>
        </w:rPr>
        <w:t xml:space="preserve"> VIP-клиентами.</w:t>
      </w:r>
    </w:p>
    <w:p w14:paraId="04A6FA76" w14:textId="5D47E2F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Пока VIP-</w:t>
      </w:r>
      <w:proofErr w:type="spellStart"/>
      <w:r w:rsidRPr="0029618A">
        <w:rPr>
          <w:rFonts w:eastAsia="Times New Roman"/>
          <w:sz w:val="24"/>
          <w:szCs w:val="24"/>
          <w:highlight w:val="white"/>
        </w:rPr>
        <w:t>ов</w:t>
      </w:r>
      <w:proofErr w:type="spellEnd"/>
      <w:r w:rsidRPr="0029618A">
        <w:rPr>
          <w:rFonts w:eastAsia="Times New Roman"/>
          <w:sz w:val="24"/>
          <w:szCs w:val="24"/>
          <w:highlight w:val="white"/>
        </w:rPr>
        <w:t xml:space="preserve"> немного, очереди они мешают не сильно, но если доля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оказывается</w:t>
      </w:r>
      <w:r w:rsidR="003863E0">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При </w:t>
      </w:r>
      <m:oMath>
        <m:r>
          <w:rPr>
            <w:rFonts w:ascii="Cambria Math" w:hAnsi="Cambria Math"/>
          </w:rPr>
          <m:t>ε</m:t>
        </m:r>
        <m:r>
          <w:rPr>
            <w:rFonts w:ascii="Cambria Math" w:eastAsia="Cambria Math" w:hAnsi="Cambria Math"/>
            <w:sz w:val="24"/>
            <w:szCs w:val="24"/>
          </w:rPr>
          <m:t>=1</m:t>
        </m:r>
      </m:oMath>
      <w:r w:rsidRPr="0029618A">
        <w:rPr>
          <w:rFonts w:eastAsia="Times New Roman"/>
          <w:sz w:val="24"/>
          <w:szCs w:val="24"/>
          <w:highlight w:val="white"/>
        </w:rPr>
        <w:t xml:space="preserve"> среднее время ожидания</w:t>
      </w:r>
      <w:ins w:id="2224" w:author="СБ" w:date="2019-11-10T13:55:00Z">
        <w:r w:rsidR="00360999" w:rsidRPr="00360999">
          <w:rPr>
            <w:rFonts w:eastAsia="Times New Roman"/>
            <w:sz w:val="24"/>
            <w:szCs w:val="24"/>
            <w:highlight w:val="white"/>
            <w:rPrChange w:id="2225" w:author="СБ" w:date="2019-11-10T13:55:00Z">
              <w:rPr>
                <w:rFonts w:eastAsia="Times New Roman"/>
                <w:sz w:val="24"/>
                <w:szCs w:val="24"/>
                <w:highlight w:val="white"/>
                <w:lang w:val="en-US"/>
              </w:rPr>
            </w:rPrChange>
          </w:rPr>
          <w:t xml:space="preserve"> </w:t>
        </w:r>
        <w:r w:rsidR="00360999">
          <w:rPr>
            <w:rFonts w:eastAsia="Times New Roman"/>
            <w:sz w:val="24"/>
            <w:szCs w:val="24"/>
            <w:highlight w:val="white"/>
          </w:rPr>
          <w:t>рядовых очередников</w:t>
        </w:r>
      </w:ins>
      <w:r w:rsidRPr="0029618A">
        <w:rPr>
          <w:rFonts w:eastAsia="Times New Roman"/>
          <w:sz w:val="24"/>
          <w:szCs w:val="24"/>
          <w:highlight w:val="white"/>
        </w:rPr>
        <w:t xml:space="preserve"> становится равным </w:t>
      </w:r>
      <m:oMath>
        <m:f>
          <m:fPr>
            <m:ctrlPr>
              <w:rPr>
                <w:rFonts w:ascii="Cambria Math" w:hAnsi="Cambria Math"/>
              </w:rPr>
            </m:ctrlPr>
          </m:fPr>
          <m:num>
            <m:r>
              <w:rPr>
                <w:rFonts w:ascii="Cambria Math" w:hAnsi="Cambria Math"/>
              </w:rPr>
              <m:t>μ</m:t>
            </m:r>
          </m:num>
          <m:den>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hAnsi="Cambria Math"/>
                      </w:rPr>
                      <m:t>μ</m:t>
                    </m:r>
                    <m:r>
                      <w:rPr>
                        <w:rFonts w:ascii="Cambria Math" w:eastAsia="Cambria Math" w:hAnsi="Cambria Math"/>
                        <w:sz w:val="24"/>
                        <w:szCs w:val="24"/>
                      </w:rPr>
                      <m:t>-λ</m:t>
                    </m:r>
                  </m:e>
                </m:d>
              </m:e>
              <m:sup>
                <m:r>
                  <w:rPr>
                    <w:rFonts w:ascii="Cambria Math" w:eastAsia="Cambria Math" w:hAnsi="Cambria Math"/>
                    <w:sz w:val="24"/>
                    <w:szCs w:val="24"/>
                  </w:rPr>
                  <m:t>2</m:t>
                </m:r>
              </m:sup>
            </m:sSup>
          </m:den>
        </m:f>
      </m:oMath>
      <w:r w:rsidRPr="0029618A">
        <w:rPr>
          <w:rFonts w:eastAsia="Times New Roman"/>
          <w:sz w:val="24"/>
          <w:szCs w:val="24"/>
          <w:highlight w:val="white"/>
        </w:rPr>
        <w:t xml:space="preserve"> (больше двух часов в нашем </w:t>
      </w:r>
      <w:commentRangeStart w:id="2226"/>
      <w:r w:rsidRPr="0029618A">
        <w:rPr>
          <w:rFonts w:eastAsia="Times New Roman"/>
          <w:sz w:val="24"/>
          <w:szCs w:val="24"/>
          <w:highlight w:val="white"/>
        </w:rPr>
        <w:t>случае</w:t>
      </w:r>
      <w:commentRangeEnd w:id="2226"/>
      <w:r w:rsidR="002959BD">
        <w:rPr>
          <w:rStyle w:val="af"/>
        </w:rPr>
        <w:commentReference w:id="2226"/>
      </w:r>
      <w:commentRangeStart w:id="2227"/>
      <w:r w:rsidRPr="0029618A">
        <w:rPr>
          <w:rFonts w:eastAsia="Times New Roman"/>
          <w:sz w:val="24"/>
          <w:szCs w:val="24"/>
          <w:highlight w:val="white"/>
        </w:rPr>
        <w:t>!</w:t>
      </w:r>
      <w:commentRangeEnd w:id="2227"/>
      <w:r w:rsidR="00360999">
        <w:rPr>
          <w:rStyle w:val="af"/>
        </w:rPr>
        <w:commentReference w:id="2227"/>
      </w:r>
      <w:r w:rsidRPr="0029618A">
        <w:rPr>
          <w:rFonts w:eastAsia="Times New Roman"/>
          <w:sz w:val="24"/>
          <w:szCs w:val="24"/>
          <w:highlight w:val="white"/>
        </w:rPr>
        <w:t>)</w:t>
      </w:r>
      <w:r w:rsidR="00D040CE">
        <w:rPr>
          <w:rFonts w:eastAsia="Times New Roman"/>
          <w:sz w:val="24"/>
          <w:szCs w:val="24"/>
          <w:highlight w:val="white"/>
        </w:rPr>
        <w:t>,</w:t>
      </w:r>
      <w:r w:rsidRPr="0029618A">
        <w:rPr>
          <w:rFonts w:eastAsia="Times New Roman"/>
          <w:sz w:val="24"/>
          <w:szCs w:val="24"/>
          <w:highlight w:val="white"/>
        </w:rPr>
        <w:t xml:space="preserve"> и вообще, если </w:t>
      </w:r>
      <m:oMath>
        <m:r>
          <w:rPr>
            <w:rFonts w:ascii="Cambria Math" w:hAnsi="Cambria Math"/>
          </w:rPr>
          <m:t>μ</m:t>
        </m:r>
      </m:oMath>
      <w:r w:rsidRPr="0029618A">
        <w:rPr>
          <w:rFonts w:eastAsia="Times New Roman"/>
          <w:sz w:val="24"/>
          <w:szCs w:val="24"/>
          <w:highlight w:val="white"/>
        </w:rPr>
        <w:t xml:space="preserve"> лишь немного превышает </w:t>
      </w:r>
      <m:oMath>
        <m:r>
          <w:rPr>
            <w:rFonts w:ascii="Cambria Math" w:hAnsi="Cambria Math"/>
          </w:rPr>
          <m:t>λ</m:t>
        </m:r>
      </m:oMath>
      <w:r w:rsidRPr="0029618A">
        <w:rPr>
          <w:rFonts w:eastAsia="Times New Roman"/>
          <w:sz w:val="24"/>
          <w:szCs w:val="24"/>
          <w:highlight w:val="white"/>
        </w:rPr>
        <w:t>, очередь остаётся устойчивой, однако время ожидания в ней вырастает катастрофически!</w:t>
      </w:r>
    </w:p>
    <w:p w14:paraId="14E33013" w14:textId="0047481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sidR="00D040CE">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xml:space="preserve">, то есть такой же, как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обыкновенной M/M/1-очереди без всяких VIP-</w:t>
      </w:r>
      <w:proofErr w:type="spellStart"/>
      <w:r w:rsidRPr="0029618A">
        <w:rPr>
          <w:rFonts w:eastAsia="Times New Roman"/>
          <w:sz w:val="24"/>
          <w:szCs w:val="24"/>
          <w:highlight w:val="white"/>
        </w:rPr>
        <w:t>ов</w:t>
      </w:r>
      <w:proofErr w:type="spellEnd"/>
      <w:r w:rsidRPr="0029618A">
        <w:rPr>
          <w:rFonts w:eastAsia="Times New Roman"/>
          <w:sz w:val="24"/>
          <w:szCs w:val="24"/>
          <w:highlight w:val="white"/>
        </w:rPr>
        <w:t xml:space="preserve">. Выходит, системе в целом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не мешают. На время занятости оператора они тоже не влияют</w:t>
      </w:r>
      <w:r w:rsidR="00D040CE">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 xml:space="preserve">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 </w:t>
      </w:r>
      <m:oMath>
        <m:r>
          <w:rPr>
            <w:rFonts w:ascii="Cambria Math" w:eastAsia="Cambria Math" w:hAnsi="Cambria Math"/>
            <w:sz w:val="24"/>
            <w:szCs w:val="24"/>
          </w:rPr>
          <m:t>0.5</m:t>
        </m:r>
      </m:oMath>
      <w:r w:rsidRPr="0029618A">
        <w:rPr>
          <w:rFonts w:eastAsia="Times New Roman"/>
          <w:color w:val="00000A"/>
          <w:sz w:val="24"/>
          <w:szCs w:val="24"/>
          <w:highlight w:val="white"/>
        </w:rPr>
        <w:t xml:space="preserve">. Отсюда следует, что </w:t>
      </w:r>
      <w:r w:rsidRPr="0029618A">
        <w:rPr>
          <w:rFonts w:eastAsia="Times New Roman"/>
          <w:sz w:val="24"/>
          <w:szCs w:val="24"/>
          <w:highlight w:val="white"/>
        </w:rPr>
        <w:t xml:space="preserve">наш обобщённый критерий несправедливости для всех ожидающих в очереди также останется равным </w:t>
      </w:r>
      <m:oMath>
        <m:r>
          <w:rPr>
            <w:rFonts w:ascii="Cambria Math" w:eastAsia="Cambria Math" w:hAnsi="Cambria Math"/>
            <w:sz w:val="24"/>
            <w:szCs w:val="24"/>
          </w:rPr>
          <m:t>0.5</m:t>
        </m:r>
      </m:oMath>
      <w:r w:rsidRPr="0029618A">
        <w:rPr>
          <w:rFonts w:eastAsia="Times New Roman"/>
          <w:sz w:val="24"/>
          <w:szCs w:val="24"/>
          <w:highlight w:val="white"/>
        </w:rPr>
        <w:t>.</w:t>
      </w:r>
    </w:p>
    <w:p w14:paraId="6AB80D03" w14:textId="77777777" w:rsidR="008E2D65" w:rsidRPr="0029618A" w:rsidRDefault="00662FA5">
      <w:pPr>
        <w:pStyle w:val="2"/>
        <w:spacing w:before="200" w:after="0"/>
        <w:ind w:firstLine="397"/>
        <w:jc w:val="both"/>
        <w:rPr>
          <w:rFonts w:eastAsia="Cambria"/>
          <w:b/>
          <w:color w:val="4F81BD"/>
          <w:sz w:val="26"/>
          <w:szCs w:val="26"/>
          <w:highlight w:val="white"/>
        </w:rPr>
      </w:pPr>
      <w:bookmarkStart w:id="2228" w:name="_Toc22639653"/>
      <w:r w:rsidRPr="0029618A">
        <w:rPr>
          <w:rFonts w:eastAsia="Cambria"/>
          <w:b/>
          <w:color w:val="4F81BD"/>
          <w:sz w:val="26"/>
          <w:szCs w:val="26"/>
          <w:highlight w:val="white"/>
        </w:rPr>
        <w:t>Стационарный бардак</w:t>
      </w:r>
      <w:bookmarkEnd w:id="2228"/>
    </w:p>
    <w:p w14:paraId="31D80A33" w14:textId="49A68250"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будут </w:t>
      </w:r>
      <w:proofErr w:type="spellStart"/>
      <w:r w:rsidRPr="0029618A">
        <w:rPr>
          <w:rFonts w:eastAsia="Times New Roman"/>
          <w:sz w:val="24"/>
          <w:szCs w:val="24"/>
          <w:highlight w:val="white"/>
        </w:rPr>
        <w:t>сверхнаглыми</w:t>
      </w:r>
      <w:proofErr w:type="spellEnd"/>
      <w:r w:rsidRPr="0029618A">
        <w:rPr>
          <w:rFonts w:eastAsia="Times New Roman"/>
          <w:sz w:val="24"/>
          <w:szCs w:val="24"/>
          <w:highlight w:val="white"/>
        </w:rPr>
        <w:t xml:space="preserve">, и если так случится, что один такой клиент придёт вслед за другим, то вместо формирования нормальной очереди второй вклинится перед первым. Эта задача уже отличается от классического подхода к </w:t>
      </w:r>
      <w:r w:rsidRPr="0029618A">
        <w:rPr>
          <w:rFonts w:eastAsia="Times New Roman"/>
          <w:sz w:val="24"/>
          <w:szCs w:val="24"/>
          <w:highlight w:val="white"/>
        </w:rPr>
        <w:lastRenderedPageBreak/>
        <w:t xml:space="preserve">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xml:space="preserve">» (FILO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last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sidR="00D040CE">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xml:space="preserve">» (FIFO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sidRPr="0029618A">
        <w:rPr>
          <w:noProof/>
        </w:rPr>
        <w:drawing>
          <wp:anchor distT="0" distB="3175" distL="215900" distR="215900" simplePos="0" relativeHeight="251670528" behindDoc="0" locked="0" layoutInCell="1" allowOverlap="1" wp14:anchorId="13E54E6F" wp14:editId="5EFEB803">
            <wp:simplePos x="0" y="0"/>
            <wp:positionH relativeFrom="column">
              <wp:posOffset>5207000</wp:posOffset>
            </wp:positionH>
            <wp:positionV relativeFrom="paragraph">
              <wp:posOffset>1146045</wp:posOffset>
            </wp:positionV>
            <wp:extent cx="464185" cy="2073275"/>
            <wp:effectExtent l="0" t="0" r="0" b="0"/>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93" cstate="print"/>
                    <a:srcRect/>
                    <a:stretch>
                      <a:fillRect/>
                    </a:stretch>
                  </pic:blipFill>
                  <pic:spPr>
                    <a:xfrm>
                      <a:off x="0" y="0"/>
                      <a:ext cx="464185" cy="2073275"/>
                    </a:xfrm>
                    <a:prstGeom prst="rect">
                      <a:avLst/>
                    </a:prstGeom>
                    <a:ln/>
                  </pic:spPr>
                </pic:pic>
              </a:graphicData>
            </a:graphic>
          </wp:anchor>
        </w:drawing>
      </w:r>
    </w:p>
    <w:p w14:paraId="480C25C3" w14:textId="35A3BD7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sidR="00D040CE">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sidR="00D040CE">
        <w:rPr>
          <w:rFonts w:eastAsia="Times New Roman"/>
          <w:sz w:val="24"/>
          <w:szCs w:val="24"/>
          <w:highlight w:val="white"/>
        </w:rPr>
        <w:t>,</w:t>
      </w:r>
      <w:r w:rsidRPr="0029618A">
        <w:rPr>
          <w:rFonts w:eastAsia="Times New Roman"/>
          <w:sz w:val="24"/>
          <w:szCs w:val="24"/>
          <w:highlight w:val="white"/>
        </w:rPr>
        <w:t xml:space="preserve"> и времени ожидания</w:t>
      </w:r>
      <w:r w:rsidR="00D040CE">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sidR="00D040CE">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003541D5" w:rsidRPr="003541D5">
        <w:rPr>
          <w:rFonts w:eastAsia="Times New Roman"/>
          <w:sz w:val="24"/>
          <w:szCs w:val="24"/>
          <w:highlight w:val="white"/>
        </w:rPr>
        <w:t xml:space="preserve"> </w:t>
      </w:r>
      <w:r w:rsidR="003541D5" w:rsidRPr="0029618A">
        <w:rPr>
          <w:rFonts w:eastAsia="Times New Roman"/>
          <w:sz w:val="24"/>
          <w:szCs w:val="24"/>
          <w:highlight w:val="white"/>
        </w:rPr>
        <w:t>время ожидания</w:t>
      </w:r>
      <w:r w:rsidRPr="0029618A">
        <w:rPr>
          <w:rFonts w:eastAsia="Times New Roman"/>
          <w:sz w:val="24"/>
          <w:szCs w:val="24"/>
          <w:highlight w:val="white"/>
        </w:rPr>
        <w:t>, как для «нормальной» очереди. Но мы уже много раз убеждались в том, что среднее значение не может характеризовать случайную величину в полной мере.</w:t>
      </w:r>
    </w:p>
    <w:p w14:paraId="15117E83" w14:textId="77777777" w:rsidR="008E2D65" w:rsidRPr="0029618A" w:rsidRDefault="008E2D65">
      <w:pPr>
        <w:spacing w:line="288" w:lineRule="auto"/>
        <w:ind w:firstLine="397"/>
        <w:jc w:val="both"/>
        <w:rPr>
          <w:rFonts w:eastAsia="Times New Roman"/>
          <w:sz w:val="24"/>
          <w:szCs w:val="24"/>
        </w:rPr>
      </w:pPr>
    </w:p>
    <w:p w14:paraId="5B2F24CE"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6CE63410" wp14:editId="56683602">
            <wp:extent cx="5684520" cy="1821815"/>
            <wp:effectExtent l="0" t="0" r="0" b="0"/>
            <wp:docPr id="53" name="image65.png" descr="C:\tmp\podlost\ToH\work\figures\queue\Selection_051.png"/>
            <wp:cNvGraphicFramePr/>
            <a:graphic xmlns:a="http://schemas.openxmlformats.org/drawingml/2006/main">
              <a:graphicData uri="http://schemas.openxmlformats.org/drawingml/2006/picture">
                <pic:pic xmlns:pic="http://schemas.openxmlformats.org/drawingml/2006/picture">
                  <pic:nvPicPr>
                    <pic:cNvPr id="0" name="image65.png" descr="C:\tmp\podlost\ToH\work\figures\queue\Selection_051.png"/>
                    <pic:cNvPicPr preferRelativeResize="0"/>
                  </pic:nvPicPr>
                  <pic:blipFill>
                    <a:blip r:embed="rId94" cstate="print"/>
                    <a:srcRect/>
                    <a:stretch>
                      <a:fillRect/>
                    </a:stretch>
                  </pic:blipFill>
                  <pic:spPr>
                    <a:xfrm>
                      <a:off x="0" y="0"/>
                      <a:ext cx="5684520" cy="1821815"/>
                    </a:xfrm>
                    <a:prstGeom prst="rect">
                      <a:avLst/>
                    </a:prstGeom>
                    <a:ln/>
                  </pic:spPr>
                </pic:pic>
              </a:graphicData>
            </a:graphic>
          </wp:inline>
        </w:drawing>
      </w:r>
    </w:p>
    <w:p w14:paraId="3AA3DC09"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14:paraId="3B3D2002" w14:textId="65A77303"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до момента выхода последнего, но в стеке первый клиент и является </w:t>
      </w:r>
      <w:r w:rsidRPr="0029618A">
        <w:rPr>
          <w:rFonts w:eastAsia="Times New Roman"/>
          <w:sz w:val="24"/>
          <w:szCs w:val="24"/>
          <w:highlight w:val="white"/>
        </w:rPr>
        <w:lastRenderedPageBreak/>
        <w:t xml:space="preserve">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sidRPr="0029618A">
        <w:rPr>
          <w:rFonts w:eastAsia="Times New Roman"/>
          <w:sz w:val="24"/>
          <w:szCs w:val="24"/>
          <w:highlight w:val="white"/>
        </w:rPr>
        <w:t>На рисунке показаны распределения времени ожидания для M/M/1-очередей: обыкновенной, с политикой FIFO, и</w:t>
      </w:r>
      <w:r w:rsidR="003863E0">
        <w:rPr>
          <w:rFonts w:eastAsia="Times New Roman"/>
          <w:sz w:val="24"/>
          <w:szCs w:val="24"/>
          <w:highlight w:val="white"/>
        </w:rPr>
        <w:t xml:space="preserve"> </w:t>
      </w:r>
      <w:r w:rsidRPr="0029618A">
        <w:rPr>
          <w:rFonts w:eastAsia="Times New Roman"/>
          <w:sz w:val="24"/>
          <w:szCs w:val="24"/>
          <w:highlight w:val="white"/>
        </w:rPr>
        <w:t>придерживающейся правила FILO.</w:t>
      </w:r>
      <w:proofErr w:type="gramEnd"/>
      <w:r w:rsidRPr="0029618A">
        <w:rPr>
          <w:rFonts w:eastAsia="Times New Roman"/>
          <w:sz w:val="24"/>
          <w:szCs w:val="24"/>
          <w:highlight w:val="white"/>
        </w:rPr>
        <w:t xml:space="preserve"> В обоих случаях </w:t>
      </w:r>
      <m:oMath>
        <m:r>
          <w:rPr>
            <w:rFonts w:ascii="Cambria Math" w:hAnsi="Cambria Math"/>
          </w:rPr>
          <m:t>λ</m:t>
        </m:r>
        <m:r>
          <w:rPr>
            <w:rFonts w:ascii="Cambria Math" w:eastAsia="Cambria Math" w:hAnsi="Cambria Math"/>
            <w:sz w:val="24"/>
            <w:szCs w:val="24"/>
          </w:rPr>
          <m:t>=30</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m:t>
        </m:r>
      </m:oMath>
      <w:r w:rsidRPr="0029618A">
        <w:rPr>
          <w:rFonts w:eastAsia="Times New Roman"/>
          <w:sz w:val="24"/>
          <w:szCs w:val="24"/>
          <w:highlight w:val="white"/>
        </w:rPr>
        <w:t xml:space="preserve"> человека в час.</w:t>
      </w:r>
    </w:p>
    <w:p w14:paraId="3301C54B"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6ECCFA7" wp14:editId="75E72D34">
            <wp:extent cx="4070985" cy="2799715"/>
            <wp:effectExtent l="0" t="0" r="0" b="0"/>
            <wp:docPr id="37" name="image23.png" descr="C:\tmp\podlost\ToH\work\figures\queue\2019-02-17_15-16-29.png"/>
            <wp:cNvGraphicFramePr/>
            <a:graphic xmlns:a="http://schemas.openxmlformats.org/drawingml/2006/main">
              <a:graphicData uri="http://schemas.openxmlformats.org/drawingml/2006/picture">
                <pic:pic xmlns:pic="http://schemas.openxmlformats.org/drawingml/2006/picture">
                  <pic:nvPicPr>
                    <pic:cNvPr id="0" name="image23.png" descr="C:\tmp\podlost\ToH\work\figures\queue\2019-02-17_15-16-29.png"/>
                    <pic:cNvPicPr preferRelativeResize="0"/>
                  </pic:nvPicPr>
                  <pic:blipFill>
                    <a:blip r:embed="rId95" cstate="print"/>
                    <a:srcRect/>
                    <a:stretch>
                      <a:fillRect/>
                    </a:stretch>
                  </pic:blipFill>
                  <pic:spPr>
                    <a:xfrm>
                      <a:off x="0" y="0"/>
                      <a:ext cx="4070985" cy="2799715"/>
                    </a:xfrm>
                    <a:prstGeom prst="rect">
                      <a:avLst/>
                    </a:prstGeom>
                    <a:ln/>
                  </pic:spPr>
                </pic:pic>
              </a:graphicData>
            </a:graphic>
          </wp:inline>
        </w:drawing>
      </w:r>
    </w:p>
    <w:p w14:paraId="65FA9C8B" w14:textId="77777777" w:rsidR="008E2D65" w:rsidRPr="0029618A" w:rsidRDefault="00662FA5">
      <w:pPr>
        <w:keepNext/>
        <w:spacing w:before="240" w:after="120"/>
        <w:jc w:val="center"/>
        <w:rPr>
          <w:rFonts w:eastAsia="Times New Roman"/>
          <w:i/>
          <w:sz w:val="24"/>
          <w:szCs w:val="24"/>
        </w:rPr>
      </w:pPr>
      <w:r w:rsidRPr="0029618A">
        <w:rPr>
          <w:rFonts w:eastAsia="Times New Roman"/>
          <w:i/>
          <w:sz w:val="24"/>
          <w:szCs w:val="24"/>
        </w:rPr>
        <w:t xml:space="preserve">Распределения времени ожидания для </w:t>
      </w:r>
      <w:r w:rsidRPr="0029618A">
        <w:rPr>
          <w:rFonts w:eastAsia="Times New Roman"/>
          <w:i/>
          <w:sz w:val="24"/>
          <w:szCs w:val="24"/>
          <w:highlight w:val="white"/>
        </w:rPr>
        <w:t>M/M/1-очередей с различной политикой.</w:t>
      </w:r>
    </w:p>
    <w:p w14:paraId="5A547994"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rPr>
        <w:t>,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на 2 часа составляет не более 0.04%.</w:t>
      </w:r>
    </w:p>
    <w:p w14:paraId="75C910FB" w14:textId="6EC7A45F"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sidR="00C6033F">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изменится. Начальник бюрократа тоже увидит, что из кабинета подчинённого </w:t>
      </w:r>
      <w:r w:rsidRPr="0029618A">
        <w:rPr>
          <w:rFonts w:eastAsia="Times New Roman"/>
          <w:sz w:val="24"/>
          <w:szCs w:val="24"/>
          <w:highlight w:val="white"/>
        </w:rPr>
        <w:lastRenderedPageBreak/>
        <w:t xml:space="preserve">бумаги выходят с нормальной интенсивностью в силу устойчивости очереди. И существенная часть документов </w:t>
      </w:r>
      <w:r w:rsidR="00F639B7" w:rsidRPr="0029618A">
        <w:rPr>
          <w:rFonts w:eastAsia="Times New Roman"/>
          <w:sz w:val="24"/>
          <w:szCs w:val="24"/>
          <w:highlight w:val="white"/>
        </w:rPr>
        <w:t xml:space="preserve">даже </w:t>
      </w:r>
      <w:r w:rsidRPr="0029618A">
        <w:rPr>
          <w:rFonts w:eastAsia="Times New Roman"/>
          <w:sz w:val="24"/>
          <w:szCs w:val="24"/>
          <w:highlight w:val="white"/>
        </w:rPr>
        <w:t>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14:paraId="3D9D74CE" w14:textId="7BF9C0AD"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Подобная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sidRPr="0029618A">
        <w:rPr>
          <w:rFonts w:eastAsia="Times New Roman"/>
          <w:sz w:val="24"/>
          <w:szCs w:val="24"/>
          <w:highlight w:val="white"/>
        </w:rPr>
        <w:t>поглубже</w:t>
      </w:r>
      <w:proofErr w:type="gramEnd"/>
      <w:r w:rsidRPr="0029618A">
        <w:rPr>
          <w:rFonts w:eastAsia="Times New Roman"/>
          <w:sz w:val="24"/>
          <w:szCs w:val="24"/>
          <w:highlight w:val="white"/>
        </w:rPr>
        <w:t xml:space="preserve"> и добавляем в него новые вещи. Так что даже если мы всё же станем их постепенно разбирать, до «ископаемых» у самой стенки руки дойдут очень и очень</w:t>
      </w:r>
      <w:r w:rsidR="003863E0">
        <w:rPr>
          <w:rFonts w:eastAsia="Times New Roman"/>
          <w:sz w:val="24"/>
          <w:szCs w:val="24"/>
          <w:highlight w:val="white"/>
        </w:rPr>
        <w:t xml:space="preserve"> </w:t>
      </w:r>
      <w:r w:rsidRPr="0029618A">
        <w:rPr>
          <w:rFonts w:eastAsia="Times New Roman"/>
          <w:sz w:val="24"/>
          <w:szCs w:val="24"/>
          <w:highlight w:val="white"/>
        </w:rPr>
        <w:t>нескоро.</w:t>
      </w:r>
    </w:p>
    <w:p w14:paraId="5C96D3FB"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 </w:t>
      </w:r>
      <m:oMath>
        <m:r>
          <w:rPr>
            <w:rFonts w:ascii="Cambria Math" w:hAnsi="Cambria Math"/>
          </w:rPr>
          <m:t>λ</m:t>
        </m:r>
        <m:r>
          <w:rPr>
            <w:rFonts w:ascii="Cambria Math" w:eastAsia="Times New Roman" w:hAnsi="Cambria Math"/>
            <w:sz w:val="24"/>
            <w:szCs w:val="24"/>
            <w:highlight w:val="white"/>
          </w:rPr>
          <m:t xml:space="preserve"> </m:t>
        </m:r>
      </m:oMath>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14:paraId="214F3986"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40BE27B1" wp14:editId="5A057842">
            <wp:extent cx="3632835" cy="3395980"/>
            <wp:effectExtent l="0" t="0" r="0" b="0"/>
            <wp:docPr id="36" name="image28.png" descr="C:\tmp\podlost\ToH\work\figures\queue\2019-02-20_21-42-48.png"/>
            <wp:cNvGraphicFramePr/>
            <a:graphic xmlns:a="http://schemas.openxmlformats.org/drawingml/2006/main">
              <a:graphicData uri="http://schemas.openxmlformats.org/drawingml/2006/picture">
                <pic:pic xmlns:pic="http://schemas.openxmlformats.org/drawingml/2006/picture">
                  <pic:nvPicPr>
                    <pic:cNvPr id="0" name="image28.png" descr="C:\tmp\podlost\ToH\work\figures\queue\2019-02-20_21-42-48.png"/>
                    <pic:cNvPicPr preferRelativeResize="0"/>
                  </pic:nvPicPr>
                  <pic:blipFill>
                    <a:blip r:embed="rId96" cstate="print"/>
                    <a:srcRect/>
                    <a:stretch>
                      <a:fillRect/>
                    </a:stretch>
                  </pic:blipFill>
                  <pic:spPr>
                    <a:xfrm>
                      <a:off x="0" y="0"/>
                      <a:ext cx="3632835" cy="3395980"/>
                    </a:xfrm>
                    <a:prstGeom prst="rect">
                      <a:avLst/>
                    </a:prstGeom>
                    <a:ln/>
                  </pic:spPr>
                </pic:pic>
              </a:graphicData>
            </a:graphic>
          </wp:inline>
        </w:drawing>
      </w:r>
      <w:r w:rsidRPr="0029618A">
        <w:rPr>
          <w:rFonts w:eastAsia="Times New Roman"/>
          <w:i/>
          <w:sz w:val="24"/>
          <w:szCs w:val="24"/>
          <w:highlight w:val="white"/>
        </w:rPr>
        <w:t xml:space="preserve"> </w:t>
      </w:r>
    </w:p>
    <w:p w14:paraId="775E8E63"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Кривые Лоренца для времени ожидания в двух типах очередей. Коэффициент Джини для FIFO-очереди равен 0.5, а для FILO-очереди – 0.78.</w:t>
      </w:r>
    </w:p>
    <w:p w14:paraId="01895B76" w14:textId="69475F70"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проходит в рабочий день, скажем, 15 человек, при этом на работу с каждым </w:t>
      </w:r>
      <w:r w:rsidRPr="0029618A">
        <w:rPr>
          <w:rFonts w:eastAsia="Times New Roman"/>
          <w:sz w:val="24"/>
          <w:szCs w:val="24"/>
          <w:highlight w:val="white"/>
        </w:rPr>
        <w:lastRenderedPageBreak/>
        <w:t xml:space="preserve">клиентом в среднем уходит полчаса. В конторе работают два клерка, </w:t>
      </w:r>
      <w:del w:id="2229" w:author="СБ" w:date="2019-11-10T13:59:00Z">
        <w:r w:rsidRPr="0029618A" w:rsidDel="00360999">
          <w:rPr>
            <w:rFonts w:eastAsia="Times New Roman"/>
            <w:sz w:val="24"/>
            <w:szCs w:val="24"/>
            <w:highlight w:val="white"/>
          </w:rPr>
          <w:delText>и каждый в принципе в состоянии в одиночку справиться с таким потоком. О</w:delText>
        </w:r>
      </w:del>
      <w:ins w:id="2230" w:author="СБ" w:date="2019-11-10T13:59:00Z">
        <w:r w:rsidR="00360999">
          <w:rPr>
            <w:rFonts w:eastAsia="Times New Roman"/>
            <w:sz w:val="24"/>
            <w:szCs w:val="24"/>
            <w:highlight w:val="white"/>
          </w:rPr>
          <w:t xml:space="preserve"> о</w:t>
        </w:r>
      </w:ins>
      <w:r w:rsidRPr="0029618A">
        <w:rPr>
          <w:rFonts w:eastAsia="Times New Roman"/>
          <w:sz w:val="24"/>
          <w:szCs w:val="24"/>
          <w:highlight w:val="white"/>
        </w:rPr>
        <w:t xml:space="preserve">дин трудится с интенсивностью 16 человек в день, а второй – 14 человек в </w:t>
      </w:r>
      <w:commentRangeStart w:id="2231"/>
      <w:r w:rsidRPr="0029618A">
        <w:rPr>
          <w:rFonts w:eastAsia="Times New Roman"/>
          <w:sz w:val="24"/>
          <w:szCs w:val="24"/>
          <w:highlight w:val="white"/>
        </w:rPr>
        <w:t>день</w:t>
      </w:r>
      <w:commentRangeEnd w:id="2231"/>
      <w:r w:rsidR="00444A3B">
        <w:rPr>
          <w:rStyle w:val="af"/>
        </w:rPr>
        <w:commentReference w:id="2231"/>
      </w:r>
      <w:r w:rsidRPr="0029618A">
        <w:rPr>
          <w:rFonts w:eastAsia="Times New Roman"/>
          <w:sz w:val="24"/>
          <w:szCs w:val="24"/>
          <w:highlight w:val="white"/>
        </w:rPr>
        <w:t>.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 xml:space="preserve">, </w:t>
      </w:r>
      <w:del w:id="2232" w:author="СБ" w:date="2019-11-10T13:59:00Z">
        <w:r w:rsidRPr="0029618A" w:rsidDel="00360999">
          <w:rPr>
            <w:rFonts w:eastAsia="Times New Roman"/>
            <w:sz w:val="24"/>
            <w:szCs w:val="24"/>
            <w:highlight w:val="white"/>
          </w:rPr>
          <w:delText xml:space="preserve">из которых </w:delText>
        </w:r>
      </w:del>
      <w:ins w:id="2233" w:author="СБ" w:date="2019-11-10T13:59:00Z">
        <w:r w:rsidR="00360999">
          <w:rPr>
            <w:rFonts w:eastAsia="Times New Roman"/>
            <w:sz w:val="24"/>
            <w:szCs w:val="24"/>
            <w:highlight w:val="white"/>
          </w:rPr>
          <w:t xml:space="preserve">очень часто бывает так, что пока </w:t>
        </w:r>
      </w:ins>
      <w:r w:rsidRPr="0029618A">
        <w:rPr>
          <w:rFonts w:eastAsia="Times New Roman"/>
          <w:sz w:val="24"/>
          <w:szCs w:val="24"/>
          <w:highlight w:val="white"/>
        </w:rPr>
        <w:t xml:space="preserve">с одним клиентом </w:t>
      </w:r>
      <w:del w:id="2234" w:author="СБ" w:date="2019-11-10T13:59:00Z">
        <w:r w:rsidRPr="0029618A" w:rsidDel="00360999">
          <w:rPr>
            <w:rFonts w:eastAsia="Times New Roman"/>
            <w:sz w:val="24"/>
            <w:szCs w:val="24"/>
            <w:highlight w:val="white"/>
          </w:rPr>
          <w:delText xml:space="preserve">уже </w:delText>
        </w:r>
      </w:del>
      <w:r w:rsidRPr="0029618A">
        <w:rPr>
          <w:rFonts w:eastAsia="Times New Roman"/>
          <w:sz w:val="24"/>
          <w:szCs w:val="24"/>
          <w:highlight w:val="white"/>
        </w:rPr>
        <w:t xml:space="preserve">работает кто-либо из клерков, второй клерк в это время </w:t>
      </w:r>
      <w:commentRangeStart w:id="2235"/>
      <w:r w:rsidRPr="0029618A">
        <w:rPr>
          <w:rFonts w:eastAsia="Times New Roman"/>
          <w:sz w:val="24"/>
          <w:szCs w:val="24"/>
          <w:highlight w:val="white"/>
        </w:rPr>
        <w:t>отдыхает</w:t>
      </w:r>
      <w:commentRangeEnd w:id="2235"/>
      <w:r w:rsidR="00444A3B">
        <w:rPr>
          <w:rStyle w:val="af"/>
        </w:rPr>
        <w:commentReference w:id="2235"/>
      </w:r>
      <w:commentRangeStart w:id="2236"/>
      <w:r w:rsidRPr="0029618A">
        <w:rPr>
          <w:rFonts w:eastAsia="Times New Roman"/>
          <w:sz w:val="24"/>
          <w:szCs w:val="24"/>
          <w:highlight w:val="white"/>
        </w:rPr>
        <w:t>.</w:t>
      </w:r>
      <w:commentRangeEnd w:id="2236"/>
      <w:r w:rsidR="00360999">
        <w:rPr>
          <w:rStyle w:val="af"/>
        </w:rPr>
        <w:commentReference w:id="2236"/>
      </w:r>
      <w:r w:rsidRPr="0029618A">
        <w:rPr>
          <w:rFonts w:eastAsia="Times New Roman"/>
          <w:sz w:val="24"/>
          <w:szCs w:val="24"/>
          <w:highlight w:val="white"/>
        </w:rPr>
        <w:t xml:space="preserve">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sidR="00444A3B">
        <w:rPr>
          <w:rFonts w:eastAsia="Times New Roman"/>
          <w:sz w:val="24"/>
          <w:szCs w:val="24"/>
          <w:highlight w:val="white"/>
        </w:rPr>
        <w:t>,</w:t>
      </w:r>
      <w:r w:rsidRPr="0029618A">
        <w:rPr>
          <w:rFonts w:eastAsia="Times New Roman"/>
          <w:sz w:val="24"/>
          <w:szCs w:val="24"/>
          <w:highlight w:val="white"/>
        </w:rPr>
        <w:t xml:space="preserve"> ещё </w:t>
      </w:r>
      <w:r w:rsidR="00444A3B">
        <w:rPr>
          <w:rFonts w:eastAsia="Times New Roman"/>
          <w:sz w:val="24"/>
          <w:szCs w:val="24"/>
          <w:highlight w:val="white"/>
        </w:rPr>
        <w:t xml:space="preserve">в </w:t>
      </w:r>
      <w:r w:rsidRPr="0029618A">
        <w:rPr>
          <w:rFonts w:eastAsia="Times New Roman"/>
          <w:sz w:val="24"/>
          <w:szCs w:val="24"/>
          <w:highlight w:val="white"/>
        </w:rPr>
        <w:t xml:space="preserve">два раза менее интенсивный. Про такую работу говорят: «не бей </w:t>
      </w:r>
      <w:proofErr w:type="gramStart"/>
      <w:r w:rsidRPr="0029618A">
        <w:rPr>
          <w:rFonts w:eastAsia="Times New Roman"/>
          <w:sz w:val="24"/>
          <w:szCs w:val="24"/>
          <w:highlight w:val="white"/>
        </w:rPr>
        <w:t>лежачего</w:t>
      </w:r>
      <w:proofErr w:type="gramEnd"/>
      <w:r w:rsidRPr="0029618A">
        <w:rPr>
          <w:rFonts w:eastAsia="Times New Roman"/>
          <w:sz w:val="24"/>
          <w:szCs w:val="24"/>
          <w:highlight w:val="white"/>
        </w:rPr>
        <w:t>».</w:t>
      </w:r>
    </w:p>
    <w:p w14:paraId="0D867C23"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1EE35658" wp14:editId="127423B2">
            <wp:extent cx="5384165" cy="1673225"/>
            <wp:effectExtent l="0" t="0" r="0" b="0"/>
            <wp:docPr id="20" name="image9.png" descr="C:\Users\СБ\YandexDisk\Скриншоты\2019-02-23_12-22-49.png"/>
            <wp:cNvGraphicFramePr/>
            <a:graphic xmlns:a="http://schemas.openxmlformats.org/drawingml/2006/main">
              <a:graphicData uri="http://schemas.openxmlformats.org/drawingml/2006/picture">
                <pic:pic xmlns:pic="http://schemas.openxmlformats.org/drawingml/2006/picture">
                  <pic:nvPicPr>
                    <pic:cNvPr id="0" name="image9.png" descr="C:\Users\СБ\YandexDisk\Скриншоты\2019-02-23_12-22-49.png"/>
                    <pic:cNvPicPr preferRelativeResize="0"/>
                  </pic:nvPicPr>
                  <pic:blipFill>
                    <a:blip r:embed="rId97" cstate="print"/>
                    <a:srcRect/>
                    <a:stretch>
                      <a:fillRect/>
                    </a:stretch>
                  </pic:blipFill>
                  <pic:spPr>
                    <a:xfrm>
                      <a:off x="0" y="0"/>
                      <a:ext cx="5384165" cy="1673225"/>
                    </a:xfrm>
                    <a:prstGeom prst="rect">
                      <a:avLst/>
                    </a:prstGeom>
                    <a:ln/>
                  </pic:spPr>
                </pic:pic>
              </a:graphicData>
            </a:graphic>
          </wp:inline>
        </w:drawing>
      </w:r>
    </w:p>
    <w:p w14:paraId="7B54FC04"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sz w:val="24"/>
          <w:szCs w:val="24"/>
          <w:highlight w:val="white"/>
        </w:rPr>
        <w:t>Две недели в конторе с двумя клерками.</w:t>
      </w:r>
    </w:p>
    <w:p w14:paraId="06551EBA" w14:textId="55D156F1"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Начальство, проведя все эти замеры и наблюдения, полагает, что клерки </w:t>
      </w:r>
      <w:r w:rsidR="00444A3B" w:rsidRPr="0029618A">
        <w:rPr>
          <w:rFonts w:eastAsia="Times New Roman"/>
          <w:sz w:val="24"/>
          <w:szCs w:val="24"/>
          <w:highlight w:val="white"/>
        </w:rPr>
        <w:t xml:space="preserve">живут </w:t>
      </w:r>
      <w:r w:rsidRPr="0029618A">
        <w:rPr>
          <w:rFonts w:eastAsia="Times New Roman"/>
          <w:sz w:val="24"/>
          <w:szCs w:val="24"/>
          <w:highlight w:val="white"/>
        </w:rPr>
        <w:t>уж больно</w:t>
      </w:r>
      <w:r w:rsidR="003863E0">
        <w:rPr>
          <w:rFonts w:eastAsia="Times New Roman"/>
          <w:sz w:val="24"/>
          <w:szCs w:val="24"/>
          <w:highlight w:val="white"/>
        </w:rPr>
        <w:t xml:space="preserve"> </w:t>
      </w:r>
      <w:r w:rsidRPr="0029618A">
        <w:rPr>
          <w:rFonts w:eastAsia="Times New Roman"/>
          <w:sz w:val="24"/>
          <w:szCs w:val="24"/>
          <w:highlight w:val="white"/>
        </w:rPr>
        <w:t xml:space="preserve">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 </w:t>
      </w:r>
      <m:oMath>
        <m:r>
          <w:rPr>
            <w:rFonts w:ascii="Cambria Math" w:hAnsi="Cambria Math"/>
          </w:rPr>
          <m:t>μ≈λ</m:t>
        </m:r>
      </m:oMath>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sidR="001C0390">
        <w:rPr>
          <w:rFonts w:eastAsia="Times New Roman"/>
          <w:sz w:val="24"/>
          <w:szCs w:val="24"/>
          <w:highlight w:val="white"/>
        </w:rPr>
        <w:t>наступит</w:t>
      </w:r>
      <w:r w:rsidRPr="0029618A">
        <w:rPr>
          <w:rFonts w:eastAsia="Times New Roman"/>
          <w:sz w:val="24"/>
          <w:szCs w:val="24"/>
          <w:highlight w:val="white"/>
        </w:rPr>
        <w:t xml:space="preserve"> </w:t>
      </w:r>
      <w:commentRangeStart w:id="2237"/>
      <w:commentRangeStart w:id="2238"/>
      <w:r w:rsidRPr="0029618A">
        <w:rPr>
          <w:rFonts w:eastAsia="Times New Roman"/>
          <w:sz w:val="24"/>
          <w:szCs w:val="24"/>
          <w:highlight w:val="white"/>
        </w:rPr>
        <w:t>коллапс</w:t>
      </w:r>
      <w:commentRangeEnd w:id="2237"/>
      <w:r w:rsidR="001C0390">
        <w:rPr>
          <w:rStyle w:val="af"/>
        </w:rPr>
        <w:commentReference w:id="2237"/>
      </w:r>
      <w:commentRangeEnd w:id="2238"/>
      <w:r w:rsidR="00360999">
        <w:rPr>
          <w:rStyle w:val="af"/>
        </w:rPr>
        <w:commentReference w:id="2238"/>
      </w:r>
      <w:r w:rsidRPr="0029618A">
        <w:rPr>
          <w:rFonts w:eastAsia="Times New Roman"/>
          <w:sz w:val="24"/>
          <w:szCs w:val="24"/>
          <w:highlight w:val="white"/>
        </w:rPr>
        <w:t xml:space="preserve">. </w:t>
      </w:r>
    </w:p>
    <w:p w14:paraId="0A888BC8"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0C8A2036" wp14:editId="2A02621A">
            <wp:extent cx="5047615" cy="1659890"/>
            <wp:effectExtent l="0" t="0" r="0" b="0"/>
            <wp:docPr id="97" name="image84.png" descr="C:\Users\СБ\YandexDisk\Скриншоты\2019-02-23_12-17-08.png"/>
            <wp:cNvGraphicFramePr/>
            <a:graphic xmlns:a="http://schemas.openxmlformats.org/drawingml/2006/main">
              <a:graphicData uri="http://schemas.openxmlformats.org/drawingml/2006/picture">
                <pic:pic xmlns:pic="http://schemas.openxmlformats.org/drawingml/2006/picture">
                  <pic:nvPicPr>
                    <pic:cNvPr id="0" name="image84.png" descr="C:\Users\СБ\YandexDisk\Скриншоты\2019-02-23_12-17-08.png"/>
                    <pic:cNvPicPr preferRelativeResize="0"/>
                  </pic:nvPicPr>
                  <pic:blipFill>
                    <a:blip r:embed="rId98" cstate="print"/>
                    <a:srcRect/>
                    <a:stretch>
                      <a:fillRect/>
                    </a:stretch>
                  </pic:blipFill>
                  <pic:spPr>
                    <a:xfrm>
                      <a:off x="0" y="0"/>
                      <a:ext cx="5047615" cy="1659890"/>
                    </a:xfrm>
                    <a:prstGeom prst="rect">
                      <a:avLst/>
                    </a:prstGeom>
                    <a:ln/>
                  </pic:spPr>
                </pic:pic>
              </a:graphicData>
            </a:graphic>
          </wp:inline>
        </w:drawing>
      </w:r>
    </w:p>
    <w:p w14:paraId="336732B3"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 течение недели один клерк вполне справлялся с объемом работ, </w:t>
      </w:r>
      <w:r w:rsidRPr="0029618A">
        <w:rPr>
          <w:rFonts w:eastAsia="Times New Roman"/>
          <w:i/>
          <w:sz w:val="24"/>
          <w:szCs w:val="24"/>
          <w:highlight w:val="white"/>
        </w:rPr>
        <w:br/>
        <w:t>но потом всё превратилось в кошмар.</w:t>
      </w:r>
    </w:p>
    <w:p w14:paraId="1910DBF7" w14:textId="11CA62A6"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При </w:t>
      </w:r>
      <m:oMath>
        <m:r>
          <w:rPr>
            <w:rFonts w:ascii="Cambria Math" w:hAnsi="Cambria Math"/>
          </w:rPr>
          <m:t>λ</m:t>
        </m:r>
        <m:r>
          <w:rPr>
            <w:rFonts w:ascii="Cambria Math" w:eastAsia="Cambria Math" w:hAnsi="Cambria Math"/>
            <w:sz w:val="24"/>
            <w:szCs w:val="24"/>
          </w:rPr>
          <m:t>=15</m:t>
        </m:r>
      </m:oMath>
      <w:r w:rsidR="003863E0">
        <w:rPr>
          <w:rFonts w:eastAsia="Times New Roman"/>
          <w:sz w:val="24"/>
          <w:szCs w:val="24"/>
          <w:highlight w:val="white"/>
        </w:rPr>
        <w:t xml:space="preserve"> </w:t>
      </w:r>
      <w:r w:rsidRPr="0029618A">
        <w:rPr>
          <w:rFonts w:eastAsia="Times New Roman"/>
          <w:sz w:val="24"/>
          <w:szCs w:val="24"/>
          <w:highlight w:val="white"/>
        </w:rPr>
        <w:t xml:space="preserve">и </w:t>
      </w:r>
      <m:oMath>
        <m:r>
          <w:rPr>
            <w:rFonts w:ascii="Cambria Math" w:hAnsi="Cambria Math"/>
          </w:rPr>
          <m:t>μ</m:t>
        </m:r>
        <m:r>
          <w:rPr>
            <w:rFonts w:ascii="Cambria Math" w:eastAsia="Cambria Math" w:hAnsi="Cambria Math"/>
            <w:sz w:val="24"/>
            <w:szCs w:val="24"/>
          </w:rPr>
          <m:t>=16</m:t>
        </m:r>
      </m:oMath>
      <w:r w:rsidR="003863E0">
        <w:rPr>
          <w:rFonts w:eastAsia="Times New Roman"/>
          <w:sz w:val="24"/>
          <w:szCs w:val="24"/>
          <w:highlight w:val="white"/>
        </w:rPr>
        <w:t xml:space="preserve"> </w:t>
      </w:r>
      <w:r w:rsidRPr="0029618A">
        <w:rPr>
          <w:rFonts w:eastAsia="Times New Roman"/>
          <w:sz w:val="24"/>
          <w:szCs w:val="24"/>
          <w:highlight w:val="white"/>
        </w:rPr>
        <w:t>средняя длина очереди будет как раз равна 15 клиентам, а среднее время занятости оператора составит</w:t>
      </w:r>
      <w:r w:rsidR="001C0390">
        <w:rPr>
          <w:rFonts w:eastAsia="Times New Roman"/>
          <w:sz w:val="24"/>
          <w:szCs w:val="24"/>
        </w:rPr>
        <w:t xml:space="preserve"> </w:t>
      </w:r>
      <m:oMath>
        <m:r>
          <w:rPr>
            <w:rFonts w:ascii="Cambria Math" w:eastAsia="Cambria Math" w:hAnsi="Cambria Math"/>
            <w:sz w:val="24"/>
            <w:szCs w:val="24"/>
          </w:rPr>
          <m:t>1</m:t>
        </m:r>
      </m:oMath>
      <w:r w:rsidRPr="0029618A">
        <w:rPr>
          <w:rFonts w:eastAsia="Times New Roman"/>
          <w:sz w:val="24"/>
          <w:szCs w:val="24"/>
          <w:highlight w:val="white"/>
        </w:rPr>
        <w:t xml:space="preserve"> 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14:paraId="36D34B87"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387A58E9" wp14:editId="48B1B7D6">
            <wp:extent cx="3508375" cy="2440940"/>
            <wp:effectExtent l="0" t="0" r="0" b="0"/>
            <wp:docPr id="35" name="image27.png" descr="C:\Users\СБ\YandexDisk\Скриншоты\2019-02-23_12-06-13.png"/>
            <wp:cNvGraphicFramePr/>
            <a:graphic xmlns:a="http://schemas.openxmlformats.org/drawingml/2006/main">
              <a:graphicData uri="http://schemas.openxmlformats.org/drawingml/2006/picture">
                <pic:pic xmlns:pic="http://schemas.openxmlformats.org/drawingml/2006/picture">
                  <pic:nvPicPr>
                    <pic:cNvPr id="0" name="image27.png" descr="C:\Users\СБ\YandexDisk\Скриншоты\2019-02-23_12-06-13.png"/>
                    <pic:cNvPicPr preferRelativeResize="0"/>
                  </pic:nvPicPr>
                  <pic:blipFill>
                    <a:blip r:embed="rId99" cstate="print"/>
                    <a:srcRect/>
                    <a:stretch>
                      <a:fillRect/>
                    </a:stretch>
                  </pic:blipFill>
                  <pic:spPr>
                    <a:xfrm>
                      <a:off x="0" y="0"/>
                      <a:ext cx="3508375" cy="2440940"/>
                    </a:xfrm>
                    <a:prstGeom prst="rect">
                      <a:avLst/>
                    </a:prstGeom>
                    <a:ln/>
                  </pic:spPr>
                </pic:pic>
              </a:graphicData>
            </a:graphic>
          </wp:inline>
        </w:drawing>
      </w:r>
    </w:p>
    <w:p w14:paraId="630547BE"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Вероятность для одного клерка не уложиться </w:t>
      </w:r>
      <w:r w:rsidRPr="0029618A">
        <w:rPr>
          <w:rFonts w:eastAsia="Times New Roman"/>
          <w:i/>
          <w:sz w:val="24"/>
          <w:szCs w:val="24"/>
          <w:highlight w:val="white"/>
        </w:rPr>
        <w:br/>
        <w:t>с текущими делами в указанный период времени.</w:t>
      </w:r>
    </w:p>
    <w:p w14:paraId="5C9E2BB9" w14:textId="1C3729A9"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w:t>
      </w:r>
      <w:proofErr w:type="gramStart"/>
      <w:r w:rsidRPr="0029618A">
        <w:rPr>
          <w:rFonts w:eastAsia="Times New Roman"/>
          <w:sz w:val="24"/>
          <w:szCs w:val="24"/>
          <w:highlight w:val="white"/>
        </w:rPr>
        <w:t>ухлопать</w:t>
      </w:r>
      <w:proofErr w:type="gramEnd"/>
      <w:r w:rsidRPr="0029618A">
        <w:rPr>
          <w:rFonts w:eastAsia="Times New Roman"/>
          <w:sz w:val="24"/>
          <w:szCs w:val="24"/>
          <w:highlight w:val="white"/>
        </w:rPr>
        <w:t xml:space="preserve"> на это весь день – 37%. Таким образом, разумное, как кажется, решение может иметь неожиданно неприятные последствия.</w:t>
      </w:r>
    </w:p>
    <w:p w14:paraId="3B004108" w14:textId="77777777" w:rsidR="008E2D65" w:rsidRPr="0029618A" w:rsidRDefault="00662FA5">
      <w:pPr>
        <w:pStyle w:val="2"/>
        <w:spacing w:line="288" w:lineRule="auto"/>
        <w:ind w:firstLine="397"/>
        <w:jc w:val="both"/>
        <w:rPr>
          <w:rFonts w:eastAsia="Cambria"/>
          <w:b/>
          <w:color w:val="4F81BD"/>
          <w:sz w:val="26"/>
          <w:szCs w:val="26"/>
          <w:highlight w:val="white"/>
        </w:rPr>
      </w:pPr>
      <w:bookmarkStart w:id="2239" w:name="_Toc22639654"/>
      <w:r w:rsidRPr="0029618A">
        <w:rPr>
          <w:rFonts w:eastAsia="Cambria"/>
          <w:b/>
          <w:color w:val="4F81BD"/>
          <w:sz w:val="26"/>
          <w:szCs w:val="26"/>
          <w:highlight w:val="white"/>
        </w:rPr>
        <w:t xml:space="preserve">Лучшее враг </w:t>
      </w:r>
      <w:proofErr w:type="gramStart"/>
      <w:r w:rsidRPr="0029618A">
        <w:rPr>
          <w:rFonts w:eastAsia="Cambria"/>
          <w:b/>
          <w:color w:val="4F81BD"/>
          <w:sz w:val="26"/>
          <w:szCs w:val="26"/>
          <w:highlight w:val="white"/>
        </w:rPr>
        <w:t>хорошего</w:t>
      </w:r>
      <w:bookmarkEnd w:id="2239"/>
      <w:proofErr w:type="gramEnd"/>
    </w:p>
    <w:p w14:paraId="13CBAE2B" w14:textId="6578255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sidR="00032601">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Этот эффект приводит к тому, что в коммуникационной сети, содержащей очереди, </w:t>
      </w:r>
      <w:r w:rsidRPr="0029618A">
        <w:rPr>
          <w:rFonts w:eastAsia="Times New Roman"/>
          <w:sz w:val="24"/>
          <w:szCs w:val="24"/>
          <w:highlight w:val="white"/>
        </w:rPr>
        <w:lastRenderedPageBreak/>
        <w:t xml:space="preserve">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64E67ABC" wp14:editId="78FF7102">
            <wp:simplePos x="0" y="0"/>
            <wp:positionH relativeFrom="column">
              <wp:posOffset>3943350</wp:posOffset>
            </wp:positionH>
            <wp:positionV relativeFrom="paragraph">
              <wp:posOffset>1104900</wp:posOffset>
            </wp:positionV>
            <wp:extent cx="1673870" cy="2452254"/>
            <wp:effectExtent l="0" t="0" r="0" b="0"/>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0" cstate="print"/>
                    <a:srcRect/>
                    <a:stretch>
                      <a:fillRect/>
                    </a:stretch>
                  </pic:blipFill>
                  <pic:spPr>
                    <a:xfrm>
                      <a:off x="0" y="0"/>
                      <a:ext cx="1673870" cy="2452254"/>
                    </a:xfrm>
                    <a:prstGeom prst="rect">
                      <a:avLst/>
                    </a:prstGeom>
                    <a:ln/>
                  </pic:spPr>
                </pic:pic>
              </a:graphicData>
            </a:graphic>
          </wp:anchor>
        </w:drawing>
      </w:r>
    </w:p>
    <w:p w14:paraId="07E56E6F"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Простейшей моделью, в которой можно наблюдать этот эффект, может быть дорожная сеть, в которой два населённых </w:t>
      </w:r>
      <w:proofErr w:type="gramStart"/>
      <w:r w:rsidRPr="0029618A">
        <w:rPr>
          <w:rFonts w:eastAsia="Times New Roman"/>
          <w:sz w:val="24"/>
          <w:szCs w:val="24"/>
          <w:highlight w:val="white"/>
        </w:rPr>
        <w:t>пункта</w:t>
      </w:r>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 </w:t>
      </w:r>
      <m:oMath>
        <m:r>
          <w:rPr>
            <w:rFonts w:ascii="Cambria Math" w:eastAsia="Times New Roman" w:hAnsi="Cambria Math"/>
            <w:sz w:val="24"/>
            <w:szCs w:val="24"/>
            <w:highlight w:val="white"/>
          </w:rPr>
          <m:t>AC</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DB</m:t>
        </m:r>
      </m:oMath>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Два других плеча – </w:t>
      </w:r>
      <m:oMath>
        <m:r>
          <w:rPr>
            <w:rFonts w:ascii="Cambria Math" w:eastAsia="Times New Roman" w:hAnsi="Cambria Math"/>
            <w:sz w:val="24"/>
            <w:szCs w:val="24"/>
            <w:highlight w:val="white"/>
          </w:rPr>
          <m:t>AD</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CB</m:t>
        </m:r>
      </m:oMath>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 </w:t>
      </w:r>
      <m:oMath>
        <m:r>
          <w:rPr>
            <w:rFonts w:ascii="Cambria Math" w:eastAsia="Times New Roman" w:hAnsi="Cambria Math"/>
            <w:sz w:val="24"/>
            <w:szCs w:val="24"/>
            <w:highlight w:val="white"/>
          </w:rPr>
          <m:t>t=λ N</m:t>
        </m:r>
      </m:oMath>
      <w:r w:rsidRPr="0029618A">
        <w:rPr>
          <w:rFonts w:eastAsia="Times New Roman"/>
          <w:sz w:val="24"/>
          <w:szCs w:val="24"/>
          <w:highlight w:val="white"/>
        </w:rPr>
        <w:t xml:space="preserve">. И последнее важное условие, пассажиропоток между городами таков, что: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p>
    <w:p w14:paraId="07CA3E64" w14:textId="59A06121"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sidR="005221B6">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sidR="005221B6">
        <w:rPr>
          <w:rFonts w:eastAsia="Times New Roman"/>
          <w:sz w:val="24"/>
          <w:szCs w:val="24"/>
          <w:highlight w:val="white"/>
        </w:rPr>
        <w:t>ая</w:t>
      </w:r>
      <w:r w:rsidRPr="0029618A">
        <w:rPr>
          <w:rFonts w:eastAsia="Times New Roman"/>
          <w:sz w:val="24"/>
          <w:szCs w:val="24"/>
          <w:highlight w:val="white"/>
        </w:rPr>
        <w:t xml:space="preserve"> получил</w:t>
      </w:r>
      <w:r w:rsidR="005221B6">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 xml:space="preserve">равновесия </w:t>
      </w:r>
      <w:proofErr w:type="spellStart"/>
      <w:r w:rsidRPr="0029618A">
        <w:rPr>
          <w:rFonts w:eastAsia="Times New Roman"/>
          <w:i/>
          <w:color w:val="1C4587"/>
          <w:sz w:val="24"/>
          <w:szCs w:val="24"/>
          <w:highlight w:val="white"/>
        </w:rPr>
        <w:t>Нэша</w:t>
      </w:r>
      <w:proofErr w:type="spellEnd"/>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sidR="005221B6">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выразится в том, что водители будут стремиться к тому, чтобы распределиться по обоим плечам дорог </w:t>
      </w:r>
      <m:oMath>
        <m:r>
          <w:rPr>
            <w:rFonts w:ascii="Cambria Math" w:eastAsia="Times New Roman" w:hAnsi="Cambria Math"/>
            <w:sz w:val="24"/>
            <w:szCs w:val="24"/>
            <w:highlight w:val="white"/>
          </w:rPr>
          <m:t>ACB</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ADB</m:t>
        </m:r>
      </m:oMath>
      <w:r w:rsidRPr="0029618A">
        <w:rPr>
          <w:rFonts w:eastAsia="Times New Roman"/>
          <w:sz w:val="24"/>
          <w:szCs w:val="24"/>
          <w:highlight w:val="white"/>
        </w:rPr>
        <w:t xml:space="preserve"> поровну. Так что, если обычно из города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 город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ездит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автомобилистов, то время в пути можно выразить как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w:t>
      </w:r>
    </w:p>
    <w:p w14:paraId="5BC69708" w14:textId="70B5284D" w:rsidR="005F0174" w:rsidRDefault="00662FA5">
      <w:pPr>
        <w:spacing w:line="288" w:lineRule="auto"/>
        <w:ind w:firstLine="397"/>
        <w:jc w:val="both"/>
        <w:rPr>
          <w:ins w:id="2240" w:author="СБ" w:date="2019-11-10T14:03:00Z"/>
          <w:rFonts w:eastAsia="Times New Roman"/>
          <w:sz w:val="24"/>
          <w:szCs w:val="24"/>
          <w:highlight w:val="white"/>
        </w:rPr>
      </w:pPr>
      <w:r w:rsidRPr="0029618A">
        <w:rPr>
          <w:rFonts w:eastAsia="Times New Roman"/>
          <w:sz w:val="24"/>
          <w:szCs w:val="24"/>
          <w:highlight w:val="white"/>
        </w:rPr>
        <w:t xml:space="preserve">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или </w:t>
      </w:r>
      <m:oMath>
        <m:r>
          <w:rPr>
            <w:rFonts w:ascii="Cambria Math" w:eastAsia="Times New Roman" w:hAnsi="Cambria Math"/>
            <w:sz w:val="24"/>
            <w:szCs w:val="24"/>
            <w:highlight w:val="white"/>
          </w:rPr>
          <m:t>λ N/2</m:t>
        </m:r>
      </m:oMath>
      <w:r w:rsidRPr="0029618A">
        <w:rPr>
          <w:rFonts w:eastAsia="Times New Roman"/>
          <w:sz w:val="24"/>
          <w:szCs w:val="24"/>
          <w:highlight w:val="white"/>
        </w:rPr>
        <w:t xml:space="preserve">. Воспользовавшись ею, автомобилист сможет попасть из пункта A в пункт B за время порядка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(двигаясь по пути ACDB), либо </w:t>
      </w:r>
      <m:oMath>
        <m:r>
          <w:rPr>
            <w:rFonts w:ascii="Cambria Math" w:eastAsia="Times New Roman" w:hAnsi="Cambria Math"/>
            <w:sz w:val="24"/>
            <w:szCs w:val="24"/>
            <w:highlight w:val="white"/>
          </w:rPr>
          <m:t>2⋅λ N/2=λN</m:t>
        </m:r>
      </m:oMath>
      <w:r w:rsidRPr="0029618A">
        <w:rPr>
          <w:rFonts w:eastAsia="Times New Roman"/>
          <w:sz w:val="24"/>
          <w:szCs w:val="24"/>
          <w:highlight w:val="white"/>
        </w:rPr>
        <w:t xml:space="preserve"> (в случае пути ADCB). Но, правда, только при условии, что он будет на дороге один. Проблема в том, что </w:t>
      </w:r>
      <w:r w:rsidR="00600132">
        <w:rPr>
          <w:rFonts w:eastAsia="Times New Roman"/>
          <w:sz w:val="24"/>
          <w:szCs w:val="24"/>
          <w:highlight w:val="white"/>
        </w:rPr>
        <w:t xml:space="preserve">как </w:t>
      </w:r>
      <w:r w:rsidRPr="0029618A">
        <w:rPr>
          <w:rFonts w:eastAsia="Times New Roman"/>
          <w:sz w:val="24"/>
          <w:szCs w:val="24"/>
          <w:highlight w:val="white"/>
        </w:rPr>
        <w:t>только все прознают о новой дороге, то, естественно,</w:t>
      </w:r>
      <w:ins w:id="2241" w:author="СБ" w:date="2019-11-10T14:02:00Z">
        <w:r w:rsidR="005F0174">
          <w:rPr>
            <w:rFonts w:eastAsia="Times New Roman"/>
            <w:sz w:val="24"/>
            <w:szCs w:val="24"/>
            <w:highlight w:val="white"/>
          </w:rPr>
          <w:t xml:space="preserve"> какая-то часть водителей</w:t>
        </w:r>
      </w:ins>
      <w:r w:rsidRPr="0029618A">
        <w:rPr>
          <w:rFonts w:eastAsia="Times New Roman"/>
          <w:sz w:val="24"/>
          <w:szCs w:val="24"/>
          <w:highlight w:val="white"/>
        </w:rPr>
        <w:t xml:space="preserve"> </w:t>
      </w:r>
      <w:proofErr w:type="gramStart"/>
      <w:r w:rsidRPr="0029618A">
        <w:rPr>
          <w:rFonts w:eastAsia="Times New Roman"/>
          <w:sz w:val="24"/>
          <w:szCs w:val="24"/>
          <w:highlight w:val="white"/>
        </w:rPr>
        <w:t>постара</w:t>
      </w:r>
      <w:ins w:id="2242" w:author="СБ" w:date="2019-11-10T14:02:00Z">
        <w:r w:rsidR="005F0174">
          <w:rPr>
            <w:rFonts w:eastAsia="Times New Roman"/>
            <w:sz w:val="24"/>
            <w:szCs w:val="24"/>
            <w:highlight w:val="white"/>
          </w:rPr>
          <w:t>е</w:t>
        </w:r>
      </w:ins>
      <w:del w:id="2243" w:author="СБ" w:date="2019-11-10T14:02:00Z">
        <w:r w:rsidRPr="0029618A" w:rsidDel="005F0174">
          <w:rPr>
            <w:rFonts w:eastAsia="Times New Roman"/>
            <w:sz w:val="24"/>
            <w:szCs w:val="24"/>
            <w:highlight w:val="white"/>
          </w:rPr>
          <w:delText>ю</w:delText>
        </w:r>
      </w:del>
      <w:r w:rsidRPr="0029618A">
        <w:rPr>
          <w:rFonts w:eastAsia="Times New Roman"/>
          <w:sz w:val="24"/>
          <w:szCs w:val="24"/>
          <w:highlight w:val="white"/>
        </w:rPr>
        <w:t>тся</w:t>
      </w:r>
      <w:proofErr w:type="gramEnd"/>
      <w:r w:rsidRPr="0029618A">
        <w:rPr>
          <w:rFonts w:eastAsia="Times New Roman"/>
          <w:sz w:val="24"/>
          <w:szCs w:val="24"/>
          <w:highlight w:val="white"/>
        </w:rPr>
        <w:t xml:space="preserve"> пользоваться только ею. И вот к чему это приведёт: в равновесии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w:t>
      </w:r>
      <w:del w:id="2244" w:author="СБ" w:date="2019-11-10T14:02:00Z">
        <w:r w:rsidRPr="0029618A" w:rsidDel="005F0174">
          <w:rPr>
            <w:rFonts w:eastAsia="Times New Roman"/>
            <w:sz w:val="24"/>
            <w:szCs w:val="24"/>
            <w:highlight w:val="white"/>
          </w:rPr>
          <w:delText xml:space="preserve">какая-то </w:delText>
        </w:r>
      </w:del>
      <w:commentRangeStart w:id="2245"/>
      <w:r w:rsidRPr="0029618A">
        <w:rPr>
          <w:rFonts w:eastAsia="Times New Roman"/>
          <w:sz w:val="24"/>
          <w:szCs w:val="24"/>
          <w:highlight w:val="white"/>
        </w:rPr>
        <w:t>часть</w:t>
      </w:r>
      <w:commentRangeEnd w:id="2245"/>
      <w:r w:rsidR="00600132">
        <w:rPr>
          <w:rStyle w:val="af"/>
        </w:rPr>
        <w:commentReference w:id="2245"/>
      </w:r>
      <w:r w:rsidRPr="0029618A">
        <w:rPr>
          <w:rFonts w:eastAsia="Times New Roman"/>
          <w:sz w:val="24"/>
          <w:szCs w:val="24"/>
          <w:highlight w:val="white"/>
        </w:rPr>
        <w:t xml:space="preserve"> публики </w:t>
      </w:r>
      <m:oMath>
        <m:r>
          <w:rPr>
            <w:rFonts w:ascii="Cambria Math" w:eastAsia="Times New Roman" w:hAnsi="Cambria Math"/>
            <w:sz w:val="24"/>
            <w:szCs w:val="24"/>
            <w:highlight w:val="white"/>
          </w:rPr>
          <m:t>αN</m:t>
        </m:r>
      </m:oMath>
      <w:r w:rsidRPr="0029618A">
        <w:rPr>
          <w:rFonts w:eastAsia="Times New Roman"/>
          <w:sz w:val="24"/>
          <w:szCs w:val="24"/>
          <w:highlight w:val="white"/>
        </w:rPr>
        <w:t xml:space="preserve"> предпочтёт путь </w:t>
      </w:r>
      <w:r w:rsidRPr="0029618A">
        <w:rPr>
          <w:rFonts w:eastAsia="Times New Roman"/>
          <w:sz w:val="24"/>
          <w:szCs w:val="24"/>
          <w:highlight w:val="white"/>
        </w:rPr>
        <w:lastRenderedPageBreak/>
        <w:t>ADCB</w:t>
      </w:r>
      <w:r w:rsidR="00600132">
        <w:rPr>
          <w:rFonts w:eastAsia="Times New Roman"/>
          <w:sz w:val="24"/>
          <w:szCs w:val="24"/>
          <w:highlight w:val="white"/>
        </w:rPr>
        <w:t xml:space="preserve"> –</w:t>
      </w:r>
      <w:r w:rsidRPr="0029618A">
        <w:rPr>
          <w:rFonts w:eastAsia="Times New Roman"/>
          <w:sz w:val="24"/>
          <w:szCs w:val="24"/>
          <w:highlight w:val="white"/>
        </w:rPr>
        <w:t xml:space="preserve"> как более короткий, так что мы должны получить следующие характерные времена: ACB,</w:t>
      </w:r>
      <w:r w:rsidR="00600132">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λαN+</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2λαN</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Подвох состоит в том, что все эти времена превышают прежний средний результат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α&gt;1/2</m:t>
        </m:r>
      </m:oMath>
      <w:r w:rsidRPr="0029618A">
        <w:rPr>
          <w:rFonts w:eastAsia="Times New Roman"/>
          <w:sz w:val="24"/>
          <w:szCs w:val="24"/>
          <w:highlight w:val="white"/>
        </w:rPr>
        <w:t>.</w:t>
      </w:r>
    </w:p>
    <w:p w14:paraId="74C8404A" w14:textId="6ED1107B" w:rsidR="008E2D65" w:rsidRPr="00D46282" w:rsidRDefault="005F0174" w:rsidP="00D46282">
      <w:pPr>
        <w:spacing w:line="288" w:lineRule="auto"/>
        <w:ind w:firstLine="397"/>
        <w:jc w:val="both"/>
        <w:rPr>
          <w:rFonts w:eastAsia="Times New Roman"/>
          <w:i/>
          <w:sz w:val="24"/>
          <w:szCs w:val="24"/>
          <w:highlight w:val="white"/>
        </w:rPr>
      </w:pPr>
      <w:ins w:id="2246" w:author="СБ" w:date="2019-11-10T14:03:00Z">
        <w:r>
          <w:rPr>
            <w:rFonts w:eastAsia="Times New Roman"/>
            <w:sz w:val="24"/>
            <w:szCs w:val="24"/>
            <w:highlight w:val="white"/>
          </w:rPr>
          <w:t xml:space="preserve">Давайте рассмотрим конкретный пример. </w:t>
        </w:r>
      </w:ins>
      <w:ins w:id="2247" w:author="СБ" w:date="2019-11-10T14:04:00Z">
        <w:r>
          <w:rPr>
            <w:rFonts w:eastAsia="Times New Roman"/>
            <w:sz w:val="24"/>
            <w:szCs w:val="24"/>
            <w:highlight w:val="white"/>
          </w:rPr>
          <w:t xml:space="preserve">Пусть </w:t>
        </w:r>
      </w:ins>
      <m:oMath>
        <m:sSub>
          <m:sSubPr>
            <m:ctrlPr>
              <w:ins w:id="2248" w:author="СБ" w:date="2019-11-10T14:06:00Z">
                <w:rPr>
                  <w:rFonts w:ascii="Cambria Math" w:eastAsia="Times New Roman" w:hAnsi="Cambria Math"/>
                  <w:i/>
                  <w:sz w:val="24"/>
                  <w:szCs w:val="24"/>
                </w:rPr>
              </w:ins>
            </m:ctrlPr>
          </m:sSubPr>
          <m:e>
            <w:ins w:id="2249" w:author="СБ" w:date="2019-11-10T14:06:00Z">
              <m:r>
                <w:rPr>
                  <w:rFonts w:ascii="Cambria Math" w:eastAsia="Times New Roman" w:hAnsi="Cambria Math"/>
                  <w:sz w:val="24"/>
                  <w:szCs w:val="24"/>
                  <w:highlight w:val="white"/>
                </w:rPr>
                <m:t>t</m:t>
              </m:r>
            </w:ins>
            <m:ctrlPr>
              <w:ins w:id="2250" w:author="СБ" w:date="2019-11-10T14:06:00Z">
                <w:rPr>
                  <w:rFonts w:ascii="Cambria Math" w:eastAsia="Times New Roman" w:hAnsi="Cambria Math"/>
                  <w:i/>
                  <w:sz w:val="24"/>
                  <w:szCs w:val="24"/>
                  <w:highlight w:val="white"/>
                </w:rPr>
              </w:ins>
            </m:ctrlPr>
          </m:e>
          <m:sub>
            <w:ins w:id="2251" w:author="СБ" w:date="2019-11-10T14:06:00Z">
              <m:r>
                <w:rPr>
                  <w:rFonts w:ascii="Cambria Math" w:eastAsia="Times New Roman" w:hAnsi="Cambria Math"/>
                  <w:sz w:val="24"/>
                  <w:szCs w:val="24"/>
                  <w:highlight w:val="white"/>
                </w:rPr>
                <m:t>0</m:t>
              </m:r>
            </w:ins>
          </m:sub>
        </m:sSub>
        <w:ins w:id="2252" w:author="СБ" w:date="2019-11-10T14:06:00Z">
          <m:r>
            <w:rPr>
              <w:rFonts w:ascii="Cambria Math" w:eastAsia="Times New Roman" w:hAnsi="Cambria Math"/>
              <w:sz w:val="24"/>
              <w:szCs w:val="24"/>
            </w:rPr>
            <m:t>=</m:t>
          </m:r>
        </w:ins>
        <w:ins w:id="2253" w:author="СБ" w:date="2019-11-10T14:26:00Z">
          <m:r>
            <w:rPr>
              <w:rFonts w:ascii="Cambria Math" w:eastAsia="Times New Roman" w:hAnsi="Cambria Math"/>
              <w:sz w:val="24"/>
              <w:szCs w:val="24"/>
            </w:rPr>
            <m:t>3</m:t>
          </m:r>
        </w:ins>
        <w:ins w:id="2254" w:author="СБ" w:date="2019-11-10T14:23:00Z">
          <m:r>
            <w:rPr>
              <w:rFonts w:ascii="Cambria Math" w:eastAsia="Times New Roman" w:hAnsi="Cambria Math"/>
              <w:sz w:val="24"/>
              <w:szCs w:val="24"/>
            </w:rPr>
            <m:t>0</m:t>
          </m:r>
        </w:ins>
        <w:ins w:id="2255" w:author="СБ" w:date="2019-11-10T14:06:00Z">
          <m:r>
            <w:rPr>
              <w:rFonts w:ascii="Cambria Math" w:eastAsia="Times New Roman" w:hAnsi="Cambria Math"/>
              <w:sz w:val="24"/>
              <w:szCs w:val="24"/>
            </w:rPr>
            <m:t xml:space="preserve"> мин.</m:t>
          </m:r>
        </w:ins>
      </m:oMath>
      <w:ins w:id="2256" w:author="СБ" w:date="2019-11-10T14:06:00Z">
        <w:r>
          <w:rPr>
            <w:rFonts w:eastAsia="Times New Roman"/>
            <w:sz w:val="24"/>
            <w:szCs w:val="24"/>
          </w:rPr>
          <w:t xml:space="preserve">, </w:t>
        </w:r>
      </w:ins>
      <w:ins w:id="2257" w:author="СБ" w:date="2019-11-10T14:07:00Z">
        <m:oMath>
          <m:r>
            <w:rPr>
              <w:rFonts w:ascii="Cambria Math" w:eastAsia="Times New Roman" w:hAnsi="Cambria Math"/>
              <w:sz w:val="24"/>
              <w:szCs w:val="24"/>
            </w:rPr>
            <m:t>λ</m:t>
          </m:r>
          <m:r>
            <w:rPr>
              <w:rFonts w:ascii="Cambria Math" w:eastAsia="Times New Roman" w:hAnsi="Cambria Math"/>
              <w:sz w:val="24"/>
              <w:szCs w:val="24"/>
              <w:rPrChange w:id="2258" w:author="СБ" w:date="2019-11-10T14:07:00Z">
                <w:rPr>
                  <w:rFonts w:ascii="Cambria Math" w:eastAsia="Times New Roman" w:hAnsi="Cambria Math"/>
                  <w:sz w:val="24"/>
                  <w:szCs w:val="24"/>
                  <w:lang w:val="en-US"/>
                </w:rPr>
              </w:rPrChange>
            </w:rPr>
            <m:t>=</m:t>
          </m:r>
          <m:f>
            <m:fPr>
              <m:ctrlPr>
                <w:rPr>
                  <w:rFonts w:ascii="Cambria Math" w:eastAsia="Times New Roman" w:hAnsi="Cambria Math"/>
                  <w:i/>
                  <w:sz w:val="24"/>
                  <w:szCs w:val="24"/>
                  <w:lang w:val="en-US"/>
                </w:rPr>
              </m:ctrlPr>
            </m:fPr>
            <m:num>
              <m:r>
                <w:rPr>
                  <w:rFonts w:ascii="Cambria Math" w:eastAsia="Times New Roman" w:hAnsi="Cambria Math"/>
                  <w:sz w:val="24"/>
                  <w:szCs w:val="24"/>
                  <w:rPrChange w:id="2259" w:author="СБ" w:date="2019-11-10T14:07:00Z">
                    <w:rPr>
                      <w:rFonts w:ascii="Cambria Math" w:eastAsia="Times New Roman" w:hAnsi="Cambria Math"/>
                      <w:sz w:val="24"/>
                      <w:szCs w:val="24"/>
                      <w:lang w:val="en-US"/>
                    </w:rPr>
                  </w:rPrChange>
                </w:rPr>
                <m:t>1</m:t>
              </m:r>
            </m:num>
            <m:den>
              <m:r>
                <w:rPr>
                  <w:rFonts w:ascii="Cambria Math" w:eastAsia="Times New Roman" w:hAnsi="Cambria Math"/>
                  <w:sz w:val="24"/>
                  <w:szCs w:val="24"/>
                  <w:rPrChange w:id="2260" w:author="СБ" w:date="2019-11-10T14:07:00Z">
                    <w:rPr>
                      <w:rFonts w:ascii="Cambria Math" w:eastAsia="Times New Roman" w:hAnsi="Cambria Math"/>
                      <w:sz w:val="24"/>
                      <w:szCs w:val="24"/>
                      <w:lang w:val="en-US"/>
                    </w:rPr>
                  </w:rPrChange>
                </w:rPr>
                <m:t>100</m:t>
              </m:r>
            </m:den>
          </m:f>
          <m:r>
            <w:rPr>
              <w:rFonts w:ascii="Cambria Math" w:eastAsia="Times New Roman" w:hAnsi="Cambria Math"/>
              <w:sz w:val="24"/>
              <w:szCs w:val="24"/>
            </w:rPr>
            <m:t>мин/чел.</m:t>
          </m:r>
        </m:oMath>
        <w:r>
          <w:rPr>
            <w:rFonts w:eastAsia="Times New Roman"/>
            <w:sz w:val="24"/>
            <w:szCs w:val="24"/>
          </w:rPr>
          <w:t xml:space="preserve">, а </w:t>
        </w:r>
      </w:ins>
      <w:ins w:id="2261" w:author="СБ" w:date="2019-11-10T14:08:00Z">
        <m:oMath>
          <m:r>
            <w:rPr>
              <w:rFonts w:ascii="Cambria Math" w:eastAsia="Times New Roman" w:hAnsi="Cambria Math"/>
              <w:sz w:val="24"/>
              <w:szCs w:val="24"/>
            </w:rPr>
            <m:t>α=2/3</m:t>
          </m:r>
        </m:oMath>
      </w:ins>
      <w:ins w:id="2262" w:author="СБ" w:date="2019-11-10T14:11:00Z">
        <w:r w:rsidRPr="005F0174">
          <w:rPr>
            <w:rFonts w:eastAsia="Times New Roman"/>
            <w:sz w:val="24"/>
            <w:szCs w:val="24"/>
            <w:rPrChange w:id="2263" w:author="СБ" w:date="2019-11-10T14:11:00Z">
              <w:rPr>
                <w:rFonts w:eastAsia="Times New Roman"/>
                <w:sz w:val="24"/>
                <w:szCs w:val="24"/>
                <w:lang w:val="en-US"/>
              </w:rPr>
            </w:rPrChange>
          </w:rPr>
          <w:t>,</w:t>
        </w:r>
      </w:ins>
      <w:ins w:id="2264" w:author="СБ" w:date="2019-11-10T14:10:00Z">
        <w:r>
          <w:rPr>
            <w:rFonts w:eastAsia="Times New Roman"/>
            <w:sz w:val="24"/>
            <w:szCs w:val="24"/>
          </w:rPr>
          <w:t xml:space="preserve"> </w:t>
        </w:r>
        <m:oMath>
          <m:r>
            <w:rPr>
              <w:rFonts w:ascii="Cambria Math" w:eastAsia="Times New Roman" w:hAnsi="Cambria Math"/>
              <w:sz w:val="24"/>
              <w:szCs w:val="24"/>
            </w:rPr>
            <m:t>N=</m:t>
          </m:r>
        </m:oMath>
      </w:ins>
      <w:ins w:id="2265" w:author="СБ" w:date="2019-11-10T14:20:00Z">
        <m:oMath>
          <m:r>
            <w:rPr>
              <w:rFonts w:ascii="Cambria Math" w:eastAsia="Times New Roman" w:hAnsi="Cambria Math"/>
              <w:sz w:val="24"/>
              <w:szCs w:val="24"/>
            </w:rPr>
            <m:t>5</m:t>
          </m:r>
        </m:oMath>
      </w:ins>
      <w:ins w:id="2266" w:author="СБ" w:date="2019-11-10T14:10:00Z">
        <m:oMath>
          <m:r>
            <w:rPr>
              <w:rFonts w:ascii="Cambria Math" w:eastAsia="Times New Roman" w:hAnsi="Cambria Math"/>
              <w:sz w:val="24"/>
              <w:szCs w:val="24"/>
            </w:rPr>
            <m:t>000</m:t>
          </m:r>
        </m:oMath>
      </w:ins>
      <w:ins w:id="2267" w:author="СБ" w:date="2019-11-10T14:06:00Z">
        <w:r>
          <w:rPr>
            <w:rFonts w:eastAsia="Times New Roman"/>
            <w:sz w:val="24"/>
            <w:szCs w:val="24"/>
          </w:rPr>
          <w:t xml:space="preserve"> </w:t>
        </w:r>
      </w:ins>
      <w:ins w:id="2268" w:author="СБ" w:date="2019-11-10T14:10:00Z">
        <w:r w:rsidRPr="005F0174">
          <w:rPr>
            <w:rFonts w:eastAsia="Times New Roman"/>
            <w:sz w:val="24"/>
            <w:szCs w:val="24"/>
            <w:rPrChange w:id="2269" w:author="СБ" w:date="2019-11-10T14:11:00Z">
              <w:rPr>
                <w:rFonts w:eastAsia="Times New Roman"/>
                <w:sz w:val="24"/>
                <w:szCs w:val="24"/>
                <w:lang w:val="en-US"/>
              </w:rPr>
            </w:rPrChange>
          </w:rPr>
          <w:t xml:space="preserve">. </w:t>
        </w:r>
      </w:ins>
      <w:ins w:id="2270" w:author="СБ" w:date="2019-11-10T14:11:00Z">
        <w:r>
          <w:rPr>
            <w:rFonts w:eastAsia="Times New Roman"/>
            <w:sz w:val="24"/>
            <w:szCs w:val="24"/>
          </w:rPr>
          <w:t xml:space="preserve">что означает, что из пункта </w:t>
        </w:r>
        <m:oMath>
          <m:r>
            <w:rPr>
              <w:rFonts w:ascii="Cambria Math" w:eastAsia="Times New Roman" w:hAnsi="Cambria Math"/>
              <w:sz w:val="24"/>
              <w:szCs w:val="24"/>
            </w:rPr>
            <m:t>A</m:t>
          </m:r>
        </m:oMath>
        <w:r>
          <w:rPr>
            <w:rFonts w:eastAsia="Times New Roman"/>
            <w:sz w:val="24"/>
            <w:szCs w:val="24"/>
          </w:rPr>
          <w:t xml:space="preserve"> выехало </w:t>
        </w:r>
      </w:ins>
      <w:ins w:id="2271" w:author="СБ" w:date="2019-11-10T14:20:00Z">
        <w:r w:rsidR="00447B72">
          <w:rPr>
            <w:rFonts w:eastAsia="Times New Roman"/>
            <w:sz w:val="24"/>
            <w:szCs w:val="24"/>
          </w:rPr>
          <w:t>5</w:t>
        </w:r>
      </w:ins>
      <w:ins w:id="2272" w:author="СБ" w:date="2019-11-10T14:11:00Z">
        <w:r>
          <w:rPr>
            <w:rFonts w:eastAsia="Times New Roman"/>
            <w:sz w:val="24"/>
            <w:szCs w:val="24"/>
          </w:rPr>
          <w:t>000 человек</w:t>
        </w:r>
      </w:ins>
      <w:ins w:id="2273" w:author="СБ" w:date="2019-11-10T14:20:00Z">
        <w:r w:rsidR="00447B72">
          <w:rPr>
            <w:rFonts w:eastAsia="Times New Roman"/>
            <w:sz w:val="24"/>
            <w:szCs w:val="24"/>
          </w:rPr>
          <w:t xml:space="preserve">. В отсутствие связки </w:t>
        </w:r>
        <w:r w:rsidR="00447B72">
          <w:rPr>
            <w:rFonts w:eastAsia="Times New Roman"/>
            <w:sz w:val="24"/>
            <w:szCs w:val="24"/>
            <w:lang w:val="en-US"/>
          </w:rPr>
          <w:t>CD</w:t>
        </w:r>
        <w:r w:rsidR="00447B72">
          <w:rPr>
            <w:rFonts w:eastAsia="Times New Roman"/>
            <w:sz w:val="24"/>
            <w:szCs w:val="24"/>
          </w:rPr>
          <w:t xml:space="preserve"> среднее время пути от </w:t>
        </w:r>
      </w:ins>
      <w:ins w:id="2274" w:author="СБ" w:date="2019-11-10T14:21:00Z">
        <w:r w:rsidR="00447B72">
          <w:rPr>
            <w:rFonts w:eastAsia="Times New Roman"/>
            <w:sz w:val="24"/>
            <w:szCs w:val="24"/>
            <w:lang w:val="en-US"/>
          </w:rPr>
          <w:t>A</w:t>
        </w:r>
        <w:r w:rsidR="00447B72" w:rsidRPr="00447B72">
          <w:rPr>
            <w:rFonts w:eastAsia="Times New Roman"/>
            <w:sz w:val="24"/>
            <w:szCs w:val="24"/>
            <w:rPrChange w:id="2275" w:author="СБ" w:date="2019-11-10T14:21:00Z">
              <w:rPr>
                <w:rFonts w:eastAsia="Times New Roman"/>
                <w:sz w:val="24"/>
                <w:szCs w:val="24"/>
                <w:lang w:val="en-US"/>
              </w:rPr>
            </w:rPrChange>
          </w:rPr>
          <w:t xml:space="preserve"> </w:t>
        </w:r>
        <w:r w:rsidR="00447B72">
          <w:rPr>
            <w:rFonts w:eastAsia="Times New Roman"/>
            <w:sz w:val="24"/>
            <w:szCs w:val="24"/>
          </w:rPr>
          <w:t xml:space="preserve">до </w:t>
        </w:r>
        <w:r w:rsidR="00447B72">
          <w:rPr>
            <w:rFonts w:eastAsia="Times New Roman"/>
            <w:sz w:val="24"/>
            <w:szCs w:val="24"/>
            <w:lang w:val="en-US"/>
          </w:rPr>
          <w:t>B</w:t>
        </w:r>
        <w:r w:rsidR="00D46282">
          <w:rPr>
            <w:rFonts w:eastAsia="Times New Roman"/>
            <w:sz w:val="24"/>
            <w:szCs w:val="24"/>
          </w:rPr>
          <w:t xml:space="preserve"> составит </w:t>
        </w:r>
      </w:ins>
      <w:ins w:id="2276" w:author="СБ" w:date="2019-11-10T14:27:00Z">
        <w:r w:rsidR="00D46282">
          <w:rPr>
            <w:rFonts w:eastAsia="Times New Roman"/>
            <w:sz w:val="24"/>
            <w:szCs w:val="24"/>
          </w:rPr>
          <w:t>5</w:t>
        </w:r>
      </w:ins>
      <w:ins w:id="2277" w:author="СБ" w:date="2019-11-10T14:21:00Z">
        <w:r w:rsidR="00447B72">
          <w:rPr>
            <w:rFonts w:eastAsia="Times New Roman"/>
            <w:sz w:val="24"/>
            <w:szCs w:val="24"/>
          </w:rPr>
          <w:t>5 минут. Наличие короткого п</w:t>
        </w:r>
      </w:ins>
      <w:ins w:id="2278" w:author="СБ" w:date="2019-11-10T14:22:00Z">
        <w:r w:rsidR="00447B72">
          <w:rPr>
            <w:rFonts w:eastAsia="Times New Roman"/>
            <w:sz w:val="24"/>
            <w:szCs w:val="24"/>
          </w:rPr>
          <w:t>ути приведёт к таким вариантам среднего времени:</w:t>
        </w:r>
      </w:ins>
      <w:ins w:id="2279" w:author="СБ" w:date="2019-11-10T14:21:00Z">
        <w:r w:rsidR="00447B72">
          <w:rPr>
            <w:rFonts w:eastAsia="Times New Roman"/>
            <w:sz w:val="24"/>
            <w:szCs w:val="24"/>
          </w:rPr>
          <w:t xml:space="preserve"> </w:t>
        </w:r>
      </w:ins>
      <w:ins w:id="2280" w:author="СБ" w:date="2019-11-10T14:20:00Z">
        <w:r w:rsidR="00447B72">
          <w:rPr>
            <w:rFonts w:eastAsia="Times New Roman"/>
            <w:sz w:val="24"/>
            <w:szCs w:val="24"/>
          </w:rPr>
          <w:t xml:space="preserve"> </w:t>
        </w:r>
      </w:ins>
      <w:ins w:id="2281" w:author="СБ" w:date="2019-11-10T14:21:00Z">
        <w:r w:rsidR="00447B72" w:rsidRPr="0029618A">
          <w:rPr>
            <w:rFonts w:eastAsia="Times New Roman"/>
            <w:sz w:val="24"/>
            <w:szCs w:val="24"/>
            <w:highlight w:val="white"/>
          </w:rPr>
          <w:t>ACB,</w:t>
        </w:r>
        <w:r w:rsidR="00447B72">
          <w:rPr>
            <w:rFonts w:eastAsia="Times New Roman"/>
            <w:sz w:val="24"/>
            <w:szCs w:val="24"/>
            <w:highlight w:val="white"/>
          </w:rPr>
          <w:t xml:space="preserve"> </w:t>
        </w:r>
        <w:r w:rsidR="00447B72" w:rsidRPr="0029618A">
          <w:rPr>
            <w:rFonts w:eastAsia="Times New Roman"/>
            <w:sz w:val="24"/>
            <w:szCs w:val="24"/>
            <w:highlight w:val="white"/>
          </w:rPr>
          <w:t xml:space="preserve">ADB </w:t>
        </w:r>
        <w:r w:rsidR="00447B72" w:rsidRPr="0029618A">
          <w:rPr>
            <w:rFonts w:eastAsia="Times New Roman"/>
            <w:sz w:val="24"/>
            <w:szCs w:val="24"/>
          </w:rPr>
          <w:t>—</w:t>
        </w:r>
        <w:r w:rsidR="00447B72" w:rsidRPr="0029618A">
          <w:rPr>
            <w:rFonts w:eastAsia="Times New Roman"/>
            <w:sz w:val="24"/>
            <w:szCs w:val="24"/>
            <w:highlight w:val="white"/>
          </w:rPr>
          <w:t xml:space="preserve"> </w:t>
        </w:r>
      </w:ins>
      <w:ins w:id="2282" w:author="СБ" w:date="2019-11-10T14:27:00Z">
        <m:oMath>
          <m:r>
            <w:rPr>
              <w:rFonts w:ascii="Cambria Math" w:eastAsia="Times New Roman" w:hAnsi="Cambria Math"/>
              <w:sz w:val="24"/>
              <w:szCs w:val="24"/>
              <w:highlight w:val="white"/>
            </w:rPr>
            <m:t>6</m:t>
          </m:r>
        </m:oMath>
      </w:ins>
      <w:ins w:id="2283" w:author="СБ" w:date="2019-11-10T14:24:00Z">
        <m:oMath>
          <m:r>
            <w:rPr>
              <w:rFonts w:ascii="Cambria Math" w:eastAsia="Times New Roman" w:hAnsi="Cambria Math"/>
              <w:sz w:val="24"/>
              <w:szCs w:val="24"/>
              <w:highlight w:val="white"/>
            </w:rPr>
            <m:t>3</m:t>
          </m:r>
        </m:oMath>
      </w:ins>
      <w:ins w:id="2284" w:author="СБ" w:date="2019-11-10T14:22:00Z">
        <m:oMath>
          <m:r>
            <w:rPr>
              <w:rFonts w:ascii="Cambria Math" w:eastAsia="Times New Roman" w:hAnsi="Cambria Math"/>
              <w:sz w:val="24"/>
              <w:szCs w:val="24"/>
              <w:highlight w:val="white"/>
            </w:rPr>
            <m:t xml:space="preserve"> минут</m:t>
          </m:r>
        </m:oMath>
      </w:ins>
      <w:ins w:id="2285" w:author="СБ" w:date="2019-11-10T14:24:00Z">
        <m:oMath>
          <m:r>
            <w:rPr>
              <w:rFonts w:ascii="Cambria Math" w:eastAsia="Times New Roman" w:hAnsi="Cambria Math"/>
              <w:sz w:val="24"/>
              <w:szCs w:val="24"/>
              <w:highlight w:val="white"/>
            </w:rPr>
            <m:t>ы</m:t>
          </m:r>
        </m:oMath>
      </w:ins>
      <w:ins w:id="2286" w:author="СБ" w:date="2019-11-10T14:21:00Z">
        <w:r w:rsidR="00447B72" w:rsidRPr="0029618A">
          <w:rPr>
            <w:rFonts w:eastAsia="Times New Roman"/>
            <w:sz w:val="24"/>
            <w:szCs w:val="24"/>
            <w:highlight w:val="white"/>
          </w:rPr>
          <w:t xml:space="preserve">, ADCB </w:t>
        </w:r>
        <w:r w:rsidR="00447B72" w:rsidRPr="0029618A">
          <w:rPr>
            <w:rFonts w:eastAsia="Times New Roman"/>
            <w:sz w:val="24"/>
            <w:szCs w:val="24"/>
          </w:rPr>
          <w:t>—</w:t>
        </w:r>
        <w:r w:rsidR="00447B72" w:rsidRPr="0029618A">
          <w:rPr>
            <w:rFonts w:eastAsia="Times New Roman"/>
            <w:sz w:val="24"/>
            <w:szCs w:val="24"/>
            <w:highlight w:val="white"/>
          </w:rPr>
          <w:t xml:space="preserve"> </w:t>
        </w:r>
      </w:ins>
      <w:ins w:id="2287" w:author="СБ" w:date="2019-11-10T14:22:00Z">
        <m:oMath>
          <m:r>
            <w:rPr>
              <w:rFonts w:ascii="Cambria Math" w:eastAsia="Times New Roman" w:hAnsi="Cambria Math"/>
              <w:sz w:val="24"/>
              <w:szCs w:val="24"/>
              <w:highlight w:val="white"/>
            </w:rPr>
            <m:t>67 минут</m:t>
          </m:r>
        </m:oMath>
      </w:ins>
      <w:ins w:id="2288" w:author="СБ" w:date="2019-11-10T14:21:00Z">
        <w:r w:rsidR="00447B72" w:rsidRPr="0029618A">
          <w:rPr>
            <w:rFonts w:eastAsia="Times New Roman"/>
            <w:sz w:val="24"/>
            <w:szCs w:val="24"/>
            <w:highlight w:val="white"/>
          </w:rPr>
          <w:t xml:space="preserve">, ACDB </w:t>
        </w:r>
        <w:r w:rsidR="00447B72" w:rsidRPr="0029618A">
          <w:rPr>
            <w:rFonts w:eastAsia="Times New Roman"/>
            <w:sz w:val="24"/>
            <w:szCs w:val="24"/>
          </w:rPr>
          <w:t>—</w:t>
        </w:r>
        <w:r w:rsidR="00447B72" w:rsidRPr="0029618A">
          <w:rPr>
            <w:rFonts w:eastAsia="Times New Roman"/>
            <w:sz w:val="24"/>
            <w:szCs w:val="24"/>
            <w:highlight w:val="white"/>
          </w:rPr>
          <w:t xml:space="preserve"> </w:t>
        </w:r>
      </w:ins>
      <w:ins w:id="2289" w:author="СБ" w:date="2019-11-10T14:27:00Z">
        <m:oMath>
          <m:r>
            <w:rPr>
              <w:rFonts w:ascii="Cambria Math" w:eastAsia="Times New Roman" w:hAnsi="Cambria Math"/>
              <w:sz w:val="24"/>
              <w:szCs w:val="24"/>
              <w:highlight w:val="white"/>
            </w:rPr>
            <m:t>60</m:t>
          </m:r>
        </m:oMath>
      </w:ins>
      <w:ins w:id="2290" w:author="СБ" w:date="2019-11-10T14:22:00Z">
        <m:oMath>
          <m:r>
            <w:rPr>
              <w:rFonts w:ascii="Cambria Math" w:eastAsia="Times New Roman" w:hAnsi="Cambria Math"/>
              <w:sz w:val="24"/>
              <w:szCs w:val="24"/>
              <w:highlight w:val="white"/>
            </w:rPr>
            <m:t xml:space="preserve"> минут</m:t>
          </m:r>
        </m:oMath>
      </w:ins>
      <w:ins w:id="2291" w:author="СБ" w:date="2019-11-10T14:21:00Z">
        <w:r w:rsidR="00447B72" w:rsidRPr="0029618A">
          <w:rPr>
            <w:rFonts w:eastAsia="Times New Roman"/>
            <w:sz w:val="24"/>
            <w:szCs w:val="24"/>
            <w:highlight w:val="white"/>
          </w:rPr>
          <w:t>.</w:t>
        </w:r>
      </w:ins>
      <w:ins w:id="2292" w:author="СБ" w:date="2019-11-10T14:27:00Z">
        <w:r w:rsidR="00D46282">
          <w:rPr>
            <w:rFonts w:eastAsia="Times New Roman"/>
            <w:i/>
            <w:sz w:val="24"/>
            <w:szCs w:val="24"/>
            <w:highlight w:val="white"/>
          </w:rPr>
          <w:t xml:space="preserve"> </w:t>
        </w:r>
      </w:ins>
      <w:r w:rsidR="00662FA5" w:rsidRPr="0029618A">
        <w:rPr>
          <w:rFonts w:eastAsia="Times New Roman"/>
          <w:sz w:val="24"/>
          <w:szCs w:val="24"/>
          <w:highlight w:val="white"/>
        </w:rPr>
        <w:t xml:space="preserve"> </w:t>
      </w:r>
      <w:commentRangeStart w:id="2293"/>
      <w:r w:rsidR="00662FA5" w:rsidRPr="0029618A">
        <w:rPr>
          <w:rFonts w:eastAsia="Times New Roman"/>
          <w:sz w:val="24"/>
          <w:szCs w:val="24"/>
          <w:highlight w:val="white"/>
        </w:rPr>
        <w:t>То</w:t>
      </w:r>
      <w:commentRangeEnd w:id="2293"/>
      <w:r w:rsidR="00600132">
        <w:rPr>
          <w:rStyle w:val="af"/>
        </w:rPr>
        <w:commentReference w:id="2293"/>
      </w:r>
      <w:r w:rsidR="00662FA5" w:rsidRPr="0029618A">
        <w:rPr>
          <w:rFonts w:eastAsia="Times New Roman"/>
          <w:sz w:val="24"/>
          <w:szCs w:val="24"/>
          <w:highlight w:val="white"/>
        </w:rPr>
        <w:t xml:space="preserve"> есть</w:t>
      </w:r>
      <w:del w:id="2294" w:author="Пользователь" w:date="2019-10-11T18:58:00Z">
        <w:r w:rsidR="00662FA5" w:rsidRPr="0029618A" w:rsidDel="00600132">
          <w:rPr>
            <w:rFonts w:eastAsia="Times New Roman"/>
            <w:sz w:val="24"/>
            <w:szCs w:val="24"/>
            <w:highlight w:val="white"/>
          </w:rPr>
          <w:delText>,</w:delText>
        </w:r>
      </w:del>
      <w:r w:rsidR="00662FA5" w:rsidRPr="0029618A">
        <w:rPr>
          <w:rFonts w:eastAsia="Times New Roman"/>
          <w:sz w:val="24"/>
          <w:szCs w:val="24"/>
          <w:highlight w:val="white"/>
        </w:rPr>
        <w:t xml:space="preserve"> ни по одному из этих путей не удастся добраться из города A в город B</w:t>
      </w:r>
      <w:del w:id="2295" w:author="Пользователь" w:date="2019-10-11T18:57:00Z">
        <w:r w:rsidR="00662FA5" w:rsidRPr="0029618A" w:rsidDel="00600132">
          <w:rPr>
            <w:rFonts w:eastAsia="Times New Roman"/>
            <w:sz w:val="24"/>
            <w:szCs w:val="24"/>
            <w:highlight w:val="white"/>
          </w:rPr>
          <w:delText>,</w:delText>
        </w:r>
      </w:del>
      <w:r w:rsidR="00662FA5" w:rsidRPr="0029618A">
        <w:rPr>
          <w:rFonts w:eastAsia="Times New Roman"/>
          <w:sz w:val="24"/>
          <w:szCs w:val="24"/>
          <w:highlight w:val="white"/>
        </w:rPr>
        <w:t xml:space="preserve">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r w:rsidR="00662FA5" w:rsidRPr="0029618A">
        <w:rPr>
          <w:noProof/>
        </w:rPr>
        <w:drawing>
          <wp:anchor distT="114300" distB="114300" distL="114300" distR="114300" simplePos="0" relativeHeight="251672576" behindDoc="0" locked="0" layoutInCell="1" allowOverlap="1" wp14:anchorId="7A9F5D72" wp14:editId="4ED0EB34">
            <wp:simplePos x="0" y="0"/>
            <wp:positionH relativeFrom="column">
              <wp:posOffset>-28574</wp:posOffset>
            </wp:positionH>
            <wp:positionV relativeFrom="paragraph">
              <wp:posOffset>123825</wp:posOffset>
            </wp:positionV>
            <wp:extent cx="1731169" cy="2547492"/>
            <wp:effectExtent l="0" t="0" r="0" b="0"/>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1" cstate="print"/>
                    <a:srcRect/>
                    <a:stretch>
                      <a:fillRect/>
                    </a:stretch>
                  </pic:blipFill>
                  <pic:spPr>
                    <a:xfrm>
                      <a:off x="0" y="0"/>
                      <a:ext cx="1731169" cy="2547492"/>
                    </a:xfrm>
                    <a:prstGeom prst="rect">
                      <a:avLst/>
                    </a:prstGeom>
                    <a:ln/>
                  </pic:spPr>
                </pic:pic>
              </a:graphicData>
            </a:graphic>
          </wp:anchor>
        </w:drawing>
      </w:r>
    </w:p>
    <w:p w14:paraId="41575F67" w14:textId="1ED3D4A3"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Парадокс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долгое время казался мне не очень интуитивным и ярким, слишком много нужно принимать во внимание, чтобы понять</w:t>
      </w:r>
      <w:r w:rsidR="00600132">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sidR="00600132">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w:t>
      </w:r>
      <w:proofErr w:type="spellStart"/>
      <w:r w:rsidRPr="0029618A">
        <w:rPr>
          <w:rFonts w:eastAsia="Times New Roman"/>
          <w:sz w:val="24"/>
          <w:szCs w:val="24"/>
          <w:highlight w:val="white"/>
        </w:rPr>
        <w:t>Литтла</w:t>
      </w:r>
      <w:proofErr w:type="spellEnd"/>
      <w:r w:rsidRPr="0029618A">
        <w:rPr>
          <w:rFonts w:eastAsia="Times New Roman"/>
          <w:sz w:val="24"/>
          <w:szCs w:val="24"/>
          <w:highlight w:val="white"/>
        </w:rPr>
        <w:t>. Можно рассмотреть две схемы соединения пружин, которые будут эквивалентны двум схемам соединения дорогами населённых пу</w:t>
      </w:r>
      <w:r w:rsidR="005B521F">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xml:space="preserve">. Для двух одинаковых пружин жёсткостью </w:t>
      </w:r>
      <m:oMath>
        <m:r>
          <w:rPr>
            <w:rFonts w:ascii="Cambria Math" w:eastAsia="Times New Roman" w:hAnsi="Cambria Math"/>
            <w:sz w:val="24"/>
            <w:szCs w:val="24"/>
            <w:highlight w:val="white"/>
          </w:rPr>
          <m:t>k</m:t>
        </m:r>
      </m:oMath>
      <w:r w:rsidRPr="0029618A">
        <w:rPr>
          <w:rFonts w:eastAsia="Times New Roman"/>
          <w:sz w:val="24"/>
          <w:szCs w:val="24"/>
          <w:highlight w:val="white"/>
        </w:rPr>
        <w:t xml:space="preserve"> эффективная жёсткость первой</w:t>
      </w:r>
      <w:ins w:id="2296" w:author="СБ" w:date="2019-11-10T14:31:00Z">
        <w:r w:rsidR="00D46282">
          <w:rPr>
            <w:rFonts w:eastAsia="Times New Roman"/>
            <w:sz w:val="24"/>
            <w:szCs w:val="24"/>
            <w:highlight w:val="white"/>
          </w:rPr>
          <w:t xml:space="preserve"> (параллельной)</w:t>
        </w:r>
      </w:ins>
      <w:r w:rsidRPr="0029618A">
        <w:rPr>
          <w:rFonts w:eastAsia="Times New Roman"/>
          <w:sz w:val="24"/>
          <w:szCs w:val="24"/>
          <w:highlight w:val="white"/>
        </w:rPr>
        <w:t xml:space="preserve"> схемы будет равна </w:t>
      </w:r>
      <w:ins w:id="2297" w:author="СБ" w:date="2019-11-10T14:31:00Z">
        <m:oMath>
          <m:r>
            <w:rPr>
              <w:rFonts w:ascii="Cambria Math" w:eastAsia="Times New Roman" w:hAnsi="Cambria Math"/>
              <w:sz w:val="24"/>
              <w:szCs w:val="24"/>
              <w:highlight w:val="white"/>
            </w:rPr>
            <m:t xml:space="preserve">2k </m:t>
          </m:r>
        </m:oMath>
      </w:ins>
      <w:del w:id="2298" w:author="СБ" w:date="2019-11-10T14:31:00Z">
        <m:oMath>
          <m:r>
            <w:rPr>
              <w:rFonts w:ascii="Cambria Math" w:eastAsia="Times New Roman" w:hAnsi="Cambria Math"/>
              <w:sz w:val="24"/>
              <w:szCs w:val="24"/>
              <w:highlight w:val="white"/>
            </w:rPr>
            <m:t>k/2</m:t>
          </m:r>
        </m:oMath>
      </w:del>
      <w:r w:rsidRPr="0029618A">
        <w:rPr>
          <w:rFonts w:eastAsia="Times New Roman"/>
          <w:sz w:val="24"/>
          <w:szCs w:val="24"/>
          <w:highlight w:val="white"/>
        </w:rPr>
        <w:t>, тогда как для второй</w:t>
      </w:r>
      <w:ins w:id="2299" w:author="СБ" w:date="2019-11-10T14:31:00Z">
        <w:r w:rsidR="00D46282">
          <w:rPr>
            <w:rFonts w:eastAsia="Times New Roman"/>
            <w:sz w:val="24"/>
            <w:szCs w:val="24"/>
            <w:highlight w:val="white"/>
          </w:rPr>
          <w:t xml:space="preserve"> (последовательной)</w:t>
        </w:r>
      </w:ins>
      <w:r w:rsidRPr="0029618A">
        <w:rPr>
          <w:rFonts w:eastAsia="Times New Roman"/>
          <w:sz w:val="24"/>
          <w:szCs w:val="24"/>
          <w:highlight w:val="white"/>
        </w:rPr>
        <w:t xml:space="preserve"> схемы она будет равна</w:t>
      </w:r>
      <w:del w:id="2300" w:author="СБ" w:date="2019-11-10T14:31:00Z">
        <w:r w:rsidRPr="0029618A" w:rsidDel="00D46282">
          <w:rPr>
            <w:rFonts w:eastAsia="Times New Roman"/>
            <w:sz w:val="24"/>
            <w:szCs w:val="24"/>
            <w:highlight w:val="white"/>
          </w:rPr>
          <w:delText xml:space="preserve"> </w:delText>
        </w:r>
        <m:oMath>
          <m:r>
            <w:rPr>
              <w:rFonts w:ascii="Cambria Math" w:eastAsia="Times New Roman" w:hAnsi="Cambria Math"/>
              <w:sz w:val="24"/>
              <w:szCs w:val="24"/>
              <w:highlight w:val="white"/>
            </w:rPr>
            <m:t>2k</m:t>
          </m:r>
        </m:oMath>
      </w:del>
      <w:ins w:id="2301" w:author="СБ" w:date="2019-11-10T14:31:00Z">
        <m:oMath>
          <m:r>
            <w:rPr>
              <w:rFonts w:ascii="Cambria Math" w:eastAsia="Times New Roman" w:hAnsi="Cambria Math"/>
              <w:sz w:val="24"/>
              <w:szCs w:val="24"/>
              <w:highlight w:val="white"/>
            </w:rPr>
            <m:t xml:space="preserve"> k/2</m:t>
          </m:r>
        </m:oMath>
      </w:ins>
      <w:r w:rsidRPr="0029618A">
        <w:rPr>
          <w:rFonts w:eastAsia="Times New Roman"/>
          <w:sz w:val="24"/>
          <w:szCs w:val="24"/>
          <w:highlight w:val="white"/>
        </w:rPr>
        <w:t>. Таким образом, при одной и той же нагрузке</w:t>
      </w:r>
      <w:del w:id="2302" w:author="Пользователь" w:date="2019-10-11T19:00:00Z">
        <w:r w:rsidRPr="0029618A" w:rsidDel="00AD33FB">
          <w:rPr>
            <w:rFonts w:eastAsia="Times New Roman"/>
            <w:sz w:val="24"/>
            <w:szCs w:val="24"/>
            <w:highlight w:val="white"/>
          </w:rPr>
          <w:delText>,</w:delText>
        </w:r>
      </w:del>
      <w:r w:rsidRPr="0029618A">
        <w:rPr>
          <w:rFonts w:eastAsia="Times New Roman"/>
          <w:sz w:val="24"/>
          <w:szCs w:val="24"/>
          <w:highlight w:val="white"/>
        </w:rPr>
        <w:t xml:space="preserve"> растяжение второй системы будет </w:t>
      </w:r>
      <w:del w:id="2303" w:author="СБ" w:date="2019-11-10T14:32:00Z">
        <w:r w:rsidRPr="0029618A" w:rsidDel="00D46282">
          <w:rPr>
            <w:rFonts w:eastAsia="Times New Roman"/>
            <w:sz w:val="24"/>
            <w:szCs w:val="24"/>
            <w:highlight w:val="white"/>
          </w:rPr>
          <w:delText>меньше</w:delText>
        </w:r>
      </w:del>
      <w:ins w:id="2304" w:author="СБ" w:date="2019-11-10T14:32:00Z">
        <w:r w:rsidR="00D46282">
          <w:rPr>
            <w:rFonts w:eastAsia="Times New Roman"/>
            <w:sz w:val="24"/>
            <w:szCs w:val="24"/>
            <w:highlight w:val="white"/>
          </w:rPr>
          <w:t>больше</w:t>
        </w:r>
        <w:proofErr w:type="gramStart"/>
        <w:r w:rsidR="00D46282">
          <w:rPr>
            <w:rFonts w:eastAsia="Times New Roman"/>
            <w:sz w:val="24"/>
            <w:szCs w:val="24"/>
            <w:highlight w:val="white"/>
          </w:rPr>
          <w:t xml:space="preserve"> </w:t>
        </w:r>
      </w:ins>
      <w:r w:rsidRPr="0029618A">
        <w:rPr>
          <w:rFonts w:eastAsia="Times New Roman"/>
          <w:sz w:val="24"/>
          <w:szCs w:val="24"/>
          <w:highlight w:val="white"/>
        </w:rPr>
        <w:t>,</w:t>
      </w:r>
      <w:proofErr w:type="gramEnd"/>
      <w:r w:rsidRPr="0029618A">
        <w:rPr>
          <w:rFonts w:eastAsia="Times New Roman"/>
          <w:sz w:val="24"/>
          <w:szCs w:val="24"/>
          <w:highlight w:val="white"/>
        </w:rPr>
        <w:t xml:space="preserve"> чем растяжение первой</w:t>
      </w:r>
      <w:r w:rsidR="00AD33FB">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3FDC0F6B" wp14:editId="78485A6D">
            <wp:simplePos x="0" y="0"/>
            <wp:positionH relativeFrom="column">
              <wp:posOffset>4089400</wp:posOffset>
            </wp:positionH>
            <wp:positionV relativeFrom="paragraph">
              <wp:posOffset>1466850</wp:posOffset>
            </wp:positionV>
            <wp:extent cx="1587500" cy="2814205"/>
            <wp:effectExtent l="0" t="0" r="0" b="0"/>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2" cstate="print"/>
                    <a:srcRect/>
                    <a:stretch>
                      <a:fillRect/>
                    </a:stretch>
                  </pic:blipFill>
                  <pic:spPr>
                    <a:xfrm>
                      <a:off x="0" y="0"/>
                      <a:ext cx="1587500" cy="2814205"/>
                    </a:xfrm>
                    <a:prstGeom prst="rect">
                      <a:avLst/>
                    </a:prstGeom>
                    <a:ln/>
                  </pic:spPr>
                </pic:pic>
              </a:graphicData>
            </a:graphic>
          </wp:anchor>
        </w:drawing>
      </w:r>
    </w:p>
    <w:p w14:paraId="4FF3CA75" w14:textId="535E4B26"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Этот парадокс оставался бы на страницах учебников по теории игр, если бы не проявлялся в реальной жизни, причём не только в дорожном строительстве. </w:t>
      </w:r>
      <w:proofErr w:type="gramStart"/>
      <w:r w:rsidRPr="0029618A">
        <w:rPr>
          <w:rFonts w:eastAsia="Times New Roman"/>
          <w:sz w:val="24"/>
          <w:szCs w:val="24"/>
          <w:highlight w:val="white"/>
        </w:rPr>
        <w:t>Такое парадоксальное уменьшение пропускной способности сети при добавлении новых соединений встретилось и в механике</w:t>
      </w:r>
      <w:r w:rsidR="00AD33FB">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3"/>
      </w:r>
      <w:r w:rsidR="00AD33FB">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4"/>
      </w:r>
      <w:r w:rsidRPr="0029618A">
        <w:rPr>
          <w:rFonts w:eastAsia="Times New Roman"/>
          <w:sz w:val="24"/>
          <w:szCs w:val="24"/>
          <w:highlight w:val="white"/>
        </w:rPr>
        <w:t xml:space="preserve">. А исследования в области случайных графов, которые важны для анализа социальных сетей и сети Интернет, показали, что эффект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почти наверняка проявляется в таких сетях</w:t>
      </w:r>
      <w:r w:rsidR="00AD33FB">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Имея на вооружении аналогию с</w:t>
      </w:r>
      <w:proofErr w:type="gramEnd"/>
      <w:r w:rsidRPr="0029618A">
        <w:rPr>
          <w:rFonts w:eastAsia="Times New Roman"/>
          <w:sz w:val="24"/>
          <w:szCs w:val="24"/>
          <w:highlight w:val="white"/>
        </w:rPr>
        <w:t xml:space="preserve"> пружинами</w:t>
      </w:r>
      <w:r w:rsidR="00AD33FB">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sidR="00AD33FB">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w:t>
      </w:r>
      <w:proofErr w:type="spellStart"/>
      <w:r w:rsidRPr="0029618A">
        <w:rPr>
          <w:rFonts w:eastAsia="Times New Roman"/>
          <w:sz w:val="24"/>
          <w:szCs w:val="24"/>
          <w:highlight w:val="white"/>
        </w:rPr>
        <w:t>перерезании</w:t>
      </w:r>
      <w:proofErr w:type="spellEnd"/>
      <w:r w:rsidRPr="0029618A">
        <w:rPr>
          <w:rFonts w:eastAsia="Times New Roman"/>
          <w:sz w:val="24"/>
          <w:szCs w:val="24"/>
          <w:highlight w:val="white"/>
        </w:rPr>
        <w:t xml:space="preserve"> каких-то коротких нитей часть упругих связей начнёт работать параллельно, распределив между собой нагрузку</w:t>
      </w:r>
      <w:r w:rsidR="00AD33FB">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меньшей</w:t>
      </w:r>
      <w:r w:rsidR="00AD33FB">
        <w:rPr>
          <w:rFonts w:eastAsia="Times New Roman"/>
          <w:sz w:val="24"/>
          <w:szCs w:val="24"/>
          <w:highlight w:val="white"/>
        </w:rPr>
        <w:t xml:space="preserve"> </w:t>
      </w:r>
      <w:r w:rsidRPr="0029618A">
        <w:rPr>
          <w:rFonts w:eastAsia="Times New Roman"/>
          <w:sz w:val="24"/>
          <w:szCs w:val="24"/>
          <w:highlight w:val="white"/>
        </w:rPr>
        <w:t>степени зависимой от нагрузки.</w:t>
      </w:r>
    </w:p>
    <w:p w14:paraId="56AAD4C0" w14:textId="77777777" w:rsidR="008E2D65" w:rsidRPr="0029618A" w:rsidRDefault="00662FA5">
      <w:pPr>
        <w:pStyle w:val="1"/>
        <w:spacing w:before="600" w:after="480"/>
        <w:jc w:val="center"/>
        <w:rPr>
          <w:rFonts w:eastAsia="Cambria"/>
          <w:b/>
        </w:rPr>
      </w:pPr>
      <w:bookmarkStart w:id="2309" w:name="_dtpzdml79wt8" w:colFirst="0" w:colLast="0"/>
      <w:bookmarkEnd w:id="2309"/>
      <w:r w:rsidRPr="0029618A">
        <w:lastRenderedPageBreak/>
        <w:br w:type="page"/>
      </w:r>
    </w:p>
    <w:p w14:paraId="72B0B951" w14:textId="77777777" w:rsidR="008E2D65" w:rsidRPr="0029618A" w:rsidRDefault="00662FA5">
      <w:pPr>
        <w:pStyle w:val="1"/>
        <w:spacing w:before="600" w:after="480"/>
        <w:jc w:val="center"/>
        <w:rPr>
          <w:rFonts w:eastAsia="Times New Roman"/>
          <w:i/>
          <w:color w:val="0F243E"/>
          <w:sz w:val="22"/>
          <w:szCs w:val="22"/>
        </w:rPr>
      </w:pPr>
      <w:bookmarkStart w:id="2310" w:name="_Toc22639655"/>
      <w:r w:rsidRPr="0029618A">
        <w:rPr>
          <w:rFonts w:eastAsia="Cambria"/>
          <w:b/>
        </w:rPr>
        <w:lastRenderedPageBreak/>
        <w:t>Проклятие режиссёра и проклятые принтеры</w:t>
      </w:r>
      <w:bookmarkEnd w:id="2310"/>
    </w:p>
    <w:p w14:paraId="00C24407" w14:textId="77777777" w:rsidR="008E2D65" w:rsidRPr="0029618A" w:rsidRDefault="00662FA5">
      <w:pPr>
        <w:spacing w:line="288" w:lineRule="auto"/>
        <w:ind w:left="3402"/>
        <w:jc w:val="right"/>
        <w:rPr>
          <w:rFonts w:eastAsia="Times New Roman"/>
          <w:b/>
          <w:i/>
          <w:sz w:val="21"/>
          <w:szCs w:val="21"/>
        </w:rPr>
      </w:pPr>
      <w:r w:rsidRPr="0029618A">
        <w:rPr>
          <w:rFonts w:eastAsia="Times New Roman"/>
          <w:b/>
          <w:i/>
          <w:sz w:val="21"/>
          <w:szCs w:val="21"/>
        </w:rPr>
        <w:t xml:space="preserve">Четвёртый закон </w:t>
      </w:r>
      <w:proofErr w:type="spellStart"/>
      <w:r w:rsidRPr="0029618A">
        <w:rPr>
          <w:rFonts w:eastAsia="Times New Roman"/>
          <w:b/>
          <w:i/>
          <w:sz w:val="21"/>
          <w:szCs w:val="21"/>
        </w:rPr>
        <w:t>Хечта</w:t>
      </w:r>
      <w:proofErr w:type="spellEnd"/>
    </w:p>
    <w:p w14:paraId="37B86DBA" w14:textId="77777777" w:rsidR="008E2D65" w:rsidRPr="0029618A" w:rsidRDefault="00662FA5">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14:paraId="3956405B" w14:textId="77777777" w:rsidR="008E2D65" w:rsidRPr="0029618A" w:rsidRDefault="008E2D65">
      <w:pPr>
        <w:spacing w:line="288" w:lineRule="auto"/>
        <w:ind w:left="3402"/>
        <w:jc w:val="right"/>
        <w:rPr>
          <w:rFonts w:eastAsia="Times New Roman"/>
          <w:i/>
          <w:sz w:val="21"/>
          <w:szCs w:val="21"/>
        </w:rPr>
      </w:pPr>
    </w:p>
    <w:p w14:paraId="3CEFA273" w14:textId="6375C0C0" w:rsidR="008E2D65" w:rsidRPr="0029618A" w:rsidRDefault="00AD33FB">
      <w:pPr>
        <w:spacing w:line="288" w:lineRule="auto"/>
        <w:ind w:left="3402"/>
        <w:jc w:val="right"/>
        <w:rPr>
          <w:rFonts w:eastAsia="Times New Roman"/>
          <w:b/>
          <w:i/>
          <w:sz w:val="21"/>
          <w:szCs w:val="21"/>
        </w:rPr>
      </w:pPr>
      <w:r>
        <w:rPr>
          <w:rFonts w:eastAsia="Times New Roman"/>
          <w:b/>
          <w:i/>
          <w:sz w:val="21"/>
          <w:szCs w:val="21"/>
        </w:rPr>
        <w:t>Д</w:t>
      </w:r>
      <w:r w:rsidR="00662FA5" w:rsidRPr="0029618A">
        <w:rPr>
          <w:rFonts w:eastAsia="Times New Roman"/>
          <w:b/>
          <w:i/>
          <w:sz w:val="21"/>
          <w:szCs w:val="21"/>
        </w:rPr>
        <w:t xml:space="preserve">илемма </w:t>
      </w:r>
      <w:proofErr w:type="spellStart"/>
      <w:r w:rsidR="00662FA5" w:rsidRPr="0029618A">
        <w:rPr>
          <w:rFonts w:eastAsia="Times New Roman"/>
          <w:b/>
          <w:i/>
          <w:sz w:val="21"/>
          <w:szCs w:val="21"/>
        </w:rPr>
        <w:t>Гроссмана</w:t>
      </w:r>
      <w:proofErr w:type="spellEnd"/>
    </w:p>
    <w:p w14:paraId="5037E2E1" w14:textId="77777777" w:rsidR="008E2D65" w:rsidRPr="0029618A" w:rsidRDefault="00662FA5">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14:paraId="0B07A80F" w14:textId="77777777" w:rsidR="008E2D65" w:rsidRPr="0029618A" w:rsidRDefault="008E2D65">
      <w:pPr>
        <w:spacing w:line="288" w:lineRule="auto"/>
        <w:ind w:firstLine="397"/>
        <w:jc w:val="both"/>
        <w:rPr>
          <w:rFonts w:eastAsia="Times New Roman"/>
          <w:sz w:val="24"/>
          <w:szCs w:val="24"/>
        </w:rPr>
      </w:pPr>
    </w:p>
    <w:p w14:paraId="3FC70484" w14:textId="3E33916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sidR="00AD33FB">
        <w:rPr>
          <w:rFonts w:eastAsia="Times New Roman"/>
          <w:sz w:val="24"/>
          <w:szCs w:val="24"/>
        </w:rPr>
        <w:t>:</w:t>
      </w:r>
      <w:r w:rsidRPr="0029618A">
        <w:rPr>
          <w:rFonts w:eastAsia="Times New Roman"/>
          <w:sz w:val="24"/>
          <w:szCs w:val="24"/>
        </w:rPr>
        <w:t xml:space="preserve"> «</w:t>
      </w:r>
      <w:r w:rsidR="00AD33FB">
        <w:rPr>
          <w:rFonts w:eastAsia="Times New Roman"/>
          <w:sz w:val="24"/>
          <w:szCs w:val="24"/>
        </w:rPr>
        <w:t>В</w:t>
      </w:r>
      <w:r w:rsidRPr="0029618A">
        <w:rPr>
          <w:rFonts w:eastAsia="Times New Roman"/>
          <w:sz w:val="24"/>
          <w:szCs w:val="24"/>
        </w:rPr>
        <w:t xml:space="preserve"> наше нелёгкое время...». </w:t>
      </w:r>
      <w:proofErr w:type="gramStart"/>
      <w:r w:rsidRPr="0029618A">
        <w:rPr>
          <w:rFonts w:eastAsia="Times New Roman"/>
          <w:sz w:val="24"/>
          <w:szCs w:val="24"/>
        </w:rPr>
        <w:t>Уверен</w:t>
      </w:r>
      <w:proofErr w:type="gramEnd"/>
      <w:r w:rsidRPr="0029618A">
        <w:rPr>
          <w:rFonts w:eastAsia="Times New Roman"/>
          <w:sz w:val="24"/>
          <w:szCs w:val="24"/>
        </w:rPr>
        <w:t xml:space="preserve">,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sidR="00AD33FB">
        <w:rPr>
          <w:rFonts w:eastAsia="Times New Roman"/>
          <w:sz w:val="24"/>
          <w:szCs w:val="24"/>
        </w:rPr>
        <w:t xml:space="preserve">– </w:t>
      </w:r>
      <w:r w:rsidRPr="0029618A">
        <w:rPr>
          <w:rFonts w:eastAsia="Times New Roman"/>
          <w:sz w:val="24"/>
          <w:szCs w:val="24"/>
        </w:rPr>
        <w:t xml:space="preserve">от светских новостей до рабочих сводок, поисковые системы мгновенно отвечают как на самые глубокие, так и на самые </w:t>
      </w:r>
      <w:proofErr w:type="gramStart"/>
      <w:r w:rsidRPr="0029618A">
        <w:rPr>
          <w:rFonts w:eastAsia="Times New Roman"/>
          <w:sz w:val="24"/>
          <w:szCs w:val="24"/>
        </w:rPr>
        <w:t>дурацкие</w:t>
      </w:r>
      <w:proofErr w:type="gramEnd"/>
      <w:r w:rsidRPr="0029618A">
        <w:rPr>
          <w:rFonts w:eastAsia="Times New Roman"/>
          <w:sz w:val="24"/>
          <w:szCs w:val="24"/>
        </w:rPr>
        <w:t xml:space="preserve">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w:t>
      </w:r>
      <w:proofErr w:type="gramStart"/>
      <w:r w:rsidRPr="0029618A">
        <w:rPr>
          <w:rFonts w:eastAsia="Times New Roman"/>
          <w:sz w:val="24"/>
          <w:szCs w:val="24"/>
        </w:rPr>
        <w:t>которая</w:t>
      </w:r>
      <w:proofErr w:type="gramEnd"/>
      <w:r w:rsidRPr="0029618A">
        <w:rPr>
          <w:rFonts w:eastAsia="Times New Roman"/>
          <w:sz w:val="24"/>
          <w:szCs w:val="24"/>
        </w:rPr>
        <w:t xml:space="preserve"> несмотря на суетливость, беготню и стресс, преследует современного человека. Эта наша спешка и связанная с ней нервотрёпка математически </w:t>
      </w:r>
      <w:proofErr w:type="gramStart"/>
      <w:r w:rsidRPr="0029618A">
        <w:rPr>
          <w:rFonts w:eastAsia="Times New Roman"/>
          <w:sz w:val="24"/>
          <w:szCs w:val="24"/>
        </w:rPr>
        <w:t>обусловлены</w:t>
      </w:r>
      <w:proofErr w:type="gramEnd"/>
      <w:r w:rsidRPr="0029618A">
        <w:rPr>
          <w:rFonts w:eastAsia="Times New Roman"/>
          <w:sz w:val="24"/>
          <w:szCs w:val="24"/>
        </w:rPr>
        <w:t xml:space="preserve"> и потому вечны, как ворчание стариков на «нынешнее бестолковое поколение».</w:t>
      </w:r>
    </w:p>
    <w:p w14:paraId="51051737"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14:paraId="4B587BF6" w14:textId="77777777" w:rsidR="008E2D65" w:rsidRPr="0029618A" w:rsidRDefault="00662FA5">
      <w:pPr>
        <w:pStyle w:val="2"/>
        <w:spacing w:before="200" w:after="0"/>
        <w:ind w:firstLine="397"/>
        <w:jc w:val="both"/>
        <w:rPr>
          <w:rFonts w:eastAsia="Cambria"/>
          <w:b/>
          <w:color w:val="4F81BD"/>
          <w:sz w:val="26"/>
          <w:szCs w:val="26"/>
        </w:rPr>
      </w:pPr>
      <w:bookmarkStart w:id="2311" w:name="_Toc22639656"/>
      <w:r w:rsidRPr="0029618A">
        <w:rPr>
          <w:rFonts w:eastAsia="Cambria"/>
          <w:b/>
          <w:color w:val="4F81BD"/>
          <w:sz w:val="26"/>
          <w:szCs w:val="26"/>
        </w:rPr>
        <w:t xml:space="preserve">Стратегия </w:t>
      </w:r>
      <w:proofErr w:type="gramStart"/>
      <w:r w:rsidRPr="0029618A">
        <w:rPr>
          <w:rFonts w:eastAsia="Cambria"/>
          <w:b/>
          <w:color w:val="4F81BD"/>
          <w:sz w:val="26"/>
          <w:szCs w:val="26"/>
        </w:rPr>
        <w:t>балбеса</w:t>
      </w:r>
      <w:bookmarkEnd w:id="2311"/>
      <w:proofErr w:type="gramEnd"/>
    </w:p>
    <w:p w14:paraId="1C986430"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14:paraId="1D48346C" w14:textId="1335C1C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А что мы получим в том случае, если события перестанут быть независимыми, а будут образовывать упорядоченную цепочку? Скажем, пусть в цепочке </w:t>
      </w:r>
      <m:oMath>
        <m:r>
          <w:rPr>
            <w:rFonts w:ascii="Cambria Math" w:eastAsia="Cambria Math" w:hAnsi="Cambria Math"/>
            <w:sz w:val="24"/>
            <w:szCs w:val="24"/>
          </w:rPr>
          <m:t>A,B,C</m:t>
        </m:r>
      </m:oMath>
      <w:r w:rsidRPr="0029618A">
        <w:rPr>
          <w:rFonts w:eastAsia="Times New Roman"/>
          <w:sz w:val="24"/>
          <w:szCs w:val="24"/>
        </w:rPr>
        <w:t xml:space="preserve"> событие </w:t>
      </w:r>
      <m:oMath>
        <m:r>
          <w:rPr>
            <w:rFonts w:ascii="Cambria Math" w:eastAsia="Cambria Math" w:hAnsi="Cambria Math"/>
            <w:sz w:val="24"/>
            <w:szCs w:val="24"/>
          </w:rPr>
          <m:t>B</m:t>
        </m:r>
      </m:oMath>
      <w:r w:rsidRPr="0029618A">
        <w:rPr>
          <w:rFonts w:eastAsia="Times New Roman"/>
          <w:sz w:val="24"/>
          <w:szCs w:val="24"/>
        </w:rPr>
        <w:t xml:space="preserve"> может случиться только после события </w:t>
      </w:r>
      <m:oMath>
        <m:r>
          <w:rPr>
            <w:rFonts w:ascii="Cambria Math" w:eastAsia="Cambria Math" w:hAnsi="Cambria Math"/>
            <w:sz w:val="24"/>
            <w:szCs w:val="24"/>
          </w:rPr>
          <m:t>A</m:t>
        </m:r>
      </m:oMath>
      <w:r w:rsidRPr="0029618A">
        <w:rPr>
          <w:rFonts w:eastAsia="Times New Roman"/>
          <w:sz w:val="24"/>
          <w:szCs w:val="24"/>
        </w:rPr>
        <w:t xml:space="preserve">, но перед событием </w:t>
      </w:r>
      <m:oMath>
        <m:r>
          <w:rPr>
            <w:rFonts w:ascii="Cambria Math" w:eastAsia="Cambria Math" w:hAnsi="Cambria Math"/>
            <w:sz w:val="24"/>
            <w:szCs w:val="24"/>
          </w:rPr>
          <m:t>C</m:t>
        </m:r>
      </m:oMath>
      <w:r w:rsidRPr="0029618A">
        <w:rPr>
          <w:rFonts w:eastAsia="Times New Roman"/>
          <w:sz w:val="24"/>
          <w:szCs w:val="24"/>
        </w:rPr>
        <w:t>. При этом моменты, в которые эти события произойдут, пусть остаются случайными</w:t>
      </w:r>
      <w:ins w:id="2312" w:author="СБ" w:date="2019-11-10T14:35:00Z">
        <w:r w:rsidR="00607F50">
          <w:rPr>
            <w:rFonts w:eastAsia="Times New Roman"/>
            <w:sz w:val="24"/>
            <w:szCs w:val="24"/>
          </w:rPr>
          <w:t>.</w:t>
        </w:r>
      </w:ins>
      <w:del w:id="2313" w:author="СБ" w:date="2019-11-10T14:35:00Z">
        <w:r w:rsidRPr="0029618A" w:rsidDel="00607F50">
          <w:rPr>
            <w:rFonts w:eastAsia="Times New Roman"/>
            <w:sz w:val="24"/>
            <w:szCs w:val="24"/>
          </w:rPr>
          <w:delText>,</w:delText>
        </w:r>
      </w:del>
      <w:r w:rsidRPr="0029618A">
        <w:rPr>
          <w:rFonts w:eastAsia="Times New Roman"/>
          <w:sz w:val="24"/>
          <w:szCs w:val="24"/>
        </w:rPr>
        <w:t xml:space="preserve"> </w:t>
      </w:r>
      <w:del w:id="2314" w:author="СБ" w:date="2019-11-10T14:35:00Z">
        <w:r w:rsidRPr="0029618A" w:rsidDel="00607F50">
          <w:rPr>
            <w:rFonts w:eastAsia="Times New Roman"/>
            <w:sz w:val="24"/>
            <w:szCs w:val="24"/>
          </w:rPr>
          <w:delText>ведь согласно аксиоме Дехэя</w:delText>
        </w:r>
        <w:r w:rsidR="00945A2B" w:rsidDel="00607F50">
          <w:rPr>
            <w:rFonts w:eastAsia="Times New Roman"/>
            <w:sz w:val="24"/>
            <w:szCs w:val="24"/>
          </w:rPr>
          <w:delText>,</w:delText>
        </w:r>
        <w:r w:rsidRPr="0029618A" w:rsidDel="00607F50">
          <w:rPr>
            <w:rFonts w:eastAsia="Times New Roman"/>
            <w:b/>
            <w:i/>
            <w:sz w:val="24"/>
            <w:szCs w:val="24"/>
          </w:rPr>
          <w:delText xml:space="preserve"> </w:delText>
        </w:r>
        <w:r w:rsidRPr="0029618A" w:rsidDel="00607F50">
          <w:rPr>
            <w:rFonts w:eastAsia="Times New Roman"/>
            <w:sz w:val="24"/>
            <w:szCs w:val="24"/>
          </w:rPr>
          <w:delText>«</w:delText>
        </w:r>
        <w:r w:rsidR="00945A2B" w:rsidDel="00607F50">
          <w:rPr>
            <w:rFonts w:eastAsia="Times New Roman"/>
            <w:sz w:val="24"/>
            <w:szCs w:val="24"/>
          </w:rPr>
          <w:delText>п</w:delText>
        </w:r>
        <w:r w:rsidRPr="0029618A" w:rsidDel="00607F50">
          <w:rPr>
            <w:rFonts w:eastAsia="Times New Roman"/>
            <w:sz w:val="24"/>
            <w:szCs w:val="24"/>
          </w:rPr>
          <w:delText xml:space="preserve">ростую работу всегда можно отложить, потому что всегда будет время её сделать </w:delText>
        </w:r>
        <w:commentRangeStart w:id="2315"/>
        <w:r w:rsidRPr="0029618A" w:rsidDel="00607F50">
          <w:rPr>
            <w:rFonts w:eastAsia="Times New Roman"/>
            <w:sz w:val="24"/>
            <w:szCs w:val="24"/>
          </w:rPr>
          <w:delText>потом</w:delText>
        </w:r>
        <w:commentRangeEnd w:id="2315"/>
        <w:r w:rsidR="00945A2B" w:rsidDel="00607F50">
          <w:rPr>
            <w:rStyle w:val="af"/>
          </w:rPr>
          <w:commentReference w:id="2315"/>
        </w:r>
        <w:r w:rsidRPr="0029618A" w:rsidDel="00607F50">
          <w:rPr>
            <w:rFonts w:eastAsia="Times New Roman"/>
            <w:sz w:val="24"/>
            <w:szCs w:val="24"/>
          </w:rPr>
          <w:delText>»</w:delText>
        </w:r>
        <w:commentRangeStart w:id="2316"/>
        <w:r w:rsidRPr="0029618A" w:rsidDel="00607F50">
          <w:rPr>
            <w:rFonts w:eastAsia="Times New Roman"/>
            <w:sz w:val="28"/>
            <w:szCs w:val="28"/>
          </w:rPr>
          <w:delText>.</w:delText>
        </w:r>
      </w:del>
      <w:commentRangeEnd w:id="2316"/>
      <w:r w:rsidR="00607F50">
        <w:rPr>
          <w:rStyle w:val="af"/>
        </w:rPr>
        <w:commentReference w:id="2316"/>
      </w:r>
      <w:del w:id="2317" w:author="СБ" w:date="2019-11-10T14:35:00Z">
        <w:r w:rsidRPr="0029618A" w:rsidDel="00607F50">
          <w:rPr>
            <w:rFonts w:eastAsia="Times New Roman"/>
            <w:sz w:val="28"/>
            <w:szCs w:val="28"/>
          </w:rPr>
          <w:delText xml:space="preserve"> </w:delText>
        </w:r>
      </w:del>
      <w:r w:rsidRPr="0029618A">
        <w:rPr>
          <w:rFonts w:eastAsia="Times New Roman"/>
          <w:sz w:val="24"/>
          <w:szCs w:val="24"/>
        </w:rPr>
        <w:t>Посмотрим, как смогут разместит</w:t>
      </w:r>
      <w:ins w:id="2318" w:author="Пользователь" w:date="2019-10-11T20:52:00Z">
        <w:r w:rsidR="00945A2B">
          <w:rPr>
            <w:rFonts w:eastAsia="Times New Roman"/>
            <w:sz w:val="24"/>
            <w:szCs w:val="24"/>
          </w:rPr>
          <w:t>ь</w:t>
        </w:r>
      </w:ins>
      <w:r w:rsidRPr="0029618A">
        <w:rPr>
          <w:rFonts w:eastAsia="Times New Roman"/>
          <w:sz w:val="24"/>
          <w:szCs w:val="24"/>
        </w:rPr>
        <w:t xml:space="preserve">ся такие упорядоченные цепочки на ограниченном временном интервале. </w:t>
      </w:r>
    </w:p>
    <w:p w14:paraId="760FC270" w14:textId="5A2F93D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стохастической цепочкой с дедлайном</w:t>
      </w:r>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 xml:space="preserve">стратегией </w:t>
      </w:r>
      <w:proofErr w:type="gramStart"/>
      <w:r w:rsidRPr="0029618A">
        <w:rPr>
          <w:rFonts w:eastAsia="Times New Roman"/>
          <w:i/>
          <w:color w:val="205968"/>
          <w:sz w:val="24"/>
          <w:szCs w:val="24"/>
          <w:highlight w:val="white"/>
        </w:rPr>
        <w:t>балбеса</w:t>
      </w:r>
      <w:proofErr w:type="gramEnd"/>
      <w:r w:rsidRPr="0029618A">
        <w:rPr>
          <w:rFonts w:eastAsia="Times New Roman"/>
          <w:sz w:val="24"/>
          <w:szCs w:val="24"/>
        </w:rPr>
        <w:t xml:space="preserve">. На рисунке показан пример построенной таким образом цепочки из </w:t>
      </w:r>
      <m:oMath>
        <m:r>
          <w:rPr>
            <w:rFonts w:ascii="Cambria Math" w:eastAsia="Cambria Math" w:hAnsi="Cambria Math"/>
            <w:sz w:val="24"/>
            <w:szCs w:val="24"/>
          </w:rPr>
          <m:t>5</m:t>
        </m:r>
      </m:oMath>
      <w:r w:rsidRPr="0029618A">
        <w:rPr>
          <w:rFonts w:eastAsia="Times New Roman"/>
          <w:sz w:val="24"/>
          <w:szCs w:val="24"/>
        </w:rPr>
        <w:t xml:space="preserve"> этапов работы, на которую было отпущено </w:t>
      </w:r>
      <m:oMath>
        <m:r>
          <w:rPr>
            <w:rFonts w:ascii="Cambria Math" w:eastAsia="Cambria Math" w:hAnsi="Cambria Math"/>
            <w:sz w:val="24"/>
            <w:szCs w:val="24"/>
          </w:rPr>
          <m:t>10</m:t>
        </m:r>
      </m:oMath>
      <w:r w:rsidRPr="0029618A">
        <w:rPr>
          <w:rFonts w:eastAsia="Times New Roman"/>
          <w:sz w:val="24"/>
          <w:szCs w:val="24"/>
        </w:rPr>
        <w:t xml:space="preserve"> дней.</w:t>
      </w:r>
    </w:p>
    <w:p w14:paraId="55A32D29"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AC210A5" wp14:editId="520545F5">
            <wp:extent cx="4629785" cy="732790"/>
            <wp:effectExtent l="0" t="0" r="0" b="0"/>
            <wp:docPr id="88" name="image77.png" descr="C:\tmp\podlost\ToH\html\figures\deadline\2018-09-03_12-46-48.png"/>
            <wp:cNvGraphicFramePr/>
            <a:graphic xmlns:a="http://schemas.openxmlformats.org/drawingml/2006/main">
              <a:graphicData uri="http://schemas.openxmlformats.org/drawingml/2006/picture">
                <pic:pic xmlns:pic="http://schemas.openxmlformats.org/drawingml/2006/picture">
                  <pic:nvPicPr>
                    <pic:cNvPr id="0" name="image77.png" descr="C:\tmp\podlost\ToH\html\figures\deadline\2018-09-03_12-46-48.png"/>
                    <pic:cNvPicPr preferRelativeResize="0"/>
                  </pic:nvPicPr>
                  <pic:blipFill>
                    <a:blip r:embed="rId103" cstate="print"/>
                    <a:srcRect/>
                    <a:stretch>
                      <a:fillRect/>
                    </a:stretch>
                  </pic:blipFill>
                  <pic:spPr>
                    <a:xfrm>
                      <a:off x="0" y="0"/>
                      <a:ext cx="4629785" cy="732790"/>
                    </a:xfrm>
                    <a:prstGeom prst="rect">
                      <a:avLst/>
                    </a:prstGeom>
                    <a:ln/>
                  </pic:spPr>
                </pic:pic>
              </a:graphicData>
            </a:graphic>
          </wp:inline>
        </w:drawing>
      </w:r>
    </w:p>
    <w:p w14:paraId="70085C14"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14:paraId="0BC15179" w14:textId="03C6793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Понятно, что</w:t>
      </w:r>
      <w:ins w:id="2319" w:author="Пользователь" w:date="2019-10-11T20:54:00Z">
        <w:r w:rsidR="00945A2B">
          <w:rPr>
            <w:rFonts w:eastAsia="Times New Roman"/>
            <w:sz w:val="24"/>
            <w:szCs w:val="24"/>
          </w:rPr>
          <w:t>,</w:t>
        </w:r>
      </w:ins>
      <w:r w:rsidRPr="0029618A">
        <w:rPr>
          <w:rFonts w:eastAsia="Times New Roman"/>
          <w:sz w:val="24"/>
          <w:szCs w:val="24"/>
        </w:rPr>
        <w:t xml:space="preserve"> делая дела</w:t>
      </w:r>
      <w:del w:id="2320" w:author="СБ" w:date="2019-11-10T14:35:00Z">
        <w:r w:rsidRPr="0029618A" w:rsidDel="00607F50">
          <w:rPr>
            <w:rFonts w:eastAsia="Times New Roman"/>
            <w:sz w:val="24"/>
            <w:szCs w:val="24"/>
          </w:rPr>
          <w:delText xml:space="preserve"> как попало</w:delText>
        </w:r>
      </w:del>
      <w:ins w:id="2321" w:author="СБ" w:date="2019-11-10T14:35:00Z">
        <w:r w:rsidR="00607F50">
          <w:rPr>
            <w:rFonts w:eastAsia="Times New Roman"/>
            <w:sz w:val="24"/>
            <w:szCs w:val="24"/>
          </w:rPr>
          <w:t xml:space="preserve"> в соответстви</w:t>
        </w:r>
      </w:ins>
      <w:ins w:id="2322" w:author="СБ" w:date="2019-11-10T14:36:00Z">
        <w:r w:rsidR="00607F50">
          <w:rPr>
            <w:rFonts w:eastAsia="Times New Roman"/>
            <w:sz w:val="24"/>
            <w:szCs w:val="24"/>
          </w:rPr>
          <w:t>и</w:t>
        </w:r>
      </w:ins>
      <w:ins w:id="2323" w:author="СБ" w:date="2019-11-10T14:35:00Z">
        <w:r w:rsidR="00607F50">
          <w:rPr>
            <w:rFonts w:eastAsia="Times New Roman"/>
            <w:sz w:val="24"/>
            <w:szCs w:val="24"/>
          </w:rPr>
          <w:t xml:space="preserve"> с </w:t>
        </w:r>
        <w:proofErr w:type="spellStart"/>
        <w:r w:rsidR="00607F50">
          <w:rPr>
            <w:rFonts w:eastAsia="Times New Roman"/>
            <w:sz w:val="24"/>
            <w:szCs w:val="24"/>
          </w:rPr>
          <w:t>мерфологической</w:t>
        </w:r>
        <w:proofErr w:type="spellEnd"/>
        <w:r w:rsidR="00607F50">
          <w:rPr>
            <w:rFonts w:eastAsia="Times New Roman"/>
            <w:sz w:val="24"/>
            <w:szCs w:val="24"/>
          </w:rPr>
          <w:t xml:space="preserve"> </w:t>
        </w:r>
        <w:r w:rsidR="00607F50" w:rsidRPr="0029618A">
          <w:rPr>
            <w:rFonts w:eastAsia="Times New Roman"/>
            <w:sz w:val="24"/>
            <w:szCs w:val="24"/>
          </w:rPr>
          <w:t>аксиом</w:t>
        </w:r>
        <w:r w:rsidR="00607F50">
          <w:rPr>
            <w:rFonts w:eastAsia="Times New Roman"/>
            <w:sz w:val="24"/>
            <w:szCs w:val="24"/>
          </w:rPr>
          <w:t>ой</w:t>
        </w:r>
        <w:r w:rsidR="00607F50" w:rsidRPr="0029618A">
          <w:rPr>
            <w:rFonts w:eastAsia="Times New Roman"/>
            <w:sz w:val="24"/>
            <w:szCs w:val="24"/>
          </w:rPr>
          <w:t xml:space="preserve"> </w:t>
        </w:r>
        <w:proofErr w:type="spellStart"/>
        <w:r w:rsidR="00607F50" w:rsidRPr="0029618A">
          <w:rPr>
            <w:rFonts w:eastAsia="Times New Roman"/>
            <w:sz w:val="24"/>
            <w:szCs w:val="24"/>
          </w:rPr>
          <w:t>Дехэя</w:t>
        </w:r>
      </w:ins>
      <w:proofErr w:type="spellEnd"/>
      <w:ins w:id="2324" w:author="СБ" w:date="2019-11-10T14:36:00Z">
        <w:r w:rsidR="00607F50">
          <w:rPr>
            <w:rFonts w:eastAsia="Times New Roman"/>
            <w:sz w:val="24"/>
            <w:szCs w:val="24"/>
          </w:rPr>
          <w:t>:</w:t>
        </w:r>
      </w:ins>
      <w:ins w:id="2325" w:author="СБ" w:date="2019-11-10T14:35:00Z">
        <w:r w:rsidR="00607F50" w:rsidRPr="0029618A">
          <w:rPr>
            <w:rFonts w:eastAsia="Times New Roman"/>
            <w:b/>
            <w:i/>
            <w:sz w:val="24"/>
            <w:szCs w:val="24"/>
          </w:rPr>
          <w:t xml:space="preserve"> </w:t>
        </w:r>
        <w:r w:rsidR="00607F50" w:rsidRPr="0029618A">
          <w:rPr>
            <w:rFonts w:eastAsia="Times New Roman"/>
            <w:sz w:val="24"/>
            <w:szCs w:val="24"/>
          </w:rPr>
          <w:t>«</w:t>
        </w:r>
      </w:ins>
      <w:ins w:id="2326" w:author="СБ" w:date="2019-11-10T14:36:00Z">
        <w:r w:rsidR="00607F50">
          <w:rPr>
            <w:rFonts w:eastAsia="Times New Roman"/>
            <w:sz w:val="24"/>
            <w:szCs w:val="24"/>
          </w:rPr>
          <w:t>П</w:t>
        </w:r>
      </w:ins>
      <w:ins w:id="2327" w:author="СБ" w:date="2019-11-10T14:35:00Z">
        <w:r w:rsidR="00607F50" w:rsidRPr="0029618A">
          <w:rPr>
            <w:rFonts w:eastAsia="Times New Roman"/>
            <w:sz w:val="24"/>
            <w:szCs w:val="24"/>
          </w:rPr>
          <w:t>ростую работу всегда можно отложить, потому что всегда будет время её сделать потом»</w:t>
        </w:r>
      </w:ins>
      <w:r w:rsidRPr="0029618A">
        <w:rPr>
          <w:rFonts w:eastAsia="Times New Roman"/>
          <w:sz w:val="24"/>
          <w:szCs w:val="24"/>
        </w:rPr>
        <w:t xml:space="preserve">,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w:t>
      </w:r>
      <w:proofErr w:type="gramStart"/>
      <w:r w:rsidRPr="0029618A">
        <w:rPr>
          <w:rFonts w:eastAsia="Times New Roman"/>
          <w:sz w:val="24"/>
          <w:szCs w:val="24"/>
        </w:rPr>
        <w:t>последовательных</w:t>
      </w:r>
      <w:proofErr w:type="gramEnd"/>
      <w:r w:rsidRPr="0029618A">
        <w:rPr>
          <w:rFonts w:eastAsia="Times New Roman"/>
          <w:sz w:val="24"/>
          <w:szCs w:val="24"/>
        </w:rPr>
        <w:t xml:space="preserve"> репетиционных этапов, каждый из которых требует один день на выполнение. Какова вероятность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w:t>
      </w:r>
      <w:commentRangeStart w:id="2328"/>
      <w:r w:rsidRPr="0029618A">
        <w:rPr>
          <w:rFonts w:eastAsia="Times New Roman"/>
          <w:sz w:val="24"/>
          <w:szCs w:val="24"/>
        </w:rPr>
        <w:t>дедлайном</w:t>
      </w:r>
      <w:commentRangeEnd w:id="2328"/>
      <w:r w:rsidR="00EB5F24">
        <w:rPr>
          <w:rStyle w:val="af"/>
        </w:rPr>
        <w:commentReference w:id="2328"/>
      </w:r>
      <w:commentRangeStart w:id="2329"/>
      <w:r w:rsidRPr="0029618A">
        <w:rPr>
          <w:rFonts w:eastAsia="Times New Roman"/>
          <w:sz w:val="24"/>
          <w:szCs w:val="24"/>
        </w:rPr>
        <w:t>.</w:t>
      </w:r>
      <w:commentRangeEnd w:id="2329"/>
      <w:r w:rsidR="00607F50">
        <w:rPr>
          <w:rStyle w:val="af"/>
        </w:rPr>
        <w:commentReference w:id="2329"/>
      </w:r>
    </w:p>
    <w:p w14:paraId="125F3925" w14:textId="63E87AD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w:t>
      </w:r>
      <w:r w:rsidRPr="0029618A">
        <w:rPr>
          <w:rFonts w:eastAsia="Times New Roman"/>
          <w:sz w:val="24"/>
          <w:szCs w:val="24"/>
        </w:rPr>
        <w:lastRenderedPageBreak/>
        <w:t xml:space="preserve">ограниченный промежуток времени заданной длины, пользуясь стратегией </w:t>
      </w:r>
      <w:proofErr w:type="gramStart"/>
      <w:r w:rsidRPr="0029618A">
        <w:rPr>
          <w:rFonts w:eastAsia="Times New Roman"/>
          <w:sz w:val="24"/>
          <w:szCs w:val="24"/>
        </w:rPr>
        <w:t>балбеса</w:t>
      </w:r>
      <w:proofErr w:type="gramEnd"/>
      <w:r w:rsidRPr="0029618A">
        <w:rPr>
          <w:rFonts w:eastAsia="Times New Roman"/>
          <w:sz w:val="24"/>
          <w:szCs w:val="24"/>
        </w:rPr>
        <w:t>. Вычисления состояли в генерации стохастических цепочек и в подсчёте их длин для различных ограничений по времени по следующему алгоритму:</w:t>
      </w:r>
    </w:p>
    <w:p w14:paraId="6A1FFE08"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14:paraId="68615E95"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14:paraId="7A76669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14:paraId="2B4BE291"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 0</w:t>
      </w:r>
    </w:p>
    <w:p w14:paraId="193F9172"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14:paraId="36BB81CE"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14:paraId="526F88F0"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14:paraId="1BE53582"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14:paraId="4342794B"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14:paraId="68340D82" w14:textId="77777777" w:rsidR="008E2D65" w:rsidRPr="0029618A" w:rsidRDefault="00662FA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14:paraId="2FF71735"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для </w:t>
      </w:r>
      <m:oMath>
        <m:r>
          <w:rPr>
            <w:rFonts w:ascii="Cambria Math" w:eastAsia="Cambria Math" w:hAnsi="Cambria Math"/>
            <w:sz w:val="24"/>
            <w:szCs w:val="24"/>
          </w:rPr>
          <m:t>n=10</m:t>
        </m:r>
      </m:oMath>
      <w:r w:rsidRPr="0029618A">
        <w:rPr>
          <w:rFonts w:eastAsia="Times New Roman"/>
          <w:sz w:val="24"/>
          <w:szCs w:val="24"/>
        </w:rPr>
        <w:t>:</w:t>
      </w:r>
    </w:p>
    <w:p w14:paraId="35422412"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F59B4CD" wp14:editId="1F79EC6C">
            <wp:extent cx="3783965" cy="3505200"/>
            <wp:effectExtent l="0" t="0" r="0" b="0"/>
            <wp:docPr id="104" name="image91.png" descr="C:\tmp\podlost\ToH\html\figures\deadline\2019-01-07_18-33-11.png"/>
            <wp:cNvGraphicFramePr/>
            <a:graphic xmlns:a="http://schemas.openxmlformats.org/drawingml/2006/main">
              <a:graphicData uri="http://schemas.openxmlformats.org/drawingml/2006/picture">
                <pic:pic xmlns:pic="http://schemas.openxmlformats.org/drawingml/2006/picture">
                  <pic:nvPicPr>
                    <pic:cNvPr id="0" name="image91.png" descr="C:\tmp\podlost\ToH\html\figures\deadline\2019-01-07_18-33-11.png"/>
                    <pic:cNvPicPr preferRelativeResize="0"/>
                  </pic:nvPicPr>
                  <pic:blipFill>
                    <a:blip r:embed="rId104" cstate="print"/>
                    <a:srcRect/>
                    <a:stretch>
                      <a:fillRect/>
                    </a:stretch>
                  </pic:blipFill>
                  <pic:spPr>
                    <a:xfrm>
                      <a:off x="0" y="0"/>
                      <a:ext cx="3783965" cy="3505200"/>
                    </a:xfrm>
                    <a:prstGeom prst="rect">
                      <a:avLst/>
                    </a:prstGeom>
                    <a:ln/>
                  </pic:spPr>
                </pic:pic>
              </a:graphicData>
            </a:graphic>
          </wp:inline>
        </w:drawing>
      </w:r>
    </w:p>
    <w:p w14:paraId="456E9BE2" w14:textId="68BD3C88"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Гистограмма функции вероятности для длины цепочек, которые</w:t>
      </w:r>
      <w:r w:rsidR="003863E0">
        <w:rPr>
          <w:rFonts w:eastAsia="Times New Roman"/>
          <w:i/>
          <w:sz w:val="24"/>
          <w:szCs w:val="24"/>
        </w:rPr>
        <w:t xml:space="preserve"> </w:t>
      </w:r>
      <w:r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14:paraId="3F5F02AC" w14:textId="3B37AFC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Подсчитывая события в настоящем пуассоновском потоке с интенсивностью </w:t>
      </w:r>
      <m:oMath>
        <m:r>
          <w:rPr>
            <w:rFonts w:ascii="Cambria Math" w:hAnsi="Cambria Math"/>
          </w:rPr>
          <m:t>λ</m:t>
        </m:r>
      </m:oMath>
      <w:r w:rsidRPr="0029618A">
        <w:rPr>
          <w:rFonts w:eastAsia="Times New Roman"/>
          <w:sz w:val="24"/>
          <w:szCs w:val="24"/>
        </w:rPr>
        <w:t xml:space="preserve">, мы придём к </w:t>
      </w:r>
      <w:del w:id="2330" w:author="СБ" w:date="2019-11-10T14:40:00Z">
        <w:r w:rsidRPr="0029618A" w:rsidDel="00607F50">
          <w:rPr>
            <w:rFonts w:eastAsia="Times New Roman"/>
            <w:sz w:val="24"/>
            <w:szCs w:val="24"/>
          </w:rPr>
          <w:delText xml:space="preserve">известному </w:delText>
        </w:r>
      </w:del>
      <w:proofErr w:type="spellStart"/>
      <w:ins w:id="2331" w:author="СБ" w:date="2019-11-10T14:40:00Z">
        <w:r w:rsidR="00607F50">
          <w:rPr>
            <w:rFonts w:eastAsia="Times New Roman"/>
            <w:sz w:val="24"/>
            <w:szCs w:val="24"/>
          </w:rPr>
          <w:t>упоминавшемуся</w:t>
        </w:r>
        <w:proofErr w:type="spellEnd"/>
        <w:r w:rsidR="00607F50">
          <w:rPr>
            <w:rFonts w:eastAsia="Times New Roman"/>
            <w:sz w:val="24"/>
            <w:szCs w:val="24"/>
          </w:rPr>
          <w:t xml:space="preserve"> уже </w:t>
        </w:r>
        <w:r w:rsidR="00607F50" w:rsidRPr="0029618A">
          <w:rPr>
            <w:rFonts w:eastAsia="Times New Roman"/>
            <w:sz w:val="24"/>
            <w:szCs w:val="24"/>
          </w:rPr>
          <w:t xml:space="preserve"> </w:t>
        </w:r>
      </w:ins>
      <w:r w:rsidRPr="0029618A">
        <w:rPr>
          <w:rFonts w:eastAsia="Times New Roman"/>
          <w:sz w:val="24"/>
          <w:szCs w:val="24"/>
        </w:rPr>
        <w:t xml:space="preserve">распределению </w:t>
      </w:r>
      <w:commentRangeStart w:id="2332"/>
      <w:r w:rsidRPr="0029618A">
        <w:rPr>
          <w:rFonts w:eastAsia="Times New Roman"/>
          <w:sz w:val="24"/>
          <w:szCs w:val="24"/>
        </w:rPr>
        <w:t>Пуассона</w:t>
      </w:r>
      <w:commentRangeEnd w:id="2332"/>
      <w:r w:rsidR="00945A2B">
        <w:rPr>
          <w:rStyle w:val="af"/>
        </w:rPr>
        <w:commentReference w:id="2332"/>
      </w:r>
      <w:r w:rsidRPr="0029618A">
        <w:rPr>
          <w:rFonts w:eastAsia="Times New Roman"/>
          <w:sz w:val="24"/>
          <w:szCs w:val="24"/>
        </w:rPr>
        <w:t xml:space="preserve">: </w:t>
      </w:r>
    </w:p>
    <w:p w14:paraId="3AF64498" w14:textId="77777777" w:rsidR="008E2D65" w:rsidRPr="0029618A" w:rsidRDefault="00662FA5">
      <w:pPr>
        <w:keepNext/>
        <w:spacing w:before="120" w:after="120"/>
        <w:ind w:left="227" w:right="227"/>
        <w:jc w:val="center"/>
        <w:rPr>
          <w:rFonts w:eastAsia="Cambria Math"/>
          <w:i/>
          <w:sz w:val="24"/>
          <w:szCs w:val="24"/>
        </w:rPr>
      </w:pPr>
      <m:oMathPara>
        <m:oMath>
          <m:r>
            <w:rPr>
              <w:rFonts w:ascii="Cambria Math" w:eastAsia="Cambria Math" w:hAnsi="Cambria Math"/>
              <w:sz w:val="24"/>
              <w:szCs w:val="24"/>
            </w:rPr>
            <w:lastRenderedPageBreak/>
            <m:t>p</m:t>
          </m:r>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m:t>
                  </m:r>
                </m:sup>
              </m:sSup>
              <m:sSup>
                <m:sSupPr>
                  <m:ctrlPr>
                    <w:rPr>
                      <w:rFonts w:ascii="Cambria Math" w:eastAsia="Cambria Math" w:hAnsi="Cambria Math"/>
                      <w:i/>
                      <w:sz w:val="24"/>
                      <w:szCs w:val="24"/>
                    </w:rPr>
                  </m:ctrlPr>
                </m:sSupPr>
                <m:e>
                  <m:r>
                    <w:rPr>
                      <w:rFonts w:ascii="Cambria Math" w:eastAsia="Cambria Math" w:hAnsi="Cambria Math"/>
                      <w:sz w:val="24"/>
                      <w:szCs w:val="24"/>
                    </w:rPr>
                    <m:t>λ</m:t>
                  </m:r>
                </m:e>
                <m:sup>
                  <m:r>
                    <w:rPr>
                      <w:rFonts w:ascii="Cambria Math" w:eastAsia="Cambria Math" w:hAnsi="Cambria Math"/>
                      <w:sz w:val="24"/>
                      <w:szCs w:val="24"/>
                    </w:rPr>
                    <m:t>k</m:t>
                  </m:r>
                </m:sup>
              </m:sSup>
            </m:num>
            <m:den>
              <m:r>
                <w:rPr>
                  <w:rFonts w:ascii="Cambria Math" w:eastAsia="Cambria Math" w:hAnsi="Cambria Math"/>
                  <w:sz w:val="24"/>
                  <w:szCs w:val="24"/>
                </w:rPr>
                <m:t>k!</m:t>
              </m:r>
            </m:den>
          </m:f>
          <m:r>
            <w:rPr>
              <w:rFonts w:ascii="Cambria Math" w:eastAsia="Cambria Math" w:hAnsi="Cambria Math"/>
              <w:sz w:val="24"/>
              <w:szCs w:val="24"/>
            </w:rPr>
            <m:t>,</m:t>
          </m:r>
        </m:oMath>
      </m:oMathPara>
    </w:p>
    <w:p w14:paraId="14B25955" w14:textId="1C23B85E" w:rsidR="008E2D65" w:rsidRDefault="00EC0723">
      <w:pPr>
        <w:spacing w:line="288" w:lineRule="auto"/>
        <w:jc w:val="both"/>
        <w:rPr>
          <w:ins w:id="2333" w:author="СБ" w:date="2019-11-10T14:48:00Z"/>
          <w:rFonts w:eastAsia="Times New Roman"/>
          <w:sz w:val="24"/>
          <w:szCs w:val="24"/>
        </w:rPr>
      </w:pPr>
      <w:proofErr w:type="gramStart"/>
      <w:ins w:id="2334" w:author="СБ" w:date="2019-11-10T14:47:00Z">
        <w:r>
          <w:rPr>
            <w:rFonts w:eastAsia="Times New Roman"/>
            <w:sz w:val="24"/>
            <w:szCs w:val="24"/>
          </w:rPr>
          <w:t>к</w:t>
        </w:r>
      </w:ins>
      <w:del w:id="2335" w:author="СБ" w:date="2019-11-10T14:47:00Z">
        <w:r w:rsidR="00607F50" w:rsidRPr="0029618A" w:rsidDel="00EC0723">
          <w:rPr>
            <w:rFonts w:eastAsia="Times New Roman"/>
            <w:sz w:val="24"/>
            <w:szCs w:val="24"/>
          </w:rPr>
          <w:delText>К</w:delText>
        </w:r>
      </w:del>
      <w:r w:rsidR="00662FA5" w:rsidRPr="0029618A">
        <w:rPr>
          <w:rFonts w:eastAsia="Times New Roman"/>
          <w:sz w:val="24"/>
          <w:szCs w:val="24"/>
        </w:rPr>
        <w:t>оторое</w:t>
      </w:r>
      <w:proofErr w:type="gramEnd"/>
      <w:ins w:id="2336" w:author="СБ" w:date="2019-11-10T14:41:00Z">
        <w:r w:rsidR="00607F50">
          <w:rPr>
            <w:rFonts w:eastAsia="Times New Roman"/>
            <w:sz w:val="24"/>
            <w:szCs w:val="24"/>
          </w:rPr>
          <w:t>, напомню,</w:t>
        </w:r>
      </w:ins>
      <w:r w:rsidR="00662FA5" w:rsidRPr="0029618A">
        <w:rPr>
          <w:rFonts w:eastAsia="Times New Roman"/>
          <w:sz w:val="24"/>
          <w:szCs w:val="24"/>
        </w:rPr>
        <w:t xml:space="preserve"> описывает вероятность получить ровно </w:t>
      </w:r>
      <m:oMath>
        <m:r>
          <w:rPr>
            <w:rFonts w:ascii="Cambria Math" w:eastAsia="Cambria Math" w:hAnsi="Cambria Math"/>
            <w:sz w:val="24"/>
            <w:szCs w:val="24"/>
          </w:rPr>
          <m:t>k</m:t>
        </m:r>
      </m:oMath>
      <w:r w:rsidR="00662FA5" w:rsidRPr="0029618A">
        <w:rPr>
          <w:rFonts w:eastAsia="Times New Roman"/>
          <w:sz w:val="24"/>
          <w:szCs w:val="24"/>
        </w:rPr>
        <w:t xml:space="preserve"> 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14:paraId="2164B854" w14:textId="6CA7E00D" w:rsidR="00EC0723" w:rsidRDefault="00EC0723" w:rsidP="00D42806">
      <w:pPr>
        <w:spacing w:line="288" w:lineRule="auto"/>
        <w:ind w:firstLine="426"/>
        <w:jc w:val="both"/>
        <w:rPr>
          <w:ins w:id="2337" w:author="СБ" w:date="2019-11-10T15:03:00Z"/>
          <w:rFonts w:eastAsia="Times New Roman"/>
          <w:sz w:val="24"/>
          <w:szCs w:val="24"/>
        </w:rPr>
      </w:pPr>
      <w:ins w:id="2338" w:author="СБ" w:date="2019-11-10T14:48:00Z">
        <w:r>
          <w:rPr>
            <w:rFonts w:eastAsia="Times New Roman"/>
            <w:sz w:val="24"/>
            <w:szCs w:val="24"/>
          </w:rPr>
          <w:t xml:space="preserve">Давайте отвлечёмся от </w:t>
        </w:r>
      </w:ins>
      <w:ins w:id="2339" w:author="СБ" w:date="2019-11-10T14:49:00Z">
        <w:r>
          <w:rPr>
            <w:rFonts w:eastAsia="Times New Roman"/>
            <w:sz w:val="24"/>
            <w:szCs w:val="24"/>
          </w:rPr>
          <w:t>д</w:t>
        </w:r>
      </w:ins>
      <w:ins w:id="2340" w:author="СБ" w:date="2019-11-10T14:48:00Z">
        <w:r>
          <w:rPr>
            <w:rFonts w:eastAsia="Times New Roman"/>
            <w:sz w:val="24"/>
            <w:szCs w:val="24"/>
          </w:rPr>
          <w:t>ел и сроков и формально опишем исследуемый процесс</w:t>
        </w:r>
      </w:ins>
      <w:ins w:id="2341" w:author="СБ" w:date="2019-11-10T14:49:00Z">
        <w:r>
          <w:rPr>
            <w:rFonts w:eastAsia="Times New Roman"/>
            <w:sz w:val="24"/>
            <w:szCs w:val="24"/>
          </w:rPr>
          <w:t>. Рассмотрим</w:t>
        </w:r>
      </w:ins>
      <w:ins w:id="2342" w:author="СБ" w:date="2019-11-10T14:51:00Z">
        <w:r>
          <w:rPr>
            <w:rFonts w:eastAsia="Times New Roman"/>
            <w:sz w:val="24"/>
            <w:szCs w:val="24"/>
          </w:rPr>
          <w:t xml:space="preserve"> ряд из </w:t>
        </w:r>
      </w:ins>
      <w:ins w:id="2343" w:author="СБ" w:date="2019-11-10T14:49:00Z">
        <w:r>
          <w:rPr>
            <w:rFonts w:eastAsia="Times New Roman"/>
            <w:sz w:val="24"/>
            <w:szCs w:val="24"/>
          </w:rPr>
          <w:t xml:space="preserve"> </w:t>
        </w:r>
        <m:oMath>
          <m:r>
            <w:rPr>
              <w:rFonts w:ascii="Cambria Math" w:eastAsia="Times New Roman" w:hAnsi="Cambria Math"/>
              <w:sz w:val="24"/>
              <w:szCs w:val="24"/>
              <w:lang w:val="en-US"/>
            </w:rPr>
            <m:t>n</m:t>
          </m:r>
        </m:oMath>
        <w:r>
          <w:rPr>
            <w:rFonts w:eastAsia="Times New Roman"/>
            <w:sz w:val="24"/>
            <w:szCs w:val="24"/>
          </w:rPr>
          <w:t xml:space="preserve"> </w:t>
        </w:r>
      </w:ins>
      <w:ins w:id="2344" w:author="СБ" w:date="2019-11-10T14:50:00Z">
        <w:r>
          <w:rPr>
            <w:rFonts w:eastAsia="Times New Roman"/>
            <w:sz w:val="24"/>
            <w:szCs w:val="24"/>
          </w:rPr>
          <w:t>пронумерованных ячеек</w:t>
        </w:r>
      </w:ins>
      <w:ins w:id="2345" w:author="СБ" w:date="2019-11-10T14:49:00Z">
        <w:r>
          <w:rPr>
            <w:rFonts w:eastAsia="Times New Roman"/>
            <w:sz w:val="24"/>
            <w:szCs w:val="24"/>
          </w:rPr>
          <w:t xml:space="preserve">. </w:t>
        </w:r>
      </w:ins>
      <w:ins w:id="2346" w:author="СБ" w:date="2019-11-10T14:51:00Z">
        <w:r>
          <w:rPr>
            <w:rFonts w:eastAsia="Times New Roman"/>
            <w:sz w:val="24"/>
            <w:szCs w:val="24"/>
          </w:rPr>
          <w:t xml:space="preserve">Процесс состоит в  последовательном </w:t>
        </w:r>
      </w:ins>
      <w:ins w:id="2347" w:author="СБ" w:date="2019-11-10T14:52:00Z">
        <w:r>
          <w:rPr>
            <w:rFonts w:eastAsia="Times New Roman"/>
            <w:sz w:val="24"/>
            <w:szCs w:val="24"/>
          </w:rPr>
          <w:t xml:space="preserve">случайном </w:t>
        </w:r>
      </w:ins>
      <w:ins w:id="2348" w:author="СБ" w:date="2019-11-10T14:51:00Z">
        <w:r>
          <w:rPr>
            <w:rFonts w:eastAsia="Times New Roman"/>
            <w:sz w:val="24"/>
            <w:szCs w:val="24"/>
          </w:rPr>
          <w:t xml:space="preserve">размещении </w:t>
        </w:r>
      </w:ins>
      <w:ins w:id="2349" w:author="СБ" w:date="2019-11-10T14:50:00Z">
        <w:r>
          <w:rPr>
            <w:rFonts w:eastAsia="Times New Roman"/>
            <w:sz w:val="24"/>
            <w:szCs w:val="24"/>
          </w:rPr>
          <w:t>точ</w:t>
        </w:r>
      </w:ins>
      <w:ins w:id="2350" w:author="СБ" w:date="2019-11-10T14:51:00Z">
        <w:r>
          <w:rPr>
            <w:rFonts w:eastAsia="Times New Roman"/>
            <w:sz w:val="24"/>
            <w:szCs w:val="24"/>
          </w:rPr>
          <w:t>ек</w:t>
        </w:r>
      </w:ins>
      <w:ins w:id="2351" w:author="СБ" w:date="2019-11-10T14:52:00Z">
        <w:r>
          <w:rPr>
            <w:rFonts w:eastAsia="Times New Roman"/>
            <w:sz w:val="24"/>
            <w:szCs w:val="24"/>
          </w:rPr>
          <w:t xml:space="preserve"> </w:t>
        </w:r>
        <w:r w:rsidR="00FC5B47">
          <w:rPr>
            <w:rFonts w:eastAsia="Times New Roman"/>
            <w:sz w:val="24"/>
            <w:szCs w:val="24"/>
          </w:rPr>
          <w:t>по этим ячей</w:t>
        </w:r>
        <w:r>
          <w:rPr>
            <w:rFonts w:eastAsia="Times New Roman"/>
            <w:sz w:val="24"/>
            <w:szCs w:val="24"/>
          </w:rPr>
          <w:t>кам</w:t>
        </w:r>
      </w:ins>
      <w:ins w:id="2352" w:author="СБ" w:date="2019-11-10T14:53:00Z">
        <w:r w:rsidR="00FC5B47">
          <w:rPr>
            <w:rFonts w:eastAsia="Times New Roman"/>
            <w:sz w:val="24"/>
            <w:szCs w:val="24"/>
          </w:rPr>
          <w:t>. Первая точка может оказаться в любой ячейке с равной вероятностью</w:t>
        </w:r>
      </w:ins>
      <w:ins w:id="2353" w:author="СБ" w:date="2019-11-10T14:55:00Z">
        <w:r w:rsidR="00FC5B47">
          <w:rPr>
            <w:rFonts w:eastAsia="Times New Roman"/>
            <w:sz w:val="24"/>
            <w:szCs w:val="24"/>
          </w:rPr>
          <w:t xml:space="preserve">, пусть это будет ячейка с номером </w:t>
        </w:r>
      </w:ins>
      <m:oMath>
        <m:sSub>
          <m:sSubPr>
            <m:ctrlPr>
              <w:ins w:id="2354" w:author="СБ" w:date="2019-11-10T14:56:00Z">
                <w:rPr>
                  <w:rFonts w:ascii="Cambria Math" w:eastAsia="Times New Roman" w:hAnsi="Cambria Math"/>
                  <w:i/>
                  <w:sz w:val="24"/>
                  <w:szCs w:val="24"/>
                </w:rPr>
              </w:ins>
            </m:ctrlPr>
          </m:sSubPr>
          <m:e>
            <w:ins w:id="2355" w:author="СБ" w:date="2019-11-10T14:55:00Z">
              <m:r>
                <w:rPr>
                  <w:rFonts w:ascii="Cambria Math" w:eastAsia="Times New Roman" w:hAnsi="Cambria Math"/>
                  <w:sz w:val="24"/>
                  <w:szCs w:val="24"/>
                </w:rPr>
                <m:t>i</m:t>
              </m:r>
            </w:ins>
          </m:e>
          <m:sub>
            <w:ins w:id="2356" w:author="СБ" w:date="2019-11-10T14:56:00Z">
              <m:r>
                <w:rPr>
                  <w:rFonts w:ascii="Cambria Math" w:eastAsia="Times New Roman" w:hAnsi="Cambria Math"/>
                  <w:sz w:val="24"/>
                  <w:szCs w:val="24"/>
                </w:rPr>
                <m:t>1</m:t>
              </m:r>
            </w:ins>
          </m:sub>
        </m:sSub>
      </m:oMath>
      <w:ins w:id="2357" w:author="СБ" w:date="2019-11-10T14:53:00Z">
        <w:r w:rsidR="00FC5B47">
          <w:rPr>
            <w:rFonts w:eastAsia="Times New Roman"/>
            <w:sz w:val="24"/>
            <w:szCs w:val="24"/>
          </w:rPr>
          <w:t>. Следующая</w:t>
        </w:r>
      </w:ins>
      <w:ins w:id="2358" w:author="СБ" w:date="2019-11-10T14:54:00Z">
        <w:r w:rsidR="00FC5B47">
          <w:rPr>
            <w:rFonts w:eastAsia="Times New Roman"/>
            <w:sz w:val="24"/>
            <w:szCs w:val="24"/>
          </w:rPr>
          <w:t xml:space="preserve"> </w:t>
        </w:r>
      </w:ins>
      <w:ins w:id="2359" w:author="СБ" w:date="2019-11-10T14:55:00Z">
        <w:r w:rsidR="00FC5B47">
          <w:rPr>
            <w:rFonts w:eastAsia="Times New Roman"/>
            <w:sz w:val="24"/>
            <w:szCs w:val="24"/>
          </w:rPr>
          <w:t xml:space="preserve">точка </w:t>
        </w:r>
      </w:ins>
      <w:ins w:id="2360" w:author="СБ" w:date="2019-11-10T14:54:00Z">
        <w:r w:rsidR="00FC5B47">
          <w:rPr>
            <w:rFonts w:eastAsia="Times New Roman"/>
            <w:sz w:val="24"/>
            <w:szCs w:val="24"/>
          </w:rPr>
          <w:t>может оказаться в любой ячейке с номером</w:t>
        </w:r>
      </w:ins>
      <w:ins w:id="2361" w:author="СБ" w:date="2019-11-10T14:53:00Z">
        <w:r w:rsidR="00FC5B47">
          <w:rPr>
            <w:rFonts w:eastAsia="Times New Roman"/>
            <w:sz w:val="24"/>
            <w:szCs w:val="24"/>
          </w:rPr>
          <w:t xml:space="preserve"> </w:t>
        </w:r>
      </w:ins>
      <m:oMath>
        <m:sSub>
          <m:sSubPr>
            <m:ctrlPr>
              <w:ins w:id="2362" w:author="СБ" w:date="2019-11-10T14:56:00Z">
                <w:rPr>
                  <w:rFonts w:ascii="Cambria Math" w:eastAsia="Times New Roman" w:hAnsi="Cambria Math"/>
                  <w:i/>
                  <w:sz w:val="24"/>
                  <w:szCs w:val="24"/>
                </w:rPr>
              </w:ins>
            </m:ctrlPr>
          </m:sSubPr>
          <m:e>
            <w:ins w:id="2363" w:author="СБ" w:date="2019-11-10T14:56:00Z">
              <m:r>
                <w:rPr>
                  <w:rFonts w:ascii="Cambria Math" w:eastAsia="Times New Roman" w:hAnsi="Cambria Math"/>
                  <w:sz w:val="24"/>
                  <w:szCs w:val="24"/>
                </w:rPr>
                <m:t>i</m:t>
              </m:r>
            </w:ins>
          </m:e>
          <m:sub>
            <w:ins w:id="2364" w:author="СБ" w:date="2019-11-10T14:56:00Z">
              <m:r>
                <w:rPr>
                  <w:rFonts w:ascii="Cambria Math" w:eastAsia="Times New Roman" w:hAnsi="Cambria Math"/>
                  <w:sz w:val="24"/>
                  <w:szCs w:val="24"/>
                </w:rPr>
                <m:t>2</m:t>
              </m:r>
            </w:ins>
          </m:sub>
        </m:sSub>
        <w:ins w:id="2365" w:author="СБ" w:date="2019-11-10T14:55:00Z">
          <m:r>
            <w:rPr>
              <w:rFonts w:ascii="Cambria Math" w:eastAsia="Times New Roman" w:hAnsi="Cambria Math"/>
              <w:sz w:val="24"/>
              <w:szCs w:val="24"/>
            </w:rPr>
            <m:t>&gt;</m:t>
          </m:r>
        </w:ins>
        <m:sSub>
          <m:sSubPr>
            <m:ctrlPr>
              <w:ins w:id="2366" w:author="СБ" w:date="2019-11-10T14:56:00Z">
                <w:rPr>
                  <w:rFonts w:ascii="Cambria Math" w:eastAsia="Times New Roman" w:hAnsi="Cambria Math"/>
                  <w:i/>
                  <w:sz w:val="24"/>
                  <w:szCs w:val="24"/>
                </w:rPr>
              </w:ins>
            </m:ctrlPr>
          </m:sSubPr>
          <m:e>
            <w:ins w:id="2367" w:author="СБ" w:date="2019-11-10T14:56:00Z">
              <m:r>
                <w:rPr>
                  <w:rFonts w:ascii="Cambria Math" w:eastAsia="Times New Roman" w:hAnsi="Cambria Math"/>
                  <w:sz w:val="24"/>
                  <w:szCs w:val="24"/>
                </w:rPr>
                <m:t>i</m:t>
              </m:r>
            </w:ins>
          </m:e>
          <m:sub>
            <w:ins w:id="2368" w:author="СБ" w:date="2019-11-10T14:56:00Z">
              <m:r>
                <w:rPr>
                  <w:rFonts w:ascii="Cambria Math" w:eastAsia="Times New Roman" w:hAnsi="Cambria Math"/>
                  <w:sz w:val="24"/>
                  <w:szCs w:val="24"/>
                </w:rPr>
                <m:t>1</m:t>
              </m:r>
            </w:ins>
          </m:sub>
        </m:sSub>
      </m:oMath>
      <w:ins w:id="2369" w:author="СБ" w:date="2019-11-10T14:56:00Z">
        <w:r w:rsidR="00FC5B47">
          <w:rPr>
            <w:rFonts w:eastAsia="Times New Roman"/>
            <w:sz w:val="24"/>
            <w:szCs w:val="24"/>
          </w:rPr>
          <w:t xml:space="preserve">. Для всех последующих точек </w:t>
        </w:r>
      </w:ins>
      <m:oMath>
        <m:sSub>
          <m:sSubPr>
            <m:ctrlPr>
              <w:ins w:id="2370" w:author="СБ" w:date="2019-11-10T14:57:00Z">
                <w:rPr>
                  <w:rFonts w:ascii="Cambria Math" w:eastAsia="Times New Roman" w:hAnsi="Cambria Math"/>
                  <w:i/>
                  <w:sz w:val="24"/>
                  <w:szCs w:val="24"/>
                </w:rPr>
              </w:ins>
            </m:ctrlPr>
          </m:sSubPr>
          <m:e>
            <w:ins w:id="2371" w:author="СБ" w:date="2019-11-10T14:57:00Z">
              <m:r>
                <w:rPr>
                  <w:rFonts w:ascii="Cambria Math" w:eastAsia="Times New Roman" w:hAnsi="Cambria Math"/>
                  <w:sz w:val="24"/>
                  <w:szCs w:val="24"/>
                </w:rPr>
                <m:t>i</m:t>
              </m:r>
            </w:ins>
          </m:e>
          <m:sub>
            <w:ins w:id="2372" w:author="СБ" w:date="2019-11-10T14:57:00Z">
              <m:r>
                <w:rPr>
                  <w:rFonts w:ascii="Cambria Math" w:eastAsia="Times New Roman" w:hAnsi="Cambria Math"/>
                  <w:sz w:val="24"/>
                  <w:szCs w:val="24"/>
                </w:rPr>
                <m:t>k</m:t>
              </m:r>
            </w:ins>
          </m:sub>
        </m:sSub>
        <w:ins w:id="2373" w:author="СБ" w:date="2019-11-10T14:57:00Z">
          <m:r>
            <w:rPr>
              <w:rFonts w:ascii="Cambria Math" w:eastAsia="Times New Roman" w:hAnsi="Cambria Math"/>
              <w:sz w:val="24"/>
              <w:szCs w:val="24"/>
            </w:rPr>
            <m:t>&gt;</m:t>
          </m:r>
        </w:ins>
        <m:sSub>
          <m:sSubPr>
            <m:ctrlPr>
              <w:ins w:id="2374" w:author="СБ" w:date="2019-11-10T14:57:00Z">
                <w:rPr>
                  <w:rFonts w:ascii="Cambria Math" w:eastAsia="Times New Roman" w:hAnsi="Cambria Math"/>
                  <w:i/>
                  <w:sz w:val="24"/>
                  <w:szCs w:val="24"/>
                </w:rPr>
              </w:ins>
            </m:ctrlPr>
          </m:sSubPr>
          <m:e>
            <w:ins w:id="2375" w:author="СБ" w:date="2019-11-10T14:57:00Z">
              <m:r>
                <w:rPr>
                  <w:rFonts w:ascii="Cambria Math" w:eastAsia="Times New Roman" w:hAnsi="Cambria Math"/>
                  <w:sz w:val="24"/>
                  <w:szCs w:val="24"/>
                </w:rPr>
                <m:t>i</m:t>
              </m:r>
            </w:ins>
          </m:e>
          <m:sub>
            <w:ins w:id="2376" w:author="СБ" w:date="2019-11-10T14:57:00Z">
              <m:r>
                <w:rPr>
                  <w:rFonts w:ascii="Cambria Math" w:eastAsia="Times New Roman" w:hAnsi="Cambria Math"/>
                  <w:sz w:val="24"/>
                  <w:szCs w:val="24"/>
                </w:rPr>
                <m:t>k-1</m:t>
              </m:r>
            </w:ins>
          </m:sub>
        </m:sSub>
      </m:oMath>
      <w:ins w:id="2377" w:author="СБ" w:date="2019-11-10T14:57:00Z">
        <w:r w:rsidR="00FC5B47">
          <w:rPr>
            <w:rFonts w:eastAsia="Times New Roman"/>
            <w:sz w:val="24"/>
            <w:szCs w:val="24"/>
          </w:rPr>
          <w:t xml:space="preserve">. </w:t>
        </w:r>
      </w:ins>
      <w:ins w:id="2378" w:author="СБ" w:date="2019-11-10T14:58:00Z">
        <w:r w:rsidR="00FC5B47">
          <w:rPr>
            <w:rFonts w:eastAsia="Times New Roman"/>
            <w:sz w:val="24"/>
            <w:szCs w:val="24"/>
          </w:rPr>
          <w:t>Э</w:t>
        </w:r>
      </w:ins>
      <w:ins w:id="2379" w:author="СБ" w:date="2019-11-10T14:57:00Z">
        <w:r w:rsidR="00FC5B47">
          <w:rPr>
            <w:rFonts w:eastAsia="Times New Roman"/>
            <w:sz w:val="24"/>
            <w:szCs w:val="24"/>
          </w:rPr>
          <w:t>тот процесс завершится</w:t>
        </w:r>
      </w:ins>
      <w:ins w:id="2380" w:author="СБ" w:date="2019-11-10T14:58:00Z">
        <w:r w:rsidR="00FC5B47">
          <w:rPr>
            <w:rFonts w:eastAsia="Times New Roman"/>
            <w:sz w:val="24"/>
            <w:szCs w:val="24"/>
          </w:rPr>
          <w:t xml:space="preserve">, когда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=n.</m:t>
          </m:r>
        </m:oMath>
        <w:r w:rsidR="00FC5B47">
          <w:rPr>
            <w:rFonts w:eastAsia="Times New Roman"/>
            <w:sz w:val="24"/>
            <w:szCs w:val="24"/>
          </w:rPr>
          <w:t xml:space="preserve"> Нас интересует вероятность того, что</w:t>
        </w:r>
      </w:ins>
      <w:ins w:id="2381" w:author="СБ" w:date="2019-11-10T14:57:00Z">
        <w:r w:rsidR="00FC5B47">
          <w:rPr>
            <w:rFonts w:eastAsia="Times New Roman"/>
            <w:sz w:val="24"/>
            <w:szCs w:val="24"/>
          </w:rPr>
          <w:t xml:space="preserve"> </w:t>
        </w:r>
      </w:ins>
      <w:ins w:id="2382" w:author="СБ" w:date="2019-11-10T14:59:00Z">
        <w:r w:rsidR="00FC5B47">
          <w:rPr>
            <w:rFonts w:eastAsia="Times New Roman"/>
            <w:sz w:val="24"/>
            <w:szCs w:val="24"/>
          </w:rPr>
          <w:t xml:space="preserve">для заданного </w:t>
        </w:r>
        <m:oMath>
          <m:r>
            <w:rPr>
              <w:rFonts w:ascii="Cambria Math" w:eastAsia="Times New Roman" w:hAnsi="Cambria Math"/>
              <w:sz w:val="24"/>
              <w:szCs w:val="24"/>
            </w:rPr>
            <m:t>n</m:t>
          </m:r>
        </m:oMath>
      </w:ins>
      <w:ins w:id="2383" w:author="СБ" w:date="2019-11-10T15:08:00Z">
        <m:oMath>
          <m:r>
            <w:rPr>
              <w:rFonts w:ascii="Cambria Math" w:eastAsia="Times New Roman" w:hAnsi="Cambria Math"/>
              <w:sz w:val="24"/>
              <w:szCs w:val="24"/>
            </w:rPr>
            <m:t>&gt;</m:t>
          </m:r>
          <m:r>
            <w:rPr>
              <w:rFonts w:ascii="Cambria Math" w:eastAsia="Times New Roman" w:hAnsi="Cambria Math"/>
              <w:sz w:val="24"/>
              <w:szCs w:val="24"/>
              <w:lang w:val="en-US"/>
            </w:rPr>
            <m:t>k</m:t>
          </m:r>
        </m:oMath>
      </w:ins>
      <w:ins w:id="2384" w:author="СБ" w:date="2019-11-10T14:59:00Z">
        <w:r w:rsidR="00FC5B47">
          <w:rPr>
            <w:rFonts w:eastAsia="Times New Roman"/>
            <w:sz w:val="24"/>
            <w:szCs w:val="24"/>
          </w:rPr>
          <w:t xml:space="preserve"> удастся разместить</w:t>
        </w:r>
      </w:ins>
      <w:ins w:id="2385" w:author="СБ" w:date="2019-11-10T15:02:00Z">
        <w:r w:rsidR="005026D0">
          <w:rPr>
            <w:rFonts w:eastAsia="Times New Roman"/>
            <w:sz w:val="24"/>
            <w:szCs w:val="24"/>
          </w:rPr>
          <w:t xml:space="preserve"> менее</w:t>
        </w:r>
      </w:ins>
      <w:ins w:id="2386" w:author="СБ" w:date="2019-11-10T15:08:00Z">
        <w:r w:rsidR="00F81389" w:rsidRPr="00D42806">
          <w:rPr>
            <w:rFonts w:eastAsia="Times New Roman"/>
            <w:sz w:val="24"/>
            <w:szCs w:val="24"/>
          </w:rPr>
          <w:t xml:space="preserve"> </w:t>
        </w:r>
      </w:ins>
      <w:ins w:id="2387" w:author="СБ" w:date="2019-11-10T14:59:00Z">
        <w:r w:rsidR="00FC5B47">
          <w:rPr>
            <w:rFonts w:eastAsia="Times New Roman"/>
            <w:sz w:val="24"/>
            <w:szCs w:val="24"/>
          </w:rPr>
          <w:t xml:space="preserve"> </w:t>
        </w:r>
        <m:oMath>
          <m:r>
            <w:rPr>
              <w:rFonts w:ascii="Cambria Math" w:eastAsia="Times New Roman" w:hAnsi="Cambria Math"/>
              <w:sz w:val="24"/>
              <w:szCs w:val="24"/>
            </w:rPr>
            <m:t>k</m:t>
          </m:r>
        </m:oMath>
        <w:r w:rsidR="00FC5B47">
          <w:rPr>
            <w:rFonts w:eastAsia="Times New Roman"/>
            <w:sz w:val="24"/>
            <w:szCs w:val="24"/>
          </w:rPr>
          <w:t xml:space="preserve"> точек.</w:t>
        </w:r>
      </w:ins>
    </w:p>
    <w:p w14:paraId="275635E9" w14:textId="444A0903" w:rsidR="00F81389" w:rsidRPr="00FC5B47" w:rsidRDefault="00F81389" w:rsidP="00D42806">
      <w:pPr>
        <w:spacing w:line="288" w:lineRule="auto"/>
        <w:ind w:firstLine="426"/>
        <w:jc w:val="both"/>
        <w:rPr>
          <w:rFonts w:eastAsia="Times New Roman"/>
          <w:i/>
          <w:sz w:val="24"/>
          <w:szCs w:val="24"/>
          <w:rPrChange w:id="2388" w:author="СБ" w:date="2019-11-10T14:59:00Z">
            <w:rPr>
              <w:rFonts w:eastAsia="Times New Roman"/>
              <w:sz w:val="24"/>
              <w:szCs w:val="24"/>
            </w:rPr>
          </w:rPrChange>
        </w:rPr>
      </w:pPr>
      <w:ins w:id="2389" w:author="СБ" w:date="2019-11-10T15:10:00Z">
        <w:r>
          <w:rPr>
            <w:rFonts w:eastAsia="Times New Roman"/>
            <w:sz w:val="24"/>
            <w:szCs w:val="24"/>
          </w:rPr>
          <w:t xml:space="preserve">Мы будем рассуждать, рассматривая размещение точек «с конца», то есть, в обратном порядке. </w:t>
        </w:r>
      </w:ins>
      <w:ins w:id="2390" w:author="СБ" w:date="2019-11-10T15:04:00Z">
        <w:r>
          <w:rPr>
            <w:rFonts w:eastAsia="Times New Roman"/>
            <w:sz w:val="24"/>
            <w:szCs w:val="24"/>
          </w:rPr>
          <w:t>Л</w:t>
        </w:r>
      </w:ins>
      <w:ins w:id="2391" w:author="СБ" w:date="2019-11-10T15:03:00Z">
        <w:r>
          <w:rPr>
            <w:rFonts w:eastAsia="Times New Roman"/>
            <w:sz w:val="24"/>
            <w:szCs w:val="24"/>
          </w:rPr>
          <w:t>юб</w:t>
        </w:r>
      </w:ins>
      <w:ins w:id="2392" w:author="СБ" w:date="2019-11-10T15:04:00Z">
        <w:r>
          <w:rPr>
            <w:rFonts w:eastAsia="Times New Roman"/>
            <w:sz w:val="24"/>
            <w:szCs w:val="24"/>
          </w:rPr>
          <w:t>ая</w:t>
        </w:r>
      </w:ins>
      <w:ins w:id="2393" w:author="СБ" w:date="2019-11-10T15:03:00Z">
        <w:r>
          <w:rPr>
            <w:rFonts w:eastAsia="Times New Roman"/>
            <w:sz w:val="24"/>
            <w:szCs w:val="24"/>
          </w:rPr>
          <w:t xml:space="preserve"> цепочк</w:t>
        </w:r>
      </w:ins>
      <w:ins w:id="2394" w:author="СБ" w:date="2019-11-10T15:04:00Z">
        <w:r>
          <w:rPr>
            <w:rFonts w:eastAsia="Times New Roman"/>
            <w:sz w:val="24"/>
            <w:szCs w:val="24"/>
          </w:rPr>
          <w:t xml:space="preserve">а завершается размещением последней точки в последней ячейке. Шансов не </w:t>
        </w:r>
        <w:proofErr w:type="gramStart"/>
        <w:r>
          <w:rPr>
            <w:rFonts w:eastAsia="Times New Roman"/>
            <w:sz w:val="24"/>
            <w:szCs w:val="24"/>
          </w:rPr>
          <w:t xml:space="preserve">разместить одну точку нет совсем, поскольку </w:t>
        </w:r>
      </w:ins>
      <w:ins w:id="2395" w:author="СБ" w:date="2019-11-10T15:05:00Z">
        <w:r>
          <w:rPr>
            <w:rFonts w:eastAsia="Times New Roman"/>
            <w:sz w:val="24"/>
            <w:szCs w:val="24"/>
          </w:rPr>
          <w:t xml:space="preserve">по условиям </w:t>
        </w:r>
      </w:ins>
      <w:ins w:id="2396" w:author="СБ" w:date="2019-11-10T15:06:00Z">
        <w:r>
          <w:rPr>
            <w:rFonts w:eastAsia="Times New Roman"/>
            <w:sz w:val="24"/>
            <w:szCs w:val="24"/>
          </w:rPr>
          <w:t xml:space="preserve">для </w:t>
        </w:r>
      </w:ins>
      <w:ins w:id="2397" w:author="СБ" w:date="2019-11-10T15:05:00Z">
        <w:r>
          <w:rPr>
            <w:rFonts w:eastAsia="Times New Roman"/>
            <w:sz w:val="24"/>
            <w:szCs w:val="24"/>
          </w:rPr>
          <w:t>перв</w:t>
        </w:r>
      </w:ins>
      <w:ins w:id="2398" w:author="СБ" w:date="2019-11-10T15:06:00Z">
        <w:r>
          <w:rPr>
            <w:rFonts w:eastAsia="Times New Roman"/>
            <w:sz w:val="24"/>
            <w:szCs w:val="24"/>
          </w:rPr>
          <w:t>ой</w:t>
        </w:r>
      </w:ins>
      <w:ins w:id="2399" w:author="СБ" w:date="2019-11-10T15:05:00Z">
        <w:r>
          <w:rPr>
            <w:rFonts w:eastAsia="Times New Roman"/>
            <w:sz w:val="24"/>
            <w:szCs w:val="24"/>
          </w:rPr>
          <w:t xml:space="preserve"> точк</w:t>
        </w:r>
      </w:ins>
      <w:ins w:id="2400" w:author="СБ" w:date="2019-11-10T15:06:00Z">
        <w:r>
          <w:rPr>
            <w:rFonts w:eastAsia="Times New Roman"/>
            <w:sz w:val="24"/>
            <w:szCs w:val="24"/>
          </w:rPr>
          <w:t>и все ячейки свободны</w:t>
        </w:r>
        <w:proofErr w:type="gramEnd"/>
        <w:r>
          <w:rPr>
            <w:rFonts w:eastAsia="Times New Roman"/>
            <w:sz w:val="24"/>
            <w:szCs w:val="24"/>
          </w:rPr>
          <w:t xml:space="preserve">.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w:t>
        </w:r>
      </w:ins>
      <w:ins w:id="2401" w:author="СБ" w:date="2019-11-10T15:07:00Z">
        <w:r>
          <w:rPr>
            <w:rFonts w:eastAsia="Times New Roman"/>
            <w:sz w:val="24"/>
            <w:szCs w:val="24"/>
          </w:rPr>
          <w:t>ей</w:t>
        </w:r>
      </w:ins>
      <w:ins w:id="2402" w:author="СБ" w:date="2019-11-10T15:06:00Z">
        <w:r w:rsidRPr="0029618A">
          <w:rPr>
            <w:rFonts w:eastAsia="Times New Roman"/>
            <w:sz w:val="24"/>
            <w:szCs w:val="24"/>
          </w:rPr>
          <w:t xml:space="preserve"> </w:t>
        </w:r>
      </w:ins>
      <w:ins w:id="2403" w:author="СБ" w:date="2019-11-10T15:07:00Z">
        <w:r>
          <w:rPr>
            <w:rFonts w:eastAsia="Times New Roman"/>
            <w:sz w:val="24"/>
            <w:szCs w:val="24"/>
          </w:rPr>
          <w:t>ячейке располагается вторая, последняя точка</w:t>
        </w:r>
      </w:ins>
      <w:ins w:id="2404" w:author="СБ" w:date="2019-11-10T15:09:00Z">
        <w:r>
          <w:rPr>
            <w:rFonts w:eastAsia="Times New Roman"/>
            <w:sz w:val="24"/>
            <w:szCs w:val="24"/>
          </w:rPr>
          <w:t xml:space="preserve">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m:t>
          </m:r>
        </m:oMath>
      </w:ins>
      <w:ins w:id="2405" w:author="СБ" w:date="2019-11-10T15:06:00Z">
        <w:r w:rsidRPr="0029618A">
          <w:rPr>
            <w:rFonts w:eastAsia="Times New Roman"/>
            <w:sz w:val="24"/>
            <w:szCs w:val="24"/>
          </w:rPr>
          <w:t>, а на расположение перво</w:t>
        </w:r>
      </w:ins>
      <w:ins w:id="2406" w:author="СБ" w:date="2019-11-10T15:09:00Z">
        <w:r>
          <w:rPr>
            <w:rFonts w:eastAsia="Times New Roman"/>
            <w:sz w:val="24"/>
            <w:szCs w:val="24"/>
          </w:rPr>
          <w:t>й</w:t>
        </w:r>
      </w:ins>
      <w:ins w:id="2407" w:author="СБ" w:date="2019-11-10T15:06:00Z">
        <w:r w:rsidRPr="0029618A">
          <w:rPr>
            <w:rFonts w:eastAsia="Times New Roman"/>
            <w:sz w:val="24"/>
            <w:szCs w:val="24"/>
          </w:rPr>
          <w:t xml:space="preserve"> </w:t>
        </w:r>
      </w:ins>
      <w:ins w:id="2408" w:author="СБ" w:date="2019-11-10T15:09:00Z">
        <w:r>
          <w:rPr>
            <w:rFonts w:eastAsia="Times New Roman"/>
            <w:sz w:val="24"/>
            <w:szCs w:val="24"/>
          </w:rPr>
          <w:t xml:space="preserve">точки </w:t>
        </w:r>
      </w:ins>
      <w:ins w:id="2409" w:author="СБ" w:date="2019-11-10T15:06:00Z">
        <w:r w:rsidRPr="0029618A">
          <w:rPr>
            <w:rFonts w:eastAsia="Times New Roman"/>
            <w:sz w:val="24"/>
            <w:szCs w:val="24"/>
          </w:rPr>
          <w:t xml:space="preserve">ограничений нет, так что вероятность для </w:t>
        </w:r>
        <m:oMath>
          <m:r>
            <w:rPr>
              <w:rFonts w:ascii="Cambria Math" w:eastAsia="Cambria Math" w:hAnsi="Cambria Math"/>
              <w:sz w:val="24"/>
              <w:szCs w:val="24"/>
            </w:rPr>
            <m:t>k=2</m:t>
          </m:r>
        </m:oMath>
        <w:r w:rsidRPr="0029618A">
          <w:rPr>
            <w:rFonts w:eastAsia="Times New Roman"/>
            <w:sz w:val="24"/>
            <w:szCs w:val="24"/>
          </w:rPr>
          <w:t xml:space="preserve"> равна</w:t>
        </w:r>
      </w:ins>
      <w:ins w:id="2410" w:author="СБ" w:date="2019-11-10T15:11:00Z">
        <w:r>
          <w:rPr>
            <w:rFonts w:eastAsia="Times New Roman"/>
            <w:sz w:val="24"/>
            <w:szCs w:val="24"/>
          </w:rPr>
          <w:t xml:space="preserve">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ins>
      <w:ins w:id="2411" w:author="СБ" w:date="2019-11-10T15:06:00Z">
        <w:r w:rsidRPr="0029618A">
          <w:rPr>
            <w:rFonts w:eastAsia="Times New Roman"/>
            <w:sz w:val="24"/>
            <w:szCs w:val="24"/>
          </w:rPr>
          <w:t>.</w:t>
        </w:r>
      </w:ins>
      <w:ins w:id="2412" w:author="СБ" w:date="2019-11-10T15:12:00Z">
        <w:r>
          <w:rPr>
            <w:rFonts w:eastAsia="Times New Roman"/>
            <w:sz w:val="24"/>
            <w:szCs w:val="24"/>
          </w:rPr>
          <w:t xml:space="preserve"> </w:t>
        </w:r>
      </w:ins>
      <w:ins w:id="2413" w:author="СБ" w:date="2019-11-10T15:13:00Z">
        <w:r w:rsidR="00D42806" w:rsidRPr="0029618A">
          <w:rPr>
            <w:rFonts w:eastAsia="Times New Roman"/>
            <w:sz w:val="24"/>
            <w:szCs w:val="24"/>
          </w:rPr>
          <w:t xml:space="preserve">Дальше можно действовать индуктивно. Для произвольного </w:t>
        </w:r>
        <m:oMath>
          <m:r>
            <w:rPr>
              <w:rFonts w:ascii="Cambria Math" w:eastAsia="Times New Roman" w:hAnsi="Cambria Math"/>
              <w:sz w:val="24"/>
              <w:szCs w:val="24"/>
            </w:rPr>
            <m:t>k</m:t>
          </m:r>
        </m:oMath>
        <w:r w:rsidR="00D42806">
          <w:rPr>
            <w:rFonts w:eastAsia="Times New Roman"/>
            <w:sz w:val="24"/>
            <w:szCs w:val="24"/>
          </w:rPr>
          <w:t xml:space="preserve"> последн</w:t>
        </w:r>
      </w:ins>
      <w:ins w:id="2414" w:author="СБ" w:date="2019-11-10T15:14:00Z">
        <w:r w:rsidR="00D42806">
          <w:rPr>
            <w:rFonts w:eastAsia="Times New Roman"/>
            <w:sz w:val="24"/>
            <w:szCs w:val="24"/>
          </w:rPr>
          <w:t xml:space="preserve">яя точка </w:t>
        </w:r>
      </w:ins>
      <w:ins w:id="2415" w:author="СБ" w:date="2019-11-10T15:13:00Z">
        <w:r w:rsidR="00D42806">
          <w:rPr>
            <w:rFonts w:eastAsia="Times New Roman"/>
            <w:sz w:val="24"/>
            <w:szCs w:val="24"/>
          </w:rPr>
          <w:t>обязательно долж</w:t>
        </w:r>
        <w:r w:rsidR="00D42806" w:rsidRPr="0029618A">
          <w:rPr>
            <w:rFonts w:eastAsia="Times New Roman"/>
            <w:sz w:val="24"/>
            <w:szCs w:val="24"/>
          </w:rPr>
          <w:t>н</w:t>
        </w:r>
      </w:ins>
      <w:ins w:id="2416" w:author="СБ" w:date="2019-11-10T15:14:00Z">
        <w:r w:rsidR="00D42806">
          <w:rPr>
            <w:rFonts w:eastAsia="Times New Roman"/>
            <w:sz w:val="24"/>
            <w:szCs w:val="24"/>
          </w:rPr>
          <w:t>а</w:t>
        </w:r>
      </w:ins>
      <w:ins w:id="2417" w:author="СБ" w:date="2019-11-10T15:13:00Z">
        <w:r w:rsidR="00D42806" w:rsidRPr="0029618A">
          <w:rPr>
            <w:rFonts w:eastAsia="Times New Roman"/>
            <w:sz w:val="24"/>
            <w:szCs w:val="24"/>
          </w:rPr>
          <w:t xml:space="preserve"> </w:t>
        </w:r>
      </w:ins>
      <w:ins w:id="2418" w:author="СБ" w:date="2019-11-10T15:14:00Z">
        <w:r w:rsidR="00D42806">
          <w:rPr>
            <w:rFonts w:eastAsia="Times New Roman"/>
            <w:sz w:val="24"/>
            <w:szCs w:val="24"/>
          </w:rPr>
          <w:t>оказаться в последней ячейке</w:t>
        </w:r>
      </w:ins>
      <w:ins w:id="2419" w:author="СБ" w:date="2019-11-10T15:13:00Z">
        <w:r w:rsidR="00D42806" w:rsidRPr="0029618A">
          <w:rPr>
            <w:rFonts w:eastAsia="Times New Roman"/>
            <w:sz w:val="24"/>
            <w:szCs w:val="24"/>
          </w:rPr>
          <w:t xml:space="preserve">, это может случиться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00D42806" w:rsidRPr="0029618A">
          <w:rPr>
            <w:rFonts w:eastAsia="Times New Roman"/>
            <w:sz w:val="24"/>
            <w:szCs w:val="24"/>
          </w:rPr>
          <w:t>. После чего мы можем поместить предпоследнее дело в люб</w:t>
        </w:r>
      </w:ins>
      <w:ins w:id="2420" w:author="СБ" w:date="2019-11-10T15:14:00Z">
        <w:r w:rsidR="00D42806">
          <w:rPr>
            <w:rFonts w:eastAsia="Times New Roman"/>
            <w:sz w:val="24"/>
            <w:szCs w:val="24"/>
          </w:rPr>
          <w:t>ую</w:t>
        </w:r>
      </w:ins>
      <w:ins w:id="2421" w:author="СБ" w:date="2019-11-10T15:13:00Z">
        <w:r w:rsidR="00D42806" w:rsidRPr="0029618A">
          <w:rPr>
            <w:rFonts w:eastAsia="Times New Roman"/>
            <w:sz w:val="24"/>
            <w:szCs w:val="24"/>
          </w:rPr>
          <w:t xml:space="preserve"> из свободных </w:t>
        </w:r>
      </w:ins>
      <w:ins w:id="2422" w:author="СБ" w:date="2019-11-10T15:14:00Z">
        <w:r w:rsidR="00D42806">
          <w:rPr>
            <w:rFonts w:eastAsia="Times New Roman"/>
            <w:sz w:val="24"/>
            <w:szCs w:val="24"/>
          </w:rPr>
          <w:t>ячеек</w:t>
        </w:r>
      </w:ins>
      <w:ins w:id="2423" w:author="СБ" w:date="2019-11-10T15:13:00Z">
        <w:r w:rsidR="00D42806" w:rsidRPr="0029618A">
          <w:rPr>
            <w:rFonts w:eastAsia="Times New Roman"/>
            <w:sz w:val="24"/>
            <w:szCs w:val="24"/>
          </w:rPr>
          <w:t>, скажем</w:t>
        </w:r>
      </w:ins>
      <w:ins w:id="2424" w:author="СБ" w:date="2019-11-10T15:15:00Z">
        <w:r w:rsidR="00D42806">
          <w:rPr>
            <w:rFonts w:eastAsia="Times New Roman"/>
            <w:sz w:val="24"/>
            <w:szCs w:val="24"/>
          </w:rPr>
          <w:t>, с номером</w:t>
        </w:r>
      </w:ins>
      <w:ins w:id="2425" w:author="СБ" w:date="2019-11-10T15:13:00Z">
        <w:r w:rsidR="00D42806" w:rsidRPr="0029618A">
          <w:rPr>
            <w:rFonts w:eastAsia="Times New Roman"/>
            <w:sz w:val="24"/>
            <w:szCs w:val="24"/>
          </w:rPr>
          <w:t xml:space="preserve"> </w:t>
        </w:r>
        <m:oMath>
          <m:r>
            <w:rPr>
              <w:rFonts w:ascii="Cambria Math" w:eastAsia="Cambria Math" w:hAnsi="Cambria Math"/>
              <w:sz w:val="24"/>
              <w:szCs w:val="24"/>
            </w:rPr>
            <m:t>m</m:t>
          </m:r>
        </m:oMath>
        <w:r w:rsidR="00D42806" w:rsidRPr="0029618A">
          <w:rPr>
            <w:rFonts w:eastAsia="Times New Roman"/>
            <w:sz w:val="24"/>
            <w:szCs w:val="24"/>
          </w:rPr>
          <w:t xml:space="preserve">, сведя при этом задачу к случаю </w:t>
        </w:r>
        <m:oMath>
          <m:r>
            <w:rPr>
              <w:rFonts w:ascii="Cambria Math" w:eastAsia="Cambria Math" w:hAnsi="Cambria Math"/>
              <w:sz w:val="24"/>
              <w:szCs w:val="24"/>
            </w:rPr>
            <m:t>k-1</m:t>
          </m:r>
        </m:oMath>
        <w:r w:rsidR="00D42806" w:rsidRPr="0029618A">
          <w:rPr>
            <w:rFonts w:eastAsia="Times New Roman"/>
            <w:sz w:val="24"/>
            <w:szCs w:val="24"/>
          </w:rPr>
          <w:t xml:space="preserve"> </w:t>
        </w:r>
      </w:ins>
      <w:ins w:id="2426" w:author="СБ" w:date="2019-11-10T15:15:00Z">
        <w:r w:rsidR="00D42806">
          <w:rPr>
            <w:rFonts w:eastAsia="Times New Roman"/>
            <w:sz w:val="24"/>
            <w:szCs w:val="24"/>
          </w:rPr>
          <w:t xml:space="preserve">точек </w:t>
        </w:r>
      </w:ins>
      <w:ins w:id="2427" w:author="СБ" w:date="2019-11-10T15:13:00Z">
        <w:r w:rsidR="00D42806" w:rsidRPr="0029618A">
          <w:rPr>
            <w:rFonts w:eastAsia="Times New Roman"/>
            <w:sz w:val="24"/>
            <w:szCs w:val="24"/>
          </w:rPr>
          <w:t xml:space="preserve">и </w:t>
        </w:r>
        <m:oMath>
          <m:r>
            <w:rPr>
              <w:rFonts w:ascii="Cambria Math" w:eastAsia="Cambria Math" w:hAnsi="Cambria Math"/>
              <w:sz w:val="24"/>
              <w:szCs w:val="24"/>
            </w:rPr>
            <m:t>n-m</m:t>
          </m:r>
        </m:oMath>
        <w:r w:rsidR="00D42806" w:rsidRPr="0029618A">
          <w:rPr>
            <w:rFonts w:eastAsia="Times New Roman"/>
            <w:sz w:val="24"/>
            <w:szCs w:val="24"/>
          </w:rPr>
          <w:t xml:space="preserve"> </w:t>
        </w:r>
      </w:ins>
      <w:ins w:id="2428" w:author="СБ" w:date="2019-11-10T15:15:00Z">
        <w:r w:rsidR="00D42806">
          <w:rPr>
            <w:rFonts w:eastAsia="Times New Roman"/>
            <w:sz w:val="24"/>
            <w:szCs w:val="24"/>
          </w:rPr>
          <w:t>ячеек</w:t>
        </w:r>
      </w:ins>
      <w:ins w:id="2429" w:author="СБ" w:date="2019-11-10T15:13:00Z">
        <w:r w:rsidR="00D42806" w:rsidRPr="0029618A">
          <w:rPr>
            <w:rFonts w:eastAsia="Times New Roman"/>
            <w:sz w:val="24"/>
            <w:szCs w:val="24"/>
          </w:rPr>
          <w:t xml:space="preserve">. Выбор </w:t>
        </w:r>
        <m:oMath>
          <m:r>
            <w:rPr>
              <w:rFonts w:ascii="Cambria Math" w:eastAsia="Times New Roman" w:hAnsi="Cambria Math"/>
              <w:sz w:val="24"/>
              <w:szCs w:val="24"/>
            </w:rPr>
            <m:t>m</m:t>
          </m:r>
        </m:oMath>
        <w:r w:rsidR="00D42806" w:rsidRPr="0029618A">
          <w:rPr>
            <w:rFonts w:eastAsia="Times New Roman"/>
            <w:sz w:val="24"/>
            <w:szCs w:val="24"/>
          </w:rPr>
          <w:t xml:space="preserve"> ограничен </w:t>
        </w:r>
      </w:ins>
      <w:ins w:id="2430" w:author="СБ" w:date="2019-11-10T15:16:00Z">
        <w:r w:rsidR="00D42806">
          <w:rPr>
            <w:rFonts w:eastAsia="Times New Roman"/>
            <w:sz w:val="24"/>
            <w:szCs w:val="24"/>
          </w:rPr>
          <w:t xml:space="preserve">сверху </w:t>
        </w:r>
      </w:ins>
      <w:ins w:id="2431" w:author="СБ" w:date="2019-11-10T15:13:00Z">
        <w:r w:rsidR="00D42806" w:rsidRPr="0029618A">
          <w:rPr>
            <w:rFonts w:eastAsia="Times New Roman"/>
            <w:sz w:val="24"/>
            <w:szCs w:val="24"/>
          </w:rPr>
          <w:t xml:space="preserve">числом </w:t>
        </w:r>
        <m:oMath>
          <m:r>
            <w:rPr>
              <w:rFonts w:ascii="Cambria Math" w:eastAsia="Times New Roman" w:hAnsi="Cambria Math"/>
              <w:sz w:val="24"/>
              <w:szCs w:val="24"/>
            </w:rPr>
            <m:t>k-2</m:t>
          </m:r>
        </m:oMath>
        <w:r w:rsidR="00D42806" w:rsidRPr="0029618A">
          <w:rPr>
            <w:rFonts w:eastAsia="Times New Roman"/>
            <w:sz w:val="24"/>
            <w:szCs w:val="24"/>
          </w:rPr>
          <w:t>, поскольку дв</w:t>
        </w:r>
      </w:ins>
      <w:ins w:id="2432" w:author="СБ" w:date="2019-11-10T15:17:00Z">
        <w:r w:rsidR="00D42806">
          <w:rPr>
            <w:rFonts w:eastAsia="Times New Roman"/>
            <w:sz w:val="24"/>
            <w:szCs w:val="24"/>
          </w:rPr>
          <w:t>е</w:t>
        </w:r>
      </w:ins>
      <w:ins w:id="2433" w:author="СБ" w:date="2019-11-10T15:13:00Z">
        <w:r w:rsidR="00D42806" w:rsidRPr="0029618A">
          <w:rPr>
            <w:rFonts w:eastAsia="Times New Roman"/>
            <w:sz w:val="24"/>
            <w:szCs w:val="24"/>
          </w:rPr>
          <w:t xml:space="preserve"> </w:t>
        </w:r>
      </w:ins>
      <w:ins w:id="2434" w:author="СБ" w:date="2019-11-10T15:17:00Z">
        <w:r w:rsidR="00D42806">
          <w:rPr>
            <w:rFonts w:eastAsia="Times New Roman"/>
            <w:sz w:val="24"/>
            <w:szCs w:val="24"/>
          </w:rPr>
          <w:t xml:space="preserve">точки </w:t>
        </w:r>
      </w:ins>
      <w:ins w:id="2435" w:author="СБ" w:date="2019-11-10T15:13:00Z">
        <w:r w:rsidR="00D42806" w:rsidRPr="0029618A">
          <w:rPr>
            <w:rFonts w:eastAsia="Times New Roman"/>
            <w:sz w:val="24"/>
            <w:szCs w:val="24"/>
          </w:rPr>
          <w:t xml:space="preserve">– </w:t>
        </w:r>
        <w:proofErr w:type="gramStart"/>
        <w:r w:rsidR="00D42806" w:rsidRPr="0029618A">
          <w:rPr>
            <w:rFonts w:eastAsia="Times New Roman"/>
            <w:sz w:val="24"/>
            <w:szCs w:val="24"/>
          </w:rPr>
          <w:t>последн</w:t>
        </w:r>
      </w:ins>
      <w:ins w:id="2436" w:author="СБ" w:date="2019-11-10T15:17:00Z">
        <w:r w:rsidR="00D42806">
          <w:rPr>
            <w:rFonts w:eastAsia="Times New Roman"/>
            <w:sz w:val="24"/>
            <w:szCs w:val="24"/>
          </w:rPr>
          <w:t>яя</w:t>
        </w:r>
      </w:ins>
      <w:proofErr w:type="gramEnd"/>
      <w:ins w:id="2437" w:author="СБ" w:date="2019-11-10T15:13:00Z">
        <w:r w:rsidR="00D42806" w:rsidRPr="0029618A">
          <w:rPr>
            <w:rFonts w:eastAsia="Times New Roman"/>
            <w:sz w:val="24"/>
            <w:szCs w:val="24"/>
          </w:rPr>
          <w:t xml:space="preserve"> и предпоследн</w:t>
        </w:r>
      </w:ins>
      <w:ins w:id="2438" w:author="СБ" w:date="2019-11-10T15:17:00Z">
        <w:r w:rsidR="00D42806">
          <w:rPr>
            <w:rFonts w:eastAsia="Times New Roman"/>
            <w:sz w:val="24"/>
            <w:szCs w:val="24"/>
          </w:rPr>
          <w:t>яя</w:t>
        </w:r>
      </w:ins>
      <w:ins w:id="2439" w:author="СБ" w:date="2019-11-10T15:13:00Z">
        <w:r w:rsidR="00D42806" w:rsidRPr="0029618A">
          <w:rPr>
            <w:rFonts w:eastAsia="Times New Roman"/>
            <w:sz w:val="24"/>
            <w:szCs w:val="24"/>
          </w:rPr>
          <w:t xml:space="preserve"> </w:t>
        </w:r>
        <w:r w:rsidR="00D42806">
          <w:rPr>
            <w:rFonts w:eastAsia="Times New Roman"/>
            <w:sz w:val="24"/>
            <w:szCs w:val="24"/>
          </w:rPr>
          <w:t xml:space="preserve">– </w:t>
        </w:r>
        <w:r w:rsidR="00D42806" w:rsidRPr="0029618A">
          <w:rPr>
            <w:rFonts w:eastAsia="Times New Roman"/>
            <w:sz w:val="24"/>
            <w:szCs w:val="24"/>
          </w:rPr>
          <w:t xml:space="preserve">уже </w:t>
        </w:r>
      </w:ins>
      <w:ins w:id="2440" w:author="СБ" w:date="2019-11-10T15:17:00Z">
        <w:r w:rsidR="00D42806">
          <w:rPr>
            <w:rFonts w:eastAsia="Times New Roman"/>
            <w:sz w:val="24"/>
            <w:szCs w:val="24"/>
          </w:rPr>
          <w:t>размещены</w:t>
        </w:r>
      </w:ins>
      <w:ins w:id="2441" w:author="СБ" w:date="2019-11-10T15:13:00Z">
        <w:r w:rsidR="00D42806"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ins>
    </w:p>
    <w:p w14:paraId="1919CAC1" w14:textId="7385EDEF" w:rsidR="008E2D65" w:rsidRPr="0029618A" w:rsidRDefault="00662FA5">
      <w:pPr>
        <w:spacing w:line="288" w:lineRule="auto"/>
        <w:ind w:firstLine="397"/>
        <w:jc w:val="both"/>
        <w:rPr>
          <w:rFonts w:eastAsia="Times New Roman"/>
          <w:sz w:val="24"/>
          <w:szCs w:val="24"/>
        </w:rPr>
      </w:pPr>
      <w:del w:id="2442" w:author="СБ" w:date="2019-11-10T15:13:00Z">
        <w:r w:rsidRPr="0029618A" w:rsidDel="00F81389">
          <w:rPr>
            <w:rFonts w:eastAsia="Times New Roman"/>
            <w:sz w:val="24"/>
            <w:szCs w:val="24"/>
          </w:rPr>
          <w:delText xml:space="preserve">Шансов не успеть сделать одно дело нет совсем, поскольку для одного дела время найдётся обязательно, пусть даже и в последний </w:delText>
        </w:r>
        <w:commentRangeStart w:id="2443"/>
        <w:r w:rsidRPr="0029618A" w:rsidDel="00F81389">
          <w:rPr>
            <w:rFonts w:eastAsia="Times New Roman"/>
            <w:sz w:val="24"/>
            <w:szCs w:val="24"/>
          </w:rPr>
          <w:delText>день</w:delText>
        </w:r>
        <w:commentRangeEnd w:id="2443"/>
        <w:r w:rsidR="000759DF" w:rsidDel="00F81389">
          <w:rPr>
            <w:rStyle w:val="af"/>
          </w:rPr>
          <w:commentReference w:id="2443"/>
        </w:r>
        <w:r w:rsidRPr="0029618A" w:rsidDel="00F81389">
          <w:rPr>
            <w:rFonts w:eastAsia="Times New Roman"/>
            <w:sz w:val="24"/>
            <w:szCs w:val="24"/>
          </w:rPr>
          <w:delText xml:space="preserve">. Короткие цепочки из двух дел устроены следующим образом: в последний день должно быть сделано второе дело (чтобы ограничить длину цепочки), а на расположение первого дела ограничений нет, так что вероятность для </w:delText>
        </w:r>
        <m:oMath>
          <m:r>
            <w:rPr>
              <w:rFonts w:ascii="Cambria Math" w:eastAsia="Cambria Math" w:hAnsi="Cambria Math"/>
              <w:sz w:val="24"/>
              <w:szCs w:val="24"/>
            </w:rPr>
            <m:t>k=2</m:t>
          </m:r>
        </m:oMath>
        <w:r w:rsidRPr="0029618A" w:rsidDel="00F81389">
          <w:rPr>
            <w:rFonts w:eastAsia="Times New Roman"/>
            <w:sz w:val="24"/>
            <w:szCs w:val="24"/>
          </w:rPr>
          <w:delText xml:space="preserve"> равна </w:delTex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sidDel="00F81389">
          <w:rPr>
            <w:rFonts w:eastAsia="Times New Roman"/>
            <w:sz w:val="24"/>
            <w:szCs w:val="24"/>
          </w:rPr>
          <w:delText xml:space="preserve">. </w:delText>
        </w:r>
      </w:del>
      <w:commentRangeStart w:id="2444"/>
      <w:del w:id="2445" w:author="СБ" w:date="2019-11-10T15:16:00Z">
        <w:r w:rsidRPr="0029618A" w:rsidDel="00D42806">
          <w:rPr>
            <w:rFonts w:eastAsia="Times New Roman"/>
            <w:sz w:val="24"/>
            <w:szCs w:val="24"/>
          </w:rPr>
          <w:delText>Дальше</w:delText>
        </w:r>
        <w:commentRangeEnd w:id="2444"/>
        <w:r w:rsidR="005F08EF" w:rsidDel="00D42806">
          <w:rPr>
            <w:rStyle w:val="af"/>
          </w:rPr>
          <w:commentReference w:id="2444"/>
        </w:r>
        <w:r w:rsidRPr="0029618A" w:rsidDel="00D42806">
          <w:rPr>
            <w:rFonts w:eastAsia="Times New Roman"/>
            <w:sz w:val="24"/>
            <w:szCs w:val="24"/>
          </w:rPr>
          <w:delText xml:space="preserve"> можно действовать индуктивно. Для произвольного </w:delText>
        </w:r>
        <m:oMath>
          <m:r>
            <w:rPr>
              <w:rFonts w:ascii="Cambria Math" w:eastAsia="Times New Roman" w:hAnsi="Cambria Math"/>
              <w:sz w:val="24"/>
              <w:szCs w:val="24"/>
            </w:rPr>
            <m:t>k</m:t>
          </m:r>
        </m:oMath>
        <w:r w:rsidRPr="0029618A" w:rsidDel="00D42806">
          <w:rPr>
            <w:rFonts w:eastAsia="Times New Roman"/>
            <w:sz w:val="24"/>
            <w:szCs w:val="24"/>
          </w:rPr>
          <w:delText xml:space="preserve"> последний этап обязательно должен быть выполнен в последний день, это может случиться с вероятностью </w:delTex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sidDel="00D42806">
          <w:rPr>
            <w:rFonts w:eastAsia="Times New Roman"/>
            <w:sz w:val="24"/>
            <w:szCs w:val="24"/>
          </w:rPr>
          <w:delText xml:space="preserve">. После чего мы можем поместить предпоследнее дело в любой из свободных дней, скажем в день номер </w:delText>
        </w:r>
        <m:oMath>
          <m:r>
            <w:rPr>
              <w:rFonts w:ascii="Cambria Math" w:eastAsia="Cambria Math" w:hAnsi="Cambria Math"/>
              <w:sz w:val="24"/>
              <w:szCs w:val="24"/>
            </w:rPr>
            <m:t>m</m:t>
          </m:r>
        </m:oMath>
        <w:r w:rsidRPr="0029618A" w:rsidDel="00D42806">
          <w:rPr>
            <w:rFonts w:eastAsia="Times New Roman"/>
            <w:sz w:val="24"/>
            <w:szCs w:val="24"/>
          </w:rPr>
          <w:delText xml:space="preserve">, сведя при этом задачу к случаю </w:delText>
        </w:r>
        <m:oMath>
          <m:r>
            <w:rPr>
              <w:rFonts w:ascii="Cambria Math" w:eastAsia="Cambria Math" w:hAnsi="Cambria Math"/>
              <w:sz w:val="24"/>
              <w:szCs w:val="24"/>
            </w:rPr>
            <m:t>k-1</m:t>
          </m:r>
        </m:oMath>
        <w:r w:rsidRPr="0029618A" w:rsidDel="00D42806">
          <w:rPr>
            <w:rFonts w:eastAsia="Times New Roman"/>
            <w:sz w:val="24"/>
            <w:szCs w:val="24"/>
          </w:rPr>
          <w:delText xml:space="preserve"> дел и </w:delText>
        </w:r>
        <m:oMath>
          <m:r>
            <w:rPr>
              <w:rFonts w:ascii="Cambria Math" w:eastAsia="Cambria Math" w:hAnsi="Cambria Math"/>
              <w:sz w:val="24"/>
              <w:szCs w:val="24"/>
            </w:rPr>
            <m:t>n-m</m:t>
          </m:r>
        </m:oMath>
        <w:r w:rsidRPr="0029618A" w:rsidDel="00D42806">
          <w:rPr>
            <w:rFonts w:eastAsia="Times New Roman"/>
            <w:sz w:val="24"/>
            <w:szCs w:val="24"/>
          </w:rPr>
          <w:delText xml:space="preserve"> дней. </w:delText>
        </w:r>
        <w:commentRangeStart w:id="2446"/>
        <w:r w:rsidRPr="0029618A" w:rsidDel="00D42806">
          <w:rPr>
            <w:rFonts w:eastAsia="Times New Roman"/>
            <w:sz w:val="24"/>
            <w:szCs w:val="24"/>
          </w:rPr>
          <w:delText>Выбор</w:delText>
        </w:r>
        <w:commentRangeEnd w:id="2446"/>
        <w:r w:rsidR="00620DA6" w:rsidDel="00D42806">
          <w:rPr>
            <w:rStyle w:val="af"/>
          </w:rPr>
          <w:commentReference w:id="2446"/>
        </w:r>
        <w:r w:rsidRPr="0029618A" w:rsidDel="00D42806">
          <w:rPr>
            <w:rFonts w:eastAsia="Times New Roman"/>
            <w:sz w:val="24"/>
            <w:szCs w:val="24"/>
          </w:rPr>
          <w:delText xml:space="preserve"> </w:delText>
        </w:r>
        <m:oMath>
          <m:r>
            <w:rPr>
              <w:rFonts w:ascii="Cambria Math" w:eastAsia="Times New Roman" w:hAnsi="Cambria Math"/>
              <w:sz w:val="24"/>
              <w:szCs w:val="24"/>
            </w:rPr>
            <m:t>m</m:t>
          </m:r>
        </m:oMath>
        <w:r w:rsidRPr="0029618A" w:rsidDel="00D42806">
          <w:rPr>
            <w:rFonts w:eastAsia="Times New Roman"/>
            <w:sz w:val="24"/>
            <w:szCs w:val="24"/>
          </w:rPr>
          <w:delText xml:space="preserve"> ограничен </w:delText>
        </w:r>
        <w:commentRangeStart w:id="2447"/>
        <w:r w:rsidRPr="0029618A" w:rsidDel="00D42806">
          <w:rPr>
            <w:rFonts w:eastAsia="Times New Roman"/>
            <w:sz w:val="24"/>
            <w:szCs w:val="24"/>
          </w:rPr>
          <w:lastRenderedPageBreak/>
          <w:delText xml:space="preserve">снизу </w:delText>
        </w:r>
        <w:commentRangeEnd w:id="2447"/>
        <w:r w:rsidR="00620DA6" w:rsidDel="00D42806">
          <w:rPr>
            <w:rStyle w:val="af"/>
          </w:rPr>
          <w:commentReference w:id="2447"/>
        </w:r>
        <w:r w:rsidRPr="0029618A" w:rsidDel="00D42806">
          <w:rPr>
            <w:rFonts w:eastAsia="Times New Roman"/>
            <w:sz w:val="24"/>
            <w:szCs w:val="24"/>
          </w:rPr>
          <w:delText xml:space="preserve">числом </w:delText>
        </w:r>
        <m:oMath>
          <m:r>
            <w:rPr>
              <w:rFonts w:ascii="Cambria Math" w:eastAsia="Times New Roman" w:hAnsi="Cambria Math"/>
              <w:sz w:val="24"/>
              <w:szCs w:val="24"/>
            </w:rPr>
            <m:t>k-2</m:t>
          </m:r>
        </m:oMath>
        <w:r w:rsidRPr="0029618A" w:rsidDel="00D42806">
          <w:rPr>
            <w:rFonts w:eastAsia="Times New Roman"/>
            <w:sz w:val="24"/>
            <w:szCs w:val="24"/>
          </w:rPr>
          <w:delText xml:space="preserve">, поскольку два дела – последнее и предпоследнее </w:delText>
        </w:r>
      </w:del>
      <w:ins w:id="2448" w:author="Пользователь" w:date="2019-10-11T21:18:00Z">
        <w:del w:id="2449" w:author="СБ" w:date="2019-11-10T15:16:00Z">
          <w:r w:rsidR="00CD2AA4" w:rsidDel="00D42806">
            <w:rPr>
              <w:rFonts w:eastAsia="Times New Roman"/>
              <w:sz w:val="24"/>
              <w:szCs w:val="24"/>
            </w:rPr>
            <w:delText xml:space="preserve">– </w:delText>
          </w:r>
        </w:del>
      </w:ins>
      <w:del w:id="2450" w:author="СБ" w:date="2019-11-10T15:16:00Z">
        <w:r w:rsidRPr="0029618A" w:rsidDel="00D42806">
          <w:rPr>
            <w:rFonts w:eastAsia="Times New Roman"/>
            <w:sz w:val="24"/>
            <w:szCs w:val="24"/>
          </w:rPr>
          <w:delText>уже «сделаны». Таким образом, мы получаем способ получить точное решение искомой задачи, но для этого нужно знать решения всех входящих в неё подзадач:</w:delText>
        </w:r>
      </w:del>
    </w:p>
    <w:p w14:paraId="0D83FC6C" w14:textId="77777777" w:rsidR="008E2D65" w:rsidRPr="0029618A" w:rsidRDefault="001C6BB5">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1</m:t>
              </m:r>
            </m:e>
          </m:d>
          <m:r>
            <w:rPr>
              <w:rFonts w:ascii="Cambria Math" w:eastAsia="Cambria Math" w:hAnsi="Cambria Math"/>
              <w:sz w:val="24"/>
              <w:szCs w:val="24"/>
            </w:rPr>
            <m:t>=0,</m:t>
          </m:r>
        </m:oMath>
      </m:oMathPara>
    </w:p>
    <w:p w14:paraId="1B777874" w14:textId="77777777" w:rsidR="008E2D65" w:rsidRPr="0029618A" w:rsidRDefault="001C6BB5">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2</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m:oMathPara>
    </w:p>
    <w:p w14:paraId="5154BCFA" w14:textId="77777777" w:rsidR="008E2D65" w:rsidRPr="0029618A" w:rsidRDefault="001C6BB5">
      <w:pPr>
        <w:keepNext/>
        <w:spacing w:before="120" w:after="120"/>
        <w:ind w:left="227" w:right="227"/>
        <w:jc w:val="center"/>
        <w:rPr>
          <w:rFonts w:eastAsia="Cambria Math"/>
          <w:i/>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d>
            <m:dPr>
              <m:begChr m:val="["/>
              <m:endChr m:val="]"/>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n-1</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n-2</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k-2</m:t>
                  </m:r>
                </m:sub>
              </m:sSub>
              <m:d>
                <m:dPr>
                  <m:ctrlPr>
                    <w:rPr>
                      <w:rFonts w:ascii="Cambria Math" w:eastAsia="Cambria Math" w:hAnsi="Cambria Math"/>
                      <w:i/>
                      <w:sz w:val="24"/>
                      <w:szCs w:val="24"/>
                    </w:rPr>
                  </m:ctrlPr>
                </m:dPr>
                <m:e>
                  <m:r>
                    <w:rPr>
                      <w:rFonts w:ascii="Cambria Math" w:eastAsia="Cambria Math" w:hAnsi="Cambria Math"/>
                      <w:sz w:val="24"/>
                      <w:szCs w:val="24"/>
                    </w:rPr>
                    <m:t>k-1</m:t>
                  </m:r>
                </m:e>
              </m:d>
            </m:e>
          </m:d>
          <m:r>
            <w:rPr>
              <w:rFonts w:ascii="Cambria Math" w:eastAsia="Cambria Math" w:hAnsi="Cambria Math"/>
              <w:sz w:val="24"/>
              <w:szCs w:val="24"/>
            </w:rPr>
            <m:t>.</m:t>
          </m:r>
        </m:oMath>
      </m:oMathPara>
    </w:p>
    <w:p w14:paraId="3AE29D8F" w14:textId="18F822B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sidR="0067542B">
        <w:rPr>
          <w:rFonts w:eastAsia="Times New Roman"/>
          <w:sz w:val="24"/>
          <w:szCs w:val="24"/>
        </w:rPr>
        <w:t>;</w:t>
      </w:r>
      <w:r w:rsidRPr="0029618A">
        <w:rPr>
          <w:rFonts w:eastAsia="Times New Roman"/>
          <w:sz w:val="24"/>
          <w:szCs w:val="24"/>
        </w:rPr>
        <w:t xml:space="preserve"> в нашем случае это выражения для </w:t>
      </w:r>
      <m:oMath>
        <m:r>
          <w:rPr>
            <w:rFonts w:ascii="Cambria Math" w:eastAsia="Cambria Math" w:hAnsi="Cambria Math"/>
            <w:sz w:val="24"/>
            <w:szCs w:val="24"/>
          </w:rPr>
          <m:t>k=0</m:t>
        </m:r>
      </m:oMath>
      <w:r w:rsidRPr="0029618A">
        <w:rPr>
          <w:rFonts w:eastAsia="Times New Roman"/>
          <w:sz w:val="24"/>
          <w:szCs w:val="24"/>
        </w:rPr>
        <w:t xml:space="preserve"> и </w:t>
      </w:r>
      <m:oMath>
        <m:r>
          <w:rPr>
            <w:rFonts w:ascii="Cambria Math" w:eastAsia="Cambria Math" w:hAnsi="Cambria Math"/>
            <w:sz w:val="24"/>
            <w:szCs w:val="24"/>
          </w:rPr>
          <m:t>1</m:t>
        </m:r>
      </m:oMath>
      <w:r w:rsidRPr="0029618A">
        <w:rPr>
          <w:rFonts w:eastAsia="Times New Roman"/>
          <w:sz w:val="24"/>
          <w:szCs w:val="24"/>
        </w:rPr>
        <w:t xml:space="preserve">. Полученное нами рекуррентное соотношение позволяет вычислить точное распределение, 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14:paraId="22C34F84" w14:textId="77777777" w:rsidR="008E2D65" w:rsidRPr="0029618A" w:rsidRDefault="001C6BB5">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S(n,k).</m:t>
          </m:r>
        </m:oMath>
      </m:oMathPara>
    </w:p>
    <w:p w14:paraId="39CE4941" w14:textId="0E6595E4" w:rsidR="008E2D65" w:rsidRPr="0029618A" w:rsidRDefault="00662FA5">
      <w:pPr>
        <w:spacing w:line="288" w:lineRule="auto"/>
        <w:jc w:val="both"/>
        <w:rPr>
          <w:rFonts w:eastAsia="Times New Roman"/>
          <w:sz w:val="24"/>
          <w:szCs w:val="24"/>
        </w:rPr>
      </w:pPr>
      <w:r w:rsidRPr="0029618A">
        <w:rPr>
          <w:rFonts w:eastAsia="Times New Roman"/>
          <w:sz w:val="24"/>
          <w:szCs w:val="24"/>
        </w:rPr>
        <w:t>здесь символ</w:t>
      </w:r>
      <w:proofErr w:type="gramStart"/>
      <w:r w:rsidRPr="0029618A">
        <w:rPr>
          <w:rFonts w:eastAsia="Times New Roman"/>
          <w:sz w:val="24"/>
          <w:szCs w:val="24"/>
        </w:rPr>
        <w:t xml:space="preserve"> </w:t>
      </w:r>
      <m:oMath>
        <m:r>
          <w:rPr>
            <w:rFonts w:ascii="Cambria Math" w:eastAsia="Times New Roman" w:hAnsi="Cambria Math"/>
            <w:sz w:val="24"/>
            <w:szCs w:val="24"/>
          </w:rPr>
          <m:t>S(n,k)</m:t>
        </m:r>
      </m:oMath>
      <w:r w:rsidRPr="0029618A">
        <w:rPr>
          <w:rFonts w:eastAsia="Times New Roman"/>
          <w:sz w:val="24"/>
          <w:szCs w:val="24"/>
        </w:rPr>
        <w:t xml:space="preserve"> </w:t>
      </w:r>
      <w:proofErr w:type="gramEnd"/>
      <w:r w:rsidRPr="0029618A">
        <w:rPr>
          <w:rFonts w:eastAsia="Times New Roman"/>
          <w:sz w:val="24"/>
          <w:szCs w:val="24"/>
        </w:rPr>
        <w:t xml:space="preserve">обозначает так называемые </w:t>
      </w:r>
      <w:r w:rsidRPr="0029618A">
        <w:rPr>
          <w:rFonts w:eastAsia="Times New Roman"/>
          <w:i/>
          <w:color w:val="205968"/>
          <w:sz w:val="24"/>
          <w:szCs w:val="24"/>
          <w:highlight w:val="white"/>
        </w:rPr>
        <w:t>числа Стирлинга первого рода</w:t>
      </w:r>
      <w:r w:rsidRPr="0029618A">
        <w:rPr>
          <w:rFonts w:eastAsia="Times New Roman"/>
          <w:sz w:val="24"/>
          <w:szCs w:val="24"/>
        </w:rPr>
        <w:t>, они возникают в комбинаторике при подсчёте циклических перестановок</w:t>
      </w:r>
      <w:ins w:id="2451" w:author="СБ" w:date="2019-11-10T15:31:00Z">
        <w:r w:rsidR="0090447A">
          <w:rPr>
            <w:rStyle w:val="af8"/>
            <w:rFonts w:eastAsia="Times New Roman"/>
            <w:sz w:val="24"/>
            <w:szCs w:val="24"/>
          </w:rPr>
          <w:footnoteReference w:id="26"/>
        </w:r>
      </w:ins>
      <w:r w:rsidRPr="0029618A">
        <w:rPr>
          <w:rFonts w:eastAsia="Times New Roman"/>
          <w:sz w:val="24"/>
          <w:szCs w:val="24"/>
        </w:rPr>
        <w:t xml:space="preserve">. </w:t>
      </w:r>
      <w:del w:id="2457" w:author="СБ" w:date="2019-11-10T15:18:00Z">
        <w:r w:rsidRPr="0029618A" w:rsidDel="00D42806">
          <w:rPr>
            <w:rFonts w:eastAsia="Times New Roman"/>
            <w:sz w:val="24"/>
            <w:szCs w:val="24"/>
          </w:rPr>
          <w:delText xml:space="preserve">Пользуясь правом </w:delText>
        </w:r>
        <w:commentRangeStart w:id="2458"/>
        <w:commentRangeStart w:id="2459"/>
        <w:r w:rsidRPr="0029618A" w:rsidDel="00D42806">
          <w:rPr>
            <w:rFonts w:eastAsia="Times New Roman"/>
            <w:sz w:val="24"/>
            <w:szCs w:val="24"/>
          </w:rPr>
          <w:delText>первооткрывателя</w:delText>
        </w:r>
        <w:commentRangeEnd w:id="2458"/>
        <w:r w:rsidR="003A7E80" w:rsidDel="00D42806">
          <w:rPr>
            <w:rStyle w:val="af"/>
          </w:rPr>
          <w:commentReference w:id="2458"/>
        </w:r>
      </w:del>
      <w:commentRangeEnd w:id="2459"/>
      <w:r w:rsidR="00D42806">
        <w:rPr>
          <w:rStyle w:val="af"/>
        </w:rPr>
        <w:commentReference w:id="2459"/>
      </w:r>
      <w:del w:id="2460" w:author="СБ" w:date="2019-11-10T15:18:00Z">
        <w:r w:rsidRPr="0029618A" w:rsidDel="00D42806">
          <w:rPr>
            <w:rFonts w:eastAsia="Times New Roman"/>
            <w:sz w:val="24"/>
            <w:szCs w:val="24"/>
          </w:rPr>
          <w:delText xml:space="preserve">, назову это распределение именем Джеймса Стирлинга, который ввёл в обиход эти </w:delText>
        </w:r>
        <w:commentRangeStart w:id="2461"/>
        <w:r w:rsidRPr="0029618A" w:rsidDel="00D42806">
          <w:rPr>
            <w:rFonts w:eastAsia="Times New Roman"/>
            <w:sz w:val="24"/>
            <w:szCs w:val="24"/>
          </w:rPr>
          <w:delText>числа</w:delText>
        </w:r>
        <w:commentRangeEnd w:id="2461"/>
        <w:r w:rsidR="0067542B" w:rsidDel="00D42806">
          <w:rPr>
            <w:rStyle w:val="af"/>
          </w:rPr>
          <w:commentReference w:id="2461"/>
        </w:r>
        <w:r w:rsidRPr="0029618A" w:rsidDel="00D42806">
          <w:rPr>
            <w:rFonts w:eastAsia="Times New Roman"/>
            <w:sz w:val="24"/>
            <w:szCs w:val="24"/>
          </w:rPr>
          <w:delText xml:space="preserve">. </w:delText>
        </w:r>
      </w:del>
      <w:r w:rsidRPr="0029618A">
        <w:rPr>
          <w:rFonts w:eastAsia="Times New Roman"/>
          <w:sz w:val="24"/>
          <w:szCs w:val="24"/>
        </w:rPr>
        <w:t>По правде говоря, числа Стирлинга тоже вычисляются рекуррентным соотношением:</w:t>
      </w:r>
    </w:p>
    <w:p w14:paraId="39DD1556" w14:textId="77777777" w:rsidR="008E2D65" w:rsidRPr="0029618A" w:rsidRDefault="00662FA5">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Times New Roman" w:hAnsi="Cambria Math"/>
            <w:sz w:val="24"/>
            <w:szCs w:val="24"/>
          </w:rPr>
          <m:t>S(0,0)</m:t>
        </m:r>
        <m:r>
          <w:rPr>
            <w:rFonts w:ascii="Cambria Math" w:eastAsia="Cambria Math" w:hAnsi="Cambria Math"/>
            <w:sz w:val="24"/>
            <w:szCs w:val="24"/>
          </w:rPr>
          <m:t>=1,</m:t>
        </m:r>
      </m:oMath>
    </w:p>
    <w:p w14:paraId="71884C19" w14:textId="77777777" w:rsidR="008E2D65" w:rsidRPr="0029618A" w:rsidRDefault="00662FA5">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S(0,k)=S(n,0)=0,</m:t>
        </m:r>
      </m:oMath>
    </w:p>
    <w:p w14:paraId="14DC3C58" w14:textId="77777777" w:rsidR="008E2D65" w:rsidRPr="0029618A" w:rsidRDefault="00662FA5">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S(n,k)=</m:t>
        </m:r>
        <m:d>
          <m:dPr>
            <m:ctrlPr>
              <w:rPr>
                <w:rFonts w:ascii="Cambria Math" w:eastAsia="Cambria Math" w:hAnsi="Cambria Math"/>
                <w:i/>
                <w:sz w:val="24"/>
                <w:szCs w:val="24"/>
              </w:rPr>
            </m:ctrlPr>
          </m:dPr>
          <m:e>
            <m:r>
              <w:rPr>
                <w:rFonts w:ascii="Cambria Math" w:eastAsia="Cambria Math" w:hAnsi="Cambria Math"/>
                <w:sz w:val="24"/>
                <w:szCs w:val="24"/>
              </w:rPr>
              <m:t>n-1</m:t>
            </m:r>
          </m:e>
        </m:d>
        <m:r>
          <w:rPr>
            <w:rFonts w:ascii="Cambria Math" w:eastAsia="Cambria Math" w:hAnsi="Cambria Math"/>
            <w:sz w:val="24"/>
            <w:szCs w:val="24"/>
          </w:rPr>
          <m:t>S(n-1,k)+S(n-1,k-1),</m:t>
        </m:r>
      </m:oMath>
    </w:p>
    <w:p w14:paraId="6003A6C0" w14:textId="2510BBB5" w:rsidR="008E2D65" w:rsidRPr="0029618A" w:rsidRDefault="00662FA5">
      <w:pPr>
        <w:spacing w:line="288" w:lineRule="auto"/>
        <w:jc w:val="both"/>
        <w:rPr>
          <w:rFonts w:eastAsia="Times New Roman"/>
          <w:sz w:val="24"/>
          <w:szCs w:val="24"/>
        </w:rPr>
      </w:pPr>
      <w:r w:rsidRPr="0029618A">
        <w:rPr>
          <w:rFonts w:eastAsia="Times New Roman"/>
          <w:sz w:val="24"/>
          <w:szCs w:val="24"/>
        </w:rPr>
        <w:t>но они используются уже с середины XVIII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sidR="00674E2E">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14:paraId="07210917" w14:textId="19F0540C" w:rsidR="008E2D65" w:rsidRPr="0029618A" w:rsidRDefault="00662FA5">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w:lastRenderedPageBreak/>
            <m:t>M</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  D</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m:t>
          </m:r>
        </m:oMath>
      </m:oMathPara>
    </w:p>
    <w:p w14:paraId="19667C11" w14:textId="33D5067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sidR="00674E2E">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xml:space="preserve">, или в конечной форме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S(n+1, 2)</m:t>
        </m:r>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3</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den>
        </m:f>
      </m:oMath>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w:t>
      </w:r>
      <w:proofErr w:type="gramStart"/>
      <w:r w:rsidRPr="0029618A">
        <w:rPr>
          <w:rFonts w:eastAsia="Times New Roman"/>
          <w:sz w:val="24"/>
          <w:szCs w:val="24"/>
        </w:rPr>
        <w:t>разделить</w:t>
      </w:r>
      <w:proofErr w:type="gramEnd"/>
      <w:r w:rsidRPr="0029618A">
        <w:rPr>
          <w:rFonts w:eastAsia="Times New Roman"/>
          <w:sz w:val="24"/>
          <w:szCs w:val="24"/>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oMath>
      <w:r w:rsidRPr="0029618A">
        <w:rPr>
          <w:rFonts w:eastAsia="Times New Roman"/>
          <w:sz w:val="24"/>
          <w:szCs w:val="24"/>
        </w:rPr>
        <w:t xml:space="preserve"> стремится к константе </w:t>
      </w:r>
      <m:oMath>
        <m:f>
          <m:fPr>
            <m:ctrlPr>
              <w:rPr>
                <w:rFonts w:ascii="Cambria Math" w:eastAsia="Cambria Math" w:hAnsi="Cambria Math"/>
                <w:sz w:val="24"/>
                <w:szCs w:val="24"/>
              </w:rPr>
            </m:ctrlPr>
          </m:fPr>
          <m:num>
            <m:sSup>
              <m:sSupPr>
                <m:ctrlPr>
                  <w:rPr>
                    <w:rFonts w:ascii="Cambria Math" w:eastAsia="Cambria Math" w:hAnsi="Cambria Math"/>
                    <w:sz w:val="24"/>
                    <w:szCs w:val="24"/>
                  </w:rPr>
                </m:ctrlPr>
              </m:sSupPr>
              <m:e>
                <m:r>
                  <w:rPr>
                    <w:rFonts w:ascii="Cambria Math" w:hAnsi="Cambria Math"/>
                  </w:rPr>
                  <m:t>π</m:t>
                </m:r>
              </m:e>
              <m:sup>
                <m:r>
                  <w:rPr>
                    <w:rFonts w:ascii="Cambria Math" w:eastAsia="Cambria Math" w:hAnsi="Cambria Math"/>
                    <w:sz w:val="24"/>
                    <w:szCs w:val="24"/>
                  </w:rPr>
                  <m:t>2</m:t>
                </m:r>
              </m:sup>
            </m:sSup>
          </m:num>
          <m:den>
            <m:r>
              <w:rPr>
                <w:rFonts w:ascii="Cambria Math" w:eastAsia="Cambria Math" w:hAnsi="Cambria Math"/>
                <w:sz w:val="24"/>
                <w:szCs w:val="24"/>
              </w:rPr>
              <m:t>6</m:t>
            </m:r>
          </m:den>
        </m:f>
      </m:oMath>
      <w:r w:rsidRPr="0029618A">
        <w:rPr>
          <w:rFonts w:eastAsia="Times New Roman"/>
          <w:sz w:val="24"/>
          <w:szCs w:val="24"/>
        </w:rPr>
        <w:t>. Немного позже нам пригодится это наблюдение.</w:t>
      </w:r>
    </w:p>
    <w:p w14:paraId="0BB2614F" w14:textId="7C1DB3F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 наш вопрос: «Какова вероятность не уложиться </w:t>
      </w:r>
      <w:proofErr w:type="gramStart"/>
      <w:r w:rsidRPr="0029618A">
        <w:rPr>
          <w:rFonts w:eastAsia="Times New Roman"/>
          <w:sz w:val="24"/>
          <w:szCs w:val="24"/>
        </w:rPr>
        <w:t>в</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дней</w:t>
      </w:r>
      <w:proofErr w:type="gramEnd"/>
      <w:r w:rsidRPr="0029618A">
        <w:rPr>
          <w:rFonts w:eastAsia="Times New Roman"/>
          <w:sz w:val="24"/>
          <w:szCs w:val="24"/>
        </w:rPr>
        <w:t xml:space="preserve">, имея перед собой </w:t>
      </w:r>
      <m:oMath>
        <m:r>
          <w:rPr>
            <w:rFonts w:ascii="Cambria Math" w:eastAsia="Cambria Math" w:hAnsi="Cambria Math"/>
            <w:sz w:val="24"/>
            <w:szCs w:val="24"/>
          </w:rPr>
          <m:t>k</m:t>
        </m:r>
      </m:oMath>
      <w:r w:rsidRPr="0029618A">
        <w:rPr>
          <w:rFonts w:eastAsia="Times New Roman"/>
          <w:sz w:val="24"/>
          <w:szCs w:val="24"/>
        </w:rPr>
        <w:t xml:space="preserve"> последовательных этапов выполнения задачи?» поможет ответить функция распределения, то есть кумулятивная кривая для распределения Стирлинга. Построим такие кривые для </w:t>
      </w:r>
      <m:oMath>
        <m:r>
          <w:rPr>
            <w:rFonts w:ascii="Cambria Math" w:eastAsia="Cambria Math" w:hAnsi="Cambria Math"/>
            <w:sz w:val="24"/>
            <w:szCs w:val="24"/>
          </w:rPr>
          <m:t>n=7, 30, 365</m:t>
        </m:r>
      </m:oMath>
      <w:r w:rsidRPr="0029618A">
        <w:rPr>
          <w:rFonts w:eastAsia="Times New Roman"/>
          <w:sz w:val="24"/>
          <w:szCs w:val="24"/>
        </w:rPr>
        <w:t xml:space="preserve"> и </w:t>
      </w:r>
      <m:oMath>
        <m:r>
          <w:rPr>
            <w:rFonts w:ascii="Cambria Math" w:eastAsia="Cambria Math" w:hAnsi="Cambria Math"/>
            <w:sz w:val="24"/>
            <w:szCs w:val="24"/>
          </w:rPr>
          <m:t>25000</m:t>
        </m:r>
      </m:oMath>
      <w:r w:rsidRPr="0029618A">
        <w:rPr>
          <w:rFonts w:eastAsia="Times New Roman"/>
          <w:sz w:val="24"/>
          <w:szCs w:val="24"/>
        </w:rPr>
        <w:t>, соответствующие неделе, месяцу, году и (конечно, условно) всей жизни.</w:t>
      </w:r>
    </w:p>
    <w:p w14:paraId="554BD1F7"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236FBDCF" wp14:editId="10D1681F">
            <wp:extent cx="4903470" cy="2965450"/>
            <wp:effectExtent l="0" t="0" r="0" b="0"/>
            <wp:docPr id="72" name="image73.png" descr="C:\tmp\podlost\ToH\html\figures\deadline\fig4.png"/>
            <wp:cNvGraphicFramePr/>
            <a:graphic xmlns:a="http://schemas.openxmlformats.org/drawingml/2006/main">
              <a:graphicData uri="http://schemas.openxmlformats.org/drawingml/2006/picture">
                <pic:pic xmlns:pic="http://schemas.openxmlformats.org/drawingml/2006/picture">
                  <pic:nvPicPr>
                    <pic:cNvPr id="0" name="image73.png" descr="C:\tmp\podlost\ToH\html\figures\deadline\fig4.png"/>
                    <pic:cNvPicPr preferRelativeResize="0"/>
                  </pic:nvPicPr>
                  <pic:blipFill>
                    <a:blip r:embed="rId105" cstate="print"/>
                    <a:srcRect/>
                    <a:stretch>
                      <a:fillRect/>
                    </a:stretch>
                  </pic:blipFill>
                  <pic:spPr>
                    <a:xfrm>
                      <a:off x="0" y="0"/>
                      <a:ext cx="4903470" cy="2965450"/>
                    </a:xfrm>
                    <a:prstGeom prst="rect">
                      <a:avLst/>
                    </a:prstGeom>
                    <a:ln/>
                  </pic:spPr>
                </pic:pic>
              </a:graphicData>
            </a:graphic>
          </wp:inline>
        </w:drawing>
      </w:r>
    </w:p>
    <w:p w14:paraId="58C2C865"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Вероятность не успеть выполнить цепочки различной длины в тот или иной срок.</w:t>
      </w:r>
    </w:p>
    <w:p w14:paraId="438EB876" w14:textId="53BF822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Эти графики показывают, что вероятность не уложиться в месяц с заданием, имеющим </w:t>
      </w:r>
      <m:oMath>
        <m:r>
          <w:rPr>
            <w:rFonts w:ascii="Cambria Math" w:eastAsia="Cambria Math" w:hAnsi="Cambria Math"/>
            <w:sz w:val="24"/>
            <w:szCs w:val="24"/>
          </w:rPr>
          <m:t>5</m:t>
        </m:r>
      </m:oMath>
      <w:r w:rsidRPr="0029618A">
        <w:rPr>
          <w:rFonts w:eastAsia="Times New Roman"/>
          <w:sz w:val="24"/>
          <w:szCs w:val="24"/>
        </w:rPr>
        <w:t xml:space="preserve"> шагов, превышает </w:t>
      </w:r>
      <m:oMath>
        <m:r>
          <w:rPr>
            <w:rFonts w:ascii="Cambria Math" w:eastAsia="Cambria Math" w:hAnsi="Cambria Math"/>
            <w:sz w:val="24"/>
            <w:szCs w:val="24"/>
          </w:rPr>
          <m:t>80%</m:t>
        </m:r>
      </m:oMath>
      <w:r w:rsidRPr="0029618A">
        <w:rPr>
          <w:rFonts w:eastAsia="Times New Roman"/>
          <w:sz w:val="24"/>
          <w:szCs w:val="24"/>
        </w:rPr>
        <w:t xml:space="preserve">. И что неорганизованному </w:t>
      </w:r>
      <w:proofErr w:type="gramStart"/>
      <w:r w:rsidRPr="0029618A">
        <w:rPr>
          <w:rFonts w:eastAsia="Times New Roman"/>
          <w:sz w:val="24"/>
          <w:szCs w:val="24"/>
        </w:rPr>
        <w:t>балбесу</w:t>
      </w:r>
      <w:proofErr w:type="gramEnd"/>
      <w:r w:rsidRPr="0029618A">
        <w:rPr>
          <w:rFonts w:eastAsia="Times New Roman"/>
          <w:sz w:val="24"/>
          <w:szCs w:val="24"/>
        </w:rPr>
        <w:t xml:space="preserve"> в неделю лучше не планировать более трёх дел, ну, а десяток дел он не сделает</w:t>
      </w:r>
      <w:del w:id="2462" w:author="Пользователь" w:date="2019-10-11T22:06:00Z">
        <w:r w:rsidRPr="0029618A" w:rsidDel="00971589">
          <w:rPr>
            <w:rFonts w:eastAsia="Times New Roman"/>
            <w:sz w:val="24"/>
            <w:szCs w:val="24"/>
          </w:rPr>
          <w:delText>,</w:delText>
        </w:r>
      </w:del>
      <w:r w:rsidRPr="0029618A">
        <w:rPr>
          <w:rFonts w:eastAsia="Times New Roman"/>
          <w:sz w:val="24"/>
          <w:szCs w:val="24"/>
        </w:rPr>
        <w:t xml:space="preserve"> с вероятностью, превышающей </w:t>
      </w:r>
      <m:oMath>
        <m:r>
          <w:rPr>
            <w:rFonts w:ascii="Cambria Math" w:eastAsia="Cambria Math" w:hAnsi="Cambria Math"/>
            <w:sz w:val="24"/>
            <w:szCs w:val="24"/>
          </w:rPr>
          <m:t>50%</m:t>
        </m:r>
      </m:oMath>
      <w:r w:rsidRPr="0029618A">
        <w:rPr>
          <w:rFonts w:eastAsia="Times New Roman"/>
          <w:sz w:val="24"/>
          <w:szCs w:val="24"/>
        </w:rPr>
        <w:t xml:space="preserve">, и за всю </w:t>
      </w:r>
      <w:commentRangeStart w:id="2463"/>
      <w:r w:rsidRPr="0029618A">
        <w:rPr>
          <w:rFonts w:eastAsia="Times New Roman"/>
          <w:sz w:val="24"/>
          <w:szCs w:val="24"/>
        </w:rPr>
        <w:t>жизнь</w:t>
      </w:r>
      <w:commentRangeEnd w:id="2463"/>
      <w:r w:rsidR="00B31FFD">
        <w:rPr>
          <w:rStyle w:val="af"/>
        </w:rPr>
        <w:commentReference w:id="2463"/>
      </w:r>
      <w:r w:rsidRPr="0029618A">
        <w:rPr>
          <w:rFonts w:eastAsia="Times New Roman"/>
          <w:sz w:val="24"/>
          <w:szCs w:val="24"/>
        </w:rPr>
        <w:t>! Мы убеждаемся в том, что при увеличении сроков на несколько порядков</w:t>
      </w:r>
      <w:del w:id="2464" w:author="Пользователь" w:date="2019-10-11T22:05:00Z">
        <w:r w:rsidRPr="0029618A" w:rsidDel="0063455C">
          <w:rPr>
            <w:rFonts w:eastAsia="Times New Roman"/>
            <w:sz w:val="24"/>
            <w:szCs w:val="24"/>
          </w:rPr>
          <w:delText>,</w:delText>
        </w:r>
      </w:del>
      <w:r w:rsidRPr="0029618A">
        <w:rPr>
          <w:rFonts w:eastAsia="Times New Roman"/>
          <w:sz w:val="24"/>
          <w:szCs w:val="24"/>
        </w:rPr>
        <w:t xml:space="preserve"> число дел, выполнимых как попало, увеличивается незначительно. Жизнь так коротка!</w:t>
      </w:r>
    </w:p>
    <w:p w14:paraId="554764AD" w14:textId="77777777" w:rsidR="008E2D65" w:rsidRPr="0029618A" w:rsidRDefault="00662FA5">
      <w:pPr>
        <w:pStyle w:val="2"/>
        <w:spacing w:before="200" w:after="0"/>
        <w:ind w:firstLine="397"/>
        <w:jc w:val="both"/>
        <w:rPr>
          <w:rFonts w:eastAsia="Cambria"/>
          <w:b/>
          <w:color w:val="4F81BD"/>
          <w:sz w:val="26"/>
          <w:szCs w:val="26"/>
        </w:rPr>
      </w:pPr>
      <w:bookmarkStart w:id="2465" w:name="_Toc22639657"/>
      <w:r w:rsidRPr="0029618A">
        <w:rPr>
          <w:rFonts w:eastAsia="Cambria"/>
          <w:b/>
          <w:color w:val="4F81BD"/>
          <w:sz w:val="26"/>
          <w:szCs w:val="26"/>
        </w:rPr>
        <w:t>О методе пристального всматривания</w:t>
      </w:r>
      <w:bookmarkEnd w:id="2465"/>
    </w:p>
    <w:p w14:paraId="2EEE2A9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Позволю себе немного отвлечься от основной темы и рассказать о том, как именно мне удалось перейти от рекуррентного соотношения к конечной форме 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14:paraId="01E40832" w14:textId="2A8666B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Повторюсь, что я не </w:t>
      </w:r>
      <w:proofErr w:type="gramStart"/>
      <w:r w:rsidRPr="0029618A">
        <w:rPr>
          <w:rFonts w:eastAsia="Times New Roman"/>
          <w:sz w:val="24"/>
          <w:szCs w:val="24"/>
        </w:rPr>
        <w:t>взаправдашний</w:t>
      </w:r>
      <w:proofErr w:type="gramEnd"/>
      <w:r w:rsidRPr="0029618A">
        <w:rPr>
          <w:rFonts w:eastAsia="Times New Roman"/>
          <w:sz w:val="24"/>
          <w:szCs w:val="24"/>
        </w:rPr>
        <w:t xml:space="preserve">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они </w:t>
      </w:r>
      <w:proofErr w:type="gramStart"/>
      <w:r w:rsidRPr="0029618A">
        <w:rPr>
          <w:rFonts w:eastAsia="Times New Roman"/>
          <w:sz w:val="24"/>
          <w:szCs w:val="24"/>
        </w:rPr>
        <w:t>испортятся</w:t>
      </w:r>
      <w:proofErr w:type="gramEnd"/>
      <w:r w:rsidRPr="0029618A">
        <w:rPr>
          <w:rFonts w:eastAsia="Times New Roman"/>
          <w:sz w:val="24"/>
          <w:szCs w:val="24"/>
        </w:rPr>
        <w:t xml:space="preserve">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sidR="00B31FFD">
        <w:rPr>
          <w:rFonts w:eastAsia="Times New Roman"/>
          <w:sz w:val="24"/>
          <w:szCs w:val="24"/>
        </w:rPr>
        <w:t>,</w:t>
      </w:r>
      <w:r w:rsidRPr="0029618A">
        <w:rPr>
          <w:rFonts w:eastAsia="Times New Roman"/>
          <w:sz w:val="24"/>
          <w:szCs w:val="24"/>
        </w:rPr>
        <w:t xml:space="preserve"> и в работе </w:t>
      </w:r>
      <w:r w:rsidRPr="0029618A">
        <w:rPr>
          <w:rFonts w:eastAsia="Times New Roman"/>
          <w:sz w:val="24"/>
          <w:szCs w:val="24"/>
        </w:rPr>
        <w:lastRenderedPageBreak/>
        <w:t xml:space="preserve">нужно как можно дольше оставаться настоящим математиком и ценить драгоценную точность и полноту результатов. </w:t>
      </w:r>
    </w:p>
    <w:p w14:paraId="241B21E2" w14:textId="7490773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sidR="007B77B6">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sidR="007B77B6">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sidR="007B77B6">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sidR="007B77B6">
        <w:rPr>
          <w:rFonts w:eastAsia="Times New Roman"/>
          <w:sz w:val="24"/>
          <w:szCs w:val="24"/>
        </w:rPr>
        <w:t>, у которых есть</w:t>
      </w:r>
      <w:r w:rsidRPr="0029618A">
        <w:rPr>
          <w:rFonts w:eastAsia="Times New Roman"/>
          <w:sz w:val="24"/>
          <w:szCs w:val="24"/>
        </w:rPr>
        <w:t xml:space="preserve"> последовательн</w:t>
      </w:r>
      <w:r w:rsidR="007B77B6">
        <w:rPr>
          <w:rFonts w:eastAsia="Times New Roman"/>
          <w:sz w:val="24"/>
          <w:szCs w:val="24"/>
        </w:rPr>
        <w:t>ое</w:t>
      </w:r>
      <w:r w:rsidRPr="0029618A">
        <w:rPr>
          <w:rFonts w:eastAsia="Times New Roman"/>
          <w:sz w:val="24"/>
          <w:szCs w:val="24"/>
        </w:rPr>
        <w:t xml:space="preserve"> базов</w:t>
      </w:r>
      <w:r w:rsidR="007B77B6">
        <w:rPr>
          <w:rFonts w:eastAsia="Times New Roman"/>
          <w:sz w:val="24"/>
          <w:szCs w:val="24"/>
        </w:rPr>
        <w:t>ое</w:t>
      </w:r>
      <w:r w:rsidRPr="0029618A">
        <w:rPr>
          <w:rFonts w:eastAsia="Times New Roman"/>
          <w:sz w:val="24"/>
          <w:szCs w:val="24"/>
        </w:rPr>
        <w:t xml:space="preserve"> математическ</w:t>
      </w:r>
      <w:r w:rsidR="007B77B6">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sidR="007B77B6">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sidR="007B77B6">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sidR="007B77B6">
        <w:rPr>
          <w:rFonts w:eastAsia="Times New Roman"/>
          <w:sz w:val="24"/>
          <w:szCs w:val="24"/>
        </w:rPr>
        <w:t xml:space="preserve"> –</w:t>
      </w:r>
      <w:r w:rsidRPr="0029618A">
        <w:rPr>
          <w:rFonts w:eastAsia="Times New Roman"/>
          <w:sz w:val="24"/>
          <w:szCs w:val="24"/>
        </w:rPr>
        <w:t xml:space="preserve"> той самой штуки</w:t>
      </w:r>
      <w:r w:rsidR="007B77B6">
        <w:rPr>
          <w:rFonts w:eastAsia="Times New Roman"/>
          <w:sz w:val="24"/>
          <w:szCs w:val="24"/>
        </w:rPr>
        <w:t>,</w:t>
      </w:r>
      <w:r w:rsidRPr="0029618A">
        <w:rPr>
          <w:rFonts w:eastAsia="Times New Roman"/>
          <w:sz w:val="24"/>
          <w:szCs w:val="24"/>
        </w:rPr>
        <w:t xml:space="preserve"> которая </w:t>
      </w:r>
      <w:r w:rsidR="007B77B6">
        <w:rPr>
          <w:rFonts w:eastAsia="Times New Roman"/>
          <w:sz w:val="24"/>
          <w:szCs w:val="24"/>
        </w:rPr>
        <w:t xml:space="preserve">либо </w:t>
      </w:r>
      <w:r w:rsidRPr="0029618A">
        <w:rPr>
          <w:rFonts w:eastAsia="Times New Roman"/>
          <w:sz w:val="24"/>
          <w:szCs w:val="24"/>
        </w:rPr>
        <w:t xml:space="preserve">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w:t>
      </w:r>
      <w:proofErr w:type="spellStart"/>
      <w:r w:rsidRPr="0029618A">
        <w:rPr>
          <w:rFonts w:eastAsia="Times New Roman"/>
          <w:sz w:val="24"/>
          <w:szCs w:val="24"/>
        </w:rPr>
        <w:t>Сриниваса</w:t>
      </w:r>
      <w:proofErr w:type="spellEnd"/>
      <w:r w:rsidRPr="0029618A">
        <w:rPr>
          <w:rFonts w:eastAsia="Times New Roman"/>
          <w:sz w:val="24"/>
          <w:szCs w:val="24"/>
        </w:rPr>
        <w:t xml:space="preserve"> </w:t>
      </w:r>
      <w:proofErr w:type="spellStart"/>
      <w:r w:rsidRPr="0029618A">
        <w:rPr>
          <w:rFonts w:eastAsia="Times New Roman"/>
          <w:sz w:val="24"/>
          <w:szCs w:val="24"/>
        </w:rPr>
        <w:t>Рамануджан</w:t>
      </w:r>
      <w:proofErr w:type="spellEnd"/>
      <w:r w:rsidRPr="0029618A">
        <w:rPr>
          <w:rFonts w:eastAsia="Times New Roman"/>
          <w:sz w:val="24"/>
          <w:szCs w:val="24"/>
        </w:rPr>
        <w:t xml:space="preserve"> </w:t>
      </w:r>
      <w:proofErr w:type="spellStart"/>
      <w:r w:rsidRPr="0029618A">
        <w:rPr>
          <w:rFonts w:eastAsia="Times New Roman"/>
          <w:sz w:val="24"/>
          <w:szCs w:val="24"/>
        </w:rPr>
        <w:t>Айенгор</w:t>
      </w:r>
      <w:proofErr w:type="spellEnd"/>
      <w:r w:rsidRPr="0029618A">
        <w:rPr>
          <w:rFonts w:eastAsia="Times New Roman"/>
          <w:sz w:val="24"/>
          <w:szCs w:val="24"/>
        </w:rPr>
        <w:t xml:space="preserve"> или</w:t>
      </w:r>
      <w:r w:rsidR="00355556">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sidR="00305C76">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w:t>
      </w:r>
      <w:proofErr w:type="gramStart"/>
      <w:r w:rsidRPr="0029618A">
        <w:rPr>
          <w:rFonts w:eastAsia="Times New Roman"/>
          <w:sz w:val="24"/>
          <w:szCs w:val="24"/>
        </w:rPr>
        <w:t>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roofErr w:type="gramEnd"/>
    </w:p>
    <w:p w14:paraId="3FEFAC07" w14:textId="070EB64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(для </w:t>
      </w:r>
      <m:oMath>
        <m:r>
          <w:rPr>
            <w:rFonts w:ascii="Cambria Math" w:eastAsia="Cambria Math" w:hAnsi="Cambria Math"/>
            <w:sz w:val="24"/>
            <w:szCs w:val="24"/>
          </w:rPr>
          <m:t>k=1, 2</m:t>
        </m:r>
      </m:oMath>
      <w:r w:rsidRPr="0029618A">
        <w:rPr>
          <w:rFonts w:eastAsia="Times New Roman"/>
          <w:sz w:val="24"/>
          <w:szCs w:val="24"/>
        </w:rPr>
        <w:t xml:space="preserve"> и </w:t>
      </w:r>
      <m:oMath>
        <m:r>
          <w:rPr>
            <w:rFonts w:ascii="Cambria Math" w:eastAsia="Cambria Math" w:hAnsi="Cambria Math"/>
            <w:sz w:val="24"/>
            <w:szCs w:val="24"/>
          </w:rPr>
          <m:t>n</m:t>
        </m:r>
      </m:oMath>
      <w:r w:rsidRPr="0029618A">
        <w:rPr>
          <w:rFonts w:eastAsia="Times New Roman"/>
          <w:sz w:val="24"/>
          <w:szCs w:val="24"/>
        </w:rPr>
        <w:t xml:space="preserve">), дополняя эмпирическими цифрами, приведёнными к рациональному виду (мне быстро стало ясно, что нормировкой искомой функции будет </w:t>
      </w:r>
      <m:oMath>
        <m:r>
          <w:rPr>
            <w:rFonts w:ascii="Cambria Math" w:eastAsia="Cambria Math" w:hAnsi="Cambria Math"/>
            <w:sz w:val="24"/>
            <w:szCs w:val="24"/>
          </w:rPr>
          <m:t>n!</m:t>
        </m:r>
      </m:oMath>
      <w:r w:rsidRPr="0029618A">
        <w:rPr>
          <w:rFonts w:eastAsia="Times New Roman"/>
          <w:sz w:val="24"/>
          <w:szCs w:val="24"/>
        </w:rPr>
        <w:t>), пытаясь то угадать закономерность, то получить её</w:t>
      </w:r>
      <w:r w:rsidR="000312EC">
        <w:rPr>
          <w:rFonts w:eastAsia="Times New Roman"/>
          <w:sz w:val="24"/>
          <w:szCs w:val="24"/>
        </w:rPr>
        <w:t>,</w:t>
      </w:r>
      <w:r w:rsidRPr="0029618A">
        <w:rPr>
          <w:rFonts w:eastAsia="Times New Roman"/>
          <w:sz w:val="24"/>
          <w:szCs w:val="24"/>
        </w:rPr>
        <w:t xml:space="preserve"> подходя так </w:t>
      </w:r>
      <w:r w:rsidR="000312EC">
        <w:rPr>
          <w:rFonts w:eastAsia="Times New Roman"/>
          <w:sz w:val="24"/>
          <w:szCs w:val="24"/>
        </w:rPr>
        <w:t>или</w:t>
      </w:r>
      <w:r w:rsidRPr="0029618A">
        <w:rPr>
          <w:rFonts w:eastAsia="Times New Roman"/>
          <w:sz w:val="24"/>
          <w:szCs w:val="24"/>
        </w:rPr>
        <w:t xml:space="preserve"> </w:t>
      </w:r>
      <w:proofErr w:type="gramStart"/>
      <w:r w:rsidRPr="0029618A">
        <w:rPr>
          <w:rFonts w:eastAsia="Times New Roman"/>
          <w:sz w:val="24"/>
          <w:szCs w:val="24"/>
        </w:rPr>
        <w:t>эдак</w:t>
      </w:r>
      <w:proofErr w:type="gramEnd"/>
      <w:r w:rsidRPr="0029618A">
        <w:rPr>
          <w:rFonts w:eastAsia="Times New Roman"/>
          <w:sz w:val="24"/>
          <w:szCs w:val="24"/>
        </w:rPr>
        <w:t xml:space="preserve">.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решение пришло ко мне таким же образом, каким решения больших и чудовищно сложных задач</w:t>
      </w:r>
      <w:r w:rsidR="003863E0">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sidR="000312EC">
        <w:rPr>
          <w:rFonts w:eastAsia="Times New Roman"/>
          <w:sz w:val="24"/>
          <w:szCs w:val="24"/>
        </w:rPr>
        <w:t>я</w:t>
      </w:r>
      <w:r w:rsidRPr="0029618A">
        <w:rPr>
          <w:rFonts w:eastAsia="Times New Roman"/>
          <w:sz w:val="24"/>
          <w:szCs w:val="24"/>
        </w:rPr>
        <w:t xml:space="preserve"> в ряды чисел была искра интуиции. Блуждая уже практически бесцельно по страницам справочника комбинаторики</w:t>
      </w:r>
      <w:r w:rsidR="000312EC">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w:t>
      </w:r>
      <w:r w:rsidRPr="0029618A">
        <w:rPr>
          <w:rFonts w:eastAsia="Times New Roman"/>
          <w:sz w:val="24"/>
          <w:szCs w:val="24"/>
        </w:rPr>
        <w:lastRenderedPageBreak/>
        <w:t>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sidR="003A1A7E">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w:t>
      </w:r>
      <w:proofErr w:type="gramStart"/>
      <w:r w:rsidRPr="0029618A">
        <w:rPr>
          <w:rFonts w:eastAsia="Times New Roman"/>
          <w:sz w:val="24"/>
          <w:szCs w:val="24"/>
        </w:rPr>
        <w:t>зная</w:t>
      </w:r>
      <w:proofErr w:type="gramEnd"/>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sidR="003863E0">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14:paraId="68A7599D" w14:textId="1B18E1B9" w:rsidR="008E2D65" w:rsidRPr="0029618A" w:rsidRDefault="00662FA5">
      <w:pPr>
        <w:spacing w:line="288" w:lineRule="auto"/>
        <w:ind w:firstLine="397"/>
        <w:jc w:val="both"/>
        <w:rPr>
          <w:rFonts w:eastAsia="Times New Roman"/>
          <w:sz w:val="24"/>
          <w:szCs w:val="24"/>
        </w:rPr>
      </w:pPr>
      <w:proofErr w:type="gramStart"/>
      <w:r w:rsidRPr="0029618A">
        <w:rPr>
          <w:rFonts w:eastAsia="Times New Roman"/>
          <w:sz w:val="24"/>
          <w:szCs w:val="24"/>
        </w:rPr>
        <w:t>Мне</w:t>
      </w:r>
      <w:proofErr w:type="gramEnd"/>
      <w:r w:rsidRPr="0029618A">
        <w:rPr>
          <w:rFonts w:eastAsia="Times New Roman"/>
          <w:sz w:val="24"/>
          <w:szCs w:val="24"/>
        </w:rPr>
        <w:t xml:space="preserve">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sidR="003A1A7E">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sidR="003863E0">
        <w:rPr>
          <w:rFonts w:eastAsia="Times New Roman"/>
          <w:sz w:val="24"/>
          <w:szCs w:val="24"/>
        </w:rPr>
        <w:t xml:space="preserve"> </w:t>
      </w:r>
      <w:r w:rsidRPr="0029618A">
        <w:rPr>
          <w:rFonts w:eastAsia="Times New Roman"/>
          <w:sz w:val="24"/>
          <w:szCs w:val="24"/>
        </w:rPr>
        <w:t>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14:paraId="7725CA67"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А к законам подлости эти мои </w:t>
      </w:r>
      <w:proofErr w:type="gramStart"/>
      <w:r w:rsidRPr="0029618A">
        <w:rPr>
          <w:rFonts w:eastAsia="Times New Roman"/>
          <w:sz w:val="24"/>
          <w:szCs w:val="24"/>
        </w:rPr>
        <w:t>рассуждения</w:t>
      </w:r>
      <w:proofErr w:type="gramEnd"/>
      <w:r w:rsidRPr="0029618A">
        <w:rPr>
          <w:rFonts w:eastAsia="Times New Roman"/>
          <w:sz w:val="24"/>
          <w:szCs w:val="24"/>
        </w:rPr>
        <w:t xml:space="preserve"> имеют вот </w:t>
      </w:r>
      <w:proofErr w:type="gramStart"/>
      <w:r w:rsidRPr="0029618A">
        <w:rPr>
          <w:rFonts w:eastAsia="Times New Roman"/>
          <w:sz w:val="24"/>
          <w:szCs w:val="24"/>
        </w:rPr>
        <w:t>какое</w:t>
      </w:r>
      <w:proofErr w:type="gramEnd"/>
      <w:r w:rsidRPr="0029618A">
        <w:rPr>
          <w:rFonts w:eastAsia="Times New Roman"/>
          <w:sz w:val="24"/>
          <w:szCs w:val="24"/>
        </w:rPr>
        <w:t xml:space="preserve">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14:paraId="7FD2C09C" w14:textId="77777777" w:rsidR="008E2D65" w:rsidRPr="0029618A" w:rsidRDefault="00662FA5">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Взгляни на этого математика, – сказал логик. – Он замечает, что первые девяносто девять чисел меньше сотни, и отсюда с помощью того, что он называет индукцией, заключает, что любые числа – меньше сотни.</w:t>
      </w:r>
    </w:p>
    <w:p w14:paraId="53340FCA" w14:textId="77777777" w:rsidR="008E2D65" w:rsidRPr="0029618A" w:rsidRDefault="00662FA5">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14:paraId="0F4EA09D" w14:textId="77777777" w:rsidR="008E2D65" w:rsidRPr="0029618A" w:rsidRDefault="00662FA5">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конечно, </w:t>
      </w:r>
      <w:proofErr w:type="gramStart"/>
      <w:r w:rsidRPr="0029618A">
        <w:rPr>
          <w:rFonts w:eastAsia="Times New Roman"/>
          <w:color w:val="003366"/>
          <w:sz w:val="24"/>
          <w:szCs w:val="24"/>
        </w:rPr>
        <w:t>простые</w:t>
      </w:r>
      <w:proofErr w:type="gramEnd"/>
      <w:r w:rsidRPr="0029618A">
        <w:rPr>
          <w:rFonts w:eastAsia="Times New Roman"/>
          <w:color w:val="003366"/>
          <w:sz w:val="24"/>
          <w:szCs w:val="24"/>
        </w:rPr>
        <w:t xml:space="preserve">. </w:t>
      </w:r>
      <w:r w:rsidRPr="0029618A">
        <w:rPr>
          <w:rFonts w:eastAsia="Times New Roman"/>
          <w:color w:val="003366"/>
          <w:sz w:val="24"/>
          <w:szCs w:val="24"/>
        </w:rPr>
        <w:lastRenderedPageBreak/>
        <w:t>Возвратимся к 9, – говорит он, – я заключаю, что 9 должно быть ошибкой эксперимента.</w:t>
      </w:r>
    </w:p>
    <w:p w14:paraId="56744D8C" w14:textId="77777777" w:rsidR="008E2D65" w:rsidRPr="0029618A" w:rsidRDefault="00662FA5">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14:paraId="46CFDBA3"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14:paraId="2F29C5A5" w14:textId="77777777" w:rsidR="008E2D65" w:rsidRPr="0029618A" w:rsidRDefault="00662FA5">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1,2,4,8,16,...</m:t>
          </m:r>
        </m:oMath>
      </m:oMathPara>
    </w:p>
    <w:p w14:paraId="70902514" w14:textId="4AD9F7E8" w:rsidR="008E2D65" w:rsidRPr="0029618A" w:rsidRDefault="00662FA5">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sidR="00BE4120">
        <w:rPr>
          <w:rFonts w:eastAsia="Times New Roman"/>
          <w:sz w:val="24"/>
          <w:szCs w:val="24"/>
        </w:rPr>
        <w:t>.</w:t>
      </w:r>
      <w:r w:rsidRPr="0029618A">
        <w:rPr>
          <w:rFonts w:eastAsia="Times New Roman"/>
          <w:sz w:val="24"/>
          <w:szCs w:val="24"/>
        </w:rPr>
        <w:t xml:space="preserve"> – </w:t>
      </w:r>
      <w:r w:rsidR="00BE4120">
        <w:rPr>
          <w:rFonts w:eastAsia="Times New Roman"/>
          <w:sz w:val="24"/>
          <w:szCs w:val="24"/>
        </w:rPr>
        <w:t>С</w:t>
      </w:r>
      <w:r w:rsidRPr="0029618A">
        <w:rPr>
          <w:rFonts w:eastAsia="Times New Roman"/>
          <w:sz w:val="24"/>
          <w:szCs w:val="24"/>
        </w:rPr>
        <w:t>ледующим числом будет 32, а за ним 64 и так далее»</w:t>
      </w:r>
      <w:r w:rsidR="00BE4120">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14:paraId="64EB5DCF" w14:textId="602B6D1B" w:rsidR="008E2D65" w:rsidRPr="0029618A" w:rsidRDefault="001C6BB5">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24</m:t>
              </m:r>
            </m:den>
          </m:f>
          <m:d>
            <m:dPr>
              <m:ctrlPr>
                <w:rPr>
                  <w:rFonts w:ascii="Cambria Math" w:eastAsia="Cambria Math" w:hAnsi="Cambria Math"/>
                  <w:i/>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4</m:t>
                  </m:r>
                </m:sup>
              </m:sSup>
              <m:r>
                <w:rPr>
                  <w:rFonts w:ascii="Cambria Math" w:eastAsia="Cambria Math" w:hAnsi="Cambria Math"/>
                  <w:sz w:val="24"/>
                  <w:szCs w:val="24"/>
                </w:rPr>
                <m:t>-6</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3</m:t>
                  </m:r>
                </m:sup>
              </m:sSup>
              <m:r>
                <w:rPr>
                  <w:rFonts w:ascii="Cambria Math" w:eastAsia="Cambria Math" w:hAnsi="Cambria Math"/>
                  <w:sz w:val="24"/>
                  <w:szCs w:val="24"/>
                </w:rPr>
                <m:t>+23</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r>
                <w:rPr>
                  <w:rFonts w:ascii="Cambria Math" w:eastAsia="Cambria Math" w:hAnsi="Cambria Math"/>
                  <w:sz w:val="24"/>
                  <w:szCs w:val="24"/>
                </w:rPr>
                <m:t>-18n+24</m:t>
              </m:r>
            </m:e>
          </m:d>
          <m:r>
            <w:rPr>
              <w:rFonts w:ascii="Cambria Math" w:eastAsia="Cambria Math" w:hAnsi="Cambria Math"/>
              <w:sz w:val="24"/>
              <w:szCs w:val="24"/>
            </w:rPr>
            <m:t>=</m:t>
          </m:r>
          <m:nary>
            <m:naryPr>
              <m:chr m:val="∑"/>
              <m:ctrlPr>
                <w:rPr>
                  <w:rFonts w:ascii="Cambria Math" w:eastAsia="Cambria Math" w:hAnsi="Cambria Math"/>
                  <w:i/>
                  <w:sz w:val="24"/>
                  <w:szCs w:val="24"/>
                </w:rPr>
              </m:ctrlPr>
            </m:naryPr>
            <m:sub>
              <m:r>
                <w:rPr>
                  <w:rFonts w:ascii="Cambria Math" w:eastAsia="Cambria Math" w:hAnsi="Cambria Math"/>
                  <w:sz w:val="24"/>
                  <w:szCs w:val="24"/>
                </w:rPr>
                <m:t>k=0</m:t>
              </m:r>
              <w:del w:id="2466" w:author="СБ" w:date="2019-11-10T15:39:00Z">
                <m:r>
                  <w:rPr>
                    <w:rFonts w:ascii="Cambria Math" w:eastAsia="Cambria Math" w:hAnsi="Cambria Math"/>
                    <w:sz w:val="24"/>
                    <w:szCs w:val="24"/>
                  </w:rPr>
                  <m:t>..</m:t>
                </m:r>
              </w:del>
              <m:r>
                <w:rPr>
                  <w:rFonts w:ascii="Cambria Math" w:eastAsia="Cambria Math" w:hAnsi="Cambria Math"/>
                  <w:sz w:val="24"/>
                  <w:szCs w:val="24"/>
                </w:rPr>
                <m:t>4</m:t>
              </m:r>
            </m:sub>
            <m:sup>
              <w:ins w:id="2467" w:author="СБ" w:date="2019-11-10T15:39:00Z">
                <m:r>
                  <w:rPr>
                    <w:rFonts w:ascii="Cambria Math" w:eastAsia="Cambria Math" w:hAnsi="Cambria Math"/>
                    <w:sz w:val="24"/>
                    <w:szCs w:val="24"/>
                  </w:rPr>
                  <m:t>4</m:t>
                </m:r>
              </w:ins>
            </m:sup>
            <m:e>
              <m:sSubSup>
                <m:sSubSupPr>
                  <m:ctrlPr>
                    <w:ins w:id="2468" w:author="СБ" w:date="2019-11-10T15:39:00Z">
                      <w:rPr>
                        <w:rFonts w:ascii="Cambria Math" w:eastAsia="Cambria Math" w:hAnsi="Cambria Math"/>
                        <w:i/>
                        <w:sz w:val="24"/>
                        <w:szCs w:val="24"/>
                      </w:rPr>
                    </w:ins>
                  </m:ctrlPr>
                </m:sSubSupPr>
                <m:e>
                  <w:ins w:id="2469" w:author="СБ" w:date="2019-11-10T15:39:00Z">
                    <m:r>
                      <w:rPr>
                        <w:rFonts w:ascii="Cambria Math" w:eastAsia="Cambria Math" w:hAnsi="Cambria Math"/>
                        <w:sz w:val="24"/>
                        <w:szCs w:val="24"/>
                      </w:rPr>
                      <m:t>C</m:t>
                    </m:r>
                  </w:ins>
                </m:e>
                <m:sub>
                  <w:ins w:id="2470" w:author="СБ" w:date="2019-11-10T15:39:00Z">
                    <m:r>
                      <w:rPr>
                        <w:rFonts w:ascii="Cambria Math" w:eastAsia="Cambria Math" w:hAnsi="Cambria Math"/>
                        <w:sz w:val="24"/>
                        <w:szCs w:val="24"/>
                      </w:rPr>
                      <m:t>n</m:t>
                    </m:r>
                  </w:ins>
                </m:sub>
                <m:sup>
                  <w:ins w:id="2471" w:author="СБ" w:date="2019-11-10T15:39:00Z">
                    <m:r>
                      <w:rPr>
                        <w:rFonts w:ascii="Cambria Math" w:eastAsia="Cambria Math" w:hAnsi="Cambria Math"/>
                        <w:sz w:val="24"/>
                        <w:szCs w:val="24"/>
                      </w:rPr>
                      <m:t>k</m:t>
                    </m:r>
                    <m:r>
                      <m:rPr>
                        <m:sty m:val="p"/>
                      </m:rPr>
                      <w:rPr>
                        <w:rStyle w:val="af"/>
                      </w:rPr>
                      <w:commentReference w:id="2472"/>
                    </m:r>
                  </w:ins>
                </m:sup>
              </m:sSubSup>
            </m:e>
          </m:nary>
          <w:ins w:id="2473" w:author="Пользователь" w:date="2019-10-12T12:11:00Z">
            <m:r>
              <w:rPr>
                <w:rFonts w:ascii="Cambria Math" w:eastAsia="Times New Roman" w:hAnsi="Cambria Math"/>
                <w:sz w:val="24"/>
                <w:szCs w:val="24"/>
              </w:rPr>
              <m:t>.</m:t>
            </m:r>
          </w:ins>
        </m:oMath>
      </m:oMathPara>
    </w:p>
    <w:p w14:paraId="347ABD9E" w14:textId="308DD66B" w:rsidR="008E2D65" w:rsidRPr="0029618A" w:rsidRDefault="00BE4120">
      <w:pPr>
        <w:spacing w:line="288" w:lineRule="auto"/>
        <w:jc w:val="both"/>
        <w:rPr>
          <w:rFonts w:eastAsia="Times New Roman"/>
          <w:sz w:val="24"/>
          <w:szCs w:val="24"/>
        </w:rPr>
      </w:pPr>
      <w:r>
        <w:rPr>
          <w:rFonts w:eastAsia="Times New Roman"/>
          <w:sz w:val="24"/>
          <w:szCs w:val="24"/>
        </w:rPr>
        <w:t>П</w:t>
      </w:r>
      <w:r w:rsidR="00662FA5" w:rsidRPr="0029618A">
        <w:rPr>
          <w:rFonts w:eastAsia="Times New Roman"/>
          <w:sz w:val="24"/>
          <w:szCs w:val="24"/>
        </w:rPr>
        <w:t xml:space="preserve">ри </w:t>
      </w:r>
      <m:oMath>
        <m:r>
          <w:rPr>
            <w:rFonts w:ascii="Cambria Math" w:eastAsia="Cambria Math" w:hAnsi="Cambria Math"/>
            <w:sz w:val="24"/>
            <w:szCs w:val="24"/>
          </w:rPr>
          <m:t>n=0,1,2,3,…</m:t>
        </m:r>
      </m:oMath>
      <w:r w:rsidR="00662FA5" w:rsidRPr="0029618A">
        <w:rPr>
          <w:rFonts w:eastAsia="Times New Roman"/>
          <w:sz w:val="24"/>
          <w:szCs w:val="24"/>
        </w:rPr>
        <w:t xml:space="preserve"> здесь под знаком суммы стоит биномиальный коэффициент. Первые двадцать членов этого ряда выглядят так:</w:t>
      </w:r>
    </w:p>
    <w:p w14:paraId="63C9340F" w14:textId="77777777" w:rsidR="008E2D65" w:rsidRPr="0029618A" w:rsidRDefault="00662FA5">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1,2,4,8,16,31,57,99,163,256,386,562,794,</m:t>
          </m:r>
          <m:r>
            <m:rPr>
              <m:sty m:val="p"/>
            </m:rPr>
            <w:rPr>
              <w:rFonts w:eastAsia="Times New Roman"/>
              <w:sz w:val="24"/>
              <w:szCs w:val="24"/>
            </w:rPr>
            <w:br/>
          </m:r>
        </m:oMath>
        <m:oMath>
          <m:r>
            <w:rPr>
              <w:rFonts w:ascii="Cambria Math" w:eastAsia="Cambria Math" w:hAnsi="Cambria Math"/>
              <w:sz w:val="24"/>
              <w:szCs w:val="24"/>
            </w:rPr>
            <m:t>1093,1471,1941,2517,3214,4048,5036</m:t>
          </m:r>
        </m:oMath>
      </m:oMathPara>
    </w:p>
    <w:p w14:paraId="38DEFF3D" w14:textId="2BC818E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27"/>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подсчёт областей при </w:t>
      </w:r>
      <m:oMath>
        <m:r>
          <w:rPr>
            <w:rFonts w:ascii="Cambria Math" w:eastAsia="Cambria Math" w:hAnsi="Cambria Math"/>
            <w:sz w:val="24"/>
            <w:szCs w:val="24"/>
          </w:rPr>
          <m:t>n=6</m:t>
        </m:r>
      </m:oMath>
      <w:r w:rsidRPr="0029618A">
        <w:rPr>
          <w:rFonts w:eastAsia="Times New Roman"/>
          <w:sz w:val="24"/>
          <w:szCs w:val="24"/>
        </w:rPr>
        <w:t xml:space="preserve"> неизбежно вызовет недоумение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sidR="00BE4120">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sidR="00BE4120">
        <w:rPr>
          <w:rFonts w:eastAsia="Times New Roman"/>
          <w:sz w:val="24"/>
          <w:szCs w:val="24"/>
        </w:rPr>
        <w:t>,</w:t>
      </w:r>
      <w:r w:rsidRPr="0029618A">
        <w:rPr>
          <w:rFonts w:eastAsia="Times New Roman"/>
          <w:sz w:val="24"/>
          <w:szCs w:val="24"/>
        </w:rPr>
        <w:t xml:space="preserve"> выражается суммой пяти первых биномиальных коэффициентов (они </w:t>
      </w:r>
      <w:proofErr w:type="gramStart"/>
      <w:r w:rsidRPr="0029618A">
        <w:rPr>
          <w:rFonts w:eastAsia="Times New Roman"/>
          <w:sz w:val="24"/>
          <w:szCs w:val="24"/>
        </w:rPr>
        <w:t>выделены</w:t>
      </w:r>
      <w:proofErr w:type="gramEnd"/>
      <w:r w:rsidRPr="0029618A">
        <w:rPr>
          <w:rFonts w:eastAsia="Times New Roman"/>
          <w:sz w:val="24"/>
          <w:szCs w:val="24"/>
        </w:rPr>
        <w:t xml:space="preserve"> синим цветом), то первые пять таких сумм </w:t>
      </w:r>
      <w:r w:rsidRPr="0029618A">
        <w:rPr>
          <w:rFonts w:eastAsia="Times New Roman"/>
          <w:sz w:val="24"/>
          <w:szCs w:val="24"/>
        </w:rPr>
        <w:lastRenderedPageBreak/>
        <w:t>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 (</w:t>
      </w:r>
      <m:oMath>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9</m:t>
            </m:r>
          </m:sup>
        </m:sSup>
      </m:oMath>
      <w:r w:rsidRPr="0029618A">
        <w:rPr>
          <w:rFonts w:eastAsia="Times New Roman"/>
          <w:sz w:val="24"/>
          <w:szCs w:val="24"/>
        </w:rPr>
        <w:t xml:space="preserve">) и, значит, </w:t>
      </w:r>
      <w:r w:rsidR="00BE4120">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14:paraId="5DF28E31" w14:textId="526AE6F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28"/>
      </w:r>
      <w:r w:rsidRPr="0029618A">
        <w:rPr>
          <w:rFonts w:eastAsia="Times New Roman"/>
          <w:sz w:val="24"/>
          <w:szCs w:val="24"/>
        </w:rPr>
        <w:t>, в котором приводит и этот пример (с полным доказательством)</w:t>
      </w:r>
      <w:r w:rsidR="00BE4120">
        <w:rPr>
          <w:rFonts w:eastAsia="Times New Roman"/>
          <w:sz w:val="24"/>
          <w:szCs w:val="24"/>
        </w:rPr>
        <w:t>,</w:t>
      </w:r>
      <w:r w:rsidRPr="0029618A">
        <w:rPr>
          <w:rFonts w:eastAsia="Times New Roman"/>
          <w:sz w:val="24"/>
          <w:szCs w:val="24"/>
        </w:rPr>
        <w:t xml:space="preserve"> и теорему, достойную иных законов подлости:</w:t>
      </w:r>
    </w:p>
    <w:p w14:paraId="3D45CF22" w14:textId="3670F917" w:rsidR="008E2D65" w:rsidRPr="0029618A" w:rsidRDefault="00355556">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noProof/>
        </w:rPr>
        <w:drawing>
          <wp:anchor distT="71755" distB="71755" distL="144145" distR="153670" simplePos="0" relativeHeight="251674624" behindDoc="0" locked="0" layoutInCell="1" allowOverlap="1" wp14:anchorId="4C943066" wp14:editId="467217C3">
            <wp:simplePos x="0" y="0"/>
            <wp:positionH relativeFrom="column">
              <wp:posOffset>39370</wp:posOffset>
            </wp:positionH>
            <wp:positionV relativeFrom="paragraph">
              <wp:posOffset>125095</wp:posOffset>
            </wp:positionV>
            <wp:extent cx="2371725" cy="2063115"/>
            <wp:effectExtent l="0" t="0" r="9525" b="0"/>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6" cstate="print"/>
                    <a:srcRect/>
                    <a:stretch>
                      <a:fillRect/>
                    </a:stretch>
                  </pic:blipFill>
                  <pic:spPr>
                    <a:xfrm>
                      <a:off x="0" y="0"/>
                      <a:ext cx="2371725" cy="2063115"/>
                    </a:xfrm>
                    <a:prstGeom prst="rect">
                      <a:avLst/>
                    </a:prstGeom>
                    <a:ln/>
                  </pic:spPr>
                </pic:pic>
              </a:graphicData>
            </a:graphic>
          </wp:anchor>
        </w:drawing>
      </w:r>
      <w:r w:rsidR="00662FA5" w:rsidRPr="0029618A">
        <w:rPr>
          <w:rFonts w:eastAsia="Times New Roman"/>
          <w:b/>
          <w:color w:val="943734"/>
          <w:sz w:val="24"/>
          <w:szCs w:val="24"/>
        </w:rPr>
        <w:t>Просто посмотреть недостаточно.</w:t>
      </w:r>
    </w:p>
    <w:p w14:paraId="3A282351"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В этой статье </w:t>
      </w:r>
      <w:proofErr w:type="gramStart"/>
      <w:r w:rsidRPr="0029618A">
        <w:rPr>
          <w:rFonts w:eastAsia="Times New Roman"/>
          <w:sz w:val="24"/>
          <w:szCs w:val="24"/>
        </w:rPr>
        <w:t>содержится ещё более трёх десятков</w:t>
      </w:r>
      <w:proofErr w:type="gramEnd"/>
      <w:r w:rsidRPr="0029618A">
        <w:rPr>
          <w:rFonts w:eastAsia="Times New Roman"/>
          <w:sz w:val="24"/>
          <w:szCs w:val="24"/>
        </w:rPr>
        <w:t xml:space="preserve"> примеров последовательностей и «фактов», которые выглядят многообещающими, но никак не могут являться законами. </w:t>
      </w:r>
    </w:p>
    <w:p w14:paraId="30DFBDB5" w14:textId="4C678A9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sidR="00BE4120">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sidR="00BE4120">
        <w:rPr>
          <w:rFonts w:eastAsia="Times New Roman"/>
          <w:sz w:val="24"/>
          <w:szCs w:val="24"/>
        </w:rPr>
        <w:t xml:space="preserve">нескольких первых </w:t>
      </w:r>
      <w:r w:rsidRPr="0029618A">
        <w:rPr>
          <w:rFonts w:eastAsia="Times New Roman"/>
          <w:sz w:val="24"/>
          <w:szCs w:val="24"/>
        </w:rPr>
        <w:t>простых чисел</w:t>
      </w:r>
      <w:ins w:id="2475" w:author="Пользователь" w:date="2019-10-12T12:15:00Z">
        <w:r w:rsidR="00BE4120">
          <w:rPr>
            <w:rFonts w:eastAsia="Times New Roman"/>
            <w:sz w:val="24"/>
            <w:szCs w:val="24"/>
          </w:rPr>
          <w:t>,</w:t>
        </w:r>
      </w:ins>
      <w:r w:rsidRPr="0029618A">
        <w:rPr>
          <w:rFonts w:eastAsia="Times New Roman"/>
          <w:sz w:val="24"/>
          <w:szCs w:val="24"/>
        </w:rPr>
        <w:t xml:space="preserve"> увеличенное на единицу</w:t>
      </w:r>
      <w:ins w:id="2476" w:author="Пользователь" w:date="2019-10-12T12:14:00Z">
        <w:r w:rsidR="00BE4120">
          <w:rPr>
            <w:rFonts w:eastAsia="Times New Roman"/>
            <w:sz w:val="24"/>
            <w:szCs w:val="24"/>
          </w:rPr>
          <w:t>,</w:t>
        </w:r>
      </w:ins>
      <w:r w:rsidRPr="0029618A">
        <w:rPr>
          <w:rFonts w:eastAsia="Times New Roman"/>
          <w:sz w:val="24"/>
          <w:szCs w:val="24"/>
        </w:rPr>
        <w:t xml:space="preserve"> всегда порождает простое число и убедиться в этом на нескольких примерах:</w:t>
      </w:r>
    </w:p>
    <w:p w14:paraId="127D9615" w14:textId="77777777" w:rsidR="008E2D65" w:rsidRPr="0029618A" w:rsidRDefault="00662FA5">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2+1=3</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m:t>
              </m:r>
            </m:e>
          </m:d>
          <m:r>
            <w:rPr>
              <w:rFonts w:ascii="Cambria Math" w:eastAsia="Cambria Math" w:hAnsi="Cambria Math"/>
              <w:sz w:val="24"/>
              <w:szCs w:val="24"/>
            </w:rPr>
            <m:t>+1=7</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m:t>
              </m:r>
            </m:e>
          </m:d>
          <m:r>
            <w:rPr>
              <w:rFonts w:ascii="Cambria Math" w:eastAsia="Cambria Math" w:hAnsi="Cambria Math"/>
              <w:sz w:val="24"/>
              <w:szCs w:val="24"/>
            </w:rPr>
            <m:t>+1=31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m:t>
              </m:r>
            </m:e>
          </m:d>
          <m:r>
            <w:rPr>
              <w:rFonts w:ascii="Cambria Math" w:eastAsia="Cambria Math" w:hAnsi="Cambria Math"/>
              <w:sz w:val="24"/>
              <w:szCs w:val="24"/>
            </w:rPr>
            <m:t>+1=211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m:t>
              </m:r>
            </m:e>
          </m:d>
          <m:r>
            <w:rPr>
              <w:rFonts w:ascii="Cambria Math" w:eastAsia="Cambria Math" w:hAnsi="Cambria Math"/>
              <w:sz w:val="24"/>
              <w:szCs w:val="24"/>
            </w:rPr>
            <m:t>+1=2311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2×3×5×7×11×13</m:t>
              </m:r>
            </m:e>
          </m:d>
          <m:r>
            <w:rPr>
              <w:rFonts w:ascii="Cambria Math" w:eastAsia="Cambria Math" w:hAnsi="Cambria Math"/>
              <w:sz w:val="24"/>
              <w:szCs w:val="24"/>
            </w:rPr>
            <m:t>+1=30031</m:t>
          </m:r>
        </m:oMath>
      </m:oMathPara>
    </w:p>
    <w:p w14:paraId="76F3687C" w14:textId="0EE08389"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Стоп! </w:t>
      </w:r>
      <m:oMath>
        <m:r>
          <w:rPr>
            <w:rFonts w:ascii="Cambria Math" w:eastAsia="Cambria Math" w:hAnsi="Cambria Math"/>
            <w:sz w:val="24"/>
            <w:szCs w:val="24"/>
          </w:rPr>
          <m:t>30031=59×</m:t>
        </m:r>
        <w:proofErr w:type="gramStart"/>
        <m:r>
          <w:rPr>
            <w:rFonts w:ascii="Cambria Math" w:eastAsia="Cambria Math" w:hAnsi="Cambria Math"/>
            <w:sz w:val="24"/>
            <w:szCs w:val="24"/>
          </w:rPr>
          <m:t>509</m:t>
        </m:r>
      </m:oMath>
      <w:proofErr w:type="gramEnd"/>
      <w:r w:rsidRPr="0029618A">
        <w:rPr>
          <w:rFonts w:eastAsia="Times New Roman"/>
          <w:sz w:val="24"/>
          <w:szCs w:val="24"/>
        </w:rPr>
        <w:t xml:space="preserve"> да и следующие примеры дают осечку! Что же</w:t>
      </w:r>
      <w:ins w:id="2477" w:author="Пользователь" w:date="2019-10-12T12:15:00Z">
        <w:r w:rsidR="00BE4120">
          <w:rPr>
            <w:rFonts w:eastAsia="Times New Roman"/>
            <w:sz w:val="24"/>
            <w:szCs w:val="24"/>
          </w:rPr>
          <w:t>,</w:t>
        </w:r>
      </w:ins>
      <w:r w:rsidRPr="0029618A">
        <w:rPr>
          <w:rFonts w:eastAsia="Times New Roman"/>
          <w:sz w:val="24"/>
          <w:szCs w:val="24"/>
        </w:rPr>
        <w:t xml:space="preserve"> доказательство Евклида неверно? Нет, оно совершенно справедливо, поскольку </w:t>
      </w:r>
      <w:ins w:id="2478" w:author="СБ" w:date="2019-11-10T17:20:00Z">
        <w:r w:rsidR="00C47EB6">
          <w:rPr>
            <w:rFonts w:eastAsia="Times New Roman"/>
            <w:sz w:val="24"/>
            <w:szCs w:val="24"/>
          </w:rPr>
          <w:t xml:space="preserve">ничего не говорит о простоте результата, но </w:t>
        </w:r>
      </w:ins>
      <w:r w:rsidRPr="0029618A">
        <w:rPr>
          <w:rFonts w:eastAsia="Times New Roman"/>
          <w:sz w:val="24"/>
          <w:szCs w:val="24"/>
        </w:rPr>
        <w:t>утверждает существовани</w:t>
      </w:r>
      <w:ins w:id="2479" w:author="СБ" w:date="2019-11-10T17:21:00Z">
        <w:r w:rsidR="00C47EB6">
          <w:rPr>
            <w:rFonts w:eastAsia="Times New Roman"/>
            <w:sz w:val="24"/>
            <w:szCs w:val="24"/>
          </w:rPr>
          <w:t>е</w:t>
        </w:r>
      </w:ins>
      <w:del w:id="2480" w:author="СБ" w:date="2019-11-10T17:21:00Z">
        <w:r w:rsidRPr="0029618A" w:rsidDel="00C47EB6">
          <w:rPr>
            <w:rFonts w:eastAsia="Times New Roman"/>
            <w:sz w:val="24"/>
            <w:szCs w:val="24"/>
          </w:rPr>
          <w:delText>я</w:delText>
        </w:r>
      </w:del>
      <w:r w:rsidRPr="0029618A">
        <w:rPr>
          <w:rFonts w:eastAsia="Times New Roman"/>
          <w:sz w:val="24"/>
          <w:szCs w:val="24"/>
        </w:rPr>
        <w:t xml:space="preserve"> числа</w:t>
      </w:r>
      <w:ins w:id="2481" w:author="Пользователь" w:date="2019-10-12T12:15:00Z">
        <w:r w:rsidR="00BE4120">
          <w:rPr>
            <w:rFonts w:eastAsia="Times New Roman"/>
            <w:sz w:val="24"/>
            <w:szCs w:val="24"/>
          </w:rPr>
          <w:t>,</w:t>
        </w:r>
      </w:ins>
      <w:r w:rsidRPr="0029618A">
        <w:rPr>
          <w:rFonts w:eastAsia="Times New Roman"/>
          <w:sz w:val="24"/>
          <w:szCs w:val="24"/>
        </w:rPr>
        <w:t xml:space="preserve"> не делящегося </w:t>
      </w:r>
      <w:del w:id="2482" w:author="СБ" w:date="2019-11-10T17:21:00Z">
        <w:r w:rsidRPr="0029618A" w:rsidDel="00C47EB6">
          <w:rPr>
            <w:rFonts w:eastAsia="Times New Roman"/>
            <w:i/>
            <w:sz w:val="24"/>
            <w:szCs w:val="24"/>
          </w:rPr>
          <w:delText xml:space="preserve">на уже найденные </w:delText>
        </w:r>
        <w:commentRangeStart w:id="2483"/>
        <w:r w:rsidRPr="0029618A" w:rsidDel="00C47EB6">
          <w:rPr>
            <w:rFonts w:eastAsia="Times New Roman"/>
            <w:i/>
            <w:sz w:val="24"/>
            <w:szCs w:val="24"/>
          </w:rPr>
          <w:delText>числа</w:delText>
        </w:r>
        <w:commentRangeEnd w:id="2483"/>
        <w:r w:rsidR="00BE4120" w:rsidDel="00C47EB6">
          <w:rPr>
            <w:rStyle w:val="af"/>
          </w:rPr>
          <w:commentReference w:id="2483"/>
        </w:r>
      </w:del>
      <w:ins w:id="2484" w:author="СБ" w:date="2019-11-10T17:21:00Z">
        <w:r w:rsidR="00C47EB6">
          <w:rPr>
            <w:rFonts w:eastAsia="Times New Roman"/>
            <w:i/>
            <w:sz w:val="24"/>
            <w:szCs w:val="24"/>
          </w:rPr>
          <w:t>ни на одно из полного (по нашему предположению) множества простых чисел</w:t>
        </w:r>
      </w:ins>
      <w:commentRangeStart w:id="2485"/>
      <w:r w:rsidRPr="0029618A">
        <w:rPr>
          <w:rFonts w:eastAsia="Times New Roman"/>
          <w:sz w:val="24"/>
          <w:szCs w:val="24"/>
        </w:rPr>
        <w:t>.</w:t>
      </w:r>
      <w:commentRangeEnd w:id="2485"/>
      <w:r w:rsidR="00B937FD">
        <w:rPr>
          <w:rStyle w:val="af"/>
        </w:rPr>
        <w:commentReference w:id="2485"/>
      </w:r>
      <w:r w:rsidRPr="0029618A">
        <w:rPr>
          <w:rFonts w:eastAsia="Times New Roman"/>
          <w:sz w:val="24"/>
          <w:szCs w:val="24"/>
        </w:rPr>
        <w:t xml:space="preserve"> </w:t>
      </w:r>
      <w:r w:rsidR="005E7A35">
        <w:rPr>
          <w:rFonts w:eastAsia="Times New Roman"/>
          <w:sz w:val="24"/>
          <w:szCs w:val="24"/>
        </w:rPr>
        <w:t>Ч</w:t>
      </w:r>
      <w:r w:rsidRPr="0029618A">
        <w:rPr>
          <w:rFonts w:eastAsia="Times New Roman"/>
          <w:sz w:val="24"/>
          <w:szCs w:val="24"/>
        </w:rPr>
        <w:t xml:space="preserve">исло </w:t>
      </w:r>
      <m:oMath>
        <m:r>
          <w:rPr>
            <w:rFonts w:ascii="Cambria Math" w:eastAsia="Cambria Math" w:hAnsi="Cambria Math"/>
            <w:sz w:val="24"/>
            <w:szCs w:val="24"/>
          </w:rPr>
          <m:t>30031</m:t>
        </m:r>
      </m:oMath>
      <w:r w:rsidRPr="0029618A">
        <w:rPr>
          <w:rFonts w:eastAsia="Times New Roman"/>
          <w:sz w:val="24"/>
          <w:szCs w:val="24"/>
        </w:rPr>
        <w:t xml:space="preserve"> </w:t>
      </w:r>
      <w:r w:rsidRPr="0029618A">
        <w:rPr>
          <w:rFonts w:eastAsia="Times New Roman"/>
          <w:sz w:val="24"/>
          <w:szCs w:val="24"/>
        </w:rPr>
        <w:lastRenderedPageBreak/>
        <w:t xml:space="preserve">и вправду не делится ни на одно из перемножаемых чисел. </w:t>
      </w:r>
      <w:proofErr w:type="gramStart"/>
      <w:r w:rsidRPr="0029618A">
        <w:rPr>
          <w:rFonts w:eastAsia="Times New Roman"/>
          <w:sz w:val="24"/>
          <w:szCs w:val="24"/>
        </w:rPr>
        <w:t>Позже, в 1990 году, тот же Ричард Ги выпустил в свет ещё одну статью «Второй сильный закон малых чисел»,</w:t>
      </w:r>
      <w:r w:rsidRPr="0029618A">
        <w:rPr>
          <w:rFonts w:eastAsia="Times New Roman"/>
          <w:sz w:val="24"/>
          <w:szCs w:val="24"/>
          <w:vertAlign w:val="superscript"/>
        </w:rPr>
        <w:footnoteReference w:id="29"/>
      </w:r>
      <w:r w:rsidRPr="0029618A">
        <w:rPr>
          <w:rFonts w:eastAsia="Times New Roman"/>
          <w:sz w:val="24"/>
          <w:szCs w:val="24"/>
        </w:rPr>
        <w:t xml:space="preserve"> в которой приводит ещё полсотни примеров последовательностей</w:t>
      </w:r>
      <w:r w:rsidR="005E7A35">
        <w:rPr>
          <w:rFonts w:eastAsia="Times New Roman"/>
          <w:sz w:val="24"/>
          <w:szCs w:val="24"/>
        </w:rPr>
        <w:t>,</w:t>
      </w:r>
      <w:r w:rsidRPr="0029618A">
        <w:rPr>
          <w:rFonts w:eastAsia="Times New Roman"/>
          <w:sz w:val="24"/>
          <w:szCs w:val="24"/>
        </w:rPr>
        <w:t xml:space="preserve"> ломающих интуицию математика!</w:t>
      </w:r>
      <w:proofErr w:type="gramEnd"/>
    </w:p>
    <w:p w14:paraId="72FC5A79" w14:textId="591A8BC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w:t>
      </w:r>
      <w:proofErr w:type="spellStart"/>
      <w:r w:rsidRPr="0029618A">
        <w:rPr>
          <w:rFonts w:eastAsia="Times New Roman"/>
          <w:sz w:val="24"/>
          <w:szCs w:val="24"/>
        </w:rPr>
        <w:t>Саймона</w:t>
      </w:r>
      <w:proofErr w:type="spellEnd"/>
      <w:r w:rsidRPr="0029618A">
        <w:rPr>
          <w:rFonts w:eastAsia="Times New Roman"/>
          <w:sz w:val="24"/>
          <w:szCs w:val="24"/>
        </w:rPr>
        <w:t xml:space="preserve"> Сингха, чтобы почувствовать</w:t>
      </w:r>
      <w:r w:rsidR="00B865F6">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14:paraId="5627D6DB" w14:textId="77777777" w:rsidR="008E2D65" w:rsidRPr="0029618A" w:rsidRDefault="00662FA5">
      <w:pPr>
        <w:pStyle w:val="2"/>
        <w:spacing w:before="200" w:after="0"/>
        <w:ind w:firstLine="397"/>
        <w:jc w:val="both"/>
        <w:rPr>
          <w:rFonts w:eastAsia="Cambria"/>
          <w:b/>
          <w:color w:val="4F81BD"/>
          <w:sz w:val="26"/>
          <w:szCs w:val="26"/>
        </w:rPr>
      </w:pPr>
      <w:bookmarkStart w:id="2486" w:name="_Toc22639658"/>
      <w:r w:rsidRPr="0029618A">
        <w:rPr>
          <w:rFonts w:eastAsia="Cambria"/>
          <w:b/>
          <w:color w:val="4F81BD"/>
          <w:sz w:val="26"/>
          <w:szCs w:val="26"/>
        </w:rPr>
        <w:t>Быстрее, ещё быстрее!</w:t>
      </w:r>
      <w:bookmarkEnd w:id="2486"/>
    </w:p>
    <w:p w14:paraId="516A75FC" w14:textId="142D06E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sidR="003863E0">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sidR="003863E0">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14:paraId="7C3D29FF" w14:textId="6A70922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w:t>
      </w:r>
      <w:proofErr w:type="spellStart"/>
      <w:r w:rsidRPr="0029618A">
        <w:rPr>
          <w:rFonts w:eastAsia="Times New Roman"/>
          <w:sz w:val="24"/>
          <w:szCs w:val="24"/>
        </w:rPr>
        <w:t>дедлайну</w:t>
      </w:r>
      <w:proofErr w:type="spellEnd"/>
      <w:r w:rsidRPr="0029618A">
        <w:rPr>
          <w:rFonts w:eastAsia="Times New Roman"/>
          <w:sz w:val="24"/>
          <w:szCs w:val="24"/>
        </w:rPr>
        <w:t>. Это говорит о том, что последовательности, порождаемые случайной функцией</w:t>
      </w:r>
      <w:r w:rsidR="00B865F6">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14:paraId="51811997"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77CD3D6A" wp14:editId="17BA01D3">
            <wp:extent cx="4141788" cy="3991359"/>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7" cstate="print"/>
                    <a:srcRect/>
                    <a:stretch>
                      <a:fillRect/>
                    </a:stretch>
                  </pic:blipFill>
                  <pic:spPr>
                    <a:xfrm>
                      <a:off x="0" y="0"/>
                      <a:ext cx="4141788" cy="3991359"/>
                    </a:xfrm>
                    <a:prstGeom prst="rect">
                      <a:avLst/>
                    </a:prstGeom>
                    <a:ln/>
                  </pic:spPr>
                </pic:pic>
              </a:graphicData>
            </a:graphic>
          </wp:inline>
        </w:drawing>
      </w:r>
    </w:p>
    <w:p w14:paraId="60BF9CBB"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Множество стохастических цепочек с дедлайном и ожидаемый темп выполнения работы.</w:t>
      </w:r>
    </w:p>
    <w:p w14:paraId="31EC9AD6" w14:textId="1E6F818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14:paraId="5CFCC29B" w14:textId="47A6E28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w:t>
      </w:r>
      <w:proofErr w:type="gramStart"/>
      <w:r w:rsidRPr="0029618A">
        <w:rPr>
          <w:rFonts w:eastAsia="Times New Roman"/>
          <w:sz w:val="24"/>
          <w:szCs w:val="24"/>
        </w:rPr>
        <w:t>увы</w:t>
      </w:r>
      <w:proofErr w:type="gramEnd"/>
      <w:r w:rsidRPr="0029618A">
        <w:rPr>
          <w:rFonts w:eastAsia="Times New Roman"/>
          <w:sz w:val="24"/>
          <w:szCs w:val="24"/>
        </w:rPr>
        <w:t xml:space="preserve">, сильно неравномерен: в первую половину срока будет сделано едва ли </w:t>
      </w:r>
      <m:oMath>
        <m:r>
          <w:rPr>
            <w:rFonts w:ascii="Cambria Math" w:eastAsia="Cambria Math" w:hAnsi="Cambria Math"/>
            <w:sz w:val="24"/>
            <w:szCs w:val="24"/>
          </w:rPr>
          <m:t>10%</m:t>
        </m:r>
      </m:oMath>
      <w:r w:rsidRPr="0029618A">
        <w:rPr>
          <w:rFonts w:eastAsia="Times New Roman"/>
          <w:sz w:val="24"/>
          <w:szCs w:val="24"/>
        </w:rPr>
        <w:t xml:space="preserve"> работы, а добрую половину всех дел придётся выполнять, имея в своём распоряжении мене</w:t>
      </w:r>
      <w:r w:rsidR="00397C67">
        <w:rPr>
          <w:rFonts w:eastAsia="Times New Roman"/>
          <w:sz w:val="24"/>
          <w:szCs w:val="24"/>
        </w:rPr>
        <w:t>е</w:t>
      </w:r>
      <w:r w:rsidRPr="0029618A">
        <w:rPr>
          <w:rFonts w:eastAsia="Times New Roman"/>
          <w:sz w:val="24"/>
          <w:szCs w:val="24"/>
        </w:rPr>
        <w:t xml:space="preserve"> </w:t>
      </w:r>
      <m:oMath>
        <m:r>
          <w:rPr>
            <w:rFonts w:ascii="Cambria Math" w:eastAsia="Cambria Math" w:hAnsi="Cambria Math"/>
            <w:sz w:val="24"/>
            <w:szCs w:val="24"/>
          </w:rPr>
          <m:t>10%</m:t>
        </m:r>
      </m:oMath>
      <w:r w:rsidRPr="0029618A">
        <w:rPr>
          <w:rFonts w:eastAsia="Times New Roman"/>
          <w:sz w:val="24"/>
          <w:szCs w:val="24"/>
        </w:rPr>
        <w:t xml:space="preserve"> времени. Но главная особенность: темп, вернее его наклон, стремительно увеличивается при приближении к </w:t>
      </w:r>
      <w:proofErr w:type="spellStart"/>
      <w:r w:rsidRPr="0029618A">
        <w:rPr>
          <w:rFonts w:eastAsia="Times New Roman"/>
          <w:sz w:val="24"/>
          <w:szCs w:val="24"/>
        </w:rPr>
        <w:t>дедлайну</w:t>
      </w:r>
      <w:proofErr w:type="spellEnd"/>
      <w:r w:rsidRPr="0029618A">
        <w:rPr>
          <w:rFonts w:eastAsia="Times New Roman"/>
          <w:sz w:val="24"/>
          <w:szCs w:val="24"/>
        </w:rPr>
        <w:t>!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14:paraId="67C29D5B"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14:paraId="301B9F3A" w14:textId="600EEB1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Прекрасные живые примеры таких процессов описаны, например, в рассказах Карела Чапека "Как делают газету</w:t>
      </w:r>
      <w:r w:rsidR="00397C67">
        <w:rPr>
          <w:rFonts w:eastAsia="Times New Roman"/>
          <w:sz w:val="24"/>
          <w:szCs w:val="24"/>
        </w:rPr>
        <w:t>"</w:t>
      </w:r>
      <w:r w:rsidR="003863E0">
        <w:rPr>
          <w:rFonts w:eastAsia="Times New Roman"/>
          <w:sz w:val="24"/>
          <w:szCs w:val="24"/>
        </w:rPr>
        <w:t xml:space="preserve"> </w:t>
      </w:r>
      <w:r w:rsidRPr="0029618A">
        <w:rPr>
          <w:rFonts w:eastAsia="Times New Roman"/>
          <w:sz w:val="24"/>
          <w:szCs w:val="24"/>
        </w:rPr>
        <w:t>и "Как ставится пьеса". Неужели причина этого проклятия кроется только в нашей неорганизованности и безалаберности? Это, конечно</w:t>
      </w:r>
      <w:r w:rsidR="00F67479">
        <w:rPr>
          <w:rFonts w:eastAsia="Times New Roman"/>
          <w:sz w:val="24"/>
          <w:szCs w:val="24"/>
        </w:rPr>
        <w:t>,</w:t>
      </w:r>
      <w:r w:rsidRPr="0029618A">
        <w:rPr>
          <w:rFonts w:eastAsia="Times New Roman"/>
          <w:sz w:val="24"/>
          <w:szCs w:val="24"/>
        </w:rPr>
        <w:t xml:space="preserve"> основные причины, но мы не настолько в</w:t>
      </w:r>
      <w:ins w:id="2487" w:author="СБ" w:date="2019-11-10T17:35:00Z">
        <w:r w:rsidR="00B937FD">
          <w:rPr>
            <w:rFonts w:eastAsia="Times New Roman"/>
            <w:sz w:val="24"/>
            <w:szCs w:val="24"/>
          </w:rPr>
          <w:t xml:space="preserve"> них</w:t>
        </w:r>
      </w:ins>
      <w:r w:rsidRPr="0029618A">
        <w:rPr>
          <w:rFonts w:eastAsia="Times New Roman"/>
          <w:sz w:val="24"/>
          <w:szCs w:val="24"/>
        </w:rPr>
        <w:t xml:space="preserve"> </w:t>
      </w:r>
      <w:commentRangeStart w:id="2488"/>
      <w:del w:id="2489" w:author="СБ" w:date="2019-11-10T17:35:00Z">
        <w:r w:rsidRPr="0029618A" w:rsidDel="00B937FD">
          <w:rPr>
            <w:rFonts w:eastAsia="Times New Roman"/>
            <w:sz w:val="24"/>
            <w:szCs w:val="24"/>
          </w:rPr>
          <w:delText xml:space="preserve">ней </w:delText>
        </w:r>
      </w:del>
      <w:commentRangeEnd w:id="2488"/>
      <w:r w:rsidR="00F67479">
        <w:rPr>
          <w:rStyle w:val="af"/>
        </w:rPr>
        <w:commentReference w:id="2488"/>
      </w:r>
      <w:commentRangeStart w:id="2490"/>
      <w:r w:rsidRPr="0029618A">
        <w:rPr>
          <w:rFonts w:eastAsia="Times New Roman"/>
          <w:sz w:val="24"/>
          <w:szCs w:val="24"/>
        </w:rPr>
        <w:t>виноваты</w:t>
      </w:r>
      <w:commentRangeEnd w:id="2490"/>
      <w:r w:rsidR="00B937FD">
        <w:rPr>
          <w:rStyle w:val="af"/>
        </w:rPr>
        <w:commentReference w:id="2490"/>
      </w:r>
      <w:r w:rsidRPr="0029618A">
        <w:rPr>
          <w:rFonts w:eastAsia="Times New Roman"/>
          <w:sz w:val="24"/>
          <w:szCs w:val="24"/>
        </w:rPr>
        <w:t xml:space="preserve">, чтобы нельзя было попробовать оправдаться каким-либо математическим законом. Стратегия </w:t>
      </w:r>
      <w:proofErr w:type="gramStart"/>
      <w:r w:rsidRPr="0029618A">
        <w:rPr>
          <w:rFonts w:eastAsia="Times New Roman"/>
          <w:sz w:val="24"/>
          <w:szCs w:val="24"/>
        </w:rPr>
        <w:t>балбеса</w:t>
      </w:r>
      <w:proofErr w:type="gramEnd"/>
      <w:r w:rsidRPr="0029618A">
        <w:rPr>
          <w:rFonts w:eastAsia="Times New Roman"/>
          <w:sz w:val="24"/>
          <w:szCs w:val="24"/>
        </w:rPr>
        <w:t>, конечно, выглядит глупо, но взрывной рост темпа — это не шутки! Можно ли вообще с ним справиться?</w:t>
      </w:r>
    </w:p>
    <w:p w14:paraId="2EB82E84"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14:paraId="6ADD4B80" w14:textId="77777777" w:rsidR="008E2D65" w:rsidRPr="0029618A" w:rsidRDefault="001C6BB5">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den>
          </m:f>
          <m:sSub>
            <m:sSubPr>
              <m:ctrlPr>
                <w:rPr>
                  <w:rFonts w:ascii="Cambria Math" w:eastAsia="Cambria Math" w:hAnsi="Cambria Math"/>
                  <w:i/>
                  <w:sz w:val="24"/>
                  <w:szCs w:val="24"/>
                </w:rPr>
              </m:ctrlPr>
            </m:sSubPr>
            <m:e>
              <m:r>
                <w:rPr>
                  <w:rFonts w:ascii="Cambria Math" w:eastAsia="Cambria Math" w:hAnsi="Cambria Math"/>
                  <w:sz w:val="24"/>
                  <w:szCs w:val="24"/>
                </w:rPr>
                <m:t>log</m:t>
              </m:r>
            </m:e>
            <m:sub>
              <m:r>
                <w:rPr>
                  <w:rFonts w:ascii="Cambria Math" w:eastAsia="Cambria Math" w:hAnsi="Cambria Math"/>
                  <w:sz w:val="24"/>
                  <w:szCs w:val="24"/>
                </w:rPr>
                <m:t>2</m:t>
              </m:r>
            </m:sub>
          </m:sSub>
          <m:d>
            <m:dPr>
              <m:begChr m:val="["/>
              <m:endChr m:val="]"/>
              <m:ctrlPr>
                <w:rPr>
                  <w:rFonts w:ascii="Cambria Math" w:eastAsia="Cambria Math" w:hAnsi="Cambria Math"/>
                  <w:i/>
                  <w:sz w:val="24"/>
                  <w:szCs w:val="24"/>
                </w:rPr>
              </m:ctrlPr>
            </m:dPr>
            <m:e>
              <m:r>
                <w:rPr>
                  <w:rFonts w:ascii="Cambria Math" w:eastAsia="Cambria Math" w:hAnsi="Cambria Math"/>
                  <w:sz w:val="24"/>
                  <w:szCs w:val="24"/>
                </w:rPr>
                <m:t>1-x</m:t>
              </m:r>
              <m:d>
                <m:dPr>
                  <m:ctrlPr>
                    <w:rPr>
                      <w:rFonts w:ascii="Cambria Math" w:eastAsia="Cambria Math" w:hAnsi="Cambria Math"/>
                      <w:i/>
                      <w:sz w:val="24"/>
                      <w:szCs w:val="24"/>
                    </w:rPr>
                  </m:ctrlPr>
                </m:dPr>
                <m:e>
                  <m:r>
                    <w:rPr>
                      <w:rFonts w:ascii="Cambria Math" w:eastAsia="Cambria Math" w:hAnsi="Cambria Math"/>
                      <w:sz w:val="24"/>
                      <w:szCs w:val="24"/>
                    </w:rPr>
                    <m:t>1-</m:t>
                  </m:r>
                  <m:sSup>
                    <m:sSupPr>
                      <m:ctrlPr>
                        <w:rPr>
                          <w:rFonts w:ascii="Cambria Math" w:eastAsia="Cambria Math" w:hAnsi="Cambria Math"/>
                          <w:i/>
                          <w:sz w:val="24"/>
                          <w:szCs w:val="24"/>
                        </w:rPr>
                      </m:ctrlPr>
                    </m:sSupPr>
                    <m:e>
                      <m:r>
                        <w:rPr>
                          <w:rFonts w:ascii="Cambria Math" w:eastAsia="Cambria Math" w:hAnsi="Cambria Math"/>
                          <w:sz w:val="24"/>
                          <w:szCs w:val="24"/>
                        </w:rPr>
                        <m:t>2</m:t>
                      </m:r>
                    </m:e>
                    <m:sup>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sup>
                  </m:sSup>
                </m:e>
              </m:d>
            </m:e>
          </m:d>
          <m:r>
            <w:rPr>
              <w:rFonts w:ascii="Cambria Math" w:eastAsia="Cambria Math" w:hAnsi="Cambria Math"/>
              <w:sz w:val="24"/>
              <w:szCs w:val="24"/>
            </w:rPr>
            <m:t>.</m:t>
          </m:r>
        </m:oMath>
      </m:oMathPara>
    </w:p>
    <w:p w14:paraId="46A66DA1" w14:textId="65D65D3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 Логарифм </w:t>
      </w:r>
      <w:r w:rsidR="00F67479">
        <w:rPr>
          <w:rFonts w:eastAsia="Times New Roman"/>
          <w:sz w:val="24"/>
          <w:szCs w:val="24"/>
        </w:rPr>
        <w:t xml:space="preserve">– </w:t>
      </w:r>
      <w:r w:rsidRPr="0029618A">
        <w:rPr>
          <w:rFonts w:eastAsia="Times New Roman"/>
          <w:sz w:val="24"/>
          <w:szCs w:val="24"/>
        </w:rPr>
        <w:t>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14:paraId="79C88457"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5E4A7EF" wp14:editId="400B6313">
            <wp:extent cx="3747135" cy="3570605"/>
            <wp:effectExtent l="0" t="0" r="0" b="0"/>
            <wp:docPr id="87" name="image81.png" descr="C:\tmp\podlost\ToH\html\figures\deadline\fig2.png"/>
            <wp:cNvGraphicFramePr/>
            <a:graphic xmlns:a="http://schemas.openxmlformats.org/drawingml/2006/main">
              <a:graphicData uri="http://schemas.openxmlformats.org/drawingml/2006/picture">
                <pic:pic xmlns:pic="http://schemas.openxmlformats.org/drawingml/2006/picture">
                  <pic:nvPicPr>
                    <pic:cNvPr id="0" name="image81.png" descr="C:\tmp\podlost\ToH\html\figures\deadline\fig2.png"/>
                    <pic:cNvPicPr preferRelativeResize="0"/>
                  </pic:nvPicPr>
                  <pic:blipFill>
                    <a:blip r:embed="rId108" cstate="print"/>
                    <a:srcRect/>
                    <a:stretch>
                      <a:fillRect/>
                    </a:stretch>
                  </pic:blipFill>
                  <pic:spPr>
                    <a:xfrm>
                      <a:off x="0" y="0"/>
                      <a:ext cx="3747135" cy="3570605"/>
                    </a:xfrm>
                    <a:prstGeom prst="rect">
                      <a:avLst/>
                    </a:prstGeom>
                    <a:ln/>
                  </pic:spPr>
                </pic:pic>
              </a:graphicData>
            </a:graphic>
          </wp:inline>
        </w:drawing>
      </w:r>
    </w:p>
    <w:p w14:paraId="1C89E90E"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Наиболее вероятный темп выполнения работы в ограниченный срок. </w:t>
      </w:r>
    </w:p>
    <w:p w14:paraId="71BE83D7" w14:textId="5EA188A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жёсткое ограничение по времени влияет благотворно. Имя в запасе всего неделю, мы, скорее всего, станем выполнять </w:t>
      </w:r>
      <w:r w:rsidRPr="0029618A">
        <w:rPr>
          <w:rFonts w:eastAsia="Times New Roman"/>
          <w:sz w:val="24"/>
          <w:szCs w:val="24"/>
        </w:rPr>
        <w:lastRenderedPageBreak/>
        <w:t>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w:t>
      </w:r>
      <w:proofErr w:type="spellStart"/>
      <w:r w:rsidRPr="0029618A">
        <w:rPr>
          <w:rFonts w:eastAsia="Times New Roman"/>
          <w:sz w:val="24"/>
          <w:szCs w:val="24"/>
        </w:rPr>
        <w:t>перфекциониста</w:t>
      </w:r>
      <w:proofErr w:type="spellEnd"/>
      <w:r w:rsidRPr="0029618A">
        <w:rPr>
          <w:rFonts w:eastAsia="Times New Roman"/>
          <w:sz w:val="24"/>
          <w:szCs w:val="24"/>
        </w:rPr>
        <w:t xml:space="preserve">, который выполняет работу в точности равномерно, темп выполнения </w:t>
      </w:r>
      <w:del w:id="2491" w:author="СБ" w:date="2019-11-10T17:36:00Z">
        <w:r w:rsidRPr="0029618A" w:rsidDel="00B937FD">
          <w:rPr>
            <w:rFonts w:eastAsia="Times New Roman"/>
            <w:sz w:val="24"/>
            <w:szCs w:val="24"/>
          </w:rPr>
          <w:delText>должен стремиться к</w:delText>
        </w:r>
      </w:del>
      <w:ins w:id="2492" w:author="СБ" w:date="2019-11-10T17:36:00Z">
        <w:r w:rsidR="00B937FD">
          <w:rPr>
            <w:rFonts w:eastAsia="Times New Roman"/>
            <w:sz w:val="24"/>
            <w:szCs w:val="24"/>
          </w:rPr>
          <w:t xml:space="preserve"> соответствует </w:t>
        </w:r>
      </w:ins>
      <w:r w:rsidRPr="0029618A">
        <w:rPr>
          <w:rFonts w:eastAsia="Times New Roman"/>
          <w:sz w:val="24"/>
          <w:szCs w:val="24"/>
        </w:rPr>
        <w:t xml:space="preserve"> диагонали (синяя пунктирная линия на </w:t>
      </w:r>
      <w:commentRangeStart w:id="2493"/>
      <w:r w:rsidRPr="0029618A">
        <w:rPr>
          <w:rFonts w:eastAsia="Times New Roman"/>
          <w:sz w:val="24"/>
          <w:szCs w:val="24"/>
        </w:rPr>
        <w:t>рисунке</w:t>
      </w:r>
      <w:commentRangeEnd w:id="2493"/>
      <w:r w:rsidR="00F67479">
        <w:rPr>
          <w:rStyle w:val="af"/>
        </w:rPr>
        <w:commentReference w:id="2493"/>
      </w:r>
      <w:r w:rsidRPr="0029618A">
        <w:rPr>
          <w:rFonts w:eastAsia="Times New Roman"/>
          <w:sz w:val="24"/>
          <w:szCs w:val="24"/>
        </w:rPr>
        <w:t>)</w:t>
      </w:r>
      <w:commentRangeStart w:id="2494"/>
      <w:r w:rsidRPr="0029618A">
        <w:rPr>
          <w:rFonts w:eastAsia="Times New Roman"/>
          <w:sz w:val="24"/>
          <w:szCs w:val="24"/>
        </w:rPr>
        <w:t>.</w:t>
      </w:r>
      <w:commentRangeEnd w:id="2494"/>
      <w:r w:rsidR="00B937FD">
        <w:rPr>
          <w:rStyle w:val="af"/>
        </w:rPr>
        <w:commentReference w:id="2494"/>
      </w:r>
      <w:r w:rsidRPr="0029618A">
        <w:rPr>
          <w:rFonts w:eastAsia="Times New Roman"/>
          <w:sz w:val="24"/>
          <w:szCs w:val="24"/>
        </w:rPr>
        <w:t xml:space="preserve">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 </w:t>
      </w:r>
      <m:oMath>
        <m:r>
          <w:rPr>
            <w:rFonts w:ascii="Cambria Math" w:eastAsia="Cambria Math" w:hAnsi="Cambria Math"/>
            <w:sz w:val="24"/>
            <w:szCs w:val="24"/>
          </w:rPr>
          <m:t>n</m:t>
        </m:r>
      </m:oMath>
      <w:r w:rsidRPr="0029618A">
        <w:rPr>
          <w:rFonts w:eastAsia="Times New Roman"/>
          <w:sz w:val="24"/>
          <w:szCs w:val="24"/>
        </w:rPr>
        <w:t xml:space="preserve">. В приведённых нами примерах для недели, месяца и года, коэффициент подлости равен, соответственно </w:t>
      </w:r>
      <m:oMath>
        <m:r>
          <w:rPr>
            <w:rFonts w:ascii="Cambria Math" w:eastAsia="Cambria Math" w:hAnsi="Cambria Math"/>
            <w:sz w:val="24"/>
            <w:szCs w:val="24"/>
          </w:rPr>
          <m:t>0.37</m:t>
        </m:r>
      </m:oMath>
      <w:r w:rsidRPr="0029618A">
        <w:rPr>
          <w:rFonts w:eastAsia="Times New Roman"/>
          <w:sz w:val="24"/>
          <w:szCs w:val="24"/>
        </w:rPr>
        <w:t xml:space="preserve">, </w:t>
      </w:r>
      <m:oMath>
        <m:r>
          <w:rPr>
            <w:rFonts w:ascii="Cambria Math" w:eastAsia="Cambria Math" w:hAnsi="Cambria Math"/>
            <w:sz w:val="24"/>
            <w:szCs w:val="24"/>
          </w:rPr>
          <m:t>0.49</m:t>
        </m:r>
      </m:oMath>
      <w:r w:rsidRPr="0029618A">
        <w:rPr>
          <w:rFonts w:eastAsia="Times New Roman"/>
          <w:sz w:val="24"/>
          <w:szCs w:val="24"/>
        </w:rPr>
        <w:t xml:space="preserve"> и </w:t>
      </w:r>
      <m:oMath>
        <m:r>
          <w:rPr>
            <w:rFonts w:ascii="Cambria Math" w:eastAsia="Cambria Math" w:hAnsi="Cambria Math"/>
            <w:sz w:val="24"/>
            <w:szCs w:val="24"/>
          </w:rPr>
          <m:t>0.63</m:t>
        </m:r>
      </m:oMath>
      <w:r w:rsidRPr="0029618A">
        <w:rPr>
          <w:rFonts w:eastAsia="Times New Roman"/>
          <w:sz w:val="24"/>
          <w:szCs w:val="24"/>
        </w:rPr>
        <w:t xml:space="preserve">. Этот индекс растёт с ростом </w:t>
      </w:r>
      <m:oMath>
        <m:r>
          <w:rPr>
            <w:rFonts w:ascii="Cambria Math" w:eastAsia="Cambria Math" w:hAnsi="Cambria Math"/>
            <w:sz w:val="24"/>
            <w:szCs w:val="24"/>
          </w:rPr>
          <m:t>n</m:t>
        </m:r>
      </m:oMath>
      <w:r w:rsidRPr="0029618A">
        <w:rPr>
          <w:rFonts w:eastAsia="Times New Roman"/>
          <w:sz w:val="24"/>
          <w:szCs w:val="24"/>
        </w:rPr>
        <w:t xml:space="preserve"> 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w:t>
      </w:r>
      <w:proofErr w:type="gramStart"/>
      <w:r w:rsidRPr="0029618A">
        <w:rPr>
          <w:rFonts w:eastAsia="Times New Roman"/>
          <w:sz w:val="24"/>
          <w:szCs w:val="24"/>
        </w:rPr>
        <w:t>балбес</w:t>
      </w:r>
      <w:proofErr w:type="gramEnd"/>
      <w:r w:rsidRPr="0029618A">
        <w:rPr>
          <w:rFonts w:eastAsia="Times New Roman"/>
          <w:sz w:val="24"/>
          <w:szCs w:val="24"/>
        </w:rPr>
        <w:t xml:space="preserve">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привычные сетования: «</w:t>
      </w:r>
      <w:r w:rsidRPr="0029618A">
        <w:rPr>
          <w:rFonts w:eastAsia="Times New Roman"/>
          <w:i/>
          <w:sz w:val="24"/>
          <w:szCs w:val="24"/>
        </w:rPr>
        <w:t>Целое лето</w:t>
      </w:r>
      <w:r w:rsidR="003863E0">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14:paraId="34D4D36E" w14:textId="705F0967" w:rsidR="008E2D65" w:rsidRPr="0029618A" w:rsidRDefault="00662FA5">
      <w:pPr>
        <w:spacing w:line="288" w:lineRule="auto"/>
        <w:ind w:firstLine="397"/>
        <w:jc w:val="both"/>
        <w:rPr>
          <w:rFonts w:eastAsia="Times New Roman"/>
          <w:sz w:val="24"/>
          <w:szCs w:val="24"/>
        </w:rPr>
      </w:pPr>
      <w:proofErr w:type="spellStart"/>
      <w:r w:rsidRPr="0029618A">
        <w:rPr>
          <w:rFonts w:eastAsia="Times New Roman"/>
          <w:sz w:val="24"/>
          <w:szCs w:val="24"/>
        </w:rPr>
        <w:t>Даосы</w:t>
      </w:r>
      <w:proofErr w:type="spellEnd"/>
      <w:r w:rsidRPr="0029618A">
        <w:rPr>
          <w:rFonts w:eastAsia="Times New Roman"/>
          <w:sz w:val="24"/>
          <w:szCs w:val="24"/>
        </w:rPr>
        <w:t xml:space="preserve">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sidR="004874CA">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sidR="004874CA">
        <w:rPr>
          <w:rFonts w:eastAsia="Times New Roman"/>
          <w:sz w:val="24"/>
          <w:szCs w:val="24"/>
        </w:rPr>
        <w:t xml:space="preserve"> –</w:t>
      </w:r>
      <w:r w:rsidRPr="0029618A">
        <w:rPr>
          <w:rFonts w:eastAsia="Times New Roman"/>
          <w:sz w:val="24"/>
          <w:szCs w:val="24"/>
        </w:rPr>
        <w:t xml:space="preserve"> весьма вероятно </w:t>
      </w:r>
      <w:r w:rsidR="004874CA">
        <w:rPr>
          <w:rFonts w:eastAsia="Times New Roman"/>
          <w:sz w:val="24"/>
          <w:szCs w:val="24"/>
        </w:rPr>
        <w:t xml:space="preserve">– </w:t>
      </w:r>
      <w:r w:rsidRPr="0029618A">
        <w:rPr>
          <w:rFonts w:eastAsia="Times New Roman"/>
          <w:sz w:val="24"/>
          <w:szCs w:val="24"/>
        </w:rPr>
        <w:t>можно потратить впустую.</w:t>
      </w:r>
    </w:p>
    <w:p w14:paraId="63BFF468" w14:textId="77777777" w:rsidR="008E2D65" w:rsidRPr="0029618A" w:rsidRDefault="00662FA5">
      <w:pPr>
        <w:pStyle w:val="2"/>
        <w:spacing w:before="200" w:after="0"/>
        <w:ind w:firstLine="397"/>
        <w:jc w:val="both"/>
        <w:rPr>
          <w:rFonts w:eastAsia="Cambria"/>
          <w:b/>
          <w:color w:val="4F81BD"/>
          <w:sz w:val="26"/>
          <w:szCs w:val="26"/>
        </w:rPr>
      </w:pPr>
      <w:bookmarkStart w:id="2495" w:name="_Toc22639659"/>
      <w:r w:rsidRPr="0029618A">
        <w:rPr>
          <w:rFonts w:eastAsia="Cambria"/>
          <w:b/>
          <w:color w:val="4F81BD"/>
          <w:sz w:val="26"/>
          <w:szCs w:val="26"/>
        </w:rPr>
        <w:t>Мостим дорогу благими намерениями</w:t>
      </w:r>
      <w:bookmarkEnd w:id="2495"/>
    </w:p>
    <w:p w14:paraId="561024A1"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14:paraId="445A0F1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0FE4B549" wp14:editId="540B5BC7">
            <wp:extent cx="4540250" cy="2781300"/>
            <wp:effectExtent l="0" t="0" r="0" b="0"/>
            <wp:docPr id="39" name="image30.png" descr="C:\tmp\podlost\ToH\html\figures\deadline\exponDist.png"/>
            <wp:cNvGraphicFramePr/>
            <a:graphic xmlns:a="http://schemas.openxmlformats.org/drawingml/2006/main">
              <a:graphicData uri="http://schemas.openxmlformats.org/drawingml/2006/picture">
                <pic:pic xmlns:pic="http://schemas.openxmlformats.org/drawingml/2006/picture">
                  <pic:nvPicPr>
                    <pic:cNvPr id="0" name="image30.png" descr="C:\tmp\podlost\ToH\html\figures\deadline\exponDist.png"/>
                    <pic:cNvPicPr preferRelativeResize="0"/>
                  </pic:nvPicPr>
                  <pic:blipFill>
                    <a:blip r:embed="rId109" cstate="print"/>
                    <a:srcRect/>
                    <a:stretch>
                      <a:fillRect/>
                    </a:stretch>
                  </pic:blipFill>
                  <pic:spPr>
                    <a:xfrm>
                      <a:off x="0" y="0"/>
                      <a:ext cx="4540250" cy="2781300"/>
                    </a:xfrm>
                    <a:prstGeom prst="rect">
                      <a:avLst/>
                    </a:prstGeom>
                    <a:ln/>
                  </pic:spPr>
                </pic:pic>
              </a:graphicData>
            </a:graphic>
          </wp:inline>
        </w:drawing>
      </w:r>
    </w:p>
    <w:p w14:paraId="4E013CE5"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вероятности не успеть в срок для стратегии благих намерений. </w:t>
      </w:r>
    </w:p>
    <w:p w14:paraId="2089F3BC" w14:textId="0D78194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w:t>
      </w:r>
      <w:proofErr w:type="gramStart"/>
      <w:r w:rsidRPr="0029618A">
        <w:rPr>
          <w:rFonts w:eastAsia="Times New Roman"/>
          <w:sz w:val="24"/>
          <w:szCs w:val="24"/>
        </w:rPr>
        <w:t>дел</w:t>
      </w:r>
      <w:proofErr w:type="gramEnd"/>
      <w:r w:rsidRPr="0029618A">
        <w:rPr>
          <w:rFonts w:eastAsia="Times New Roman"/>
          <w:sz w:val="24"/>
          <w:szCs w:val="24"/>
        </w:rPr>
        <w:t xml:space="preserve"> и оставить себе два выходных дня. Но всё же для больших периодов увеличение возможностей не революционное. 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w:t>
      </w:r>
      <w:proofErr w:type="spellStart"/>
      <w:r w:rsidRPr="0029618A">
        <w:rPr>
          <w:rFonts w:eastAsia="Times New Roman"/>
          <w:sz w:val="24"/>
          <w:szCs w:val="24"/>
        </w:rPr>
        <w:t>дедлайна</w:t>
      </w:r>
      <w:proofErr w:type="spellEnd"/>
      <w:r w:rsidRPr="0029618A">
        <w:rPr>
          <w:rFonts w:eastAsia="Times New Roman"/>
          <w:sz w:val="24"/>
          <w:szCs w:val="24"/>
        </w:rPr>
        <w:t>, скорее всего, будет не хватать. В любом случае, необходимо помнить, что жизнь коротка</w:t>
      </w:r>
      <w:r w:rsidR="007526BE">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14:paraId="67584544"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14:paraId="406636F7"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2CCCC37" wp14:editId="15C33B8A">
            <wp:extent cx="4380230" cy="4092575"/>
            <wp:effectExtent l="0" t="0" r="0" b="0"/>
            <wp:docPr id="34" name="image31.png" descr="C:\tmp\podlost\ToH\html\figures\deadline\expRate.png"/>
            <wp:cNvGraphicFramePr/>
            <a:graphic xmlns:a="http://schemas.openxmlformats.org/drawingml/2006/main">
              <a:graphicData uri="http://schemas.openxmlformats.org/drawingml/2006/picture">
                <pic:pic xmlns:pic="http://schemas.openxmlformats.org/drawingml/2006/picture">
                  <pic:nvPicPr>
                    <pic:cNvPr id="0" name="image31.png" descr="C:\tmp\podlost\ToH\html\figures\deadline\expRate.png"/>
                    <pic:cNvPicPr preferRelativeResize="0"/>
                  </pic:nvPicPr>
                  <pic:blipFill>
                    <a:blip r:embed="rId110" cstate="print"/>
                    <a:srcRect/>
                    <a:stretch>
                      <a:fillRect/>
                    </a:stretch>
                  </pic:blipFill>
                  <pic:spPr>
                    <a:xfrm>
                      <a:off x="0" y="0"/>
                      <a:ext cx="4380230" cy="4092575"/>
                    </a:xfrm>
                    <a:prstGeom prst="rect">
                      <a:avLst/>
                    </a:prstGeom>
                    <a:ln/>
                  </pic:spPr>
                </pic:pic>
              </a:graphicData>
            </a:graphic>
          </wp:inline>
        </w:drawing>
      </w:r>
    </w:p>
    <w:p w14:paraId="2C5785D6"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14:paraId="34B62FFF" w14:textId="58B3B3A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Увеличилась общая производительность, но запарка перед </w:t>
      </w:r>
      <w:proofErr w:type="gramStart"/>
      <w:r w:rsidRPr="0029618A">
        <w:rPr>
          <w:rFonts w:eastAsia="Times New Roman"/>
          <w:sz w:val="24"/>
          <w:szCs w:val="24"/>
        </w:rPr>
        <w:t>самым</w:t>
      </w:r>
      <w:proofErr w:type="gramEnd"/>
      <w:r w:rsidRPr="0029618A">
        <w:rPr>
          <w:rFonts w:eastAsia="Times New Roman"/>
          <w:sz w:val="24"/>
          <w:szCs w:val="24"/>
        </w:rPr>
        <w:t xml:space="preserve"> дедлайном никуда не дел</w:t>
      </w:r>
      <w:r w:rsidR="007526BE">
        <w:rPr>
          <w:rFonts w:eastAsia="Times New Roman"/>
          <w:sz w:val="24"/>
          <w:szCs w:val="24"/>
        </w:rPr>
        <w:t>а</w:t>
      </w:r>
      <w:r w:rsidRPr="0029618A">
        <w:rPr>
          <w:rFonts w:eastAsia="Times New Roman"/>
          <w:sz w:val="24"/>
          <w:szCs w:val="24"/>
        </w:rPr>
        <w:t>сь. Так что нагру</w:t>
      </w:r>
      <w:r w:rsidR="007526BE">
        <w:rPr>
          <w:rFonts w:eastAsia="Times New Roman"/>
          <w:sz w:val="24"/>
          <w:szCs w:val="24"/>
        </w:rPr>
        <w:t>зкой</w:t>
      </w:r>
      <w:r w:rsidRPr="0029618A">
        <w:rPr>
          <w:rFonts w:eastAsia="Times New Roman"/>
          <w:sz w:val="24"/>
          <w:szCs w:val="24"/>
        </w:rPr>
        <w:t xml:space="preserve"> можно </w:t>
      </w:r>
      <w:proofErr w:type="gramStart"/>
      <w:r w:rsidRPr="0029618A">
        <w:rPr>
          <w:rFonts w:eastAsia="Times New Roman"/>
          <w:sz w:val="24"/>
          <w:szCs w:val="24"/>
        </w:rPr>
        <w:t>док</w:t>
      </w:r>
      <w:r w:rsidR="007526BE">
        <w:rPr>
          <w:rFonts w:eastAsia="Times New Roman"/>
          <w:sz w:val="24"/>
          <w:szCs w:val="24"/>
        </w:rPr>
        <w:t>о</w:t>
      </w:r>
      <w:r w:rsidRPr="0029618A">
        <w:rPr>
          <w:rFonts w:eastAsia="Times New Roman"/>
          <w:sz w:val="24"/>
          <w:szCs w:val="24"/>
        </w:rPr>
        <w:t>нать</w:t>
      </w:r>
      <w:proofErr w:type="gramEnd"/>
      <w:r w:rsidRPr="0029618A">
        <w:rPr>
          <w:rFonts w:eastAsia="Times New Roman"/>
          <w:sz w:val="24"/>
          <w:szCs w:val="24"/>
        </w:rPr>
        <w:t xml:space="preserve"> и заправского зануду!</w:t>
      </w:r>
    </w:p>
    <w:p w14:paraId="4C5C0787" w14:textId="03F7046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sidR="007526BE">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 xml:space="preserve">вместо одного </w:t>
      </w:r>
      <w:proofErr w:type="spellStart"/>
      <w:r w:rsidRPr="0029618A">
        <w:rPr>
          <w:rFonts w:eastAsia="Times New Roman"/>
          <w:i/>
          <w:sz w:val="24"/>
          <w:szCs w:val="24"/>
        </w:rPr>
        <w:t>дедлайна</w:t>
      </w:r>
      <w:proofErr w:type="spellEnd"/>
      <w:r w:rsidRPr="0029618A">
        <w:rPr>
          <w:rFonts w:eastAsia="Times New Roman"/>
          <w:i/>
          <w:sz w:val="24"/>
          <w:szCs w:val="24"/>
        </w:rPr>
        <w:t xml:space="preserve"> надо сделать много</w:t>
      </w:r>
      <w:r w:rsidRPr="0029618A">
        <w:rPr>
          <w:rFonts w:eastAsia="Times New Roman"/>
          <w:sz w:val="24"/>
          <w:szCs w:val="24"/>
        </w:rPr>
        <w:t xml:space="preserve">. Давайте разобьем срок выполнения работы на две равные части и будем придерживаться этого нового </w:t>
      </w:r>
      <w:proofErr w:type="spellStart"/>
      <w:r w:rsidRPr="0029618A">
        <w:rPr>
          <w:rFonts w:eastAsia="Times New Roman"/>
          <w:sz w:val="24"/>
          <w:szCs w:val="24"/>
        </w:rPr>
        <w:t>дедлайна</w:t>
      </w:r>
      <w:proofErr w:type="spellEnd"/>
      <w:r w:rsidRPr="0029618A">
        <w:rPr>
          <w:rFonts w:eastAsia="Times New Roman"/>
          <w:sz w:val="24"/>
          <w:szCs w:val="24"/>
        </w:rPr>
        <w:t>,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14:paraId="0199A13C"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7DCFE3A3" wp14:editId="2B5CE17F">
            <wp:extent cx="3867388" cy="3689350"/>
            <wp:effectExtent l="0" t="0" r="0" b="0"/>
            <wp:docPr id="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1" cstate="print"/>
                    <a:srcRect/>
                    <a:stretch>
                      <a:fillRect/>
                    </a:stretch>
                  </pic:blipFill>
                  <pic:spPr>
                    <a:xfrm>
                      <a:off x="0" y="0"/>
                      <a:ext cx="3867388" cy="3689350"/>
                    </a:xfrm>
                    <a:prstGeom prst="rect">
                      <a:avLst/>
                    </a:prstGeom>
                    <a:ln/>
                  </pic:spPr>
                </pic:pic>
              </a:graphicData>
            </a:graphic>
          </wp:inline>
        </w:drawing>
      </w:r>
    </w:p>
    <w:p w14:paraId="7DCB3071"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14:paraId="770E6159" w14:textId="6C65A92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del w:id="2496" w:author="СБ" w:date="2019-11-10T17:37:00Z">
        <w:r w:rsidRPr="0029618A" w:rsidDel="00E05EFD">
          <w:rPr>
            <w:rFonts w:eastAsia="Times New Roman"/>
            <w:sz w:val="24"/>
            <w:szCs w:val="24"/>
          </w:rPr>
          <w:delText xml:space="preserve">под </w:delText>
        </w:r>
      </w:del>
      <w:ins w:id="2497" w:author="СБ" w:date="2019-11-10T17:37:00Z">
        <w:r w:rsidR="00E05EFD">
          <w:rPr>
            <w:rFonts w:eastAsia="Times New Roman"/>
            <w:sz w:val="24"/>
            <w:szCs w:val="24"/>
          </w:rPr>
          <w:t xml:space="preserve">между </w:t>
        </w:r>
        <w:r w:rsidR="00E05EFD" w:rsidRPr="0029618A">
          <w:rPr>
            <w:rFonts w:eastAsia="Times New Roman"/>
            <w:sz w:val="24"/>
            <w:szCs w:val="24"/>
          </w:rPr>
          <w:t xml:space="preserve"> </w:t>
        </w:r>
      </w:ins>
      <w:r w:rsidRPr="0029618A">
        <w:rPr>
          <w:rFonts w:eastAsia="Times New Roman"/>
          <w:sz w:val="24"/>
          <w:szCs w:val="24"/>
        </w:rPr>
        <w:t>общей кривой темпа выполнения</w:t>
      </w:r>
      <w:ins w:id="2498" w:author="СБ" w:date="2019-11-10T17:37:00Z">
        <w:r w:rsidR="00E05EFD">
          <w:rPr>
            <w:rFonts w:eastAsia="Times New Roman"/>
            <w:sz w:val="24"/>
            <w:szCs w:val="24"/>
          </w:rPr>
          <w:t xml:space="preserve"> и диагональю</w:t>
        </w:r>
      </w:ins>
      <w:r w:rsidRPr="0029618A">
        <w:rPr>
          <w:rFonts w:eastAsia="Times New Roman"/>
          <w:sz w:val="24"/>
          <w:szCs w:val="24"/>
        </w:rPr>
        <w:t xml:space="preserve"> </w:t>
      </w:r>
      <w:commentRangeStart w:id="2499"/>
      <w:r w:rsidRPr="0029618A">
        <w:rPr>
          <w:rFonts w:eastAsia="Times New Roman"/>
          <w:sz w:val="24"/>
          <w:szCs w:val="24"/>
        </w:rPr>
        <w:t>сократилась</w:t>
      </w:r>
      <w:commentRangeEnd w:id="2499"/>
      <w:r w:rsidR="00AD4E6F">
        <w:rPr>
          <w:rStyle w:val="af"/>
        </w:rPr>
        <w:commentReference w:id="2499"/>
      </w:r>
      <w:commentRangeStart w:id="2500"/>
      <w:r w:rsidRPr="0029618A">
        <w:rPr>
          <w:rFonts w:eastAsia="Times New Roman"/>
          <w:sz w:val="24"/>
          <w:szCs w:val="24"/>
        </w:rPr>
        <w:t>,</w:t>
      </w:r>
      <w:commentRangeEnd w:id="2500"/>
      <w:r w:rsidR="00E05EFD">
        <w:rPr>
          <w:rStyle w:val="af"/>
        </w:rPr>
        <w:commentReference w:id="2500"/>
      </w:r>
      <w:r w:rsidRPr="0029618A">
        <w:rPr>
          <w:rFonts w:eastAsia="Times New Roman"/>
          <w:sz w:val="24"/>
          <w:szCs w:val="24"/>
        </w:rPr>
        <w:t xml:space="preserve"> и коэффициент подлости уменьшился от </w:t>
      </w:r>
      <m:oMath>
        <m:r>
          <w:rPr>
            <w:rFonts w:ascii="Cambria Math" w:eastAsia="Cambria Math" w:hAnsi="Cambria Math"/>
            <w:sz w:val="24"/>
            <w:szCs w:val="24"/>
          </w:rPr>
          <m:t>0.65</m:t>
        </m:r>
      </m:oMath>
      <w:r w:rsidRPr="0029618A">
        <w:rPr>
          <w:rFonts w:eastAsia="Times New Roman"/>
          <w:sz w:val="24"/>
          <w:szCs w:val="24"/>
        </w:rPr>
        <w:t xml:space="preserve"> до </w:t>
      </w:r>
      <m:oMath>
        <m:r>
          <w:rPr>
            <w:rFonts w:ascii="Cambria Math" w:eastAsia="Cambria Math" w:hAnsi="Cambria Math"/>
            <w:sz w:val="24"/>
            <w:szCs w:val="24"/>
          </w:rPr>
          <m:t>0.3</m:t>
        </m:r>
      </m:oMath>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sidR="0066491B">
        <w:rPr>
          <w:rFonts w:eastAsia="Times New Roman"/>
          <w:sz w:val="24"/>
          <w:szCs w:val="24"/>
        </w:rPr>
        <w:t>и</w:t>
      </w:r>
      <w:r w:rsidRPr="0029618A">
        <w:rPr>
          <w:rFonts w:eastAsia="Times New Roman"/>
          <w:sz w:val="24"/>
          <w:szCs w:val="24"/>
        </w:rPr>
        <w:t xml:space="preserve">т его уже до </w:t>
      </w:r>
      <m:oMath>
        <m:r>
          <w:rPr>
            <w:rFonts w:ascii="Cambria Math" w:eastAsia="Cambria Math" w:hAnsi="Cambria Math"/>
            <w:sz w:val="24"/>
            <w:szCs w:val="24"/>
          </w:rPr>
          <m:t>0.13</m:t>
        </m:r>
      </m:oMath>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sidR="0066491B">
        <w:rPr>
          <w:rFonts w:eastAsia="Times New Roman"/>
          <w:sz w:val="24"/>
          <w:szCs w:val="24"/>
        </w:rPr>
        <w:t>,</w:t>
      </w:r>
      <w:r w:rsidRPr="0029618A">
        <w:rPr>
          <w:rFonts w:eastAsia="Times New Roman"/>
          <w:sz w:val="24"/>
          <w:szCs w:val="24"/>
        </w:rPr>
        <w:t xml:space="preserve"> введя ежеквартальную отчётность, в пять раз понизили коэффициент подлости их жизни</w:t>
      </w:r>
      <w:r w:rsidR="0066491B">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w:t>
      </w:r>
      <w:proofErr w:type="spellStart"/>
      <w:r w:rsidRPr="0029618A">
        <w:rPr>
          <w:rFonts w:eastAsia="Times New Roman"/>
          <w:sz w:val="24"/>
          <w:szCs w:val="24"/>
        </w:rPr>
        <w:t>дедлайнов</w:t>
      </w:r>
      <w:proofErr w:type="spellEnd"/>
      <w:r w:rsidRPr="0029618A">
        <w:rPr>
          <w:rFonts w:eastAsia="Times New Roman"/>
          <w:sz w:val="24"/>
          <w:szCs w:val="24"/>
        </w:rPr>
        <w:t xml:space="preserve"> к числу дней, отпущенных на работу, темп выполнения работы приблизится к идеальному, но очень </w:t>
      </w:r>
      <w:proofErr w:type="gramStart"/>
      <w:r w:rsidRPr="0029618A">
        <w:rPr>
          <w:rFonts w:eastAsia="Times New Roman"/>
          <w:sz w:val="24"/>
          <w:szCs w:val="24"/>
        </w:rPr>
        <w:t>занудному</w:t>
      </w:r>
      <w:proofErr w:type="gramEnd"/>
      <w:r w:rsidRPr="0029618A">
        <w:rPr>
          <w:rFonts w:eastAsia="Times New Roman"/>
          <w:sz w:val="24"/>
          <w:szCs w:val="24"/>
        </w:rPr>
        <w:t xml:space="preserve"> темпу.</w:t>
      </w:r>
    </w:p>
    <w:p w14:paraId="7DB99A46" w14:textId="77777777" w:rsidR="008E2D65" w:rsidRPr="0029618A" w:rsidRDefault="00662FA5">
      <w:pPr>
        <w:pStyle w:val="2"/>
        <w:spacing w:before="200" w:after="0"/>
        <w:ind w:firstLine="397"/>
        <w:jc w:val="both"/>
        <w:rPr>
          <w:rFonts w:eastAsia="Cambria"/>
          <w:b/>
          <w:color w:val="4F81BD"/>
          <w:sz w:val="26"/>
          <w:szCs w:val="26"/>
        </w:rPr>
      </w:pPr>
      <w:bookmarkStart w:id="2501" w:name="_Toc22639660"/>
      <w:r w:rsidRPr="0029618A">
        <w:rPr>
          <w:rFonts w:eastAsia="Cambria"/>
          <w:b/>
          <w:color w:val="4F81BD"/>
          <w:sz w:val="26"/>
          <w:szCs w:val="26"/>
        </w:rPr>
        <w:t>Ну вот! Ещё и принтер сломался!</w:t>
      </w:r>
      <w:bookmarkEnd w:id="2501"/>
    </w:p>
    <w:p w14:paraId="546074E0" w14:textId="131845B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Числа Стирлинга при увеличении </w:t>
      </w:r>
      <m:oMath>
        <m:r>
          <w:rPr>
            <w:rFonts w:ascii="Cambria Math" w:eastAsia="Cambria Math" w:hAnsi="Cambria Math"/>
            <w:sz w:val="24"/>
            <w:szCs w:val="24"/>
          </w:rPr>
          <m:t>n</m:t>
        </m:r>
      </m:oMath>
      <w:r w:rsidRPr="0029618A">
        <w:rPr>
          <w:rFonts w:eastAsia="Times New Roman"/>
          <w:sz w:val="24"/>
          <w:szCs w:val="24"/>
        </w:rPr>
        <w:t xml:space="preserve"> имеют асимптотическое разложение, которое сводит распределение длин цепочек с дедлайном к смещённому распределению </w:t>
      </w:r>
      <w:r w:rsidRPr="0029618A">
        <w:rPr>
          <w:rFonts w:eastAsia="Times New Roman"/>
          <w:sz w:val="24"/>
          <w:szCs w:val="24"/>
        </w:rPr>
        <w:lastRenderedPageBreak/>
        <w:t xml:space="preserve">Пуассона. По существу, </w:t>
      </w:r>
      <w:r w:rsidR="0066491B">
        <w:rPr>
          <w:rFonts w:eastAsia="Times New Roman"/>
          <w:sz w:val="24"/>
          <w:szCs w:val="24"/>
        </w:rPr>
        <w:t>эти распределения</w:t>
      </w:r>
      <w:r w:rsidR="0066491B" w:rsidRPr="0029618A">
        <w:rPr>
          <w:rFonts w:eastAsia="Times New Roman"/>
          <w:sz w:val="24"/>
          <w:szCs w:val="24"/>
        </w:rPr>
        <w:t xml:space="preserve"> </w:t>
      </w:r>
      <w:r w:rsidRPr="0029618A">
        <w:rPr>
          <w:rFonts w:eastAsia="Times New Roman"/>
          <w:sz w:val="24"/>
          <w:szCs w:val="24"/>
        </w:rPr>
        <w:t xml:space="preserve">становятся неотличимы друг </w:t>
      </w:r>
      <w:proofErr w:type="gramStart"/>
      <w:r w:rsidRPr="0029618A">
        <w:rPr>
          <w:rFonts w:eastAsia="Times New Roman"/>
          <w:sz w:val="24"/>
          <w:szCs w:val="24"/>
        </w:rPr>
        <w:t>от</w:t>
      </w:r>
      <w:proofErr w:type="gramEnd"/>
      <w:r w:rsidRPr="0029618A">
        <w:rPr>
          <w:rFonts w:eastAsia="Times New Roman"/>
          <w:sz w:val="24"/>
          <w:szCs w:val="24"/>
        </w:rPr>
        <w:t xml:space="preserve"> другу, когда, согласно центральной предельной теореме, стремятся к нормальному распределению. </w:t>
      </w:r>
    </w:p>
    <w:p w14:paraId="1370A28C"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5439397" wp14:editId="2C81C227">
            <wp:extent cx="3609340" cy="2414270"/>
            <wp:effectExtent l="0" t="0" r="0" b="0"/>
            <wp:docPr id="68" name="image58.png" descr="C:\tmp\podlost\ToH\html\figures\deadline\2019-01-07_19-02-18.png"/>
            <wp:cNvGraphicFramePr/>
            <a:graphic xmlns:a="http://schemas.openxmlformats.org/drawingml/2006/main">
              <a:graphicData uri="http://schemas.openxmlformats.org/drawingml/2006/picture">
                <pic:pic xmlns:pic="http://schemas.openxmlformats.org/drawingml/2006/picture">
                  <pic:nvPicPr>
                    <pic:cNvPr id="0" name="image58.png" descr="C:\tmp\podlost\ToH\html\figures\deadline\2019-01-07_19-02-18.png"/>
                    <pic:cNvPicPr preferRelativeResize="0"/>
                  </pic:nvPicPr>
                  <pic:blipFill>
                    <a:blip r:embed="rId112" cstate="print"/>
                    <a:srcRect/>
                    <a:stretch>
                      <a:fillRect/>
                    </a:stretch>
                  </pic:blipFill>
                  <pic:spPr>
                    <a:xfrm>
                      <a:off x="0" y="0"/>
                      <a:ext cx="3609340" cy="2414270"/>
                    </a:xfrm>
                    <a:prstGeom prst="rect">
                      <a:avLst/>
                    </a:prstGeom>
                    <a:ln/>
                  </pic:spPr>
                </pic:pic>
              </a:graphicData>
            </a:graphic>
          </wp:inline>
        </w:drawing>
      </w:r>
    </w:p>
    <w:p w14:paraId="6318A149"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Стирлинга (гистограмма) и Пуассона (ступеньки) для n = 100000 </w:t>
      </w:r>
      <w:proofErr w:type="gramStart"/>
      <w:r w:rsidRPr="0029618A">
        <w:rPr>
          <w:rFonts w:eastAsia="Times New Roman"/>
          <w:i/>
          <w:sz w:val="24"/>
          <w:szCs w:val="24"/>
        </w:rPr>
        <w:t>становятся очень близки</w:t>
      </w:r>
      <w:proofErr w:type="gramEnd"/>
      <w:r w:rsidRPr="0029618A">
        <w:rPr>
          <w:rFonts w:eastAsia="Times New Roman"/>
          <w:i/>
          <w:sz w:val="24"/>
          <w:szCs w:val="24"/>
        </w:rPr>
        <w:t xml:space="preserve"> друг к другу.</w:t>
      </w:r>
    </w:p>
    <w:p w14:paraId="42F051D9" w14:textId="25376F0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14:paraId="1880D3FE" w14:textId="5AAA0D9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sidR="0066491B">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14:paraId="215168CE" w14:textId="6864600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xml:space="preserve">, заключающийся в удалении событий </w:t>
      </w:r>
      <w:r w:rsidR="0066491B" w:rsidRPr="0029618A">
        <w:rPr>
          <w:rFonts w:eastAsia="Times New Roman"/>
          <w:sz w:val="24"/>
          <w:szCs w:val="24"/>
        </w:rPr>
        <w:t xml:space="preserve">из потока </w:t>
      </w:r>
      <w:r w:rsidRPr="0029618A">
        <w:rPr>
          <w:rFonts w:eastAsia="Times New Roman"/>
          <w:sz w:val="24"/>
          <w:szCs w:val="24"/>
        </w:rPr>
        <w:t xml:space="preserve">с какой-то известной вероятностью. Случайное прореживание с вероятностью </w:t>
      </w:r>
      <m:oMath>
        <m:d>
          <m:dPr>
            <m:ctrlPr>
              <w:rPr>
                <w:rFonts w:ascii="Cambria Math" w:eastAsia="Cambria Math" w:hAnsi="Cambria Math"/>
                <w:sz w:val="24"/>
                <w:szCs w:val="24"/>
              </w:rPr>
            </m:ctrlPr>
          </m:dPr>
          <m:e>
            <m:r>
              <w:rPr>
                <w:rFonts w:ascii="Cambria Math" w:eastAsia="Cambria Math" w:hAnsi="Cambria Math"/>
                <w:sz w:val="24"/>
                <w:szCs w:val="24"/>
              </w:rPr>
              <m:t>1-p</m:t>
            </m:r>
          </m:e>
        </m:d>
      </m:oMath>
      <w:r w:rsidRPr="0029618A">
        <w:rPr>
          <w:rFonts w:eastAsia="Times New Roman"/>
          <w:sz w:val="24"/>
          <w:szCs w:val="24"/>
        </w:rPr>
        <w:t xml:space="preserve"> оставляет процесс пуассоновским, но его интенсивность уменьшается, умножаясь на </w:t>
      </w:r>
      <m:oMath>
        <m:r>
          <w:rPr>
            <w:rFonts w:ascii="Cambria Math" w:eastAsia="Cambria Math" w:hAnsi="Cambria Math"/>
            <w:sz w:val="24"/>
            <w:szCs w:val="24"/>
          </w:rPr>
          <m:t>p</m:t>
        </m:r>
      </m:oMath>
      <w:r w:rsidRPr="0029618A">
        <w:rPr>
          <w:rFonts w:eastAsia="Times New Roman"/>
          <w:sz w:val="24"/>
          <w:szCs w:val="24"/>
        </w:rPr>
        <w:t>. События, соответствующие совпадению неприятности и какого-либо этапа выполнения работы</w:t>
      </w:r>
      <w:r w:rsidR="0066491B">
        <w:rPr>
          <w:rFonts w:eastAsia="Times New Roman"/>
          <w:sz w:val="24"/>
          <w:szCs w:val="24"/>
        </w:rPr>
        <w:t>,</w:t>
      </w:r>
      <w:r w:rsidRPr="0029618A">
        <w:rPr>
          <w:rFonts w:eastAsia="Times New Roman"/>
          <w:sz w:val="24"/>
          <w:szCs w:val="24"/>
        </w:rPr>
        <w:t xml:space="preserve"> сами образуют пуассоновский процесс</w:t>
      </w:r>
      <w:r w:rsidR="0066491B">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sidR="0066491B">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срока, отведённого на работу),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она может увеличиться </w:t>
      </w:r>
      <w:proofErr w:type="gramStart"/>
      <w:r w:rsidRPr="0029618A">
        <w:rPr>
          <w:rFonts w:eastAsia="Times New Roman"/>
          <w:sz w:val="24"/>
          <w:szCs w:val="24"/>
        </w:rPr>
        <w:t>до</w:t>
      </w:r>
      <w:proofErr w:type="gramEnd"/>
      <w:r w:rsidRPr="0029618A">
        <w:rPr>
          <w:rFonts w:eastAsia="Times New Roman"/>
          <w:sz w:val="24"/>
          <w:szCs w:val="24"/>
        </w:rPr>
        <w:t xml:space="preserve"> </w:t>
      </w:r>
      <w:r w:rsidRPr="0029618A">
        <w:rPr>
          <w:rFonts w:eastAsia="Times New Roman"/>
          <w:sz w:val="24"/>
          <w:szCs w:val="24"/>
        </w:rPr>
        <w:lastRenderedPageBreak/>
        <w:t xml:space="preserve">вполне наблюдаемой. И принтер забарахлит именно накануне сдачи </w:t>
      </w:r>
      <w:proofErr w:type="spellStart"/>
      <w:r w:rsidRPr="0029618A">
        <w:rPr>
          <w:rFonts w:eastAsia="Times New Roman"/>
          <w:sz w:val="24"/>
          <w:szCs w:val="24"/>
        </w:rPr>
        <w:t>курсовика</w:t>
      </w:r>
      <w:proofErr w:type="spellEnd"/>
      <w:r w:rsidRPr="0029618A">
        <w:rPr>
          <w:rFonts w:eastAsia="Times New Roman"/>
          <w:sz w:val="24"/>
          <w:szCs w:val="24"/>
        </w:rPr>
        <w:t>! Разумеется, это работает для достаточно длинных цепочек.</w:t>
      </w:r>
    </w:p>
    <w:p w14:paraId="4B2E5CC9" w14:textId="77777777" w:rsidR="008E2D65" w:rsidRPr="0029618A" w:rsidRDefault="00662FA5">
      <w:pPr>
        <w:keepNext/>
        <w:spacing w:before="120" w:after="120"/>
        <w:ind w:left="227" w:right="227"/>
        <w:jc w:val="center"/>
        <w:rPr>
          <w:rFonts w:eastAsia="Times New Roman"/>
          <w:i/>
          <w:sz w:val="24"/>
          <w:szCs w:val="24"/>
        </w:rPr>
      </w:pPr>
      <w:r w:rsidRPr="0029618A">
        <w:rPr>
          <w:rFonts w:eastAsia="Times New Roman"/>
          <w:i/>
          <w:sz w:val="24"/>
          <w:szCs w:val="24"/>
        </w:rPr>
        <w:t>***</w:t>
      </w:r>
    </w:p>
    <w:p w14:paraId="4CAA5C77" w14:textId="46D051F9" w:rsidR="008E2D65" w:rsidRPr="0029618A" w:rsidRDefault="00662FA5">
      <w:pPr>
        <w:spacing w:line="288" w:lineRule="auto"/>
        <w:ind w:firstLine="397"/>
        <w:jc w:val="both"/>
        <w:rPr>
          <w:rFonts w:eastAsia="Cambria"/>
          <w:b/>
        </w:rPr>
      </w:pPr>
      <w:r w:rsidRPr="0029618A">
        <w:rPr>
          <w:rFonts w:eastAsia="Times New Roman"/>
          <w:sz w:val="24"/>
          <w:szCs w:val="24"/>
        </w:rPr>
        <w:t xml:space="preserve">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w:t>
      </w:r>
      <w:proofErr w:type="spellStart"/>
      <w:r w:rsidRPr="0029618A">
        <w:rPr>
          <w:rFonts w:eastAsia="Times New Roman"/>
          <w:sz w:val="24"/>
          <w:szCs w:val="24"/>
        </w:rPr>
        <w:t>клатч</w:t>
      </w:r>
      <w:proofErr w:type="spellEnd"/>
      <w:r w:rsidRPr="0029618A">
        <w:rPr>
          <w:rFonts w:eastAsia="Times New Roman"/>
          <w:sz w:val="24"/>
          <w:szCs w:val="24"/>
        </w:rPr>
        <w:t>, почистить туфли и прочее</w:t>
      </w:r>
      <w:r w:rsidR="00D923F8">
        <w:rPr>
          <w:rFonts w:eastAsia="Times New Roman"/>
          <w:sz w:val="24"/>
          <w:szCs w:val="24"/>
        </w:rPr>
        <w:t>,</w:t>
      </w:r>
      <w:r w:rsidRPr="0029618A">
        <w:rPr>
          <w:rFonts w:eastAsia="Times New Roman"/>
          <w:sz w:val="24"/>
          <w:szCs w:val="24"/>
        </w:rPr>
        <w:t xml:space="preserve"> и прочее... подходит к самому главному и волнительному </w:t>
      </w:r>
      <w:proofErr w:type="spellStart"/>
      <w:r w:rsidRPr="0029618A">
        <w:rPr>
          <w:rFonts w:eastAsia="Times New Roman"/>
          <w:sz w:val="24"/>
          <w:szCs w:val="24"/>
        </w:rPr>
        <w:t>дедлайну</w:t>
      </w:r>
      <w:proofErr w:type="spellEnd"/>
      <w:r w:rsidRPr="0029618A">
        <w:rPr>
          <w:rFonts w:eastAsia="Times New Roman"/>
          <w:sz w:val="24"/>
          <w:szCs w:val="24"/>
        </w:rPr>
        <w:t xml:space="preserve"> — к свиданию! И темп</w:t>
      </w:r>
      <w:r w:rsidR="00D923F8">
        <w:rPr>
          <w:rFonts w:eastAsia="Times New Roman"/>
          <w:sz w:val="24"/>
          <w:szCs w:val="24"/>
        </w:rPr>
        <w:t>,</w:t>
      </w:r>
      <w:r w:rsidRPr="0029618A">
        <w:rPr>
          <w:rFonts w:eastAsia="Times New Roman"/>
          <w:sz w:val="24"/>
          <w:szCs w:val="24"/>
        </w:rPr>
        <w:t xml:space="preserve"> с которым вы летите навстречу судьбе</w:t>
      </w:r>
      <w:r w:rsidR="00D923F8">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как не реализация </w:t>
      </w:r>
      <w:proofErr w:type="gramStart"/>
      <w:r w:rsidRPr="0029618A">
        <w:rPr>
          <w:rFonts w:eastAsia="Times New Roman"/>
          <w:sz w:val="24"/>
          <w:szCs w:val="24"/>
        </w:rPr>
        <w:t>невероятного</w:t>
      </w:r>
      <w:proofErr w:type="gramEnd"/>
      <w:r w:rsidRPr="0029618A">
        <w:rPr>
          <w:rFonts w:eastAsia="Times New Roman"/>
          <w:sz w:val="24"/>
          <w:szCs w:val="24"/>
        </w:rPr>
        <w:t>!</w:t>
      </w:r>
      <w:r w:rsidR="00B36015">
        <w:rPr>
          <w:noProof/>
        </w:rPr>
        <mc:AlternateContent>
          <mc:Choice Requires="wps">
            <w:drawing>
              <wp:anchor distT="0" distB="0" distL="0" distR="0" simplePos="0" relativeHeight="251675648" behindDoc="0" locked="0" layoutInCell="1" hidden="0" allowOverlap="1" wp14:anchorId="090211C9" wp14:editId="2F7107AA">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67E3F775" w14:textId="77777777" w:rsidR="00C47EB6" w:rsidRDefault="00C47EB6">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3" o:spid="_x0000_s1027"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yA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bJS11eUR7HCGrgWMvCbOb4iFhcgwamBJ&#10;Cuze7YllGNUvFbxC2KgxsGOwHQOiaKVh1zxGffjcx83rqT3be81FlBHI9KMHjvDY0YhhMcM2/XqP&#10;XQ+fz+on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GA5zIDuAQAAhgMAAA4AAAAAAAAAAAAAAAAALgIAAGRycy9lMm9Eb2Mu&#10;eG1sUEsBAi0AFAAGAAgAAAAhAOMVF0jbAAAAAgEAAA8AAAAAAAAAAAAAAAAASAQAAGRycy9kb3du&#10;cmV2LnhtbFBLBQYAAAAABAAEAPMAAABQBQAAAAA=&#10;" filled="f" stroked="f">
                <v:textbox inset="0,0,0,0">
                  <w:txbxContent>
                    <w:p w14:paraId="67E3F775" w14:textId="77777777" w:rsidR="007B7FD9" w:rsidRDefault="007B7FD9">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76672" behindDoc="0" locked="0" layoutInCell="1" hidden="0" allowOverlap="1" wp14:anchorId="1E3FCEB7" wp14:editId="10EA00AD">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1AB37C3" w14:textId="77777777" w:rsidR="00C47EB6" w:rsidRDefault="00C47EB6">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8" o:spid="_x0000_s1028"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3Bb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r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CDrcFvuAQAAhgMAAA4AAAAAAAAAAAAAAAAALgIAAGRycy9lMm9Eb2Mu&#10;eG1sUEsBAi0AFAAGAAgAAAAhAOMVF0jbAAAAAgEAAA8AAAAAAAAAAAAAAAAASAQAAGRycy9kb3du&#10;cmV2LnhtbFBLBQYAAAAABAAEAPMAAABQBQAAAAA=&#10;" filled="f" stroked="f">
                <v:textbox inset="0,0,0,0">
                  <w:txbxContent>
                    <w:p w14:paraId="21AB37C3" w14:textId="77777777" w:rsidR="007B7FD9" w:rsidRDefault="007B7FD9">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77696" behindDoc="0" locked="0" layoutInCell="1" hidden="0" allowOverlap="1" wp14:anchorId="7C28972E" wp14:editId="3C3CB19A">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14:paraId="14254BED" w14:textId="77777777" w:rsidR="00C47EB6" w:rsidRDefault="00C47EB6">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7" o:spid="_x0000_s1029"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" filled="f" stroked="f">
                <v:textbox inset="0,0,0,0">
                  <w:txbxContent>
                    <w:p w14:paraId="14254BED" w14:textId="77777777" w:rsidR="007B7FD9" w:rsidRDefault="007B7FD9">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78720" behindDoc="0" locked="0" layoutInCell="1" hidden="0" allowOverlap="1" wp14:anchorId="7F763E61" wp14:editId="7643FC7B">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73CAE7D0" w14:textId="77777777" w:rsidR="00C47EB6" w:rsidRDefault="00C47EB6">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1" o:spid="_x0000_s1030"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FY7gEAAIYDAAAOAAAAZHJzL2Uyb0RvYy54bWysU82O0zAQviPxDpbvNEnb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Z5PJfDoF1w8FnszOs/P54DdrPaJQkJ1l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AEFMVjuAQAAhgMAAA4AAAAAAAAAAAAAAAAALgIAAGRycy9lMm9Eb2Mu&#10;eG1sUEsBAi0AFAAGAAgAAAAhAOMVF0jbAAAAAgEAAA8AAAAAAAAAAAAAAAAASAQAAGRycy9kb3du&#10;cmV2LnhtbFBLBQYAAAAABAAEAPMAAABQBQAAAAA=&#10;" filled="f" stroked="f">
                <v:textbox inset="0,0,0,0">
                  <w:txbxContent>
                    <w:p w14:paraId="73CAE7D0" w14:textId="77777777" w:rsidR="007B7FD9" w:rsidRDefault="007B7FD9">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79744" behindDoc="0" locked="0" layoutInCell="1" hidden="0" allowOverlap="1" wp14:anchorId="2939F498" wp14:editId="2F693314">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147E5C7A" w14:textId="77777777" w:rsidR="00C47EB6" w:rsidRDefault="00C47EB6">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4" o:spid="_x0000_s1031"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DhI6Y3uAQAAhgMAAA4AAAAAAAAAAAAAAAAALgIAAGRycy9lMm9Eb2Mu&#10;eG1sUEsBAi0AFAAGAAgAAAAhAOMVF0jbAAAAAgEAAA8AAAAAAAAAAAAAAAAASAQAAGRycy9kb3du&#10;cmV2LnhtbFBLBQYAAAAABAAEAPMAAABQBQAAAAA=&#10;" filled="f" stroked="f">
                <v:textbox inset="0,0,0,0">
                  <w:txbxContent>
                    <w:p w14:paraId="147E5C7A" w14:textId="77777777" w:rsidR="007B7FD9" w:rsidRDefault="007B7FD9">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80768" behindDoc="0" locked="0" layoutInCell="1" hidden="0" allowOverlap="1" wp14:anchorId="71D94128" wp14:editId="36A592E5">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14:paraId="13B6EFF3" w14:textId="77777777" w:rsidR="00C47EB6" w:rsidRDefault="00C47EB6">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5" o:spid="_x0000_s1032"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C3ht9h7QEAAIgDAAAOAAAAAAAAAAAAAAAAAC4CAABkcnMvZTJvRG9j&#10;LnhtbFBLAQItABQABgAIAAAAIQDrpVhU3QAAAAQBAAAPAAAAAAAAAAAAAAAAAEcEAABkcnMvZG93&#10;bnJldi54bWxQSwUGAAAAAAQABADzAAAAUQUAAAAA&#10;" filled="f" stroked="f">
                <v:textbox inset="0,0,0,0">
                  <w:txbxContent>
                    <w:p w14:paraId="13B6EFF3" w14:textId="77777777" w:rsidR="007B7FD9" w:rsidRDefault="007B7FD9">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81792" behindDoc="0" locked="0" layoutInCell="1" hidden="0" allowOverlap="1" wp14:anchorId="09011C4F" wp14:editId="0AA7B042">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021D0C3" w14:textId="77777777" w:rsidR="00C47EB6" w:rsidRDefault="00C47EB6">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6" o:spid="_x0000_s1033"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f0mIA7wEAAIYDAAAOAAAAAAAAAAAAAAAAAC4CAABkcnMvZTJvRG9j&#10;LnhtbFBLAQItABQABgAIAAAAIQDjFRdI2wAAAAIBAAAPAAAAAAAAAAAAAAAAAEkEAABkcnMvZG93&#10;bnJldi54bWxQSwUGAAAAAAQABADzAAAAUQUAAAAA&#10;" filled="f" stroked="f">
                <v:textbox inset="0,0,0,0">
                  <w:txbxContent>
                    <w:p w14:paraId="2021D0C3" w14:textId="77777777" w:rsidR="007B7FD9" w:rsidRDefault="007B7FD9">
                      <w:pPr>
                        <w:spacing w:line="288" w:lineRule="auto"/>
                        <w:ind w:firstLine="397"/>
                        <w:jc w:val="both"/>
                        <w:textDirection w:val="btLr"/>
                      </w:pPr>
                    </w:p>
                  </w:txbxContent>
                </v:textbox>
              </v:rect>
            </w:pict>
          </mc:Fallback>
        </mc:AlternateContent>
      </w:r>
    </w:p>
    <w:p w14:paraId="3EAA2C14" w14:textId="77777777" w:rsidR="008E2D65" w:rsidRPr="0029618A" w:rsidRDefault="00662FA5">
      <w:pPr>
        <w:pStyle w:val="1"/>
        <w:spacing w:before="600" w:after="480"/>
        <w:jc w:val="center"/>
        <w:rPr>
          <w:rFonts w:eastAsia="Cambria"/>
          <w:b/>
        </w:rPr>
      </w:pPr>
      <w:bookmarkStart w:id="2502" w:name="_Toc22639661"/>
      <w:r w:rsidRPr="0029618A">
        <w:rPr>
          <w:rFonts w:eastAsia="Cambria"/>
          <w:b/>
        </w:rPr>
        <w:t>Термодинамика классового неравенства</w:t>
      </w:r>
      <w:bookmarkEnd w:id="2502"/>
    </w:p>
    <w:p w14:paraId="2169D5DB" w14:textId="77777777" w:rsidR="008E2D65" w:rsidRPr="0029618A" w:rsidRDefault="00662FA5">
      <w:pPr>
        <w:ind w:firstLine="397"/>
        <w:jc w:val="right"/>
        <w:rPr>
          <w:rFonts w:eastAsia="Times New Roman"/>
          <w:i/>
          <w:sz w:val="24"/>
          <w:szCs w:val="24"/>
        </w:rPr>
      </w:pPr>
      <w:r w:rsidRPr="0029618A">
        <w:rPr>
          <w:rFonts w:eastAsia="Times New Roman"/>
          <w:b/>
          <w:i/>
          <w:sz w:val="24"/>
          <w:szCs w:val="24"/>
        </w:rPr>
        <w:t xml:space="preserve">Наблюдение </w:t>
      </w:r>
      <w:proofErr w:type="spellStart"/>
      <w:r w:rsidRPr="0029618A">
        <w:rPr>
          <w:rFonts w:eastAsia="Times New Roman"/>
          <w:b/>
          <w:i/>
          <w:sz w:val="24"/>
          <w:szCs w:val="24"/>
        </w:rPr>
        <w:t>Хонгрена</w:t>
      </w:r>
      <w:proofErr w:type="spellEnd"/>
      <w:r w:rsidRPr="0029618A">
        <w:rPr>
          <w:rFonts w:eastAsia="Times New Roman"/>
          <w:b/>
          <w:i/>
          <w:sz w:val="24"/>
          <w:szCs w:val="24"/>
        </w:rPr>
        <w:t>:</w:t>
      </w:r>
      <w:r w:rsidRPr="0029618A">
        <w:rPr>
          <w:rFonts w:eastAsia="Times New Roman"/>
          <w:i/>
          <w:sz w:val="24"/>
          <w:szCs w:val="24"/>
        </w:rPr>
        <w:br/>
        <w:t>Среди экономистов реальный мир зачастую считается частным случаем.</w:t>
      </w:r>
    </w:p>
    <w:p w14:paraId="743DFD2F" w14:textId="77777777" w:rsidR="008E2D65" w:rsidRPr="0029618A" w:rsidRDefault="008E2D65">
      <w:pPr>
        <w:ind w:firstLine="397"/>
        <w:jc w:val="both"/>
        <w:rPr>
          <w:rFonts w:eastAsia="Times New Roman"/>
          <w:sz w:val="24"/>
          <w:szCs w:val="24"/>
        </w:rPr>
      </w:pPr>
    </w:p>
    <w:p w14:paraId="0926F0FC" w14:textId="7394610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sidR="00CF1226">
        <w:rPr>
          <w:rFonts w:eastAsia="Times New Roman"/>
          <w:sz w:val="24"/>
          <w:szCs w:val="24"/>
        </w:rPr>
        <w:t>у</w:t>
      </w:r>
      <w:r w:rsidRPr="0029618A">
        <w:rPr>
          <w:rFonts w:eastAsia="Times New Roman"/>
          <w:sz w:val="24"/>
          <w:szCs w:val="24"/>
        </w:rPr>
        <w:t>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14:paraId="35F79F3B" w14:textId="2DF2841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w:t>
      </w:r>
      <w:r w:rsidR="003863E0">
        <w:rPr>
          <w:rFonts w:eastAsia="Times New Roman"/>
          <w:sz w:val="24"/>
          <w:szCs w:val="24"/>
        </w:rPr>
        <w:t xml:space="preserve"> </w:t>
      </w:r>
      <w:r w:rsidRPr="0029618A">
        <w:rPr>
          <w:rFonts w:eastAsia="Times New Roman"/>
          <w:sz w:val="24"/>
          <w:szCs w:val="24"/>
        </w:rPr>
        <w:t>распределениях случайных величин.</w:t>
      </w:r>
    </w:p>
    <w:p w14:paraId="77A4704C" w14:textId="77777777" w:rsidR="008E2D65" w:rsidRPr="0029618A" w:rsidRDefault="00662FA5">
      <w:pPr>
        <w:pStyle w:val="2"/>
        <w:spacing w:line="288" w:lineRule="auto"/>
        <w:ind w:firstLine="397"/>
        <w:jc w:val="both"/>
      </w:pPr>
      <w:bookmarkStart w:id="2503" w:name="_Toc22639662"/>
      <w:r w:rsidRPr="0029618A">
        <w:rPr>
          <w:rFonts w:eastAsia="Cambria"/>
          <w:b/>
          <w:color w:val="4F81BD"/>
          <w:sz w:val="26"/>
          <w:szCs w:val="26"/>
        </w:rPr>
        <w:t>Как говорить об экономике?</w:t>
      </w:r>
      <w:bookmarkEnd w:id="2503"/>
    </w:p>
    <w:p w14:paraId="7A7519F4" w14:textId="4BC2AA8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sidR="00F658C3">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14:paraId="797199B4" w14:textId="1C561C4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proofErr w:type="gramStart"/>
      <w:r w:rsidRPr="0029618A">
        <w:rPr>
          <w:rFonts w:eastAsia="Times New Roman"/>
          <w:i/>
          <w:sz w:val="24"/>
          <w:szCs w:val="24"/>
        </w:rPr>
        <w:t>существенно нестационарная</w:t>
      </w:r>
      <w:proofErr w:type="gramEnd"/>
      <w:r w:rsidRPr="0029618A">
        <w:rPr>
          <w:rFonts w:eastAsia="Times New Roman"/>
          <w:i/>
          <w:sz w:val="24"/>
          <w:szCs w:val="24"/>
        </w:rPr>
        <w:t xml:space="preserve">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proofErr w:type="spellStart"/>
      <w:r w:rsidRPr="0029618A">
        <w:rPr>
          <w:rFonts w:eastAsia="Times New Roman"/>
          <w:i/>
          <w:color w:val="205968"/>
          <w:sz w:val="24"/>
          <w:szCs w:val="24"/>
          <w:highlight w:val="white"/>
        </w:rPr>
        <w:t>эконофизика</w:t>
      </w:r>
      <w:proofErr w:type="spellEnd"/>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sidR="00F658C3">
        <w:rPr>
          <w:rFonts w:eastAsia="Times New Roman"/>
          <w:sz w:val="24"/>
          <w:szCs w:val="24"/>
        </w:rPr>
        <w:t xml:space="preserve"> </w:t>
      </w:r>
      <w:r w:rsidR="00F658C3" w:rsidRPr="0029618A">
        <w:rPr>
          <w:rFonts w:eastAsia="Times New Roman"/>
          <w:sz w:val="24"/>
          <w:szCs w:val="24"/>
        </w:rPr>
        <w:t>—</w:t>
      </w:r>
      <w:r w:rsidR="00F658C3">
        <w:rPr>
          <w:rFonts w:eastAsia="Times New Roman"/>
          <w:sz w:val="24"/>
          <w:szCs w:val="24"/>
        </w:rPr>
        <w:t xml:space="preserve"> </w:t>
      </w:r>
      <w:r w:rsidRPr="0029618A">
        <w:rPr>
          <w:rFonts w:eastAsia="Times New Roman"/>
          <w:sz w:val="24"/>
          <w:szCs w:val="24"/>
        </w:rPr>
        <w:t xml:space="preserve">успевает поменяться до неузнаваемости. Её поведение как будто стремится сохранить, а то и увеличить </w:t>
      </w:r>
      <w:proofErr w:type="gramStart"/>
      <w:r w:rsidRPr="0029618A">
        <w:rPr>
          <w:rFonts w:eastAsia="Times New Roman"/>
          <w:sz w:val="24"/>
          <w:szCs w:val="24"/>
        </w:rPr>
        <w:t>свои</w:t>
      </w:r>
      <w:proofErr w:type="gramEnd"/>
      <w:r w:rsidRPr="0029618A">
        <w:rPr>
          <w:rFonts w:eastAsia="Times New Roman"/>
          <w:sz w:val="24"/>
          <w:szCs w:val="24"/>
        </w:rPr>
        <w:t xml:space="preserve"> неопределённость и непредсказуемость.</w:t>
      </w:r>
    </w:p>
    <w:p w14:paraId="1622762B" w14:textId="4A26F78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w:t>
      </w:r>
      <w:proofErr w:type="spellStart"/>
      <w:r w:rsidRPr="0029618A">
        <w:rPr>
          <w:rFonts w:eastAsia="Times New Roman"/>
          <w:sz w:val="24"/>
          <w:szCs w:val="24"/>
        </w:rPr>
        <w:t>нейросетевые</w:t>
      </w:r>
      <w:proofErr w:type="spellEnd"/>
      <w:r w:rsidRPr="0029618A">
        <w:rPr>
          <w:rFonts w:eastAsia="Times New Roman"/>
          <w:sz w:val="24"/>
          <w:szCs w:val="24"/>
        </w:rPr>
        <w:t xml:space="preserve"> алгоритмы, ни сверхскоростные роботы-трейдеры, совершающие миллионы операций в </w:t>
      </w:r>
      <w:r w:rsidRPr="0029618A">
        <w:rPr>
          <w:rFonts w:eastAsia="Times New Roman"/>
          <w:sz w:val="24"/>
          <w:szCs w:val="24"/>
        </w:rPr>
        <w:lastRenderedPageBreak/>
        <w:t>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14:paraId="431C1920" w14:textId="17207BE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sidR="00A771A0">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sidR="00A771A0">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w:t>
      </w:r>
      <w:r w:rsidR="00A771A0" w:rsidRPr="0029618A">
        <w:rPr>
          <w:rFonts w:eastAsia="Times New Roman"/>
          <w:sz w:val="24"/>
          <w:szCs w:val="24"/>
        </w:rPr>
        <w:t xml:space="preserve">наконец, </w:t>
      </w:r>
      <w:r w:rsidRPr="0029618A">
        <w:rPr>
          <w:rFonts w:eastAsia="Times New Roman"/>
          <w:sz w:val="24"/>
          <w:szCs w:val="24"/>
        </w:rPr>
        <w:t>о «не в деньгах счастье» мы оставим за рамками разговора.</w:t>
      </w:r>
    </w:p>
    <w:p w14:paraId="27FCC1BC" w14:textId="77777777" w:rsidR="008E2D65" w:rsidRPr="0029618A" w:rsidRDefault="00662FA5">
      <w:pPr>
        <w:pStyle w:val="2"/>
        <w:spacing w:before="200" w:after="0"/>
        <w:ind w:firstLine="397"/>
        <w:jc w:val="both"/>
        <w:rPr>
          <w:rFonts w:eastAsia="Cambria"/>
          <w:b/>
          <w:color w:val="4F81BD"/>
          <w:sz w:val="26"/>
          <w:szCs w:val="26"/>
        </w:rPr>
      </w:pPr>
      <w:bookmarkStart w:id="2504" w:name="_Toc22639663"/>
      <w:r w:rsidRPr="0029618A">
        <w:rPr>
          <w:rFonts w:eastAsia="Cambria"/>
          <w:b/>
          <w:color w:val="4F81BD"/>
          <w:sz w:val="26"/>
          <w:szCs w:val="26"/>
        </w:rPr>
        <w:t>Подходите, всем хватит!</w:t>
      </w:r>
      <w:bookmarkEnd w:id="2504"/>
    </w:p>
    <w:p w14:paraId="26A10C5C" w14:textId="7E22C83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rsidRPr="0029618A">
        <w:rPr>
          <w:rFonts w:eastAsia="Times New Roman"/>
          <w:sz w:val="24"/>
          <w:szCs w:val="24"/>
        </w:rPr>
        <w:t>сделать</w:t>
      </w:r>
      <w:proofErr w:type="gramEnd"/>
      <w:r w:rsidRPr="0029618A">
        <w:rPr>
          <w:rFonts w:eastAsia="Times New Roman"/>
          <w:sz w:val="24"/>
          <w:szCs w:val="24"/>
        </w:rPr>
        <w:t>. И наконец-то, мы станем применять кривую Лоренца и индекс Джини в экономическом контексте</w:t>
      </w:r>
      <w:r w:rsidR="007D09C2">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14:paraId="0B63EEB5" w14:textId="37943E2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Первая, самая очевидная стратегия: «взять всё, да и поделить», то есть выделить каждому члену группы по равной доле общей суммы.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sidR="007D09C2">
        <w:rPr>
          <w:rFonts w:eastAsia="Times New Roman"/>
          <w:sz w:val="24"/>
          <w:szCs w:val="24"/>
        </w:rPr>
        <w:t>,</w:t>
      </w:r>
      <w:r w:rsidRPr="0029618A">
        <w:rPr>
          <w:rFonts w:eastAsia="Times New Roman"/>
          <w:sz w:val="24"/>
          <w:szCs w:val="24"/>
        </w:rPr>
        <w:t xml:space="preserve"> равный нулю</w:t>
      </w:r>
      <w:r w:rsidR="007D09C2">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14:paraId="13C93B99" w14:textId="77777777" w:rsidR="008E2D65" w:rsidRPr="0029618A" w:rsidRDefault="00662FA5">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5E21983C" wp14:editId="49DA21D8">
            <wp:extent cx="5734050" cy="205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3" cstate="print"/>
                    <a:srcRect/>
                    <a:stretch>
                      <a:fillRect/>
                    </a:stretch>
                  </pic:blipFill>
                  <pic:spPr>
                    <a:xfrm>
                      <a:off x="0" y="0"/>
                      <a:ext cx="5734050" cy="2057400"/>
                    </a:xfrm>
                    <a:prstGeom prst="rect">
                      <a:avLst/>
                    </a:prstGeom>
                    <a:ln/>
                  </pic:spPr>
                </pic:pic>
              </a:graphicData>
            </a:graphic>
          </wp:inline>
        </w:drawing>
      </w:r>
    </w:p>
    <w:p w14:paraId="2A0005A5" w14:textId="77777777" w:rsidR="008E2D65" w:rsidRPr="0029618A" w:rsidRDefault="00662FA5">
      <w:pPr>
        <w:keepLines/>
        <w:spacing w:before="120" w:after="240"/>
        <w:ind w:left="454" w:right="567" w:firstLine="396"/>
        <w:jc w:val="both"/>
        <w:rPr>
          <w:rFonts w:eastAsia="Times New Roman"/>
          <w:i/>
          <w:sz w:val="24"/>
          <w:szCs w:val="24"/>
        </w:rPr>
      </w:pPr>
      <w:r w:rsidRPr="0029618A">
        <w:rPr>
          <w:rFonts w:eastAsia="Times New Roman"/>
          <w:i/>
          <w:sz w:val="24"/>
          <w:szCs w:val="24"/>
        </w:rPr>
        <w:t xml:space="preserve">Абсолютно справедливое вырожденное распределение денег: у всех всё поровну. Кривая Лоренца совпадает с кривой равенства, а число 0 показывает индекс </w:t>
      </w:r>
      <w:commentRangeStart w:id="2505"/>
      <w:commentRangeStart w:id="2506"/>
      <w:r w:rsidRPr="0029618A">
        <w:rPr>
          <w:rFonts w:eastAsia="Times New Roman"/>
          <w:i/>
          <w:sz w:val="24"/>
          <w:szCs w:val="24"/>
        </w:rPr>
        <w:t>Джини</w:t>
      </w:r>
      <w:commentRangeEnd w:id="2505"/>
      <w:r w:rsidR="005A6DF1">
        <w:rPr>
          <w:rStyle w:val="af"/>
        </w:rPr>
        <w:commentReference w:id="2505"/>
      </w:r>
      <w:commentRangeEnd w:id="2506"/>
      <w:r w:rsidR="00E05EFD">
        <w:rPr>
          <w:rStyle w:val="af"/>
        </w:rPr>
        <w:commentReference w:id="2506"/>
      </w:r>
      <w:r w:rsidRPr="0029618A">
        <w:rPr>
          <w:rFonts w:eastAsia="Times New Roman"/>
          <w:i/>
          <w:sz w:val="24"/>
          <w:szCs w:val="24"/>
        </w:rPr>
        <w:t>.</w:t>
      </w:r>
    </w:p>
    <w:p w14:paraId="5DE55319"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Прекрасный вариант! Назовём его «стратегией </w:t>
      </w:r>
      <w:proofErr w:type="spellStart"/>
      <w:r w:rsidRPr="0029618A">
        <w:rPr>
          <w:rFonts w:eastAsia="Times New Roman"/>
          <w:sz w:val="24"/>
          <w:szCs w:val="24"/>
        </w:rPr>
        <w:t>Шарикова</w:t>
      </w:r>
      <w:proofErr w:type="spellEnd"/>
      <w:r w:rsidRPr="0029618A">
        <w:rPr>
          <w:rFonts w:eastAsia="Times New Roman"/>
          <w:sz w:val="24"/>
          <w:szCs w:val="24"/>
        </w:rPr>
        <w:t>»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14:paraId="41B1BCD9" w14:textId="0E95E2F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m:oMath>
        <m:r>
          <w:rPr>
            <w:rFonts w:ascii="Cambria Math" w:eastAsia="Cambria Math" w:hAnsi="Cambria Math"/>
            <w:sz w:val="24"/>
            <w:szCs w:val="24"/>
          </w:rPr>
          <m:t>n</m:t>
        </m:r>
      </m:oMath>
      <w:r w:rsidRPr="0029618A">
        <w:rPr>
          <w:rFonts w:eastAsia="Times New Roman"/>
          <w:sz w:val="24"/>
          <w:szCs w:val="24"/>
        </w:rPr>
        <w:t xml:space="preserve"> человек вероятность каждого из участников получить рубль составляет </w:t>
      </w:r>
      <m:oMath>
        <m:r>
          <w:rPr>
            <w:rFonts w:ascii="Cambria Math" w:eastAsia="Cambria Math" w:hAnsi="Cambria Math"/>
            <w:sz w:val="24"/>
            <w:szCs w:val="24"/>
          </w:rPr>
          <m:t>1/n</m:t>
        </m:r>
      </m:oMath>
      <w:r w:rsidRPr="0029618A">
        <w:rPr>
          <w:rFonts w:eastAsia="Times New Roman"/>
          <w:sz w:val="24"/>
          <w:szCs w:val="24"/>
        </w:rPr>
        <w:t xml:space="preserve">. После </w:t>
      </w:r>
      <w:proofErr w:type="gramStart"/>
      <w:r w:rsidRPr="0029618A">
        <w:rPr>
          <w:rFonts w:eastAsia="Times New Roman"/>
          <w:sz w:val="24"/>
          <w:szCs w:val="24"/>
        </w:rPr>
        <w:t>раздачи</w:t>
      </w:r>
      <w:proofErr w:type="gramEnd"/>
      <w:r w:rsidRPr="0029618A">
        <w:rPr>
          <w:rFonts w:eastAsia="Times New Roman"/>
          <w:sz w:val="24"/>
          <w:szCs w:val="24"/>
        </w:rPr>
        <w:t xml:space="preserve"> таким образом </w:t>
      </w:r>
      <m:oMath>
        <m:r>
          <w:rPr>
            <w:rFonts w:ascii="Cambria Math" w:eastAsia="Cambria Math" w:hAnsi="Cambria Math"/>
            <w:sz w:val="24"/>
            <w:szCs w:val="24"/>
          </w:rPr>
          <m:t>M</m:t>
        </m:r>
      </m:oMath>
      <w:r w:rsidRPr="0029618A">
        <w:rPr>
          <w:rFonts w:eastAsia="Times New Roman"/>
          <w:sz w:val="24"/>
          <w:szCs w:val="24"/>
        </w:rPr>
        <w:t xml:space="preserve"> рублей, каждый должен получить сумму равную количеству таких «положительных» исходов. Функция вероятности для подобной суммы хорошо известна — это </w:t>
      </w:r>
      <w:r w:rsidRPr="0029618A">
        <w:rPr>
          <w:rFonts w:eastAsia="Times New Roman"/>
          <w:i/>
          <w:sz w:val="24"/>
          <w:szCs w:val="24"/>
        </w:rPr>
        <w:t>биномиальное распределение</w:t>
      </w:r>
      <w:r w:rsidRPr="0029618A">
        <w:rPr>
          <w:rFonts w:eastAsia="Times New Roman"/>
          <w:sz w:val="24"/>
          <w:szCs w:val="24"/>
        </w:rPr>
        <w:t xml:space="preserve">, похожее на колокол, симметрично разбегающийся вокруг среднего значения </w:t>
      </w:r>
      <m:oMath>
        <m:r>
          <w:rPr>
            <w:rFonts w:ascii="Cambria Math" w:eastAsia="Cambria Math" w:hAnsi="Cambria Math"/>
            <w:sz w:val="24"/>
            <w:szCs w:val="24"/>
          </w:rPr>
          <m:t>m=M/n</m:t>
        </m:r>
      </m:oMath>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sidR="00F8106C">
        <w:rPr>
          <w:rFonts w:eastAsia="Times New Roman"/>
          <w:sz w:val="24"/>
          <w:szCs w:val="24"/>
        </w:rPr>
        <w:t xml:space="preserve"> при бросании игральных костей</w:t>
      </w:r>
      <w:r w:rsidRPr="0029618A">
        <w:rPr>
          <w:rFonts w:eastAsia="Times New Roman"/>
          <w:sz w:val="24"/>
          <w:szCs w:val="24"/>
        </w:rPr>
        <w:t xml:space="preserve">. В нашем случае мы бросаем честную кость с </w:t>
      </w:r>
      <m:oMath>
        <m:r>
          <w:rPr>
            <w:rFonts w:ascii="Cambria Math" w:eastAsia="Cambria Math" w:hAnsi="Cambria Math"/>
            <w:sz w:val="24"/>
            <w:szCs w:val="24"/>
          </w:rPr>
          <m:t>n</m:t>
        </m:r>
      </m:oMath>
      <w:r w:rsidRPr="0029618A">
        <w:rPr>
          <w:rFonts w:eastAsia="Times New Roman"/>
          <w:sz w:val="24"/>
          <w:szCs w:val="24"/>
        </w:rPr>
        <w:t xml:space="preserve"> гранями </w:t>
      </w:r>
      <m:oMath>
        <m:r>
          <w:rPr>
            <w:rFonts w:ascii="Cambria Math" w:eastAsia="Cambria Math" w:hAnsi="Cambria Math"/>
            <w:sz w:val="24"/>
            <w:szCs w:val="24"/>
          </w:rPr>
          <m:t>M</m:t>
        </m:r>
      </m:oMath>
      <w:r w:rsidRPr="0029618A">
        <w:rPr>
          <w:rFonts w:eastAsia="Times New Roman"/>
          <w:sz w:val="24"/>
          <w:szCs w:val="24"/>
        </w:rPr>
        <w:t xml:space="preserve"> раз. Для больших значений</w:t>
      </w:r>
      <w:r w:rsidR="003863E0">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w:t>
      </w:r>
    </w:p>
    <w:p w14:paraId="5AA6B7B5" w14:textId="77777777" w:rsidR="008E2D65" w:rsidRPr="0029618A" w:rsidRDefault="00662FA5">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50513276" wp14:editId="5609AE49">
            <wp:extent cx="5734050" cy="20320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4" cstate="print"/>
                    <a:srcRect/>
                    <a:stretch>
                      <a:fillRect/>
                    </a:stretch>
                  </pic:blipFill>
                  <pic:spPr>
                    <a:xfrm>
                      <a:off x="0" y="0"/>
                      <a:ext cx="5734050" cy="2032000"/>
                    </a:xfrm>
                    <a:prstGeom prst="rect">
                      <a:avLst/>
                    </a:prstGeom>
                    <a:ln/>
                  </pic:spPr>
                </pic:pic>
              </a:graphicData>
            </a:graphic>
          </wp:inline>
        </w:drawing>
      </w:r>
    </w:p>
    <w:p w14:paraId="48E283A7"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p>
    <w:p w14:paraId="34E182E6" w14:textId="4A5EBD8F" w:rsidR="008E2D65" w:rsidRPr="0029618A" w:rsidRDefault="00662FA5">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00F8106C" w:rsidRPr="00F8106C">
        <w:rPr>
          <w:rFonts w:eastAsia="Times New Roman"/>
          <w:sz w:val="24"/>
          <w:szCs w:val="24"/>
        </w:rPr>
        <w:t xml:space="preserve"> </w:t>
      </w:r>
      <w:r w:rsidR="00F8106C" w:rsidRPr="0029618A">
        <w:rPr>
          <w:rFonts w:eastAsia="Times New Roman"/>
          <w:sz w:val="24"/>
          <w:szCs w:val="24"/>
        </w:rPr>
        <w:t>очень неплохо</w:t>
      </w:r>
      <w:r w:rsidR="00F8106C">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14:paraId="4A67743E" w14:textId="6AC6E25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Для полноты картины давайте рассмотрим ещё одно простое искусственное распределение денег</w:t>
      </w:r>
      <w:r w:rsidR="00BF15CA">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но чтобы </w:t>
      </w:r>
      <w:ins w:id="2507" w:author="СБ" w:date="2019-11-10T17:46:00Z">
        <w:r w:rsidR="00B65F82">
          <w:rPr>
            <w:rFonts w:eastAsia="Times New Roman"/>
            <w:sz w:val="24"/>
            <w:szCs w:val="24"/>
          </w:rPr>
          <w:t>вероятность иметь</w:t>
        </w:r>
      </w:ins>
      <w:ins w:id="2508" w:author="СБ" w:date="2019-11-10T17:47:00Z">
        <w:r w:rsidR="00B65F82">
          <w:rPr>
            <w:rFonts w:eastAsia="Times New Roman"/>
            <w:sz w:val="24"/>
            <w:szCs w:val="24"/>
          </w:rPr>
          <w:t xml:space="preserve"> </w:t>
        </w:r>
      </w:ins>
      <w:ins w:id="2509" w:author="СБ" w:date="2019-11-10T17:48:00Z">
        <w:r w:rsidR="00B65F82">
          <w:rPr>
            <w:rFonts w:eastAsia="Times New Roman"/>
            <w:sz w:val="24"/>
            <w:szCs w:val="24"/>
          </w:rPr>
          <w:t>тот или иной достаток была одинакова</w:t>
        </w:r>
      </w:ins>
      <w:ins w:id="2510" w:author="СБ" w:date="2019-11-10T17:50:00Z">
        <w:r w:rsidR="00B65F82">
          <w:rPr>
            <w:rFonts w:eastAsia="Times New Roman"/>
            <w:sz w:val="24"/>
            <w:szCs w:val="24"/>
          </w:rPr>
          <w:t xml:space="preserve"> для всех уровней достатка</w:t>
        </w:r>
      </w:ins>
      <w:ins w:id="2511" w:author="СБ" w:date="2019-11-10T17:48:00Z">
        <w:r w:rsidR="00B65F82">
          <w:rPr>
            <w:rFonts w:eastAsia="Times New Roman"/>
            <w:sz w:val="24"/>
            <w:szCs w:val="24"/>
          </w:rPr>
          <w:t>.</w:t>
        </w:r>
      </w:ins>
      <w:ins w:id="2512" w:author="СБ" w:date="2019-11-10T17:49:00Z">
        <w:r w:rsidR="00B65F82">
          <w:rPr>
            <w:rFonts w:eastAsia="Times New Roman"/>
            <w:sz w:val="24"/>
            <w:szCs w:val="24"/>
          </w:rPr>
          <w:t xml:space="preserve"> </w:t>
        </w:r>
      </w:ins>
      <w:del w:id="2513" w:author="СБ" w:date="2019-11-10T17:47:00Z">
        <w:r w:rsidRPr="0029618A" w:rsidDel="00B65F82">
          <w:rPr>
            <w:rFonts w:eastAsia="Times New Roman"/>
            <w:sz w:val="24"/>
            <w:szCs w:val="24"/>
          </w:rPr>
          <w:delText>и бедных и богатых было бы одинаковое количество</w:delText>
        </w:r>
      </w:del>
      <w:r w:rsidRPr="0029618A">
        <w:rPr>
          <w:rFonts w:eastAsia="Times New Roman"/>
          <w:sz w:val="24"/>
          <w:szCs w:val="24"/>
        </w:rPr>
        <w:t xml:space="preserve">. Иными словами, чтобы распределение оказалось </w:t>
      </w:r>
      <w:commentRangeStart w:id="2514"/>
      <w:r w:rsidRPr="0029618A">
        <w:rPr>
          <w:rFonts w:eastAsia="Times New Roman"/>
          <w:i/>
          <w:sz w:val="24"/>
          <w:szCs w:val="24"/>
        </w:rPr>
        <w:t>равномерным</w:t>
      </w:r>
      <w:commentRangeEnd w:id="2514"/>
      <w:r w:rsidR="00BF15CA">
        <w:rPr>
          <w:rStyle w:val="af"/>
        </w:rPr>
        <w:commentReference w:id="2514"/>
      </w:r>
      <w:commentRangeStart w:id="2515"/>
      <w:r w:rsidRPr="0029618A">
        <w:rPr>
          <w:rFonts w:eastAsia="Times New Roman"/>
          <w:sz w:val="24"/>
          <w:szCs w:val="24"/>
        </w:rPr>
        <w:t>.</w:t>
      </w:r>
      <w:commentRangeEnd w:id="2515"/>
      <w:r w:rsidR="00B65F82">
        <w:rPr>
          <w:rStyle w:val="af"/>
        </w:rPr>
        <w:commentReference w:id="2515"/>
      </w:r>
      <w:r w:rsidRPr="0029618A">
        <w:rPr>
          <w:rFonts w:eastAsia="Times New Roman"/>
          <w:sz w:val="24"/>
          <w:szCs w:val="24"/>
        </w:rPr>
        <w:t xml:space="preserve"> Думаю, затей мы соц</w:t>
      </w:r>
      <w:r w:rsidR="00BF15CA">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14:paraId="7DE33B52" w14:textId="77777777" w:rsidR="008E2D65" w:rsidRPr="0029618A" w:rsidRDefault="00662FA5">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4C70030E" wp14:editId="00321671">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cstate="print"/>
                    <a:srcRect/>
                    <a:stretch>
                      <a:fillRect/>
                    </a:stretch>
                  </pic:blipFill>
                  <pic:spPr>
                    <a:xfrm>
                      <a:off x="0" y="0"/>
                      <a:ext cx="5734050" cy="2006600"/>
                    </a:xfrm>
                    <a:prstGeom prst="rect">
                      <a:avLst/>
                    </a:prstGeom>
                    <a:ln/>
                  </pic:spPr>
                </pic:pic>
              </a:graphicData>
            </a:graphic>
          </wp:inline>
        </w:drawing>
      </w:r>
    </w:p>
    <w:p w14:paraId="1167BFF6"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14:paraId="543C0DEB" w14:textId="6AE73A9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oMath>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14:paraId="1EEECA23" w14:textId="4CE0A0A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sidR="0014107E">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sidR="0014107E">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sidR="0014107E">
        <w:rPr>
          <w:rFonts w:eastAsia="Times New Roman"/>
          <w:sz w:val="24"/>
          <w:szCs w:val="24"/>
        </w:rPr>
        <w:t>,</w:t>
      </w:r>
      <w:r w:rsidRPr="0029618A">
        <w:rPr>
          <w:rFonts w:eastAsia="Times New Roman"/>
          <w:sz w:val="24"/>
          <w:szCs w:val="24"/>
        </w:rPr>
        <w:t xml:space="preserve"> к биномиальному или нормальному распределению, очень привлекательному с точки зрения справедливости? </w:t>
      </w:r>
    </w:p>
    <w:p w14:paraId="49CD6B6B" w14:textId="019CB82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sidR="0014107E">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w:t>
      </w:r>
      <w:proofErr w:type="gramStart"/>
      <w:r w:rsidRPr="0029618A">
        <w:rPr>
          <w:rFonts w:eastAsia="Times New Roman"/>
          <w:sz w:val="24"/>
          <w:szCs w:val="24"/>
        </w:rPr>
        <w:t>нормальному</w:t>
      </w:r>
      <w:proofErr w:type="gramEnd"/>
      <w:r w:rsidRPr="0029618A">
        <w:rPr>
          <w:rFonts w:eastAsia="Times New Roman"/>
          <w:sz w:val="24"/>
          <w:szCs w:val="24"/>
        </w:rPr>
        <w:t xml:space="preserve">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sidR="0014107E">
        <w:rPr>
          <w:rFonts w:eastAsia="Times New Roman"/>
          <w:sz w:val="24"/>
          <w:szCs w:val="24"/>
        </w:rPr>
        <w:t xml:space="preserve">а, </w:t>
      </w:r>
      <w:r w:rsidRPr="0029618A">
        <w:rPr>
          <w:rFonts w:eastAsia="Times New Roman"/>
          <w:sz w:val="24"/>
          <w:szCs w:val="24"/>
        </w:rPr>
        <w:t>раздавая деньги всем без каких-либо</w:t>
      </w:r>
      <w:r w:rsidR="003863E0">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sidR="0014107E">
        <w:rPr>
          <w:rFonts w:eastAsia="Times New Roman"/>
          <w:sz w:val="24"/>
          <w:szCs w:val="24"/>
        </w:rPr>
        <w:t>,</w:t>
      </w:r>
      <w:r w:rsidRPr="0029618A">
        <w:rPr>
          <w:rFonts w:eastAsia="Times New Roman"/>
          <w:sz w:val="24"/>
          <w:szCs w:val="24"/>
        </w:rPr>
        <w:t xml:space="preserve"> неотличимое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Так что, </w:t>
      </w:r>
      <w:r w:rsidR="0014107E">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w:t>
      </w:r>
      <w:r w:rsidR="0014107E">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14:paraId="689EC561"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w:t>
      </w:r>
      <w:proofErr w:type="gramStart"/>
      <w:r w:rsidRPr="0029618A">
        <w:rPr>
          <w:rFonts w:eastAsia="Times New Roman"/>
          <w:sz w:val="24"/>
          <w:szCs w:val="24"/>
        </w:rPr>
        <w:t>не воля</w:t>
      </w:r>
      <w:proofErr w:type="gramEnd"/>
      <w:r w:rsidRPr="0029618A">
        <w:rPr>
          <w:rFonts w:eastAsia="Times New Roman"/>
          <w:sz w:val="24"/>
          <w:szCs w:val="24"/>
        </w:rPr>
        <w:t xml:space="preserve"> человека разумного, придумавшего и внедрившего ряд рыночных механизмов, получить экономическую систему с индексом Джини меньше 0.5 было бы крайне </w:t>
      </w:r>
      <w:r w:rsidRPr="0029618A">
        <w:rPr>
          <w:rFonts w:eastAsia="Times New Roman"/>
          <w:sz w:val="24"/>
          <w:szCs w:val="24"/>
        </w:rPr>
        <w:lastRenderedPageBreak/>
        <w:t xml:space="preserve">непросто. Именно ради поиска фундаментальных законов экономики и создавалась </w:t>
      </w:r>
      <w:proofErr w:type="spellStart"/>
      <w:r w:rsidRPr="0029618A">
        <w:rPr>
          <w:rFonts w:eastAsia="Times New Roman"/>
          <w:sz w:val="24"/>
          <w:szCs w:val="24"/>
        </w:rPr>
        <w:t>эконофизика</w:t>
      </w:r>
      <w:proofErr w:type="spellEnd"/>
      <w:r w:rsidRPr="0029618A">
        <w:rPr>
          <w:rFonts w:eastAsia="Times New Roman"/>
          <w:sz w:val="24"/>
          <w:szCs w:val="24"/>
        </w:rPr>
        <w:t>, и для того, чтобы немного разобраться в них, нам предстоит погрузить нашу группу испытуемых в модель рынка.</w:t>
      </w:r>
    </w:p>
    <w:p w14:paraId="2E070E74" w14:textId="77777777" w:rsidR="008E2D65" w:rsidRPr="0029618A" w:rsidRDefault="00662FA5">
      <w:pPr>
        <w:pStyle w:val="2"/>
        <w:spacing w:before="200" w:after="0"/>
        <w:ind w:firstLine="397"/>
        <w:jc w:val="both"/>
        <w:rPr>
          <w:rFonts w:eastAsia="Cambria"/>
          <w:b/>
          <w:color w:val="4F81BD"/>
          <w:sz w:val="26"/>
          <w:szCs w:val="26"/>
        </w:rPr>
      </w:pPr>
      <w:bookmarkStart w:id="2516" w:name="_Toc22639664"/>
      <w:r w:rsidRPr="0029618A">
        <w:rPr>
          <w:rFonts w:eastAsia="Cambria"/>
          <w:b/>
          <w:color w:val="4F81BD"/>
          <w:sz w:val="26"/>
          <w:szCs w:val="26"/>
        </w:rPr>
        <w:t>Новая экономическая политика</w:t>
      </w:r>
      <w:bookmarkEnd w:id="2516"/>
    </w:p>
    <w:p w14:paraId="5FC2476A" w14:textId="3E795A7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w:t>
      </w:r>
      <w:proofErr w:type="gramStart"/>
      <w:r w:rsidRPr="0029618A">
        <w:rPr>
          <w:rFonts w:eastAsia="Times New Roman"/>
          <w:sz w:val="24"/>
          <w:szCs w:val="24"/>
        </w:rPr>
        <w:t>по</w:t>
      </w:r>
      <w:proofErr w:type="gramEnd"/>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w:t>
      </w:r>
      <w:proofErr w:type="gramStart"/>
      <w:r w:rsidRPr="0029618A">
        <w:rPr>
          <w:rFonts w:eastAsia="Times New Roman"/>
          <w:sz w:val="24"/>
          <w:szCs w:val="24"/>
        </w:rPr>
        <w:t>рублей</w:t>
      </w:r>
      <w:proofErr w:type="gramEnd"/>
      <w:r w:rsidRPr="0029618A">
        <w:rPr>
          <w:rFonts w:eastAsia="Times New Roman"/>
          <w:sz w:val="24"/>
          <w:szCs w:val="24"/>
        </w:rPr>
        <w:t xml:space="preserve"> каждому, получив самое справедливое в мире шариковское распределение средств в обществе. После раздачи в нашей системе будет находиться </w:t>
      </w:r>
      <m:oMath>
        <m:r>
          <w:rPr>
            <w:rFonts w:ascii="Cambria Math" w:eastAsia="Cambria Math" w:hAnsi="Cambria Math"/>
            <w:sz w:val="24"/>
            <w:szCs w:val="24"/>
          </w:rPr>
          <m:t>M = nm</m:t>
        </m:r>
      </m:oMath>
      <w:r w:rsidRPr="0029618A">
        <w:rPr>
          <w:rFonts w:eastAsia="Times New Roman"/>
          <w:sz w:val="24"/>
          <w:szCs w:val="24"/>
        </w:rPr>
        <w:t xml:space="preserve"> 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ins w:id="2517" w:author="СБ" w:date="2019-11-10T18:07:00Z">
        <w:r w:rsidR="00730DD6">
          <w:rPr>
            <w:rFonts w:eastAsia="Times New Roman"/>
            <w:sz w:val="24"/>
            <w:szCs w:val="24"/>
          </w:rPr>
          <w:t xml:space="preserve"> </w:t>
        </w:r>
      </w:ins>
      <w:ins w:id="2518" w:author="СБ" w:date="2019-11-10T18:08:00Z">
        <m:oMath>
          <m:r>
            <m:rPr>
              <m:sty m:val="p"/>
            </m:rPr>
            <w:rPr>
              <w:rFonts w:ascii="Cambria Math" w:eastAsia="Times New Roman" w:hAnsi="Cambria Math"/>
              <w:sz w:val="24"/>
              <w:szCs w:val="24"/>
            </w:rPr>
            <m:t>Δ</m:t>
          </m:r>
          <m:r>
            <w:rPr>
              <w:rFonts w:ascii="Cambria Math" w:eastAsia="Times New Roman" w:hAnsi="Cambria Math"/>
              <w:sz w:val="24"/>
              <w:szCs w:val="24"/>
            </w:rPr>
            <m:t>m=1</m:t>
          </m:r>
        </m:oMath>
      </w:ins>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ins w:id="2519" w:author="СБ" w:date="2019-11-10T17:53:00Z">
        <w:r w:rsidR="00B65F82">
          <w:rPr>
            <w:rFonts w:eastAsia="Times New Roman"/>
            <w:sz w:val="24"/>
            <w:szCs w:val="24"/>
          </w:rPr>
          <w:t xml:space="preserve">эту </w:t>
        </w:r>
      </w:ins>
      <w:r w:rsidRPr="0029618A">
        <w:rPr>
          <w:rFonts w:eastAsia="Times New Roman"/>
          <w:sz w:val="24"/>
          <w:szCs w:val="24"/>
        </w:rPr>
        <w:t xml:space="preserve">процедуру </w:t>
      </w:r>
      <w:commentRangeStart w:id="2520"/>
      <w:del w:id="2521" w:author="СБ" w:date="2019-11-10T17:54:00Z">
        <w:r w:rsidRPr="0029618A" w:rsidDel="00F2789A">
          <w:rPr>
            <w:rFonts w:eastAsia="Times New Roman"/>
            <w:sz w:val="24"/>
            <w:szCs w:val="24"/>
          </w:rPr>
          <w:delText>обмена</w:delText>
        </w:r>
      </w:del>
      <w:ins w:id="2522" w:author="Пользователь" w:date="2019-10-12T13:52:00Z">
        <w:del w:id="2523" w:author="СБ" w:date="2019-11-10T17:54:00Z">
          <w:r w:rsidR="0072606E" w:rsidDel="00F2789A">
            <w:rPr>
              <w:rFonts w:eastAsia="Times New Roman"/>
              <w:sz w:val="24"/>
              <w:szCs w:val="24"/>
            </w:rPr>
            <w:delText xml:space="preserve"> денег на услугу</w:delText>
          </w:r>
        </w:del>
      </w:ins>
      <w:del w:id="2524" w:author="СБ" w:date="2019-11-10T17:54:00Z">
        <w:r w:rsidRPr="0029618A" w:rsidDel="00F2789A">
          <w:rPr>
            <w:rFonts w:eastAsia="Times New Roman"/>
            <w:sz w:val="24"/>
            <w:szCs w:val="24"/>
          </w:rPr>
          <w:delText xml:space="preserve"> </w:delText>
        </w:r>
      </w:del>
      <w:commentRangeEnd w:id="2520"/>
      <w:r w:rsidR="000E39BA">
        <w:rPr>
          <w:rStyle w:val="af"/>
        </w:rPr>
        <w:commentReference w:id="2520"/>
      </w:r>
      <w:r w:rsidRPr="0029618A">
        <w:rPr>
          <w:rFonts w:eastAsia="Times New Roman"/>
          <w:sz w:val="24"/>
          <w:szCs w:val="24"/>
        </w:rPr>
        <w:t xml:space="preserve">снова и снова и посмотрим на то, как будет изменяться распределение богатства в группе. </w:t>
      </w:r>
    </w:p>
    <w:p w14:paraId="3B3A8E17"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14:paraId="5069E75D" w14:textId="349B4CD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ins w:id="2525" w:author="СБ" w:date="2019-11-10T17:55:00Z">
        <w:r w:rsidR="00F2789A">
          <w:rPr>
            <w:rFonts w:eastAsia="Times New Roman"/>
            <w:sz w:val="24"/>
            <w:szCs w:val="24"/>
          </w:rPr>
          <w:t>П</w:t>
        </w:r>
      </w:ins>
      <w:ins w:id="2526" w:author="СБ" w:date="2019-11-10T17:56:00Z">
        <w:r w:rsidR="00F2789A">
          <w:rPr>
            <w:rFonts w:eastAsia="Times New Roman"/>
            <w:sz w:val="24"/>
            <w:szCs w:val="24"/>
          </w:rPr>
          <w:t>олучение</w:t>
        </w:r>
      </w:ins>
      <w:ins w:id="2527" w:author="СБ" w:date="2019-11-10T18:00:00Z">
        <w:r w:rsidR="00F2789A">
          <w:rPr>
            <w:rFonts w:eastAsia="Times New Roman"/>
            <w:sz w:val="24"/>
            <w:szCs w:val="24"/>
          </w:rPr>
          <w:t xml:space="preserve"> денег</w:t>
        </w:r>
      </w:ins>
      <w:ins w:id="2528" w:author="СБ" w:date="2019-11-10T17:56:00Z">
        <w:r w:rsidR="00F2789A">
          <w:rPr>
            <w:rFonts w:eastAsia="Times New Roman"/>
            <w:sz w:val="24"/>
            <w:szCs w:val="24"/>
          </w:rPr>
          <w:t xml:space="preserve"> </w:t>
        </w:r>
      </w:ins>
      <w:commentRangeStart w:id="2529"/>
      <w:del w:id="2530" w:author="СБ" w:date="2019-11-10T17:56:00Z">
        <w:r w:rsidRPr="0029618A" w:rsidDel="00F2789A">
          <w:rPr>
            <w:rFonts w:eastAsia="Times New Roman"/>
            <w:sz w:val="24"/>
            <w:szCs w:val="24"/>
          </w:rPr>
          <w:delText>Обмен</w:delText>
        </w:r>
      </w:del>
      <w:r w:rsidRPr="0029618A">
        <w:rPr>
          <w:rFonts w:eastAsia="Times New Roman"/>
          <w:sz w:val="24"/>
          <w:szCs w:val="24"/>
        </w:rPr>
        <w:t xml:space="preserve"> </w:t>
      </w:r>
      <w:del w:id="2531" w:author="СБ" w:date="2019-11-10T18:00:00Z">
        <w:r w:rsidRPr="0029618A" w:rsidDel="00F2789A">
          <w:rPr>
            <w:rFonts w:eastAsia="Times New Roman"/>
            <w:sz w:val="24"/>
            <w:szCs w:val="24"/>
          </w:rPr>
          <w:delText>ден</w:delText>
        </w:r>
      </w:del>
      <w:del w:id="2532" w:author="СБ" w:date="2019-11-10T17:56:00Z">
        <w:r w:rsidRPr="0029618A" w:rsidDel="00F2789A">
          <w:rPr>
            <w:rFonts w:eastAsia="Times New Roman"/>
            <w:sz w:val="24"/>
            <w:szCs w:val="24"/>
          </w:rPr>
          <w:delText>ьгами</w:delText>
        </w:r>
      </w:del>
      <w:r w:rsidRPr="0029618A">
        <w:rPr>
          <w:rFonts w:eastAsia="Times New Roman"/>
          <w:sz w:val="24"/>
          <w:szCs w:val="24"/>
        </w:rPr>
        <w:t xml:space="preserve"> </w:t>
      </w:r>
      <w:del w:id="2533" w:author="СБ" w:date="2019-11-10T17:56:00Z">
        <w:r w:rsidRPr="0029618A" w:rsidDel="00F2789A">
          <w:rPr>
            <w:rFonts w:eastAsia="Times New Roman"/>
            <w:sz w:val="24"/>
            <w:szCs w:val="24"/>
          </w:rPr>
          <w:delText>между</w:delText>
        </w:r>
      </w:del>
      <w:r w:rsidRPr="0029618A">
        <w:rPr>
          <w:rFonts w:eastAsia="Times New Roman"/>
          <w:sz w:val="24"/>
          <w:szCs w:val="24"/>
        </w:rPr>
        <w:t xml:space="preserve"> участниками происходит равновероятно</w:t>
      </w:r>
      <w:commentRangeEnd w:id="2529"/>
      <w:r w:rsidR="000E39BA">
        <w:rPr>
          <w:rStyle w:val="af"/>
        </w:rPr>
        <w:commentReference w:id="2529"/>
      </w:r>
      <w:r w:rsidRPr="0029618A">
        <w:rPr>
          <w:rFonts w:eastAsia="Times New Roman"/>
          <w:sz w:val="24"/>
          <w:szCs w:val="24"/>
        </w:rPr>
        <w:t>, как в случае пуассоновской стратегии раздачи денег, в то</w:t>
      </w:r>
      <w:r w:rsidR="000E39BA">
        <w:rPr>
          <w:rFonts w:eastAsia="Times New Roman"/>
          <w:sz w:val="24"/>
          <w:szCs w:val="24"/>
        </w:rPr>
        <w:t xml:space="preserve"> </w:t>
      </w:r>
      <w:r w:rsidRPr="0029618A">
        <w:rPr>
          <w:rFonts w:eastAsia="Times New Roman"/>
          <w:sz w:val="24"/>
          <w:szCs w:val="24"/>
        </w:rPr>
        <w:t>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sidRPr="0029618A">
        <w:rPr>
          <w:rFonts w:eastAsia="Times New Roman"/>
          <w:sz w:val="24"/>
          <w:szCs w:val="24"/>
          <w:vertAlign w:val="superscript"/>
        </w:rPr>
        <w:footnoteReference w:id="30"/>
      </w:r>
      <w:r w:rsidRPr="0029618A">
        <w:rPr>
          <w:rFonts w:eastAsia="Times New Roman"/>
          <w:sz w:val="24"/>
          <w:szCs w:val="24"/>
        </w:rPr>
        <w:t xml:space="preserve">, в данном случае вокруг нуля, так как потери и выигрыши симметричны. </w:t>
      </w:r>
    </w:p>
    <w:p w14:paraId="09DDC0EB" w14:textId="77777777" w:rsidR="008E2D65" w:rsidRPr="0029618A" w:rsidRDefault="00662FA5">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1C93A52D" wp14:editId="673464B2">
            <wp:extent cx="5734050" cy="2146300"/>
            <wp:effectExtent l="0" t="0" r="0" b="0"/>
            <wp:docPr id="62" name="image50.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50.png" descr="https://habrastorage.org/webt/ms/ou/in/msouin45mtiw5ww8h9wgvcotmiy.png"/>
                    <pic:cNvPicPr preferRelativeResize="0"/>
                  </pic:nvPicPr>
                  <pic:blipFill>
                    <a:blip r:embed="rId116" cstate="print"/>
                    <a:srcRect/>
                    <a:stretch>
                      <a:fillRect/>
                    </a:stretch>
                  </pic:blipFill>
                  <pic:spPr>
                    <a:xfrm>
                      <a:off x="0" y="0"/>
                      <a:ext cx="5734050" cy="2146300"/>
                    </a:xfrm>
                    <a:prstGeom prst="rect">
                      <a:avLst/>
                    </a:prstGeom>
                    <a:ln/>
                  </pic:spPr>
                </pic:pic>
              </a:graphicData>
            </a:graphic>
          </wp:inline>
        </w:drawing>
      </w:r>
    </w:p>
    <w:p w14:paraId="1B3E9A97" w14:textId="0AD6C611"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После множества обменов каждый игрок получит и потеряет сумм</w:t>
      </w:r>
      <w:r w:rsidR="006F657A">
        <w:rPr>
          <w:rFonts w:eastAsia="Times New Roman"/>
          <w:i/>
          <w:sz w:val="24"/>
          <w:szCs w:val="24"/>
        </w:rPr>
        <w:t>ы</w:t>
      </w:r>
      <w:r w:rsidRPr="0029618A">
        <w:rPr>
          <w:rFonts w:eastAsia="Times New Roman"/>
          <w:i/>
          <w:sz w:val="24"/>
          <w:szCs w:val="24"/>
        </w:rPr>
        <w:t>, подчиняющ</w:t>
      </w:r>
      <w:r w:rsidR="006F657A">
        <w:rPr>
          <w:rFonts w:eastAsia="Times New Roman"/>
          <w:i/>
          <w:sz w:val="24"/>
          <w:szCs w:val="24"/>
        </w:rPr>
        <w:t>ие</w:t>
      </w:r>
      <w:r w:rsidRPr="0029618A">
        <w:rPr>
          <w:rFonts w:eastAsia="Times New Roman"/>
          <w:i/>
          <w:sz w:val="24"/>
          <w:szCs w:val="24"/>
        </w:rPr>
        <w:t xml:space="preserve">ся распределению, близкому </w:t>
      </w:r>
      <w:proofErr w:type="gramStart"/>
      <w:r w:rsidRPr="0029618A">
        <w:rPr>
          <w:rFonts w:eastAsia="Times New Roman"/>
          <w:i/>
          <w:sz w:val="24"/>
          <w:szCs w:val="24"/>
        </w:rPr>
        <w:t>к</w:t>
      </w:r>
      <w:proofErr w:type="gramEnd"/>
      <w:r w:rsidRPr="0029618A">
        <w:rPr>
          <w:rFonts w:eastAsia="Times New Roman"/>
          <w:i/>
          <w:sz w:val="24"/>
          <w:szCs w:val="24"/>
        </w:rPr>
        <w:t xml:space="preserve"> нормальному. Суммарный доход также будет нормально распределён вокруг нуля.</w:t>
      </w:r>
    </w:p>
    <w:p w14:paraId="4BBD5491" w14:textId="6C793F0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14:paraId="396223FB" w14:textId="7F50DD6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sidR="0072606E">
        <w:rPr>
          <w:rFonts w:eastAsia="Times New Roman"/>
          <w:sz w:val="24"/>
          <w:szCs w:val="24"/>
        </w:rPr>
        <w:t xml:space="preserve"> по-прежнему</w:t>
      </w:r>
      <w:r w:rsidRPr="0029618A">
        <w:rPr>
          <w:rFonts w:eastAsia="Times New Roman"/>
          <w:sz w:val="24"/>
          <w:szCs w:val="24"/>
        </w:rPr>
        <w:t xml:space="preserve"> может получать</w:t>
      </w:r>
      <w:r w:rsidR="0072606E">
        <w:rPr>
          <w:rFonts w:eastAsia="Times New Roman"/>
          <w:sz w:val="24"/>
          <w:szCs w:val="24"/>
        </w:rPr>
        <w:t xml:space="preserve"> деньги</w:t>
      </w:r>
      <w:r w:rsidRPr="0029618A">
        <w:rPr>
          <w:rFonts w:eastAsia="Times New Roman"/>
          <w:sz w:val="24"/>
          <w:szCs w:val="24"/>
        </w:rPr>
        <w:t>.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14:paraId="050B1DD8" w14:textId="5C4B979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w:t>
      </w:r>
      <w:r w:rsidR="0072606E">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sidR="0072606E">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14:paraId="168489CA" w14:textId="1CFE198B" w:rsidR="008E2D65" w:rsidRPr="0029618A" w:rsidRDefault="00662FA5">
      <w:pPr>
        <w:spacing w:line="288" w:lineRule="auto"/>
        <w:ind w:firstLine="397"/>
        <w:jc w:val="both"/>
        <w:rPr>
          <w:rFonts w:eastAsia="Times New Roman"/>
          <w:sz w:val="24"/>
          <w:szCs w:val="24"/>
        </w:rPr>
      </w:pPr>
      <w:proofErr w:type="gramStart"/>
      <w:r w:rsidRPr="0029618A">
        <w:rPr>
          <w:rFonts w:eastAsia="Times New Roman"/>
          <w:sz w:val="24"/>
          <w:szCs w:val="24"/>
        </w:rPr>
        <w:lastRenderedPageBreak/>
        <w:t xml:space="preserve">Для любопытных читателей, которые захотят сами провести этот эксперимент, приведу алгоритм </w:t>
      </w:r>
      <w:ins w:id="2534" w:author="СБ" w:date="2019-11-10T17:57:00Z">
        <w:r w:rsidR="00F2789A">
          <w:rPr>
            <w:rFonts w:eastAsia="Times New Roman"/>
            <w:sz w:val="24"/>
            <w:szCs w:val="24"/>
          </w:rPr>
          <w:t>процесса перераспределения денег</w:t>
        </w:r>
      </w:ins>
      <w:ins w:id="2535" w:author="СБ" w:date="2019-11-10T18:01:00Z">
        <w:r w:rsidR="00F2789A">
          <w:rPr>
            <w:rFonts w:eastAsia="Times New Roman"/>
            <w:sz w:val="24"/>
            <w:szCs w:val="24"/>
          </w:rPr>
          <w:t xml:space="preserve"> для</w:t>
        </w:r>
      </w:ins>
      <w:ins w:id="2536" w:author="СБ" w:date="2019-11-10T18:08:00Z">
        <w:r w:rsidR="00730DD6" w:rsidRPr="00730DD6">
          <w:rPr>
            <w:rFonts w:eastAsia="Times New Roman"/>
            <w:sz w:val="24"/>
            <w:szCs w:val="24"/>
            <w:rPrChange w:id="2537" w:author="СБ" w:date="2019-11-10T18:08:00Z">
              <w:rPr>
                <w:rFonts w:eastAsia="Times New Roman"/>
                <w:sz w:val="24"/>
                <w:szCs w:val="24"/>
                <w:lang w:val="en-US"/>
              </w:rPr>
            </w:rPrChange>
          </w:rPr>
          <w:t xml:space="preserve"> </w:t>
        </w:r>
        <w:r w:rsidR="00730DD6">
          <w:rPr>
            <w:rFonts w:eastAsia="Times New Roman"/>
            <w:sz w:val="24"/>
            <w:szCs w:val="24"/>
          </w:rPr>
          <w:t xml:space="preserve">фиксированного </w:t>
        </w:r>
        <w:r w:rsidR="00730DD6" w:rsidRPr="00730DD6">
          <w:rPr>
            <w:rFonts w:eastAsia="Times New Roman"/>
            <w:sz w:val="24"/>
            <w:szCs w:val="24"/>
            <w:rPrChange w:id="2538" w:author="СБ" w:date="2019-11-10T18:08:00Z">
              <w:rPr>
                <w:rFonts w:eastAsia="Times New Roman"/>
                <w:sz w:val="24"/>
                <w:szCs w:val="24"/>
                <w:lang w:val="en-US"/>
              </w:rPr>
            </w:rPrChange>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00730DD6">
          <w:rPr>
            <w:rFonts w:eastAsia="Times New Roman"/>
            <w:sz w:val="24"/>
            <w:szCs w:val="24"/>
          </w:rPr>
          <w:t>, равного для всех участников группы.</w:t>
        </w:r>
      </w:ins>
      <w:ins w:id="2539" w:author="СБ" w:date="2019-11-10T18:01:00Z">
        <w:r w:rsidR="00F2789A">
          <w:rPr>
            <w:rFonts w:eastAsia="Times New Roman"/>
            <w:sz w:val="24"/>
            <w:szCs w:val="24"/>
          </w:rPr>
          <w:t xml:space="preserve"> </w:t>
        </w:r>
      </w:ins>
      <w:del w:id="2540" w:author="СБ" w:date="2019-11-10T17:58:00Z">
        <w:r w:rsidRPr="0029618A" w:rsidDel="00F2789A">
          <w:rPr>
            <w:rFonts w:eastAsia="Times New Roman"/>
            <w:sz w:val="24"/>
            <w:szCs w:val="24"/>
          </w:rPr>
          <w:delText xml:space="preserve">обмена равными </w:delText>
        </w:r>
        <w:commentRangeStart w:id="2541"/>
        <w:r w:rsidRPr="0029618A" w:rsidDel="00F2789A">
          <w:rPr>
            <w:rFonts w:eastAsia="Times New Roman"/>
            <w:sz w:val="24"/>
            <w:szCs w:val="24"/>
          </w:rPr>
          <w:delText>суммами</w:delText>
        </w:r>
        <w:commentRangeEnd w:id="2541"/>
        <w:r w:rsidR="00A2040A" w:rsidDel="00F2789A">
          <w:rPr>
            <w:rStyle w:val="af"/>
          </w:rPr>
          <w:commentReference w:id="2541"/>
        </w:r>
      </w:del>
      <w:r w:rsidRPr="0029618A">
        <w:rPr>
          <w:rFonts w:eastAsia="Times New Roman"/>
          <w:sz w:val="24"/>
          <w:szCs w:val="24"/>
        </w:rPr>
        <w:t>:</w:t>
      </w:r>
      <w:proofErr w:type="gramEnd"/>
    </w:p>
    <w:p w14:paraId="75A6C533"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u w:val="single"/>
        </w:rPr>
        <w:tab/>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w:t>
      </w:r>
    </w:p>
    <w:p w14:paraId="19E825EC" w14:textId="77777777" w:rsidR="008E2D65" w:rsidRPr="0029618A" w:rsidRDefault="008E2D6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7A0393E4"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14:paraId="764D84C4" w14:textId="5484A0CE"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16EB459F" w14:textId="585D89D8"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ADAA653"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i] &lt;- </w:t>
      </w:r>
      <w:proofErr w:type="spellStart"/>
      <w:r w:rsidRPr="002D5441">
        <w:rPr>
          <w:rFonts w:eastAsia="Courier New"/>
          <w:sz w:val="20"/>
          <w:szCs w:val="20"/>
          <w:lang w:val="en-US"/>
        </w:rPr>
        <w:t>xs</w:t>
      </w:r>
      <w:proofErr w:type="spellEnd"/>
      <w:r w:rsidRPr="002D5441">
        <w:rPr>
          <w:rFonts w:eastAsia="Courier New"/>
          <w:sz w:val="20"/>
          <w:szCs w:val="20"/>
          <w:lang w:val="en-US"/>
        </w:rPr>
        <w:t>[i] - 1</w:t>
      </w:r>
    </w:p>
    <w:p w14:paraId="112B9586"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+ 1</w:t>
      </w:r>
    </w:p>
    <w:p w14:paraId="5013E136" w14:textId="77777777" w:rsidR="008E2D65" w:rsidRPr="002D5441" w:rsidRDefault="008E2D6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14:paraId="25B3C2EA"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6007F57A" wp14:editId="2C6129FB">
            <wp:extent cx="4835525" cy="2967355"/>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cstate="print"/>
                    <a:srcRect/>
                    <a:stretch>
                      <a:fillRect/>
                    </a:stretch>
                  </pic:blipFill>
                  <pic:spPr>
                    <a:xfrm>
                      <a:off x="0" y="0"/>
                      <a:ext cx="4835525" cy="2967355"/>
                    </a:xfrm>
                    <a:prstGeom prst="rect">
                      <a:avLst/>
                    </a:prstGeom>
                    <a:ln/>
                  </pic:spPr>
                </pic:pic>
              </a:graphicData>
            </a:graphic>
          </wp:inline>
        </w:drawing>
      </w:r>
    </w:p>
    <w:p w14:paraId="7C494CDE" w14:textId="287FC69D"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Результат имитационного моделирования</w:t>
      </w:r>
      <w:ins w:id="2542" w:author="СБ" w:date="2019-11-10T17:58:00Z">
        <w:r w:rsidR="00F2789A">
          <w:rPr>
            <w:rFonts w:eastAsia="Times New Roman"/>
            <w:i/>
            <w:sz w:val="24"/>
            <w:szCs w:val="24"/>
          </w:rPr>
          <w:t xml:space="preserve"> процесса перераспределения </w:t>
        </w:r>
      </w:ins>
      <w:ins w:id="2543" w:author="СБ" w:date="2019-11-10T18:09:00Z">
        <w:r w:rsidR="00730DD6">
          <w:rPr>
            <w:rFonts w:eastAsia="Times New Roman"/>
            <w:i/>
            <w:sz w:val="24"/>
            <w:szCs w:val="24"/>
          </w:rPr>
          <w:t xml:space="preserve">для 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ins>
      <w:del w:id="2544" w:author="СБ" w:date="2019-11-10T18:09:00Z">
        <w:r w:rsidRPr="0029618A" w:rsidDel="00730DD6">
          <w:rPr>
            <w:rFonts w:eastAsia="Times New Roman"/>
            <w:i/>
            <w:sz w:val="24"/>
            <w:szCs w:val="24"/>
          </w:rPr>
          <w:delText xml:space="preserve"> </w:delText>
        </w:r>
        <w:commentRangeStart w:id="2545"/>
        <w:r w:rsidRPr="0029618A" w:rsidDel="00730DD6">
          <w:rPr>
            <w:rFonts w:eastAsia="Times New Roman"/>
            <w:i/>
            <w:sz w:val="24"/>
            <w:szCs w:val="24"/>
          </w:rPr>
          <w:delText>обмена равным количеством денег</w:delText>
        </w:r>
        <w:commentRangeEnd w:id="2545"/>
        <w:r w:rsidR="00A2040A" w:rsidDel="00730DD6">
          <w:rPr>
            <w:rStyle w:val="af"/>
          </w:rPr>
          <w:commentReference w:id="2545"/>
        </w:r>
      </w:del>
      <w:r w:rsidRPr="0029618A">
        <w:rPr>
          <w:rFonts w:eastAsia="Times New Roman"/>
          <w:i/>
          <w:sz w:val="24"/>
          <w:szCs w:val="24"/>
        </w:rPr>
        <w:t xml:space="preserve"> для т=100 рублей и n=5000 человек. a – </w:t>
      </w:r>
      <m:oMath>
        <m:r>
          <w:rPr>
            <w:rFonts w:ascii="Cambria Math" w:eastAsia="Times New Roman" w:hAnsi="Cambria Math"/>
            <w:sz w:val="24"/>
            <w:szCs w:val="24"/>
          </w:rPr>
          <m:t>10</m:t>
        </m:r>
      </m:oMath>
      <w:r w:rsidRPr="0029618A">
        <w:rPr>
          <w:rFonts w:eastAsia="Times New Roman"/>
          <w:i/>
          <w:sz w:val="24"/>
          <w:szCs w:val="24"/>
        </w:rPr>
        <w:t xml:space="preserve"> шагов, b – </w:t>
      </w:r>
      <m:oMath>
        <m:r>
          <w:rPr>
            <w:rFonts w:ascii="Cambria Math" w:eastAsia="Times New Roman" w:hAnsi="Cambria Math"/>
            <w:sz w:val="24"/>
            <w:szCs w:val="24"/>
          </w:rPr>
          <m:t>5000</m:t>
        </m:r>
      </m:oMath>
      <w:r w:rsidRPr="0029618A">
        <w:rPr>
          <w:rFonts w:eastAsia="Times New Roman"/>
          <w:i/>
          <w:sz w:val="24"/>
          <w:szCs w:val="24"/>
        </w:rPr>
        <w:t xml:space="preserve"> шагов, c – </w:t>
      </w:r>
      <m:oMath>
        <m:r>
          <w:rPr>
            <w:rFonts w:ascii="Cambria Math" w:eastAsia="Times New Roman" w:hAnsi="Cambria Math"/>
            <w:sz w:val="24"/>
            <w:szCs w:val="24"/>
          </w:rPr>
          <m:t>5⋅1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6</m:t>
            </m:r>
          </m:sup>
        </m:sSup>
      </m:oMath>
      <w:r w:rsidRPr="0029618A">
        <w:rPr>
          <w:rFonts w:eastAsia="Times New Roman"/>
          <w:i/>
          <w:sz w:val="24"/>
          <w:szCs w:val="24"/>
        </w:rPr>
        <w:t xml:space="preserve"> шагов, d – </w:t>
      </w:r>
      <m:oMath>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8</m:t>
            </m:r>
          </m:sup>
        </m:sSup>
      </m:oMath>
      <w:r w:rsidRPr="0029618A">
        <w:rPr>
          <w:rFonts w:eastAsia="Times New Roman"/>
          <w:i/>
          <w:sz w:val="24"/>
          <w:szCs w:val="24"/>
        </w:rPr>
        <w:t xml:space="preserve"> шагов алгоритма.</w:t>
      </w:r>
    </w:p>
    <w:p w14:paraId="2316D3E4" w14:textId="5AFF0B2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w:t>
      </w:r>
      <w:proofErr w:type="gramStart"/>
      <w:r w:rsidRPr="0029618A">
        <w:rPr>
          <w:rFonts w:eastAsia="Times New Roman"/>
          <w:sz w:val="24"/>
          <w:szCs w:val="24"/>
        </w:rPr>
        <w:t>стремится</w:t>
      </w:r>
      <w:proofErr w:type="gramEnd"/>
      <w:r w:rsidRPr="0029618A">
        <w:rPr>
          <w:rFonts w:eastAsia="Times New Roman"/>
          <w:sz w:val="24"/>
          <w:szCs w:val="24"/>
        </w:rPr>
        <w:t xml:space="preserve"> к характерной несимметричной форме. Если эту книжку читает физик, то он сможет уверенно предположить</w:t>
      </w:r>
      <w:r w:rsidR="00A2040A">
        <w:rPr>
          <w:rFonts w:eastAsia="Times New Roman"/>
          <w:sz w:val="24"/>
          <w:szCs w:val="24"/>
        </w:rPr>
        <w:t>,</w:t>
      </w:r>
      <w:r w:rsidRPr="0029618A">
        <w:rPr>
          <w:rFonts w:eastAsia="Times New Roman"/>
          <w:sz w:val="24"/>
          <w:szCs w:val="24"/>
        </w:rPr>
        <w:t xml:space="preserve"> что это может быть за распределение</w:t>
      </w:r>
      <w:r w:rsidR="00A2040A">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xml:space="preserve">. Оба </w:t>
      </w:r>
      <w:r w:rsidRPr="0029618A">
        <w:rPr>
          <w:rFonts w:eastAsia="Times New Roman"/>
          <w:sz w:val="24"/>
          <w:szCs w:val="24"/>
        </w:rPr>
        <w:lastRenderedPageBreak/>
        <w:t>этих проницательных господина будут правы, называя разными именами одно и то же замечательно</w:t>
      </w:r>
      <w:r w:rsidR="007533B2">
        <w:rPr>
          <w:rFonts w:eastAsia="Times New Roman"/>
          <w:sz w:val="24"/>
          <w:szCs w:val="24"/>
        </w:rPr>
        <w:t>е</w:t>
      </w:r>
      <w:r w:rsidRPr="0029618A">
        <w:rPr>
          <w:rFonts w:eastAsia="Times New Roman"/>
          <w:sz w:val="24"/>
          <w:szCs w:val="24"/>
        </w:rPr>
        <w:t xml:space="preserve"> распределение.</w:t>
      </w:r>
    </w:p>
    <w:p w14:paraId="3DCB9364" w14:textId="77777777" w:rsidR="008E2D65" w:rsidRPr="0029618A" w:rsidRDefault="00662FA5">
      <w:pPr>
        <w:pStyle w:val="2"/>
        <w:spacing w:before="200" w:after="0"/>
        <w:ind w:firstLine="397"/>
        <w:jc w:val="both"/>
        <w:rPr>
          <w:rFonts w:eastAsia="Cambria"/>
          <w:b/>
          <w:color w:val="4F81BD"/>
          <w:sz w:val="26"/>
          <w:szCs w:val="26"/>
        </w:rPr>
      </w:pPr>
      <w:bookmarkStart w:id="2546" w:name="_Toc22639665"/>
      <w:r w:rsidRPr="0029618A">
        <w:rPr>
          <w:rFonts w:eastAsia="Cambria"/>
          <w:b/>
          <w:color w:val="4F81BD"/>
          <w:sz w:val="26"/>
          <w:szCs w:val="26"/>
        </w:rPr>
        <w:t>Люди — молекулы</w:t>
      </w:r>
      <w:bookmarkEnd w:id="2546"/>
    </w:p>
    <w:p w14:paraId="45E23AB2" w14:textId="4860C94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sidR="007533B2">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14:paraId="12F29090" w14:textId="77777777" w:rsidR="008E2D65" w:rsidRPr="0029618A" w:rsidRDefault="00662FA5">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14:paraId="7EA0AC3D" w14:textId="44178A14" w:rsidR="008E2D65" w:rsidRPr="0029618A" w:rsidRDefault="00662FA5">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sidR="007533B2">
        <w:rPr>
          <w:rFonts w:eastAsia="Times New Roman"/>
          <w:sz w:val="24"/>
          <w:szCs w:val="24"/>
        </w:rPr>
        <w:t>.</w:t>
      </w:r>
    </w:p>
    <w:p w14:paraId="74FCAEBF" w14:textId="56190BD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sidR="003863E0">
        <w:rPr>
          <w:rFonts w:eastAsia="Times New Roman"/>
          <w:sz w:val="24"/>
          <w:szCs w:val="24"/>
        </w:rPr>
        <w:t xml:space="preserve"> </w:t>
      </w:r>
      <w:r w:rsidRPr="0029618A">
        <w:rPr>
          <w:rFonts w:eastAsia="Times New Roman"/>
          <w:sz w:val="24"/>
          <w:szCs w:val="24"/>
        </w:rPr>
        <w:t xml:space="preserve">или звезды. </w:t>
      </w:r>
    </w:p>
    <w:p w14:paraId="1CC8C8B4" w14:textId="1063E05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sidR="00B308AB">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sidR="00B308AB">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sidR="00B308AB">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sidR="00B308AB">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sidR="003863E0">
        <w:rPr>
          <w:rFonts w:eastAsia="Times New Roman"/>
          <w:sz w:val="24"/>
          <w:szCs w:val="24"/>
        </w:rPr>
        <w:t xml:space="preserve"> </w:t>
      </w:r>
      <w:r w:rsidRPr="0029618A">
        <w:rPr>
          <w:rFonts w:eastAsia="Times New Roman"/>
          <w:sz w:val="24"/>
          <w:szCs w:val="24"/>
        </w:rPr>
        <w:t xml:space="preserve">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w:t>
      </w:r>
      <w:r w:rsidRPr="0029618A">
        <w:rPr>
          <w:rFonts w:eastAsia="Times New Roman"/>
          <w:sz w:val="24"/>
          <w:szCs w:val="24"/>
        </w:rPr>
        <w:lastRenderedPageBreak/>
        <w:t xml:space="preserve">разберёмся с тем, какое </w:t>
      </w:r>
      <w:r w:rsidR="00B308AB" w:rsidRPr="0029618A">
        <w:rPr>
          <w:rFonts w:eastAsia="Times New Roman"/>
          <w:sz w:val="24"/>
          <w:szCs w:val="24"/>
        </w:rPr>
        <w:t xml:space="preserve">отношение </w:t>
      </w:r>
      <w:r w:rsidRPr="0029618A">
        <w:rPr>
          <w:rFonts w:eastAsia="Times New Roman"/>
          <w:sz w:val="24"/>
          <w:szCs w:val="24"/>
        </w:rPr>
        <w:t>всё это имеет к нашим экономическим моделям.</w:t>
      </w:r>
    </w:p>
    <w:p w14:paraId="5DC869D8" w14:textId="434E6F5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Распределение Гиббса может быть схематично выражено следующей формулой:</w:t>
      </w:r>
    </w:p>
    <w:p w14:paraId="6C91761B"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=C</m:t>
          </m:r>
          <m:sSup>
            <m:sSupPr>
              <m:ctrlPr>
                <w:rPr>
                  <w:rFonts w:ascii="Cambria Math" w:eastAsia="Cambria Math" w:hAnsi="Cambria Math"/>
                  <w:i/>
                  <w:sz w:val="24"/>
                  <w:szCs w:val="24"/>
                </w:rPr>
              </m:ctrlPr>
            </m:sSupPr>
            <m:e>
              <m:r>
                <w:rPr>
                  <w:rFonts w:ascii="Cambria Math" w:eastAsia="Cambria Math" w:hAnsi="Cambria Math"/>
                  <w:sz w:val="24"/>
                  <w:szCs w:val="24"/>
                </w:rPr>
                <m:t>e</m:t>
              </m:r>
            </m:e>
            <m:sup>
              <m:f>
                <m:fPr>
                  <m:ctrlPr>
                    <w:rPr>
                      <w:rFonts w:ascii="Cambria Math" w:eastAsia="Cambria Math" w:hAnsi="Cambria Math"/>
                      <w:i/>
                      <w:sz w:val="24"/>
                      <w:szCs w:val="24"/>
                    </w:rPr>
                  </m:ctrlPr>
                </m:fPr>
                <m:num>
                  <m:r>
                    <w:rPr>
                      <w:rFonts w:ascii="Cambria Math" w:eastAsia="Cambria Math" w:hAnsi="Cambria Math"/>
                      <w:sz w:val="24"/>
                      <w:szCs w:val="24"/>
                    </w:rPr>
                    <m:t>-E</m:t>
                  </m:r>
                  <m:d>
                    <m:dPr>
                      <m:ctrlPr>
                        <w:rPr>
                          <w:rFonts w:ascii="Cambria Math" w:eastAsia="Cambria Math" w:hAnsi="Cambria Math"/>
                          <w:i/>
                          <w:sz w:val="24"/>
                          <w:szCs w:val="24"/>
                        </w:rPr>
                      </m:ctrlPr>
                    </m:dPr>
                    <m:e>
                      <m:r>
                        <w:rPr>
                          <w:rFonts w:ascii="Cambria Math" w:eastAsia="Cambria Math" w:hAnsi="Cambria Math"/>
                          <w:sz w:val="24"/>
                          <w:szCs w:val="24"/>
                        </w:rPr>
                        <m:t>x</m:t>
                      </m:r>
                    </m:e>
                  </m:d>
                </m:num>
                <m:den>
                  <m:r>
                    <w:rPr>
                      <w:rFonts w:ascii="Cambria Math" w:eastAsia="Cambria Math" w:hAnsi="Cambria Math"/>
                      <w:sz w:val="24"/>
                      <w:szCs w:val="24"/>
                    </w:rPr>
                    <m:t>kT</m:t>
                  </m:r>
                </m:den>
              </m:f>
            </m:sup>
          </m:sSup>
        </m:oMath>
      </m:oMathPara>
    </w:p>
    <w:p w14:paraId="236CE691" w14:textId="62A1BD79"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где </w:t>
      </w:r>
      <m:oMath>
        <m:r>
          <w:rPr>
            <w:rFonts w:ascii="Cambria Math" w:eastAsia="Cambria Math" w:hAnsi="Cambria Math"/>
            <w:sz w:val="24"/>
            <w:szCs w:val="24"/>
          </w:rPr>
          <m:t>x</m:t>
        </m:r>
      </m:oMath>
      <w:r w:rsidR="003863E0">
        <w:rPr>
          <w:rFonts w:eastAsia="Times New Roman"/>
          <w:sz w:val="24"/>
          <w:szCs w:val="24"/>
        </w:rPr>
        <w:t xml:space="preserve"> </w:t>
      </w:r>
      <w:r w:rsidRPr="0029618A">
        <w:rPr>
          <w:rFonts w:eastAsia="Times New Roman"/>
          <w:sz w:val="24"/>
          <w:szCs w:val="24"/>
        </w:rPr>
        <w:t xml:space="preserve">— некое состояние подсистемы, </w:t>
      </w:r>
      <m:oMath>
        <m:r>
          <w:rPr>
            <w:rFonts w:ascii="Cambria Math" w:eastAsia="Cambria Math" w:hAnsi="Cambria Math"/>
            <w:sz w:val="24"/>
            <w:szCs w:val="24"/>
          </w:rPr>
          <m:t>E</m:t>
        </m:r>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rPr>
        <w:t xml:space="preserve"> — энергия этого состояния, </w:t>
      </w:r>
      <m:oMath>
        <m:r>
          <w:rPr>
            <w:rFonts w:ascii="Cambria Math" w:eastAsia="Cambria Math" w:hAnsi="Cambria Math"/>
            <w:sz w:val="24"/>
            <w:szCs w:val="24"/>
          </w:rPr>
          <m:t>T</m:t>
        </m:r>
      </m:oMath>
      <w:r w:rsidRPr="0029618A">
        <w:rPr>
          <w:rFonts w:eastAsia="Times New Roman"/>
          <w:sz w:val="24"/>
          <w:szCs w:val="24"/>
        </w:rPr>
        <w:t xml:space="preserve"> — абсолютная температура системы (или её аналог), а </w:t>
      </w:r>
      <m:oMath>
        <m:r>
          <w:rPr>
            <w:rFonts w:ascii="Cambria Math" w:eastAsia="Cambria Math" w:hAnsi="Cambria Math"/>
            <w:sz w:val="24"/>
            <w:szCs w:val="24"/>
          </w:rPr>
          <m:t>C</m:t>
        </m:r>
      </m:oMath>
      <w:r w:rsidRPr="0029618A">
        <w:rPr>
          <w:rFonts w:eastAsia="Times New Roman"/>
          <w:sz w:val="24"/>
          <w:szCs w:val="24"/>
        </w:rPr>
        <w:t xml:space="preserve"> и </w:t>
      </w:r>
      <m:oMath>
        <m:r>
          <w:rPr>
            <w:rFonts w:ascii="Cambria Math" w:eastAsia="Cambria Math" w:hAnsi="Cambria Math"/>
            <w:sz w:val="24"/>
            <w:szCs w:val="24"/>
          </w:rPr>
          <m:t>k</m:t>
        </m:r>
      </m:oMath>
      <w:r w:rsidRPr="0029618A">
        <w:rPr>
          <w:rFonts w:eastAsia="Times New Roman"/>
          <w:sz w:val="24"/>
          <w:szCs w:val="24"/>
        </w:rPr>
        <w:t xml:space="preserve"> —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14:paraId="23D60CCA"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14:paraId="65B55921" w14:textId="71EEBC5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sidR="00B308AB">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w:t>
      </w:r>
      <w:ins w:id="2547" w:author="СБ" w:date="2019-11-10T18:10:00Z">
        <w:r w:rsidR="00730DD6">
          <w:rPr>
            <w:rFonts w:eastAsia="Times New Roman"/>
            <w:sz w:val="24"/>
            <w:szCs w:val="24"/>
          </w:rPr>
          <w:t xml:space="preserve">нетривиальная </w:t>
        </w:r>
      </w:ins>
      <w:r w:rsidRPr="0029618A">
        <w:rPr>
          <w:rFonts w:eastAsia="Times New Roman"/>
          <w:sz w:val="24"/>
          <w:szCs w:val="24"/>
        </w:rPr>
        <w:t xml:space="preserve">функция, превращающая аддитивную величину </w:t>
      </w:r>
      <w:proofErr w:type="gramStart"/>
      <w:r w:rsidRPr="0029618A">
        <w:rPr>
          <w:rFonts w:eastAsia="Times New Roman"/>
          <w:sz w:val="24"/>
          <w:szCs w:val="24"/>
        </w:rPr>
        <w:t>в</w:t>
      </w:r>
      <w:proofErr w:type="gramEnd"/>
      <w:r w:rsidRPr="0029618A">
        <w:rPr>
          <w:rFonts w:eastAsia="Times New Roman"/>
          <w:sz w:val="24"/>
          <w:szCs w:val="24"/>
        </w:rPr>
        <w:t xml:space="preserve"> мультипликативную:</w:t>
      </w:r>
    </w:p>
    <w:p w14:paraId="79292638" w14:textId="77777777" w:rsidR="008E2D65" w:rsidRPr="0029618A" w:rsidRDefault="00662FA5">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x+y</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y</m:t>
              </m:r>
            </m:e>
          </m:d>
          <m:r>
            <w:rPr>
              <w:rFonts w:ascii="Cambria Math" w:eastAsia="Cambria Math" w:hAnsi="Cambria Math"/>
              <w:sz w:val="24"/>
              <w:szCs w:val="24"/>
            </w:rPr>
            <m:t>.</m:t>
          </m:r>
        </m:oMath>
      </m:oMathPara>
    </w:p>
    <w:p w14:paraId="3AAC2D60" w14:textId="39427FEE"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Таким свойством обладает </w:t>
      </w:r>
      <w:commentRangeStart w:id="2548"/>
      <w:commentRangeStart w:id="2549"/>
      <w:r w:rsidRPr="0029618A">
        <w:rPr>
          <w:rFonts w:eastAsia="Times New Roman"/>
          <w:sz w:val="24"/>
          <w:szCs w:val="24"/>
        </w:rPr>
        <w:t>только</w:t>
      </w:r>
      <w:commentRangeEnd w:id="2548"/>
      <w:r w:rsidR="00B308AB">
        <w:rPr>
          <w:rStyle w:val="af"/>
        </w:rPr>
        <w:commentReference w:id="2548"/>
      </w:r>
      <w:commentRangeEnd w:id="2549"/>
      <w:r w:rsidR="00730DD6">
        <w:rPr>
          <w:rStyle w:val="af"/>
        </w:rPr>
        <w:commentReference w:id="2549"/>
      </w:r>
      <w:r w:rsidRPr="0029618A">
        <w:rPr>
          <w:rFonts w:eastAsia="Times New Roman"/>
          <w:sz w:val="24"/>
          <w:szCs w:val="24"/>
        </w:rPr>
        <w:t xml:space="preserve"> </w:t>
      </w:r>
      <w:r w:rsidRPr="0029618A">
        <w:rPr>
          <w:rFonts w:eastAsia="Times New Roman"/>
          <w:i/>
          <w:color w:val="205968"/>
          <w:sz w:val="24"/>
          <w:szCs w:val="24"/>
          <w:highlight w:val="white"/>
        </w:rPr>
        <w:t>показательная функция</w:t>
      </w:r>
      <w:r w:rsidRPr="0029618A">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=a</m:t>
            </m:r>
          </m:e>
          <m:sup>
            <m:r>
              <w:rPr>
                <w:rFonts w:ascii="Cambria Math" w:eastAsia="Cambria Math" w:hAnsi="Cambria Math"/>
                <w:sz w:val="24"/>
                <w:szCs w:val="24"/>
              </w:rPr>
              <m:t>x</m:t>
            </m:r>
          </m:sup>
        </m:sSup>
      </m:oMath>
      <w:r w:rsidRPr="0029618A">
        <w:rPr>
          <w:rFonts w:eastAsia="Times New Roman"/>
          <w:sz w:val="24"/>
          <w:szCs w:val="24"/>
        </w:rPr>
        <w:t xml:space="preserve">, которая сумму аргументов превращает в произведение значений: </w:t>
      </w:r>
      <m:oMath>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x+y</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m:t>
            </m:r>
          </m:sup>
        </m:sSup>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y</m:t>
            </m:r>
          </m:sup>
        </m:sSup>
      </m:oMath>
      <w:r w:rsidRPr="0029618A">
        <w:rPr>
          <w:rFonts w:eastAsia="Times New Roman"/>
          <w:sz w:val="24"/>
          <w:szCs w:val="24"/>
        </w:rPr>
        <w:t>.</w:t>
      </w:r>
      <w:r w:rsidR="003863E0">
        <w:rPr>
          <w:rFonts w:eastAsia="Times New Roman"/>
          <w:sz w:val="24"/>
          <w:szCs w:val="24"/>
        </w:rPr>
        <w:t xml:space="preserve"> </w:t>
      </w:r>
      <w:r w:rsidRPr="0029618A">
        <w:rPr>
          <w:rFonts w:eastAsia="Times New Roman"/>
          <w:sz w:val="24"/>
          <w:szCs w:val="24"/>
        </w:rPr>
        <w:t>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14:paraId="7A559F9A" w14:textId="1403E4F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sidR="00B308AB">
        <w:rPr>
          <w:rFonts w:eastAsia="Times New Roman"/>
          <w:sz w:val="24"/>
          <w:szCs w:val="24"/>
        </w:rPr>
        <w:t xml:space="preserve"> под названием</w:t>
      </w:r>
      <w:r w:rsidRPr="0029618A">
        <w:rPr>
          <w:rFonts w:eastAsia="Times New Roman"/>
          <w:sz w:val="24"/>
          <w:szCs w:val="24"/>
        </w:rPr>
        <w:t xml:space="preserve"> уравнени</w:t>
      </w:r>
      <w:r w:rsidR="00B308AB">
        <w:rPr>
          <w:rFonts w:eastAsia="Times New Roman"/>
          <w:sz w:val="24"/>
          <w:szCs w:val="24"/>
        </w:rPr>
        <w:t>я</w:t>
      </w:r>
      <w:r w:rsidRPr="0029618A">
        <w:rPr>
          <w:rFonts w:eastAsia="Times New Roman"/>
          <w:sz w:val="24"/>
          <w:szCs w:val="24"/>
        </w:rPr>
        <w:t xml:space="preserve"> Менделеева-</w:t>
      </w:r>
      <w:proofErr w:type="spellStart"/>
      <w:r w:rsidRPr="0029618A">
        <w:rPr>
          <w:rFonts w:eastAsia="Times New Roman"/>
          <w:sz w:val="24"/>
          <w:szCs w:val="24"/>
        </w:rPr>
        <w:t>Клапейрона</w:t>
      </w:r>
      <w:proofErr w:type="spellEnd"/>
      <w:r w:rsidRPr="0029618A">
        <w:rPr>
          <w:rFonts w:eastAsia="Times New Roman"/>
          <w:sz w:val="24"/>
          <w:szCs w:val="24"/>
        </w:rPr>
        <w:t xml:space="preserve">.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w:t>
      </w:r>
      <w:r w:rsidRPr="0029618A">
        <w:rPr>
          <w:rFonts w:eastAsia="Times New Roman"/>
          <w:sz w:val="24"/>
          <w:szCs w:val="24"/>
        </w:rPr>
        <w:lastRenderedPageBreak/>
        <w:t>распределение – на этот раз оно будет носить имя Людвига Больцмана, автора точного выражения для энтропии. Распред</w:t>
      </w:r>
      <w:r w:rsidR="00B308AB">
        <w:rPr>
          <w:rFonts w:eastAsia="Times New Roman"/>
          <w:sz w:val="24"/>
          <w:szCs w:val="24"/>
        </w:rPr>
        <w:t>е</w:t>
      </w:r>
      <w:r w:rsidRPr="0029618A">
        <w:rPr>
          <w:rFonts w:eastAsia="Times New Roman"/>
          <w:sz w:val="24"/>
          <w:szCs w:val="24"/>
        </w:rPr>
        <w:t xml:space="preserve">ление Больцмана покажет </w:t>
      </w:r>
      <w:proofErr w:type="gramStart"/>
      <w:r w:rsidRPr="0029618A">
        <w:rPr>
          <w:rFonts w:eastAsia="Times New Roman"/>
          <w:sz w:val="24"/>
          <w:szCs w:val="24"/>
        </w:rPr>
        <w:t>нам</w:t>
      </w:r>
      <w:proofErr w:type="gramEnd"/>
      <w:r w:rsidRPr="0029618A">
        <w:rPr>
          <w:rFonts w:eastAsia="Times New Roman"/>
          <w:sz w:val="24"/>
          <w:szCs w:val="24"/>
        </w:rPr>
        <w:t xml:space="preserve"> как изменяется плотность газа с высотой. Экспоненциальное распределение </w:t>
      </w:r>
      <w:r w:rsidR="00107BA9">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sidR="00107BA9">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14:paraId="41D8CE15" w14:textId="3C0D62F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sidR="00107BA9">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xml:space="preserve">— дискретный аналог </w:t>
      </w:r>
      <w:proofErr w:type="gramStart"/>
      <w:r w:rsidRPr="0029618A">
        <w:rPr>
          <w:rFonts w:eastAsia="Times New Roman"/>
          <w:sz w:val="24"/>
          <w:szCs w:val="24"/>
        </w:rPr>
        <w:t>экспоненциального</w:t>
      </w:r>
      <w:proofErr w:type="gramEnd"/>
      <w:r w:rsidRPr="0029618A">
        <w:rPr>
          <w:rFonts w:eastAsia="Times New Roman"/>
          <w:sz w:val="24"/>
          <w:szCs w:val="24"/>
        </w:rPr>
        <w:t>. Эти два распределения подобны и сливаются при уменьшении вероятности выигрыша. В нашем эксперименте шансы получить рубль равны 1/5000</w:t>
      </w:r>
      <w:r w:rsidR="00107BA9">
        <w:rPr>
          <w:rFonts w:eastAsia="Times New Roman"/>
          <w:sz w:val="24"/>
          <w:szCs w:val="24"/>
        </w:rPr>
        <w:t>;</w:t>
      </w:r>
      <w:r w:rsidRPr="0029618A">
        <w:rPr>
          <w:rFonts w:eastAsia="Times New Roman"/>
          <w:sz w:val="24"/>
          <w:szCs w:val="24"/>
        </w:rPr>
        <w:t xml:space="preserve"> это такая малая величина, что геометрическое и экспоненциальное распределения можно считать неотличимыми друг от друга. </w:t>
      </w:r>
    </w:p>
    <w:p w14:paraId="3566CE47" w14:textId="77777777" w:rsidR="008E2D65" w:rsidRPr="0029618A" w:rsidRDefault="00662FA5">
      <w:pPr>
        <w:pStyle w:val="2"/>
        <w:spacing w:before="200" w:after="0"/>
        <w:ind w:firstLine="397"/>
        <w:jc w:val="both"/>
        <w:rPr>
          <w:rFonts w:eastAsia="Cambria"/>
          <w:b/>
          <w:color w:val="4F81BD"/>
          <w:sz w:val="26"/>
          <w:szCs w:val="26"/>
        </w:rPr>
      </w:pPr>
      <w:bookmarkStart w:id="2550" w:name="_Toc22639666"/>
      <w:r w:rsidRPr="0029618A">
        <w:rPr>
          <w:rFonts w:eastAsia="Cambria"/>
          <w:b/>
          <w:color w:val="4F81BD"/>
          <w:sz w:val="26"/>
          <w:szCs w:val="26"/>
        </w:rPr>
        <w:t>Измеряем температуру у рынка</w:t>
      </w:r>
      <w:bookmarkEnd w:id="2550"/>
    </w:p>
    <w:p w14:paraId="44043AAE" w14:textId="00AC0CA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sidR="00107BA9">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14:paraId="714C0A96"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p</m:t>
          </m:r>
          <m:r>
            <w:rPr>
              <w:rFonts w:ascii="Cambria Math" w:eastAsia="Times New Roman" w:hAnsi="Cambria Math"/>
              <w:sz w:val="24"/>
              <w:szCs w:val="24"/>
            </w:rPr>
            <m:t>(</m:t>
          </m:r>
          <m:r>
            <w:rPr>
              <w:rFonts w:ascii="Cambria Math" w:eastAsia="Cambria Math" w:hAnsi="Cambria Math"/>
              <w:sz w:val="24"/>
              <w:szCs w:val="24"/>
            </w:rPr>
            <m:t>x)=λ</m:t>
          </m:r>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-λx</m:t>
              </m:r>
            </m:sup>
          </m:sSup>
          <m:r>
            <w:rPr>
              <w:rFonts w:ascii="Cambria Math" w:eastAsia="Cambria Math" w:hAnsi="Cambria Math"/>
              <w:sz w:val="24"/>
              <w:szCs w:val="24"/>
            </w:rPr>
            <m:t>,</m:t>
          </m:r>
        </m:oMath>
      </m:oMathPara>
    </w:p>
    <w:p w14:paraId="0D3F137B" w14:textId="51855A9E" w:rsidR="008E2D65" w:rsidRPr="0029618A" w:rsidRDefault="00662FA5">
      <w:pPr>
        <w:spacing w:line="288" w:lineRule="auto"/>
        <w:jc w:val="both"/>
        <w:rPr>
          <w:rFonts w:eastAsia="Times New Roman"/>
          <w:sz w:val="24"/>
          <w:szCs w:val="24"/>
        </w:rPr>
      </w:pPr>
      <w:proofErr w:type="gramStart"/>
      <w:r w:rsidRPr="0029618A">
        <w:rPr>
          <w:rFonts w:eastAsia="Times New Roman"/>
          <w:sz w:val="24"/>
          <w:szCs w:val="24"/>
        </w:rPr>
        <w:t xml:space="preserve">и вспомнив, что среднее значение для него равно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λ</m:t>
            </m:r>
          </m:den>
        </m:f>
      </m:oMath>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sidR="00956C59">
        <w:rPr>
          <w:rFonts w:eastAsia="Times New Roman"/>
          <w:sz w:val="24"/>
          <w:szCs w:val="24"/>
        </w:rPr>
        <w:t xml:space="preserve">каждому </w:t>
      </w:r>
      <w:r w:rsidRPr="0029618A">
        <w:rPr>
          <w:rFonts w:eastAsia="Times New Roman"/>
          <w:sz w:val="24"/>
          <w:szCs w:val="24"/>
        </w:rPr>
        <w:t xml:space="preserve">сумме </w:t>
      </w:r>
      <m:oMath>
        <m:r>
          <w:rPr>
            <w:rFonts w:ascii="Cambria Math" w:eastAsia="Times New Roman" w:hAnsi="Cambria Math"/>
            <w:sz w:val="24"/>
            <w:szCs w:val="24"/>
          </w:rPr>
          <m:t>m</m:t>
        </m:r>
      </m:oMath>
      <w:r w:rsidRPr="0029618A">
        <w:rPr>
          <w:rFonts w:eastAsia="Times New Roman"/>
          <w:sz w:val="24"/>
          <w:szCs w:val="24"/>
        </w:rPr>
        <w:t xml:space="preserve">. Отсюда естественным образом следует, что </w:t>
      </w:r>
      <m:oMath>
        <m:r>
          <w:rPr>
            <w:rFonts w:ascii="Cambria Math" w:eastAsia="Cambria Math" w:hAnsi="Cambria Math"/>
            <w:sz w:val="24"/>
            <w:szCs w:val="24"/>
          </w:rPr>
          <m:t>λ=</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oMath>
      <w:r w:rsidRPr="0029618A">
        <w:rPr>
          <w:rFonts w:eastAsia="Times New Roman"/>
          <w:sz w:val="24"/>
          <w:szCs w:val="24"/>
        </w:rPr>
        <w:t>, и</w:t>
      </w:r>
      <w:r w:rsidR="00CA42BF">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m:oMath>
        <m:r>
          <w:rPr>
            <w:rFonts w:ascii="Cambria Math" w:eastAsia="Cambria Math" w:hAnsi="Cambria Math"/>
            <w:sz w:val="24"/>
            <w:szCs w:val="24"/>
          </w:rPr>
          <m:t>m</m:t>
        </m:r>
      </m:oMath>
      <w:r w:rsidRPr="0029618A">
        <w:rPr>
          <w:rFonts w:eastAsia="Times New Roman"/>
          <w:sz w:val="24"/>
          <w:szCs w:val="24"/>
        </w:rPr>
        <w:t>. На рисунке показаны примеры равновесных состояний рынков, соответствующих низкой</w:t>
      </w:r>
      <w:proofErr w:type="gramEnd"/>
      <w:r w:rsidRPr="0029618A">
        <w:rPr>
          <w:rFonts w:eastAsia="Times New Roman"/>
          <w:sz w:val="24"/>
          <w:szCs w:val="24"/>
        </w:rPr>
        <w:t xml:space="preserve"> и высокой температуре при одинаковом количестве участников.</w:t>
      </w:r>
    </w:p>
    <w:p w14:paraId="47DB1A3E"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69441CD" wp14:editId="20AD111E">
            <wp:extent cx="4412615" cy="268478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8" cstate="print"/>
                    <a:srcRect/>
                    <a:stretch>
                      <a:fillRect/>
                    </a:stretch>
                  </pic:blipFill>
                  <pic:spPr>
                    <a:xfrm>
                      <a:off x="0" y="0"/>
                      <a:ext cx="4412615" cy="2684780"/>
                    </a:xfrm>
                    <a:prstGeom prst="rect">
                      <a:avLst/>
                    </a:prstGeom>
                    <a:ln/>
                  </pic:spPr>
                </pic:pic>
              </a:graphicData>
            </a:graphic>
          </wp:inline>
        </w:drawing>
      </w:r>
    </w:p>
    <w:p w14:paraId="3B8A9E15"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lastRenderedPageBreak/>
        <w:t>Распределения достатка, соответствующие «горячему» (</w:t>
      </w:r>
      <m:oMath>
        <m:r>
          <w:rPr>
            <w:rFonts w:ascii="Cambria Math" w:eastAsia="Cambria Math" w:hAnsi="Cambria Math"/>
            <w:sz w:val="24"/>
            <w:szCs w:val="24"/>
          </w:rPr>
          <m:t>m=200</m:t>
        </m:r>
      </m:oMath>
      <w:r w:rsidRPr="0029618A">
        <w:rPr>
          <w:rFonts w:eastAsia="Times New Roman"/>
          <w:i/>
          <w:sz w:val="24"/>
          <w:szCs w:val="24"/>
        </w:rPr>
        <w:t>) и холодному (</w:t>
      </w:r>
      <m:oMath>
        <m:r>
          <w:rPr>
            <w:rFonts w:ascii="Cambria Math" w:eastAsia="Cambria Math" w:hAnsi="Cambria Math"/>
            <w:sz w:val="24"/>
            <w:szCs w:val="24"/>
          </w:rPr>
          <m:t>m=50</m:t>
        </m:r>
      </m:oMath>
      <w:r w:rsidRPr="0029618A">
        <w:rPr>
          <w:rFonts w:eastAsia="Times New Roman"/>
          <w:i/>
          <w:sz w:val="24"/>
          <w:szCs w:val="24"/>
        </w:rPr>
        <w:t>) рынкам.</w:t>
      </w:r>
    </w:p>
    <w:p w14:paraId="4FDF5223" w14:textId="16A23584"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В «разогретом» рынке с большой ликвидностью мы сможем наблюдать и больший разброс в уровне благосостояния, чем в «холодном», ведь </w:t>
      </w:r>
      <w:r w:rsidR="00437E1F">
        <w:rPr>
          <w:rFonts w:eastAsia="Times New Roman"/>
          <w:sz w:val="24"/>
          <w:szCs w:val="24"/>
        </w:rPr>
        <w:t>у</w:t>
      </w:r>
      <w:r w:rsidRPr="0029618A">
        <w:rPr>
          <w:rFonts w:eastAsia="Times New Roman"/>
          <w:sz w:val="24"/>
          <w:szCs w:val="24"/>
        </w:rPr>
        <w:t xml:space="preserve"> экспоненциально</w:t>
      </w:r>
      <w:r w:rsidR="00437E1F">
        <w:rPr>
          <w:rFonts w:eastAsia="Times New Roman"/>
          <w:sz w:val="24"/>
          <w:szCs w:val="24"/>
        </w:rPr>
        <w:t>го</w:t>
      </w:r>
      <w:r w:rsidRPr="0029618A">
        <w:rPr>
          <w:rFonts w:eastAsia="Times New Roman"/>
          <w:sz w:val="24"/>
          <w:szCs w:val="24"/>
        </w:rPr>
        <w:t xml:space="preserve"> распределени</w:t>
      </w:r>
      <w:r w:rsidR="00437E1F">
        <w:rPr>
          <w:rFonts w:eastAsia="Times New Roman"/>
          <w:sz w:val="24"/>
          <w:szCs w:val="24"/>
        </w:rPr>
        <w:t>я</w:t>
      </w:r>
      <w:r w:rsidRPr="0029618A">
        <w:rPr>
          <w:rFonts w:eastAsia="Times New Roman"/>
          <w:sz w:val="24"/>
          <w:szCs w:val="24"/>
        </w:rPr>
        <w:t xml:space="preserve"> дисперсия равна </w:t>
      </w:r>
      <m:oMath>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λ</m:t>
                </m:r>
              </m:e>
              <m:sup>
                <m:r>
                  <w:rPr>
                    <w:rFonts w:ascii="Cambria Math" w:eastAsia="Cambria Math" w:hAnsi="Cambria Math"/>
                    <w:sz w:val="24"/>
                    <w:szCs w:val="24"/>
                  </w:rPr>
                  <m:t>2</m:t>
                </m:r>
              </m:sup>
            </m:sSup>
          </m:den>
        </m:f>
      </m:oMath>
      <w:r w:rsidRPr="0029618A">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w:t>
      </w:r>
      <w:r w:rsidR="00437E1F">
        <w:rPr>
          <w:rFonts w:eastAsia="Times New Roman"/>
          <w:sz w:val="24"/>
          <w:szCs w:val="24"/>
        </w:rPr>
        <w:t xml:space="preserve">же </w:t>
      </w:r>
      <w:r w:rsidRPr="0029618A">
        <w:rPr>
          <w:rFonts w:eastAsia="Times New Roman"/>
          <w:sz w:val="24"/>
          <w:szCs w:val="24"/>
        </w:rPr>
        <w:t xml:space="preserve">быть люди, у которых их много». </w:t>
      </w:r>
    </w:p>
    <w:p w14:paraId="455EDFA2" w14:textId="5D856D2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участников владеют суммой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oMath>
      <w:r w:rsidRPr="0029618A">
        <w:rPr>
          <w:rFonts w:eastAsia="Times New Roman"/>
          <w:sz w:val="24"/>
          <w:szCs w:val="24"/>
        </w:rPr>
        <w:t xml:space="preserve">, а в другой –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участников располагают общей денежной массой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Средние значения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характеризуют абсолютную температуру рынков. Через какое-то время суммарная система придёт к </w:t>
      </w:r>
      <w:proofErr w:type="gramStart"/>
      <w:r w:rsidRPr="0029618A">
        <w:rPr>
          <w:rFonts w:eastAsia="Times New Roman"/>
          <w:sz w:val="24"/>
          <w:szCs w:val="24"/>
        </w:rPr>
        <w:t>равновесию</w:t>
      </w:r>
      <w:proofErr w:type="gramEnd"/>
      <w:r w:rsidRPr="0029618A">
        <w:rPr>
          <w:rFonts w:eastAsia="Times New Roman"/>
          <w:sz w:val="24"/>
          <w:szCs w:val="24"/>
        </w:rPr>
        <w:t xml:space="preserve"> и мы получим одну группу с числом участников </w:t>
      </w:r>
      <m:oMath>
        <m:r>
          <w:rPr>
            <w:rFonts w:ascii="Cambria Math" w:eastAsia="Cambria Math" w:hAnsi="Cambria Math"/>
            <w:sz w:val="24"/>
            <w:szCs w:val="24"/>
          </w:rPr>
          <m:t>n=</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00956C59">
        <w:rPr>
          <w:rFonts w:eastAsia="Times New Roman"/>
          <w:sz w:val="24"/>
          <w:szCs w:val="24"/>
        </w:rPr>
        <w:t xml:space="preserve"> и</w:t>
      </w:r>
      <w:r w:rsidRPr="0029618A">
        <w:rPr>
          <w:rFonts w:eastAsia="Times New Roman"/>
          <w:sz w:val="24"/>
          <w:szCs w:val="24"/>
        </w:rPr>
        <w:t xml:space="preserve"> с денежной массой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Отсюда можно найти температуру комплексной системы, она будет равна </w:t>
      </w:r>
    </w:p>
    <w:p w14:paraId="63B6184D"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m =</m:t>
          </m:r>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n</m:t>
              </m:r>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den>
          </m:f>
          <m:r>
            <w:rPr>
              <w:rFonts w:ascii="Cambria Math" w:eastAsia="Cambria Math" w:hAnsi="Cambria Math"/>
              <w:sz w:val="24"/>
              <w:szCs w:val="24"/>
            </w:rPr>
            <m:t>.</m:t>
          </m:r>
        </m:oMath>
      </m:oMathPara>
    </w:p>
    <w:p w14:paraId="5BCF22A1" w14:textId="62B8FFA1"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sidR="00956C59">
        <w:rPr>
          <w:rFonts w:eastAsia="Times New Roman"/>
          <w:sz w:val="24"/>
          <w:szCs w:val="24"/>
        </w:rPr>
        <w:t>вычисляется</w:t>
      </w:r>
      <w:r w:rsidR="00956C59" w:rsidRPr="0029618A">
        <w:rPr>
          <w:rFonts w:eastAsia="Times New Roman"/>
          <w:sz w:val="24"/>
          <w:szCs w:val="24"/>
        </w:rPr>
        <w:t xml:space="preserve"> </w:t>
      </w:r>
      <w:r w:rsidRPr="0029618A">
        <w:rPr>
          <w:rFonts w:eastAsia="Times New Roman"/>
          <w:sz w:val="24"/>
          <w:szCs w:val="24"/>
        </w:rPr>
        <w:t>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14:paraId="34706077" w14:textId="7B2816B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w:t>
      </w:r>
      <w:proofErr w:type="gramStart"/>
      <w:r w:rsidRPr="0029618A">
        <w:rPr>
          <w:rFonts w:eastAsia="Times New Roman"/>
          <w:sz w:val="24"/>
          <w:szCs w:val="24"/>
        </w:rPr>
        <w:t>уменьшения</w:t>
      </w:r>
      <w:proofErr w:type="gramEnd"/>
      <w:r w:rsidRPr="0029618A">
        <w:rPr>
          <w:rFonts w:eastAsia="Times New Roman"/>
          <w:sz w:val="24"/>
          <w:szCs w:val="24"/>
        </w:rPr>
        <w:t xml:space="preserve">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14:paraId="5631973C" w14:textId="4BFCE3F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sidR="00956C59">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w:t>
      </w:r>
      <w:r w:rsidRPr="0029618A">
        <w:rPr>
          <w:rFonts w:eastAsia="Times New Roman"/>
          <w:sz w:val="24"/>
          <w:szCs w:val="24"/>
        </w:rPr>
        <w:lastRenderedPageBreak/>
        <w:t xml:space="preserve">горячей, так что для остающихся в группе участников этот процесс не сулит ничего хорошего. </w:t>
      </w:r>
    </w:p>
    <w:p w14:paraId="4783C91D" w14:textId="77777777" w:rsidR="008E2D65" w:rsidRPr="0029618A" w:rsidRDefault="00662FA5">
      <w:pPr>
        <w:pStyle w:val="2"/>
        <w:spacing w:before="200" w:after="0"/>
        <w:ind w:firstLine="397"/>
        <w:jc w:val="both"/>
        <w:rPr>
          <w:rFonts w:eastAsia="Times New Roman"/>
          <w:sz w:val="24"/>
          <w:szCs w:val="24"/>
        </w:rPr>
      </w:pPr>
      <w:bookmarkStart w:id="2551" w:name="_Toc22639667"/>
      <w:r w:rsidRPr="0029618A">
        <w:rPr>
          <w:rFonts w:eastAsia="Cambria"/>
          <w:b/>
          <w:color w:val="4F81BD"/>
          <w:sz w:val="26"/>
          <w:szCs w:val="26"/>
        </w:rPr>
        <w:t>Постигаем Дао энтропии</w:t>
      </w:r>
      <w:bookmarkEnd w:id="2551"/>
    </w:p>
    <w:p w14:paraId="25C74217" w14:textId="3F7E7B6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что если вывести систему из </w:t>
      </w:r>
      <w:r w:rsidR="002B7E11">
        <w:rPr>
          <w:rFonts w:eastAsia="Times New Roman"/>
          <w:sz w:val="24"/>
          <w:szCs w:val="24"/>
        </w:rPr>
        <w:t>него</w:t>
      </w:r>
      <w:r w:rsidRPr="0029618A">
        <w:rPr>
          <w:rFonts w:eastAsia="Times New Roman"/>
          <w:sz w:val="24"/>
          <w:szCs w:val="24"/>
        </w:rPr>
        <w:t xml:space="preserve">, она будет </w:t>
      </w:r>
      <w:proofErr w:type="gramStart"/>
      <w:r w:rsidRPr="0029618A">
        <w:rPr>
          <w:rFonts w:eastAsia="Times New Roman"/>
          <w:sz w:val="24"/>
          <w:szCs w:val="24"/>
        </w:rPr>
        <w:t>стремиться к нему вернуться</w:t>
      </w:r>
      <w:proofErr w:type="gramEnd"/>
      <w:r w:rsidRPr="0029618A">
        <w:rPr>
          <w:rFonts w:eastAsia="Times New Roman"/>
          <w:sz w:val="24"/>
          <w:szCs w:val="24"/>
        </w:rPr>
        <w:t>. В-третьих, равновесное состояние соответствует наиболее вероятному состояни</w:t>
      </w:r>
      <w:r w:rsidR="002B7E11">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ins w:id="2552" w:author="СБ" w:date="2019-11-10T18:12:00Z">
        <w:r w:rsidR="00730DD6">
          <w:rPr>
            <w:rFonts w:eastAsia="Times New Roman"/>
            <w:sz w:val="24"/>
            <w:szCs w:val="24"/>
          </w:rPr>
          <w:t xml:space="preserve">устойчивое </w:t>
        </w:r>
      </w:ins>
      <w:r w:rsidRPr="0029618A">
        <w:rPr>
          <w:rFonts w:eastAsia="Times New Roman"/>
          <w:sz w:val="24"/>
          <w:szCs w:val="24"/>
        </w:rPr>
        <w:t xml:space="preserve">равновесие из любого другого </w:t>
      </w:r>
      <w:commentRangeStart w:id="2553"/>
      <w:commentRangeStart w:id="2554"/>
      <w:r w:rsidRPr="0029618A">
        <w:rPr>
          <w:rFonts w:eastAsia="Times New Roman"/>
          <w:sz w:val="24"/>
          <w:szCs w:val="24"/>
        </w:rPr>
        <w:t>состояния</w:t>
      </w:r>
      <w:commentRangeEnd w:id="2553"/>
      <w:r w:rsidR="002B7E11">
        <w:rPr>
          <w:rStyle w:val="af"/>
        </w:rPr>
        <w:commentReference w:id="2553"/>
      </w:r>
      <w:commentRangeEnd w:id="2554"/>
      <w:r w:rsidR="00730DD6">
        <w:rPr>
          <w:rStyle w:val="af"/>
        </w:rPr>
        <w:commentReference w:id="2554"/>
      </w:r>
      <w:r w:rsidRPr="0029618A">
        <w:rPr>
          <w:rFonts w:eastAsia="Times New Roman"/>
          <w:sz w:val="24"/>
          <w:szCs w:val="24"/>
        </w:rPr>
        <w:t xml:space="preserve">. </w:t>
      </w:r>
    </w:p>
    <w:p w14:paraId="683F3D0D" w14:textId="00CAB10E" w:rsidR="008E2D65" w:rsidRPr="0029618A" w:rsidRDefault="00662FA5">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sidR="000B31A0">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14:paraId="5D160D9D" w14:textId="72FB4F7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Размышления о равновесии привели физиков к одному фундаментальному понятию, </w:t>
      </w:r>
      <w:r w:rsidR="000B31A0">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толком </w:t>
      </w:r>
      <w:proofErr w:type="gramStart"/>
      <w:r w:rsidRPr="0029618A">
        <w:rPr>
          <w:rFonts w:eastAsia="Times New Roman"/>
          <w:sz w:val="24"/>
          <w:szCs w:val="24"/>
        </w:rPr>
        <w:t>использовать</w:t>
      </w:r>
      <w:proofErr w:type="gramEnd"/>
      <w:r w:rsidRPr="0029618A">
        <w:rPr>
          <w:rFonts w:eastAsia="Times New Roman"/>
          <w:sz w:val="24"/>
          <w:szCs w:val="24"/>
        </w:rPr>
        <w:t xml:space="preserve">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sidR="000B31A0">
        <w:rPr>
          <w:rFonts w:eastAsia="Times New Roman"/>
          <w:sz w:val="24"/>
          <w:szCs w:val="24"/>
        </w:rPr>
        <w:t xml:space="preserve"> </w:t>
      </w:r>
      <w:r w:rsidRPr="0029618A">
        <w:rPr>
          <w:rFonts w:eastAsia="Times New Roman"/>
          <w:sz w:val="24"/>
          <w:szCs w:val="24"/>
        </w:rPr>
        <w:t xml:space="preserve">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w:t>
      </w:r>
      <w:proofErr w:type="gramStart"/>
      <w:r w:rsidRPr="0029618A">
        <w:rPr>
          <w:rFonts w:eastAsia="Times New Roman"/>
          <w:sz w:val="24"/>
          <w:szCs w:val="24"/>
        </w:rPr>
        <w:t>от</w:t>
      </w:r>
      <w:proofErr w:type="gramEnd"/>
      <w:r w:rsidRPr="0029618A">
        <w:rPr>
          <w:rFonts w:eastAsia="Times New Roman"/>
          <w:sz w:val="24"/>
          <w:szCs w:val="24"/>
        </w:rPr>
        <w:t xml:space="preserve">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w:t>
      </w:r>
      <w:r w:rsidRPr="0029618A">
        <w:rPr>
          <w:rFonts w:eastAsia="Times New Roman"/>
          <w:sz w:val="24"/>
          <w:szCs w:val="24"/>
        </w:rPr>
        <w:lastRenderedPageBreak/>
        <w:t>задачи, которые могут быть поняты школьниками и при этом оказаться полезны</w:t>
      </w:r>
      <w:r w:rsidR="008D5D38">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несомненно, полезных дисциплинах, но в повседневных задачах почти не встречающихся.</w:t>
      </w:r>
    </w:p>
    <w:p w14:paraId="32151D79" w14:textId="1ADF2B6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Итак, на сцену выходит энтропия. Создателю термодинамики Рудольфу </w:t>
      </w:r>
      <w:proofErr w:type="spellStart"/>
      <w:r w:rsidRPr="0029618A">
        <w:rPr>
          <w:rFonts w:eastAsia="Times New Roman"/>
          <w:sz w:val="24"/>
          <w:szCs w:val="24"/>
        </w:rPr>
        <w:t>Клаузиусу</w:t>
      </w:r>
      <w:proofErr w:type="spellEnd"/>
      <w:r w:rsidRPr="0029618A">
        <w:rPr>
          <w:rFonts w:eastAsia="Times New Roman"/>
          <w:sz w:val="24"/>
          <w:szCs w:val="24"/>
        </w:rPr>
        <w:t xml:space="preserve">, а позже </w:t>
      </w:r>
      <w:commentRangeStart w:id="2555"/>
      <w:commentRangeStart w:id="2556"/>
      <w:proofErr w:type="spellStart"/>
      <w:r w:rsidRPr="0029618A">
        <w:rPr>
          <w:rFonts w:eastAsia="Times New Roman"/>
          <w:sz w:val="24"/>
          <w:szCs w:val="24"/>
        </w:rPr>
        <w:t>Джо</w:t>
      </w:r>
      <w:r w:rsidR="00E30DBB">
        <w:rPr>
          <w:rFonts w:eastAsia="Times New Roman"/>
          <w:sz w:val="24"/>
          <w:szCs w:val="24"/>
        </w:rPr>
        <w:t>з</w:t>
      </w:r>
      <w:r w:rsidRPr="0029618A">
        <w:rPr>
          <w:rFonts w:eastAsia="Times New Roman"/>
          <w:sz w:val="24"/>
          <w:szCs w:val="24"/>
        </w:rPr>
        <w:t>айе</w:t>
      </w:r>
      <w:commentRangeEnd w:id="2555"/>
      <w:proofErr w:type="spellEnd"/>
      <w:r w:rsidR="00E30DBB">
        <w:rPr>
          <w:rStyle w:val="af"/>
        </w:rPr>
        <w:commentReference w:id="2555"/>
      </w:r>
      <w:commentRangeEnd w:id="2556"/>
      <w:r w:rsidR="00730DD6">
        <w:rPr>
          <w:rStyle w:val="af"/>
        </w:rPr>
        <w:commentReference w:id="2556"/>
      </w:r>
      <w:r w:rsidRPr="0029618A">
        <w:rPr>
          <w:rFonts w:eastAsia="Times New Roman"/>
          <w:sz w:val="24"/>
          <w:szCs w:val="24"/>
        </w:rPr>
        <w:t xml:space="preserve">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14:paraId="6F1871D6" w14:textId="77777777" w:rsidR="008E2D65" w:rsidRPr="0029618A" w:rsidRDefault="00662FA5">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a⋅b</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b</m:t>
              </m:r>
            </m:e>
          </m:d>
          <m:r>
            <w:rPr>
              <w:rFonts w:ascii="Cambria Math" w:eastAsia="Cambria Math" w:hAnsi="Cambria Math"/>
              <w:sz w:val="24"/>
              <w:szCs w:val="24"/>
            </w:rPr>
            <m:t>.</m:t>
          </m:r>
        </m:oMath>
      </m:oMathPara>
    </w:p>
    <w:p w14:paraId="17D41881"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w:t>
      </w:r>
      <w:proofErr w:type="gramStart"/>
      <w:r w:rsidRPr="0029618A">
        <w:rPr>
          <w:rFonts w:eastAsia="Times New Roman"/>
          <w:sz w:val="24"/>
          <w:szCs w:val="24"/>
        </w:rPr>
        <w:t>показательной</w:t>
      </w:r>
      <w:proofErr w:type="gramEnd"/>
      <w:r w:rsidRPr="0029618A">
        <w:rPr>
          <w:rFonts w:eastAsia="Times New Roman"/>
          <w:sz w:val="24"/>
          <w:szCs w:val="24"/>
        </w:rPr>
        <w:t>.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w:t>
      </w:r>
      <w:proofErr w:type="gramStart"/>
      <w:r w:rsidRPr="0029618A">
        <w:rPr>
          <w:rFonts w:eastAsia="Times New Roman"/>
          <w:sz w:val="24"/>
          <w:szCs w:val="24"/>
        </w:rPr>
        <w:t>,</w:t>
      </w:r>
      <w:proofErr w:type="gramEnd"/>
      <w:r w:rsidRPr="0029618A">
        <w:rPr>
          <w:rFonts w:eastAsia="Times New Roman"/>
          <w:sz w:val="24"/>
          <w:szCs w:val="24"/>
        </w:rPr>
        <w:t xml:space="preserve">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14:paraId="3EBCC6C9" w14:textId="7E91A1E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w:t>
      </w:r>
      <w:proofErr w:type="spellStart"/>
      <w:r w:rsidRPr="0029618A">
        <w:rPr>
          <w:rFonts w:eastAsia="Times New Roman"/>
          <w:sz w:val="24"/>
          <w:szCs w:val="24"/>
        </w:rPr>
        <w:t>Э</w:t>
      </w:r>
      <w:r w:rsidR="008C4D17">
        <w:rPr>
          <w:rFonts w:eastAsia="Times New Roman"/>
          <w:sz w:val="24"/>
          <w:szCs w:val="24"/>
        </w:rPr>
        <w:t>л</w:t>
      </w:r>
      <w:r w:rsidRPr="0029618A">
        <w:rPr>
          <w:rFonts w:eastAsia="Times New Roman"/>
          <w:sz w:val="24"/>
          <w:szCs w:val="24"/>
        </w:rPr>
        <w:t>вуд</w:t>
      </w:r>
      <w:proofErr w:type="spellEnd"/>
      <w:r w:rsidRPr="0029618A">
        <w:rPr>
          <w:rFonts w:eastAsia="Times New Roman"/>
          <w:sz w:val="24"/>
          <w:szCs w:val="24"/>
        </w:rPr>
        <w:t xml:space="preserve">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величины </w:t>
      </w:r>
      <m:oMath>
        <m:r>
          <w:rPr>
            <w:rFonts w:ascii="Cambria Math" w:eastAsia="Cambria Math" w:hAnsi="Cambria Math"/>
            <w:sz w:val="24"/>
            <w:szCs w:val="24"/>
          </w:rPr>
          <m:t>X</m:t>
        </m:r>
      </m:oMath>
      <w:r w:rsidRPr="0029618A">
        <w:rPr>
          <w:rFonts w:eastAsia="Times New Roman"/>
          <w:sz w:val="24"/>
          <w:szCs w:val="24"/>
        </w:rPr>
        <w:t>, определяемой функцией вероятности</w:t>
      </w:r>
      <w:proofErr w:type="gramStart"/>
      <w:r w:rsidRPr="0029618A">
        <w:rPr>
          <w:rFonts w:eastAsia="Times New Roman"/>
          <w:sz w:val="24"/>
          <w:szCs w:val="24"/>
        </w:rPr>
        <w:t xml:space="preserve"> </w:t>
      </w:r>
      <m:oMath>
        <m:r>
          <w:rPr>
            <w:rFonts w:ascii="Cambria Math" w:eastAsia="Cambria Math" w:hAnsi="Cambria Math"/>
            <w:sz w:val="24"/>
            <w:szCs w:val="24"/>
          </w:rPr>
          <m:t>p(x)</m:t>
        </m:r>
      </m:oMath>
      <w:r w:rsidRPr="0029618A">
        <w:rPr>
          <w:rFonts w:eastAsia="Times New Roman"/>
          <w:sz w:val="24"/>
          <w:szCs w:val="24"/>
        </w:rPr>
        <w:t xml:space="preserve"> </w:t>
      </w:r>
      <w:proofErr w:type="gramEnd"/>
      <w:r w:rsidRPr="0029618A">
        <w:rPr>
          <w:rFonts w:eastAsia="Times New Roman"/>
          <w:sz w:val="24"/>
          <w:szCs w:val="24"/>
        </w:rPr>
        <w:t>энтропия определяется следующим образом:</w:t>
      </w:r>
    </w:p>
    <w:p w14:paraId="6B22D027" w14:textId="41CC7505"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H≡-M</m:t>
          </m:r>
          <m:d>
            <m:dPr>
              <m:ctrlPr>
                <w:rPr>
                  <w:rFonts w:ascii="Cambria Math" w:eastAsia="Cambria Math" w:hAnsi="Cambria Math"/>
                  <w:i/>
                  <w:sz w:val="24"/>
                  <w:szCs w:val="24"/>
                </w:rPr>
              </m:ctrlPr>
            </m:dPr>
            <m:e>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d>
          <m:r>
            <w:rPr>
              <w:rFonts w:ascii="Cambria Math" w:eastAsia="Cambria Math" w:hAnsi="Cambria Math"/>
              <w:sz w:val="24"/>
              <w:szCs w:val="24"/>
            </w:rPr>
            <m:t>=-</m:t>
          </m:r>
          <m:nary>
            <m:naryPr>
              <m:chr m:val="∑"/>
              <m:ctrlPr>
                <w:rPr>
                  <w:rFonts w:ascii="Cambria Math" w:eastAsia="Cambria Math" w:hAnsi="Cambria Math"/>
                  <w:i/>
                  <w:sz w:val="24"/>
                  <w:szCs w:val="24"/>
                </w:rPr>
              </m:ctrlPr>
            </m:naryPr>
            <m:sub/>
            <m:sup/>
            <m:e>
              <w:ins w:id="2557" w:author="СБ" w:date="2019-11-10T18:18:00Z">
                <m:r>
                  <w:rPr>
                    <w:rFonts w:ascii="Cambria Math" w:eastAsia="Cambria Math" w:hAnsi="Cambria Math"/>
                    <w:sz w:val="24"/>
                    <w:szCs w:val="24"/>
                  </w:rPr>
                  <m:t>p</m:t>
                </m:r>
              </w:ins>
              <m:d>
                <m:dPr>
                  <m:ctrlPr>
                    <w:ins w:id="2558" w:author="СБ" w:date="2019-11-10T18:18:00Z">
                      <w:rPr>
                        <w:rFonts w:ascii="Cambria Math" w:eastAsia="Cambria Math" w:hAnsi="Cambria Math"/>
                        <w:i/>
                        <w:sz w:val="24"/>
                        <w:szCs w:val="24"/>
                      </w:rPr>
                    </w:ins>
                  </m:ctrlPr>
                </m:dPr>
                <m:e>
                  <w:ins w:id="2559" w:author="СБ" w:date="2019-11-10T18:18:00Z">
                    <m:r>
                      <w:rPr>
                        <w:rFonts w:ascii="Cambria Math" w:eastAsia="Cambria Math" w:hAnsi="Cambria Math"/>
                        <w:sz w:val="24"/>
                        <w:szCs w:val="24"/>
                      </w:rPr>
                      <m:t>x</m:t>
                    </m:r>
                  </w:ins>
                </m:e>
              </m:d>
              <w:ins w:id="2560" w:author="СБ" w:date="2019-11-10T18:18:00Z">
                <m:r>
                  <w:rPr>
                    <w:rFonts w:ascii="Cambria Math" w:eastAsia="Cambria Math" w:hAnsi="Cambria Math"/>
                    <w:sz w:val="24"/>
                    <w:szCs w:val="24"/>
                  </w:rPr>
                  <m:t>ln</m:t>
                </m:r>
              </w:ins>
              <m:d>
                <m:dPr>
                  <m:ctrlPr>
                    <w:ins w:id="2561" w:author="СБ" w:date="2019-11-10T18:18:00Z">
                      <w:rPr>
                        <w:rFonts w:ascii="Cambria Math" w:eastAsia="Cambria Math" w:hAnsi="Cambria Math"/>
                        <w:i/>
                        <w:sz w:val="24"/>
                        <w:szCs w:val="24"/>
                      </w:rPr>
                    </w:ins>
                  </m:ctrlPr>
                </m:dPr>
                <m:e>
                  <w:ins w:id="2562" w:author="СБ" w:date="2019-11-10T18:18:00Z">
                    <m:r>
                      <w:rPr>
                        <w:rFonts w:ascii="Cambria Math" w:eastAsia="Cambria Math" w:hAnsi="Cambria Math"/>
                        <w:sz w:val="24"/>
                        <w:szCs w:val="24"/>
                      </w:rPr>
                      <m:t>p</m:t>
                    </m:r>
                  </w:ins>
                  <m:d>
                    <m:dPr>
                      <m:ctrlPr>
                        <w:ins w:id="2563" w:author="СБ" w:date="2019-11-10T18:18:00Z">
                          <w:rPr>
                            <w:rFonts w:ascii="Cambria Math" w:eastAsia="Cambria Math" w:hAnsi="Cambria Math"/>
                            <w:i/>
                            <w:sz w:val="24"/>
                            <w:szCs w:val="24"/>
                          </w:rPr>
                        </w:ins>
                      </m:ctrlPr>
                    </m:dPr>
                    <m:e>
                      <w:ins w:id="2564" w:author="СБ" w:date="2019-11-10T18:18:00Z">
                        <m:r>
                          <w:rPr>
                            <w:rFonts w:ascii="Cambria Math" w:eastAsia="Cambria Math" w:hAnsi="Cambria Math"/>
                            <w:sz w:val="24"/>
                            <w:szCs w:val="24"/>
                          </w:rPr>
                          <m:t>x</m:t>
                        </m:r>
                      </w:ins>
                    </m:e>
                  </m:d>
                </m:e>
              </m:d>
              <w:ins w:id="2565" w:author="СБ" w:date="2019-11-10T18:18:00Z">
                <m:r>
                  <m:rPr>
                    <m:sty m:val="p"/>
                  </m:rPr>
                  <w:rPr>
                    <w:rStyle w:val="af"/>
                  </w:rPr>
                  <w:commentReference w:id="2566"/>
                </m:r>
              </w:ins>
            </m:e>
          </m:nary>
          <m:r>
            <m:rPr>
              <m:sty m:val="p"/>
            </m:rPr>
            <w:rPr>
              <w:rStyle w:val="af"/>
            </w:rPr>
            <w:commentReference w:id="2567"/>
          </m:r>
          <m:r>
            <w:rPr>
              <w:rFonts w:ascii="Cambria Math" w:eastAsia="Cambria Math" w:hAnsi="Cambria Math"/>
              <w:sz w:val="24"/>
              <w:szCs w:val="24"/>
            </w:rPr>
            <m:t>,</m:t>
          </m:r>
        </m:oMath>
      </m:oMathPara>
    </w:p>
    <w:p w14:paraId="31985EC8"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где суммирование производится по всем значениям </w:t>
      </w:r>
      <m:oMath>
        <m:r>
          <w:rPr>
            <w:rFonts w:ascii="Cambria Math" w:eastAsia="Cambria Math" w:hAnsi="Cambria Math"/>
            <w:sz w:val="24"/>
            <w:szCs w:val="24"/>
          </w:rPr>
          <m:t>x</m:t>
        </m:r>
      </m:oMath>
      <w:r w:rsidRPr="0029618A">
        <w:rPr>
          <w:rFonts w:eastAsia="Times New Roman"/>
          <w:sz w:val="24"/>
          <w:szCs w:val="24"/>
        </w:rPr>
        <w:t xml:space="preserve">, в которых </w:t>
      </w:r>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&gt;0</m:t>
        </m:r>
      </m:oMath>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14:paraId="3D78E6D0" w14:textId="6D7800F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14:paraId="623B9054" w14:textId="77777777" w:rsidR="008E2D65" w:rsidRPr="0029618A" w:rsidRDefault="008E2D65">
      <w:pPr>
        <w:spacing w:line="288" w:lineRule="auto"/>
        <w:ind w:firstLine="397"/>
        <w:jc w:val="both"/>
        <w:rPr>
          <w:rFonts w:eastAsia="Times New Roman"/>
          <w:sz w:val="24"/>
          <w:szCs w:val="24"/>
        </w:rPr>
      </w:pPr>
    </w:p>
    <w:tbl>
      <w:tblPr>
        <w:tblStyle w:val="ac"/>
        <w:tblW w:w="95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8E2D65" w:rsidRPr="0029618A" w14:paraId="03E398AA" w14:textId="77777777">
        <w:tc>
          <w:tcPr>
            <w:tcW w:w="3368" w:type="dxa"/>
            <w:shd w:val="clear" w:color="auto" w:fill="auto"/>
          </w:tcPr>
          <w:p w14:paraId="221CCD65" w14:textId="2FC94AB6" w:rsidR="008E2D65" w:rsidRPr="0029618A" w:rsidRDefault="00E30DBB" w:rsidP="00E30DBB">
            <w:pPr>
              <w:jc w:val="center"/>
              <w:rPr>
                <w:rFonts w:eastAsia="Times New Roman"/>
                <w:b/>
              </w:rPr>
            </w:pPr>
            <w:r>
              <w:rPr>
                <w:rFonts w:eastAsia="Times New Roman"/>
                <w:b/>
              </w:rPr>
              <w:t>Ч</w:t>
            </w:r>
            <w:r w:rsidR="00662FA5" w:rsidRPr="0029618A">
              <w:rPr>
                <w:rFonts w:eastAsia="Times New Roman"/>
                <w:b/>
              </w:rPr>
              <w:t xml:space="preserve">то нам известно </w:t>
            </w:r>
            <w:r w:rsidR="00662FA5"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14:paraId="46005E3A" w14:textId="42BE74AD" w:rsidR="008E2D65" w:rsidRPr="0029618A" w:rsidRDefault="00E30DBB" w:rsidP="00E30DBB">
            <w:pPr>
              <w:jc w:val="center"/>
              <w:rPr>
                <w:rFonts w:eastAsia="Times New Roman"/>
                <w:b/>
              </w:rPr>
            </w:pPr>
            <w:r>
              <w:rPr>
                <w:rFonts w:eastAsia="Times New Roman"/>
                <w:b/>
              </w:rPr>
              <w:t>Р</w:t>
            </w:r>
            <w:r w:rsidR="00662FA5" w:rsidRPr="0029618A">
              <w:rPr>
                <w:rFonts w:eastAsia="Times New Roman"/>
                <w:b/>
              </w:rPr>
              <w:t>аспределени</w:t>
            </w:r>
            <w:r>
              <w:rPr>
                <w:rFonts w:eastAsia="Times New Roman"/>
                <w:b/>
              </w:rPr>
              <w:t>е</w:t>
            </w:r>
            <w:r w:rsidR="00662FA5" w:rsidRPr="0029618A">
              <w:rPr>
                <w:rFonts w:eastAsia="Times New Roman"/>
                <w:b/>
              </w:rPr>
              <w:t xml:space="preserve"> </w:t>
            </w:r>
            <w:r w:rsidR="00662FA5" w:rsidRPr="0029618A">
              <w:rPr>
                <w:rFonts w:eastAsia="Times New Roman"/>
                <w:b/>
              </w:rPr>
              <w:br/>
              <w:t>с максимальной энтропией</w:t>
            </w:r>
          </w:p>
        </w:tc>
        <w:tc>
          <w:tcPr>
            <w:tcW w:w="2659" w:type="dxa"/>
            <w:shd w:val="clear" w:color="auto" w:fill="auto"/>
          </w:tcPr>
          <w:p w14:paraId="172BBC4D" w14:textId="1F8EFBEC" w:rsidR="008E2D65" w:rsidRPr="0029618A" w:rsidRDefault="00E30DBB" w:rsidP="00E30DBB">
            <w:pPr>
              <w:jc w:val="center"/>
              <w:rPr>
                <w:rFonts w:eastAsia="Times New Roman"/>
                <w:b/>
              </w:rPr>
            </w:pPr>
            <w:r>
              <w:rPr>
                <w:rFonts w:eastAsia="Times New Roman"/>
                <w:b/>
              </w:rPr>
              <w:t>В</w:t>
            </w:r>
            <w:r w:rsidR="00662FA5" w:rsidRPr="0029618A">
              <w:rPr>
                <w:rFonts w:eastAsia="Times New Roman"/>
                <w:b/>
              </w:rPr>
              <w:t xml:space="preserve">ыражение </w:t>
            </w:r>
            <w:r w:rsidR="00662FA5" w:rsidRPr="0029618A">
              <w:rPr>
                <w:rFonts w:eastAsia="Times New Roman"/>
                <w:b/>
              </w:rPr>
              <w:br/>
              <w:t>для энтропии</w:t>
            </w:r>
          </w:p>
        </w:tc>
      </w:tr>
      <w:tr w:rsidR="008E2D65" w:rsidRPr="0029618A" w14:paraId="4ACF927E" w14:textId="77777777">
        <w:tc>
          <w:tcPr>
            <w:tcW w:w="3368" w:type="dxa"/>
            <w:shd w:val="clear" w:color="auto" w:fill="auto"/>
            <w:vAlign w:val="center"/>
          </w:tcPr>
          <w:p w14:paraId="4D645832" w14:textId="77777777" w:rsidR="008E2D65" w:rsidRPr="0029618A" w:rsidRDefault="00662FA5">
            <w:pPr>
              <w:ind w:firstLine="397"/>
              <w:jc w:val="center"/>
              <w:rPr>
                <w:rFonts w:eastAsia="Cambria Math"/>
              </w:rPr>
            </w:pPr>
            <m:oMathPara>
              <m:oMath>
                <m:r>
                  <w:rPr>
                    <w:rFonts w:ascii="Cambria Math" w:eastAsia="Cambria Math" w:hAnsi="Cambria Math"/>
                  </w:rPr>
                  <m:t>x∈</m:t>
                </m:r>
                <m:d>
                  <m:dPr>
                    <m:begChr m:val="["/>
                    <m:endChr m:val="]"/>
                    <m:ctrlPr>
                      <w:rPr>
                        <w:rFonts w:ascii="Cambria Math" w:eastAsia="Cambria Math" w:hAnsi="Cambria Math"/>
                      </w:rPr>
                    </m:ctrlPr>
                  </m:dPr>
                  <m:e>
                    <m:r>
                      <w:rPr>
                        <w:rFonts w:ascii="Cambria Math" w:eastAsia="Cambria Math" w:hAnsi="Cambria Math"/>
                      </w:rPr>
                      <m:t>a,b</m:t>
                    </m:r>
                  </m:e>
                </m:d>
              </m:oMath>
            </m:oMathPara>
          </w:p>
        </w:tc>
        <w:tc>
          <w:tcPr>
            <w:tcW w:w="3544" w:type="dxa"/>
            <w:shd w:val="clear" w:color="auto" w:fill="auto"/>
            <w:vAlign w:val="center"/>
          </w:tcPr>
          <w:p w14:paraId="1D9856F9" w14:textId="77777777" w:rsidR="008E2D65" w:rsidRPr="0029618A" w:rsidRDefault="00662FA5">
            <w:pPr>
              <w:jc w:val="center"/>
              <w:rPr>
                <w:rFonts w:eastAsia="Times New Roman"/>
              </w:rPr>
            </w:pPr>
            <w:r w:rsidRPr="0029618A">
              <w:rPr>
                <w:rFonts w:eastAsia="Times New Roman"/>
              </w:rPr>
              <w:t xml:space="preserve">равномерное распределение на отрезке </w:t>
            </w:r>
            <m:oMath>
              <m:d>
                <m:dPr>
                  <m:begChr m:val="["/>
                  <m:endChr m:val="]"/>
                  <m:ctrlPr>
                    <w:rPr>
                      <w:rFonts w:ascii="Cambria Math" w:eastAsia="Cambria Math" w:hAnsi="Cambria Math"/>
                    </w:rPr>
                  </m:ctrlPr>
                </m:dPr>
                <m:e>
                  <m:r>
                    <w:rPr>
                      <w:rFonts w:ascii="Cambria Math" w:eastAsia="Cambria Math" w:hAnsi="Cambria Math"/>
                    </w:rPr>
                    <m:t>a,b</m:t>
                  </m:r>
                </m:e>
              </m:d>
            </m:oMath>
          </w:p>
        </w:tc>
        <w:tc>
          <w:tcPr>
            <w:tcW w:w="2659" w:type="dxa"/>
            <w:shd w:val="clear" w:color="auto" w:fill="auto"/>
            <w:vAlign w:val="center"/>
          </w:tcPr>
          <w:p w14:paraId="784D5C01" w14:textId="77777777" w:rsidR="008E2D65" w:rsidRPr="0029618A" w:rsidRDefault="00662FA5">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b-a</m:t>
                    </m:r>
                  </m:e>
                </m:d>
              </m:oMath>
            </m:oMathPara>
          </w:p>
        </w:tc>
      </w:tr>
      <w:tr w:rsidR="008E2D65" w:rsidRPr="0029618A" w14:paraId="6A5B171C" w14:textId="77777777">
        <w:tc>
          <w:tcPr>
            <w:tcW w:w="3368" w:type="dxa"/>
            <w:shd w:val="clear" w:color="auto" w:fill="auto"/>
            <w:vAlign w:val="center"/>
          </w:tcPr>
          <w:p w14:paraId="1833B6A1" w14:textId="77777777" w:rsidR="008E2D65" w:rsidRPr="0029618A" w:rsidRDefault="00662FA5">
            <w:pPr>
              <w:ind w:firstLine="397"/>
              <w:jc w:val="center"/>
              <w:rPr>
                <w:rFonts w:eastAsia="Cambria Math"/>
              </w:rPr>
            </w:pPr>
            <m:oMathPara>
              <m:oMath>
                <m:r>
                  <w:rPr>
                    <w:rFonts w:ascii="Cambria Math" w:eastAsia="Cambria Math" w:hAnsi="Cambria Math"/>
                  </w:rPr>
                  <m:t>x∈{0,1}</m:t>
                </m:r>
              </m:oMath>
            </m:oMathPara>
          </w:p>
        </w:tc>
        <w:tc>
          <w:tcPr>
            <w:tcW w:w="3544" w:type="dxa"/>
            <w:shd w:val="clear" w:color="auto" w:fill="auto"/>
            <w:vAlign w:val="center"/>
          </w:tcPr>
          <w:p w14:paraId="12F20393" w14:textId="77777777" w:rsidR="008E2D65" w:rsidRPr="0029618A" w:rsidRDefault="00662FA5">
            <w:pPr>
              <w:jc w:val="center"/>
              <w:rPr>
                <w:rFonts w:eastAsia="Times New Roman"/>
              </w:rPr>
            </w:pPr>
            <w:r w:rsidRPr="0029618A">
              <w:rPr>
                <w:rFonts w:eastAsia="Times New Roman"/>
              </w:rPr>
              <w:t xml:space="preserve">распределение Бернулли с параметром </w:t>
            </w:r>
            <m:oMath>
              <m:r>
                <w:rPr>
                  <w:rFonts w:ascii="Cambria Math" w:eastAsia="Cambria Math" w:hAnsi="Cambria Math"/>
                </w:rPr>
                <m:t>p</m:t>
              </m:r>
            </m:oMath>
            <w:r w:rsidRPr="0029618A">
              <w:rPr>
                <w:rFonts w:eastAsia="Times New Roman"/>
              </w:rPr>
              <w:t xml:space="preserve">, </w:t>
            </w:r>
            <m:oMath>
              <m:r>
                <w:rPr>
                  <w:rFonts w:ascii="Cambria Math" w:eastAsia="Cambria Math" w:hAnsi="Cambria Math"/>
                </w:rPr>
                <m:t>q=1-p</m:t>
              </m:r>
            </m:oMath>
          </w:p>
        </w:tc>
        <w:tc>
          <w:tcPr>
            <w:tcW w:w="2659" w:type="dxa"/>
            <w:shd w:val="clear" w:color="auto" w:fill="auto"/>
            <w:vAlign w:val="center"/>
          </w:tcPr>
          <w:p w14:paraId="697FE402" w14:textId="77777777" w:rsidR="008E2D65" w:rsidRPr="0029618A" w:rsidRDefault="00662FA5">
            <w:pPr>
              <w:ind w:firstLine="397"/>
              <w:jc w:val="center"/>
              <w:rPr>
                <w:rFonts w:eastAsia="Cambria Math"/>
              </w:rPr>
            </w:pPr>
            <m:oMathPara>
              <m:oMath>
                <m:r>
                  <w:rPr>
                    <w:rFonts w:ascii="Cambria Math" w:eastAsia="Cambria Math" w:hAnsi="Cambria Math"/>
                  </w:rPr>
                  <m:t>-p ln p-q ln q</m:t>
                </m:r>
              </m:oMath>
            </m:oMathPara>
          </w:p>
        </w:tc>
      </w:tr>
      <w:tr w:rsidR="008E2D65" w:rsidRPr="0029618A" w14:paraId="0357FC9A" w14:textId="77777777">
        <w:tc>
          <w:tcPr>
            <w:tcW w:w="3368" w:type="dxa"/>
            <w:shd w:val="clear" w:color="auto" w:fill="auto"/>
            <w:vAlign w:val="center"/>
          </w:tcPr>
          <w:p w14:paraId="43928D13" w14:textId="77777777" w:rsidR="008E2D65" w:rsidRPr="0029618A" w:rsidRDefault="00662FA5">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r>
                  <w:rPr>
                    <w:rFonts w:ascii="Cambria Math" w:eastAsia="Cambria Math" w:hAnsi="Cambria Math"/>
                  </w:rPr>
                  <m:t>0,∞</m:t>
                </m:r>
                <m:r>
                  <w:rPr>
                    <w:rFonts w:ascii="Cambria Math" w:eastAsia="Times New Roman" w:hAnsi="Cambria Math"/>
                  </w:rPr>
                  <m:t>)</m:t>
                </m:r>
              </m:oMath>
            </m:oMathPara>
          </w:p>
          <w:p w14:paraId="683AEE10" w14:textId="34DFF032" w:rsidR="008E2D65" w:rsidRPr="0029618A" w:rsidRDefault="00662FA5">
            <w:pPr>
              <w:ind w:firstLine="397"/>
              <w:jc w:val="center"/>
              <w:rPr>
                <w:rFonts w:eastAsia="Cambria Math"/>
              </w:rPr>
            </w:pPr>
            <m:oMathPara>
              <m:oMath>
                <m:r>
                  <w:rPr>
                    <w:rFonts w:ascii="Cambria Math" w:eastAsia="Cambria Math" w:hAnsi="Cambria Math"/>
                  </w:rPr>
                  <m:t>+среднее μ</m:t>
                </m:r>
              </m:oMath>
            </m:oMathPara>
          </w:p>
        </w:tc>
        <w:tc>
          <w:tcPr>
            <w:tcW w:w="3544" w:type="dxa"/>
            <w:shd w:val="clear" w:color="auto" w:fill="auto"/>
            <w:vAlign w:val="center"/>
          </w:tcPr>
          <w:p w14:paraId="37CBC5B0" w14:textId="77777777" w:rsidR="008E2D65" w:rsidRPr="0029618A" w:rsidRDefault="00662FA5">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14:paraId="1F6BBDAB" w14:textId="77777777" w:rsidR="008E2D65" w:rsidRPr="0029618A" w:rsidRDefault="00662FA5">
            <w:pPr>
              <w:ind w:firstLine="397"/>
              <w:jc w:val="center"/>
              <w:rPr>
                <w:rFonts w:eastAsia="Cambria Math"/>
              </w:rPr>
            </w:pPr>
            <m:oMathPara>
              <m:oMath>
                <m:r>
                  <w:rPr>
                    <w:rFonts w:ascii="Cambria Math" w:eastAsia="Cambria Math" w:hAnsi="Cambria Math"/>
                  </w:rPr>
                  <m:t>1-ln⁡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μ</m:t>
                        </m:r>
                      </m:den>
                    </m:f>
                  </m:e>
                </m:d>
              </m:oMath>
            </m:oMathPara>
          </w:p>
        </w:tc>
      </w:tr>
      <w:tr w:rsidR="008E2D65" w:rsidRPr="0029618A" w14:paraId="1C4F2AA7" w14:textId="77777777">
        <w:tc>
          <w:tcPr>
            <w:tcW w:w="3368" w:type="dxa"/>
            <w:shd w:val="clear" w:color="auto" w:fill="auto"/>
            <w:vAlign w:val="center"/>
          </w:tcPr>
          <w:p w14:paraId="61824B41" w14:textId="77777777" w:rsidR="008E2D65" w:rsidRPr="0029618A" w:rsidRDefault="00662FA5">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5E8DD600" w14:textId="77777777" w:rsidR="008E2D65" w:rsidRPr="0029618A" w:rsidRDefault="00662FA5">
            <w:pPr>
              <w:jc w:val="center"/>
              <w:rPr>
                <w:rFonts w:eastAsia="Times New Roman"/>
              </w:rPr>
            </w:pPr>
            <w:r w:rsidRPr="0029618A">
              <w:rPr>
                <w:rFonts w:eastAsia="Times New Roman"/>
              </w:rPr>
              <w:t xml:space="preserve">+ среднее </w:t>
            </w:r>
            <w:r w:rsidRPr="0029618A">
              <w:rPr>
                <w:rFonts w:eastAsia="Times New Roman"/>
              </w:rPr>
              <w:br/>
              <w:t xml:space="preserve">геометрическое </w:t>
            </w:r>
            <m:oMath>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sSup>
                <m:sSupPr>
                  <m:ctrlPr>
                    <w:rPr>
                      <w:rFonts w:ascii="Cambria Math" w:eastAsia="Cambria Math" w:hAnsi="Cambria Math"/>
                    </w:rPr>
                  </m:ctrlPr>
                </m:sSupPr>
                <m:e>
                  <m:r>
                    <w:rPr>
                      <w:rFonts w:ascii="Cambria Math" w:eastAsia="Cambria Math" w:hAnsi="Cambria Math"/>
                    </w:rPr>
                    <m:t>e</m:t>
                  </m:r>
                </m:e>
                <m:sup>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sup>
              </m:sSup>
            </m:oMath>
          </w:p>
        </w:tc>
        <w:tc>
          <w:tcPr>
            <w:tcW w:w="3544" w:type="dxa"/>
            <w:shd w:val="clear" w:color="auto" w:fill="auto"/>
            <w:vAlign w:val="center"/>
          </w:tcPr>
          <w:p w14:paraId="0257B298" w14:textId="77777777" w:rsidR="008E2D65" w:rsidRPr="0029618A" w:rsidRDefault="00662FA5">
            <w:pPr>
              <w:jc w:val="center"/>
              <w:rPr>
                <w:rFonts w:eastAsia="Times New Roman"/>
              </w:rPr>
            </w:pPr>
            <w:r w:rsidRPr="0029618A">
              <w:rPr>
                <w:rFonts w:eastAsia="Times New Roman"/>
              </w:rPr>
              <w:t xml:space="preserve">распределение Парето (степенное) с параметром </w:t>
            </w:r>
            <m:oMath>
              <m:r>
                <w:rPr>
                  <w:rFonts w:ascii="Cambria Math" w:eastAsia="Cambria Math" w:hAnsi="Cambria Math"/>
                </w:rPr>
                <m:t>k</m:t>
              </m:r>
            </m:oMath>
          </w:p>
        </w:tc>
        <w:tc>
          <w:tcPr>
            <w:tcW w:w="2659" w:type="dxa"/>
            <w:shd w:val="clear" w:color="auto" w:fill="auto"/>
            <w:vAlign w:val="center"/>
          </w:tcPr>
          <w:p w14:paraId="796B169B" w14:textId="77777777" w:rsidR="008E2D65" w:rsidRPr="0029618A" w:rsidRDefault="00662FA5">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k</m:t>
                        </m:r>
                      </m:num>
                      <m:den>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den>
                    </m:f>
                  </m:e>
                </m:d>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r>
                  <w:rPr>
                    <w:rFonts w:ascii="Cambria Math" w:eastAsia="Cambria Math" w:hAnsi="Cambria Math"/>
                  </w:rPr>
                  <m:t>-1</m:t>
                </m:r>
              </m:oMath>
            </m:oMathPara>
          </w:p>
        </w:tc>
      </w:tr>
      <w:tr w:rsidR="008E2D65" w:rsidRPr="0029618A" w14:paraId="36929FA6" w14:textId="77777777">
        <w:tc>
          <w:tcPr>
            <w:tcW w:w="3368" w:type="dxa"/>
            <w:shd w:val="clear" w:color="auto" w:fill="auto"/>
            <w:vAlign w:val="center"/>
          </w:tcPr>
          <w:p w14:paraId="24241A44" w14:textId="77777777" w:rsidR="008E2D65" w:rsidRPr="0029618A" w:rsidRDefault="00662FA5">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18107521" w14:textId="77777777" w:rsidR="008E2D65" w:rsidRPr="0029618A" w:rsidRDefault="00662FA5">
            <w:pPr>
              <w:jc w:val="center"/>
              <w:rPr>
                <w:rFonts w:eastAsia="Times New Roman"/>
              </w:rPr>
            </w:pPr>
            <w:r w:rsidRPr="0029618A">
              <w:rPr>
                <w:rFonts w:eastAsia="Times New Roman"/>
              </w:rPr>
              <w:t>+ среднее</w:t>
            </w:r>
          </w:p>
          <w:p w14:paraId="4A6A1EF9" w14:textId="77777777" w:rsidR="008E2D65" w:rsidRPr="0029618A" w:rsidRDefault="00662FA5">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14:paraId="643301D5" w14:textId="77777777" w:rsidR="008E2D65" w:rsidRPr="0029618A" w:rsidRDefault="00662FA5">
            <w:pPr>
              <w:jc w:val="center"/>
              <w:rPr>
                <w:rFonts w:eastAsia="Times New Roman"/>
              </w:rPr>
            </w:pPr>
            <w:r w:rsidRPr="0029618A">
              <w:rPr>
                <w:rFonts w:eastAsia="Times New Roman"/>
              </w:rPr>
              <w:t>гамма-распределение</w:t>
            </w:r>
          </w:p>
        </w:tc>
        <w:tc>
          <w:tcPr>
            <w:tcW w:w="2659" w:type="dxa"/>
            <w:shd w:val="clear" w:color="auto" w:fill="auto"/>
            <w:vAlign w:val="center"/>
          </w:tcPr>
          <w:p w14:paraId="13DA3E3E" w14:textId="77777777" w:rsidR="008E2D65" w:rsidRPr="0029618A" w:rsidRDefault="00662FA5">
            <w:pPr>
              <w:jc w:val="center"/>
              <w:rPr>
                <w:rFonts w:eastAsia="Times New Roman"/>
              </w:rPr>
            </w:pPr>
            <w:r w:rsidRPr="0029618A">
              <w:rPr>
                <w:rFonts w:eastAsia="Times New Roman"/>
              </w:rPr>
              <w:t>Выражается через специальные функции</w:t>
            </w:r>
          </w:p>
        </w:tc>
      </w:tr>
      <w:tr w:rsidR="008E2D65" w:rsidRPr="0029618A" w14:paraId="0F56997C" w14:textId="77777777">
        <w:tc>
          <w:tcPr>
            <w:tcW w:w="3368" w:type="dxa"/>
            <w:shd w:val="clear" w:color="auto" w:fill="auto"/>
            <w:vAlign w:val="center"/>
          </w:tcPr>
          <w:p w14:paraId="320375F4" w14:textId="77777777" w:rsidR="008E2D65" w:rsidRPr="0029618A" w:rsidRDefault="00662FA5">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0,∞</m:t>
                    </m:r>
                  </m:e>
                </m:d>
              </m:oMath>
            </m:oMathPara>
          </w:p>
          <w:p w14:paraId="49D0D287" w14:textId="77777777" w:rsidR="008E2D65" w:rsidRPr="0029618A" w:rsidRDefault="00662FA5">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14:paraId="6B296A6B" w14:textId="77777777" w:rsidR="008E2D65" w:rsidRPr="0029618A" w:rsidRDefault="00662FA5">
            <w:pPr>
              <w:jc w:val="center"/>
              <w:rPr>
                <w:rFonts w:eastAsia="Times New Roman"/>
              </w:rPr>
            </w:pPr>
            <w:proofErr w:type="gramStart"/>
            <w:r w:rsidRPr="0029618A">
              <w:rPr>
                <w:rFonts w:eastAsia="Times New Roman"/>
              </w:rPr>
              <w:t>лог-нормальное</w:t>
            </w:r>
            <w:proofErr w:type="gramEnd"/>
            <w:r w:rsidRPr="0029618A">
              <w:rPr>
                <w:rFonts w:eastAsia="Times New Roman"/>
              </w:rPr>
              <w:t xml:space="preserve"> распределение с параметрами </w:t>
            </w:r>
            <m:oMath>
              <m:r>
                <w:rPr>
                  <w:rFonts w:ascii="Cambria Math" w:hAnsi="Cambria Math"/>
                </w:rPr>
                <m:t>μ</m:t>
              </m:r>
            </m:oMath>
            <w:r w:rsidRPr="0029618A">
              <w:rPr>
                <w:rFonts w:eastAsia="Times New Roman"/>
              </w:rPr>
              <w:t xml:space="preserve"> и </w:t>
            </w:r>
            <m:oMath>
              <m:r>
                <w:rPr>
                  <w:rFonts w:ascii="Cambria Math" w:hAnsi="Cambria Math"/>
                </w:rPr>
                <m:t>σ</m:t>
              </m:r>
            </m:oMath>
          </w:p>
        </w:tc>
        <w:tc>
          <w:tcPr>
            <w:tcW w:w="2659" w:type="dxa"/>
            <w:shd w:val="clear" w:color="auto" w:fill="auto"/>
            <w:vAlign w:val="center"/>
          </w:tcPr>
          <w:p w14:paraId="2EE481DC" w14:textId="77777777" w:rsidR="008E2D65" w:rsidRPr="0029618A" w:rsidRDefault="001C6BB5">
            <w:pPr>
              <w:ind w:firstLine="397"/>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log</m:t>
                    </m:r>
                  </m:e>
                  <m:sub>
                    <m:r>
                      <w:rPr>
                        <w:rFonts w:ascii="Cambria Math" w:eastAsia="Cambria Math" w:hAnsi="Cambria Math"/>
                      </w:rPr>
                      <m:t>2</m:t>
                    </m:r>
                  </m:sub>
                </m:sSub>
                <m:d>
                  <m:dPr>
                    <m:ctrlPr>
                      <w:rPr>
                        <w:rFonts w:ascii="Cambria Math" w:eastAsia="Cambria Math" w:hAnsi="Cambria Math"/>
                      </w:rPr>
                    </m:ctrlPr>
                  </m:dPr>
                  <m:e>
                    <m:r>
                      <w:rPr>
                        <w:rFonts w:ascii="Cambria Math" w:eastAsia="Cambria Math" w:hAnsi="Cambria Math"/>
                      </w:rPr>
                      <m:t>σ</m:t>
                    </m:r>
                    <m:sSup>
                      <m:sSupPr>
                        <m:ctrlPr>
                          <w:rPr>
                            <w:rFonts w:ascii="Cambria Math" w:eastAsia="Cambria Math" w:hAnsi="Cambria Math"/>
                          </w:rPr>
                        </m:ctrlPr>
                      </m:sSupPr>
                      <m:e>
                        <m:r>
                          <w:rPr>
                            <w:rFonts w:ascii="Cambria Math" w:eastAsia="Cambria Math" w:hAnsi="Cambria Math"/>
                          </w:rPr>
                          <m:t>e</m:t>
                        </m:r>
                      </m:e>
                      <m:sup>
                        <m:r>
                          <w:rPr>
                            <w:rFonts w:ascii="Cambria Math" w:eastAsia="Cambria Math" w:hAnsi="Cambria Math"/>
                          </w:rPr>
                          <m:t>μ+</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sup>
                    </m:sSup>
                    <m:rad>
                      <m:radPr>
                        <m:degHide m:val="1"/>
                        <m:ctrlPr>
                          <w:rPr>
                            <w:rFonts w:ascii="Cambria Math" w:eastAsia="Cambria Math" w:hAnsi="Cambria Math"/>
                          </w:rPr>
                        </m:ctrlPr>
                      </m:radPr>
                      <m:deg/>
                      <m:e>
                        <m:r>
                          <w:rPr>
                            <w:rFonts w:ascii="Cambria Math" w:eastAsia="Cambria Math" w:hAnsi="Cambria Math"/>
                          </w:rPr>
                          <m:t>2π</m:t>
                        </m:r>
                      </m:e>
                    </m:rad>
                  </m:e>
                </m:d>
              </m:oMath>
            </m:oMathPara>
          </w:p>
        </w:tc>
      </w:tr>
      <w:tr w:rsidR="008E2D65" w:rsidRPr="0029618A" w14:paraId="3D925D6C" w14:textId="77777777">
        <w:tc>
          <w:tcPr>
            <w:tcW w:w="3368" w:type="dxa"/>
            <w:shd w:val="clear" w:color="auto" w:fill="auto"/>
            <w:vAlign w:val="center"/>
          </w:tcPr>
          <w:p w14:paraId="084AE53E" w14:textId="77777777" w:rsidR="008E2D65" w:rsidRPr="0029618A" w:rsidRDefault="00662FA5">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m:t>
                    </m:r>
                  </m:e>
                </m:d>
              </m:oMath>
            </m:oMathPara>
          </w:p>
          <w:p w14:paraId="3C494208" w14:textId="77777777" w:rsidR="008E2D65" w:rsidRPr="0029618A" w:rsidRDefault="00662FA5">
            <w:pPr>
              <w:jc w:val="center"/>
              <w:rPr>
                <w:rFonts w:eastAsia="Times New Roman"/>
              </w:rPr>
            </w:pPr>
            <w:r w:rsidRPr="0029618A">
              <w:rPr>
                <w:rFonts w:eastAsia="Times New Roman"/>
              </w:rPr>
              <w:t>+ среднее</w:t>
            </w:r>
          </w:p>
          <w:p w14:paraId="617703D2" w14:textId="77777777" w:rsidR="008E2D65" w:rsidRPr="0029618A" w:rsidRDefault="00662FA5">
            <w:pPr>
              <w:jc w:val="center"/>
              <w:rPr>
                <w:rFonts w:eastAsia="Times New Roman"/>
              </w:rPr>
            </w:pPr>
            <w:r w:rsidRPr="0029618A">
              <w:rPr>
                <w:rFonts w:eastAsia="Times New Roman"/>
              </w:rPr>
              <w:t>+ дисперсия</w:t>
            </w:r>
          </w:p>
        </w:tc>
        <w:tc>
          <w:tcPr>
            <w:tcW w:w="3544" w:type="dxa"/>
            <w:shd w:val="clear" w:color="auto" w:fill="auto"/>
            <w:vAlign w:val="center"/>
          </w:tcPr>
          <w:p w14:paraId="2DDA841B" w14:textId="77777777" w:rsidR="008E2D65" w:rsidRPr="0029618A" w:rsidRDefault="00662FA5">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14:paraId="330ABA1B" w14:textId="77777777" w:rsidR="008E2D65" w:rsidRPr="0029618A" w:rsidRDefault="00662FA5">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σ</m:t>
                    </m:r>
                    <m:rad>
                      <m:radPr>
                        <m:degHide m:val="1"/>
                        <m:ctrlPr>
                          <w:rPr>
                            <w:rFonts w:ascii="Cambria Math" w:eastAsia="Cambria Math" w:hAnsi="Cambria Math"/>
                          </w:rPr>
                        </m:ctrlPr>
                      </m:radPr>
                      <m:deg/>
                      <m:e>
                        <m:r>
                          <w:rPr>
                            <w:rFonts w:ascii="Cambria Math" w:eastAsia="Cambria Math" w:hAnsi="Cambria Math"/>
                          </w:rPr>
                          <m:t>2πe</m:t>
                        </m:r>
                      </m:e>
                    </m:rad>
                  </m:e>
                </m:d>
              </m:oMath>
            </m:oMathPara>
          </w:p>
        </w:tc>
      </w:tr>
    </w:tbl>
    <w:p w14:paraId="3316DA3E" w14:textId="77777777" w:rsidR="008E2D65" w:rsidRPr="0029618A" w:rsidRDefault="008E2D65">
      <w:pPr>
        <w:ind w:firstLine="397"/>
        <w:rPr>
          <w:rFonts w:eastAsia="Times New Roman"/>
          <w:color w:val="404040"/>
          <w:sz w:val="24"/>
          <w:szCs w:val="24"/>
        </w:rPr>
      </w:pPr>
    </w:p>
    <w:p w14:paraId="0EBF467B"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w:t>
      </w:r>
      <w:proofErr w:type="gramStart"/>
      <w:r w:rsidRPr="0029618A">
        <w:rPr>
          <w:rFonts w:eastAsia="Times New Roman"/>
          <w:sz w:val="24"/>
          <w:szCs w:val="24"/>
        </w:rPr>
        <w:t>к</w:t>
      </w:r>
      <w:proofErr w:type="gramEnd"/>
      <w:r w:rsidRPr="0029618A">
        <w:rPr>
          <w:rFonts w:eastAsia="Times New Roman"/>
          <w:sz w:val="24"/>
          <w:szCs w:val="24"/>
        </w:rPr>
        <w:t xml:space="preserve"> равновесным, стремятся многие распределения реальных случайных величин. </w:t>
      </w:r>
    </w:p>
    <w:p w14:paraId="5AFF9ADF" w14:textId="3CE1E3E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w:t>
      </w:r>
      <w:r w:rsidRPr="0029618A">
        <w:rPr>
          <w:rFonts w:eastAsia="Times New Roman"/>
          <w:sz w:val="24"/>
          <w:szCs w:val="24"/>
        </w:rPr>
        <w:lastRenderedPageBreak/>
        <w:t xml:space="preserve">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sidR="006E2ABC">
        <w:rPr>
          <w:rFonts w:eastAsia="Times New Roman"/>
          <w:sz w:val="24"/>
          <w:szCs w:val="24"/>
        </w:rPr>
        <w:t xml:space="preserve">количество </w:t>
      </w:r>
      <w:r w:rsidRPr="0029618A">
        <w:rPr>
          <w:rFonts w:eastAsia="Times New Roman"/>
          <w:sz w:val="24"/>
          <w:szCs w:val="24"/>
        </w:rPr>
        <w:t>ден</w:t>
      </w:r>
      <w:r w:rsidR="006E2ABC">
        <w:rPr>
          <w:rFonts w:eastAsia="Times New Roman"/>
          <w:sz w:val="24"/>
          <w:szCs w:val="24"/>
        </w:rPr>
        <w:t>ег</w:t>
      </w:r>
      <w:r w:rsidRPr="0029618A">
        <w:rPr>
          <w:rFonts w:eastAsia="Times New Roman"/>
          <w:sz w:val="24"/>
          <w:szCs w:val="24"/>
        </w:rPr>
        <w:t xml:space="preserve"> у нас </w:t>
      </w:r>
      <w:r w:rsidR="006E2ABC">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14:paraId="1AE55413" w14:textId="4884966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14:paraId="6AD7286E"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A7675DB" wp14:editId="1D9410C0">
            <wp:extent cx="4223385" cy="2592070"/>
            <wp:effectExtent l="0" t="0" r="0" b="0"/>
            <wp:docPr id="77" name="image68.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68.png" descr="C:\tmp\podlost\ToH\work\figures\thermo\Selection_005.png"/>
                    <pic:cNvPicPr preferRelativeResize="0"/>
                  </pic:nvPicPr>
                  <pic:blipFill>
                    <a:blip r:embed="rId119" cstate="print"/>
                    <a:srcRect/>
                    <a:stretch>
                      <a:fillRect/>
                    </a:stretch>
                  </pic:blipFill>
                  <pic:spPr>
                    <a:xfrm>
                      <a:off x="0" y="0"/>
                      <a:ext cx="4223385" cy="2592070"/>
                    </a:xfrm>
                    <a:prstGeom prst="rect">
                      <a:avLst/>
                    </a:prstGeom>
                    <a:ln/>
                  </pic:spPr>
                </pic:pic>
              </a:graphicData>
            </a:graphic>
          </wp:inline>
        </w:drawing>
      </w:r>
    </w:p>
    <w:p w14:paraId="5B36E165"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14:paraId="6371CD03" w14:textId="7CC5D63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Начальное состояние (</w:t>
      </w:r>
      <w:commentRangeStart w:id="2568"/>
      <w:r w:rsidRPr="0029618A">
        <w:rPr>
          <w:rFonts w:eastAsia="Times New Roman"/>
          <w:sz w:val="24"/>
          <w:szCs w:val="24"/>
        </w:rPr>
        <w:t>вырожденное</w:t>
      </w:r>
      <w:commentRangeEnd w:id="2568"/>
      <w:r w:rsidR="00316A00">
        <w:rPr>
          <w:rStyle w:val="af"/>
        </w:rPr>
        <w:commentReference w:id="2568"/>
      </w:r>
      <w:ins w:id="2569" w:author="СБ" w:date="2019-11-10T18:21:00Z">
        <w:r w:rsidR="00797330">
          <w:rPr>
            <w:rFonts w:eastAsia="Times New Roman"/>
            <w:sz w:val="24"/>
            <w:szCs w:val="24"/>
          </w:rPr>
          <w:t>, при котором все участники группы располагают равными суммами</w:t>
        </w:r>
      </w:ins>
      <w:r w:rsidRPr="0029618A">
        <w:rPr>
          <w:rFonts w:eastAsia="Times New Roman"/>
          <w:sz w:val="24"/>
          <w:szCs w:val="24"/>
        </w:rPr>
        <w:t>) имеет нулевую энтропию</w:t>
      </w:r>
      <w:r w:rsidR="00316A00">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 </w:t>
      </w:r>
      <m:oMath>
        <m:r>
          <w:rPr>
            <w:rFonts w:ascii="Cambria Math" w:eastAsia="Cambria Math" w:hAnsi="Cambria Math"/>
            <w:sz w:val="24"/>
            <w:szCs w:val="24"/>
          </w:rPr>
          <m:t>(a)</m:t>
        </m:r>
      </m:oMath>
      <w:r w:rsidRPr="0029618A">
        <w:rPr>
          <w:rFonts w:eastAsia="Times New Roman"/>
          <w:sz w:val="24"/>
          <w:szCs w:val="24"/>
        </w:rPr>
        <w:t xml:space="preserve"> лишь немного её увеличивают, распределение всё</w:t>
      </w:r>
      <w:r w:rsidR="00316A00">
        <w:rPr>
          <w:rFonts w:eastAsia="Times New Roman"/>
          <w:sz w:val="24"/>
          <w:szCs w:val="24"/>
        </w:rPr>
        <w:t xml:space="preserve"> </w:t>
      </w:r>
      <w:r w:rsidRPr="0029618A">
        <w:rPr>
          <w:rFonts w:eastAsia="Times New Roman"/>
          <w:sz w:val="24"/>
          <w:szCs w:val="24"/>
        </w:rPr>
        <w:t xml:space="preserve">равно остаётся близким к </w:t>
      </w:r>
      <w:proofErr w:type="gramStart"/>
      <w:r w:rsidRPr="0029618A">
        <w:rPr>
          <w:rFonts w:eastAsia="Times New Roman"/>
          <w:sz w:val="24"/>
          <w:szCs w:val="24"/>
        </w:rPr>
        <w:t>вырожденному</w:t>
      </w:r>
      <w:proofErr w:type="gramEnd"/>
      <w:r w:rsidRPr="0029618A">
        <w:rPr>
          <w:rFonts w:eastAsia="Times New Roman"/>
          <w:sz w:val="24"/>
          <w:szCs w:val="24"/>
        </w:rPr>
        <w:t xml:space="preserve">. </w:t>
      </w:r>
      <w:proofErr w:type="gramStart"/>
      <w:r w:rsidRPr="0029618A">
        <w:rPr>
          <w:rFonts w:eastAsia="Times New Roman"/>
          <w:sz w:val="24"/>
          <w:szCs w:val="24"/>
        </w:rPr>
        <w:t>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w:t>
      </w:r>
      <w:proofErr w:type="gramEnd"/>
      <w:r w:rsidRPr="0029618A">
        <w:rPr>
          <w:rFonts w:eastAsia="Times New Roman"/>
          <w:sz w:val="24"/>
          <w:szCs w:val="24"/>
        </w:rPr>
        <w:t xml:space="preserve"> Если вы посмотрите в таблицу, </w:t>
      </w:r>
      <w:r w:rsidRPr="0029618A">
        <w:rPr>
          <w:rFonts w:eastAsia="Times New Roman"/>
          <w:sz w:val="24"/>
          <w:szCs w:val="24"/>
        </w:rPr>
        <w:lastRenderedPageBreak/>
        <w:t>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w:t>
      </w:r>
      <w:proofErr w:type="gramStart"/>
      <w:r w:rsidRPr="0029618A">
        <w:rPr>
          <w:rFonts w:eastAsia="Times New Roman"/>
          <w:sz w:val="24"/>
          <w:szCs w:val="24"/>
        </w:rPr>
        <w:t xml:space="preserve"> </w:t>
      </w:r>
      <m:oMath>
        <m:r>
          <w:rPr>
            <w:rFonts w:ascii="Cambria Math" w:eastAsia="Cambria Math" w:hAnsi="Cambria Math"/>
            <w:sz w:val="24"/>
            <w:szCs w:val="24"/>
          </w:rPr>
          <m:t>(c)</m:t>
        </m:r>
      </m:oMath>
      <w:r w:rsidRPr="0029618A">
        <w:rPr>
          <w:rFonts w:eastAsia="Times New Roman"/>
          <w:sz w:val="24"/>
          <w:szCs w:val="24"/>
        </w:rPr>
        <w:t xml:space="preserve"> </w:t>
      </w:r>
      <w:proofErr w:type="gramEnd"/>
      <w:r w:rsidRPr="0029618A">
        <w:rPr>
          <w:rFonts w:eastAsia="Times New Roman"/>
          <w:sz w:val="24"/>
          <w:szCs w:val="24"/>
        </w:rPr>
        <w:t>система начинает «чувствовать» дно и симметричность распределения нарушается, после чего оно постепенно достигает равновесного.</w:t>
      </w:r>
    </w:p>
    <w:p w14:paraId="1FD2C675" w14:textId="130011F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Не знаю</w:t>
      </w:r>
      <w:r w:rsidR="00304A76">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w:t>
      </w:r>
      <w:proofErr w:type="gramStart"/>
      <w:r w:rsidRPr="0029618A">
        <w:rPr>
          <w:rFonts w:eastAsia="Times New Roman"/>
          <w:sz w:val="24"/>
          <w:szCs w:val="24"/>
        </w:rPr>
        <w:t>богатейшим</w:t>
      </w:r>
      <w:proofErr w:type="gramEnd"/>
      <w:r w:rsidRPr="0029618A">
        <w:rPr>
          <w:rFonts w:eastAsia="Times New Roman"/>
          <w:sz w:val="24"/>
          <w:szCs w:val="24"/>
        </w:rPr>
        <w:t xml:space="preserve">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14:paraId="74142C3A" w14:textId="57C86A3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ins w:id="2570" w:author="СБ" w:date="2019-11-10T18:22:00Z">
        <w:r w:rsidR="00797330">
          <w:rPr>
            <w:rFonts w:eastAsia="Times New Roman"/>
            <w:sz w:val="24"/>
            <w:szCs w:val="24"/>
          </w:rPr>
          <w:t xml:space="preserve">передаваемая сумма </w:t>
        </w:r>
      </w:ins>
      <w:ins w:id="2571" w:author="СБ" w:date="2019-11-10T18:23:00Z">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00797330" w:rsidRPr="00797330">
          <w:rPr>
            <w:rFonts w:eastAsia="Times New Roman"/>
            <w:sz w:val="24"/>
            <w:szCs w:val="24"/>
            <w:rPrChange w:id="2572" w:author="СБ" w:date="2019-11-10T18:23:00Z">
              <w:rPr>
                <w:rFonts w:eastAsia="Times New Roman"/>
                <w:sz w:val="24"/>
                <w:szCs w:val="24"/>
                <w:lang w:val="en-US"/>
              </w:rPr>
            </w:rPrChange>
          </w:rPr>
          <w:t xml:space="preserve"> </w:t>
        </w:r>
        <w:r w:rsidR="00797330">
          <w:rPr>
            <w:rFonts w:eastAsia="Times New Roman"/>
            <w:sz w:val="24"/>
            <w:szCs w:val="24"/>
          </w:rPr>
          <w:t xml:space="preserve">может быть не фиксированной </w:t>
        </w:r>
      </w:ins>
      <w:del w:id="2573" w:author="СБ" w:date="2019-11-10T18:23:00Z">
        <w:r w:rsidRPr="0029618A" w:rsidDel="00797330">
          <w:rPr>
            <w:rFonts w:eastAsia="Times New Roman"/>
            <w:sz w:val="24"/>
            <w:szCs w:val="24"/>
          </w:rPr>
          <w:delText xml:space="preserve">обмен может происходить не одним </w:delText>
        </w:r>
        <w:commentRangeStart w:id="2574"/>
        <w:r w:rsidRPr="0029618A" w:rsidDel="00797330">
          <w:rPr>
            <w:rFonts w:eastAsia="Times New Roman"/>
            <w:sz w:val="24"/>
            <w:szCs w:val="24"/>
          </w:rPr>
          <w:delText>рублём</w:delText>
        </w:r>
        <w:commentRangeEnd w:id="2574"/>
        <w:r w:rsidR="00304A76" w:rsidDel="00797330">
          <w:rPr>
            <w:rStyle w:val="af"/>
          </w:rPr>
          <w:commentReference w:id="2574"/>
        </w:r>
      </w:del>
      <w:r w:rsidRPr="0029618A">
        <w:rPr>
          <w:rFonts w:eastAsia="Times New Roman"/>
          <w:sz w:val="24"/>
          <w:szCs w:val="24"/>
        </w:rPr>
        <w:t xml:space="preserve">, а случайной величиной, ограниченной состоянием </w:t>
      </w:r>
      <w:del w:id="2575" w:author="СБ" w:date="2019-11-10T18:23:00Z">
        <w:r w:rsidRPr="0029618A" w:rsidDel="00797330">
          <w:rPr>
            <w:rFonts w:eastAsia="Times New Roman"/>
            <w:sz w:val="24"/>
            <w:szCs w:val="24"/>
          </w:rPr>
          <w:delText>дающего</w:delText>
        </w:r>
      </w:del>
      <w:ins w:id="2576" w:author="СБ" w:date="2019-11-10T18:23:00Z">
        <w:r w:rsidR="00797330">
          <w:rPr>
            <w:rFonts w:eastAsia="Times New Roman"/>
            <w:sz w:val="24"/>
            <w:szCs w:val="24"/>
          </w:rPr>
          <w:t xml:space="preserve"> участника</w:t>
        </w:r>
      </w:ins>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commentRangeStart w:id="2577"/>
      <w:del w:id="2578" w:author="СБ" w:date="2019-11-10T18:24:00Z">
        <w:r w:rsidRPr="0029618A" w:rsidDel="00797330">
          <w:rPr>
            <w:rFonts w:eastAsia="Times New Roman"/>
            <w:sz w:val="24"/>
            <w:szCs w:val="24"/>
          </w:rPr>
          <w:delText xml:space="preserve">результата </w:delText>
        </w:r>
        <w:commentRangeEnd w:id="2577"/>
        <w:r w:rsidR="00304A76" w:rsidDel="00797330">
          <w:rPr>
            <w:rStyle w:val="af"/>
          </w:rPr>
          <w:commentReference w:id="2577"/>
        </w:r>
      </w:del>
      <w:ins w:id="2579" w:author="СБ" w:date="2019-11-10T18:24:00Z">
        <w:r w:rsidR="00797330">
          <w:rPr>
            <w:rFonts w:eastAsia="Times New Roman"/>
            <w:sz w:val="24"/>
            <w:szCs w:val="24"/>
          </w:rPr>
          <w:t xml:space="preserve">решения </w:t>
        </w:r>
      </w:ins>
      <w:r w:rsidRPr="0029618A">
        <w:rPr>
          <w:rFonts w:eastAsia="Times New Roman"/>
          <w:sz w:val="24"/>
          <w:szCs w:val="24"/>
        </w:rPr>
        <w:t xml:space="preserve">можно убедиться с помощью имитационного моделирования, но приводить картинки для различных способов обмена не интересно — они все будут одинаковы. Интересна модель, построенная </w:t>
      </w:r>
      <w:proofErr w:type="spellStart"/>
      <w:r w:rsidRPr="0029618A">
        <w:rPr>
          <w:rFonts w:eastAsia="Times New Roman"/>
          <w:sz w:val="24"/>
          <w:szCs w:val="24"/>
        </w:rPr>
        <w:t>Драгулеску</w:t>
      </w:r>
      <w:proofErr w:type="spellEnd"/>
      <w:r w:rsidRPr="0029618A">
        <w:rPr>
          <w:rFonts w:eastAsia="Times New Roman"/>
          <w:sz w:val="24"/>
          <w:szCs w:val="24"/>
        </w:rPr>
        <w:t xml:space="preserve"> и Яковенко из </w:t>
      </w:r>
      <w:proofErr w:type="spellStart"/>
      <w:r w:rsidRPr="0029618A">
        <w:rPr>
          <w:rFonts w:eastAsia="Times New Roman"/>
          <w:sz w:val="24"/>
          <w:szCs w:val="24"/>
        </w:rPr>
        <w:t>Мерилендского</w:t>
      </w:r>
      <w:proofErr w:type="spellEnd"/>
      <w:r w:rsidRPr="0029618A">
        <w:rPr>
          <w:rFonts w:eastAsia="Times New Roman"/>
          <w:sz w:val="24"/>
          <w:szCs w:val="24"/>
        </w:rPr>
        <w:t xml:space="preserve"> университета</w:t>
      </w:r>
      <w:r w:rsidRPr="0029618A">
        <w:rPr>
          <w:rFonts w:eastAsia="Times New Roman"/>
          <w:sz w:val="24"/>
          <w:szCs w:val="24"/>
          <w:vertAlign w:val="superscript"/>
        </w:rPr>
        <w:footnoteReference w:id="31"/>
      </w:r>
      <w:r w:rsidRPr="0029618A">
        <w:rPr>
          <w:rFonts w:eastAsia="Times New Roman"/>
          <w:sz w:val="24"/>
          <w:szCs w:val="24"/>
        </w:rPr>
        <w:t>. В ней игроков объединяют в некие «компании»</w:t>
      </w:r>
      <w:r w:rsidR="00304A76">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14:paraId="44F18FFA" w14:textId="3EA0BE9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14:paraId="022D3AAC" w14:textId="57168A9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del w:id="2582" w:author="СБ" w:date="2019-11-10T18:25:00Z">
        <w:r w:rsidRPr="0029618A" w:rsidDel="0093098B">
          <w:rPr>
            <w:rFonts w:eastAsia="Times New Roman"/>
            <w:sz w:val="24"/>
            <w:szCs w:val="24"/>
          </w:rPr>
          <w:delText xml:space="preserve">А для случайного блуждания, как мы уже говорили, выполняется один знаменитый закон подлости: </w:delText>
        </w:r>
        <w:r w:rsidRPr="0029618A" w:rsidDel="0093098B">
          <w:rPr>
            <w:rFonts w:eastAsia="Times New Roman"/>
            <w:b/>
            <w:sz w:val="24"/>
            <w:szCs w:val="24"/>
          </w:rPr>
          <w:delText>проклятие игрока</w:delText>
        </w:r>
        <w:r w:rsidRPr="0029618A" w:rsidDel="0093098B">
          <w:rPr>
            <w:rFonts w:eastAsia="Times New Roman"/>
            <w:sz w:val="24"/>
            <w:szCs w:val="24"/>
          </w:rPr>
          <w:delText xml:space="preserve">. </w:delText>
        </w:r>
        <w:commentRangeStart w:id="2583"/>
        <w:r w:rsidRPr="0029618A" w:rsidDel="0093098B">
          <w:rPr>
            <w:rFonts w:eastAsia="Times New Roman"/>
            <w:sz w:val="24"/>
            <w:szCs w:val="24"/>
          </w:rPr>
          <w:delText>Напомню</w:delText>
        </w:r>
        <w:commentRangeEnd w:id="2583"/>
        <w:r w:rsidR="008C4D17" w:rsidDel="0093098B">
          <w:rPr>
            <w:rStyle w:val="af"/>
          </w:rPr>
          <w:commentReference w:id="2583"/>
        </w:r>
        <w:r w:rsidRPr="0029618A" w:rsidDel="0093098B">
          <w:rPr>
            <w:rFonts w:eastAsia="Times New Roman"/>
            <w:sz w:val="24"/>
            <w:szCs w:val="24"/>
          </w:rPr>
          <w:delText>, что он состоит в том, что при достаточно долгом наблюдении, с</w:delText>
        </w:r>
      </w:del>
      <w:ins w:id="2584" w:author="СБ" w:date="2019-11-10T18:25:00Z">
        <w:r w:rsidR="0093098B">
          <w:rPr>
            <w:rFonts w:eastAsia="Times New Roman"/>
            <w:sz w:val="24"/>
            <w:szCs w:val="24"/>
          </w:rPr>
          <w:t xml:space="preserve"> Мы уже говорили, о том, что с</w:t>
        </w:r>
      </w:ins>
      <w:r w:rsidRPr="0029618A">
        <w:rPr>
          <w:rFonts w:eastAsia="Times New Roman"/>
          <w:sz w:val="24"/>
          <w:szCs w:val="24"/>
        </w:rPr>
        <w:t>лучайно блуждающая частица обязательно окажется в любом наперёд указанном месте. При этом ожидаемое расстояние, на которое частица 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w:t>
      </w:r>
      <w:ins w:id="2585" w:author="СБ" w:date="2019-11-10T18:25:00Z">
        <w:r w:rsidR="0093098B">
          <w:rPr>
            <w:rFonts w:eastAsia="Times New Roman"/>
            <w:sz w:val="24"/>
            <w:szCs w:val="24"/>
          </w:rPr>
          <w:t xml:space="preserve"> с большой вероятностью быстро </w:t>
        </w:r>
      </w:ins>
      <w:ins w:id="2586" w:author="СБ" w:date="2019-11-10T18:26:00Z">
        <w:r w:rsidR="0093098B">
          <w:rPr>
            <w:rFonts w:eastAsia="Times New Roman"/>
            <w:sz w:val="24"/>
            <w:szCs w:val="24"/>
          </w:rPr>
          <w:t>к ней возвращаясь.</w:t>
        </w:r>
      </w:ins>
      <w:r w:rsidRPr="0029618A">
        <w:rPr>
          <w:rFonts w:eastAsia="Times New Roman"/>
          <w:sz w:val="24"/>
          <w:szCs w:val="24"/>
        </w:rPr>
        <w:t xml:space="preserve"> </w:t>
      </w:r>
      <w:del w:id="2587" w:author="СБ" w:date="2019-11-10T18:25:00Z">
        <w:r w:rsidRPr="0029618A" w:rsidDel="0093098B">
          <w:rPr>
            <w:rFonts w:eastAsia="Times New Roman"/>
            <w:sz w:val="24"/>
            <w:szCs w:val="24"/>
          </w:rPr>
          <w:delText xml:space="preserve">испытывая пресловутое </w:delText>
        </w:r>
        <w:commentRangeStart w:id="2588"/>
        <w:r w:rsidRPr="0029618A" w:rsidDel="0093098B">
          <w:rPr>
            <w:rFonts w:eastAsia="Times New Roman"/>
            <w:sz w:val="24"/>
            <w:szCs w:val="24"/>
          </w:rPr>
          <w:delText>проклятие</w:delText>
        </w:r>
        <w:commentRangeEnd w:id="2588"/>
        <w:r w:rsidR="008C4D17" w:rsidDel="0093098B">
          <w:rPr>
            <w:rStyle w:val="af"/>
          </w:rPr>
          <w:commentReference w:id="2588"/>
        </w:r>
        <w:r w:rsidRPr="0029618A" w:rsidDel="0093098B">
          <w:rPr>
            <w:rFonts w:eastAsia="Times New Roman"/>
            <w:sz w:val="24"/>
            <w:szCs w:val="24"/>
          </w:rPr>
          <w:delText xml:space="preserve">. </w:delText>
        </w:r>
      </w:del>
      <w:r w:rsidRPr="0029618A">
        <w:rPr>
          <w:rFonts w:eastAsia="Times New Roman"/>
          <w:sz w:val="24"/>
          <w:szCs w:val="24"/>
        </w:rPr>
        <w:t>По мере удаления частицы от нуля</w:t>
      </w:r>
      <w:del w:id="2589" w:author="Пользователь" w:date="2019-10-12T17:27:00Z">
        <w:r w:rsidRPr="0029618A" w:rsidDel="008C4D17">
          <w:rPr>
            <w:rFonts w:eastAsia="Times New Roman"/>
            <w:sz w:val="24"/>
            <w:szCs w:val="24"/>
          </w:rPr>
          <w:delText>,</w:delText>
        </w:r>
      </w:del>
      <w:r w:rsidRPr="0029618A">
        <w:rPr>
          <w:rFonts w:eastAsia="Times New Roman"/>
          <w:sz w:val="24"/>
          <w:szCs w:val="24"/>
        </w:rPr>
        <w:t xml:space="preserve"> вероятность к нему вернуться уменьшается</w:t>
      </w:r>
      <w:ins w:id="2590" w:author="Пользователь" w:date="2019-10-12T17:27:00Z">
        <w:r w:rsidR="008C4D17">
          <w:rPr>
            <w:rFonts w:eastAsia="Times New Roman"/>
            <w:sz w:val="24"/>
            <w:szCs w:val="24"/>
          </w:rPr>
          <w:t>,</w:t>
        </w:r>
      </w:ins>
      <w:r w:rsidRPr="0029618A">
        <w:rPr>
          <w:rFonts w:eastAsia="Times New Roman"/>
          <w:sz w:val="24"/>
          <w:szCs w:val="24"/>
        </w:rPr>
        <w:t xml:space="preserve"> и у богатых становится больше шансов сберечь своё состояние. </w:t>
      </w:r>
    </w:p>
    <w:p w14:paraId="1C308B97" w14:textId="227635A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ins w:id="2591" w:author="СБ" w:date="2019-11-10T18:26:00Z">
        <w:r w:rsidR="0093098B">
          <w:rPr>
            <w:rFonts w:eastAsia="Times New Roman"/>
            <w:sz w:val="24"/>
            <w:szCs w:val="24"/>
          </w:rPr>
          <w:t xml:space="preserve"> какой-то игрок </w:t>
        </w:r>
      </w:ins>
      <w:ins w:id="2592" w:author="СБ" w:date="2019-11-10T18:27:00Z">
        <w:r w:rsidR="0093098B">
          <w:rPr>
            <w:rFonts w:eastAsia="Times New Roman"/>
            <w:sz w:val="24"/>
            <w:szCs w:val="24"/>
          </w:rPr>
          <w:t>случайно получил систематическое</w:t>
        </w:r>
      </w:ins>
      <w:ins w:id="2593" w:author="СБ" w:date="2019-11-10T18:26:00Z">
        <w:r w:rsidR="0093098B">
          <w:rPr>
            <w:rFonts w:eastAsia="Times New Roman"/>
            <w:sz w:val="24"/>
            <w:szCs w:val="24"/>
          </w:rPr>
          <w:t xml:space="preserve"> преимущество перед остальными</w:t>
        </w:r>
      </w:ins>
      <w:r w:rsidRPr="0029618A">
        <w:rPr>
          <w:rFonts w:eastAsia="Times New Roman"/>
          <w:sz w:val="24"/>
          <w:szCs w:val="24"/>
        </w:rPr>
        <w:t xml:space="preserve"> </w:t>
      </w:r>
      <w:del w:id="2594" w:author="СБ" w:date="2019-11-10T18:26:00Z">
        <w:r w:rsidRPr="0029618A" w:rsidDel="0093098B">
          <w:rPr>
            <w:rFonts w:eastAsia="Times New Roman"/>
            <w:sz w:val="24"/>
            <w:szCs w:val="24"/>
          </w:rPr>
          <w:delText xml:space="preserve">все игроки случайно выбирали одного и того же игрока раз за </w:delText>
        </w:r>
        <w:commentRangeStart w:id="2595"/>
        <w:r w:rsidRPr="0029618A" w:rsidDel="0093098B">
          <w:rPr>
            <w:rFonts w:eastAsia="Times New Roman"/>
            <w:sz w:val="24"/>
            <w:szCs w:val="24"/>
          </w:rPr>
          <w:delText>разом</w:delText>
        </w:r>
        <w:commentRangeEnd w:id="2595"/>
        <w:r w:rsidR="002551D0" w:rsidDel="0093098B">
          <w:rPr>
            <w:rStyle w:val="af"/>
          </w:rPr>
          <w:commentReference w:id="2595"/>
        </w:r>
        <w:r w:rsidRPr="0029618A" w:rsidDel="0093098B">
          <w:rPr>
            <w:rFonts w:eastAsia="Times New Roman"/>
            <w:sz w:val="24"/>
            <w:szCs w:val="24"/>
          </w:rPr>
          <w:delText>. И в первый-то раз вероятность такого выбора составляет одну миллиардную для группы из десяти человек (девять человек должны одновременно сделать случайный выбор, имеющий вероятность 1/</w:delText>
        </w:r>
        <w:commentRangeStart w:id="2596"/>
        <w:r w:rsidRPr="0029618A" w:rsidDel="0093098B">
          <w:rPr>
            <w:rFonts w:eastAsia="Times New Roman"/>
            <w:sz w:val="24"/>
            <w:szCs w:val="24"/>
          </w:rPr>
          <w:delText>10</w:delText>
        </w:r>
        <w:commentRangeEnd w:id="2596"/>
        <w:r w:rsidR="004C4FA4" w:rsidDel="0093098B">
          <w:rPr>
            <w:rStyle w:val="af"/>
          </w:rPr>
          <w:commentReference w:id="2596"/>
        </w:r>
        <w:r w:rsidRPr="0029618A" w:rsidDel="0093098B">
          <w:rPr>
            <w:rFonts w:eastAsia="Times New Roman"/>
            <w:sz w:val="24"/>
            <w:szCs w:val="24"/>
          </w:rPr>
          <w:delText xml:space="preserve">), а уж повторить это много раз не нарочно и вовсе немыслимо. </w:delText>
        </w:r>
      </w:del>
      <w:r w:rsidRPr="0029618A">
        <w:rPr>
          <w:rFonts w:eastAsia="Times New Roman"/>
          <w:sz w:val="24"/>
          <w:szCs w:val="24"/>
        </w:rPr>
        <w:t>Выбор</w:t>
      </w:r>
      <w:ins w:id="2597" w:author="Пользователь" w:date="2019-10-12T17:48:00Z">
        <w:r w:rsidR="002551D0">
          <w:rPr>
            <w:rFonts w:eastAsia="Times New Roman"/>
            <w:sz w:val="24"/>
            <w:szCs w:val="24"/>
          </w:rPr>
          <w:t>,</w:t>
        </w:r>
      </w:ins>
      <w:r w:rsidRPr="0029618A">
        <w:rPr>
          <w:rFonts w:eastAsia="Times New Roman"/>
          <w:sz w:val="24"/>
          <w:szCs w:val="24"/>
        </w:rPr>
        <w:t xml:space="preserve"> кому отдать деньги в нашей модели</w:t>
      </w:r>
      <w:ins w:id="2598" w:author="Пользователь" w:date="2019-10-12T17:48:00Z">
        <w:r w:rsidR="002551D0">
          <w:rPr>
            <w:rFonts w:eastAsia="Times New Roman"/>
            <w:sz w:val="24"/>
            <w:szCs w:val="24"/>
          </w:rPr>
          <w:t>,</w:t>
        </w:r>
      </w:ins>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sidR="002551D0">
        <w:rPr>
          <w:rFonts w:eastAsia="Times New Roman"/>
          <w:sz w:val="24"/>
          <w:szCs w:val="24"/>
        </w:rPr>
        <w:t>,</w:t>
      </w:r>
      <w:r w:rsidRPr="0029618A">
        <w:rPr>
          <w:rFonts w:eastAsia="Times New Roman"/>
          <w:sz w:val="24"/>
          <w:szCs w:val="24"/>
        </w:rPr>
        <w:t xml:space="preserve"> кто растерял всё своё богатство.</w:t>
      </w:r>
    </w:p>
    <w:p w14:paraId="0D67CEB1" w14:textId="77777777" w:rsidR="008E2D65" w:rsidRPr="0029618A" w:rsidRDefault="00662FA5">
      <w:pPr>
        <w:pStyle w:val="2"/>
        <w:spacing w:before="200" w:after="0"/>
        <w:ind w:firstLine="397"/>
        <w:jc w:val="both"/>
        <w:rPr>
          <w:rFonts w:eastAsia="Cambria"/>
          <w:b/>
          <w:color w:val="4F81BD"/>
          <w:sz w:val="26"/>
          <w:szCs w:val="26"/>
        </w:rPr>
      </w:pPr>
      <w:bookmarkStart w:id="2599" w:name="_Toc22639668"/>
      <w:r w:rsidRPr="0029618A">
        <w:rPr>
          <w:rFonts w:eastAsia="Cambria"/>
          <w:b/>
          <w:color w:val="4F81BD"/>
          <w:sz w:val="26"/>
          <w:szCs w:val="26"/>
        </w:rPr>
        <w:t>Игры с энтропией</w:t>
      </w:r>
      <w:bookmarkEnd w:id="2599"/>
    </w:p>
    <w:p w14:paraId="6271149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14:paraId="272F0EB1" w14:textId="2BF5382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 </w:t>
      </w:r>
      <m:oMath>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oMath>
      <w:r w:rsidRPr="0029618A">
        <w:rPr>
          <w:rFonts w:eastAsia="Times New Roman"/>
          <w:sz w:val="24"/>
          <w:szCs w:val="24"/>
        </w:rPr>
        <w:t xml:space="preserve">. В случае, если </w:t>
      </w:r>
      <m:oMath>
        <m:sSub>
          <m:sSubPr>
            <m:ctrlPr>
              <w:rPr>
                <w:rFonts w:ascii="Cambria Math" w:eastAsia="Cambria Math" w:hAnsi="Cambria Math"/>
                <w:sz w:val="24"/>
                <w:szCs w:val="24"/>
              </w:rPr>
            </m:ctrlPr>
          </m:sSubPr>
          <m:e>
            <m:r>
              <w:rPr>
                <w:rFonts w:ascii="Cambria Math" w:eastAsia="Times New Roman" w:hAnsi="Cambria Math"/>
                <w:sz w:val="24"/>
                <w:szCs w:val="24"/>
              </w:rPr>
              <m:t xml:space="preserve">m = </m:t>
            </m:r>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xml:space="preserve">, мы приходим к варианту, описанному в первом ряду таблицы распределений с максимальной </w:t>
      </w:r>
      <w:r w:rsidRPr="0029618A">
        <w:rPr>
          <w:rFonts w:eastAsia="Times New Roman"/>
          <w:sz w:val="24"/>
          <w:szCs w:val="24"/>
        </w:rPr>
        <w:lastRenderedPageBreak/>
        <w:t xml:space="preserve">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14:paraId="5353541F"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w:t>
      </w:r>
      <w:proofErr w:type="spellStart"/>
      <w:r w:rsidRPr="0029618A">
        <w:rPr>
          <w:rFonts w:eastAsia="Courier New"/>
          <w:sz w:val="20"/>
          <w:szCs w:val="20"/>
        </w:rPr>
        <w:t>xs</w:t>
      </w:r>
      <w:proofErr w:type="spellEnd"/>
      <w:r w:rsidRPr="0029618A">
        <w:rPr>
          <w:rFonts w:eastAsia="Courier New"/>
          <w:sz w:val="20"/>
          <w:szCs w:val="20"/>
        </w:rPr>
        <w:t> — массив из n элементов, инициализированный значениями m, </w:t>
      </w:r>
      <w:proofErr w:type="spellStart"/>
      <w:r w:rsidRPr="0029618A">
        <w:rPr>
          <w:rFonts w:eastAsia="Courier New"/>
          <w:sz w:val="20"/>
          <w:szCs w:val="20"/>
        </w:rPr>
        <w:t>xMax</w:t>
      </w:r>
      <w:proofErr w:type="spellEnd"/>
      <w:r w:rsidRPr="0029618A">
        <w:rPr>
          <w:rFonts w:eastAsia="Courier New"/>
          <w:sz w:val="20"/>
          <w:szCs w:val="20"/>
        </w:rPr>
        <w:t> — максимальная разрешённая сумма.</w:t>
      </w:r>
      <w:r w:rsidRPr="0029618A">
        <w:rPr>
          <w:rFonts w:eastAsia="Courier New"/>
          <w:sz w:val="20"/>
          <w:szCs w:val="20"/>
        </w:rPr>
        <w:br/>
      </w:r>
      <w:r w:rsidRPr="0029618A">
        <w:rPr>
          <w:rFonts w:eastAsia="Courier New"/>
          <w:sz w:val="20"/>
          <w:szCs w:val="20"/>
        </w:rPr>
        <w:br/>
        <w:t>Повторять</w:t>
      </w:r>
    </w:p>
    <w:p w14:paraId="3ECF0F77"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289118C8"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61706E3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31424C91" w14:textId="77777777" w:rsidR="008E2D65" w:rsidRPr="00CD4F3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w:t>
      </w:r>
      <w:r w:rsidRPr="00CD4F3A">
        <w:rPr>
          <w:rFonts w:eastAsia="Courier New"/>
          <w:sz w:val="20"/>
          <w:szCs w:val="20"/>
        </w:rPr>
        <w:t xml:space="preserve"> </w:t>
      </w:r>
      <w:proofErr w:type="spellStart"/>
      <w:r w:rsidRPr="002D5441">
        <w:rPr>
          <w:rFonts w:eastAsia="Courier New"/>
          <w:sz w:val="20"/>
          <w:szCs w:val="20"/>
          <w:lang w:val="en-US"/>
        </w:rPr>
        <w:t>xs</w:t>
      </w:r>
      <w:proofErr w:type="spellEnd"/>
      <w:r w:rsidRPr="00CD4F3A">
        <w:rPr>
          <w:rFonts w:eastAsia="Courier New"/>
          <w:sz w:val="20"/>
          <w:szCs w:val="20"/>
        </w:rPr>
        <w:t>[</w:t>
      </w:r>
      <w:r w:rsidRPr="002D5441">
        <w:rPr>
          <w:rFonts w:eastAsia="Courier New"/>
          <w:sz w:val="20"/>
          <w:szCs w:val="20"/>
          <w:lang w:val="en-US"/>
        </w:rPr>
        <w:t>j</w:t>
      </w:r>
      <w:r w:rsidRPr="00CD4F3A">
        <w:rPr>
          <w:rFonts w:eastAsia="Courier New"/>
          <w:sz w:val="20"/>
          <w:szCs w:val="20"/>
        </w:rPr>
        <w:t xml:space="preserve">] &lt; </w:t>
      </w:r>
      <w:proofErr w:type="spellStart"/>
      <w:r w:rsidRPr="002D5441">
        <w:rPr>
          <w:rFonts w:eastAsia="Courier New"/>
          <w:sz w:val="20"/>
          <w:szCs w:val="20"/>
          <w:lang w:val="en-US"/>
        </w:rPr>
        <w:t>xMax</w:t>
      </w:r>
      <w:proofErr w:type="spellEnd"/>
    </w:p>
    <w:p w14:paraId="57801CCF" w14:textId="77777777" w:rsidR="008E2D65" w:rsidRPr="00AF5E84"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AF5E84">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CD4F3A">
        <w:rPr>
          <w:rFonts w:eastAsia="Courier New"/>
          <w:sz w:val="20"/>
          <w:szCs w:val="20"/>
        </w:rPr>
        <w:t>[</w:t>
      </w:r>
      <w:proofErr w:type="gramEnd"/>
      <w:r w:rsidRPr="002D5441">
        <w:rPr>
          <w:rFonts w:eastAsia="Courier New"/>
          <w:sz w:val="20"/>
          <w:szCs w:val="20"/>
          <w:lang w:val="en-US"/>
        </w:rPr>
        <w:t>i</w:t>
      </w:r>
      <w:r w:rsidRPr="00CD4F3A">
        <w:rPr>
          <w:rFonts w:eastAsia="Courier New"/>
          <w:sz w:val="20"/>
          <w:szCs w:val="20"/>
        </w:rPr>
        <w:t xml:space="preserve">] &lt;- </w:t>
      </w:r>
      <w:proofErr w:type="spellStart"/>
      <w:r w:rsidRPr="002D5441">
        <w:rPr>
          <w:rFonts w:eastAsia="Courier New"/>
          <w:sz w:val="20"/>
          <w:szCs w:val="20"/>
          <w:lang w:val="en-US"/>
        </w:rPr>
        <w:t>xs</w:t>
      </w:r>
      <w:proofErr w:type="spellEnd"/>
      <w:r w:rsidRPr="00CD4F3A">
        <w:rPr>
          <w:rFonts w:eastAsia="Courier New"/>
          <w:sz w:val="20"/>
          <w:szCs w:val="20"/>
        </w:rPr>
        <w:t>[</w:t>
      </w:r>
      <w:r w:rsidRPr="002D5441">
        <w:rPr>
          <w:rFonts w:eastAsia="Courier New"/>
          <w:sz w:val="20"/>
          <w:szCs w:val="20"/>
          <w:lang w:val="en-US"/>
        </w:rPr>
        <w:t>i</w:t>
      </w:r>
      <w:r w:rsidRPr="00CD4F3A">
        <w:rPr>
          <w:rFonts w:eastAsia="Courier New"/>
          <w:sz w:val="20"/>
          <w:szCs w:val="20"/>
        </w:rPr>
        <w:t>] - 1</w:t>
      </w:r>
    </w:p>
    <w:p w14:paraId="68DE0BA3" w14:textId="77777777" w:rsidR="008E2D65" w:rsidRPr="0029618A" w:rsidRDefault="00662FA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A71134">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[j] &lt;- </w:t>
      </w:r>
      <w:proofErr w:type="spellStart"/>
      <w:r w:rsidRPr="0029618A">
        <w:rPr>
          <w:rFonts w:eastAsia="Courier New"/>
          <w:sz w:val="20"/>
          <w:szCs w:val="20"/>
        </w:rPr>
        <w:t>xs</w:t>
      </w:r>
      <w:proofErr w:type="spellEnd"/>
      <w:r w:rsidRPr="0029618A">
        <w:rPr>
          <w:rFonts w:eastAsia="Courier New"/>
          <w:sz w:val="20"/>
          <w:szCs w:val="20"/>
        </w:rPr>
        <w:t>[j] + 1</w:t>
      </w:r>
    </w:p>
    <w:p w14:paraId="29714F46" w14:textId="77777777" w:rsidR="008E2D65" w:rsidRPr="0029618A" w:rsidRDefault="008E2D65">
      <w:pPr>
        <w:spacing w:line="288" w:lineRule="auto"/>
        <w:ind w:firstLine="397"/>
        <w:jc w:val="both"/>
        <w:rPr>
          <w:rFonts w:eastAsia="Times New Roman"/>
          <w:sz w:val="24"/>
          <w:szCs w:val="24"/>
        </w:rPr>
      </w:pPr>
    </w:p>
    <w:p w14:paraId="7AFAE8D9"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54536672" wp14:editId="3C86D64F">
            <wp:extent cx="4614545" cy="283972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cstate="print"/>
                    <a:srcRect/>
                    <a:stretch>
                      <a:fillRect/>
                    </a:stretch>
                  </pic:blipFill>
                  <pic:spPr>
                    <a:xfrm>
                      <a:off x="0" y="0"/>
                      <a:ext cx="4614545" cy="2839720"/>
                    </a:xfrm>
                    <a:prstGeom prst="rect">
                      <a:avLst/>
                    </a:prstGeom>
                    <a:ln/>
                  </pic:spPr>
                </pic:pic>
              </a:graphicData>
            </a:graphic>
          </wp:inline>
        </w:drawing>
      </w:r>
    </w:p>
    <w:p w14:paraId="06C3C46C" w14:textId="332FA9DD"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del w:id="2600" w:author="СБ" w:date="2019-11-10T18:28:00Z">
        <w:r w:rsidRPr="0029618A" w:rsidDel="0093098B">
          <w:rPr>
            <w:rFonts w:eastAsia="Times New Roman"/>
            <w:i/>
            <w:sz w:val="24"/>
            <w:szCs w:val="24"/>
          </w:rPr>
          <w:delText xml:space="preserve">Горизонтальной линией на правом </w:delText>
        </w:r>
        <w:commentRangeStart w:id="2601"/>
        <w:r w:rsidRPr="0029618A" w:rsidDel="0093098B">
          <w:rPr>
            <w:rFonts w:eastAsia="Times New Roman"/>
            <w:i/>
            <w:sz w:val="24"/>
            <w:szCs w:val="24"/>
          </w:rPr>
          <w:delText>графике</w:delText>
        </w:r>
        <w:commentRangeEnd w:id="2601"/>
        <w:r w:rsidR="00BF48F2" w:rsidDel="0093098B">
          <w:rPr>
            <w:rStyle w:val="af"/>
          </w:rPr>
          <w:commentReference w:id="2601"/>
        </w:r>
        <w:r w:rsidRPr="0029618A" w:rsidDel="0093098B">
          <w:rPr>
            <w:rFonts w:eastAsia="Times New Roman"/>
            <w:i/>
            <w:sz w:val="24"/>
            <w:szCs w:val="24"/>
          </w:rPr>
          <w:delText xml:space="preserve"> показано теоретическое значение энтропии для равномерного распределения. </w:delText>
        </w:r>
      </w:del>
    </w:p>
    <w:p w14:paraId="1F5312D1"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w:t>
      </w:r>
      <w:r w:rsidRPr="0029618A">
        <w:rPr>
          <w:rFonts w:eastAsia="Times New Roman"/>
          <w:sz w:val="24"/>
          <w:szCs w:val="24"/>
        </w:rPr>
        <w:lastRenderedPageBreak/>
        <w:t>1/3, что уже существенно лучше, чем 1/2 для экспоненциального распределения, так что ограничения могут пойти на пользу.</w:t>
      </w:r>
    </w:p>
    <w:p w14:paraId="51059C83" w14:textId="469456A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sidR="00571844">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14:paraId="5F523D75"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4BD42EC5" wp14:editId="261328D0">
            <wp:extent cx="4683125" cy="287083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1" cstate="print"/>
                    <a:srcRect/>
                    <a:stretch>
                      <a:fillRect/>
                    </a:stretch>
                  </pic:blipFill>
                  <pic:spPr>
                    <a:xfrm>
                      <a:off x="0" y="0"/>
                      <a:ext cx="4683125" cy="2870835"/>
                    </a:xfrm>
                    <a:prstGeom prst="rect">
                      <a:avLst/>
                    </a:prstGeom>
                    <a:ln/>
                  </pic:spPr>
                </pic:pic>
              </a:graphicData>
            </a:graphic>
          </wp:inline>
        </w:drawing>
      </w:r>
    </w:p>
    <w:p w14:paraId="710C929C" w14:textId="43CE316B"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sidR="00CB26C5">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14:paraId="0A615419" w14:textId="4F23D70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w:t>
      </w:r>
      <w:r w:rsidRPr="0029618A">
        <w:rPr>
          <w:rFonts w:eastAsia="Times New Roman"/>
          <w:sz w:val="24"/>
          <w:szCs w:val="24"/>
        </w:rPr>
        <w:lastRenderedPageBreak/>
        <w:t xml:space="preserve">отрицательной температуре нет никакого смысла: </w:t>
      </w:r>
      <w:ins w:id="2602" w:author="СБ" w:date="2019-11-10T18:31:00Z">
        <w:r w:rsidR="0093098B">
          <w:rPr>
            <w:rFonts w:eastAsia="Times New Roman"/>
            <w:sz w:val="24"/>
            <w:szCs w:val="24"/>
          </w:rPr>
          <w:t xml:space="preserve">модуль </w:t>
        </w:r>
      </w:ins>
      <w:ins w:id="2603" w:author="СБ" w:date="2019-11-10T18:29:00Z">
        <w:r w:rsidR="0093098B">
          <w:rPr>
            <w:rFonts w:eastAsia="Times New Roman"/>
            <w:sz w:val="24"/>
            <w:szCs w:val="24"/>
          </w:rPr>
          <w:t>количеств</w:t>
        </w:r>
      </w:ins>
      <w:ins w:id="2604" w:author="СБ" w:date="2019-11-10T18:31:00Z">
        <w:r w:rsidR="0093098B">
          <w:rPr>
            <w:rFonts w:eastAsia="Times New Roman"/>
            <w:sz w:val="24"/>
            <w:szCs w:val="24"/>
          </w:rPr>
          <w:t>а</w:t>
        </w:r>
      </w:ins>
      <w:ins w:id="2605" w:author="СБ" w:date="2019-11-10T18:29:00Z">
        <w:r w:rsidR="0093098B">
          <w:rPr>
            <w:rFonts w:eastAsia="Times New Roman"/>
            <w:sz w:val="24"/>
            <w:szCs w:val="24"/>
          </w:rPr>
          <w:t xml:space="preserve"> </w:t>
        </w:r>
      </w:ins>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sidR="00CB26C5">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14:paraId="52E40C70" w14:textId="0A2217DC" w:rsidR="008E2D65" w:rsidRPr="0029618A" w:rsidRDefault="00662FA5">
      <w:pPr>
        <w:spacing w:line="288" w:lineRule="auto"/>
        <w:ind w:firstLine="397"/>
        <w:jc w:val="both"/>
        <w:rPr>
          <w:rFonts w:eastAsia="Times New Roman"/>
          <w:sz w:val="24"/>
          <w:szCs w:val="24"/>
        </w:rPr>
      </w:pPr>
      <w:bookmarkStart w:id="2606" w:name="_30j0zll" w:colFirst="0" w:colLast="0"/>
      <w:bookmarkEnd w:id="2606"/>
      <w:r w:rsidRPr="0029618A">
        <w:rPr>
          <w:rFonts w:eastAsia="Times New Roman"/>
          <w:sz w:val="24"/>
          <w:szCs w:val="24"/>
        </w:rPr>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sidR="00CB26C5">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 </w:t>
      </w:r>
      <m:oMath>
        <m:r>
          <w:rPr>
            <w:rFonts w:ascii="Cambria Math" w:eastAsia="Cambria Math" w:hAnsi="Cambria Math"/>
            <w:sz w:val="24"/>
            <w:szCs w:val="24"/>
          </w:rPr>
          <m:t>1/(m-</m:t>
        </m:r>
        <m:f>
          <m:fPr>
            <m:ctrlPr>
              <w:rPr>
                <w:rFonts w:ascii="Cambria Math" w:eastAsia="Cambria Math" w:hAnsi="Cambria Math"/>
                <w:sz w:val="24"/>
                <w:szCs w:val="24"/>
              </w:rPr>
            </m:ctrlPr>
          </m:fPr>
          <m:num>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num>
          <m:den>
            <m:r>
              <w:rPr>
                <w:rFonts w:ascii="Cambria Math" w:eastAsia="Cambria Math" w:hAnsi="Cambria Math"/>
                <w:sz w:val="24"/>
                <w:szCs w:val="24"/>
              </w:rPr>
              <m:t>2</m:t>
            </m:r>
          </m:den>
        </m:f>
        <m:r>
          <w:rPr>
            <w:rFonts w:ascii="Cambria Math" w:eastAsia="Cambria Math" w:hAnsi="Cambria Math"/>
            <w:sz w:val="24"/>
            <w:szCs w:val="24"/>
          </w:rPr>
          <m:t>)</m:t>
        </m:r>
      </m:oMath>
      <w:r w:rsidRPr="0029618A">
        <w:rPr>
          <w:rFonts w:eastAsia="Times New Roman"/>
          <w:sz w:val="24"/>
          <w:szCs w:val="24"/>
        </w:rPr>
        <w:t xml:space="preserve"> и эта величина уже может менять знак. Более того, знак меняется при </w:t>
      </w:r>
      <w:commentRangeStart w:id="2607"/>
      <w:r w:rsidRPr="0029618A">
        <w:rPr>
          <w:rFonts w:eastAsia="Times New Roman"/>
          <w:sz w:val="24"/>
          <w:szCs w:val="24"/>
        </w:rPr>
        <w:t xml:space="preserve">переходе </w:t>
      </w:r>
      <w:ins w:id="2608" w:author="СБ" w:date="2019-11-10T18:32:00Z">
        <w:r w:rsidR="0093098B">
          <w:rPr>
            <w:rFonts w:eastAsia="Times New Roman"/>
            <w:sz w:val="24"/>
            <w:szCs w:val="24"/>
          </w:rPr>
          <w:t xml:space="preserve">знаменателя </w:t>
        </w:r>
      </w:ins>
      <w:r w:rsidRPr="0029618A">
        <w:rPr>
          <w:rFonts w:eastAsia="Times New Roman"/>
          <w:sz w:val="24"/>
          <w:szCs w:val="24"/>
        </w:rPr>
        <w:t xml:space="preserve">через </w:t>
      </w:r>
      <w:commentRangeStart w:id="2609"/>
      <w:del w:id="2610" w:author="СБ" w:date="2019-11-10T18:32:00Z">
        <w:r w:rsidRPr="0029618A" w:rsidDel="0093098B">
          <w:rPr>
            <w:rFonts w:eastAsia="Times New Roman"/>
            <w:sz w:val="24"/>
            <w:szCs w:val="24"/>
          </w:rPr>
          <w:delText>бесконечность</w:delText>
        </w:r>
        <w:commentRangeEnd w:id="2607"/>
        <w:r w:rsidR="004E3F8C" w:rsidDel="0093098B">
          <w:rPr>
            <w:rStyle w:val="af"/>
          </w:rPr>
          <w:commentReference w:id="2607"/>
        </w:r>
      </w:del>
      <w:ins w:id="2611" w:author="СБ" w:date="2019-11-10T18:32:00Z">
        <w:r w:rsidR="0093098B">
          <w:rPr>
            <w:rFonts w:eastAsia="Times New Roman"/>
            <w:sz w:val="24"/>
            <w:szCs w:val="24"/>
          </w:rPr>
          <w:t>ноль</w:t>
        </w:r>
        <w:commentRangeEnd w:id="2609"/>
        <w:r w:rsidR="0093098B">
          <w:rPr>
            <w:rStyle w:val="af"/>
          </w:rPr>
          <w:commentReference w:id="2609"/>
        </w:r>
      </w:ins>
      <w:r w:rsidRPr="0029618A">
        <w:rPr>
          <w:rFonts w:eastAsia="Times New Roman"/>
          <w:sz w:val="24"/>
          <w:szCs w:val="24"/>
        </w:rPr>
        <w:t>! Что же, получается, что равномерному распределению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соответствует бесконечная температура? Это не совсем так. На ноль, как мы уже упоминали, делить нельзя, так что о какой-либо температуре</w:t>
      </w:r>
      <w:r w:rsidR="00BC7E25">
        <w:rPr>
          <w:rFonts w:eastAsia="Times New Roman"/>
          <w:sz w:val="24"/>
          <w:szCs w:val="24"/>
        </w:rPr>
        <w:t xml:space="preserve"> –</w:t>
      </w:r>
      <w:r w:rsidRPr="0029618A">
        <w:rPr>
          <w:rFonts w:eastAsia="Times New Roman"/>
          <w:sz w:val="24"/>
          <w:szCs w:val="24"/>
        </w:rPr>
        <w:t xml:space="preserve"> в смысле показателя экспоненты</w:t>
      </w:r>
      <w:r w:rsidR="00BC7E25">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sidR="00CB26C5">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14:paraId="11BDF7DC" w14:textId="427C26A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sidR="0043485C">
        <w:rPr>
          <w:rFonts w:eastAsia="Times New Roman"/>
          <w:sz w:val="24"/>
          <w:szCs w:val="24"/>
        </w:rPr>
        <w:t xml:space="preserve">буквально </w:t>
      </w:r>
      <w:r w:rsidRPr="0029618A">
        <w:rPr>
          <w:rFonts w:eastAsia="Times New Roman"/>
          <w:sz w:val="24"/>
          <w:szCs w:val="24"/>
        </w:rPr>
        <w:t xml:space="preserve">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w:t>
      </w:r>
      <w:r w:rsidR="0043485C" w:rsidRPr="0029618A">
        <w:rPr>
          <w:rFonts w:eastAsia="Times New Roman"/>
          <w:sz w:val="24"/>
          <w:szCs w:val="24"/>
        </w:rPr>
        <w:t xml:space="preserve">одинаковые модели и структуры </w:t>
      </w:r>
      <w:r w:rsidRPr="0029618A">
        <w:rPr>
          <w:rFonts w:eastAsia="Times New Roman"/>
          <w:sz w:val="24"/>
          <w:szCs w:val="24"/>
        </w:rPr>
        <w:t xml:space="preserve">для самых разнообразных явлений. </w:t>
      </w:r>
      <w:proofErr w:type="gramStart"/>
      <w:r w:rsidRPr="0029618A">
        <w:rPr>
          <w:rFonts w:eastAsia="Times New Roman"/>
          <w:sz w:val="24"/>
          <w:szCs w:val="24"/>
        </w:rPr>
        <w:t xml:space="preserve">Построенная нами </w:t>
      </w:r>
      <w:r w:rsidRPr="0029618A">
        <w:rPr>
          <w:rFonts w:eastAsia="Times New Roman"/>
          <w:sz w:val="24"/>
          <w:szCs w:val="24"/>
        </w:rPr>
        <w:lastRenderedPageBreak/>
        <w:t xml:space="preserve">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w:t>
      </w:r>
      <w:proofErr w:type="spellStart"/>
      <w:r w:rsidRPr="0029618A">
        <w:rPr>
          <w:rFonts w:eastAsia="Times New Roman"/>
          <w:sz w:val="24"/>
          <w:szCs w:val="24"/>
        </w:rPr>
        <w:t>эконофизике</w:t>
      </w:r>
      <w:proofErr w:type="spellEnd"/>
      <w:r w:rsidRPr="0029618A">
        <w:rPr>
          <w:rFonts w:eastAsia="Times New Roman"/>
          <w:sz w:val="24"/>
          <w:szCs w:val="24"/>
        </w:rPr>
        <w:t>, но собственно температурой не является</w:t>
      </w:r>
      <w:r w:rsidR="0043485C">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roofErr w:type="gramEnd"/>
    </w:p>
    <w:p w14:paraId="3FDA7E3A" w14:textId="77777777" w:rsidR="008E2D65" w:rsidRPr="0029618A" w:rsidRDefault="00662FA5">
      <w:pPr>
        <w:pStyle w:val="2"/>
        <w:spacing w:before="200" w:after="0"/>
        <w:ind w:firstLine="397"/>
        <w:jc w:val="both"/>
        <w:rPr>
          <w:rFonts w:eastAsia="Cambria"/>
          <w:b/>
          <w:color w:val="4F81BD"/>
          <w:sz w:val="26"/>
          <w:szCs w:val="26"/>
        </w:rPr>
      </w:pPr>
      <w:bookmarkStart w:id="2612" w:name="_Toc22639669"/>
      <w:r w:rsidRPr="0029618A">
        <w:rPr>
          <w:rFonts w:eastAsia="Cambria"/>
          <w:b/>
          <w:color w:val="4F81BD"/>
          <w:sz w:val="26"/>
          <w:szCs w:val="26"/>
        </w:rPr>
        <w:t>Экономика должна быть экономной</w:t>
      </w:r>
      <w:bookmarkEnd w:id="2612"/>
    </w:p>
    <w:p w14:paraId="3C293F9A" w14:textId="1B339274" w:rsidR="008E2D65" w:rsidRPr="0029618A" w:rsidRDefault="00662FA5">
      <w:pPr>
        <w:spacing w:line="288" w:lineRule="auto"/>
        <w:ind w:firstLine="397"/>
        <w:jc w:val="both"/>
        <w:rPr>
          <w:rFonts w:eastAsia="Times New Roman"/>
          <w:sz w:val="24"/>
          <w:szCs w:val="24"/>
        </w:rPr>
      </w:pPr>
      <w:proofErr w:type="gramStart"/>
      <w:r w:rsidRPr="0029618A">
        <w:rPr>
          <w:rFonts w:eastAsia="Times New Roman"/>
          <w:sz w:val="24"/>
          <w:szCs w:val="24"/>
        </w:rPr>
        <w:t>Покуда</w:t>
      </w:r>
      <w:proofErr w:type="gramEnd"/>
      <w:r w:rsidRPr="0029618A">
        <w:rPr>
          <w:rFonts w:eastAsia="Times New Roman"/>
          <w:sz w:val="24"/>
          <w:szCs w:val="24"/>
        </w:rPr>
        <w:t xml:space="preserve"> наша модель обмена никак не учитывает достатка игроков, она остаётся нереалистичной. В действительности</w:t>
      </w:r>
      <w:del w:id="2613" w:author="Пользователь" w:date="2019-10-12T18:11:00Z">
        <w:r w:rsidRPr="0029618A" w:rsidDel="0043485C">
          <w:rPr>
            <w:rFonts w:eastAsia="Times New Roman"/>
            <w:sz w:val="24"/>
            <w:szCs w:val="24"/>
          </w:rPr>
          <w:delText>,</w:delText>
        </w:r>
      </w:del>
      <w:r w:rsidRPr="0029618A">
        <w:rPr>
          <w:rFonts w:eastAsia="Times New Roman"/>
          <w:sz w:val="24"/>
          <w:szCs w:val="24"/>
        </w:rPr>
        <w:t xml:space="preserve"> богатые тратят больше, а бедные меньше, более того, разумные люди стараются сохранить какую-то часть своего состояния. </w:t>
      </w:r>
      <w:commentRangeStart w:id="2614"/>
      <w:r w:rsidRPr="0029618A">
        <w:rPr>
          <w:rFonts w:eastAsia="Times New Roman"/>
          <w:sz w:val="24"/>
          <w:szCs w:val="24"/>
        </w:rPr>
        <w:t>В качестве следующего усложнения модели</w:t>
      </w:r>
      <w:del w:id="2615" w:author="Пользователь" w:date="2019-10-12T18:12:00Z">
        <w:r w:rsidRPr="0029618A" w:rsidDel="0043485C">
          <w:rPr>
            <w:rFonts w:eastAsia="Times New Roman"/>
            <w:sz w:val="24"/>
            <w:szCs w:val="24"/>
          </w:rPr>
          <w:delText>,</w:delText>
        </w:r>
      </w:del>
      <w:r w:rsidRPr="0029618A">
        <w:rPr>
          <w:rFonts w:eastAsia="Times New Roman"/>
          <w:sz w:val="24"/>
          <w:szCs w:val="24"/>
        </w:rPr>
        <w:t xml:space="preserve"> давайте потребуем, чтобы игроки </w:t>
      </w:r>
      <w:del w:id="2616" w:author="СБ" w:date="2019-11-10T18:34:00Z">
        <w:r w:rsidRPr="0029618A" w:rsidDel="006917CF">
          <w:rPr>
            <w:rFonts w:eastAsia="Times New Roman"/>
            <w:sz w:val="24"/>
            <w:szCs w:val="24"/>
          </w:rPr>
          <w:delText xml:space="preserve">при обмене </w:delText>
        </w:r>
      </w:del>
      <w:ins w:id="2617" w:author="СБ" w:date="2019-11-10T18:34:00Z">
        <w:r w:rsidR="006917CF">
          <w:rPr>
            <w:rFonts w:eastAsia="Times New Roman"/>
            <w:sz w:val="24"/>
            <w:szCs w:val="24"/>
          </w:rPr>
          <w:t xml:space="preserve">в процессе перераспределения </w:t>
        </w:r>
      </w:ins>
      <w:r w:rsidRPr="0029618A">
        <w:rPr>
          <w:rFonts w:eastAsia="Times New Roman"/>
          <w:sz w:val="24"/>
          <w:szCs w:val="24"/>
        </w:rPr>
        <w:t>отдавали некую известную долю своего состояния</w:t>
      </w:r>
      <w:ins w:id="2618" w:author="СБ" w:date="2019-11-10T18:33:00Z">
        <w:r w:rsidR="0093098B">
          <w:rPr>
            <w:rFonts w:eastAsia="Times New Roman"/>
            <w:sz w:val="24"/>
            <w:szCs w:val="24"/>
          </w:rPr>
          <w:t xml:space="preserve"> </w:t>
        </w:r>
      </w:ins>
      <w:ins w:id="2619" w:author="СБ" w:date="2019-11-10T18:34:00Z">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r>
            <w:rPr>
              <w:rFonts w:ascii="Cambria Math" w:eastAsia="Times New Roman" w:hAnsi="Cambria Math"/>
              <w:sz w:val="24"/>
              <w:szCs w:val="24"/>
            </w:rPr>
            <m:t>=</m:t>
          </m:r>
        </m:oMath>
      </w:ins>
      <w:ins w:id="2620" w:author="СБ" w:date="2019-11-10T18:33:00Z">
        <m:oMath>
          <m:r>
            <w:rPr>
              <w:rFonts w:ascii="Cambria Math" w:eastAsia="Times New Roman" w:hAnsi="Cambria Math"/>
              <w:sz w:val="24"/>
              <w:szCs w:val="24"/>
            </w:rPr>
            <m:t>α</m:t>
          </m:r>
        </m:oMath>
      </w:ins>
      <w:ins w:id="2621" w:author="СБ" w:date="2019-11-10T18:34:00Z">
        <m:oMath>
          <m:r>
            <w:rPr>
              <w:rFonts w:ascii="Cambria Math" w:eastAsia="Times New Roman" w:hAnsi="Cambria Math"/>
              <w:sz w:val="24"/>
              <w:szCs w:val="24"/>
            </w:rPr>
            <m:t>m</m:t>
          </m:r>
        </m:oMath>
      </w:ins>
      <w:r w:rsidRPr="0029618A">
        <w:rPr>
          <w:rFonts w:eastAsia="Times New Roman"/>
          <w:sz w:val="24"/>
          <w:szCs w:val="24"/>
        </w:rPr>
        <w:t>,</w:t>
      </w:r>
      <w:ins w:id="2622" w:author="СБ" w:date="2019-11-10T18:34:00Z">
        <w:r w:rsidR="0093098B" w:rsidRPr="006917CF">
          <w:rPr>
            <w:rFonts w:eastAsia="Times New Roman"/>
            <w:sz w:val="24"/>
            <w:szCs w:val="24"/>
          </w:rPr>
          <w:t xml:space="preserve"> </w:t>
        </w:r>
        <w:r w:rsidR="0093098B">
          <w:rPr>
            <w:rFonts w:eastAsia="Times New Roman"/>
            <w:sz w:val="24"/>
            <w:szCs w:val="24"/>
          </w:rPr>
          <w:t>где</w:t>
        </w:r>
      </w:ins>
      <w:del w:id="2623" w:author="СБ" w:date="2019-11-10T18:34:00Z">
        <w:r w:rsidRPr="0029618A" w:rsidDel="0093098B">
          <w:rPr>
            <w:rFonts w:eastAsia="Times New Roman"/>
            <w:sz w:val="24"/>
            <w:szCs w:val="24"/>
          </w:rPr>
          <w:delText xml:space="preserve">  </w:delText>
        </w:r>
      </w:del>
      <w:ins w:id="2624" w:author="Пользователь" w:date="2019-10-04T19:50:00Z">
        <w:r w:rsidR="00571844">
          <w:rPr>
            <w:rFonts w:eastAsia="Times New Roman"/>
            <w:sz w:val="24"/>
            <w:szCs w:val="24"/>
          </w:rPr>
          <w:t xml:space="preserve"> </w:t>
        </w:r>
      </w:ins>
      <m:oMath>
        <m:r>
          <w:rPr>
            <w:rFonts w:ascii="Cambria Math" w:eastAsia="Cambria Math" w:hAnsi="Cambria Math"/>
            <w:sz w:val="24"/>
            <w:szCs w:val="24"/>
          </w:rPr>
          <m:t>0&lt;α&lt;1</m:t>
        </m:r>
        <w:commentRangeEnd w:id="2614"/>
        <m:r>
          <m:rPr>
            <m:sty m:val="p"/>
          </m:rPr>
          <w:rPr>
            <w:rStyle w:val="af"/>
          </w:rPr>
          <w:commentReference w:id="2625"/>
        </m:r>
        <m:r>
          <m:rPr>
            <m:sty m:val="p"/>
          </m:rPr>
          <w:rPr>
            <w:rStyle w:val="af"/>
          </w:rPr>
          <w:commentReference w:id="2614"/>
        </m:r>
      </m:oMath>
      <w:r w:rsidRPr="0029618A">
        <w:rPr>
          <w:rFonts w:eastAsia="Times New Roman"/>
          <w:sz w:val="24"/>
          <w:szCs w:val="24"/>
        </w:rPr>
        <w:t>.</w:t>
      </w:r>
      <w:del w:id="2626" w:author="Пользователь" w:date="2019-10-04T19:50:00Z">
        <w:r w:rsidRPr="0029618A" w:rsidDel="00571844">
          <w:rPr>
            <w:rFonts w:eastAsia="Times New Roman"/>
            <w:sz w:val="24"/>
            <w:szCs w:val="24"/>
          </w:rPr>
          <w:delText xml:space="preserve">  </w:delText>
        </w:r>
      </w:del>
      <w:ins w:id="2627" w:author="Пользователь" w:date="2019-10-04T19:50:00Z">
        <w:r w:rsidR="00571844">
          <w:rPr>
            <w:rFonts w:eastAsia="Times New Roman"/>
            <w:sz w:val="24"/>
            <w:szCs w:val="24"/>
          </w:rPr>
          <w:t xml:space="preserve"> </w:t>
        </w:r>
      </w:ins>
      <w:r w:rsidRPr="0029618A">
        <w:rPr>
          <w:rFonts w:eastAsia="Times New Roman"/>
          <w:sz w:val="24"/>
          <w:szCs w:val="24"/>
        </w:rPr>
        <w:t>Иными словами, добавим нашим участника</w:t>
      </w:r>
      <w:r w:rsidR="000429AC">
        <w:rPr>
          <w:rFonts w:eastAsia="Times New Roman"/>
          <w:sz w:val="24"/>
          <w:szCs w:val="24"/>
        </w:rPr>
        <w:t>м</w:t>
      </w:r>
      <w:r w:rsidRPr="0029618A">
        <w:rPr>
          <w:rFonts w:eastAsia="Times New Roman"/>
          <w:sz w:val="24"/>
          <w:szCs w:val="24"/>
        </w:rPr>
        <w:t xml:space="preserve"> желание быть экономными.</w:t>
      </w:r>
    </w:p>
    <w:p w14:paraId="1579CA32" w14:textId="788525D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14:paraId="7C4E8C12"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81186F5" wp14:editId="63734536">
            <wp:extent cx="4407535" cy="2717165"/>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2" cstate="print"/>
                    <a:srcRect/>
                    <a:stretch>
                      <a:fillRect/>
                    </a:stretch>
                  </pic:blipFill>
                  <pic:spPr>
                    <a:xfrm>
                      <a:off x="0" y="0"/>
                      <a:ext cx="4407535" cy="2717165"/>
                    </a:xfrm>
                    <a:prstGeom prst="rect">
                      <a:avLst/>
                    </a:prstGeom>
                    <a:ln/>
                  </pic:spPr>
                </pic:pic>
              </a:graphicData>
            </a:graphic>
          </wp:inline>
        </w:drawing>
      </w:r>
    </w:p>
    <w:p w14:paraId="6C60794F" w14:textId="5D5E940E"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sidR="003E4F56">
        <w:rPr>
          <w:rFonts w:eastAsia="Times New Roman"/>
          <w:i/>
          <w:sz w:val="24"/>
          <w:szCs w:val="24"/>
        </w:rPr>
        <w:t>м</w:t>
      </w:r>
      <w:r w:rsidRPr="0029618A">
        <w:rPr>
          <w:rFonts w:eastAsia="Times New Roman"/>
          <w:i/>
          <w:sz w:val="24"/>
          <w:szCs w:val="24"/>
        </w:rPr>
        <w:t xml:space="preserve">метричному колоколообразному гамма-распределению. В данной модели </w:t>
      </w:r>
      <m:oMath>
        <m:r>
          <w:rPr>
            <w:rFonts w:ascii="Cambria Math" w:eastAsia="Cambria Math" w:hAnsi="Cambria Math"/>
            <w:sz w:val="24"/>
            <w:szCs w:val="24"/>
          </w:rPr>
          <m:t>α=1/3</m:t>
        </m:r>
      </m:oMath>
      <w:r w:rsidRPr="0029618A">
        <w:rPr>
          <w:rFonts w:eastAsia="Times New Roman"/>
          <w:i/>
          <w:sz w:val="24"/>
          <w:szCs w:val="24"/>
        </w:rPr>
        <w:t>.</w:t>
      </w:r>
    </w:p>
    <w:p w14:paraId="4C1AC5C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14:paraId="3A217945"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proofErr w:type="spellStart"/>
      <w:r w:rsidRPr="0029618A">
        <w:rPr>
          <w:rFonts w:eastAsia="Liberation Mono"/>
          <w:sz w:val="20"/>
          <w:szCs w:val="20"/>
        </w:rPr>
        <w:t>xs</w:t>
      </w:r>
      <w:proofErr w:type="spellEnd"/>
      <w:r w:rsidRPr="0029618A">
        <w:rPr>
          <w:rFonts w:eastAsia="Liberation Mono"/>
          <w:sz w:val="20"/>
          <w:szCs w:val="20"/>
        </w:rPr>
        <w:t xml:space="preserve">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proofErr w:type="spellStart"/>
      <w:r w:rsidRPr="0029618A">
        <w:rPr>
          <w:rFonts w:eastAsia="Liberation Mono"/>
          <w:sz w:val="20"/>
          <w:szCs w:val="20"/>
        </w:rPr>
        <w:t>alpha</w:t>
      </w:r>
      <w:proofErr w:type="spellEnd"/>
      <w:r w:rsidRPr="0029618A">
        <w:rPr>
          <w:rFonts w:eastAsia="Liberation Mono"/>
          <w:sz w:val="20"/>
          <w:szCs w:val="20"/>
        </w:rPr>
        <w:t xml:space="preserve"> </w:t>
      </w:r>
      <w:r w:rsidRPr="0029618A">
        <w:rPr>
          <w:rFonts w:eastAsia="Courier New"/>
          <w:sz w:val="20"/>
          <w:szCs w:val="20"/>
        </w:rPr>
        <w:t>— доля капитала, которая тратится при обмене.</w:t>
      </w:r>
    </w:p>
    <w:p w14:paraId="31362515" w14:textId="77777777" w:rsidR="008E2D65" w:rsidRPr="0029618A" w:rsidRDefault="008E2D6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05396861"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14:paraId="06660B3D"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14:paraId="13C9C6E7"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w:t>
      </w:r>
      <w:proofErr w:type="spellStart"/>
      <w:r w:rsidRPr="002D5441">
        <w:rPr>
          <w:rFonts w:eastAsia="Liberation Mono"/>
          <w:sz w:val="20"/>
          <w:szCs w:val="20"/>
          <w:lang w:val="en-US"/>
        </w:rPr>
        <w:t>xs</w:t>
      </w:r>
      <w:proofErr w:type="spellEnd"/>
      <w:r w:rsidRPr="002D5441">
        <w:rPr>
          <w:rFonts w:eastAsia="Liberation Mono"/>
          <w:sz w:val="20"/>
          <w:szCs w:val="20"/>
          <w:lang w:val="en-US"/>
        </w:rPr>
        <w:t>[i] &gt; 0</w:t>
      </w:r>
    </w:p>
    <w:p w14:paraId="3EE0580C"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w:t>
      </w:r>
      <w:proofErr w:type="gramStart"/>
      <w:r w:rsidRPr="002D5441">
        <w:rPr>
          <w:rFonts w:eastAsia="Liberation Mono"/>
          <w:sz w:val="20"/>
          <w:szCs w:val="20"/>
          <w:lang w:val="en-US"/>
        </w:rPr>
        <w:t>dx</w:t>
      </w:r>
      <w:proofErr w:type="gramEnd"/>
      <w:r w:rsidRPr="002D5441">
        <w:rPr>
          <w:rFonts w:eastAsia="Liberation Mono"/>
          <w:sz w:val="20"/>
          <w:szCs w:val="20"/>
          <w:lang w:val="en-US"/>
        </w:rPr>
        <w:t xml:space="preserve"> &lt;- floor(</w:t>
      </w:r>
      <w:proofErr w:type="spellStart"/>
      <w:r w:rsidRPr="002D5441">
        <w:rPr>
          <w:rFonts w:eastAsia="Liberation Mono"/>
          <w:sz w:val="20"/>
          <w:szCs w:val="20"/>
          <w:lang w:val="en-US"/>
        </w:rPr>
        <w:t>xs</w:t>
      </w:r>
      <w:proofErr w:type="spellEnd"/>
      <w:r w:rsidRPr="002D5441">
        <w:rPr>
          <w:rFonts w:eastAsia="Liberation Mono"/>
          <w:sz w:val="20"/>
          <w:szCs w:val="20"/>
          <w:lang w:val="en-US"/>
        </w:rPr>
        <w:t>[i]*alpha)</w:t>
      </w:r>
    </w:p>
    <w:p w14:paraId="3F9E8CD1"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[i] &lt;- </w:t>
      </w:r>
      <w:proofErr w:type="spellStart"/>
      <w:r w:rsidRPr="0029618A">
        <w:rPr>
          <w:rFonts w:eastAsia="Liberation Mono"/>
          <w:sz w:val="20"/>
          <w:szCs w:val="20"/>
        </w:rPr>
        <w:t>xs</w:t>
      </w:r>
      <w:proofErr w:type="spellEnd"/>
      <w:r w:rsidRPr="0029618A">
        <w:rPr>
          <w:rFonts w:eastAsia="Liberation Mono"/>
          <w:sz w:val="20"/>
          <w:szCs w:val="20"/>
        </w:rPr>
        <w:t xml:space="preserve">[i] - </w:t>
      </w:r>
      <w:proofErr w:type="spellStart"/>
      <w:r w:rsidRPr="0029618A">
        <w:rPr>
          <w:rFonts w:eastAsia="Liberation Mono"/>
          <w:sz w:val="20"/>
          <w:szCs w:val="20"/>
        </w:rPr>
        <w:t>dx</w:t>
      </w:r>
      <w:proofErr w:type="spellEnd"/>
    </w:p>
    <w:p w14:paraId="408CFA34"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14:paraId="7B677348" w14:textId="77777777" w:rsidR="008E2D65" w:rsidRPr="0029618A" w:rsidRDefault="00662FA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[j] &lt;- </w:t>
      </w:r>
      <w:proofErr w:type="spellStart"/>
      <w:r w:rsidRPr="0029618A">
        <w:rPr>
          <w:rFonts w:eastAsia="Liberation Mono"/>
          <w:sz w:val="20"/>
          <w:szCs w:val="20"/>
        </w:rPr>
        <w:t>xs</w:t>
      </w:r>
      <w:proofErr w:type="spellEnd"/>
      <w:r w:rsidRPr="0029618A">
        <w:rPr>
          <w:rFonts w:eastAsia="Liberation Mono"/>
          <w:sz w:val="20"/>
          <w:szCs w:val="20"/>
        </w:rPr>
        <w:t xml:space="preserve">[j] + </w:t>
      </w:r>
      <w:proofErr w:type="spellStart"/>
      <w:r w:rsidRPr="0029618A">
        <w:rPr>
          <w:rFonts w:eastAsia="Liberation Mono"/>
          <w:sz w:val="20"/>
          <w:szCs w:val="20"/>
        </w:rPr>
        <w:t>dx</w:t>
      </w:r>
      <w:proofErr w:type="spellEnd"/>
    </w:p>
    <w:p w14:paraId="4ABE7B8E" w14:textId="5504B64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Эта книжка</w:t>
      </w:r>
      <w:r w:rsidR="003E4F56">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sidR="00571844">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sidR="003E4F56">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14:paraId="0896CDBB" w14:textId="47E8A58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Гамма-распределение </w:t>
      </w:r>
      <m:oMath>
        <m:r>
          <w:rPr>
            <w:rFonts w:ascii="Cambria Math" w:eastAsia="Cambria Math" w:hAnsi="Cambria Math"/>
            <w:sz w:val="24"/>
            <w:szCs w:val="24"/>
          </w:rPr>
          <m:t>Gamma(k,θ)</m:t>
        </m:r>
      </m:oMath>
      <w:r w:rsidRPr="0029618A">
        <w:rPr>
          <w:rFonts w:eastAsia="Times New Roman"/>
          <w:sz w:val="24"/>
          <w:szCs w:val="24"/>
        </w:rPr>
        <w:t xml:space="preserve"> — это двухпараметрическое распределение, которое часто используется как обобщение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и сводится к нему при </w:t>
      </w:r>
      <m:oMath>
        <m:r>
          <w:rPr>
            <w:rFonts w:ascii="Cambria Math" w:eastAsia="Cambria Math" w:hAnsi="Cambria Math"/>
            <w:sz w:val="24"/>
            <w:szCs w:val="24"/>
          </w:rPr>
          <m:t>k=1</m:t>
        </m:r>
      </m:oMath>
      <w:r w:rsidRPr="0029618A">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del w:id="2628" w:author="СБ" w:date="2019-11-10T18:35:00Z">
        <w:r w:rsidRPr="006917CF" w:rsidDel="006917CF">
          <w:rPr>
            <w:rFonts w:eastAsia="Times New Roman"/>
            <w:strike/>
            <w:sz w:val="24"/>
            <w:szCs w:val="24"/>
          </w:rPr>
          <w:delText xml:space="preserve">Бесконечно делимой называется случайная величина, </w:delText>
        </w:r>
      </w:del>
      <w:r w:rsidR="006F6810">
        <w:rPr>
          <w:rFonts w:eastAsia="Times New Roman"/>
          <w:sz w:val="24"/>
          <w:szCs w:val="24"/>
        </w:rPr>
        <w:t xml:space="preserve">Случайная величина называется </w:t>
      </w:r>
      <w:r w:rsidR="006F6810">
        <w:rPr>
          <w:rFonts w:eastAsia="Times New Roman"/>
          <w:sz w:val="24"/>
          <w:szCs w:val="24"/>
        </w:rPr>
        <w:lastRenderedPageBreak/>
        <w:t xml:space="preserve">бесконечно делимой, если для любого числа </w:t>
      </w:r>
      <w:r w:rsidR="006F6810">
        <w:rPr>
          <w:rFonts w:eastAsia="Times New Roman"/>
          <w:sz w:val="24"/>
          <w:szCs w:val="24"/>
          <w:lang w:val="en-US"/>
        </w:rPr>
        <w:t>n</w:t>
      </w:r>
      <w:r w:rsidR="006F6810" w:rsidRPr="006F6810">
        <w:rPr>
          <w:rFonts w:eastAsia="Times New Roman"/>
          <w:sz w:val="24"/>
          <w:szCs w:val="24"/>
          <w:rPrChange w:id="2629" w:author="Пользователь" w:date="2019-10-12T19:22:00Z">
            <w:rPr>
              <w:rFonts w:eastAsia="Times New Roman"/>
              <w:sz w:val="24"/>
              <w:szCs w:val="24"/>
              <w:lang w:val="en-US"/>
            </w:rPr>
          </w:rPrChange>
        </w:rPr>
        <w:t xml:space="preserve"> </w:t>
      </w:r>
      <w:r w:rsidR="006F6810">
        <w:rPr>
          <w:rFonts w:eastAsia="Times New Roman"/>
          <w:sz w:val="24"/>
          <w:szCs w:val="24"/>
        </w:rPr>
        <w:t xml:space="preserve">≥ </w:t>
      </w:r>
      <w:r w:rsidR="006F6810" w:rsidRPr="006F6810">
        <w:rPr>
          <w:rFonts w:eastAsia="Times New Roman"/>
          <w:sz w:val="24"/>
          <w:szCs w:val="24"/>
          <w:rPrChange w:id="2630" w:author="Пользователь" w:date="2019-10-12T19:22:00Z">
            <w:rPr>
              <w:rFonts w:eastAsia="Times New Roman"/>
              <w:sz w:val="24"/>
              <w:szCs w:val="24"/>
              <w:lang w:val="en-US"/>
            </w:rPr>
          </w:rPrChange>
        </w:rPr>
        <w:t>1</w:t>
      </w:r>
      <w:r w:rsidR="006F6810">
        <w:rPr>
          <w:rFonts w:eastAsia="Times New Roman"/>
          <w:sz w:val="24"/>
          <w:szCs w:val="24"/>
        </w:rPr>
        <w:t xml:space="preserve"> ее можно представить в виде суммы </w:t>
      </w:r>
      <w:r w:rsidR="006F6810">
        <w:rPr>
          <w:rFonts w:eastAsia="Times New Roman"/>
          <w:sz w:val="24"/>
          <w:szCs w:val="24"/>
          <w:lang w:val="en-US"/>
        </w:rPr>
        <w:t>n</w:t>
      </w:r>
      <w:r w:rsidR="006F6810">
        <w:rPr>
          <w:rFonts w:eastAsia="Times New Roman"/>
          <w:sz w:val="24"/>
          <w:szCs w:val="24"/>
        </w:rPr>
        <w:t xml:space="preserve"> независимых одинаково распределенных случайных величин.</w:t>
      </w:r>
      <w:del w:id="2631" w:author="СБ" w:date="2019-11-10T18:35:00Z">
        <w:r w:rsidR="006F6810" w:rsidDel="006917CF">
          <w:rPr>
            <w:rFonts w:eastAsia="Times New Roman"/>
            <w:sz w:val="24"/>
            <w:szCs w:val="24"/>
          </w:rPr>
          <w:delText xml:space="preserve"> </w:delText>
        </w:r>
        <w:r w:rsidRPr="006F6810" w:rsidDel="006917CF">
          <w:rPr>
            <w:rFonts w:eastAsia="Times New Roman"/>
            <w:strike/>
            <w:sz w:val="24"/>
            <w:szCs w:val="24"/>
            <w:rPrChange w:id="2632" w:author="Пользователь" w:date="2019-10-12T19:23:00Z">
              <w:rPr>
                <w:rFonts w:eastAsia="Times New Roman"/>
                <w:sz w:val="24"/>
                <w:szCs w:val="24"/>
              </w:rPr>
            </w:rPrChange>
          </w:rPr>
          <w:delText xml:space="preserve">распределение которой можно получить, как сумму одинаково распределённых случайных </w:delText>
        </w:r>
        <w:commentRangeStart w:id="2633"/>
        <w:r w:rsidRPr="006F6810" w:rsidDel="006917CF">
          <w:rPr>
            <w:rFonts w:eastAsia="Times New Roman"/>
            <w:strike/>
            <w:sz w:val="24"/>
            <w:szCs w:val="24"/>
            <w:rPrChange w:id="2634" w:author="Пользователь" w:date="2019-10-12T19:23:00Z">
              <w:rPr>
                <w:rFonts w:eastAsia="Times New Roman"/>
                <w:sz w:val="24"/>
                <w:szCs w:val="24"/>
              </w:rPr>
            </w:rPrChange>
          </w:rPr>
          <w:delText>величин</w:delText>
        </w:r>
        <w:commentRangeEnd w:id="2633"/>
        <w:r w:rsidR="008E1CA3" w:rsidRPr="006F6810" w:rsidDel="006917CF">
          <w:rPr>
            <w:rStyle w:val="af"/>
            <w:strike/>
            <w:rPrChange w:id="2635" w:author="Пользователь" w:date="2019-10-12T19:23:00Z">
              <w:rPr>
                <w:rStyle w:val="af"/>
              </w:rPr>
            </w:rPrChange>
          </w:rPr>
          <w:commentReference w:id="2633"/>
        </w:r>
      </w:del>
      <w:r w:rsidRPr="0029618A">
        <w:rPr>
          <w:rFonts w:eastAsia="Times New Roman"/>
          <w:sz w:val="24"/>
          <w:szCs w:val="24"/>
        </w:rPr>
        <w:t xml:space="preserve">. А если эти слагаемые </w:t>
      </w:r>
      <w:r w:rsidR="006F6810">
        <w:rPr>
          <w:rFonts w:eastAsia="Times New Roman"/>
          <w:sz w:val="24"/>
          <w:szCs w:val="24"/>
        </w:rPr>
        <w:t xml:space="preserve">имеют то же распределение, что и исходная случайная величина, </w:t>
      </w:r>
      <w:r w:rsidRPr="0029618A">
        <w:rPr>
          <w:rFonts w:eastAsia="Times New Roman"/>
          <w:sz w:val="24"/>
          <w:szCs w:val="24"/>
        </w:rPr>
        <w:t xml:space="preserve">то </w:t>
      </w:r>
      <w:r w:rsidR="000C7A32">
        <w:rPr>
          <w:rFonts w:eastAsia="Times New Roman"/>
          <w:sz w:val="24"/>
          <w:szCs w:val="24"/>
        </w:rPr>
        <w:t>она</w:t>
      </w:r>
      <w:r w:rsidR="006F6810" w:rsidRPr="0029618A">
        <w:rPr>
          <w:rFonts w:eastAsia="Times New Roman"/>
          <w:sz w:val="24"/>
          <w:szCs w:val="24"/>
        </w:rPr>
        <w:t xml:space="preserve"> </w:t>
      </w:r>
      <w:r w:rsidRPr="0029618A">
        <w:rPr>
          <w:rFonts w:eastAsia="Times New Roman"/>
          <w:sz w:val="24"/>
          <w:szCs w:val="24"/>
        </w:rPr>
        <w:t>называется устойчив</w:t>
      </w:r>
      <w:r w:rsidR="006F6810">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14:paraId="1C5F3BED"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14:paraId="0C8AC765"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,θ</m:t>
              </m:r>
            </m:e>
          </m:d>
          <m:r>
            <w:rPr>
              <w:rFonts w:ascii="Cambria Math" w:eastAsia="Cambria Math" w:hAnsi="Cambria Math"/>
              <w:sz w:val="24"/>
              <w:szCs w:val="24"/>
            </w:rPr>
            <m:t>, 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 то x+y∼Gamma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m:t>
          </m:r>
        </m:oMath>
      </m:oMathPara>
    </w:p>
    <w:p w14:paraId="43102E6E"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14:paraId="5ED20967" w14:textId="3922CA84"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r>
                <w:rPr>
                  <w:rFonts w:ascii="Cambria Math" w:eastAsia="Cambria Math" w:hAnsi="Cambria Math"/>
                  <w:sz w:val="24"/>
                  <w:szCs w:val="24"/>
                </w:rPr>
                <m:t>k,θ</m:t>
              </m:r>
            </m:e>
          </m:d>
          <m:r>
            <w:rPr>
              <w:rFonts w:ascii="Cambria Math" w:eastAsia="Cambria Math" w:hAnsi="Cambria Math"/>
              <w:sz w:val="24"/>
              <w:szCs w:val="24"/>
            </w:rPr>
            <m:t>, то ax∼Gamma(k,aθ).</m:t>
          </m:r>
        </m:oMath>
      </m:oMathPara>
    </w:p>
    <w:p w14:paraId="3ABF8D49"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Все эти свойства позволили получить распределение благосостояния для нашей модели со средним значением </w:t>
      </w:r>
      <m:oMath>
        <m:r>
          <w:rPr>
            <w:rFonts w:ascii="Cambria Math" w:eastAsia="Cambria Math" w:hAnsi="Cambria Math"/>
            <w:sz w:val="24"/>
            <w:szCs w:val="24"/>
          </w:rPr>
          <m:t>m</m:t>
        </m:r>
      </m:oMath>
      <w:r w:rsidRPr="0029618A">
        <w:rPr>
          <w:rFonts w:eastAsia="Times New Roman"/>
          <w:sz w:val="24"/>
          <w:szCs w:val="24"/>
        </w:rPr>
        <w:t xml:space="preserve"> и коэффициентом </w:t>
      </w:r>
      <m:oMath>
        <m:r>
          <w:rPr>
            <w:rFonts w:ascii="Cambria Math" w:hAnsi="Cambria Math"/>
          </w:rPr>
          <m:t>α</m:t>
        </m:r>
      </m:oMath>
      <w:r w:rsidRPr="0029618A">
        <w:rPr>
          <w:rFonts w:eastAsia="Times New Roman"/>
          <w:sz w:val="24"/>
          <w:szCs w:val="24"/>
        </w:rPr>
        <w:t xml:space="preserve"> в таком виде:</w:t>
      </w:r>
    </w:p>
    <w:p w14:paraId="619BED54"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Gamma</m:t>
          </m:r>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-1 ,</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m:t>
                  </m:r>
                </m:e>
              </m:d>
            </m:e>
          </m:d>
          <m:r>
            <w:rPr>
              <w:rFonts w:ascii="Cambria Math" w:eastAsia="Cambria Math" w:hAnsi="Cambria Math"/>
              <w:sz w:val="24"/>
              <w:szCs w:val="24"/>
            </w:rPr>
            <m:t>.</m:t>
          </m:r>
        </m:oMath>
      </m:oMathPara>
    </w:p>
    <w:p w14:paraId="35EC981E" w14:textId="06BFEA6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sidR="000C7A32">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при </w:t>
      </w:r>
      <m:oMath>
        <m:r>
          <w:rPr>
            <w:rFonts w:ascii="Cambria Math" w:eastAsia="Cambria Math" w:hAnsi="Cambria Math"/>
            <w:sz w:val="24"/>
            <w:szCs w:val="24"/>
          </w:rPr>
          <m:t>α&lt;1/2</m:t>
        </m:r>
      </m:oMath>
      <w:r w:rsidRPr="0029618A">
        <w:rPr>
          <w:rFonts w:eastAsia="Times New Roman"/>
          <w:sz w:val="24"/>
          <w:szCs w:val="24"/>
        </w:rPr>
        <w:t>. Если тратить больше половины того, что имеешь, вероятность оказаться в бедняках становится не просто отличной от нуля, но и весьма ощутимой. Для различных значений</w:t>
      </w:r>
      <w:r w:rsidR="00571844">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14:paraId="50948041" w14:textId="702C18A0"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58330B26" wp14:editId="393F852D">
            <wp:extent cx="3235325" cy="1948153"/>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3" cstate="print"/>
                    <a:srcRect/>
                    <a:stretch>
                      <a:fillRect/>
                    </a:stretch>
                  </pic:blipFill>
                  <pic:spPr>
                    <a:xfrm>
                      <a:off x="0" y="0"/>
                      <a:ext cx="3235325" cy="1948153"/>
                    </a:xfrm>
                    <a:prstGeom prst="rect">
                      <a:avLst/>
                    </a:prstGeom>
                    <a:ln/>
                  </pic:spPr>
                </pic:pic>
              </a:graphicData>
            </a:graphic>
          </wp:inline>
        </w:drawing>
      </w:r>
      <w:r w:rsidR="007C7181">
        <w:rPr>
          <w:rFonts w:eastAsia="Times New Roman"/>
          <w:i/>
          <w:noProof/>
          <w:sz w:val="24"/>
          <w:szCs w:val="24"/>
        </w:rPr>
        <w:drawing>
          <wp:inline distT="0" distB="0" distL="0" distR="0" wp14:anchorId="6C64A5B9" wp14:editId="0E00CA1E">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14:paraId="6C0910C8"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xml:space="preserve">, на правом графике в скобках приведены ещё и значения индекса </w:t>
      </w:r>
      <w:commentRangeStart w:id="2636"/>
      <w:commentRangeStart w:id="2637"/>
      <w:r w:rsidRPr="0029618A">
        <w:rPr>
          <w:rFonts w:eastAsia="Times New Roman"/>
          <w:i/>
          <w:sz w:val="24"/>
          <w:szCs w:val="24"/>
        </w:rPr>
        <w:t>Джини</w:t>
      </w:r>
      <w:commentRangeEnd w:id="2636"/>
      <w:r w:rsidR="000C7A32">
        <w:rPr>
          <w:rStyle w:val="af"/>
        </w:rPr>
        <w:commentReference w:id="2636"/>
      </w:r>
      <w:commentRangeEnd w:id="2637"/>
      <w:r w:rsidR="00907420">
        <w:rPr>
          <w:rStyle w:val="af"/>
        </w:rPr>
        <w:commentReference w:id="2637"/>
      </w:r>
      <w:r w:rsidRPr="0029618A">
        <w:rPr>
          <w:rFonts w:eastAsia="Times New Roman"/>
          <w:i/>
          <w:sz w:val="24"/>
          <w:szCs w:val="24"/>
        </w:rPr>
        <w:t>.</w:t>
      </w:r>
    </w:p>
    <w:p w14:paraId="32D5BA53" w14:textId="05AEB62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m:oMath>
        <m:r>
          <w:rPr>
            <w:rFonts w:ascii="Cambria Math" w:eastAsia="Cambria Math" w:hAnsi="Cambria Math"/>
            <w:sz w:val="24"/>
            <w:szCs w:val="24"/>
          </w:rPr>
          <m:t>α=1/2</m:t>
        </m:r>
      </m:oMath>
      <w:r w:rsidRPr="0029618A">
        <w:rPr>
          <w:rFonts w:eastAsia="Times New Roman"/>
          <w:sz w:val="24"/>
          <w:szCs w:val="24"/>
        </w:rPr>
        <w:t xml:space="preserve"> равновесное распределение становится экспоненциальным, как в модели при равном обмене. Напомню, что экспоненциальное распределение является частным случаем гамма-распределения с параметром </w:t>
      </w:r>
      <m:oMath>
        <m:r>
          <w:rPr>
            <w:rFonts w:ascii="Cambria Math" w:eastAsia="Cambria Math" w:hAnsi="Cambria Math"/>
            <w:sz w:val="24"/>
            <w:szCs w:val="24"/>
          </w:rPr>
          <m:t>k=1</m:t>
        </m:r>
      </m:oMath>
      <w:r w:rsidRPr="0029618A">
        <w:rPr>
          <w:rFonts w:eastAsia="Times New Roman"/>
          <w:sz w:val="24"/>
          <w:szCs w:val="24"/>
        </w:rPr>
        <w:t xml:space="preserve">,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 </w:t>
      </w:r>
      <m:oMath>
        <m:r>
          <w:rPr>
            <w:rFonts w:ascii="Cambria Math" w:hAnsi="Cambria Math"/>
          </w:rPr>
          <m:t>α</m:t>
        </m:r>
      </m:oMath>
      <w:r w:rsidRPr="0029618A">
        <w:rPr>
          <w:rFonts w:eastAsia="Times New Roman"/>
          <w:sz w:val="24"/>
          <w:szCs w:val="24"/>
        </w:rPr>
        <w:t xml:space="preserve">. Посмотрите, как изменяется энтропия по мере развития ситуации при </w:t>
      </w:r>
      <m:oMath>
        <m:r>
          <w:rPr>
            <w:rFonts w:ascii="Cambria Math" w:eastAsia="Cambria Math" w:hAnsi="Cambria Math"/>
            <w:sz w:val="24"/>
            <w:szCs w:val="24"/>
          </w:rPr>
          <m:t>α=0.75</m:t>
        </m:r>
      </m:oMath>
      <w:r w:rsidRPr="0029618A">
        <w:rPr>
          <w:rFonts w:eastAsia="Times New Roman"/>
          <w:sz w:val="24"/>
          <w:szCs w:val="24"/>
        </w:rPr>
        <w:t>:</w:t>
      </w:r>
    </w:p>
    <w:p w14:paraId="4C59CAC2"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9F7FA06" wp14:editId="293F7878">
            <wp:extent cx="4354195" cy="264541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5" cstate="print"/>
                    <a:srcRect/>
                    <a:stretch>
                      <a:fillRect/>
                    </a:stretch>
                  </pic:blipFill>
                  <pic:spPr>
                    <a:xfrm>
                      <a:off x="0" y="0"/>
                      <a:ext cx="4354195" cy="2645410"/>
                    </a:xfrm>
                    <a:prstGeom prst="rect">
                      <a:avLst/>
                    </a:prstGeom>
                    <a:ln/>
                  </pic:spPr>
                </pic:pic>
              </a:graphicData>
            </a:graphic>
          </wp:inline>
        </w:drawing>
      </w:r>
    </w:p>
    <w:p w14:paraId="2BC44EB1" w14:textId="1A8DCE55"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14:paraId="250BAA74" w14:textId="6B2FC06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sidR="00571844">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sidR="00367866">
        <w:rPr>
          <w:rFonts w:eastAsia="Times New Roman"/>
          <w:sz w:val="24"/>
          <w:szCs w:val="24"/>
        </w:rPr>
        <w:t xml:space="preserve"> при</w:t>
      </w:r>
      <w:r w:rsidRPr="0029618A">
        <w:rPr>
          <w:rFonts w:eastAsia="Times New Roman"/>
          <w:sz w:val="24"/>
          <w:szCs w:val="24"/>
        </w:rPr>
        <w:t xml:space="preserve"> </w:t>
      </w:r>
      <m:oMath>
        <m:r>
          <w:rPr>
            <w:rFonts w:ascii="Cambria Math" w:eastAsia="Cambria Math" w:hAnsi="Cambria Math"/>
            <w:sz w:val="24"/>
            <w:szCs w:val="24"/>
          </w:rPr>
          <m:t>α=0.75</m:t>
        </m:r>
      </m:oMath>
      <w:r w:rsidRPr="0029618A">
        <w:rPr>
          <w:rFonts w:eastAsia="Times New Roman"/>
          <w:sz w:val="24"/>
          <w:szCs w:val="24"/>
        </w:rPr>
        <w:t xml:space="preserve"> экспоненциальное распределение соответствует нестационарному состоянию. </w:t>
      </w:r>
    </w:p>
    <w:p w14:paraId="4B96E8ED" w14:textId="21F6137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Исследователи из Бостонского университета Исполатов и </w:t>
      </w:r>
      <w:proofErr w:type="spellStart"/>
      <w:r w:rsidRPr="0029618A">
        <w:rPr>
          <w:rFonts w:eastAsia="Times New Roman"/>
          <w:sz w:val="24"/>
          <w:szCs w:val="24"/>
        </w:rPr>
        <w:t>Крапивский</w:t>
      </w:r>
      <w:proofErr w:type="spellEnd"/>
      <w:r w:rsidRPr="0029618A">
        <w:rPr>
          <w:rFonts w:eastAsia="Times New Roman"/>
          <w:sz w:val="24"/>
          <w:szCs w:val="24"/>
          <w:vertAlign w:val="superscript"/>
        </w:rPr>
        <w:footnoteReference w:id="32"/>
      </w:r>
      <w:r w:rsidRPr="0029618A">
        <w:rPr>
          <w:rFonts w:eastAsia="Times New Roman"/>
          <w:sz w:val="24"/>
          <w:szCs w:val="24"/>
        </w:rPr>
        <w:t xml:space="preserve"> усложнили модель пропорционального обмена таким образом, чтобы обмен </w:t>
      </w:r>
      <w:r w:rsidRPr="0029618A">
        <w:rPr>
          <w:rFonts w:eastAsia="Times New Roman"/>
          <w:sz w:val="24"/>
          <w:szCs w:val="24"/>
        </w:rPr>
        <w:lastRenderedPageBreak/>
        <w:t>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w:t>
      </w:r>
      <w:r w:rsidR="00042D55">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sidR="00042D55">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14:paraId="77729C31"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 </w:t>
      </w:r>
      <w:proofErr w:type="spellStart"/>
      <w:r w:rsidRPr="0029618A">
        <w:rPr>
          <w:rFonts w:eastAsia="Courier New"/>
          <w:sz w:val="20"/>
          <w:szCs w:val="20"/>
        </w:rPr>
        <w:t>alpha</w:t>
      </w:r>
      <w:proofErr w:type="spellEnd"/>
      <w:r w:rsidRPr="0029618A">
        <w:rPr>
          <w:rFonts w:eastAsia="Courier New"/>
          <w:sz w:val="20"/>
          <w:szCs w:val="20"/>
        </w:rPr>
        <w:t xml:space="preserve"> — доля капитала, которая тратится при обмене, </w:t>
      </w:r>
      <w:proofErr w:type="spellStart"/>
      <w:r w:rsidRPr="0029618A">
        <w:rPr>
          <w:rFonts w:eastAsia="Courier New"/>
          <w:sz w:val="20"/>
          <w:szCs w:val="20"/>
        </w:rPr>
        <w:t>beta</w:t>
      </w:r>
      <w:proofErr w:type="spellEnd"/>
      <w:r w:rsidRPr="0029618A">
        <w:rPr>
          <w:rFonts w:eastAsia="Courier New"/>
          <w:sz w:val="20"/>
          <w:szCs w:val="20"/>
        </w:rPr>
        <w:t xml:space="preserve"> — доля капитала, приобретаемого при обмене.</w:t>
      </w:r>
    </w:p>
    <w:p w14:paraId="02DF0AAD" w14:textId="77777777" w:rsidR="008E2D65" w:rsidRPr="0029618A" w:rsidRDefault="008E2D6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41A94086"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14:paraId="151D3EE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1E0410AC"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если</w:t>
      </w:r>
      <w:r w:rsidRPr="002D5441">
        <w:rPr>
          <w:rFonts w:eastAsia="Courier New"/>
          <w:sz w:val="20"/>
          <w:szCs w:val="20"/>
          <w:lang w:val="en-US"/>
        </w:rPr>
        <w:t xml:space="preserve"> </w:t>
      </w:r>
      <w:proofErr w:type="spellStart"/>
      <w:r w:rsidRPr="002D5441">
        <w:rPr>
          <w:rFonts w:eastAsia="Courier New"/>
          <w:sz w:val="20"/>
          <w:szCs w:val="20"/>
          <w:lang w:val="en-US"/>
        </w:rPr>
        <w:t>xs</w:t>
      </w:r>
      <w:proofErr w:type="spellEnd"/>
      <w:r w:rsidRPr="002D5441">
        <w:rPr>
          <w:rFonts w:eastAsia="Courier New"/>
          <w:sz w:val="20"/>
          <w:szCs w:val="20"/>
          <w:lang w:val="en-US"/>
        </w:rPr>
        <w:t>[i] &gt; 0</w:t>
      </w:r>
    </w:p>
    <w:p w14:paraId="1D0052A7"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floor(</w:t>
      </w:r>
      <w:proofErr w:type="spellStart"/>
      <w:r w:rsidRPr="002D5441">
        <w:rPr>
          <w:rFonts w:eastAsia="Courier New"/>
          <w:sz w:val="20"/>
          <w:szCs w:val="20"/>
          <w:lang w:val="en-US"/>
        </w:rPr>
        <w:t>xs</w:t>
      </w:r>
      <w:proofErr w:type="spellEnd"/>
      <w:r w:rsidRPr="002D5441">
        <w:rPr>
          <w:rFonts w:eastAsia="Courier New"/>
          <w:sz w:val="20"/>
          <w:szCs w:val="20"/>
          <w:lang w:val="en-US"/>
        </w:rPr>
        <w:t>[i]*alpha)</w:t>
      </w:r>
    </w:p>
    <w:p w14:paraId="306FA50A"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proofErr w:type="spellStart"/>
      <w:r w:rsidRPr="0029618A">
        <w:rPr>
          <w:rFonts w:eastAsia="Courier New"/>
          <w:sz w:val="20"/>
          <w:szCs w:val="20"/>
        </w:rPr>
        <w:t>xs</w:t>
      </w:r>
      <w:proofErr w:type="spellEnd"/>
      <w:r w:rsidRPr="0029618A">
        <w:rPr>
          <w:rFonts w:eastAsia="Courier New"/>
          <w:sz w:val="20"/>
          <w:szCs w:val="20"/>
        </w:rPr>
        <w:t xml:space="preserve">[i] &lt;- </w:t>
      </w:r>
      <w:proofErr w:type="spellStart"/>
      <w:r w:rsidRPr="0029618A">
        <w:rPr>
          <w:rFonts w:eastAsia="Courier New"/>
          <w:sz w:val="20"/>
          <w:szCs w:val="20"/>
        </w:rPr>
        <w:t>xs</w:t>
      </w:r>
      <w:proofErr w:type="spellEnd"/>
      <w:r w:rsidRPr="0029618A">
        <w:rPr>
          <w:rFonts w:eastAsia="Courier New"/>
          <w:sz w:val="20"/>
          <w:szCs w:val="20"/>
        </w:rPr>
        <w:t xml:space="preserve">[i] - </w:t>
      </w:r>
      <w:proofErr w:type="spellStart"/>
      <w:r w:rsidRPr="0029618A">
        <w:rPr>
          <w:rFonts w:eastAsia="Courier New"/>
          <w:sz w:val="20"/>
          <w:szCs w:val="20"/>
        </w:rPr>
        <w:t>dx</w:t>
      </w:r>
      <w:proofErr w:type="spellEnd"/>
    </w:p>
    <w:p w14:paraId="461B3857"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w:t>
      </w:r>
      <w:proofErr w:type="spellStart"/>
      <w:r w:rsidRPr="0029618A">
        <w:rPr>
          <w:rFonts w:eastAsia="Courier New"/>
          <w:sz w:val="20"/>
          <w:szCs w:val="20"/>
        </w:rPr>
        <w:t>dx</w:t>
      </w:r>
      <w:proofErr w:type="spellEnd"/>
      <w:r w:rsidRPr="0029618A">
        <w:rPr>
          <w:rFonts w:eastAsia="Courier New"/>
          <w:sz w:val="20"/>
          <w:szCs w:val="20"/>
        </w:rPr>
        <w:t xml:space="preserve"> &gt; 0</w:t>
      </w:r>
    </w:p>
    <w:p w14:paraId="1D4D34EE"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35F44157"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 xml:space="preserve">d = </w:t>
      </w:r>
      <w:proofErr w:type="gramStart"/>
      <w:r w:rsidRPr="002D5441">
        <w:rPr>
          <w:rFonts w:eastAsia="Courier New"/>
          <w:sz w:val="20"/>
          <w:szCs w:val="20"/>
          <w:lang w:val="en-US"/>
        </w:rPr>
        <w:t>min(</w:t>
      </w:r>
      <w:proofErr w:type="gramEnd"/>
      <w:r w:rsidRPr="002D5441">
        <w:rPr>
          <w:rFonts w:eastAsia="Courier New"/>
          <w:sz w:val="20"/>
          <w:szCs w:val="20"/>
          <w:lang w:val="en-US"/>
        </w:rPr>
        <w:t>dx, floor(</w:t>
      </w:r>
      <w:proofErr w:type="spellStart"/>
      <w:r w:rsidRPr="002D5441">
        <w:rPr>
          <w:rFonts w:eastAsia="Courier New"/>
          <w:sz w:val="20"/>
          <w:szCs w:val="20"/>
          <w:lang w:val="en-US"/>
        </w:rPr>
        <w:t>xs</w:t>
      </w:r>
      <w:proofErr w:type="spellEnd"/>
      <w:r w:rsidRPr="002D5441">
        <w:rPr>
          <w:rFonts w:eastAsia="Courier New"/>
          <w:sz w:val="20"/>
          <w:szCs w:val="20"/>
          <w:lang w:val="en-US"/>
        </w:rPr>
        <w:t>[j]*beta))</w:t>
      </w:r>
    </w:p>
    <w:p w14:paraId="767B66E4"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d</w:t>
      </w:r>
    </w:p>
    <w:p w14:paraId="7727332F" w14:textId="77777777" w:rsidR="008E2D65" w:rsidRPr="002D5441" w:rsidRDefault="00662FA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dx - d</w:t>
      </w:r>
    </w:p>
    <w:p w14:paraId="35E383BE" w14:textId="67AD415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rsidRPr="0029618A">
        <w:rPr>
          <w:rFonts w:eastAsia="Times New Roman"/>
          <w:sz w:val="24"/>
          <w:szCs w:val="24"/>
        </w:rPr>
        <w:t>становятся</w:t>
      </w:r>
      <w:proofErr w:type="gramEnd"/>
      <w:r w:rsidRPr="0029618A">
        <w:rPr>
          <w:rFonts w:eastAsia="Times New Roman"/>
          <w:sz w:val="24"/>
          <w:szCs w:val="24"/>
        </w:rP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sidR="00647F0E">
        <w:rPr>
          <w:rFonts w:eastAsia="Times New Roman"/>
          <w:sz w:val="24"/>
          <w:szCs w:val="24"/>
        </w:rPr>
        <w:t>,</w:t>
      </w:r>
      <w:r w:rsidRPr="0029618A">
        <w:rPr>
          <w:rFonts w:eastAsia="Times New Roman"/>
          <w:sz w:val="24"/>
          <w:szCs w:val="24"/>
        </w:rPr>
        <w:t xml:space="preserve"> следовательно</w:t>
      </w:r>
      <w:r w:rsidR="00647F0E">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w:t>
      </w:r>
      <w:proofErr w:type="gramStart"/>
      <w:r w:rsidRPr="0029618A">
        <w:rPr>
          <w:rFonts w:eastAsia="Times New Roman"/>
          <w:sz w:val="24"/>
          <w:szCs w:val="24"/>
        </w:rPr>
        <w:t>от</w:t>
      </w:r>
      <w:proofErr w:type="gramEnd"/>
      <w:r w:rsidRPr="0029618A">
        <w:rPr>
          <w:rFonts w:eastAsia="Times New Roman"/>
          <w:sz w:val="24"/>
          <w:szCs w:val="24"/>
        </w:rPr>
        <w:t xml:space="preserve">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sidR="005E575A">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sidR="00647F0E">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14:paraId="7441D8A0" w14:textId="2242CC4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sidR="00F70B00">
        <w:rPr>
          <w:rFonts w:eastAsia="Times New Roman"/>
          <w:sz w:val="24"/>
          <w:szCs w:val="24"/>
        </w:rPr>
        <w:t>. Т</w:t>
      </w:r>
      <w:r w:rsidRPr="0029618A">
        <w:rPr>
          <w:rFonts w:eastAsia="Times New Roman"/>
          <w:sz w:val="24"/>
          <w:szCs w:val="24"/>
        </w:rPr>
        <w:t xml:space="preserve">о ли дело модель, предложенная </w:t>
      </w:r>
      <w:proofErr w:type="gramStart"/>
      <w:r w:rsidRPr="0029618A">
        <w:rPr>
          <w:rFonts w:eastAsia="Times New Roman"/>
          <w:sz w:val="24"/>
          <w:szCs w:val="24"/>
        </w:rPr>
        <w:t>Шариковым</w:t>
      </w:r>
      <w:proofErr w:type="gramEnd"/>
      <w:r w:rsidRPr="0029618A">
        <w:rPr>
          <w:rFonts w:eastAsia="Times New Roman"/>
          <w:sz w:val="24"/>
          <w:szCs w:val="24"/>
        </w:rPr>
        <w:t xml:space="preserve">!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w:t>
      </w:r>
      <w:proofErr w:type="spellStart"/>
      <w:r w:rsidRPr="0029618A">
        <w:rPr>
          <w:rFonts w:eastAsia="Times New Roman"/>
          <w:sz w:val="24"/>
          <w:szCs w:val="24"/>
        </w:rPr>
        <w:t>нестационарно</w:t>
      </w:r>
      <w:proofErr w:type="spellEnd"/>
      <w:r w:rsidRPr="0029618A">
        <w:rPr>
          <w:rFonts w:eastAsia="Times New Roman"/>
          <w:sz w:val="24"/>
          <w:szCs w:val="24"/>
        </w:rPr>
        <w:t xml:space="preserve">, так что получить подобное общество можно только искусственно. Дикий рынок, </w:t>
      </w:r>
      <w:r w:rsidRPr="0029618A">
        <w:rPr>
          <w:rFonts w:eastAsia="Times New Roman"/>
          <w:sz w:val="24"/>
          <w:szCs w:val="24"/>
        </w:rPr>
        <w:lastRenderedPageBreak/>
        <w:t xml:space="preserve">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w:t>
      </w:r>
      <w:proofErr w:type="gramStart"/>
      <w:r w:rsidRPr="0029618A">
        <w:rPr>
          <w:rFonts w:eastAsia="Times New Roman"/>
          <w:sz w:val="24"/>
          <w:szCs w:val="24"/>
        </w:rPr>
        <w:t>поганой</w:t>
      </w:r>
      <w:proofErr w:type="gramEnd"/>
      <w:r w:rsidRPr="0029618A">
        <w:rPr>
          <w:rFonts w:eastAsia="Times New Roman"/>
          <w:sz w:val="24"/>
          <w:szCs w:val="24"/>
        </w:rPr>
        <w:t xml:space="preserve"> человеческой натуры, а объективное свойство системы, частью которой мы все являемся. Более того, попытки создать абсолютную справедливость </w:t>
      </w:r>
      <w:proofErr w:type="spellStart"/>
      <w:r w:rsidRPr="0029618A">
        <w:rPr>
          <w:rFonts w:eastAsia="Times New Roman"/>
          <w:sz w:val="24"/>
          <w:szCs w:val="24"/>
        </w:rPr>
        <w:t>по-шариковски</w:t>
      </w:r>
      <w:proofErr w:type="spellEnd"/>
      <w:r w:rsidRPr="0029618A">
        <w:rPr>
          <w:rFonts w:eastAsia="Times New Roman"/>
          <w:sz w:val="24"/>
          <w:szCs w:val="24"/>
        </w:rPr>
        <w:t xml:space="preserve"> всегда проходили с боем и кровью, а результаты, в силу её неравновесности, существовали недолго.</w:t>
      </w:r>
    </w:p>
    <w:p w14:paraId="1D2072B4" w14:textId="5904BDE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Вряд ли молекулы и атомы рассуждают о несправедливости своего мира, да и физики с инженерами за двести лет смирились с тем, что</w:t>
      </w:r>
      <w:r w:rsidR="00FF5C1D">
        <w:rPr>
          <w:rFonts w:eastAsia="Times New Roman"/>
          <w:sz w:val="24"/>
          <w:szCs w:val="24"/>
        </w:rPr>
        <w:t>,</w:t>
      </w:r>
      <w:r w:rsidRPr="0029618A">
        <w:rPr>
          <w:rFonts w:eastAsia="Times New Roman"/>
          <w:sz w:val="24"/>
          <w:szCs w:val="24"/>
        </w:rPr>
        <w:t xml:space="preserve"> какую бы идеальную тепловую машину они н</w:t>
      </w:r>
      <w:r w:rsidR="00A10B6A">
        <w:rPr>
          <w:rFonts w:eastAsia="Times New Roman"/>
          <w:sz w:val="24"/>
          <w:szCs w:val="24"/>
        </w:rPr>
        <w:t>и</w:t>
      </w:r>
      <w:r w:rsidRPr="0029618A">
        <w:rPr>
          <w:rFonts w:eastAsia="Times New Roman"/>
          <w:sz w:val="24"/>
          <w:szCs w:val="24"/>
        </w:rPr>
        <w:t xml:space="preserve"> построили, хаос </w:t>
      </w:r>
      <w:commentRangeStart w:id="2638"/>
      <w:r w:rsidRPr="0029618A">
        <w:rPr>
          <w:rFonts w:eastAsia="Times New Roman"/>
          <w:sz w:val="24"/>
          <w:szCs w:val="24"/>
        </w:rPr>
        <w:t xml:space="preserve">не позволит </w:t>
      </w:r>
      <w:ins w:id="2639" w:author="СБ" w:date="2019-11-10T18:46:00Z">
        <w:r w:rsidR="00907420">
          <w:rPr>
            <w:rFonts w:eastAsia="Times New Roman"/>
            <w:sz w:val="24"/>
            <w:szCs w:val="24"/>
          </w:rPr>
          <w:t xml:space="preserve">полностью </w:t>
        </w:r>
      </w:ins>
      <w:r w:rsidRPr="0029618A">
        <w:rPr>
          <w:rFonts w:eastAsia="Times New Roman"/>
          <w:sz w:val="24"/>
          <w:szCs w:val="24"/>
        </w:rPr>
        <w:t xml:space="preserve">преобразовать тепло в </w:t>
      </w:r>
      <w:ins w:id="2640" w:author="СБ" w:date="2019-11-10T18:46:00Z">
        <w:r w:rsidR="00907420">
          <w:rPr>
            <w:rFonts w:eastAsia="Times New Roman"/>
            <w:sz w:val="24"/>
            <w:szCs w:val="24"/>
          </w:rPr>
          <w:t xml:space="preserve">механическую </w:t>
        </w:r>
      </w:ins>
      <w:r w:rsidRPr="0029618A">
        <w:rPr>
          <w:rFonts w:eastAsia="Times New Roman"/>
          <w:sz w:val="24"/>
          <w:szCs w:val="24"/>
        </w:rPr>
        <w:t>работу</w:t>
      </w:r>
      <w:del w:id="2641" w:author="СБ" w:date="2019-11-10T18:46:00Z">
        <w:r w:rsidRPr="0029618A" w:rsidDel="00907420">
          <w:rPr>
            <w:rFonts w:eastAsia="Times New Roman"/>
            <w:sz w:val="24"/>
            <w:szCs w:val="24"/>
          </w:rPr>
          <w:delText xml:space="preserve"> больше положенной доли</w:delText>
        </w:r>
        <w:commentRangeEnd w:id="2638"/>
        <w:r w:rsidR="00FF5C1D" w:rsidDel="00907420">
          <w:rPr>
            <w:rStyle w:val="af"/>
          </w:rPr>
          <w:commentReference w:id="2638"/>
        </w:r>
      </w:del>
      <w:r w:rsidRPr="0029618A">
        <w:rPr>
          <w:rFonts w:eastAsia="Times New Roman"/>
          <w:sz w:val="24"/>
          <w:szCs w:val="24"/>
        </w:rPr>
        <w:t>.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sidR="00571844">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14:paraId="00DD318C" w14:textId="77777777" w:rsidR="008E2D65" w:rsidRPr="0029618A" w:rsidRDefault="008E2D65">
      <w:pPr>
        <w:jc w:val="both"/>
      </w:pPr>
    </w:p>
    <w:p w14:paraId="40C26648" w14:textId="77777777" w:rsidR="008E2D65" w:rsidRPr="0029618A" w:rsidRDefault="00662FA5">
      <w:pPr>
        <w:pStyle w:val="1"/>
        <w:jc w:val="both"/>
      </w:pPr>
      <w:bookmarkStart w:id="2642" w:name="_ir20wy20v3pc" w:colFirst="0" w:colLast="0"/>
      <w:bookmarkEnd w:id="2642"/>
      <w:r w:rsidRPr="0029618A">
        <w:br w:type="page"/>
      </w:r>
    </w:p>
    <w:p w14:paraId="7CDAA841" w14:textId="77777777" w:rsidR="008E2D65" w:rsidRPr="0029618A" w:rsidRDefault="00662FA5">
      <w:pPr>
        <w:pStyle w:val="1"/>
        <w:jc w:val="center"/>
        <w:rPr>
          <w:rFonts w:eastAsia="Cambria"/>
          <w:b/>
        </w:rPr>
      </w:pPr>
      <w:bookmarkStart w:id="2643" w:name="_Toc22639670"/>
      <w:r w:rsidRPr="0029618A">
        <w:rPr>
          <w:rFonts w:eastAsia="Cambria"/>
          <w:b/>
        </w:rPr>
        <w:lastRenderedPageBreak/>
        <w:t>Заключение</w:t>
      </w:r>
      <w:bookmarkEnd w:id="2643"/>
    </w:p>
    <w:p w14:paraId="6B75B195" w14:textId="2109C9F1" w:rsidR="008E2D65" w:rsidRPr="0029618A" w:rsidRDefault="00662FA5">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sidR="00FF5C1D">
        <w:rPr>
          <w:rFonts w:eastAsia="Times New Roman"/>
          <w:sz w:val="24"/>
          <w:szCs w:val="24"/>
        </w:rPr>
        <w:t>,</w:t>
      </w:r>
      <w:r w:rsidRPr="0029618A">
        <w:rPr>
          <w:rFonts w:eastAsia="Times New Roman"/>
          <w:sz w:val="24"/>
          <w:szCs w:val="24"/>
        </w:rPr>
        <w:t xml:space="preserve"> например</w:t>
      </w:r>
      <w:r w:rsidR="00FF5C1D">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14:paraId="1D2A9798" w14:textId="780ADCC8" w:rsidR="008E2D65" w:rsidRPr="0029618A" w:rsidRDefault="00662FA5">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sidR="00FF5C1D">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sidR="00FF5C1D">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sidR="00FF5C1D">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sidR="00A10B6A">
        <w:rPr>
          <w:rFonts w:eastAsia="Times New Roman"/>
          <w:sz w:val="24"/>
          <w:szCs w:val="24"/>
        </w:rPr>
        <w:t>. Н</w:t>
      </w:r>
      <w:r w:rsidRPr="0029618A">
        <w:rPr>
          <w:rFonts w:eastAsia="Times New Roman"/>
          <w:sz w:val="24"/>
          <w:szCs w:val="24"/>
        </w:rPr>
        <w:t>адо понять</w:t>
      </w:r>
      <w:r w:rsidR="00A10B6A">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ins w:id="2644" w:author="СБ" w:date="2019-11-10T18:57:00Z">
        <w:r w:rsidR="001214B5">
          <w:rPr>
            <w:rFonts w:eastAsia="Times New Roman"/>
            <w:sz w:val="24"/>
            <w:szCs w:val="24"/>
          </w:rPr>
          <w:t>с которыми мы знакомились ещё в школе, решая линейные и квадратные уравнения,</w:t>
        </w:r>
      </w:ins>
      <w:del w:id="2645" w:author="СБ" w:date="2019-11-10T18:48:00Z">
        <w:r w:rsidRPr="0029618A" w:rsidDel="00907420">
          <w:rPr>
            <w:rFonts w:eastAsia="Times New Roman"/>
            <w:sz w:val="24"/>
            <w:szCs w:val="24"/>
          </w:rPr>
          <w:delText xml:space="preserve">знакомым нам по школьным </w:delText>
        </w:r>
        <w:commentRangeStart w:id="2646"/>
        <w:r w:rsidRPr="0029618A" w:rsidDel="00907420">
          <w:rPr>
            <w:rFonts w:eastAsia="Times New Roman"/>
            <w:sz w:val="24"/>
            <w:szCs w:val="24"/>
          </w:rPr>
          <w:delText>заданиям</w:delText>
        </w:r>
        <w:commentRangeEnd w:id="2646"/>
        <w:r w:rsidR="00A10B6A" w:rsidDel="00907420">
          <w:rPr>
            <w:rStyle w:val="af"/>
          </w:rPr>
          <w:commentReference w:id="2646"/>
        </w:r>
      </w:del>
      <w:r w:rsidRPr="0029618A">
        <w:rPr>
          <w:rFonts w:eastAsia="Times New Roman"/>
          <w:sz w:val="24"/>
          <w:szCs w:val="24"/>
        </w:rPr>
        <w:t xml:space="preserve">, родилась теория Галуа, которая </w:t>
      </w:r>
      <w:r w:rsidRPr="00A10B6A">
        <w:rPr>
          <w:rFonts w:eastAsia="Times New Roman"/>
          <w:sz w:val="24"/>
          <w:szCs w:val="24"/>
          <w:rPrChange w:id="2647" w:author="Пользователь" w:date="2019-10-13T16:52:00Z">
            <w:rPr>
              <w:rFonts w:eastAsia="Times New Roman"/>
              <w:sz w:val="24"/>
              <w:szCs w:val="24"/>
              <w:highlight w:val="red"/>
            </w:rPr>
          </w:rPrChange>
        </w:rPr>
        <w:t xml:space="preserve">расширила </w:t>
      </w:r>
      <w:commentRangeStart w:id="2648"/>
      <w:r w:rsidRPr="00A10B6A">
        <w:rPr>
          <w:rFonts w:eastAsia="Times New Roman"/>
          <w:sz w:val="24"/>
          <w:szCs w:val="24"/>
          <w:rPrChange w:id="2649" w:author="Пользователь" w:date="2019-10-13T16:52:00Z">
            <w:rPr>
              <w:rFonts w:eastAsia="Times New Roman"/>
              <w:sz w:val="24"/>
              <w:szCs w:val="24"/>
              <w:highlight w:val="red"/>
            </w:rPr>
          </w:rPrChange>
        </w:rPr>
        <w:t>взгляд</w:t>
      </w:r>
      <w:commentRangeEnd w:id="2648"/>
      <w:r w:rsidR="00A10B6A" w:rsidRPr="00A10B6A">
        <w:rPr>
          <w:rStyle w:val="af"/>
        </w:rPr>
        <w:commentReference w:id="2648"/>
      </w:r>
      <w:r w:rsidRPr="0029618A">
        <w:rPr>
          <w:rFonts w:eastAsia="Times New Roman"/>
          <w:sz w:val="24"/>
          <w:szCs w:val="24"/>
        </w:rPr>
        <w:t xml:space="preserve"> не только на сами уравнения, а практически на</w:t>
      </w:r>
      <w:del w:id="2650" w:author="Пользователь" w:date="2019-10-04T19:50:00Z">
        <w:r w:rsidRPr="0029618A" w:rsidDel="00571844">
          <w:rPr>
            <w:rFonts w:eastAsia="Times New Roman"/>
            <w:sz w:val="24"/>
            <w:szCs w:val="24"/>
          </w:rPr>
          <w:delText xml:space="preserve">  </w:delText>
        </w:r>
      </w:del>
      <w:ins w:id="2651" w:author="Пользователь" w:date="2019-10-04T19:50:00Z">
        <w:r w:rsidR="00571844">
          <w:rPr>
            <w:rFonts w:eastAsia="Times New Roman"/>
            <w:sz w:val="24"/>
            <w:szCs w:val="24"/>
          </w:rPr>
          <w:t xml:space="preserve"> </w:t>
        </w:r>
      </w:ins>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14:paraId="06065C71" w14:textId="0921415D" w:rsidR="008E2D65" w:rsidRPr="0029618A" w:rsidRDefault="00662FA5">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sidR="00A10B6A">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sidR="00A10B6A">
        <w:rPr>
          <w:rFonts w:eastAsia="Times New Roman"/>
          <w:sz w:val="24"/>
          <w:szCs w:val="24"/>
        </w:rPr>
        <w:t>е</w:t>
      </w:r>
      <w:r w:rsidRPr="0029618A">
        <w:rPr>
          <w:rFonts w:eastAsia="Times New Roman"/>
          <w:sz w:val="24"/>
          <w:szCs w:val="24"/>
        </w:rPr>
        <w:t xml:space="preserve"> о</w:t>
      </w:r>
      <w:r w:rsidR="00A10B6A">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sidR="00A10B6A">
        <w:rPr>
          <w:rFonts w:eastAsia="Times New Roman"/>
          <w:sz w:val="24"/>
          <w:szCs w:val="24"/>
        </w:rPr>
        <w:t xml:space="preserve">вроде </w:t>
      </w:r>
      <w:r w:rsidRPr="0029618A">
        <w:rPr>
          <w:rFonts w:eastAsia="Times New Roman"/>
          <w:sz w:val="24"/>
          <w:szCs w:val="24"/>
        </w:rPr>
        <w:t>“ложно/истинно”</w:t>
      </w:r>
      <w:r w:rsidR="00A10B6A">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14:paraId="3D1513B2" w14:textId="77777777" w:rsidR="008E2D65" w:rsidRPr="0029618A" w:rsidRDefault="00662FA5">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14:paraId="6CA179CA" w14:textId="77777777" w:rsidR="008E2D65" w:rsidRPr="0029618A" w:rsidRDefault="008E2D65">
      <w:pPr>
        <w:pBdr>
          <w:top w:val="nil"/>
          <w:left w:val="nil"/>
          <w:bottom w:val="nil"/>
          <w:right w:val="nil"/>
          <w:between w:val="nil"/>
        </w:pBdr>
        <w:spacing w:line="288" w:lineRule="auto"/>
        <w:ind w:firstLine="397"/>
        <w:jc w:val="both"/>
        <w:rPr>
          <w:rFonts w:eastAsia="Times New Roman"/>
          <w:sz w:val="24"/>
          <w:szCs w:val="24"/>
        </w:rPr>
      </w:pPr>
    </w:p>
    <w:p w14:paraId="09CA2A54" w14:textId="77777777" w:rsidR="008E2D65" w:rsidRPr="0029618A" w:rsidRDefault="00662FA5">
      <w:pPr>
        <w:pStyle w:val="1"/>
        <w:spacing w:line="288" w:lineRule="auto"/>
        <w:ind w:firstLine="397"/>
        <w:jc w:val="both"/>
      </w:pPr>
      <w:bookmarkStart w:id="2652" w:name="_Toc22639671"/>
      <w:r w:rsidRPr="0029618A">
        <w:t>Рекомендуемая литература</w:t>
      </w:r>
      <w:bookmarkEnd w:id="2652"/>
    </w:p>
    <w:p w14:paraId="577D14DC" w14:textId="6EE1B15E" w:rsidR="00733DD8" w:rsidRPr="00733DD8" w:rsidRDefault="00733DD8" w:rsidP="00124774">
      <w:pPr>
        <w:pStyle w:val="afe"/>
        <w:numPr>
          <w:ilvl w:val="0"/>
          <w:numId w:val="4"/>
        </w:numPr>
      </w:pPr>
      <w:r w:rsidRPr="00733DD8">
        <w:t>Колмогоров А.Н. Основные понятия теории вероятностей. Изд. стереотип.</w:t>
      </w:r>
    </w:p>
    <w:p w14:paraId="74961396" w14:textId="73309CDD" w:rsidR="00733DD8" w:rsidRPr="00733DD8" w:rsidRDefault="00733DD8" w:rsidP="00124774">
      <w:pPr>
        <w:pStyle w:val="afe"/>
        <w:numPr>
          <w:ilvl w:val="0"/>
          <w:numId w:val="4"/>
        </w:numPr>
      </w:pPr>
      <w:r w:rsidRPr="00733DD8">
        <w:lastRenderedPageBreak/>
        <w:t>URSS. 2019. </w:t>
      </w:r>
      <w:r w:rsidR="00EF207D">
        <w:t>–</w:t>
      </w:r>
      <w:r w:rsidR="00EF207D">
        <w:t xml:space="preserve"> </w:t>
      </w:r>
      <w:r w:rsidRPr="00733DD8">
        <w:t>120 с. </w:t>
      </w:r>
    </w:p>
    <w:p w14:paraId="7D1D481C" w14:textId="341B5D32" w:rsidR="008E2D65" w:rsidRPr="00733DD8" w:rsidRDefault="00662FA5" w:rsidP="00124774">
      <w:pPr>
        <w:pStyle w:val="afe"/>
        <w:numPr>
          <w:ilvl w:val="0"/>
          <w:numId w:val="4"/>
        </w:numPr>
      </w:pPr>
      <w:r w:rsidRPr="00733DD8">
        <w:t xml:space="preserve">Дж. </w:t>
      </w:r>
      <w:proofErr w:type="spellStart"/>
      <w:r w:rsidRPr="00733DD8">
        <w:t>Мазур</w:t>
      </w:r>
      <w:proofErr w:type="spellEnd"/>
      <w:r w:rsidRPr="00733DD8">
        <w:t>. Игра случая. Математика и мифология совпадения</w:t>
      </w:r>
      <w:r w:rsidR="00A10B6A" w:rsidRPr="00733DD8">
        <w:t>.</w:t>
      </w:r>
      <w:r w:rsidR="00733DD8" w:rsidRPr="00733DD8">
        <w:t xml:space="preserve">  Альпина </w:t>
      </w:r>
      <w:proofErr w:type="spellStart"/>
      <w:r w:rsidR="00733DD8" w:rsidRPr="00733DD8">
        <w:t>Диджитал</w:t>
      </w:r>
      <w:proofErr w:type="spellEnd"/>
      <w:r w:rsidR="00733DD8" w:rsidRPr="00733DD8">
        <w:t xml:space="preserve">, 2017, </w:t>
      </w:r>
      <w:r w:rsidR="00EF207D">
        <w:t>–</w:t>
      </w:r>
      <w:r w:rsidR="00EF207D">
        <w:t xml:space="preserve"> </w:t>
      </w:r>
      <w:r w:rsidR="00733DD8" w:rsidRPr="00733DD8">
        <w:t xml:space="preserve">292 с.  </w:t>
      </w:r>
    </w:p>
    <w:p w14:paraId="6764684F" w14:textId="11F4F5A2" w:rsidR="008E2D65" w:rsidRPr="00124774" w:rsidRDefault="00662FA5" w:rsidP="00124774">
      <w:pPr>
        <w:pStyle w:val="afe"/>
        <w:numPr>
          <w:ilvl w:val="0"/>
          <w:numId w:val="4"/>
        </w:numPr>
      </w:pPr>
      <w:r w:rsidRPr="00733DD8">
        <w:t xml:space="preserve">Леонард </w:t>
      </w:r>
      <w:proofErr w:type="spellStart"/>
      <w:r w:rsidRPr="00733DD8">
        <w:t>Млодинов</w:t>
      </w:r>
      <w:proofErr w:type="spellEnd"/>
      <w:r w:rsidRPr="00733DD8">
        <w:t>. (Не</w:t>
      </w:r>
      <w:proofErr w:type="gramStart"/>
      <w:r w:rsidRPr="00733DD8">
        <w:t>)с</w:t>
      </w:r>
      <w:proofErr w:type="gramEnd"/>
      <w:r w:rsidRPr="00733DD8">
        <w:t>ове</w:t>
      </w:r>
      <w:r w:rsidRPr="008E5C3A">
        <w:t xml:space="preserve">ршенная случайность. Как случай управляет нашей </w:t>
      </w:r>
      <w:r w:rsidRPr="00124774">
        <w:t>жизнью</w:t>
      </w:r>
      <w:r w:rsidR="00A10B6A" w:rsidRPr="00124774">
        <w:t>.</w:t>
      </w:r>
      <w:r w:rsidR="008E5C3A" w:rsidRPr="00124774">
        <w:t xml:space="preserve"> </w:t>
      </w:r>
      <w:proofErr w:type="spellStart"/>
      <w:r w:rsidR="008E5C3A" w:rsidRPr="00124774">
        <w:t>Гаятри</w:t>
      </w:r>
      <w:proofErr w:type="spellEnd"/>
      <w:r w:rsidR="008E5C3A" w:rsidRPr="00124774">
        <w:t xml:space="preserve">, 2008, </w:t>
      </w:r>
      <w:r w:rsidR="00EF207D">
        <w:t>–</w:t>
      </w:r>
      <w:r w:rsidR="00EF207D">
        <w:t xml:space="preserve"> </w:t>
      </w:r>
      <w:r w:rsidR="008E5C3A" w:rsidRPr="00124774">
        <w:t>352 с.</w:t>
      </w:r>
    </w:p>
    <w:p w14:paraId="0D8DAC19" w14:textId="60EE27A4" w:rsidR="00124774" w:rsidRPr="00733DD8" w:rsidRDefault="00662FA5" w:rsidP="00124774">
      <w:pPr>
        <w:pStyle w:val="afe"/>
        <w:numPr>
          <w:ilvl w:val="0"/>
          <w:numId w:val="4"/>
        </w:numPr>
      </w:pPr>
      <w:r w:rsidRPr="00124774">
        <w:t xml:space="preserve">Р. </w:t>
      </w:r>
      <w:r w:rsidR="00124774" w:rsidRPr="00124774">
        <w:t>Курант</w:t>
      </w:r>
      <w:r w:rsidR="00124774">
        <w:t>,</w:t>
      </w:r>
      <w:r w:rsidR="00124774" w:rsidRPr="00124774">
        <w:t xml:space="preserve"> </w:t>
      </w:r>
      <w:r w:rsidRPr="00124774">
        <w:t xml:space="preserve">Г. </w:t>
      </w:r>
      <w:proofErr w:type="spellStart"/>
      <w:r w:rsidR="00124774" w:rsidRPr="00124774">
        <w:t>Роббинс</w:t>
      </w:r>
      <w:proofErr w:type="spellEnd"/>
      <w:r w:rsidR="00124774">
        <w:t>.</w:t>
      </w:r>
      <w:r w:rsidR="00124774" w:rsidRPr="00124774">
        <w:t xml:space="preserve"> </w:t>
      </w:r>
      <w:r w:rsidRPr="00124774">
        <w:t xml:space="preserve">Что такое математика? (Элементарный очерк идей и методов) </w:t>
      </w:r>
      <w:r w:rsidR="00124774" w:rsidRPr="00124774">
        <w:t xml:space="preserve">3-е изд., </w:t>
      </w:r>
      <w:proofErr w:type="spellStart"/>
      <w:r w:rsidR="00124774" w:rsidRPr="00124774">
        <w:t>испр</w:t>
      </w:r>
      <w:proofErr w:type="spellEnd"/>
      <w:r w:rsidR="00124774" w:rsidRPr="00124774">
        <w:t xml:space="preserve">. и доп. - М.: 2001. </w:t>
      </w:r>
      <w:r w:rsidR="00EF207D">
        <w:t>–</w:t>
      </w:r>
      <w:r w:rsidR="00124774" w:rsidRPr="00124774">
        <w:t>  568с.</w:t>
      </w:r>
      <w:r w:rsidR="00124774" w:rsidRPr="00124774">
        <w:rPr>
          <w:color w:val="000000"/>
          <w:shd w:val="clear" w:color="auto" w:fill="F7F7F7"/>
        </w:rPr>
        <w:t> </w:t>
      </w:r>
      <w:r w:rsidRPr="00733DD8">
        <w:t>Перевод с английского под редакцией А. Н. Колмогорова</w:t>
      </w:r>
      <w:r w:rsidR="00A10B6A" w:rsidRPr="00733DD8">
        <w:t>.</w:t>
      </w:r>
    </w:p>
    <w:p w14:paraId="072431C9" w14:textId="111EC1C5" w:rsidR="008E2D65" w:rsidRDefault="00662FA5" w:rsidP="00124774">
      <w:pPr>
        <w:pStyle w:val="afe"/>
        <w:numPr>
          <w:ilvl w:val="0"/>
          <w:numId w:val="4"/>
        </w:numPr>
      </w:pPr>
      <w:r w:rsidRPr="00733DD8">
        <w:t>В. И. Арнольд</w:t>
      </w:r>
      <w:r w:rsidR="00EF207D">
        <w:t>.</w:t>
      </w:r>
      <w:r w:rsidRPr="00733DD8">
        <w:t xml:space="preserve"> Что такое математика?</w:t>
      </w:r>
      <w:r w:rsidR="00EF207D" w:rsidRPr="00EF207D">
        <w:t xml:space="preserve">  </w:t>
      </w:r>
      <w:hyperlink r:id="rId126" w:history="1">
        <w:r w:rsidR="00EF207D" w:rsidRPr="00EF207D">
          <w:t>МЦНМО</w:t>
        </w:r>
      </w:hyperlink>
      <w:r w:rsidR="00EF207D" w:rsidRPr="00EF207D">
        <w:t>, 201</w:t>
      </w:r>
      <w:r w:rsidR="00EF207D">
        <w:t>2</w:t>
      </w:r>
      <w:r w:rsidR="00EF207D" w:rsidRPr="00EF207D">
        <w:t>.</w:t>
      </w:r>
      <w:r w:rsidR="00EF207D">
        <w:t xml:space="preserve"> </w:t>
      </w:r>
      <w:r w:rsidR="00EF207D">
        <w:t>– 1</w:t>
      </w:r>
      <w:r w:rsidR="00EF207D">
        <w:t>0</w:t>
      </w:r>
      <w:r w:rsidR="00EF207D">
        <w:t>8 с.</w:t>
      </w:r>
    </w:p>
    <w:p w14:paraId="5BCDD80F" w14:textId="10360728" w:rsidR="00EF207D" w:rsidRPr="00EF207D" w:rsidRDefault="00EF207D" w:rsidP="00124774">
      <w:pPr>
        <w:pStyle w:val="afe"/>
        <w:numPr>
          <w:ilvl w:val="0"/>
          <w:numId w:val="4"/>
        </w:numPr>
      </w:pPr>
      <w:r w:rsidRPr="00EF207D">
        <w:t>В. И. Арнольд. Экспериментальная математика.  </w:t>
      </w:r>
      <w:hyperlink r:id="rId127" w:history="1">
        <w:r w:rsidRPr="00EF207D">
          <w:t>МЦНМО</w:t>
        </w:r>
      </w:hyperlink>
      <w:r w:rsidRPr="00EF207D">
        <w:t>, 2018.</w:t>
      </w:r>
      <w:r>
        <w:t xml:space="preserve"> </w:t>
      </w:r>
      <w:r>
        <w:t>–</w:t>
      </w:r>
      <w:r>
        <w:t xml:space="preserve"> 184 с.</w:t>
      </w:r>
    </w:p>
    <w:p w14:paraId="1296AF15" w14:textId="0E72B38D" w:rsidR="008E2D65" w:rsidRPr="00EF207D" w:rsidRDefault="00EF207D" w:rsidP="00124774">
      <w:pPr>
        <w:pStyle w:val="afe"/>
        <w:numPr>
          <w:ilvl w:val="0"/>
          <w:numId w:val="4"/>
        </w:numPr>
      </w:pPr>
      <w:r>
        <w:t xml:space="preserve">С. </w:t>
      </w:r>
      <w:r w:rsidR="00662FA5" w:rsidRPr="00EF207D">
        <w:t>Сингх</w:t>
      </w:r>
      <w:proofErr w:type="gramStart"/>
      <w:r w:rsidR="00662FA5" w:rsidRPr="00EF207D">
        <w:t xml:space="preserve"> .</w:t>
      </w:r>
      <w:proofErr w:type="gramEnd"/>
      <w:r w:rsidR="00662FA5" w:rsidRPr="00EF207D">
        <w:t xml:space="preserve"> Великая Теорема Ферма.</w:t>
      </w:r>
      <w:r w:rsidRPr="00EF207D">
        <w:t xml:space="preserve"> МЦНМО, 2000, </w:t>
      </w:r>
      <w:r>
        <w:t>–</w:t>
      </w:r>
      <w:r>
        <w:t xml:space="preserve"> 234 с.</w:t>
      </w:r>
    </w:p>
    <w:p w14:paraId="39C781E9" w14:textId="31DE17B0" w:rsidR="008E2D65" w:rsidRPr="00733DD8" w:rsidRDefault="00662FA5" w:rsidP="00124774">
      <w:pPr>
        <w:pStyle w:val="afe"/>
        <w:numPr>
          <w:ilvl w:val="0"/>
          <w:numId w:val="4"/>
        </w:numPr>
      </w:pPr>
      <w:r w:rsidRPr="00733DD8">
        <w:t>Дж</w:t>
      </w:r>
      <w:r w:rsidR="00EF207D">
        <w:t>.</w:t>
      </w:r>
      <w:r w:rsidRPr="00733DD8">
        <w:t xml:space="preserve"> </w:t>
      </w:r>
      <w:proofErr w:type="spellStart"/>
      <w:r w:rsidRPr="00733DD8">
        <w:t>Элленберг</w:t>
      </w:r>
      <w:proofErr w:type="spellEnd"/>
      <w:r w:rsidRPr="00733DD8">
        <w:t>. Как не ошибаться. Сила математического мышления</w:t>
      </w:r>
      <w:r w:rsidR="00A10B6A" w:rsidRPr="00733DD8">
        <w:t>.</w:t>
      </w:r>
      <w:r w:rsidR="00EF207D">
        <w:t xml:space="preserve"> МИФ. 2017. </w:t>
      </w:r>
      <w:r w:rsidR="00EF207D">
        <w:t>–</w:t>
      </w:r>
      <w:r w:rsidR="00EF207D">
        <w:t xml:space="preserve"> 576 с.</w:t>
      </w:r>
    </w:p>
    <w:p w14:paraId="35CF93D9" w14:textId="63C5478D" w:rsidR="008E2D65" w:rsidRPr="00733DD8" w:rsidRDefault="00662FA5" w:rsidP="00124774">
      <w:pPr>
        <w:pStyle w:val="afe"/>
        <w:numPr>
          <w:ilvl w:val="0"/>
          <w:numId w:val="4"/>
        </w:numPr>
      </w:pPr>
      <w:r w:rsidRPr="00733DD8">
        <w:t>С</w:t>
      </w:r>
      <w:r w:rsidR="00EF207D">
        <w:t>.</w:t>
      </w:r>
      <w:r w:rsidRPr="00733DD8">
        <w:t xml:space="preserve"> </w:t>
      </w:r>
      <w:proofErr w:type="spellStart"/>
      <w:r w:rsidRPr="00733DD8">
        <w:t>Строгац</w:t>
      </w:r>
      <w:proofErr w:type="spellEnd"/>
      <w:r w:rsidRPr="00733DD8">
        <w:t>. Удовольствие от х.</w:t>
      </w:r>
      <w:r w:rsidR="00EF207D">
        <w:t xml:space="preserve"> МИФ. 2017. </w:t>
      </w:r>
      <w:r w:rsidR="00EF207D">
        <w:t xml:space="preserve">– </w:t>
      </w:r>
      <w:r w:rsidR="00EF207D">
        <w:t>560 с.</w:t>
      </w:r>
    </w:p>
    <w:p w14:paraId="7767BB41" w14:textId="31BA43BE" w:rsidR="008E2D65" w:rsidRPr="00EF207D" w:rsidRDefault="00662FA5" w:rsidP="00124774">
      <w:pPr>
        <w:pStyle w:val="afe"/>
        <w:numPr>
          <w:ilvl w:val="0"/>
          <w:numId w:val="4"/>
        </w:numPr>
        <w:rPr>
          <w:lang w:val="en-US"/>
        </w:rPr>
      </w:pPr>
      <w:r w:rsidRPr="00733DD8">
        <w:t>Френкель</w:t>
      </w:r>
      <w:r w:rsidRPr="00EF207D">
        <w:rPr>
          <w:lang w:val="en-US"/>
        </w:rPr>
        <w:t xml:space="preserve">. </w:t>
      </w:r>
      <w:r w:rsidRPr="00733DD8">
        <w:t>Любовь</w:t>
      </w:r>
      <w:r w:rsidRPr="00EF207D">
        <w:rPr>
          <w:lang w:val="en-US"/>
        </w:rPr>
        <w:t xml:space="preserve"> </w:t>
      </w:r>
      <w:r w:rsidRPr="00733DD8">
        <w:t>и</w:t>
      </w:r>
      <w:r w:rsidRPr="00EF207D">
        <w:rPr>
          <w:lang w:val="en-US"/>
        </w:rPr>
        <w:t xml:space="preserve"> </w:t>
      </w:r>
      <w:r w:rsidRPr="00733DD8">
        <w:t>математика</w:t>
      </w:r>
      <w:r w:rsidR="00A10B6A" w:rsidRPr="00EF207D">
        <w:rPr>
          <w:lang w:val="en-US"/>
        </w:rPr>
        <w:t>.</w:t>
      </w:r>
      <w:r w:rsidR="00EF207D" w:rsidRPr="00EF207D">
        <w:rPr>
          <w:lang w:val="en-US"/>
        </w:rPr>
        <w:t xml:space="preserve"> </w:t>
      </w:r>
      <w:r w:rsidR="00EF207D">
        <w:t>Питер</w:t>
      </w:r>
      <w:r w:rsidR="00EF207D" w:rsidRPr="00EF207D">
        <w:rPr>
          <w:lang w:val="en-US"/>
        </w:rPr>
        <w:t xml:space="preserve">. 2015. </w:t>
      </w:r>
      <w:r w:rsidR="00EF207D">
        <w:t>– 352 с.</w:t>
      </w:r>
    </w:p>
    <w:p w14:paraId="02618D46" w14:textId="77777777" w:rsidR="00A10B6A" w:rsidRPr="0029618A" w:rsidRDefault="00A10B6A">
      <w:pPr>
        <w:rPr>
          <w:rFonts w:eastAsia="Times New Roman"/>
          <w:sz w:val="24"/>
          <w:szCs w:val="24"/>
        </w:rPr>
      </w:pPr>
      <w:bookmarkStart w:id="2653" w:name="_GoBack"/>
      <w:bookmarkEnd w:id="2653"/>
    </w:p>
    <w:p w14:paraId="6FF9CBA5" w14:textId="77777777" w:rsidR="008E2D65" w:rsidRPr="0029618A" w:rsidRDefault="008E2D65">
      <w:pPr>
        <w:pBdr>
          <w:top w:val="nil"/>
          <w:left w:val="nil"/>
          <w:bottom w:val="nil"/>
          <w:right w:val="nil"/>
          <w:between w:val="nil"/>
        </w:pBdr>
        <w:spacing w:line="288" w:lineRule="auto"/>
        <w:ind w:firstLine="397"/>
        <w:jc w:val="both"/>
        <w:rPr>
          <w:rFonts w:eastAsia="Times New Roman"/>
          <w:sz w:val="24"/>
          <w:szCs w:val="24"/>
        </w:rPr>
      </w:pPr>
    </w:p>
    <w:sectPr w:rsidR="008E2D65" w:rsidRPr="0029618A" w:rsidSect="000E5C4A">
      <w:headerReference w:type="default" r:id="rId128"/>
      <w:pgSz w:w="11909" w:h="16834"/>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13" w:author="Пользователь" w:date="2019-11-10T18:49:00Z" w:initials="П">
    <w:p w14:paraId="4E7BD715" w14:textId="19692061" w:rsidR="00C47EB6" w:rsidRPr="00C73AEC" w:rsidRDefault="00C47EB6">
      <w:pPr>
        <w:pStyle w:val="af0"/>
      </w:pPr>
      <w:r>
        <w:rPr>
          <w:rStyle w:val="af"/>
        </w:rPr>
        <w:annotationRef/>
      </w:r>
      <w:r>
        <w:t>Источник</w:t>
      </w:r>
      <w:r w:rsidRPr="000E4D02">
        <w:rPr>
          <w:lang w:val="en-US"/>
        </w:rPr>
        <w:t xml:space="preserve"> </w:t>
      </w:r>
      <w:r>
        <w:t>закона</w:t>
      </w:r>
      <w:r w:rsidRPr="000E4D02">
        <w:rPr>
          <w:lang w:val="en-US"/>
        </w:rPr>
        <w:t xml:space="preserve"> </w:t>
      </w:r>
      <w:proofErr w:type="spellStart"/>
      <w:r>
        <w:t>Мерфи</w:t>
      </w:r>
      <w:proofErr w:type="spellEnd"/>
      <w:r w:rsidRPr="000E4D02">
        <w:rPr>
          <w:lang w:val="en-US"/>
        </w:rPr>
        <w:t xml:space="preserve"> – </w:t>
      </w:r>
      <w:r>
        <w:t>вовсе</w:t>
      </w:r>
      <w:r w:rsidRPr="000E4D02">
        <w:rPr>
          <w:lang w:val="en-US"/>
        </w:rPr>
        <w:t xml:space="preserve"> </w:t>
      </w:r>
      <w:r>
        <w:t>не</w:t>
      </w:r>
      <w:r w:rsidRPr="000E4D02">
        <w:rPr>
          <w:lang w:val="en-US"/>
        </w:rPr>
        <w:t xml:space="preserve"> </w:t>
      </w:r>
      <w:r>
        <w:t>книга</w:t>
      </w:r>
      <w:r w:rsidRPr="000E4D02">
        <w:rPr>
          <w:lang w:val="en-US"/>
        </w:rPr>
        <w:t xml:space="preserve"> </w:t>
      </w:r>
      <w:r>
        <w:t>Артура</w:t>
      </w:r>
      <w:r w:rsidRPr="000E4D02">
        <w:rPr>
          <w:lang w:val="en-US"/>
        </w:rPr>
        <w:t xml:space="preserve"> </w:t>
      </w:r>
      <w:r>
        <w:t>Блоха</w:t>
      </w:r>
      <w:r w:rsidRPr="000E4D02">
        <w:rPr>
          <w:lang w:val="en-US"/>
        </w:rPr>
        <w:t xml:space="preserve"> </w:t>
      </w:r>
      <w:r w:rsidRPr="00C73AEC">
        <w:rPr>
          <w:i/>
          <w:iCs/>
          <w:lang w:val="en-US"/>
        </w:rPr>
        <w:t>Murphy</w:t>
      </w:r>
      <w:r w:rsidRPr="000E4D02">
        <w:rPr>
          <w:i/>
          <w:iCs/>
          <w:lang w:val="en-US"/>
        </w:rPr>
        <w:t>'</w:t>
      </w:r>
      <w:r w:rsidRPr="00C73AEC">
        <w:rPr>
          <w:i/>
          <w:iCs/>
          <w:lang w:val="en-US"/>
        </w:rPr>
        <w:t>s</w:t>
      </w:r>
      <w:r w:rsidRPr="000E4D02">
        <w:rPr>
          <w:i/>
          <w:iCs/>
          <w:lang w:val="en-US"/>
        </w:rPr>
        <w:t xml:space="preserve"> </w:t>
      </w:r>
      <w:r w:rsidRPr="00C73AEC">
        <w:rPr>
          <w:i/>
          <w:iCs/>
          <w:lang w:val="en-US"/>
        </w:rPr>
        <w:t>Law</w:t>
      </w:r>
      <w:r w:rsidRPr="000E4D02">
        <w:rPr>
          <w:i/>
          <w:iCs/>
          <w:lang w:val="en-US"/>
        </w:rPr>
        <w:t xml:space="preserve">, </w:t>
      </w:r>
      <w:r w:rsidRPr="00C73AEC">
        <w:rPr>
          <w:i/>
          <w:iCs/>
          <w:lang w:val="en-US"/>
        </w:rPr>
        <w:t>and</w:t>
      </w:r>
      <w:r w:rsidRPr="000E4D02">
        <w:rPr>
          <w:i/>
          <w:iCs/>
          <w:lang w:val="en-US"/>
        </w:rPr>
        <w:t xml:space="preserve"> </w:t>
      </w:r>
      <w:r w:rsidRPr="00C73AEC">
        <w:rPr>
          <w:i/>
          <w:iCs/>
          <w:lang w:val="en-US"/>
        </w:rPr>
        <w:t>Other</w:t>
      </w:r>
      <w:r w:rsidRPr="000E4D02">
        <w:rPr>
          <w:i/>
          <w:iCs/>
          <w:lang w:val="en-US"/>
        </w:rPr>
        <w:t xml:space="preserve"> </w:t>
      </w:r>
      <w:r w:rsidRPr="00C73AEC">
        <w:rPr>
          <w:i/>
          <w:iCs/>
          <w:lang w:val="en-US"/>
        </w:rPr>
        <w:t>Reasons</w:t>
      </w:r>
      <w:r w:rsidRPr="000E4D02">
        <w:rPr>
          <w:i/>
          <w:iCs/>
          <w:lang w:val="en-US"/>
        </w:rPr>
        <w:t xml:space="preserve"> </w:t>
      </w:r>
      <w:r w:rsidRPr="00C73AEC">
        <w:rPr>
          <w:i/>
          <w:iCs/>
          <w:lang w:val="en-US"/>
        </w:rPr>
        <w:t>Why</w:t>
      </w:r>
      <w:r w:rsidRPr="000E4D02">
        <w:rPr>
          <w:i/>
          <w:iCs/>
          <w:lang w:val="en-US"/>
        </w:rPr>
        <w:t xml:space="preserve"> </w:t>
      </w:r>
      <w:r w:rsidRPr="00C73AEC">
        <w:rPr>
          <w:i/>
          <w:iCs/>
          <w:lang w:val="en-US"/>
        </w:rPr>
        <w:t>Things</w:t>
      </w:r>
      <w:r w:rsidRPr="000E4D02">
        <w:rPr>
          <w:i/>
          <w:iCs/>
          <w:lang w:val="en-US"/>
        </w:rPr>
        <w:t xml:space="preserve"> </w:t>
      </w:r>
      <w:r w:rsidRPr="00C73AEC">
        <w:rPr>
          <w:i/>
          <w:iCs/>
          <w:lang w:val="en-US"/>
        </w:rPr>
        <w:t>Go</w:t>
      </w:r>
      <w:r w:rsidRPr="000E4D02">
        <w:rPr>
          <w:i/>
          <w:iCs/>
          <w:lang w:val="en-US"/>
        </w:rPr>
        <w:t xml:space="preserve"> </w:t>
      </w:r>
      <w:r w:rsidRPr="00C73AEC">
        <w:rPr>
          <w:i/>
          <w:iCs/>
          <w:lang w:val="en-US"/>
        </w:rPr>
        <w:t>Wrong</w:t>
      </w:r>
      <w:r w:rsidRPr="000E4D02">
        <w:rPr>
          <w:i/>
          <w:iCs/>
          <w:lang w:val="en-US"/>
        </w:rPr>
        <w:t>!</w:t>
      </w:r>
      <w:r w:rsidRPr="000E4D02">
        <w:rPr>
          <w:lang w:val="en-US"/>
        </w:rPr>
        <w:t xml:space="preserve">. </w:t>
      </w:r>
      <w:r>
        <w:t>В</w:t>
      </w:r>
      <w:r w:rsidRPr="00C73AEC">
        <w:t xml:space="preserve"> </w:t>
      </w:r>
      <w:r>
        <w:t>книге</w:t>
      </w:r>
      <w:r w:rsidRPr="00C73AEC">
        <w:t xml:space="preserve"> </w:t>
      </w:r>
      <w:r>
        <w:t>были</w:t>
      </w:r>
      <w:r w:rsidRPr="00C73AEC">
        <w:t xml:space="preserve"> </w:t>
      </w:r>
      <w:r>
        <w:t xml:space="preserve">собраны следствия закона </w:t>
      </w:r>
      <w:proofErr w:type="spellStart"/>
      <w:r>
        <w:t>Мерфи</w:t>
      </w:r>
      <w:proofErr w:type="spellEnd"/>
      <w:r>
        <w:t xml:space="preserve">, однако сам закон появился раньше. Блох приписывает закон Эдварду </w:t>
      </w:r>
      <w:proofErr w:type="spellStart"/>
      <w:r>
        <w:t>Мерфи</w:t>
      </w:r>
      <w:proofErr w:type="spellEnd"/>
      <w:r>
        <w:t>, инженеру Лаборатории реактивного движения, сформулировавшему его в 1949 году в форме: "</w:t>
      </w:r>
      <w:proofErr w:type="spellStart"/>
      <w:r>
        <w:t>If</w:t>
      </w:r>
      <w:proofErr w:type="spellEnd"/>
      <w:r>
        <w:t xml:space="preserve"> </w:t>
      </w:r>
      <w:proofErr w:type="spellStart"/>
      <w:r>
        <w:t>there</w:t>
      </w:r>
      <w:proofErr w:type="spellEnd"/>
      <w:r>
        <w:t xml:space="preserve"> </w:t>
      </w:r>
      <w:proofErr w:type="spellStart"/>
      <w:r>
        <w:t>is</w:t>
      </w:r>
      <w:proofErr w:type="spellEnd"/>
      <w:r>
        <w:t xml:space="preserve"> </w:t>
      </w:r>
      <w:proofErr w:type="spellStart"/>
      <w:r>
        <w:t>any</w:t>
      </w:r>
      <w:proofErr w:type="spellEnd"/>
      <w:r>
        <w:t xml:space="preserve"> </w:t>
      </w:r>
      <w:proofErr w:type="spellStart"/>
      <w:r>
        <w:t>way</w:t>
      </w:r>
      <w:proofErr w:type="spellEnd"/>
      <w:r>
        <w:t xml:space="preserve"> </w:t>
      </w:r>
      <w:proofErr w:type="spellStart"/>
      <w:r>
        <w:t>to</w:t>
      </w:r>
      <w:proofErr w:type="spellEnd"/>
      <w:r>
        <w:t xml:space="preserve"> </w:t>
      </w:r>
      <w:proofErr w:type="spellStart"/>
      <w:r>
        <w:t>do</w:t>
      </w:r>
      <w:proofErr w:type="spellEnd"/>
      <w:r>
        <w:t xml:space="preserve"> </w:t>
      </w:r>
      <w:proofErr w:type="spellStart"/>
      <w:r>
        <w:t>it</w:t>
      </w:r>
      <w:proofErr w:type="spellEnd"/>
      <w:r>
        <w:t xml:space="preserve"> </w:t>
      </w:r>
      <w:proofErr w:type="spellStart"/>
      <w:r>
        <w:t>wrong</w:t>
      </w:r>
      <w:proofErr w:type="spellEnd"/>
      <w:r>
        <w:t xml:space="preserve">, </w:t>
      </w:r>
      <w:proofErr w:type="spellStart"/>
      <w:r>
        <w:t>he</w:t>
      </w:r>
      <w:proofErr w:type="spellEnd"/>
      <w:r>
        <w:t xml:space="preserve"> </w:t>
      </w:r>
      <w:proofErr w:type="spellStart"/>
      <w:r>
        <w:t>will</w:t>
      </w:r>
      <w:proofErr w:type="spellEnd"/>
      <w:r>
        <w:t xml:space="preserve">" (если что-то можно сделать неправильно, это будет сделано неправильно). В книге Анны </w:t>
      </w:r>
      <w:proofErr w:type="spellStart"/>
      <w:r>
        <w:t>Роу</w:t>
      </w:r>
      <w:proofErr w:type="spellEnd"/>
      <w:r>
        <w:t xml:space="preserve"> 1952 года формулировка "закона </w:t>
      </w:r>
      <w:proofErr w:type="spellStart"/>
      <w:r>
        <w:t>Мерфи</w:t>
      </w:r>
      <w:proofErr w:type="spellEnd"/>
      <w:r>
        <w:t xml:space="preserve"> или четвертого закона термодинамики" звучит так: "Если что-то может пойти не так, это пойдет не так" ("</w:t>
      </w:r>
      <w:proofErr w:type="spellStart"/>
      <w:r>
        <w:t>If</w:t>
      </w:r>
      <w:proofErr w:type="spellEnd"/>
      <w:r>
        <w:t xml:space="preserve"> </w:t>
      </w:r>
      <w:proofErr w:type="spellStart"/>
      <w:r>
        <w:t>anything</w:t>
      </w:r>
      <w:proofErr w:type="spellEnd"/>
      <w:r>
        <w:t xml:space="preserve"> </w:t>
      </w:r>
      <w:proofErr w:type="spellStart"/>
      <w:r>
        <w:t>can</w:t>
      </w:r>
      <w:proofErr w:type="spellEnd"/>
      <w:r>
        <w:t xml:space="preserve"> </w:t>
      </w:r>
      <w:proofErr w:type="spellStart"/>
      <w:r>
        <w:t>go</w:t>
      </w:r>
      <w:proofErr w:type="spellEnd"/>
      <w:r>
        <w:t xml:space="preserve"> </w:t>
      </w:r>
      <w:proofErr w:type="spellStart"/>
      <w:r>
        <w:t>wrong</w:t>
      </w:r>
      <w:proofErr w:type="spellEnd"/>
      <w:r>
        <w:t xml:space="preserve"> </w:t>
      </w:r>
      <w:proofErr w:type="spellStart"/>
      <w:r>
        <w:t>it</w:t>
      </w:r>
      <w:proofErr w:type="spellEnd"/>
      <w:r>
        <w:t xml:space="preserve"> </w:t>
      </w:r>
      <w:proofErr w:type="spellStart"/>
      <w:r>
        <w:t>will</w:t>
      </w:r>
      <w:proofErr w:type="spellEnd"/>
      <w:r>
        <w:t xml:space="preserve">’), и она приписывается безымянному физику. Как позднее установлено, это был физик </w:t>
      </w:r>
      <w:proofErr w:type="spellStart"/>
      <w:r>
        <w:t>Ховард</w:t>
      </w:r>
      <w:proofErr w:type="spellEnd"/>
      <w:r>
        <w:t xml:space="preserve"> Перси </w:t>
      </w:r>
      <w:proofErr w:type="spellStart"/>
      <w:r>
        <w:t>Робертсон</w:t>
      </w:r>
      <w:proofErr w:type="spellEnd"/>
      <w:r>
        <w:t xml:space="preserve">, который дал интервью </w:t>
      </w:r>
      <w:proofErr w:type="spellStart"/>
      <w:r>
        <w:t>Роу</w:t>
      </w:r>
      <w:proofErr w:type="spellEnd"/>
      <w:r>
        <w:t xml:space="preserve"> в 1949 году. Однако близкие по смыслу формулировки существовали намного раньше. Например, в 1877 году британский инженер Альфред </w:t>
      </w:r>
      <w:proofErr w:type="spellStart"/>
      <w:r>
        <w:t>Холт</w:t>
      </w:r>
      <w:proofErr w:type="spellEnd"/>
      <w:r>
        <w:t xml:space="preserve"> писал: "Установлено, что если что-нибудь может в море пойти неправильно, это рано или поздно пойдет неправильно" ("</w:t>
      </w:r>
      <w:proofErr w:type="spellStart"/>
      <w:r>
        <w:t>It</w:t>
      </w:r>
      <w:proofErr w:type="spellEnd"/>
      <w:r>
        <w:t xml:space="preserve"> </w:t>
      </w:r>
      <w:proofErr w:type="spellStart"/>
      <w:r>
        <w:t>is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anything</w:t>
      </w:r>
      <w:proofErr w:type="spellEnd"/>
      <w:r>
        <w:t xml:space="preserve"> </w:t>
      </w:r>
      <w:proofErr w:type="spellStart"/>
      <w:r>
        <w:t>that</w:t>
      </w:r>
      <w:proofErr w:type="spellEnd"/>
      <w:r>
        <w:t xml:space="preserve"> </w:t>
      </w:r>
      <w:proofErr w:type="spellStart"/>
      <w:r>
        <w:t>can</w:t>
      </w:r>
      <w:proofErr w:type="spellEnd"/>
      <w:r>
        <w:t xml:space="preserve"> </w:t>
      </w:r>
      <w:proofErr w:type="spellStart"/>
      <w:r>
        <w:t>go</w:t>
      </w:r>
      <w:proofErr w:type="spellEnd"/>
      <w:r>
        <w:t xml:space="preserve"> </w:t>
      </w:r>
      <w:proofErr w:type="spellStart"/>
      <w:r>
        <w:t>wrong</w:t>
      </w:r>
      <w:proofErr w:type="spellEnd"/>
      <w:r>
        <w:t xml:space="preserve"> </w:t>
      </w:r>
      <w:proofErr w:type="spellStart"/>
      <w:r>
        <w:t>at</w:t>
      </w:r>
      <w:proofErr w:type="spellEnd"/>
      <w:r>
        <w:t xml:space="preserve"> </w:t>
      </w:r>
      <w:proofErr w:type="spellStart"/>
      <w:r>
        <w:t>sea</w:t>
      </w:r>
      <w:proofErr w:type="spellEnd"/>
      <w:r>
        <w:t xml:space="preserve"> </w:t>
      </w:r>
      <w:proofErr w:type="spellStart"/>
      <w:r>
        <w:t>generally</w:t>
      </w:r>
      <w:proofErr w:type="spellEnd"/>
      <w:r>
        <w:t xml:space="preserve"> </w:t>
      </w:r>
      <w:proofErr w:type="spellStart"/>
      <w:r>
        <w:t>does</w:t>
      </w:r>
      <w:proofErr w:type="spellEnd"/>
      <w:r>
        <w:t xml:space="preserve"> </w:t>
      </w:r>
      <w:proofErr w:type="spellStart"/>
      <w:r>
        <w:t>go</w:t>
      </w:r>
      <w:proofErr w:type="spellEnd"/>
      <w:r>
        <w:t xml:space="preserve"> </w:t>
      </w:r>
      <w:proofErr w:type="spellStart"/>
      <w:r>
        <w:t>wrong</w:t>
      </w:r>
      <w:proofErr w:type="spellEnd"/>
      <w:r>
        <w:t xml:space="preserve"> </w:t>
      </w:r>
      <w:proofErr w:type="spellStart"/>
      <w:r>
        <w:t>sooner</w:t>
      </w:r>
      <w:proofErr w:type="spellEnd"/>
      <w:r>
        <w:t xml:space="preserve"> </w:t>
      </w:r>
      <w:proofErr w:type="spellStart"/>
      <w:r>
        <w:t>or</w:t>
      </w:r>
      <w:proofErr w:type="spellEnd"/>
      <w:r>
        <w:t xml:space="preserve"> </w:t>
      </w:r>
      <w:proofErr w:type="spellStart"/>
      <w:r>
        <w:t>later</w:t>
      </w:r>
      <w:proofErr w:type="spellEnd"/>
      <w:r>
        <w:t xml:space="preserve">"). </w:t>
      </w:r>
    </w:p>
  </w:comment>
  <w:comment w:id="214" w:author="СБ" w:date="2019-11-10T18:49:00Z" w:initials="С">
    <w:p w14:paraId="5A0A3F43" w14:textId="34A175DB" w:rsidR="00C47EB6" w:rsidRPr="00273FA4" w:rsidRDefault="00C47EB6">
      <w:pPr>
        <w:pStyle w:val="af0"/>
      </w:pPr>
      <w:r>
        <w:rPr>
          <w:rStyle w:val="af"/>
        </w:rPr>
        <w:annotationRef/>
      </w:r>
      <w:r>
        <w:t>Подробнее именно этот закон будет рассмотрен в главе «Закон арбузной корки». Здесь же речь идёт именно о книжке Блоха, которая сделала законы подлости популярными.</w:t>
      </w:r>
    </w:p>
  </w:comment>
  <w:comment w:id="220" w:author="Пользователь" w:date="2019-11-10T18:49:00Z" w:initials="П">
    <w:p w14:paraId="541328E9" w14:textId="3F6B485A" w:rsidR="00C47EB6" w:rsidRDefault="00C47EB6">
      <w:pPr>
        <w:pStyle w:val="af0"/>
      </w:pPr>
      <w:r>
        <w:rPr>
          <w:rStyle w:val="af"/>
        </w:rPr>
        <w:annotationRef/>
      </w:r>
      <w:r>
        <w:t xml:space="preserve">Может быть, другое слово? Неожиданный, парадоксальный, удивительный? А то завиральные вещи – на то и завиральные, что неправда. </w:t>
      </w:r>
      <w:proofErr w:type="gramStart"/>
      <w:r>
        <w:t xml:space="preserve">А в этом случае странно говорить о доказательстве. :) </w:t>
      </w:r>
      <w:proofErr w:type="gramEnd"/>
    </w:p>
  </w:comment>
  <w:comment w:id="222" w:author="СБ" w:date="2019-11-10T18:49:00Z" w:initials="С">
    <w:p w14:paraId="479342CB" w14:textId="05A7B2CF" w:rsidR="00C47EB6" w:rsidRPr="000B765F" w:rsidRDefault="00C47EB6">
      <w:pPr>
        <w:pStyle w:val="af0"/>
      </w:pPr>
      <w:r>
        <w:rPr>
          <w:rStyle w:val="af"/>
        </w:rPr>
        <w:annotationRef/>
      </w:r>
      <w:r>
        <w:t>исправлено</w:t>
      </w:r>
    </w:p>
  </w:comment>
  <w:comment w:id="231" w:author="Пользователь" w:date="2019-11-10T18:49:00Z" w:initials="П">
    <w:p w14:paraId="7E15425D" w14:textId="14C4AC17" w:rsidR="00C47EB6" w:rsidRDefault="00C47EB6">
      <w:pPr>
        <w:pStyle w:val="af0"/>
      </w:pPr>
      <w:r>
        <w:rPr>
          <w:rStyle w:val="af"/>
        </w:rPr>
        <w:annotationRef/>
      </w:r>
      <w:r>
        <w:t>Закономерность и детерминированность – никоим образом не синонимы в этом контексте. Существуют и закономерности для случайности. Я бы написал: "</w:t>
      </w:r>
      <w:r>
        <w:rPr>
          <w:rFonts w:eastAsia="Times New Roman"/>
          <w:sz w:val="24"/>
          <w:szCs w:val="24"/>
          <w:highlight w:val="white"/>
        </w:rPr>
        <w:t>Некоторые</w:t>
      </w:r>
      <w:r w:rsidRPr="0029618A">
        <w:rPr>
          <w:rFonts w:eastAsia="Times New Roman"/>
          <w:sz w:val="24"/>
          <w:szCs w:val="24"/>
          <w:highlight w:val="white"/>
        </w:rPr>
        <w:t xml:space="preserve"> случающиеся с нами неприятности </w:t>
      </w:r>
      <w:r w:rsidRPr="0029618A">
        <w:rPr>
          <w:rFonts w:eastAsia="Times New Roman"/>
          <w:i/>
          <w:sz w:val="24"/>
          <w:szCs w:val="24"/>
          <w:highlight w:val="white"/>
        </w:rPr>
        <w:t>детерминированы</w:t>
      </w:r>
      <w:r>
        <w:rPr>
          <w:rFonts w:eastAsia="Times New Roman"/>
          <w:i/>
          <w:sz w:val="24"/>
          <w:szCs w:val="24"/>
        </w:rPr>
        <w:t xml:space="preserve"> и т.д.".</w:t>
      </w:r>
    </w:p>
  </w:comment>
  <w:comment w:id="232" w:author="СБ" w:date="2019-11-10T18:49:00Z" w:initials="С">
    <w:p w14:paraId="0095E615" w14:textId="04576AAF" w:rsidR="00C47EB6" w:rsidRDefault="00C47EB6">
      <w:pPr>
        <w:pStyle w:val="af0"/>
      </w:pPr>
      <w:r>
        <w:rPr>
          <w:rStyle w:val="af"/>
        </w:rPr>
        <w:annotationRef/>
      </w:r>
      <w:r>
        <w:t>Переформулировал</w:t>
      </w:r>
    </w:p>
  </w:comment>
  <w:comment w:id="238" w:author="Пользователь" w:date="2019-11-10T18:49:00Z" w:initials="П">
    <w:p w14:paraId="109FF42E" w14:textId="6566F206" w:rsidR="00C47EB6" w:rsidRDefault="00C47EB6">
      <w:pPr>
        <w:pStyle w:val="af0"/>
      </w:pPr>
      <w:r>
        <w:rPr>
          <w:rStyle w:val="af"/>
        </w:rPr>
        <w:annotationRef/>
      </w:r>
      <w:r>
        <w:t xml:space="preserve">Какая же она детерминированная, если в описании ниже прямым текстом говорится о случайности, стохастичности и применении </w:t>
      </w:r>
      <w:proofErr w:type="spellStart"/>
      <w:r>
        <w:t>теорвера</w:t>
      </w:r>
      <w:proofErr w:type="spellEnd"/>
      <w:r>
        <w:t xml:space="preserve">? </w:t>
      </w:r>
      <w:proofErr w:type="gramStart"/>
      <w:r>
        <w:t xml:space="preserve">Это пример случайной неприятности. :) </w:t>
      </w:r>
      <w:proofErr w:type="gramEnd"/>
    </w:p>
  </w:comment>
  <w:comment w:id="239" w:author="СБ" w:date="2019-11-10T18:49:00Z" w:initials="С">
    <w:p w14:paraId="4B289C8F" w14:textId="717A427B" w:rsidR="00C47EB6" w:rsidRDefault="00C47EB6">
      <w:pPr>
        <w:pStyle w:val="af0"/>
      </w:pPr>
      <w:r>
        <w:rPr>
          <w:rStyle w:val="af"/>
        </w:rPr>
        <w:annotationRef/>
      </w:r>
      <w:r>
        <w:t>Здесь имелось в виду то, что мы сами создаём очень благоприятные условия для возникновения неприятности, но соглашусь с вами в том, что детерминированным это явление не является. Поменял формулировку.</w:t>
      </w:r>
    </w:p>
  </w:comment>
  <w:comment w:id="257" w:author="Пользователь" w:date="2019-11-10T18:49:00Z" w:initials="П">
    <w:p w14:paraId="49813D8D" w14:textId="7E6F36FD" w:rsidR="00C47EB6" w:rsidRDefault="00C47EB6">
      <w:pPr>
        <w:pStyle w:val="af0"/>
      </w:pPr>
      <w:r>
        <w:rPr>
          <w:rStyle w:val="af"/>
        </w:rPr>
        <w:annotationRef/>
      </w:r>
      <w:r>
        <w:t xml:space="preserve">По-моему, несколько обрезанная фраза. Возможно, лучше так: </w:t>
      </w:r>
      <w:proofErr w:type="gramStart"/>
      <w:r w:rsidRPr="0029618A">
        <w:rPr>
          <w:rFonts w:eastAsia="Times New Roman"/>
          <w:sz w:val="24"/>
          <w:szCs w:val="24"/>
          <w:highlight w:val="white"/>
        </w:rPr>
        <w:t>И что самое важное, если мне удастся придумать, как однозначно сопоставлять скорос</w:t>
      </w:r>
      <w:r>
        <w:rPr>
          <w:rFonts w:eastAsia="Times New Roman"/>
          <w:sz w:val="24"/>
          <w:szCs w:val="24"/>
          <w:highlight w:val="white"/>
        </w:rPr>
        <w:t>ти предметов стрелкам на бумаге – причем так, что если скорости</w:t>
      </w:r>
      <w:r w:rsidRPr="0029618A">
        <w:rPr>
          <w:rFonts w:eastAsia="Times New Roman"/>
          <w:sz w:val="24"/>
          <w:szCs w:val="24"/>
          <w:highlight w:val="white"/>
        </w:rPr>
        <w:t xml:space="preserve">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oMath>
      <w:r w:rsidRPr="0029618A">
        <w:rPr>
          <w:rFonts w:eastAsia="Times New Roman"/>
          <w:sz w:val="24"/>
          <w:szCs w:val="24"/>
          <w:highlight w:val="white"/>
        </w:rPr>
        <w:t xml:space="preserve"> соответствует стрелка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а скорости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 стрелка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то сумме скоростей </w:t>
      </w:r>
      <m:oMath>
        <m:r>
          <w:rPr>
            <w:rFonts w:ascii="Cambria Math" w:eastAsia="Times New Roman" w:hAnsi="Cambria Math"/>
            <w:sz w:val="24"/>
            <w:szCs w:val="24"/>
            <w:highlight w:val="white"/>
          </w:rPr>
          <m:t>3</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r>
          <w:rPr>
            <w:rFonts w:ascii="Cambria Math" w:eastAsia="Times New Roman" w:hAnsi="Cambria Math"/>
            <w:sz w:val="24"/>
            <w:szCs w:val="24"/>
            <w:highlight w:val="white"/>
          </w:rPr>
          <m:t>+</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будет соответствовать стрелка </w:t>
      </w:r>
      <m:oMath>
        <m:r>
          <w:rPr>
            <w:rFonts w:ascii="Cambria Math" w:eastAsia="Times New Roman" w:hAnsi="Cambria Math"/>
            <w:sz w:val="24"/>
            <w:szCs w:val="24"/>
            <w:highlight w:val="white"/>
          </w:rPr>
          <m:t>3a+b</m:t>
        </m:r>
      </m:oMath>
      <w:r w:rsidRPr="0029618A">
        <w:rPr>
          <w:rFonts w:eastAsia="Times New Roman"/>
          <w:sz w:val="24"/>
          <w:szCs w:val="24"/>
          <w:highlight w:val="white"/>
        </w:rPr>
        <w:t xml:space="preserve"> и никакая иная</w:t>
      </w:r>
      <w:r>
        <w:rPr>
          <w:rStyle w:val="af"/>
        </w:rPr>
        <w:annotationRef/>
      </w:r>
      <w:r>
        <w:rPr>
          <w:rFonts w:eastAsia="Times New Roman"/>
          <w:sz w:val="24"/>
          <w:szCs w:val="24"/>
          <w:highlight w:val="white"/>
        </w:rPr>
        <w:t xml:space="preserve"> – то в</w:t>
      </w:r>
      <w:r w:rsidRPr="0029618A">
        <w:rPr>
          <w:rFonts w:eastAsia="Times New Roman"/>
          <w:sz w:val="24"/>
          <w:szCs w:val="24"/>
          <w:highlight w:val="white"/>
        </w:rPr>
        <w:t xml:space="preserve">от это уже </w:t>
      </w:r>
      <w:r>
        <w:rPr>
          <w:rFonts w:eastAsia="Times New Roman"/>
          <w:sz w:val="24"/>
          <w:szCs w:val="24"/>
          <w:highlight w:val="white"/>
        </w:rPr>
        <w:t xml:space="preserve">окажется </w:t>
      </w:r>
      <w:r w:rsidRPr="0029618A">
        <w:rPr>
          <w:rFonts w:eastAsia="Times New Roman"/>
          <w:sz w:val="24"/>
          <w:szCs w:val="24"/>
          <w:highlight w:val="white"/>
        </w:rPr>
        <w:t>сильн</w:t>
      </w:r>
      <w:r>
        <w:rPr>
          <w:rFonts w:eastAsia="Times New Roman"/>
          <w:sz w:val="24"/>
          <w:szCs w:val="24"/>
          <w:highlight w:val="white"/>
        </w:rPr>
        <w:t>ым</w:t>
      </w:r>
      <w:r w:rsidRPr="0029618A">
        <w:rPr>
          <w:rFonts w:eastAsia="Times New Roman"/>
          <w:sz w:val="24"/>
          <w:szCs w:val="24"/>
          <w:highlight w:val="white"/>
        </w:rPr>
        <w:t xml:space="preserve"> свойство</w:t>
      </w:r>
      <w:r>
        <w:rPr>
          <w:rFonts w:eastAsia="Times New Roman"/>
          <w:sz w:val="24"/>
          <w:szCs w:val="24"/>
          <w:highlight w:val="white"/>
        </w:rPr>
        <w:t>м, позволяющим</w:t>
      </w:r>
      <w:r w:rsidRPr="0029618A">
        <w:rPr>
          <w:rFonts w:eastAsia="Times New Roman"/>
          <w:sz w:val="24"/>
          <w:szCs w:val="24"/>
          <w:highlight w:val="white"/>
        </w:rPr>
        <w:t xml:space="preserve"> мне не бегать по двору, изучая скорости, а, сидя в кресле</w:t>
      </w:r>
      <w:proofErr w:type="gramEnd"/>
      <w:r w:rsidRPr="0029618A">
        <w:rPr>
          <w:rFonts w:eastAsia="Times New Roman"/>
          <w:sz w:val="24"/>
          <w:szCs w:val="24"/>
          <w:highlight w:val="white"/>
        </w:rPr>
        <w:t>, рисовать стрелки на бумаге</w:t>
      </w:r>
      <w:r>
        <w:rPr>
          <w:rFonts w:eastAsia="Times New Roman"/>
          <w:sz w:val="24"/>
          <w:szCs w:val="24"/>
        </w:rPr>
        <w:t>.</w:t>
      </w:r>
    </w:p>
  </w:comment>
  <w:comment w:id="258" w:author="СБ" w:date="2019-11-10T18:49:00Z" w:initials="С">
    <w:p w14:paraId="57F6D990" w14:textId="489F74D6" w:rsidR="00C47EB6" w:rsidRPr="00F53BCA" w:rsidRDefault="00C47EB6">
      <w:pPr>
        <w:pStyle w:val="af0"/>
      </w:pPr>
      <w:r>
        <w:rPr>
          <w:rStyle w:val="af"/>
        </w:rPr>
        <w:annotationRef/>
      </w:r>
      <w:r>
        <w:t>Исправил</w:t>
      </w:r>
    </w:p>
  </w:comment>
  <w:comment w:id="268" w:author="Пользователь" w:date="2019-11-10T18:49:00Z" w:initials="П">
    <w:p w14:paraId="1A2B97A1" w14:textId="2A4E3D5A" w:rsidR="00C47EB6" w:rsidRDefault="00C47EB6">
      <w:pPr>
        <w:pStyle w:val="af0"/>
      </w:pPr>
      <w:r>
        <w:rPr>
          <w:rStyle w:val="af"/>
        </w:rPr>
        <w:annotationRef/>
      </w:r>
      <w:r>
        <w:t xml:space="preserve">Мне дважды не нравится фраза. 1) Можно сказать, что вектор моделирует стрелку и скорость, но линейное векторное пространство не моделирует вектор. Оно состоит из векторов. 2) Сказать, что стрелка – объект ЛВП... </w:t>
      </w:r>
      <w:proofErr w:type="gramStart"/>
      <w:r>
        <w:t xml:space="preserve">Гм... это, по-моему, даже для научно-популярной книги натяжка :). Там только векторы. </w:t>
      </w:r>
      <w:proofErr w:type="gramEnd"/>
    </w:p>
  </w:comment>
  <w:comment w:id="269" w:author="СБ" w:date="2019-11-10T18:49:00Z" w:initials="С">
    <w:p w14:paraId="73568914" w14:textId="7497D2B0" w:rsidR="00C47EB6" w:rsidRDefault="00C47EB6">
      <w:pPr>
        <w:pStyle w:val="af0"/>
      </w:pPr>
      <w:r>
        <w:rPr>
          <w:rStyle w:val="af"/>
        </w:rPr>
        <w:annotationRef/>
      </w:r>
      <w:r>
        <w:t>Исправил</w:t>
      </w:r>
    </w:p>
  </w:comment>
  <w:comment w:id="276" w:author="Пользователь" w:date="2019-11-10T18:49:00Z" w:initials="П">
    <w:p w14:paraId="1CDDA906" w14:textId="7EA9FF40" w:rsidR="00C47EB6" w:rsidRDefault="00C47EB6">
      <w:pPr>
        <w:pStyle w:val="af0"/>
      </w:pPr>
      <w:r>
        <w:rPr>
          <w:rStyle w:val="af"/>
        </w:rPr>
        <w:annotationRef/>
      </w:r>
      <w:r>
        <w:t xml:space="preserve">Гм. Довольно смелый троп - линейная алгебра как язык. :) Ну </w:t>
      </w:r>
      <w:proofErr w:type="spellStart"/>
      <w:proofErr w:type="gramStart"/>
      <w:r>
        <w:t>ок</w:t>
      </w:r>
      <w:proofErr w:type="spellEnd"/>
      <w:proofErr w:type="gramEnd"/>
      <w:r>
        <w:t xml:space="preserve">, для </w:t>
      </w:r>
      <w:proofErr w:type="spellStart"/>
      <w:r>
        <w:t>научпопа</w:t>
      </w:r>
      <w:proofErr w:type="spellEnd"/>
      <w:r>
        <w:t xml:space="preserve"> авось не страшно :). </w:t>
      </w:r>
    </w:p>
  </w:comment>
  <w:comment w:id="277" w:author="СБ" w:date="2019-11-10T18:49:00Z" w:initials="С">
    <w:p w14:paraId="5AB243AB" w14:textId="1BB948A0" w:rsidR="00C47EB6" w:rsidRDefault="00C47EB6">
      <w:pPr>
        <w:pStyle w:val="af0"/>
      </w:pPr>
      <w:r>
        <w:rPr>
          <w:rStyle w:val="af"/>
        </w:rPr>
        <w:annotationRef/>
      </w:r>
      <w:r>
        <w:t>Предлагаю оставить на усмотрение литературного редактора.</w:t>
      </w:r>
    </w:p>
  </w:comment>
  <w:comment w:id="282" w:author="Пользователь" w:date="2019-11-10T18:49:00Z" w:initials="П">
    <w:p w14:paraId="00328D0E" w14:textId="25B88706" w:rsidR="00C47EB6" w:rsidRDefault="00C47EB6">
      <w:pPr>
        <w:pStyle w:val="af0"/>
      </w:pPr>
      <w:r>
        <w:rPr>
          <w:rStyle w:val="af"/>
        </w:rPr>
        <w:annotationRef/>
      </w:r>
      <w:r>
        <w:t xml:space="preserve">Может, лучше для понятности написать что-то типа: результат также является элементом этого множества? </w:t>
      </w:r>
    </w:p>
  </w:comment>
  <w:comment w:id="283" w:author="СБ" w:date="2019-11-10T18:49:00Z" w:initials="С">
    <w:p w14:paraId="2E23D54D" w14:textId="2B764D3A" w:rsidR="00C47EB6" w:rsidRDefault="00C47EB6">
      <w:pPr>
        <w:pStyle w:val="af0"/>
      </w:pPr>
      <w:r>
        <w:rPr>
          <w:rStyle w:val="af"/>
        </w:rPr>
        <w:annotationRef/>
      </w:r>
      <w:r>
        <w:t>Исправлено</w:t>
      </w:r>
    </w:p>
  </w:comment>
  <w:comment w:id="288" w:author="Пользователь" w:date="2019-11-10T18:49:00Z" w:initials="П">
    <w:p w14:paraId="32B6B6D8" w14:textId="1D6F5969" w:rsidR="00C47EB6" w:rsidRDefault="00C47EB6">
      <w:pPr>
        <w:pStyle w:val="af0"/>
      </w:pPr>
      <w:r>
        <w:rPr>
          <w:rStyle w:val="af"/>
        </w:rPr>
        <w:annotationRef/>
      </w:r>
      <w:r>
        <w:t>Переменные в формулах мелкие – меньше основного шрифта.</w:t>
      </w:r>
    </w:p>
  </w:comment>
  <w:comment w:id="290" w:author="Пользователь" w:date="2019-11-10T18:49:00Z" w:initials="П">
    <w:p w14:paraId="7A4C1FA2" w14:textId="19D14461" w:rsidR="00C47EB6" w:rsidRDefault="00C47EB6">
      <w:pPr>
        <w:pStyle w:val="af0"/>
      </w:pPr>
      <w:r>
        <w:rPr>
          <w:rStyle w:val="af"/>
        </w:rPr>
        <w:annotationRef/>
      </w:r>
      <w:r>
        <w:t>Маршрут, в котором путь туда и обратно совпадают, вряд ли стоит называть радиальным маршрутом. Тем более</w:t>
      </w:r>
      <w:proofErr w:type="gramStart"/>
      <w:r>
        <w:t>,</w:t>
      </w:r>
      <w:proofErr w:type="gramEnd"/>
      <w:r>
        <w:t xml:space="preserve"> что в туризме радиальным маршрутом называют принципиально иное: скажем, москвич приезжает в Питер, а потом ездит "звездочкой" - в Выборг и обратно в Питер, в Гатчину и обратно в Питер, в Петрозаводск и обратно в Питер. </w:t>
      </w:r>
    </w:p>
  </w:comment>
  <w:comment w:id="291" w:author="СБ" w:date="2019-11-10T18:49:00Z" w:initials="С">
    <w:p w14:paraId="3E65E19F" w14:textId="107769B1" w:rsidR="00C47EB6" w:rsidRDefault="00C47EB6">
      <w:pPr>
        <w:pStyle w:val="af0"/>
      </w:pPr>
      <w:r>
        <w:rPr>
          <w:rStyle w:val="af"/>
        </w:rPr>
        <w:annotationRef/>
      </w:r>
      <w:r>
        <w:t xml:space="preserve">Путешествие «звёздочкой», которое вы </w:t>
      </w:r>
      <w:proofErr w:type="gramStart"/>
      <w:r>
        <w:t>описали</w:t>
      </w:r>
      <w:proofErr w:type="gramEnd"/>
      <w:r>
        <w:t xml:space="preserve"> состоит из радиальных маршрутов. Не во всех таких маршрутах </w:t>
      </w:r>
      <w:r w:rsidRPr="0029618A">
        <w:rPr>
          <w:rFonts w:eastAsia="Times New Roman"/>
          <w:sz w:val="24"/>
          <w:szCs w:val="24"/>
        </w:rPr>
        <w:t>прямой и обратный пути совпадают</w:t>
      </w:r>
      <w:r>
        <w:rPr>
          <w:rFonts w:eastAsia="Times New Roman"/>
          <w:sz w:val="24"/>
          <w:szCs w:val="24"/>
        </w:rPr>
        <w:t xml:space="preserve">, но  указанный «особенно честный» маршрут может </w:t>
      </w:r>
      <w:proofErr w:type="spellStart"/>
      <w:r>
        <w:rPr>
          <w:rFonts w:eastAsia="Times New Roman"/>
          <w:sz w:val="24"/>
          <w:szCs w:val="24"/>
        </w:rPr>
        <w:t>обрадать</w:t>
      </w:r>
      <w:proofErr w:type="spellEnd"/>
      <w:r>
        <w:rPr>
          <w:rFonts w:eastAsia="Times New Roman"/>
          <w:sz w:val="24"/>
          <w:szCs w:val="24"/>
        </w:rPr>
        <w:t xml:space="preserve"> таким свойством. Использование термина «радиальный» здесь вполне корректно, но не принципиально. Можно его убрать.</w:t>
      </w:r>
    </w:p>
  </w:comment>
  <w:comment w:id="297" w:author="Пользователь" w:date="2019-11-10T18:49:00Z" w:initials="П">
    <w:p w14:paraId="1EE3443D" w14:textId="4BE9F92C" w:rsidR="00C47EB6" w:rsidRDefault="00C47EB6">
      <w:pPr>
        <w:pStyle w:val="af0"/>
      </w:pPr>
      <w:r>
        <w:t>"</w:t>
      </w:r>
      <w:r>
        <w:rPr>
          <w:rStyle w:val="af"/>
        </w:rPr>
        <w:annotationRef/>
      </w:r>
      <w:r>
        <w:t>Нормировать на численность</w:t>
      </w:r>
      <w:r w:rsidRPr="008107D9">
        <w:t>/</w:t>
      </w:r>
      <w:r>
        <w:t xml:space="preserve">благосостояние" – как-то не очень звучит, по-моему. Может, лучше обойтись вообще без страшного слова "нормировать" и сразу написать что-то вроде "по оси </w:t>
      </w:r>
      <w:r>
        <w:rPr>
          <w:lang w:val="en-US"/>
        </w:rPr>
        <w:t>X</w:t>
      </w:r>
      <w:r w:rsidRPr="008107D9">
        <w:t xml:space="preserve"> </w:t>
      </w:r>
      <w:r>
        <w:t xml:space="preserve">откладываем проценты того-то, по оси </w:t>
      </w:r>
      <w:r>
        <w:rPr>
          <w:lang w:val="en-US"/>
        </w:rPr>
        <w:t>Y</w:t>
      </w:r>
      <w:r>
        <w:t xml:space="preserve"> – проценты того-то"? Правда, выражение "нормировать </w:t>
      </w:r>
      <w:proofErr w:type="gramStart"/>
      <w:r>
        <w:t>на</w:t>
      </w:r>
      <w:proofErr w:type="gramEnd"/>
      <w:r>
        <w:t>" регулярно встречается и дальше.</w:t>
      </w:r>
    </w:p>
  </w:comment>
  <w:comment w:id="301" w:author="Пользователь" w:date="2019-11-10T18:49:00Z" w:initials="П">
    <w:p w14:paraId="2C0468DB" w14:textId="494A5E1D" w:rsidR="00C47EB6" w:rsidRDefault="00C47EB6">
      <w:pPr>
        <w:pStyle w:val="af0"/>
      </w:pPr>
      <w:r>
        <w:rPr>
          <w:rStyle w:val="af"/>
        </w:rPr>
        <w:annotationRef/>
      </w:r>
      <w:r>
        <w:t xml:space="preserve">По-моему, тут как раз уместно вставить иллюстрацию – изобразить пример кривой Лоренца для доходов. Иначе не очень понятно. </w:t>
      </w:r>
      <w:proofErr w:type="gramStart"/>
      <w:r>
        <w:t>Но в соответствии с нижеизложенным иллюстрацию можно нарисовать в точности такой же, как с велосипедистом, просто в другой терминологии.</w:t>
      </w:r>
      <w:proofErr w:type="gramEnd"/>
    </w:p>
  </w:comment>
  <w:comment w:id="304" w:author="Пользователь" w:date="2019-11-10T18:49:00Z" w:initials="П">
    <w:p w14:paraId="15FF9F3B" w14:textId="5E1A24D8" w:rsidR="00C47EB6" w:rsidRDefault="00C47EB6">
      <w:pPr>
        <w:pStyle w:val="af0"/>
      </w:pPr>
      <w:r>
        <w:t>Горка</w:t>
      </w:r>
      <w:r>
        <w:rPr>
          <w:rStyle w:val="af"/>
        </w:rPr>
        <w:annotationRef/>
      </w:r>
      <w:r>
        <w:t xml:space="preserve"> же может быть не симметричной в бытовом смысле этого слова. Может, поискать другое слово? Однородной? Или использовать слово "равномерно"?</w:t>
      </w:r>
    </w:p>
  </w:comment>
  <w:comment w:id="305" w:author="Пользователь" w:date="2019-11-10T18:49:00Z" w:initials="П">
    <w:p w14:paraId="123E6BF2" w14:textId="64015869" w:rsidR="00C47EB6" w:rsidRDefault="00C47EB6">
      <w:pPr>
        <w:pStyle w:val="af0"/>
      </w:pPr>
      <w:r>
        <w:rPr>
          <w:rStyle w:val="af"/>
        </w:rPr>
        <w:annotationRef/>
      </w:r>
      <w:r>
        <w:t xml:space="preserve">И эта фраза будет лучше звучать, если отнести ее </w:t>
      </w:r>
      <w:proofErr w:type="gramStart"/>
      <w:r>
        <w:t>ко</w:t>
      </w:r>
      <w:proofErr w:type="gramEnd"/>
      <w:r>
        <w:t xml:space="preserve"> вставленной иллюстрации с распределением доходов, как предложено выше.</w:t>
      </w:r>
    </w:p>
  </w:comment>
  <w:comment w:id="317" w:author="Пользователь" w:date="2019-11-10T18:49:00Z" w:initials="П">
    <w:p w14:paraId="47021C1E" w14:textId="6124B9FB" w:rsidR="00C47EB6" w:rsidRDefault="00C47EB6">
      <w:pPr>
        <w:pStyle w:val="af0"/>
      </w:pPr>
      <w:r>
        <w:rPr>
          <w:rStyle w:val="af"/>
        </w:rPr>
        <w:annotationRef/>
      </w:r>
      <w:r>
        <w:t xml:space="preserve">Слово "порядка" тут неуместно. Это означает грубую оценку на шкале с масштабом 10, а для нашего случая это совсем не годно. Примерно, приблизительно, около – но не "порядка". Либо указать точное значение. </w:t>
      </w:r>
    </w:p>
  </w:comment>
  <w:comment w:id="319" w:author="СБ" w:date="2019-11-10T18:49:00Z" w:initials="С">
    <w:p w14:paraId="747D76CB" w14:textId="0C78C107" w:rsidR="00C47EB6" w:rsidRDefault="00C47EB6">
      <w:pPr>
        <w:pStyle w:val="af0"/>
      </w:pPr>
      <w:r>
        <w:rPr>
          <w:rStyle w:val="af"/>
        </w:rPr>
        <w:annotationRef/>
      </w:r>
      <w:r>
        <w:t>Исправлено</w:t>
      </w:r>
    </w:p>
  </w:comment>
  <w:comment w:id="326" w:author="Пользователь" w:date="2019-11-10T18:49:00Z" w:initials="П">
    <w:p w14:paraId="2FFF6184" w14:textId="38C1BAE0" w:rsidR="00C47EB6" w:rsidRDefault="00C47EB6">
      <w:pPr>
        <w:pStyle w:val="af0"/>
      </w:pPr>
      <w:r>
        <w:rPr>
          <w:rStyle w:val="af"/>
        </w:rPr>
        <w:annotationRef/>
      </w:r>
      <w:r>
        <w:t xml:space="preserve">Неудачное выражение. Разумеется, они ездят не впустую, раз в них все же есть люди. Надо более мягкий термин. "Статистика по автобусам показывает, что в 75 процентах из них есть свободные места, то есть они используются не оптимально". </w:t>
      </w:r>
    </w:p>
  </w:comment>
  <w:comment w:id="330" w:author="Пользователь" w:date="2019-11-10T18:49:00Z" w:initials="П">
    <w:p w14:paraId="0CC7638D" w14:textId="14E43D6F" w:rsidR="00C47EB6" w:rsidRDefault="00C47EB6">
      <w:pPr>
        <w:pStyle w:val="af0"/>
      </w:pPr>
      <w:r>
        <w:rPr>
          <w:rStyle w:val="af"/>
        </w:rPr>
        <w:annotationRef/>
      </w:r>
      <w:r>
        <w:t xml:space="preserve">С автобусами нормально, 9 неполных из </w:t>
      </w:r>
      <w:r w:rsidRPr="00ED4A1A">
        <w:t>12</w:t>
      </w:r>
      <w:r>
        <w:t xml:space="preserve"> – это 75 процентов. А вот с пассажирами не получается: на рисунке в автобусах сидят 21 </w:t>
      </w:r>
      <w:proofErr w:type="gramStart"/>
      <w:r>
        <w:t>довольный</w:t>
      </w:r>
      <w:proofErr w:type="gramEnd"/>
      <w:r>
        <w:t xml:space="preserve"> и 33 недовольных пассажира. Значит, в переполненных автобусах едет не 64 процента, а примерно 61 (33</w:t>
      </w:r>
      <w:r w:rsidRPr="00DD3418">
        <w:t>/54</w:t>
      </w:r>
      <w:r>
        <w:t>).</w:t>
      </w:r>
    </w:p>
  </w:comment>
  <w:comment w:id="332" w:author="СБ" w:date="2019-11-10T18:49:00Z" w:initials="С">
    <w:p w14:paraId="7EDBFB7E" w14:textId="049214FC" w:rsidR="00C47EB6" w:rsidRDefault="00C47EB6">
      <w:pPr>
        <w:pStyle w:val="af0"/>
      </w:pPr>
      <w:r>
        <w:rPr>
          <w:rStyle w:val="af"/>
        </w:rPr>
        <w:annotationRef/>
      </w:r>
      <w:r>
        <w:t>Исправлено</w:t>
      </w:r>
    </w:p>
  </w:comment>
  <w:comment w:id="377" w:author="Пользователь" w:date="2019-11-10T18:49:00Z" w:initials="П">
    <w:p w14:paraId="3E8DA72D" w14:textId="28877684" w:rsidR="00C47EB6" w:rsidRDefault="00C47EB6">
      <w:pPr>
        <w:pStyle w:val="af0"/>
      </w:pPr>
      <w:r>
        <w:rPr>
          <w:rStyle w:val="af"/>
        </w:rPr>
        <w:annotationRef/>
      </w:r>
      <w:r>
        <w:t>Почему на 20, если на 25?</w:t>
      </w:r>
    </w:p>
  </w:comment>
  <w:comment w:id="378" w:author="СБ" w:date="2019-11-10T18:49:00Z" w:initials="С">
    <w:p w14:paraId="3930C34A" w14:textId="621FF3E1" w:rsidR="00C47EB6" w:rsidRDefault="00C47EB6">
      <w:pPr>
        <w:pStyle w:val="af0"/>
      </w:pPr>
      <w:r>
        <w:rPr>
          <w:rStyle w:val="af"/>
        </w:rPr>
        <w:annotationRef/>
      </w:r>
      <w:r>
        <w:t>Исправлено</w:t>
      </w:r>
    </w:p>
  </w:comment>
  <w:comment w:id="383" w:author="Пользователь" w:date="2019-11-10T18:49:00Z" w:initials="П">
    <w:p w14:paraId="3551F83D" w14:textId="5C3A16FD" w:rsidR="00C47EB6" w:rsidRDefault="00C47EB6">
      <w:pPr>
        <w:pStyle w:val="af0"/>
      </w:pPr>
      <w:r>
        <w:rPr>
          <w:rStyle w:val="af"/>
        </w:rPr>
        <w:annotationRef/>
      </w:r>
      <w:r>
        <w:t>Возможно, лучше так: "Крайнее проявление парадокса инспекции..."</w:t>
      </w:r>
    </w:p>
  </w:comment>
  <w:comment w:id="385" w:author="Пользователь" w:date="2019-11-10T18:49:00Z" w:initials="П">
    <w:p w14:paraId="47BA3C71" w14:textId="3C2331B5" w:rsidR="00C47EB6" w:rsidRDefault="00C47EB6">
      <w:pPr>
        <w:pStyle w:val="af0"/>
      </w:pPr>
      <w:r>
        <w:rPr>
          <w:rStyle w:val="af"/>
        </w:rPr>
        <w:annotationRef/>
      </w:r>
      <w:r>
        <w:t>Если он без масла, то это не бутерброд. Поэтому заменил куском хлеба.</w:t>
      </w:r>
    </w:p>
  </w:comment>
  <w:comment w:id="386" w:author="СБ" w:date="2019-11-10T18:49:00Z" w:initials="С">
    <w:p w14:paraId="73D856F8" w14:textId="4490CCC6" w:rsidR="00C47EB6" w:rsidRDefault="00C47EB6">
      <w:pPr>
        <w:pStyle w:val="af0"/>
      </w:pPr>
      <w:r>
        <w:rPr>
          <w:rStyle w:val="af"/>
        </w:rPr>
        <w:annotationRef/>
      </w:r>
      <w:r>
        <w:t>Исправил</w:t>
      </w:r>
    </w:p>
  </w:comment>
  <w:comment w:id="388" w:author="Пользователь" w:date="2019-11-10T18:49:00Z" w:initials="П">
    <w:p w14:paraId="772D817A" w14:textId="4750EBCE" w:rsidR="00C47EB6" w:rsidRDefault="00C47EB6">
      <w:pPr>
        <w:pStyle w:val="af0"/>
      </w:pPr>
      <w:r>
        <w:rPr>
          <w:rStyle w:val="af"/>
        </w:rPr>
        <w:annotationRef/>
      </w:r>
      <w:r>
        <w:t xml:space="preserve">Здесь лучше добавить слово "объем". Да и в целом невредно сказать, что мера – это "обобщенный объем". </w:t>
      </w:r>
    </w:p>
  </w:comment>
  <w:comment w:id="392" w:author="Пользователь" w:date="2019-11-10T18:49:00Z" w:initials="П">
    <w:p w14:paraId="526203C9" w14:textId="0D9E6AA1" w:rsidR="00C47EB6" w:rsidRDefault="00C47EB6">
      <w:pPr>
        <w:pStyle w:val="af0"/>
      </w:pPr>
      <w:r>
        <w:rPr>
          <w:rStyle w:val="af"/>
        </w:rPr>
        <w:annotationRef/>
      </w:r>
      <w:r>
        <w:t xml:space="preserve">Пункт 2 - двусмысленность: то ли это определение конечной меры, то ли среди конечных мер существует подкласс с конечной мерой. </w:t>
      </w:r>
    </w:p>
  </w:comment>
  <w:comment w:id="400" w:author="Пользователь" w:date="2019-11-10T18:49:00Z" w:initials="П">
    <w:p w14:paraId="4692A680" w14:textId="45A96606" w:rsidR="00C47EB6" w:rsidRDefault="00C47EB6">
      <w:pPr>
        <w:pStyle w:val="af0"/>
      </w:pPr>
      <w:r>
        <w:rPr>
          <w:rStyle w:val="af"/>
        </w:rPr>
        <w:annotationRef/>
      </w:r>
      <w:r>
        <w:t>Все же обычно в определение аддитивности входят непересекающиеся множества. Я бы писал: "Мера объединения двух непересекающихся множеств равна сумме мер этих множеств (</w:t>
      </w:r>
      <w:proofErr w:type="spellStart"/>
      <w:r>
        <w:t>аддитивность</w:t>
      </w:r>
      <w:proofErr w:type="spellEnd"/>
      <w:r>
        <w:t>)". Если для последующих вычислений с картой важна именно эта формула, то дописать и ее – как следствие.</w:t>
      </w:r>
    </w:p>
  </w:comment>
  <w:comment w:id="405" w:author="Пользователь" w:date="2019-11-10T18:49:00Z" w:initials="П">
    <w:p w14:paraId="3D6ECD04" w14:textId="0459BD8F" w:rsidR="00C47EB6" w:rsidRDefault="00C47EB6">
      <w:pPr>
        <w:pStyle w:val="af0"/>
      </w:pPr>
      <w:r>
        <w:rPr>
          <w:rStyle w:val="af"/>
        </w:rPr>
        <w:annotationRef/>
      </w:r>
      <w:r>
        <w:t>Внутреннее противоречие. Нельзя писать, что любое количество по идее должно быть мерой, и одновременно доказывать, что существует некоторое количество, которое не есть мера. Как-то надо убирать "любое количество".</w:t>
      </w:r>
    </w:p>
  </w:comment>
  <w:comment w:id="407" w:author="Пользователь" w:date="2019-11-10T18:49:00Z" w:initials="П">
    <w:p w14:paraId="795281DC" w14:textId="610692E3" w:rsidR="00C47EB6" w:rsidRDefault="00C47EB6">
      <w:pPr>
        <w:pStyle w:val="af0"/>
      </w:pPr>
      <w:r>
        <w:rPr>
          <w:rStyle w:val="af"/>
        </w:rPr>
        <w:annotationRef/>
      </w:r>
      <w:r>
        <w:t>Не понимаю, что может быть фигурального в этой строке. Там не фигуральное, а самое буквальное толкование – речь о двух молодых людях, которым в сумме 35 лет.</w:t>
      </w:r>
    </w:p>
  </w:comment>
  <w:comment w:id="421" w:author="СБ" w:date="2019-11-10T18:49:00Z" w:initials="С">
    <w:p w14:paraId="46077DC1" w14:textId="70FA2D00" w:rsidR="00C47EB6" w:rsidRDefault="00C47EB6">
      <w:pPr>
        <w:pStyle w:val="af0"/>
      </w:pPr>
      <w:r>
        <w:rPr>
          <w:rStyle w:val="af"/>
        </w:rPr>
        <w:annotationRef/>
      </w:r>
      <w:r>
        <w:t>Предложил поправку</w:t>
      </w:r>
    </w:p>
  </w:comment>
  <w:comment w:id="427" w:author="СБ" w:date="2019-11-10T18:49:00Z" w:initials="С">
    <w:p w14:paraId="102E687C" w14:textId="2ACA2651" w:rsidR="00C47EB6" w:rsidRDefault="00C47EB6">
      <w:pPr>
        <w:pStyle w:val="af0"/>
      </w:pPr>
      <w:r>
        <w:rPr>
          <w:rStyle w:val="af"/>
        </w:rPr>
        <w:annotationRef/>
      </w:r>
      <w:r>
        <w:t>Добавил поправку</w:t>
      </w:r>
    </w:p>
  </w:comment>
  <w:comment w:id="431" w:author="Пользователь" w:date="2019-11-10T18:49:00Z" w:initials="П">
    <w:p w14:paraId="17F2D856" w14:textId="250A5E14" w:rsidR="00C47EB6" w:rsidRDefault="00C47EB6">
      <w:pPr>
        <w:pStyle w:val="af0"/>
      </w:pPr>
      <w:r>
        <w:rPr>
          <w:rStyle w:val="af"/>
        </w:rPr>
        <w:annotationRef/>
      </w:r>
      <w:r>
        <w:t xml:space="preserve">Я не физик, конечно, и могу ошибаться, но у меня сомнения в том, что громкость крика является мерой. Там вроде логарифмическая зависимость восприятия от интенсивности звука по Веберу - </w:t>
      </w:r>
      <w:proofErr w:type="spellStart"/>
      <w:r>
        <w:t>Фехнеру</w:t>
      </w:r>
      <w:proofErr w:type="spellEnd"/>
      <w:r>
        <w:t xml:space="preserve">. И смутно вспоминается, что </w:t>
      </w:r>
      <w:proofErr w:type="gramStart"/>
      <w:r>
        <w:t>двое людей</w:t>
      </w:r>
      <w:proofErr w:type="gramEnd"/>
      <w:r>
        <w:t xml:space="preserve"> кричат не вдвое громче, чем один. Но, повторюсь, тут я не специалист, конечно. </w:t>
      </w:r>
    </w:p>
  </w:comment>
  <w:comment w:id="433" w:author="Пользователь" w:date="2019-11-10T18:49:00Z" w:initials="П">
    <w:p w14:paraId="07E09E42" w14:textId="77777777" w:rsidR="00C47EB6" w:rsidRDefault="00C47EB6">
      <w:pPr>
        <w:pStyle w:val="af0"/>
      </w:pPr>
      <w:r>
        <w:rPr>
          <w:rStyle w:val="af"/>
        </w:rPr>
        <w:annotationRef/>
      </w:r>
      <w:r>
        <w:t xml:space="preserve">То, что написано далее – не определение </w:t>
      </w:r>
      <w:proofErr w:type="spellStart"/>
      <w:r>
        <w:t>колмогоровской</w:t>
      </w:r>
      <w:proofErr w:type="spellEnd"/>
      <w:r>
        <w:t xml:space="preserve"> вероятности. Это – как и написано перед списком – всего лишь набор свойств, вытекающих из аксиоматики. </w:t>
      </w:r>
    </w:p>
    <w:p w14:paraId="1FC77D2C" w14:textId="77777777" w:rsidR="00C47EB6" w:rsidRDefault="00C47EB6">
      <w:pPr>
        <w:pStyle w:val="af0"/>
      </w:pPr>
    </w:p>
    <w:p w14:paraId="4131ADF4" w14:textId="77777777" w:rsidR="00C47EB6" w:rsidRDefault="00C47EB6">
      <w:pPr>
        <w:pStyle w:val="af0"/>
      </w:pPr>
      <w:r>
        <w:t xml:space="preserve">Ни определения, ни аксиоматики у вас нет. </w:t>
      </w:r>
    </w:p>
    <w:p w14:paraId="5DE2D054" w14:textId="2544D702" w:rsidR="00C47EB6" w:rsidRDefault="00C47EB6">
      <w:pPr>
        <w:pStyle w:val="af0"/>
      </w:pPr>
    </w:p>
    <w:p w14:paraId="7F6461E1" w14:textId="3A94AE90" w:rsidR="00C47EB6" w:rsidRDefault="00C47EB6">
      <w:pPr>
        <w:pStyle w:val="af0"/>
      </w:pPr>
      <w:r>
        <w:t xml:space="preserve">Пусть Ω – множество, </w:t>
      </w:r>
      <w:r>
        <w:rPr>
          <w:lang w:val="en-US"/>
        </w:rPr>
        <w:t>F</w:t>
      </w:r>
      <w:r w:rsidRPr="0000679A">
        <w:t xml:space="preserve"> </w:t>
      </w:r>
      <w:r>
        <w:t xml:space="preserve">– сигма-алгебра его подмножеств (ее элементы трактуются как случайные события). Тогда функция </w:t>
      </w:r>
      <w:r>
        <w:rPr>
          <w:lang w:val="en-US"/>
        </w:rPr>
        <w:t>P</w:t>
      </w:r>
      <w:r>
        <w:t xml:space="preserve">, сопоставляющая каждому элементу </w:t>
      </w:r>
      <w:r>
        <w:rPr>
          <w:lang w:val="en-US"/>
        </w:rPr>
        <w:t>F</w:t>
      </w:r>
      <w:r>
        <w:t xml:space="preserve"> число, называется вероятностью, если</w:t>
      </w:r>
    </w:p>
    <w:p w14:paraId="6AAC5046" w14:textId="03C8E7FA" w:rsidR="00C47EB6" w:rsidRDefault="00C47EB6">
      <w:pPr>
        <w:pStyle w:val="af0"/>
      </w:pPr>
      <w:r>
        <w:t xml:space="preserve">1) </w:t>
      </w:r>
      <w:r>
        <w:rPr>
          <w:lang w:val="en-US"/>
        </w:rPr>
        <w:t>P</w:t>
      </w:r>
      <w:r>
        <w:t xml:space="preserve"> ≥ 0</w:t>
      </w:r>
    </w:p>
    <w:p w14:paraId="4D7807BC" w14:textId="53E2D21C" w:rsidR="00C47EB6" w:rsidRPr="00FF205B" w:rsidRDefault="00C47EB6">
      <w:pPr>
        <w:pStyle w:val="af0"/>
      </w:pPr>
      <w:r>
        <w:t xml:space="preserve">2) </w:t>
      </w:r>
      <w:r>
        <w:rPr>
          <w:lang w:val="en-US"/>
        </w:rPr>
        <w:t>P</w:t>
      </w:r>
      <w:r w:rsidRPr="0000679A">
        <w:t xml:space="preserve"> </w:t>
      </w:r>
      <w:r w:rsidRPr="00FF205B">
        <w:t>(</w:t>
      </w:r>
      <w:r>
        <w:t>Ω</w:t>
      </w:r>
      <w:r w:rsidRPr="00FF205B">
        <w:t>)</w:t>
      </w:r>
      <w:r>
        <w:t xml:space="preserve"> </w:t>
      </w:r>
      <w:r w:rsidRPr="00FF205B">
        <w:t>=</w:t>
      </w:r>
      <w:r>
        <w:t xml:space="preserve"> </w:t>
      </w:r>
      <w:r w:rsidRPr="00FF205B">
        <w:t>1</w:t>
      </w:r>
    </w:p>
    <w:p w14:paraId="2B905B7E" w14:textId="3CB60CE9" w:rsidR="00C47EB6" w:rsidRDefault="00C47EB6">
      <w:pPr>
        <w:pStyle w:val="af0"/>
      </w:pPr>
      <w:r w:rsidRPr="00FF205B">
        <w:t xml:space="preserve">3) </w:t>
      </w:r>
      <w:r>
        <w:rPr>
          <w:lang w:val="en-US"/>
        </w:rPr>
        <w:t>P</w:t>
      </w:r>
      <w:r>
        <w:t xml:space="preserve"> </w:t>
      </w:r>
      <w:proofErr w:type="gramStart"/>
      <w:r>
        <w:t>сигма-аддитивна</w:t>
      </w:r>
      <w:proofErr w:type="gramEnd"/>
      <w:r>
        <w:t xml:space="preserve"> (вероятность счетного объединения непересекающихся событий равна сумме их вероятностей). Тут нужна соответствующая формула, но поленюсь вставлять. </w:t>
      </w:r>
    </w:p>
    <w:p w14:paraId="0AE299C5" w14:textId="3F677FE9" w:rsidR="00C47EB6" w:rsidRDefault="00C47EB6">
      <w:pPr>
        <w:pStyle w:val="af0"/>
      </w:pPr>
    </w:p>
    <w:p w14:paraId="00A2EFCE" w14:textId="16F7B119" w:rsidR="00C47EB6" w:rsidRDefault="00C47EB6">
      <w:pPr>
        <w:pStyle w:val="af0"/>
      </w:pPr>
      <w:r>
        <w:t>Вот из этих аксиом вытекает уже все, что написано ниже.</w:t>
      </w:r>
    </w:p>
    <w:p w14:paraId="4E028BFB" w14:textId="240009E4" w:rsidR="00C47EB6" w:rsidRPr="0000679A" w:rsidRDefault="00C47EB6">
      <w:pPr>
        <w:pStyle w:val="af0"/>
      </w:pPr>
    </w:p>
  </w:comment>
  <w:comment w:id="434" w:author="СБ" w:date="2019-11-10T18:49:00Z" w:initials="С">
    <w:p w14:paraId="33F08F6C" w14:textId="5767EAEF" w:rsidR="00C47EB6" w:rsidRDefault="00C47EB6">
      <w:pPr>
        <w:pStyle w:val="af0"/>
      </w:pPr>
      <w:r>
        <w:rPr>
          <w:rStyle w:val="af"/>
        </w:rPr>
        <w:annotationRef/>
      </w:r>
      <w:r>
        <w:t>Исправлено</w:t>
      </w:r>
    </w:p>
  </w:comment>
  <w:comment w:id="449" w:author="Пользователь" w:date="2019-11-10T18:49:00Z" w:initials="П">
    <w:p w14:paraId="5A974B6E" w14:textId="78C64F07" w:rsidR="00C47EB6" w:rsidRDefault="00C47EB6">
      <w:pPr>
        <w:pStyle w:val="af0"/>
      </w:pPr>
      <w:r>
        <w:rPr>
          <w:rStyle w:val="af"/>
        </w:rPr>
        <w:annotationRef/>
      </w:r>
      <w:r>
        <w:t xml:space="preserve">Не совсем точно. Сначала определяется вероятностная мера, а от этого пространство станет вероятностным. Но вероятность формально определяется на произвольном множестве с </w:t>
      </w:r>
      <w:proofErr w:type="gramStart"/>
      <w:r>
        <w:t>сигма-алгеброй</w:t>
      </w:r>
      <w:proofErr w:type="gramEnd"/>
      <w:r>
        <w:t xml:space="preserve"> подмножеств, и уже после этого оно станет вероятностным пространством – тройкой (Ω</w:t>
      </w:r>
      <w:r w:rsidRPr="00812A60">
        <w:t xml:space="preserve">, </w:t>
      </w:r>
      <w:r>
        <w:rPr>
          <w:lang w:val="en-US"/>
        </w:rPr>
        <w:t>F</w:t>
      </w:r>
      <w:r w:rsidRPr="00812A60">
        <w:t xml:space="preserve">, </w:t>
      </w:r>
      <w:r>
        <w:rPr>
          <w:lang w:val="en-US"/>
        </w:rPr>
        <w:t>P</w:t>
      </w:r>
      <w:r>
        <w:t>), как определено выше в примечании.</w:t>
      </w:r>
    </w:p>
  </w:comment>
  <w:comment w:id="471" w:author="Пользователь" w:date="2019-11-10T18:49:00Z" w:initials="П">
    <w:p w14:paraId="268A44F3" w14:textId="76089C4E" w:rsidR="00C47EB6" w:rsidRDefault="00C47EB6">
      <w:pPr>
        <w:pStyle w:val="af0"/>
      </w:pPr>
      <w:r>
        <w:rPr>
          <w:rStyle w:val="af"/>
        </w:rPr>
        <w:annotationRef/>
      </w:r>
      <w:r>
        <w:t xml:space="preserve">В примечании ошибка. </w:t>
      </w:r>
      <w:proofErr w:type="gramStart"/>
      <w:r>
        <w:t>Событие "смерть" не является объединением события "старость", "болезнь" и т.д.</w:t>
      </w:r>
      <w:proofErr w:type="gramEnd"/>
      <w:r>
        <w:t xml:space="preserve"> Оно является объединением событий "смерть от старости", "смерть от болезни" и т.д.</w:t>
      </w:r>
    </w:p>
  </w:comment>
  <w:comment w:id="472" w:author="СБ" w:date="2019-11-10T18:49:00Z" w:initials="С">
    <w:p w14:paraId="0C2EEEAD" w14:textId="7F13C16E" w:rsidR="00C47EB6" w:rsidRDefault="00C47EB6">
      <w:pPr>
        <w:pStyle w:val="af0"/>
      </w:pPr>
      <w:r>
        <w:rPr>
          <w:rStyle w:val="af"/>
        </w:rPr>
        <w:annotationRef/>
      </w:r>
      <w:r>
        <w:t>Исправлено</w:t>
      </w:r>
    </w:p>
  </w:comment>
  <w:comment w:id="485" w:author="Пользователь" w:date="2019-11-10T18:49:00Z" w:initials="П">
    <w:p w14:paraId="1FF6512B" w14:textId="5A293722" w:rsidR="00C47EB6" w:rsidRDefault="00C47EB6">
      <w:pPr>
        <w:pStyle w:val="af0"/>
      </w:pPr>
      <w:r>
        <w:rPr>
          <w:rStyle w:val="af"/>
        </w:rPr>
        <w:annotationRef/>
      </w:r>
      <w:r>
        <w:t xml:space="preserve">Ровно то же: лучше заменить на </w:t>
      </w:r>
      <w:proofErr w:type="spellStart"/>
      <w:r>
        <w:t>аддитивность</w:t>
      </w:r>
      <w:proofErr w:type="spellEnd"/>
      <w:r>
        <w:t xml:space="preserve"> для несовместных событий. </w:t>
      </w:r>
    </w:p>
  </w:comment>
  <w:comment w:id="486" w:author="СБ" w:date="2019-11-10T18:49:00Z" w:initials="С">
    <w:p w14:paraId="660E5BDD" w14:textId="6D1A6785" w:rsidR="00C47EB6" w:rsidRDefault="00C47EB6">
      <w:pPr>
        <w:pStyle w:val="af0"/>
      </w:pPr>
      <w:r>
        <w:rPr>
          <w:rStyle w:val="af"/>
        </w:rPr>
        <w:annotationRef/>
      </w:r>
      <w:r>
        <w:t>Исправлено</w:t>
      </w:r>
    </w:p>
  </w:comment>
  <w:comment w:id="488" w:author="Пользователь" w:date="2019-11-10T18:49:00Z" w:initials="П">
    <w:p w14:paraId="7A3509CF" w14:textId="56EC0778" w:rsidR="00C47EB6" w:rsidRDefault="00C47EB6">
      <w:pPr>
        <w:pStyle w:val="af0"/>
      </w:pPr>
      <w:r>
        <w:rPr>
          <w:rStyle w:val="af"/>
        </w:rPr>
        <w:annotationRef/>
      </w:r>
      <w:r>
        <w:t xml:space="preserve">Это очень неудачная конструкция, поскольку счетное множество – по определению бесконечное. Возможно, пропущено "или"? </w:t>
      </w:r>
    </w:p>
  </w:comment>
  <w:comment w:id="490" w:author="СБ" w:date="2019-11-10T18:49:00Z" w:initials="С">
    <w:p w14:paraId="48ACB8F4" w14:textId="2AD3766C" w:rsidR="00C47EB6" w:rsidRDefault="00C47EB6">
      <w:pPr>
        <w:pStyle w:val="af0"/>
      </w:pPr>
      <w:r>
        <w:rPr>
          <w:rStyle w:val="af"/>
        </w:rPr>
        <w:annotationRef/>
      </w:r>
      <w:r>
        <w:t>Исправлено</w:t>
      </w:r>
    </w:p>
  </w:comment>
  <w:comment w:id="498" w:author="Пользователь" w:date="2019-11-10T18:49:00Z" w:initials="П">
    <w:p w14:paraId="68D63FDD" w14:textId="460EDEDB" w:rsidR="00C47EB6" w:rsidRDefault="00C47EB6">
      <w:pPr>
        <w:pStyle w:val="af0"/>
      </w:pPr>
      <w:r>
        <w:rPr>
          <w:rStyle w:val="af"/>
        </w:rPr>
        <w:annotationRef/>
      </w:r>
      <w:r>
        <w:t>Неудачная формулировка. Комбинаторный подсчет дает количество вариантов, и поэтому вероятностью он не может быть.</w:t>
      </w:r>
    </w:p>
  </w:comment>
  <w:comment w:id="499" w:author="СБ" w:date="2019-11-10T18:49:00Z" w:initials="С">
    <w:p w14:paraId="0D72CC2D" w14:textId="5B13830B" w:rsidR="00C47EB6" w:rsidRDefault="00C47EB6">
      <w:pPr>
        <w:pStyle w:val="af0"/>
      </w:pPr>
      <w:r>
        <w:rPr>
          <w:rStyle w:val="af"/>
        </w:rPr>
        <w:annotationRef/>
      </w:r>
      <w:r>
        <w:t>Исправлено</w:t>
      </w:r>
    </w:p>
  </w:comment>
  <w:comment w:id="504" w:author="Пользователь" w:date="2019-11-10T18:49:00Z" w:initials="П">
    <w:p w14:paraId="37E77869" w14:textId="5C13F62E" w:rsidR="00C47EB6" w:rsidRDefault="00C47EB6">
      <w:pPr>
        <w:pStyle w:val="af0"/>
      </w:pPr>
      <w:r>
        <w:rPr>
          <w:rStyle w:val="af"/>
        </w:rPr>
        <w:annotationRef/>
      </w:r>
      <w:r>
        <w:t xml:space="preserve">Я вообще не вижу смысла говорить об "аналогиях" между вероятностью и мерой, если вероятность и есть мера. </w:t>
      </w:r>
      <w:proofErr w:type="gramStart"/>
      <w:r>
        <w:t xml:space="preserve">Это нелогично выглядит :). </w:t>
      </w:r>
      <w:proofErr w:type="gramEnd"/>
    </w:p>
  </w:comment>
  <w:comment w:id="505" w:author="СБ" w:date="2019-11-10T18:49:00Z" w:initials="С">
    <w:p w14:paraId="04F996F7" w14:textId="21FA530F" w:rsidR="00C47EB6" w:rsidRDefault="00C47EB6">
      <w:pPr>
        <w:pStyle w:val="af0"/>
      </w:pPr>
      <w:r>
        <w:rPr>
          <w:rStyle w:val="af"/>
        </w:rPr>
        <w:annotationRef/>
      </w:r>
      <w:r>
        <w:t>Возможно, это абзац стоит выбросить.</w:t>
      </w:r>
    </w:p>
  </w:comment>
  <w:comment w:id="509" w:author="Пользователь" w:date="2019-11-10T18:49:00Z" w:initials="П">
    <w:p w14:paraId="04D82698" w14:textId="1F13E7A5" w:rsidR="00C47EB6" w:rsidRDefault="00C47EB6">
      <w:pPr>
        <w:pStyle w:val="af0"/>
      </w:pPr>
      <w:r>
        <w:rPr>
          <w:rStyle w:val="af"/>
        </w:rPr>
        <w:annotationRef/>
      </w:r>
      <w:r>
        <w:t xml:space="preserve">Мне не нравится эта фраза. Все, что мы вводим определениями в какой-то области математики, является последствиями выбранной аксиоматики. Поэтому фраза, что у нас есть понятие, не связанное с </w:t>
      </w:r>
      <w:proofErr w:type="spellStart"/>
      <w:r>
        <w:t>колмогоровской</w:t>
      </w:r>
      <w:proofErr w:type="spellEnd"/>
      <w:r>
        <w:t xml:space="preserve"> аксиоматикой, режет глаз. То, что хочет сказать автор, отражается известной максимой: по большому счету, теория вероятностей – это математический анализ на пространстве меры 1 плюс понятие независимости. Но эта максима все же выражает отделенность, скажем так, от абстрактной теории меры, а не от аксиоматики Колмогорова. </w:t>
      </w:r>
    </w:p>
  </w:comment>
  <w:comment w:id="510" w:author="СБ" w:date="2019-11-10T18:49:00Z" w:initials="С">
    <w:p w14:paraId="0B900BEF" w14:textId="0C5B6166" w:rsidR="00C47EB6" w:rsidRDefault="00C47EB6">
      <w:pPr>
        <w:pStyle w:val="af0"/>
      </w:pPr>
      <w:r>
        <w:rPr>
          <w:rStyle w:val="af"/>
        </w:rPr>
        <w:annotationRef/>
      </w:r>
      <w:r>
        <w:t>Переформулировал корректнее.</w:t>
      </w:r>
    </w:p>
  </w:comment>
  <w:comment w:id="528" w:author="Пользователь" w:date="2019-11-10T18:49:00Z" w:initials="П">
    <w:p w14:paraId="0264C399" w14:textId="2DA1624A" w:rsidR="00C47EB6" w:rsidRDefault="00C47EB6">
      <w:pPr>
        <w:pStyle w:val="af0"/>
      </w:pPr>
      <w:r>
        <w:rPr>
          <w:rStyle w:val="af"/>
        </w:rPr>
        <w:annotationRef/>
      </w:r>
      <w:r>
        <w:t>Я бы написал что-то вроде: "Такой подход в целом характерен для математики". Все-таки математика работает и другими способами</w:t>
      </w:r>
      <w:proofErr w:type="gramStart"/>
      <w:r>
        <w:t xml:space="preserve"> :). </w:t>
      </w:r>
      <w:proofErr w:type="gramEnd"/>
    </w:p>
  </w:comment>
  <w:comment w:id="529" w:author="СБ" w:date="2019-11-10T18:49:00Z" w:initials="С">
    <w:p w14:paraId="0B455002" w14:textId="1254EC0C" w:rsidR="00C47EB6" w:rsidRDefault="00C47EB6">
      <w:pPr>
        <w:pStyle w:val="af0"/>
      </w:pPr>
      <w:r>
        <w:rPr>
          <w:rStyle w:val="af"/>
        </w:rPr>
        <w:annotationRef/>
      </w:r>
      <w:r>
        <w:t>Принято</w:t>
      </w:r>
    </w:p>
  </w:comment>
  <w:comment w:id="536" w:author="Пользователь" w:date="2019-11-10T18:49:00Z" w:initials="П">
    <w:p w14:paraId="234475E5" w14:textId="73E0FE7F" w:rsidR="00C47EB6" w:rsidRDefault="00C47EB6">
      <w:pPr>
        <w:pStyle w:val="af0"/>
      </w:pPr>
      <w:r>
        <w:rPr>
          <w:rStyle w:val="af"/>
        </w:rPr>
        <w:annotationRef/>
      </w:r>
      <w:proofErr w:type="gramStart"/>
      <w:r>
        <w:t xml:space="preserve">Я бы не согласился, что вероятность </w:t>
      </w:r>
      <w:r w:rsidRPr="0088700D">
        <w:rPr>
          <w:i/>
        </w:rPr>
        <w:t>плохо</w:t>
      </w:r>
      <w:r>
        <w:t xml:space="preserve"> </w:t>
      </w:r>
      <w:r w:rsidRPr="00206568">
        <w:rPr>
          <w:i/>
        </w:rPr>
        <w:t>согласуется</w:t>
      </w:r>
      <w:r>
        <w:t xml:space="preserve"> с операциями объединения и пересечения :). </w:t>
      </w:r>
      <w:proofErr w:type="gramEnd"/>
    </w:p>
  </w:comment>
  <w:comment w:id="537" w:author="СБ" w:date="2019-11-10T18:49:00Z" w:initials="С">
    <w:p w14:paraId="757CEB58" w14:textId="2278B1AF" w:rsidR="00C47EB6" w:rsidRDefault="00C47EB6">
      <w:pPr>
        <w:pStyle w:val="af0"/>
      </w:pPr>
      <w:r>
        <w:rPr>
          <w:rStyle w:val="af"/>
        </w:rPr>
        <w:annotationRef/>
      </w:r>
      <w:r>
        <w:t>Исправлено</w:t>
      </w:r>
    </w:p>
  </w:comment>
  <w:comment w:id="547" w:author="Пользователь" w:date="2019-11-10T18:49:00Z" w:initials="П">
    <w:p w14:paraId="7A3DC772" w14:textId="48E1478A" w:rsidR="00C47EB6" w:rsidRDefault="00C47EB6">
      <w:pPr>
        <w:pStyle w:val="af0"/>
      </w:pPr>
      <w:proofErr w:type="gramStart"/>
      <w:r>
        <w:t>"</w:t>
      </w:r>
      <w:r>
        <w:rPr>
          <w:rStyle w:val="af"/>
        </w:rPr>
        <w:annotationRef/>
      </w:r>
      <w:r>
        <w:t xml:space="preserve">Область, понятная гармоничностью визуализаций"  - это точно удачная и понятная конструкция? :) </w:t>
      </w:r>
      <w:proofErr w:type="gramEnd"/>
    </w:p>
  </w:comment>
  <w:comment w:id="548" w:author="СБ" w:date="2019-11-10T18:49:00Z" w:initials="С">
    <w:p w14:paraId="21AAE824" w14:textId="556691A0" w:rsidR="00C47EB6" w:rsidRDefault="00C47EB6">
      <w:pPr>
        <w:pStyle w:val="af0"/>
      </w:pPr>
      <w:r>
        <w:rPr>
          <w:rStyle w:val="af"/>
        </w:rPr>
        <w:annotationRef/>
      </w:r>
      <w:r>
        <w:t>Переписал</w:t>
      </w:r>
    </w:p>
  </w:comment>
  <w:comment w:id="551" w:author="Пользователь" w:date="2019-11-10T18:49:00Z" w:initials="П">
    <w:p w14:paraId="3BF9BEC1" w14:textId="73B91F9B" w:rsidR="00C47EB6" w:rsidRDefault="00C47EB6">
      <w:pPr>
        <w:pStyle w:val="af0"/>
      </w:pPr>
      <w:r>
        <w:rPr>
          <w:rStyle w:val="af"/>
        </w:rPr>
        <w:annotationRef/>
      </w:r>
      <w:r>
        <w:t>Не ноль, а вышеуказанное "какое-то конкретное число".</w:t>
      </w:r>
    </w:p>
  </w:comment>
  <w:comment w:id="553" w:author="СБ" w:date="2019-11-10T18:49:00Z" w:initials="С">
    <w:p w14:paraId="762644A4" w14:textId="492534F5" w:rsidR="00C47EB6" w:rsidRDefault="00C47EB6">
      <w:pPr>
        <w:pStyle w:val="af0"/>
      </w:pPr>
      <w:r>
        <w:rPr>
          <w:rStyle w:val="af"/>
        </w:rPr>
        <w:annotationRef/>
      </w:r>
      <w:r>
        <w:t>Исправлено</w:t>
      </w:r>
    </w:p>
  </w:comment>
  <w:comment w:id="559" w:author="Пользователь" w:date="2019-11-10T18:49:00Z" w:initials="П">
    <w:p w14:paraId="1C7627EA" w14:textId="77777777" w:rsidR="00C47EB6" w:rsidRPr="00155EEE" w:rsidRDefault="00C47EB6" w:rsidP="00E476D4">
      <w:pPr>
        <w:pStyle w:val="af0"/>
      </w:pPr>
      <w:r>
        <w:rPr>
          <w:rStyle w:val="af"/>
        </w:rPr>
        <w:annotationRef/>
      </w:r>
      <w:r>
        <w:t>Я привык к термину "почти наверное", он звучит не так разговорно</w:t>
      </w:r>
      <w:proofErr w:type="gramStart"/>
      <w:r>
        <w:t xml:space="preserve"> Н</w:t>
      </w:r>
      <w:proofErr w:type="gramEnd"/>
      <w:r>
        <w:t xml:space="preserve">о это мелочь, главное - да никогда математики так не скажут в данном случае. "Почти наверное" пренебрегает событиями нулевой меры, а в нашем случае событие имеет ненулевую вероятность при любом </w:t>
      </w:r>
      <w:r>
        <w:rPr>
          <w:lang w:val="en-US"/>
        </w:rPr>
        <w:t>n</w:t>
      </w:r>
      <w:r>
        <w:t xml:space="preserve">. Это вообще не имеет отношения </w:t>
      </w:r>
      <w:proofErr w:type="gramStart"/>
      <w:r>
        <w:t>к</w:t>
      </w:r>
      <w:proofErr w:type="gramEnd"/>
      <w:r>
        <w:t xml:space="preserve"> "почти наверное".</w:t>
      </w:r>
    </w:p>
  </w:comment>
  <w:comment w:id="568" w:author="Пользователь" w:date="2019-11-10T18:49:00Z" w:initials="П">
    <w:p w14:paraId="4D295D0B" w14:textId="4D8E2832" w:rsidR="00C47EB6" w:rsidRPr="00192510" w:rsidRDefault="00C47EB6">
      <w:pPr>
        <w:pStyle w:val="af0"/>
      </w:pPr>
      <w:r>
        <w:rPr>
          <w:rStyle w:val="af"/>
        </w:rPr>
        <w:annotationRef/>
      </w:r>
      <w:r>
        <w:t>Это довольно странное утверждение, если отвлечься от теоретической математики и перейти к быту. Совершенно очевидно обратное: в реальности вокруг нас в природе сплошные целые числа, которыми выражается количество любых объектов – от книг на полке до количества снежинок, упавших на левую перчатку за минуту. Ну и парочка рациональных на уровне "мне полбуханки" или 1</w:t>
      </w:r>
      <w:r w:rsidRPr="00192510">
        <w:t xml:space="preserve">/2 </w:t>
      </w:r>
      <w:r>
        <w:t xml:space="preserve">= "либо встречу динозавра, либо нет". </w:t>
      </w:r>
      <w:proofErr w:type="gramStart"/>
      <w:r>
        <w:t>А вот найти вокруг на практике что-нибудь вроде е</w:t>
      </w:r>
      <w:r w:rsidRPr="00192510">
        <w:t>/</w:t>
      </w:r>
      <w:r>
        <w:t xml:space="preserve">пи просто нереально :). </w:t>
      </w:r>
      <w:proofErr w:type="gramEnd"/>
    </w:p>
  </w:comment>
  <w:comment w:id="569" w:author="СБ" w:date="2019-11-10T18:49:00Z" w:initials="С">
    <w:p w14:paraId="4BC25B5C" w14:textId="7A05B52C" w:rsidR="00C47EB6" w:rsidRDefault="00C47EB6">
      <w:pPr>
        <w:pStyle w:val="af0"/>
      </w:pPr>
      <w:r>
        <w:rPr>
          <w:rStyle w:val="af"/>
        </w:rPr>
        <w:annotationRef/>
      </w:r>
      <w:proofErr w:type="gramStart"/>
      <w:r>
        <w:t>Согласен</w:t>
      </w:r>
      <w:proofErr w:type="gramEnd"/>
      <w:r>
        <w:t xml:space="preserve"> в отношении бытовых чисел. Заменил «в природе» </w:t>
      </w:r>
      <w:proofErr w:type="gramStart"/>
      <w:r>
        <w:t>на</w:t>
      </w:r>
      <w:proofErr w:type="gramEnd"/>
      <w:r>
        <w:t xml:space="preserve"> «</w:t>
      </w:r>
      <w:proofErr w:type="gramStart"/>
      <w:r>
        <w:t>на</w:t>
      </w:r>
      <w:proofErr w:type="gramEnd"/>
      <w:r>
        <w:t xml:space="preserve"> числовой оси» и добавил пояснение своей мысли.</w:t>
      </w:r>
    </w:p>
  </w:comment>
  <w:comment w:id="581" w:author="Пользователь" w:date="2019-11-10T18:49:00Z" w:initials="П">
    <w:p w14:paraId="3C381827" w14:textId="59D3CAA5" w:rsidR="00C47EB6" w:rsidRDefault="00C47EB6">
      <w:pPr>
        <w:pStyle w:val="af0"/>
      </w:pPr>
      <w:r>
        <w:rPr>
          <w:rStyle w:val="af"/>
        </w:rPr>
        <w:annotationRef/>
      </w:r>
      <w:r>
        <w:t xml:space="preserve">А как она может быть не искусственная? Смотрим на скорость света. Ее числовое значение определяется величиной метра и секунды. Первое – условная величина из размеров планеты, второе – условная величина из периода ее вращения (потом обе величины подогнали под эталон). С зарядом электрона точно так же – он определяется через кулон, а в определение кулона входит та же секунда. И так везде. Следовательно, на другой планете даже тот же самый принцип подбора единиц измерения даст новые числовые коэффициенты мировых констант. К иррациональности или рациональности НАСТОЯЩЕГО значения это не имеет вообще никакого отношения, потому что 1) неясно, что такое настоящее значение, если нет единиц измерения, 2) в наших силах сделать настоящее значение рациональным и даже целым. </w:t>
      </w:r>
      <w:proofErr w:type="gramStart"/>
      <w:r>
        <w:t>Мы без проблем можем установить скорость света равной 1, заряд электрона равным 1, и все в том же духе.</w:t>
      </w:r>
      <w:proofErr w:type="gramEnd"/>
      <w:r>
        <w:t xml:space="preserve"> Все будет чудесно. Просто пользоваться неудобно. </w:t>
      </w:r>
    </w:p>
  </w:comment>
  <w:comment w:id="582" w:author="СБ" w:date="2019-11-10T18:49:00Z" w:initials="С">
    <w:p w14:paraId="480444A8" w14:textId="1E677302" w:rsidR="00C47EB6" w:rsidRDefault="00C47EB6">
      <w:pPr>
        <w:pStyle w:val="af0"/>
      </w:pPr>
      <w:r>
        <w:rPr>
          <w:rStyle w:val="af"/>
        </w:rPr>
        <w:annotationRef/>
      </w:r>
      <w:r>
        <w:t xml:space="preserve">Мы до сих пор отличаем константы заданные точно, </w:t>
      </w:r>
      <w:proofErr w:type="gramStart"/>
      <w:r>
        <w:t>от</w:t>
      </w:r>
      <w:proofErr w:type="gramEnd"/>
      <w:r>
        <w:t xml:space="preserve"> измеряемых с известной точностью. Даже если мы перейдём к единицам измерения, полностью основанным на фундаментальных константах, вследствие иррациональности многих законов физики, большинство физических постоянных, даже выводимых теоретически, будут иррациональными.</w:t>
      </w:r>
    </w:p>
  </w:comment>
  <w:comment w:id="595" w:author="Пользователь" w:date="2019-11-10T18:49:00Z" w:initials="П">
    <w:p w14:paraId="22AA05FF" w14:textId="5FE99466" w:rsidR="00C47EB6" w:rsidRPr="00ED0A8B" w:rsidRDefault="00C47EB6">
      <w:pPr>
        <w:pStyle w:val="af0"/>
      </w:pPr>
      <w:r>
        <w:rPr>
          <w:rStyle w:val="af"/>
        </w:rPr>
        <w:annotationRef/>
      </w:r>
      <w:r>
        <w:t xml:space="preserve">Не понял, откуда взялось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πn</m:t>
            </m:r>
          </m:e>
        </m:d>
        <m:r>
          <m:rPr>
            <m:sty m:val="p"/>
          </m:rPr>
          <w:rPr>
            <w:rStyle w:val="af"/>
          </w:rPr>
          <w:annotationRef/>
        </m:r>
        <m:r>
          <w:rPr>
            <w:rFonts w:ascii="Cambria Math" w:eastAsia="Cambria Math" w:hAnsi="Cambria Math"/>
            <w:color w:val="00000A"/>
            <w:sz w:val="24"/>
            <w:szCs w:val="24"/>
          </w:rPr>
          <m:t xml:space="preserve">. </m:t>
        </m:r>
      </m:oMath>
      <w:r>
        <w:rPr>
          <w:color w:val="00000A"/>
          <w:sz w:val="24"/>
          <w:szCs w:val="24"/>
        </w:rPr>
        <w:t xml:space="preserve">По локальной теореме Муавра-Лапласа получаем, во-первых, обратную пропорциональность корню из </w:t>
      </w:r>
      <w:r>
        <w:rPr>
          <w:color w:val="00000A"/>
          <w:sz w:val="24"/>
          <w:szCs w:val="24"/>
          <w:lang w:val="en-US"/>
        </w:rPr>
        <w:t>n</w:t>
      </w:r>
      <w:r>
        <w:rPr>
          <w:color w:val="00000A"/>
          <w:sz w:val="24"/>
          <w:szCs w:val="24"/>
        </w:rPr>
        <w:t>, во-вторых, и коэффициент другой, двойка потеряна – там корень из (2</w:t>
      </w:r>
      <m:oMath>
        <m:r>
          <w:rPr>
            <w:rFonts w:ascii="Cambria Math" w:eastAsia="Cambria Math" w:hAnsi="Cambria Math"/>
            <w:color w:val="00000A"/>
            <w:sz w:val="24"/>
            <w:szCs w:val="24"/>
          </w:rPr>
          <m:t>πn</m:t>
        </m:r>
        <m:r>
          <w:rPr>
            <w:rFonts w:ascii="Cambria Math" w:eastAsia="Cambria Math" w:hAnsi="Cambria Math"/>
            <w:color w:val="00000A"/>
            <w:sz w:val="24"/>
            <w:szCs w:val="24"/>
            <w:lang w:val="en-US"/>
          </w:rPr>
          <m:t>pq</m:t>
        </m:r>
      </m:oMath>
      <w:r>
        <w:rPr>
          <w:color w:val="00000A"/>
          <w:sz w:val="24"/>
          <w:szCs w:val="24"/>
        </w:rPr>
        <w:t xml:space="preserve">), что при </w:t>
      </w:r>
      <w:r>
        <w:rPr>
          <w:color w:val="00000A"/>
          <w:sz w:val="24"/>
          <w:szCs w:val="24"/>
          <w:lang w:val="en-US"/>
        </w:rPr>
        <w:t>p</w:t>
      </w:r>
      <w:r w:rsidRPr="00ED0A8B">
        <w:rPr>
          <w:color w:val="00000A"/>
          <w:sz w:val="24"/>
          <w:szCs w:val="24"/>
        </w:rPr>
        <w:t>=</w:t>
      </w:r>
      <w:r>
        <w:rPr>
          <w:color w:val="00000A"/>
          <w:sz w:val="24"/>
          <w:szCs w:val="24"/>
          <w:lang w:val="en-US"/>
        </w:rPr>
        <w:t>q</w:t>
      </w:r>
      <w:r w:rsidRPr="00ED0A8B">
        <w:rPr>
          <w:color w:val="00000A"/>
          <w:sz w:val="24"/>
          <w:szCs w:val="24"/>
        </w:rPr>
        <w:t>=1/2</w:t>
      </w:r>
      <w:r>
        <w:rPr>
          <w:color w:val="00000A"/>
          <w:sz w:val="24"/>
          <w:szCs w:val="24"/>
        </w:rPr>
        <w:t xml:space="preserve"> все равно оставит под корнем двоечку. Для сотни бросаний вероятность выпадения ровно 50 гербов – примерно 0,08, а </w:t>
      </w:r>
      <w:proofErr w:type="gramStart"/>
      <w:r>
        <w:rPr>
          <w:color w:val="00000A"/>
          <w:sz w:val="24"/>
          <w:szCs w:val="24"/>
        </w:rPr>
        <w:t>не чуть</w:t>
      </w:r>
      <w:proofErr w:type="gramEnd"/>
      <w:r>
        <w:rPr>
          <w:color w:val="00000A"/>
          <w:sz w:val="24"/>
          <w:szCs w:val="24"/>
        </w:rPr>
        <w:t xml:space="preserve"> больше 5 процентов. Аналогично неверно и для десяти тысяч.</w:t>
      </w:r>
    </w:p>
  </w:comment>
  <w:comment w:id="605" w:author="СБ" w:date="2019-11-10T18:49:00Z" w:initials="С">
    <w:p w14:paraId="45A55D3C" w14:textId="5800B8E3" w:rsidR="00C47EB6" w:rsidRDefault="00C47EB6">
      <w:pPr>
        <w:pStyle w:val="af0"/>
      </w:pPr>
      <w:r>
        <w:rPr>
          <w:rStyle w:val="af"/>
        </w:rPr>
        <w:annotationRef/>
      </w:r>
      <w:r>
        <w:t xml:space="preserve">Исправил (в черновике было верно </w:t>
      </w:r>
      <w:r>
        <w:sym w:font="Wingdings" w:char="F04A"/>
      </w:r>
      <w:r>
        <w:t>)</w:t>
      </w:r>
    </w:p>
  </w:comment>
  <w:comment w:id="609" w:author="Пользователь" w:date="2019-11-10T18:49:00Z" w:initials="П">
    <w:p w14:paraId="0AC4BA4D" w14:textId="53E75185" w:rsidR="00C47EB6" w:rsidRPr="00155EEE" w:rsidRDefault="00C47EB6">
      <w:pPr>
        <w:pStyle w:val="af0"/>
      </w:pPr>
      <w:r>
        <w:rPr>
          <w:rStyle w:val="af"/>
        </w:rPr>
        <w:annotationRef/>
      </w:r>
      <w:r>
        <w:t>Я привык к термину "почти наверное", он звучит не так разговорно</w:t>
      </w:r>
      <w:proofErr w:type="gramStart"/>
      <w:r>
        <w:t xml:space="preserve"> Н</w:t>
      </w:r>
      <w:proofErr w:type="gramEnd"/>
      <w:r>
        <w:t xml:space="preserve">о это мелочь, главное - да никогда математики так не скажут в данном случае. "Почти наверное" пренебрегает событиями нулевой меры, а в нашем случае событие имеет ненулевую вероятность при любом </w:t>
      </w:r>
      <w:r>
        <w:rPr>
          <w:lang w:val="en-US"/>
        </w:rPr>
        <w:t>n</w:t>
      </w:r>
      <w:r>
        <w:t xml:space="preserve">. Это вообще не имеет отношения </w:t>
      </w:r>
      <w:proofErr w:type="gramStart"/>
      <w:r>
        <w:t>к</w:t>
      </w:r>
      <w:proofErr w:type="gramEnd"/>
      <w:r>
        <w:t xml:space="preserve"> "почти наверное".</w:t>
      </w:r>
    </w:p>
  </w:comment>
  <w:comment w:id="612" w:author="СБ" w:date="2019-11-10T18:49:00Z" w:initials="С">
    <w:p w14:paraId="6DEFB92B" w14:textId="142E0C95" w:rsidR="00C47EB6" w:rsidRDefault="00C47EB6">
      <w:pPr>
        <w:pStyle w:val="af0"/>
      </w:pPr>
      <w:r>
        <w:rPr>
          <w:rStyle w:val="af"/>
        </w:rPr>
        <w:annotationRef/>
      </w:r>
      <w:r>
        <w:t>Перенёс указание на термин «почти наверное» туда, где он уместен.</w:t>
      </w:r>
    </w:p>
  </w:comment>
  <w:comment w:id="616" w:author="СБ" w:date="2019-11-10T18:49:00Z" w:initials="С">
    <w:p w14:paraId="7213453D" w14:textId="7871195A" w:rsidR="00C47EB6" w:rsidRDefault="00C47EB6">
      <w:pPr>
        <w:pStyle w:val="af0"/>
      </w:pPr>
      <w:r>
        <w:rPr>
          <w:rStyle w:val="af"/>
        </w:rPr>
        <w:annotationRef/>
      </w:r>
      <w:r>
        <w:t xml:space="preserve">Форма окрестности не принципиально важна, если она близка к </w:t>
      </w:r>
      <w:proofErr w:type="spellStart"/>
      <w:r>
        <w:t>изометричной</w:t>
      </w:r>
      <w:proofErr w:type="spellEnd"/>
      <w:r>
        <w:t>. Ниже по тексту примем её квадратной.</w:t>
      </w:r>
    </w:p>
  </w:comment>
  <w:comment w:id="617" w:author="Пользователь" w:date="2019-11-10T18:49:00Z" w:initials="П">
    <w:p w14:paraId="66DEC48E" w14:textId="50BAF5EA" w:rsidR="00C47EB6" w:rsidRDefault="00C47EB6">
      <w:pPr>
        <w:pStyle w:val="af0"/>
      </w:pPr>
      <w:r>
        <w:rPr>
          <w:rStyle w:val="af"/>
        </w:rPr>
        <w:annotationRef/>
      </w:r>
      <w:r>
        <w:t xml:space="preserve">Правильно ли я понимаю, что окрестностью точки мы считаем квадратик со сторонами, параллельными сторонами карты и точкой в центре? Если да, то это стоит написать прямо. Если нет, то я не уверен, что последующие формулы будут верными, скажем, для очень вытянутых прямоугольных окрестностей. </w:t>
      </w:r>
    </w:p>
  </w:comment>
  <w:comment w:id="622" w:author="Пользователь" w:date="2019-11-10T18:49:00Z" w:initials="П">
    <w:p w14:paraId="156D9BAC" w14:textId="1EA525F3" w:rsidR="00C47EB6" w:rsidRDefault="00C47EB6">
      <w:pPr>
        <w:pStyle w:val="af0"/>
      </w:pPr>
      <w:r>
        <w:rPr>
          <w:rStyle w:val="af"/>
        </w:rPr>
        <w:annotationRef/>
      </w:r>
      <w:r>
        <w:t>Почему только ширина? Длина тоже важна.</w:t>
      </w:r>
    </w:p>
  </w:comment>
  <w:comment w:id="634" w:author="Пользователь" w:date="2019-11-10T18:49:00Z" w:initials="П">
    <w:p w14:paraId="79473C33" w14:textId="2FF7AB39" w:rsidR="00C47EB6" w:rsidRDefault="00C47EB6">
      <w:pPr>
        <w:pStyle w:val="af0"/>
      </w:pPr>
      <w:r>
        <w:rPr>
          <w:rStyle w:val="af"/>
        </w:rPr>
        <w:annotationRef/>
      </w:r>
      <w:r>
        <w:t xml:space="preserve">Наверное, лучше "разделив ее на площадь всей карты </w:t>
      </w:r>
      <w:r>
        <w:rPr>
          <w:lang w:val="en-US"/>
        </w:rPr>
        <w:t>S</w:t>
      </w:r>
      <w:r>
        <w:t>"</w:t>
      </w:r>
    </w:p>
  </w:comment>
  <w:comment w:id="635" w:author="СБ" w:date="2019-11-10T18:49:00Z" w:initials="С">
    <w:p w14:paraId="2406D8E6" w14:textId="7B9AEDDE" w:rsidR="00C47EB6" w:rsidRDefault="00C47EB6">
      <w:pPr>
        <w:pStyle w:val="af0"/>
      </w:pPr>
      <w:r>
        <w:rPr>
          <w:rStyle w:val="af"/>
        </w:rPr>
        <w:annotationRef/>
      </w:r>
      <w:r>
        <w:t>Исправлено</w:t>
      </w:r>
    </w:p>
  </w:comment>
  <w:comment w:id="640" w:author="Пользователь" w:date="2019-11-10T18:49:00Z" w:initials="П">
    <w:p w14:paraId="18A8828A" w14:textId="19DBCDF6" w:rsidR="00C47EB6" w:rsidRDefault="00C47EB6">
      <w:pPr>
        <w:pStyle w:val="af0"/>
      </w:pPr>
      <w:r>
        <w:rPr>
          <w:rStyle w:val="af"/>
        </w:rPr>
        <w:annotationRef/>
      </w:r>
      <w:r>
        <w:t xml:space="preserve">Точно ли "нечестной" - самое удачное слово? Может "неудобной"? </w:t>
      </w:r>
    </w:p>
  </w:comment>
  <w:comment w:id="641" w:author="СБ" w:date="2019-11-10T18:49:00Z" w:initials="С">
    <w:p w14:paraId="7DDA0BDB" w14:textId="52919375" w:rsidR="00C47EB6" w:rsidRDefault="00C47EB6">
      <w:pPr>
        <w:pStyle w:val="af0"/>
      </w:pPr>
      <w:r>
        <w:rPr>
          <w:rStyle w:val="af"/>
        </w:rPr>
        <w:annotationRef/>
      </w:r>
      <w:r>
        <w:t>Предложение несущественно и может быть удалено.</w:t>
      </w:r>
    </w:p>
  </w:comment>
  <w:comment w:id="652" w:author="Пользователь" w:date="2019-11-10T18:49:00Z" w:initials="П">
    <w:p w14:paraId="1B785157" w14:textId="0AA2193F" w:rsidR="00C47EB6" w:rsidRDefault="00C47EB6">
      <w:pPr>
        <w:pStyle w:val="af0"/>
      </w:pPr>
      <w:r>
        <w:rPr>
          <w:rStyle w:val="af"/>
        </w:rPr>
        <w:annotationRef/>
      </w:r>
      <w:r>
        <w:t>Получается выражение "подкинуть стороной" – стилистически неудачно, раз рядом нет уточнения "вверх" или "вниз". Может, лучше что-то вроде: "доля белых полосок отражает вероятность того, что монета окажется в конце той же стороной вверх, что и в начале".</w:t>
      </w:r>
    </w:p>
  </w:comment>
  <w:comment w:id="658" w:author="Пользователь" w:date="2019-11-10T18:49:00Z" w:initials="П">
    <w:p w14:paraId="5FA96664" w14:textId="6203E73D" w:rsidR="00C47EB6" w:rsidRDefault="00C47EB6">
      <w:pPr>
        <w:pStyle w:val="af0"/>
      </w:pPr>
      <w:r>
        <w:rPr>
          <w:rStyle w:val="af"/>
        </w:rPr>
        <w:annotationRef/>
      </w:r>
      <w:r>
        <w:t>Возможно, лучше: это не свойство, характерное именно для гипербол. Или: это справедливо не только для гипербол.</w:t>
      </w:r>
    </w:p>
  </w:comment>
  <w:comment w:id="661" w:author="Пользователь" w:date="2019-11-10T18:49:00Z" w:initials="П">
    <w:p w14:paraId="4ACAEB52" w14:textId="537F5720" w:rsidR="00C47EB6" w:rsidRDefault="00C47EB6">
      <w:pPr>
        <w:pStyle w:val="af0"/>
      </w:pPr>
      <w:r>
        <w:rPr>
          <w:rStyle w:val="af"/>
        </w:rPr>
        <w:annotationRef/>
      </w:r>
      <w:r>
        <w:t>Определение измеримой функции в книге отсутствует. Не уверен, что оно нужно, но тогда не стоит и употреблять такой термин.</w:t>
      </w:r>
    </w:p>
  </w:comment>
  <w:comment w:id="663" w:author="Пользователь" w:date="2019-11-10T18:49:00Z" w:initials="П">
    <w:p w14:paraId="70C2F3BC" w14:textId="030D1933" w:rsidR="00C47EB6" w:rsidRDefault="00C47EB6">
      <w:pPr>
        <w:pStyle w:val="af0"/>
      </w:pPr>
      <w:r>
        <w:rPr>
          <w:rStyle w:val="af"/>
        </w:rPr>
        <w:annotationRef/>
      </w:r>
      <w:r>
        <w:t>Получается "группа с соавторами". Надо или "Перси Диаконис с соавторами", или "группа Перси Диакониса".</w:t>
      </w:r>
    </w:p>
  </w:comment>
  <w:comment w:id="667" w:author="Пользователь" w:date="2019-11-10T18:49:00Z" w:initials="П">
    <w:p w14:paraId="3AA544B5" w14:textId="7CE5B749" w:rsidR="00C47EB6" w:rsidRDefault="00C47EB6">
      <w:pPr>
        <w:pStyle w:val="af0"/>
      </w:pPr>
      <w:r>
        <w:rPr>
          <w:rStyle w:val="af"/>
        </w:rPr>
        <w:annotationRef/>
      </w:r>
      <w:r>
        <w:t>Для объяснения слова "</w:t>
      </w:r>
      <w:proofErr w:type="spellStart"/>
      <w:r>
        <w:t>прецессирует</w:t>
      </w:r>
      <w:proofErr w:type="spellEnd"/>
      <w:r>
        <w:t>", вероятно, лучше не использовать слово "вращается", а писать что-то вроде: "сама ось вращения описывает коническую поверхность".</w:t>
      </w:r>
    </w:p>
  </w:comment>
  <w:comment w:id="672" w:author="Пользователь" w:date="2019-11-10T18:49:00Z" w:initials="П">
    <w:p w14:paraId="7187AB43" w14:textId="4FB0B368" w:rsidR="00C47EB6" w:rsidRDefault="00C47EB6">
      <w:pPr>
        <w:pStyle w:val="af0"/>
      </w:pPr>
      <w:r>
        <w:rPr>
          <w:rStyle w:val="af"/>
        </w:rPr>
        <w:annotationRef/>
      </w:r>
      <w:r>
        <w:t xml:space="preserve">Как я понял из текста, подпись относится только к правой части, но не к левому маятнику. Но подпись стоит под обоими изображениями, и создается впечатление, что она относится к обеим частям, то есть слева и есть осциллятор </w:t>
      </w:r>
      <w:proofErr w:type="spellStart"/>
      <w:r>
        <w:t>Дюффинга</w:t>
      </w:r>
      <w:proofErr w:type="spellEnd"/>
      <w:r>
        <w:t>.</w:t>
      </w:r>
    </w:p>
  </w:comment>
  <w:comment w:id="673" w:author="СБ" w:date="2019-11-10T18:49:00Z" w:initials="С">
    <w:p w14:paraId="56F1608E" w14:textId="3B7F713D" w:rsidR="00C47EB6" w:rsidRDefault="00C47EB6">
      <w:pPr>
        <w:pStyle w:val="af0"/>
      </w:pPr>
      <w:r>
        <w:rPr>
          <w:rStyle w:val="af"/>
        </w:rPr>
        <w:annotationRef/>
      </w:r>
      <w:r>
        <w:t>Картинка была плавающей в тексте.</w:t>
      </w:r>
    </w:p>
  </w:comment>
  <w:comment w:id="675" w:author="Пользователь" w:date="2019-11-10T18:49:00Z" w:initials="П">
    <w:p w14:paraId="67C4CE42" w14:textId="3EA3D3F4" w:rsidR="00C47EB6" w:rsidRPr="00A6183F" w:rsidRDefault="00C47EB6">
      <w:pPr>
        <w:pStyle w:val="af0"/>
      </w:pPr>
      <w:r>
        <w:rPr>
          <w:rStyle w:val="af"/>
        </w:rPr>
        <w:annotationRef/>
      </w:r>
      <w:r>
        <w:t>Должно</w:t>
      </w:r>
      <w:r w:rsidRPr="005E3229">
        <w:rPr>
          <w:lang w:val="en-US"/>
        </w:rPr>
        <w:t xml:space="preserve"> </w:t>
      </w:r>
      <w:r>
        <w:t>быть</w:t>
      </w:r>
      <w:r w:rsidRPr="00A6183F">
        <w:rPr>
          <w:lang w:val="en-US"/>
        </w:rPr>
        <w:t xml:space="preserve"> "</w:t>
      </w:r>
      <w:r>
        <w:t>крыльев</w:t>
      </w:r>
      <w:r w:rsidRPr="00A6183F">
        <w:rPr>
          <w:lang w:val="en-US"/>
        </w:rPr>
        <w:t xml:space="preserve">" – </w:t>
      </w:r>
      <w:r>
        <w:t>в</w:t>
      </w:r>
      <w:r w:rsidRPr="00A6183F">
        <w:rPr>
          <w:lang w:val="en-US"/>
        </w:rPr>
        <w:t xml:space="preserve"> </w:t>
      </w:r>
      <w:r>
        <w:t>соответствии</w:t>
      </w:r>
      <w:r w:rsidRPr="00A6183F">
        <w:rPr>
          <w:lang w:val="en-US"/>
        </w:rPr>
        <w:t xml:space="preserve"> </w:t>
      </w:r>
      <w:r>
        <w:t>с</w:t>
      </w:r>
      <w:r w:rsidRPr="00A6183F">
        <w:rPr>
          <w:lang w:val="en-US"/>
        </w:rPr>
        <w:t xml:space="preserve"> </w:t>
      </w:r>
      <w:r>
        <w:t>оригиналом</w:t>
      </w:r>
      <w:r w:rsidRPr="00A6183F">
        <w:rPr>
          <w:lang w:val="en-US"/>
        </w:rPr>
        <w:t xml:space="preserve">: </w:t>
      </w:r>
      <w:r>
        <w:rPr>
          <w:i/>
          <w:iCs/>
          <w:lang w:val="en-US"/>
        </w:rPr>
        <w:t>Do</w:t>
      </w:r>
      <w:r w:rsidRPr="00A6183F">
        <w:rPr>
          <w:i/>
          <w:iCs/>
          <w:lang w:val="en-US"/>
        </w:rPr>
        <w:t xml:space="preserve">es the flap of a butterfly’s wings in Brazil set off a tornado in Texas? </w:t>
      </w:r>
      <w:proofErr w:type="gramStart"/>
      <w:r>
        <w:rPr>
          <w:iCs/>
        </w:rPr>
        <w:t xml:space="preserve">Да и одним крылом взмахнуть трудно, видимо :) </w:t>
      </w:r>
      <w:proofErr w:type="gramEnd"/>
    </w:p>
  </w:comment>
  <w:comment w:id="676" w:author="СБ" w:date="2019-11-10T18:49:00Z" w:initials="С">
    <w:p w14:paraId="5E50CACC" w14:textId="7632FD8F" w:rsidR="00C47EB6" w:rsidRDefault="00C47EB6">
      <w:pPr>
        <w:pStyle w:val="af0"/>
      </w:pPr>
      <w:r>
        <w:rPr>
          <w:rStyle w:val="af"/>
        </w:rPr>
        <w:annotationRef/>
      </w:r>
      <w:r>
        <w:t>Исправил.</w:t>
      </w:r>
    </w:p>
  </w:comment>
  <w:comment w:id="679" w:author="Пользователь" w:date="2019-11-10T18:49:00Z" w:initials="П">
    <w:p w14:paraId="635931DB" w14:textId="2520E8A3" w:rsidR="00C47EB6" w:rsidRDefault="00C47EB6">
      <w:pPr>
        <w:pStyle w:val="af0"/>
      </w:pPr>
      <w:r>
        <w:rPr>
          <w:rStyle w:val="af"/>
        </w:rPr>
        <w:annotationRef/>
      </w:r>
      <w:r>
        <w:t xml:space="preserve">Опять странное сочетание: только что утверждалось, что вероятность события равна нулю, и в следующей же фразе говорится о ненулевой площади, определяющей вероятности. </w:t>
      </w:r>
      <w:proofErr w:type="gramStart"/>
      <w:r>
        <w:t>Может, все же в первой фразе "практически равна нулю"? :) Но главное – надо уточнять, о вероятности какого события идет речь.</w:t>
      </w:r>
      <w:proofErr w:type="gramEnd"/>
      <w:r>
        <w:t xml:space="preserve"> Вероятность поглотить глазом конкретный квант? Она мала. Но вероятность поглотить </w:t>
      </w:r>
      <w:r w:rsidRPr="00EB59E6">
        <w:rPr>
          <w:i/>
        </w:rPr>
        <w:t>какой-нибудь</w:t>
      </w:r>
      <w:r>
        <w:t xml:space="preserve"> квант близка к единице. </w:t>
      </w:r>
      <w:proofErr w:type="gramStart"/>
      <w:r>
        <w:t xml:space="preserve">И еще: и пыль, и астероиды – ничтожно мало значимо по сравнению с межзвездным вакуумом, поэтому на вероятность попадания, конкретного кванта они оказывают, по-моему, крайне мало влияния по сравнению с важностью направления выхода данного кванта от звезды (в сторону Земли) и возможностью его поглощения молекулами атмосферы Земли (с последующим </w:t>
      </w:r>
      <w:proofErr w:type="spellStart"/>
      <w:r>
        <w:t>переиспусканием</w:t>
      </w:r>
      <w:proofErr w:type="spellEnd"/>
      <w:r>
        <w:t xml:space="preserve"> в другой части спектра и в другом направлении).</w:t>
      </w:r>
      <w:proofErr w:type="gramEnd"/>
    </w:p>
  </w:comment>
  <w:comment w:id="680" w:author="СБ" w:date="2019-11-10T18:49:00Z" w:initials="С">
    <w:p w14:paraId="69311B17" w14:textId="75221109" w:rsidR="00C47EB6" w:rsidRDefault="00C47EB6">
      <w:pPr>
        <w:pStyle w:val="af0"/>
      </w:pPr>
      <w:r>
        <w:rPr>
          <w:rStyle w:val="af"/>
        </w:rPr>
        <w:annotationRef/>
      </w:r>
      <w:r>
        <w:rPr>
          <w:rStyle w:val="af"/>
        </w:rPr>
        <w:annotationRef/>
      </w:r>
      <w:r>
        <w:t>Вы правы, но чересчур усложнять этот пассаж нет резона.</w:t>
      </w:r>
    </w:p>
  </w:comment>
  <w:comment w:id="683" w:author="Пользователь" w:date="2019-11-10T18:49:00Z" w:initials="П">
    <w:p w14:paraId="614595AE" w14:textId="6A37A9E5" w:rsidR="00C47EB6" w:rsidRDefault="00C47EB6">
      <w:pPr>
        <w:pStyle w:val="af0"/>
      </w:pPr>
      <w:r>
        <w:rPr>
          <w:rStyle w:val="af"/>
        </w:rPr>
        <w:annotationRef/>
      </w:r>
      <w:r>
        <w:t xml:space="preserve">Я бы убрал слово "судьбы". "Предопределенность судьбы" – какой-то очень узкий смысл. </w:t>
      </w:r>
    </w:p>
  </w:comment>
  <w:comment w:id="687" w:author="Пользователь" w:date="2019-11-10T18:49:00Z" w:initials="П">
    <w:p w14:paraId="70364A52" w14:textId="4343CA4D" w:rsidR="00C47EB6" w:rsidRDefault="00C47EB6">
      <w:pPr>
        <w:pStyle w:val="af0"/>
      </w:pPr>
      <w:r>
        <w:t xml:space="preserve">Работа была опубликована в 1995, но </w:t>
      </w:r>
      <w:r>
        <w:rPr>
          <w:rStyle w:val="af"/>
        </w:rPr>
        <w:annotationRef/>
      </w:r>
      <w:r>
        <w:t xml:space="preserve">премию он получил за 1996 год: </w:t>
      </w:r>
      <w:r w:rsidRPr="002E245B">
        <w:t>https://ig-nobel.ru/a1996fiz.php</w:t>
      </w:r>
      <w:r>
        <w:t>.</w:t>
      </w:r>
    </w:p>
  </w:comment>
  <w:comment w:id="688" w:author="СБ" w:date="2019-11-10T18:49:00Z" w:initials="С">
    <w:p w14:paraId="0829D135" w14:textId="39D79C75" w:rsidR="00C47EB6" w:rsidRDefault="00C47EB6">
      <w:pPr>
        <w:pStyle w:val="af0"/>
      </w:pPr>
      <w:r>
        <w:rPr>
          <w:rStyle w:val="af"/>
        </w:rPr>
        <w:annotationRef/>
      </w:r>
      <w:r>
        <w:t>Принято</w:t>
      </w:r>
    </w:p>
  </w:comment>
  <w:comment w:id="689" w:author="Пользователь" w:date="2019-11-10T18:49:00Z" w:initials="П">
    <w:p w14:paraId="0AFE3E6F" w14:textId="52B55A7D" w:rsidR="00C47EB6" w:rsidRDefault="00C47EB6">
      <w:pPr>
        <w:pStyle w:val="af0"/>
      </w:pPr>
      <w:r>
        <w:rPr>
          <w:rStyle w:val="af"/>
        </w:rPr>
        <w:annotationRef/>
      </w:r>
      <w:r>
        <w:t xml:space="preserve">Если учесть, что </w:t>
      </w:r>
      <w:proofErr w:type="spellStart"/>
      <w:r>
        <w:t>Мэтьюз</w:t>
      </w:r>
      <w:proofErr w:type="spellEnd"/>
      <w:r>
        <w:t xml:space="preserve"> использует модель человека в виде цилиндра, то странновато видеть его вывод для "</w:t>
      </w:r>
      <w:r>
        <w:rPr>
          <w:lang w:val="en-US"/>
        </w:rPr>
        <w:t>human</w:t>
      </w:r>
      <w:r w:rsidRPr="00287222">
        <w:t>-</w:t>
      </w:r>
      <w:r>
        <w:rPr>
          <w:lang w:val="en-US"/>
        </w:rPr>
        <w:t>like</w:t>
      </w:r>
      <w:r w:rsidRPr="00287222">
        <w:t xml:space="preserve"> </w:t>
      </w:r>
      <w:r>
        <w:rPr>
          <w:lang w:val="en-US"/>
        </w:rPr>
        <w:t>articulation</w:t>
      </w:r>
      <w:r w:rsidRPr="00287222">
        <w:t xml:space="preserve"> </w:t>
      </w:r>
      <w:r>
        <w:rPr>
          <w:lang w:val="en-US"/>
        </w:rPr>
        <w:t>on</w:t>
      </w:r>
      <w:r w:rsidRPr="00287222">
        <w:t xml:space="preserve"> </w:t>
      </w:r>
      <w:r>
        <w:rPr>
          <w:lang w:val="en-US"/>
        </w:rPr>
        <w:t>any</w:t>
      </w:r>
      <w:r w:rsidRPr="00287222">
        <w:t xml:space="preserve"> </w:t>
      </w:r>
      <w:r>
        <w:rPr>
          <w:lang w:val="en-US"/>
        </w:rPr>
        <w:t>planet</w:t>
      </w:r>
      <w:r>
        <w:t xml:space="preserve">". Тем более он определяет предельную высоту 3 метра для человекоподобного существа исключительно по критерию раскалывания черепа при падении двуногих существ. Но те же тираннозавры не заморачивались и росли себе выше 3 метров, будучи такими же двуногими, и вовсе не жаждали падать и разбивать себе голову. </w:t>
      </w:r>
      <w:proofErr w:type="gramStart"/>
      <w:r>
        <w:t>Ладно, это лирическое отступление :). А вот ссылку на оригинал статьи можно дать в сноске.</w:t>
      </w:r>
      <w:proofErr w:type="gramEnd"/>
    </w:p>
    <w:p w14:paraId="571981D3" w14:textId="20F016EA" w:rsidR="00C47EB6" w:rsidRDefault="00C47EB6">
      <w:pPr>
        <w:pStyle w:val="af0"/>
      </w:pPr>
      <w:r w:rsidRPr="00EA3506">
        <w:t>https://www.researchgate.net/publication/230693562_Tumbling_toast_Murphy%27s_Law_and_the_fundamental_constants</w:t>
      </w:r>
    </w:p>
  </w:comment>
  <w:comment w:id="690" w:author="СБ" w:date="2019-11-10T18:49:00Z" w:initials="С">
    <w:p w14:paraId="62B34355" w14:textId="6B18D56E" w:rsidR="00C47EB6" w:rsidRDefault="00C47EB6">
      <w:pPr>
        <w:pStyle w:val="af0"/>
      </w:pPr>
      <w:r>
        <w:rPr>
          <w:rStyle w:val="af"/>
        </w:rPr>
        <w:annotationRef/>
      </w:r>
      <w:r>
        <w:t xml:space="preserve">Я не скрываю иронии по отношению к этому выводу и в завершение статьи возвращаюсь к спекулятивности вывода </w:t>
      </w:r>
      <w:proofErr w:type="spellStart"/>
      <w:r>
        <w:t>Мэтьюза</w:t>
      </w:r>
      <w:proofErr w:type="spellEnd"/>
      <w:r>
        <w:t>. Сноску привёл.</w:t>
      </w:r>
    </w:p>
  </w:comment>
  <w:comment w:id="693" w:author="Пользователь" w:date="2019-11-10T18:49:00Z" w:initials="П">
    <w:p w14:paraId="7E9EB6A1" w14:textId="49A3A500" w:rsidR="00C47EB6" w:rsidRDefault="00C47EB6">
      <w:pPr>
        <w:pStyle w:val="af0"/>
      </w:pPr>
      <w:r>
        <w:rPr>
          <w:rStyle w:val="af"/>
        </w:rPr>
        <w:annotationRef/>
      </w:r>
      <w:proofErr w:type="gramStart"/>
      <w:r>
        <w:t>Слово</w:t>
      </w:r>
      <w:proofErr w:type="gramEnd"/>
      <w:r>
        <w:t xml:space="preserve"> "котором" слишком далеко отнесено от слова "обстоятельство", к которому оно относится. Лучше переформулировать. Что-то вроде: "</w:t>
      </w:r>
      <w:r>
        <w:rPr>
          <w:rFonts w:eastAsia="Times New Roman"/>
          <w:sz w:val="24"/>
          <w:szCs w:val="24"/>
        </w:rPr>
        <w:t xml:space="preserve">Ранее мы говорили, что </w:t>
      </w:r>
      <w:r w:rsidRPr="0029618A">
        <w:rPr>
          <w:rFonts w:eastAsia="Times New Roman"/>
          <w:sz w:val="24"/>
          <w:szCs w:val="24"/>
        </w:rPr>
        <w:t>вероятность является мерой</w:t>
      </w:r>
      <w:r>
        <w:rPr>
          <w:rFonts w:eastAsia="Times New Roman"/>
          <w:sz w:val="24"/>
          <w:szCs w:val="24"/>
        </w:rPr>
        <w:t>, и это позволяет..."</w:t>
      </w:r>
    </w:p>
  </w:comment>
  <w:comment w:id="702" w:author="Пользователь" w:date="2019-11-10T18:49:00Z" w:initials="П">
    <w:p w14:paraId="06388394" w14:textId="2AE54BB4" w:rsidR="00C47EB6" w:rsidRPr="008869A5" w:rsidRDefault="00C47EB6">
      <w:pPr>
        <w:pStyle w:val="af0"/>
      </w:pPr>
      <w:r>
        <w:rPr>
          <w:rStyle w:val="af"/>
        </w:rPr>
        <w:annotationRef/>
      </w:r>
      <w:r>
        <w:t xml:space="preserve">Не </w:t>
      </w:r>
      <w:proofErr w:type="gramStart"/>
      <w:r>
        <w:t>согласен</w:t>
      </w:r>
      <w:proofErr w:type="gramEnd"/>
      <w:r>
        <w:t xml:space="preserve"> с утверждением. Если я знаю, что средний уровень воды в некой реке равен </w:t>
      </w:r>
      <w:r>
        <w:rPr>
          <w:lang w:val="en-US"/>
        </w:rPr>
        <w:t>X</w:t>
      </w:r>
      <w:r>
        <w:t xml:space="preserve"> метров, каким образом я могу оценить, чему равен максимальный уровень </w:t>
      </w:r>
      <w:r>
        <w:rPr>
          <w:lang w:val="en-US"/>
        </w:rPr>
        <w:t>Y</w:t>
      </w:r>
      <w:r>
        <w:t xml:space="preserve"> при половодье (кроме </w:t>
      </w:r>
      <w:proofErr w:type="gramStart"/>
      <w:r>
        <w:t>банального</w:t>
      </w:r>
      <w:proofErr w:type="gramEnd"/>
      <w:r>
        <w:t xml:space="preserve"> </w:t>
      </w:r>
      <w:r>
        <w:rPr>
          <w:lang w:val="en-US"/>
        </w:rPr>
        <w:t>Y</w:t>
      </w:r>
      <w:r w:rsidRPr="008869A5">
        <w:t>&gt;</w:t>
      </w:r>
      <w:r>
        <w:rPr>
          <w:lang w:val="en-US"/>
        </w:rPr>
        <w:t>X</w:t>
      </w:r>
      <w:r>
        <w:t xml:space="preserve">)? Там надо больше информации иметь. Например, знать причины половодья – снеготаяние или муссонные дожди. Водные режимы рек резко разные – например, река Нарва и река Луга текут недалеко друг от друга, но у Нарвы уровень довольно равномерный, а у Луги половодье проявляется крайне сильно. </w:t>
      </w:r>
      <w:proofErr w:type="gramStart"/>
      <w:r>
        <w:t xml:space="preserve">При этом средний уровень у них близок - они даже соединены между собой рекой </w:t>
      </w:r>
      <w:proofErr w:type="spellStart"/>
      <w:r>
        <w:t>Россонью</w:t>
      </w:r>
      <w:proofErr w:type="spellEnd"/>
      <w:r>
        <w:t>, которая в итоге течет попеременно в обоих направлениях. :). Увы, среднее значение выборки не дает оценки для максимума или размаха выборки.</w:t>
      </w:r>
      <w:proofErr w:type="gramEnd"/>
      <w:r>
        <w:t xml:space="preserve"> Парой строк ниже автор сам говорит, по сути, то же самое – что число 3,5 ничего не говорит о рассматриваемой случайной величине.</w:t>
      </w:r>
    </w:p>
  </w:comment>
  <w:comment w:id="703" w:author="СБ" w:date="2019-11-10T18:49:00Z" w:initials="С">
    <w:p w14:paraId="476D019B" w14:textId="1847066E" w:rsidR="00C47EB6" w:rsidRDefault="00C47EB6">
      <w:pPr>
        <w:pStyle w:val="af0"/>
      </w:pPr>
      <w:r>
        <w:rPr>
          <w:rStyle w:val="af"/>
        </w:rPr>
        <w:annotationRef/>
      </w:r>
      <w:r>
        <w:t>Да, вы правы, оценка опасности более сложная задача.</w:t>
      </w:r>
    </w:p>
  </w:comment>
  <w:comment w:id="706" w:author="Пользователь" w:date="2019-11-10T18:49:00Z" w:initials="П">
    <w:p w14:paraId="40991405" w14:textId="695B0DFF" w:rsidR="00C47EB6" w:rsidRDefault="00C47EB6">
      <w:pPr>
        <w:pStyle w:val="af0"/>
      </w:pPr>
      <w:r>
        <w:rPr>
          <w:rStyle w:val="af"/>
        </w:rPr>
        <w:annotationRef/>
      </w:r>
      <w:r>
        <w:t>Область значений – множество, вероятность – мера или число. Может, все же корректнее писать что-то вроде: область значений составляют вероятности для этих возможных значений.</w:t>
      </w:r>
    </w:p>
  </w:comment>
  <w:comment w:id="710" w:author="СБ" w:date="2019-11-10T18:49:00Z" w:initials="С">
    <w:p w14:paraId="77372E6C" w14:textId="72D28D3E" w:rsidR="00C47EB6" w:rsidRDefault="00C47EB6">
      <w:pPr>
        <w:pStyle w:val="af0"/>
      </w:pPr>
      <w:r>
        <w:rPr>
          <w:rStyle w:val="af"/>
        </w:rPr>
        <w:annotationRef/>
      </w:r>
      <w:r>
        <w:t>Исправлено</w:t>
      </w:r>
    </w:p>
  </w:comment>
  <w:comment w:id="711" w:author="Пользователь" w:date="2019-11-10T18:49:00Z" w:initials="П">
    <w:p w14:paraId="6534DBAE" w14:textId="2A47CA9F" w:rsidR="00C47EB6" w:rsidRDefault="00C47EB6">
      <w:pPr>
        <w:pStyle w:val="af0"/>
      </w:pPr>
      <w:r>
        <w:rPr>
          <w:rStyle w:val="af"/>
        </w:rPr>
        <w:annotationRef/>
      </w:r>
      <w:r>
        <w:t>На первом рисунке с кривой – слева на оси не число наблюдений, а частота или вероятность.</w:t>
      </w:r>
    </w:p>
  </w:comment>
  <w:comment w:id="712" w:author="СБ" w:date="2019-11-10T18:49:00Z" w:initials="С">
    <w:p w14:paraId="3FBDFB0B" w14:textId="28E9A33F" w:rsidR="00C47EB6" w:rsidRPr="0097771F" w:rsidRDefault="00C47EB6">
      <w:pPr>
        <w:pStyle w:val="af0"/>
      </w:pPr>
      <w:r>
        <w:rPr>
          <w:rStyle w:val="af"/>
        </w:rPr>
        <w:annotationRef/>
      </w:r>
      <w:r>
        <w:t>Исправлено</w:t>
      </w:r>
    </w:p>
  </w:comment>
  <w:comment w:id="733" w:author="Пользователь" w:date="2019-11-10T18:49:00Z" w:initials="П">
    <w:p w14:paraId="413EB0C7" w14:textId="1C0BC9FC" w:rsidR="00C47EB6" w:rsidRDefault="00C47EB6">
      <w:pPr>
        <w:pStyle w:val="af0"/>
      </w:pPr>
      <w:r>
        <w:rPr>
          <w:rStyle w:val="af"/>
        </w:rPr>
        <w:annotationRef/>
      </w:r>
      <w:r>
        <w:t xml:space="preserve">Все как-то свалено в кучу получилось. Теория вероятностей и </w:t>
      </w:r>
      <w:proofErr w:type="spellStart"/>
      <w:r>
        <w:t>матстатистика</w:t>
      </w:r>
      <w:proofErr w:type="spellEnd"/>
      <w:r>
        <w:t xml:space="preserve"> на одной странице. А они в каком-то смысле противоположны. В </w:t>
      </w:r>
      <w:proofErr w:type="spellStart"/>
      <w:r>
        <w:t>теорвере</w:t>
      </w:r>
      <w:proofErr w:type="spellEnd"/>
      <w:r>
        <w:t xml:space="preserve"> известно распределение случайной величины, и ищутся вероятности событий. В </w:t>
      </w:r>
      <w:proofErr w:type="spellStart"/>
      <w:r>
        <w:t>матстатистике</w:t>
      </w:r>
      <w:proofErr w:type="spellEnd"/>
      <w:r>
        <w:t xml:space="preserve"> распределение неизвестно, но известны реализации случайной величины, и по ним подбирается распределение. </w:t>
      </w:r>
      <w:proofErr w:type="gramStart"/>
      <w:r>
        <w:t xml:space="preserve">Ну, я понимаю, что места в книге мало, но как-то уж очень быстро переход произошел от распределения к </w:t>
      </w:r>
      <w:proofErr w:type="spellStart"/>
      <w:r>
        <w:t>матстатистике</w:t>
      </w:r>
      <w:proofErr w:type="spellEnd"/>
      <w:r>
        <w:t xml:space="preserve"> :). </w:t>
      </w:r>
      <w:proofErr w:type="gramEnd"/>
    </w:p>
  </w:comment>
  <w:comment w:id="734" w:author="СБ" w:date="2019-11-10T18:49:00Z" w:initials="С">
    <w:p w14:paraId="7C88AADC" w14:textId="4F8F78F1" w:rsidR="00C47EB6" w:rsidRDefault="00C47EB6">
      <w:pPr>
        <w:pStyle w:val="af0"/>
      </w:pPr>
      <w:r>
        <w:rPr>
          <w:rStyle w:val="af"/>
        </w:rPr>
        <w:annotationRef/>
      </w:r>
      <w:r>
        <w:t>Постарался разобрать кучу.</w:t>
      </w:r>
    </w:p>
  </w:comment>
  <w:comment w:id="741" w:author="Пользователь" w:date="2019-11-10T18:49:00Z" w:initials="П">
    <w:p w14:paraId="126B705C" w14:textId="0468078B" w:rsidR="00C47EB6" w:rsidRDefault="00C47EB6">
      <w:pPr>
        <w:pStyle w:val="af0"/>
      </w:pPr>
      <w:r>
        <w:rPr>
          <w:rStyle w:val="af"/>
        </w:rPr>
        <w:annotationRef/>
      </w:r>
      <w:r>
        <w:t xml:space="preserve">Чисто стилистическая замена. Конструкция "сантиметров десять" означает примерность (по сравнению с конструкцией "десять сантиметров"), а тогда это лучше выражать не цифрами, а словами. </w:t>
      </w:r>
    </w:p>
  </w:comment>
  <w:comment w:id="742" w:author="СБ" w:date="2019-11-10T18:49:00Z" w:initials="С">
    <w:p w14:paraId="18830112" w14:textId="70E62527" w:rsidR="00C47EB6" w:rsidRDefault="00C47EB6">
      <w:pPr>
        <w:pStyle w:val="af0"/>
      </w:pPr>
      <w:r>
        <w:rPr>
          <w:rStyle w:val="af"/>
        </w:rPr>
        <w:annotationRef/>
      </w:r>
      <w:r>
        <w:t>Исправлено</w:t>
      </w:r>
    </w:p>
  </w:comment>
  <w:comment w:id="743" w:author="Пользователь" w:date="2019-11-10T18:49:00Z" w:initials="П">
    <w:p w14:paraId="1D96891A" w14:textId="65EFF349" w:rsidR="00C47EB6" w:rsidRDefault="00C47EB6">
      <w:pPr>
        <w:pStyle w:val="af0"/>
      </w:pPr>
      <w:r>
        <w:rPr>
          <w:rStyle w:val="af"/>
        </w:rPr>
        <w:annotationRef/>
      </w:r>
      <w:r>
        <w:t xml:space="preserve">Может, все же добавить пояснение о равномерном распределении? Хотя бы на уровне: Говорят, что случайная величина имеет равномерное распределение на </w:t>
      </w:r>
      <w:r w:rsidRPr="00451CF8">
        <w:t>[</w:t>
      </w:r>
      <w:r>
        <w:rPr>
          <w:lang w:val="en-US"/>
        </w:rPr>
        <w:t>a</w:t>
      </w:r>
      <w:r w:rsidRPr="00451CF8">
        <w:t>,</w:t>
      </w:r>
      <w:r>
        <w:rPr>
          <w:lang w:val="en-US"/>
        </w:rPr>
        <w:t>b</w:t>
      </w:r>
      <w:r>
        <w:t xml:space="preserve">], если ее плотность на этом отрезке равна </w:t>
      </w:r>
      <w:r w:rsidRPr="00451CF8">
        <w:t>1/(</w:t>
      </w:r>
      <w:r>
        <w:rPr>
          <w:lang w:val="en-US"/>
        </w:rPr>
        <w:t>b</w:t>
      </w:r>
      <w:r w:rsidRPr="00451CF8">
        <w:t>-</w:t>
      </w:r>
      <w:r>
        <w:rPr>
          <w:lang w:val="en-US"/>
        </w:rPr>
        <w:t>a</w:t>
      </w:r>
      <w:r w:rsidRPr="00451CF8">
        <w:t>)</w:t>
      </w:r>
      <w:r>
        <w:t xml:space="preserve">, то есть имеет вид прямоугольника. В этом случае вероятность попасть в какой-нибудь отрезок пропорциональна его длине. </w:t>
      </w:r>
    </w:p>
  </w:comment>
  <w:comment w:id="744" w:author="СБ" w:date="2019-11-10T18:49:00Z" w:initials="С">
    <w:p w14:paraId="4AA02AC4" w14:textId="6DDA016B" w:rsidR="00C47EB6" w:rsidRDefault="00C47EB6">
      <w:pPr>
        <w:pStyle w:val="af0"/>
      </w:pPr>
      <w:r>
        <w:rPr>
          <w:rStyle w:val="af"/>
        </w:rPr>
        <w:annotationRef/>
      </w:r>
      <w:r>
        <w:t>Добавил пояснение.</w:t>
      </w:r>
    </w:p>
  </w:comment>
  <w:comment w:id="765" w:author="Пользователь" w:date="2019-11-10T18:49:00Z" w:initials="П">
    <w:p w14:paraId="4155158E" w14:textId="2D4BCA94" w:rsidR="00C47EB6" w:rsidRDefault="00C47EB6">
      <w:pPr>
        <w:pStyle w:val="af0"/>
      </w:pPr>
      <w:r>
        <w:rPr>
          <w:rStyle w:val="af"/>
        </w:rPr>
        <w:annotationRef/>
      </w:r>
      <w:r>
        <w:t>Скорее "за край стола".</w:t>
      </w:r>
    </w:p>
  </w:comment>
  <w:comment w:id="766" w:author="СБ" w:date="2019-11-10T18:49:00Z" w:initials="С">
    <w:p w14:paraId="3794D199" w14:textId="3430AE6C" w:rsidR="00C47EB6" w:rsidRDefault="00C47EB6">
      <w:pPr>
        <w:pStyle w:val="af0"/>
      </w:pPr>
      <w:r>
        <w:rPr>
          <w:rStyle w:val="af"/>
        </w:rPr>
        <w:annotationRef/>
      </w:r>
      <w:r>
        <w:t>Исправлено</w:t>
      </w:r>
    </w:p>
  </w:comment>
  <w:comment w:id="768" w:author="СБ" w:date="2019-11-10T18:49:00Z" w:initials="С">
    <w:p w14:paraId="0C412D9B" w14:textId="1C0227BF" w:rsidR="00C47EB6" w:rsidRDefault="00C47EB6">
      <w:pPr>
        <w:pStyle w:val="af0"/>
      </w:pPr>
      <w:r>
        <w:rPr>
          <w:rStyle w:val="af"/>
        </w:rPr>
        <w:annotationRef/>
      </w:r>
      <w:r>
        <w:t>Исправлено</w:t>
      </w:r>
    </w:p>
  </w:comment>
  <w:comment w:id="770" w:author="Пользователь" w:date="2019-11-10T18:49:00Z" w:initials="П">
    <w:p w14:paraId="6B3F990C" w14:textId="3251BC43" w:rsidR="00C47EB6" w:rsidRDefault="00C47EB6">
      <w:pPr>
        <w:pStyle w:val="af0"/>
      </w:pPr>
      <w:r>
        <w:rPr>
          <w:rStyle w:val="af"/>
        </w:rPr>
        <w:annotationRef/>
      </w:r>
      <w:r>
        <w:t xml:space="preserve">Написано, что диапазон до 0,5, но на графике коэффициент больше - до 1. </w:t>
      </w:r>
    </w:p>
  </w:comment>
  <w:comment w:id="773" w:author="Пользователь" w:date="2019-11-10T18:49:00Z" w:initials="П">
    <w:p w14:paraId="04B02B2A" w14:textId="6EDDBAD8" w:rsidR="00C47EB6" w:rsidRDefault="00C47EB6">
      <w:pPr>
        <w:pStyle w:val="af0"/>
      </w:pPr>
      <w:r>
        <w:rPr>
          <w:rStyle w:val="af"/>
        </w:rPr>
        <w:annotationRef/>
      </w:r>
      <w:r>
        <w:t>Может, добавить оборот вроде: "нам для оценки поможет"?</w:t>
      </w:r>
    </w:p>
  </w:comment>
  <w:comment w:id="774" w:author="Пользователь" w:date="2019-11-10T18:49:00Z" w:initials="П">
    <w:p w14:paraId="36729CAF" w14:textId="057740A0" w:rsidR="00C47EB6" w:rsidRDefault="00C47EB6">
      <w:pPr>
        <w:pStyle w:val="af0"/>
      </w:pPr>
      <w:r>
        <w:rPr>
          <w:rStyle w:val="af"/>
        </w:rPr>
        <w:annotationRef/>
      </w:r>
      <w:r>
        <w:t xml:space="preserve">Опечатка в подписи на рисунке – </w:t>
      </w:r>
      <w:proofErr w:type="spellStart"/>
      <w:r>
        <w:t>горизотальная</w:t>
      </w:r>
      <w:proofErr w:type="spellEnd"/>
    </w:p>
    <w:p w14:paraId="7D0BE9DD" w14:textId="77777777" w:rsidR="00C47EB6" w:rsidRDefault="00C47EB6">
      <w:pPr>
        <w:pStyle w:val="af0"/>
      </w:pPr>
    </w:p>
    <w:p w14:paraId="151C9A34" w14:textId="769B0339" w:rsidR="00C47EB6" w:rsidRDefault="00C47EB6">
      <w:pPr>
        <w:pStyle w:val="af0"/>
      </w:pPr>
      <w:proofErr w:type="gramStart"/>
      <w:r>
        <w:t>Ну и огромные скорости в хвосте распределения – весело :). Я бы, пожалуй, обрезал распределение, хотя это и пренебрежимо с вычислительной точки зрения.</w:t>
      </w:r>
      <w:proofErr w:type="gramEnd"/>
      <w:r>
        <w:t xml:space="preserve"> Но можно и не обрезать, а написать фразу типа: "Да, экспоненциальное распределение подразумевает, что скорости вылета бутерброда могут быть сколь угодно большими, но вероятность таких скоростей будет мала, так что при вычислении этим можно пренебречь".</w:t>
      </w:r>
    </w:p>
  </w:comment>
  <w:comment w:id="796" w:author="Пользователь" w:date="2019-11-10T18:49:00Z" w:initials="П">
    <w:p w14:paraId="77D7B850" w14:textId="59AC9487" w:rsidR="00C47EB6" w:rsidRPr="00941611" w:rsidRDefault="00C47EB6">
      <w:pPr>
        <w:pStyle w:val="af0"/>
      </w:pPr>
      <w:r>
        <w:rPr>
          <w:rStyle w:val="af"/>
        </w:rPr>
        <w:annotationRef/>
      </w:r>
      <w:r>
        <w:t xml:space="preserve">Кстати, действительно мало бросали. </w:t>
      </w:r>
      <w:proofErr w:type="gramStart"/>
      <w:r>
        <w:t xml:space="preserve">Сто – это самый минимум, если исходить из практического правила, что для применения предельных теорем в испытаниях Бернулли нужно </w:t>
      </w:r>
      <w:proofErr w:type="spellStart"/>
      <w:r>
        <w:rPr>
          <w:lang w:val="en-US"/>
        </w:rPr>
        <w:t>npq</w:t>
      </w:r>
      <w:proofErr w:type="spellEnd"/>
      <w:r>
        <w:t xml:space="preserve"> </w:t>
      </w:r>
      <w:r>
        <w:rPr>
          <w:rFonts w:ascii="Times New Roman" w:hAnsi="Times New Roman" w:cs="Times New Roman"/>
        </w:rPr>
        <w:t>≈</w:t>
      </w:r>
      <w:r>
        <w:t xml:space="preserve"> 25 или больше :). </w:t>
      </w:r>
      <w:proofErr w:type="gramEnd"/>
    </w:p>
  </w:comment>
  <w:comment w:id="800" w:author="Пользователь" w:date="2019-11-10T18:49:00Z" w:initials="П">
    <w:p w14:paraId="21462121" w14:textId="75666326" w:rsidR="00C47EB6" w:rsidRDefault="00C47EB6">
      <w:pPr>
        <w:pStyle w:val="af0"/>
      </w:pPr>
      <w:r>
        <w:rPr>
          <w:rStyle w:val="af"/>
        </w:rPr>
        <w:annotationRef/>
      </w:r>
      <w:r>
        <w:t>Ну, вообще-то 65 процентов для высоты стола 65-70 см – это вполне себе значимое отклонение при стандартном уровне значимости 0,05</w:t>
      </w:r>
      <w:proofErr w:type="gramStart"/>
      <w:r>
        <w:t xml:space="preserve"> :</w:t>
      </w:r>
      <w:proofErr w:type="gramEnd"/>
      <w:r>
        <w:t xml:space="preserve">) </w:t>
      </w:r>
    </w:p>
  </w:comment>
  <w:comment w:id="802" w:author="СБ" w:date="2019-11-10T18:49:00Z" w:initials="С">
    <w:p w14:paraId="6E13FA08" w14:textId="2BA84D6C" w:rsidR="00C47EB6" w:rsidRDefault="00C47EB6">
      <w:pPr>
        <w:pStyle w:val="af0"/>
      </w:pPr>
      <w:r>
        <w:rPr>
          <w:rStyle w:val="af"/>
        </w:rPr>
        <w:annotationRef/>
      </w:r>
      <w:r>
        <w:t>Смягчил формулировки.</w:t>
      </w:r>
    </w:p>
  </w:comment>
  <w:comment w:id="806" w:author="Пользователь" w:date="2019-11-10T18:49:00Z" w:initials="П">
    <w:p w14:paraId="73F690E1" w14:textId="2C065131" w:rsidR="00C47EB6" w:rsidRDefault="00C47EB6">
      <w:pPr>
        <w:pStyle w:val="af0"/>
      </w:pPr>
      <w:r>
        <w:rPr>
          <w:rStyle w:val="af"/>
        </w:rPr>
        <w:annotationRef/>
      </w:r>
      <w:r>
        <w:t>Возможно, удачнее термин "инструментов", а не "способов".</w:t>
      </w:r>
    </w:p>
  </w:comment>
  <w:comment w:id="807" w:author="Пользователь" w:date="2019-11-10T18:49:00Z" w:initials="П">
    <w:p w14:paraId="15ADEA6D" w14:textId="398E3DE3" w:rsidR="00C47EB6" w:rsidRDefault="00C47EB6">
      <w:pPr>
        <w:pStyle w:val="af0"/>
      </w:pPr>
      <w:r>
        <w:rPr>
          <w:rStyle w:val="af"/>
        </w:rPr>
        <w:annotationRef/>
      </w:r>
      <w:r>
        <w:t xml:space="preserve">Все же Рэлей, в словарях обычно так. </w:t>
      </w:r>
    </w:p>
  </w:comment>
  <w:comment w:id="816" w:author="Пользователь" w:date="2019-11-10T18:49:00Z" w:initials="П">
    <w:p w14:paraId="679DC312" w14:textId="66635E8B" w:rsidR="00C47EB6" w:rsidRDefault="00C47EB6">
      <w:pPr>
        <w:pStyle w:val="af0"/>
      </w:pPr>
      <w:r>
        <w:rPr>
          <w:rStyle w:val="af"/>
        </w:rPr>
        <w:annotationRef/>
      </w:r>
      <w:r>
        <w:t>Может, в примере выбрать другие числа, чтобы значения совпадали в точности, а не примерно? Скажем, 72 километра в час и 20 метров в секунду.</w:t>
      </w:r>
    </w:p>
  </w:comment>
  <w:comment w:id="817" w:author="СБ" w:date="2019-11-10T18:49:00Z" w:initials="С">
    <w:p w14:paraId="35B39467" w14:textId="4FB32E6A" w:rsidR="00C47EB6" w:rsidRDefault="00C47EB6">
      <w:pPr>
        <w:pStyle w:val="af0"/>
      </w:pPr>
      <w:r>
        <w:rPr>
          <w:rStyle w:val="af"/>
        </w:rPr>
        <w:annotationRef/>
      </w:r>
      <w:r>
        <w:rPr>
          <w:rStyle w:val="af"/>
        </w:rPr>
        <w:t>Согласен, так будет лучше.</w:t>
      </w:r>
    </w:p>
  </w:comment>
  <w:comment w:id="870" w:author="Пользователь" w:date="2019-11-10T18:49:00Z" w:initials="П">
    <w:p w14:paraId="602F4FAF" w14:textId="65BD74EF" w:rsidR="00C47EB6" w:rsidRDefault="00C47EB6">
      <w:pPr>
        <w:pStyle w:val="af0"/>
      </w:pPr>
      <w:r>
        <w:rPr>
          <w:rStyle w:val="af"/>
        </w:rPr>
        <w:annotationRef/>
      </w:r>
      <w:r>
        <w:t>Высота скорее определена в собственных единицах, а не вычислена. Кроме того, это не высота стола, насколько я понял, а высота падения.</w:t>
      </w:r>
    </w:p>
  </w:comment>
  <w:comment w:id="873" w:author="Пользователь" w:date="2019-11-10T18:49:00Z" w:initials="П">
    <w:p w14:paraId="45C38849" w14:textId="5FBB9247" w:rsidR="00C47EB6" w:rsidRDefault="00C47EB6">
      <w:pPr>
        <w:pStyle w:val="af0"/>
      </w:pPr>
      <w:r>
        <w:rPr>
          <w:rStyle w:val="af"/>
        </w:rPr>
        <w:annotationRef/>
      </w:r>
      <w:r>
        <w:t xml:space="preserve">Из картинки мне не очень понятно, откуда взялся диапазон от 2 до 6. Для 2 вероятность близка к 100, но для 6 – всего 30-40. </w:t>
      </w:r>
    </w:p>
  </w:comment>
  <w:comment w:id="874" w:author="СБ" w:date="2019-11-10T18:49:00Z" w:initials="С">
    <w:p w14:paraId="1A6D22E7" w14:textId="311093E2" w:rsidR="00C47EB6" w:rsidRDefault="00C47EB6">
      <w:pPr>
        <w:pStyle w:val="af0"/>
      </w:pPr>
      <w:r>
        <w:rPr>
          <w:rStyle w:val="af"/>
        </w:rPr>
        <w:annotationRef/>
      </w:r>
      <w:r>
        <w:t>Поправил в тексте</w:t>
      </w:r>
    </w:p>
  </w:comment>
  <w:comment w:id="877" w:author="Пользователь" w:date="2019-11-10T18:49:00Z" w:initials="П">
    <w:p w14:paraId="0C1C012C" w14:textId="33D7A62E" w:rsidR="00C47EB6" w:rsidRDefault="00C47EB6">
      <w:pPr>
        <w:pStyle w:val="af0"/>
      </w:pPr>
      <w:r>
        <w:rPr>
          <w:rStyle w:val="af"/>
        </w:rPr>
        <w:annotationRef/>
      </w:r>
      <w:r>
        <w:t>Снова не понял, почему только так. Насколько я понимаю, речь о высоте падения, то есть годно и расстояние от руки до стола, и от стола до пола.</w:t>
      </w:r>
    </w:p>
  </w:comment>
  <w:comment w:id="878" w:author="СБ" w:date="2019-11-10T18:49:00Z" w:initials="С">
    <w:p w14:paraId="6406089C" w14:textId="505281AE" w:rsidR="00C47EB6" w:rsidRDefault="00C47EB6">
      <w:pPr>
        <w:pStyle w:val="af0"/>
      </w:pPr>
      <w:r>
        <w:rPr>
          <w:rStyle w:val="af"/>
        </w:rPr>
        <w:annotationRef/>
      </w:r>
      <w:r>
        <w:t>Совершенно верно, нас интересует только высота падения на какую-либо поверхность.</w:t>
      </w:r>
    </w:p>
  </w:comment>
  <w:comment w:id="881" w:author="Пользователь" w:date="2019-11-10T18:49:00Z" w:initials="П">
    <w:p w14:paraId="3EF41C4F" w14:textId="730A0099" w:rsidR="00C47EB6" w:rsidRDefault="00C47EB6">
      <w:pPr>
        <w:pStyle w:val="af0"/>
      </w:pPr>
      <w:r>
        <w:rPr>
          <w:rStyle w:val="af"/>
        </w:rPr>
        <w:annotationRef/>
      </w:r>
      <w:r>
        <w:t>Что значит нужной?</w:t>
      </w:r>
    </w:p>
  </w:comment>
  <w:comment w:id="890" w:author="Пользователь" w:date="2019-11-10T18:49:00Z" w:initials="П">
    <w:p w14:paraId="23AB8E75" w14:textId="0D4A3A6C" w:rsidR="00C47EB6" w:rsidRDefault="00C47EB6">
      <w:pPr>
        <w:pStyle w:val="af0"/>
      </w:pPr>
      <w:r>
        <w:rPr>
          <w:rStyle w:val="af"/>
        </w:rPr>
        <w:annotationRef/>
      </w:r>
      <w:proofErr w:type="gramStart"/>
      <w:r>
        <w:t xml:space="preserve">На столе лежит не длина, а какая-то часть бутерброда :) </w:t>
      </w:r>
      <w:proofErr w:type="gramEnd"/>
    </w:p>
  </w:comment>
  <w:comment w:id="891" w:author="Пользователь" w:date="2019-11-10T18:49:00Z" w:initials="П">
    <w:p w14:paraId="03F7EEA8" w14:textId="5A427867" w:rsidR="00C47EB6" w:rsidRDefault="00C47EB6">
      <w:pPr>
        <w:pStyle w:val="af0"/>
      </w:pPr>
      <w:r>
        <w:rPr>
          <w:rStyle w:val="af"/>
        </w:rPr>
        <w:annotationRef/>
      </w:r>
      <w:r>
        <w:t>Второй раз "здесь". Лучше заменить.</w:t>
      </w:r>
    </w:p>
  </w:comment>
  <w:comment w:id="893" w:author="Пользователь" w:date="2019-11-10T18:49:00Z" w:initials="П">
    <w:p w14:paraId="1B5A603D" w14:textId="7B5B988A" w:rsidR="00C47EB6" w:rsidRDefault="00C47EB6">
      <w:pPr>
        <w:pStyle w:val="af0"/>
      </w:pPr>
      <w:r>
        <w:rPr>
          <w:rStyle w:val="af"/>
        </w:rPr>
        <w:annotationRef/>
      </w:r>
      <w:r>
        <w:t>Глагол "заменить" лучше употреблять с предложным падежом в управлении: заменить чем (сменить что-то на что-то, но заменить что-то чем-то).</w:t>
      </w:r>
    </w:p>
  </w:comment>
  <w:comment w:id="897" w:author="Пользователь" w:date="2019-11-10T18:49:00Z" w:initials="П">
    <w:p w14:paraId="7AA3E1A3" w14:textId="1E7B02D9" w:rsidR="00C47EB6" w:rsidRDefault="00C47EB6">
      <w:pPr>
        <w:pStyle w:val="af0"/>
      </w:pPr>
      <w:r>
        <w:rPr>
          <w:rStyle w:val="af"/>
        </w:rPr>
        <w:annotationRef/>
      </w:r>
      <w:proofErr w:type="gramStart"/>
      <w:r>
        <w:t>Ну</w:t>
      </w:r>
      <w:proofErr w:type="gramEnd"/>
      <w:r>
        <w:t xml:space="preserve"> уж точно не венгерский. </w:t>
      </w:r>
      <w:proofErr w:type="spellStart"/>
      <w:r>
        <w:t>Улам</w:t>
      </w:r>
      <w:proofErr w:type="spellEnd"/>
      <w:r>
        <w:t xml:space="preserve"> - польский еврей. Хоть и родился в Австро-Венгрии. Можно написать "польский математик", как это обычно делается. </w:t>
      </w:r>
    </w:p>
  </w:comment>
  <w:comment w:id="899" w:author="СБ" w:date="2019-11-10T18:49:00Z" w:initials="С">
    <w:p w14:paraId="69A8E1E1" w14:textId="6826AB7A" w:rsidR="00C47EB6" w:rsidRDefault="00C47EB6">
      <w:pPr>
        <w:pStyle w:val="af0"/>
      </w:pPr>
      <w:r>
        <w:rPr>
          <w:rStyle w:val="af"/>
        </w:rPr>
        <w:annotationRef/>
      </w:r>
      <w:r>
        <w:t>Принято</w:t>
      </w:r>
    </w:p>
  </w:comment>
  <w:comment w:id="900" w:author="Пользователь" w:date="2019-11-10T18:49:00Z" w:initials="П">
    <w:p w14:paraId="1E162459" w14:textId="60678015" w:rsidR="00C47EB6" w:rsidRDefault="00C47EB6">
      <w:pPr>
        <w:pStyle w:val="af0"/>
      </w:pPr>
      <w:r>
        <w:rPr>
          <w:rStyle w:val="af"/>
        </w:rPr>
        <w:annotationRef/>
      </w:r>
      <w:proofErr w:type="gramStart"/>
      <w:r>
        <w:t>Я бы сказал, что размер рта вряд ли прямо пропорционален высоте :). А вообще, наверное, еще нужно учитывать, что количество потребной пищи пропорционально квадрату высоты (потери энергии пропорциональны квадрату линейного размера, и поэтому потребность в пище тоже).</w:t>
      </w:r>
      <w:proofErr w:type="gramEnd"/>
      <w:r>
        <w:t xml:space="preserve"> </w:t>
      </w:r>
      <w:proofErr w:type="gramStart"/>
      <w:r>
        <w:t xml:space="preserve">Тогда при том же времени питания еду нужно запихивать быстрее :). </w:t>
      </w:r>
      <w:proofErr w:type="gramEnd"/>
    </w:p>
  </w:comment>
  <w:comment w:id="901" w:author="СБ" w:date="2019-11-10T18:49:00Z" w:initials="С">
    <w:p w14:paraId="2E8D5CA9" w14:textId="2A7158AF" w:rsidR="00C47EB6" w:rsidRDefault="00C47EB6">
      <w:pPr>
        <w:pStyle w:val="af0"/>
      </w:pPr>
      <w:r>
        <w:rPr>
          <w:rStyle w:val="af"/>
        </w:rPr>
        <w:annotationRef/>
      </w:r>
      <w:r>
        <w:t xml:space="preserve">Это верно, но может завести нас  далеко </w:t>
      </w:r>
      <w:r>
        <w:sym w:font="Wingdings" w:char="F04A"/>
      </w:r>
    </w:p>
  </w:comment>
  <w:comment w:id="908" w:author="Пользователь" w:date="2019-11-10T18:49:00Z" w:initials="П">
    <w:p w14:paraId="6CF3E996" w14:textId="0FFC3602" w:rsidR="00C47EB6" w:rsidRDefault="00C47EB6">
      <w:pPr>
        <w:pStyle w:val="af0"/>
      </w:pPr>
      <w:r>
        <w:rPr>
          <w:rStyle w:val="af"/>
        </w:rPr>
        <w:annotationRef/>
      </w:r>
      <w:r>
        <w:t xml:space="preserve">Непонятно. Вроде если толщина слоя масла невелика, центр масс поднять на толщину бутерброда невозможно. Для очень тонкого, но бесконечно плотного масла – только на </w:t>
      </w:r>
      <w:proofErr w:type="spellStart"/>
      <w:r>
        <w:t>полтолщины</w:t>
      </w:r>
      <w:proofErr w:type="spellEnd"/>
      <w:r>
        <w:t xml:space="preserve">. </w:t>
      </w:r>
    </w:p>
  </w:comment>
  <w:comment w:id="914" w:author="Пользователь" w:date="2019-11-10T18:49:00Z" w:initials="П">
    <w:p w14:paraId="5617A83C" w14:textId="2A32034B" w:rsidR="00C47EB6" w:rsidRDefault="00C47EB6">
      <w:pPr>
        <w:pStyle w:val="af0"/>
      </w:pPr>
      <w:r>
        <w:rPr>
          <w:rStyle w:val="af"/>
        </w:rPr>
        <w:annotationRef/>
      </w:r>
      <w:r>
        <w:t xml:space="preserve">Я посмотрел в сети цифры. Для масла 920, для пшеничного хлеба и до 400 не дотягивает обычно. Правда, для </w:t>
      </w:r>
      <w:proofErr w:type="gramStart"/>
      <w:r>
        <w:t>ржаного</w:t>
      </w:r>
      <w:proofErr w:type="gramEnd"/>
      <w:r>
        <w:t xml:space="preserve"> как раз примерно вдвое. </w:t>
      </w:r>
    </w:p>
  </w:comment>
  <w:comment w:id="915" w:author="СБ" w:date="2019-11-10T18:49:00Z" w:initials="С">
    <w:p w14:paraId="50C11E35" w14:textId="6673B13F" w:rsidR="00C47EB6" w:rsidRDefault="00C47EB6">
      <w:pPr>
        <w:pStyle w:val="af0"/>
      </w:pPr>
      <w:r>
        <w:rPr>
          <w:rStyle w:val="af"/>
        </w:rPr>
        <w:annotationRef/>
      </w:r>
      <w:r>
        <w:t>Смягчил фразу</w:t>
      </w:r>
    </w:p>
  </w:comment>
  <w:comment w:id="924" w:author="Пользователь" w:date="2019-11-10T18:49:00Z" w:initials="П">
    <w:p w14:paraId="339170DD" w14:textId="4BE7B591" w:rsidR="00C47EB6" w:rsidRDefault="00C47EB6">
      <w:pPr>
        <w:pStyle w:val="af0"/>
      </w:pPr>
      <w:r>
        <w:rPr>
          <w:rStyle w:val="af"/>
        </w:rPr>
        <w:annotationRef/>
      </w:r>
      <w:proofErr w:type="gramStart"/>
      <w:r>
        <w:t xml:space="preserve">К слову, еще одно практическое соображение: часть ломтей батона конусообразные, маслом намазывают более широкое основание, и тогда при падении на ребро шансы на событие "маслом вверх" увеличиваются :). </w:t>
      </w:r>
      <w:proofErr w:type="gramEnd"/>
    </w:p>
  </w:comment>
  <w:comment w:id="927" w:author="Пользователь" w:date="2019-11-10T18:49:00Z" w:initials="П">
    <w:p w14:paraId="5235A270" w14:textId="72E5960E" w:rsidR="00C47EB6" w:rsidRDefault="00C47EB6">
      <w:pPr>
        <w:pStyle w:val="af0"/>
      </w:pPr>
      <w:r>
        <w:rPr>
          <w:rStyle w:val="af"/>
        </w:rPr>
        <w:annotationRef/>
      </w:r>
      <w:r>
        <w:t xml:space="preserve">Давайте напишем сноску, что Дизраэли на самом деле этого не говорил, источник фразы неизвестен, хотя близкие мысли высказывали разные люди. </w:t>
      </w:r>
      <w:proofErr w:type="gramStart"/>
      <w:r>
        <w:t xml:space="preserve">Это высказывание у меня уже в печенках сидит, поскольку по нему судят о </w:t>
      </w:r>
      <w:proofErr w:type="spellStart"/>
      <w:r>
        <w:t>матстатистике</w:t>
      </w:r>
      <w:proofErr w:type="spellEnd"/>
      <w:r>
        <w:t xml:space="preserve"> :). </w:t>
      </w:r>
      <w:proofErr w:type="gramEnd"/>
    </w:p>
  </w:comment>
  <w:comment w:id="933" w:author="Пользователь" w:date="2019-11-10T18:49:00Z" w:initials="П">
    <w:p w14:paraId="37B7ED4B" w14:textId="7E2D618A" w:rsidR="00C47EB6" w:rsidRDefault="00C47EB6">
      <w:pPr>
        <w:pStyle w:val="af0"/>
      </w:pPr>
      <w:r>
        <w:rPr>
          <w:rStyle w:val="af"/>
        </w:rPr>
        <w:annotationRef/>
      </w:r>
      <w:r>
        <w:t xml:space="preserve">Что значит "уверенность с математической точностью?" Далее про это знание говорится как о таблице или гистограмме, но это разве в бытовом смысле связано с "уверенностью с точностью?" Я бы понял, если бы говорилось о степени уверенности в каком-то математическом смысле. Тем </w:t>
      </w:r>
      <w:proofErr w:type="gramStart"/>
      <w:r>
        <w:t>более далее</w:t>
      </w:r>
      <w:proofErr w:type="gramEnd"/>
      <w:r>
        <w:t xml:space="preserve"> примерно к этому и сводится.</w:t>
      </w:r>
    </w:p>
  </w:comment>
  <w:comment w:id="940" w:author="СБ" w:date="2019-11-10T18:49:00Z" w:initials="С">
    <w:p w14:paraId="468AE3E3" w14:textId="5215DAC3" w:rsidR="00C47EB6" w:rsidRDefault="00C47EB6">
      <w:pPr>
        <w:pStyle w:val="af0"/>
      </w:pPr>
      <w:r>
        <w:rPr>
          <w:rStyle w:val="af"/>
        </w:rPr>
        <w:annotationRef/>
      </w:r>
      <w:proofErr w:type="spellStart"/>
      <w:r>
        <w:t>Принятно</w:t>
      </w:r>
      <w:proofErr w:type="spellEnd"/>
      <w:r>
        <w:t>.</w:t>
      </w:r>
    </w:p>
  </w:comment>
  <w:comment w:id="942" w:author="Пользователь" w:date="2019-11-10T18:49:00Z" w:initials="П">
    <w:p w14:paraId="23F0D415" w14:textId="5FE29714" w:rsidR="00C47EB6" w:rsidRDefault="00C47EB6">
      <w:pPr>
        <w:pStyle w:val="af0"/>
      </w:pPr>
      <w:r>
        <w:rPr>
          <w:rStyle w:val="af"/>
        </w:rPr>
        <w:annotationRef/>
      </w:r>
      <w:r>
        <w:t>Неверно. Параметры случайной величины – это не статистики. Статистика – произвольная измеримая функция от наблюдений (выборки). Ее можно использовать для оценки неизвестных параметров распределения, но они от этого не станут статистиками. С другой стороны, один и тот же параметр (скажем, неизвестное среднее) можно оценить разными статистиками – например, выборочным средним или медианой. Лучше писать что-то вроде: "</w:t>
      </w:r>
      <w:r w:rsidRPr="0029618A">
        <w:rPr>
          <w:rFonts w:eastAsia="Times New Roman"/>
          <w:color w:val="00000A"/>
          <w:sz w:val="24"/>
          <w:szCs w:val="24"/>
        </w:rPr>
        <w:t>Скорее всего, оно будет представлено в виде таблицы или гистограммы, дающей возможность оценить некоторые</w:t>
      </w:r>
      <w:r>
        <w:rPr>
          <w:rFonts w:eastAsia="Times New Roman"/>
          <w:color w:val="00000A"/>
          <w:sz w:val="24"/>
          <w:szCs w:val="24"/>
        </w:rPr>
        <w:t xml:space="preserve"> параметры случайной величины (например, среднее значение, дисперсию или коэффициент асимметрии). Быть может, глядя на гистограмму...". </w:t>
      </w:r>
    </w:p>
  </w:comment>
  <w:comment w:id="945" w:author="Пользователь" w:date="2019-11-10T18:49:00Z" w:initials="П">
    <w:p w14:paraId="2DBBEAA8" w14:textId="5D18943D" w:rsidR="00C47EB6" w:rsidRDefault="00C47EB6">
      <w:pPr>
        <w:pStyle w:val="af0"/>
      </w:pPr>
      <w:r>
        <w:rPr>
          <w:rStyle w:val="af"/>
        </w:rPr>
        <w:annotationRef/>
      </w:r>
      <w:r>
        <w:t>Все-таки мы не наблюдаем за случайной величиной Х. Мы видим результаты наблюдений, реализации случайной величины Х (выборку, Х</w:t>
      </w:r>
      <w:proofErr w:type="gramStart"/>
      <w:r>
        <w:t>1</w:t>
      </w:r>
      <w:proofErr w:type="gramEnd"/>
      <w:r>
        <w:t>, ...Х</w:t>
      </w:r>
      <w:proofErr w:type="gramStart"/>
      <w:r>
        <w:rPr>
          <w:lang w:val="en-US"/>
        </w:rPr>
        <w:t>n</w:t>
      </w:r>
      <w:proofErr w:type="gramEnd"/>
      <w:r>
        <w:t xml:space="preserve">). Но, как вы пишете ниже, это сами по себе случайные величины – "копии" исходной </w:t>
      </w:r>
      <w:proofErr w:type="spellStart"/>
      <w:r>
        <w:t>с.в</w:t>
      </w:r>
      <w:proofErr w:type="spellEnd"/>
      <w:r>
        <w:t xml:space="preserve">. </w:t>
      </w:r>
      <w:proofErr w:type="gramStart"/>
      <w:r>
        <w:t>Х.</w:t>
      </w:r>
      <w:proofErr w:type="gramEnd"/>
      <w:r>
        <w:t xml:space="preserve"> Но я бы не назвал этот процесс наблюдением за величиной Х. Лучше писать что-то вроде: "По полученным на практике реализациям случайной величины выяснить ее распределение".</w:t>
      </w:r>
    </w:p>
  </w:comment>
  <w:comment w:id="951" w:author="Пользователь" w:date="2019-11-10T18:49:00Z" w:initials="П">
    <w:p w14:paraId="608BF38C" w14:textId="61E7F21B" w:rsidR="00C47EB6" w:rsidRDefault="00C47EB6">
      <w:pPr>
        <w:pStyle w:val="af0"/>
      </w:pPr>
      <w:r>
        <w:rPr>
          <w:rStyle w:val="af"/>
        </w:rPr>
        <w:annotationRef/>
      </w:r>
      <w:r>
        <w:t xml:space="preserve">Из </w:t>
      </w:r>
      <w:proofErr w:type="gramStart"/>
      <w:r>
        <w:t>написанного</w:t>
      </w:r>
      <w:proofErr w:type="gramEnd"/>
      <w:r>
        <w:t xml:space="preserve"> следует, что экономические законы – это законы природы. Это неверно. Законы природы относятся только к природным явлениям, а не к отношениям людей.</w:t>
      </w:r>
    </w:p>
  </w:comment>
  <w:comment w:id="953" w:author="СБ" w:date="2019-11-10T18:49:00Z" w:initials="С">
    <w:p w14:paraId="58A0479A" w14:textId="19BBB220" w:rsidR="00C47EB6" w:rsidRDefault="00C47EB6">
      <w:pPr>
        <w:pStyle w:val="af0"/>
      </w:pPr>
      <w:r>
        <w:rPr>
          <w:rStyle w:val="af"/>
        </w:rPr>
        <w:annotationRef/>
      </w:r>
      <w:r>
        <w:t>Имеются в виду не юридические законы, регулирующие экономические системы, а объективные закономерности, присущие экономической действительности. Немного о них говорится и в этой книжке, этим оправдано упоминание экономики.</w:t>
      </w:r>
    </w:p>
  </w:comment>
  <w:comment w:id="957" w:author="Пользователь" w:date="2019-11-10T18:49:00Z" w:initials="П">
    <w:p w14:paraId="75DC3E23" w14:textId="00059399" w:rsidR="00C47EB6" w:rsidRDefault="00C47EB6">
      <w:pPr>
        <w:pStyle w:val="af0"/>
      </w:pPr>
      <w:r>
        <w:rPr>
          <w:rStyle w:val="af"/>
        </w:rPr>
        <w:annotationRef/>
      </w:r>
      <w:r>
        <w:t>Все-таки по смыслу тут ограничивается не разум, а "полет разума" или что-то в таком духе</w:t>
      </w:r>
      <w:proofErr w:type="gramStart"/>
      <w:r>
        <w:t xml:space="preserve"> :). </w:t>
      </w:r>
      <w:proofErr w:type="gramEnd"/>
    </w:p>
  </w:comment>
  <w:comment w:id="958" w:author="СБ" w:date="2019-11-10T18:49:00Z" w:initials="С">
    <w:p w14:paraId="6605B15C" w14:textId="490EDE7D" w:rsidR="00C47EB6" w:rsidRDefault="00C47EB6">
      <w:pPr>
        <w:pStyle w:val="af0"/>
      </w:pPr>
      <w:r>
        <w:rPr>
          <w:rStyle w:val="af"/>
        </w:rPr>
        <w:annotationRef/>
      </w:r>
      <w:r>
        <w:t>Исправлено.</w:t>
      </w:r>
    </w:p>
  </w:comment>
  <w:comment w:id="962" w:author="Пользователь" w:date="2019-11-10T18:49:00Z" w:initials="П">
    <w:p w14:paraId="43417860" w14:textId="5530A02B" w:rsidR="00C47EB6" w:rsidRDefault="00C47EB6">
      <w:pPr>
        <w:pStyle w:val="af0"/>
      </w:pPr>
      <w:r>
        <w:rPr>
          <w:rStyle w:val="af"/>
        </w:rPr>
        <w:annotationRef/>
      </w:r>
      <w:proofErr w:type="gramStart"/>
      <w:r>
        <w:t xml:space="preserve">Ну, по большому счету, </w:t>
      </w:r>
      <w:proofErr w:type="spellStart"/>
      <w:r>
        <w:t>матстатистика</w:t>
      </w:r>
      <w:proofErr w:type="spellEnd"/>
      <w:r>
        <w:t xml:space="preserve"> делится на две части - оценка параметров и проверка гипотез, так что в этой фразе вы скромно ограничиваетесь всего половиной </w:t>
      </w:r>
      <w:proofErr w:type="spellStart"/>
      <w:r>
        <w:t>матстатистики</w:t>
      </w:r>
      <w:proofErr w:type="spellEnd"/>
      <w:r>
        <w:t xml:space="preserve"> :).</w:t>
      </w:r>
      <w:proofErr w:type="gramEnd"/>
    </w:p>
  </w:comment>
  <w:comment w:id="963" w:author="СБ" w:date="2019-11-10T18:49:00Z" w:initials="С">
    <w:p w14:paraId="2B0E31EA" w14:textId="6F9FF1A1" w:rsidR="00C47EB6" w:rsidRDefault="00C47EB6">
      <w:pPr>
        <w:pStyle w:val="af0"/>
      </w:pPr>
      <w:r>
        <w:rPr>
          <w:rStyle w:val="af"/>
        </w:rPr>
        <w:annotationRef/>
      </w:r>
      <w:r>
        <w:t>Смягчил фразу.</w:t>
      </w:r>
    </w:p>
  </w:comment>
  <w:comment w:id="967" w:author="Пользователь" w:date="2019-11-10T18:49:00Z" w:initials="П">
    <w:p w14:paraId="431F84C0" w14:textId="6CBA8A19" w:rsidR="00C47EB6" w:rsidRDefault="00C47EB6">
      <w:pPr>
        <w:pStyle w:val="af0"/>
      </w:pPr>
      <w:r>
        <w:rPr>
          <w:rStyle w:val="af"/>
        </w:rPr>
        <w:annotationRef/>
      </w:r>
      <w:r>
        <w:t xml:space="preserve">Эта фраза означает, что теория вероятностей, ЗБЧ и ЦПТ – три </w:t>
      </w:r>
      <w:r w:rsidRPr="003813B1">
        <w:rPr>
          <w:b/>
        </w:rPr>
        <w:t>равноправные</w:t>
      </w:r>
      <w:r>
        <w:t xml:space="preserve"> реалии. Это же не так. Лучше писать что-то вроде текста после зачеркнутого.</w:t>
      </w:r>
    </w:p>
  </w:comment>
  <w:comment w:id="969" w:author="СБ" w:date="2019-11-10T18:49:00Z" w:initials="С">
    <w:p w14:paraId="04CF0D54" w14:textId="0C20BB7F" w:rsidR="00C47EB6" w:rsidRDefault="00C47EB6">
      <w:pPr>
        <w:pStyle w:val="af0"/>
      </w:pPr>
      <w:r>
        <w:rPr>
          <w:rStyle w:val="af"/>
        </w:rPr>
        <w:annotationRef/>
      </w:r>
      <w:r>
        <w:t>Принимаю вариант редактора.</w:t>
      </w:r>
    </w:p>
  </w:comment>
  <w:comment w:id="975" w:author="Пользователь" w:date="2019-11-10T18:49:00Z" w:initials="П">
    <w:p w14:paraId="178C6083" w14:textId="3559257F" w:rsidR="00C47EB6" w:rsidRDefault="00C47EB6">
      <w:pPr>
        <w:pStyle w:val="af0"/>
      </w:pPr>
      <w:r>
        <w:rPr>
          <w:rStyle w:val="af"/>
        </w:rPr>
        <w:annotationRef/>
      </w:r>
      <w:r>
        <w:t xml:space="preserve">Это чересчур вольная трактовка. Я бы даже сказал: </w:t>
      </w:r>
      <w:proofErr w:type="gramStart"/>
      <w:r>
        <w:t xml:space="preserve">ЧЕРЕСЧУР :). Сходимость выборочной функции распределения к реальной – это не ЗБЧ, а теорема Гливенко – </w:t>
      </w:r>
      <w:proofErr w:type="spellStart"/>
      <w:r>
        <w:t>Кантелли</w:t>
      </w:r>
      <w:proofErr w:type="spellEnd"/>
      <w:r>
        <w:t>.</w:t>
      </w:r>
      <w:proofErr w:type="gramEnd"/>
      <w:r>
        <w:t xml:space="preserve"> Да, конечно, в ней ЗБЧ применяется, но она от этого ЗБЧ не становится.  Давайте использовать термин ЗБЧ только в стандартном смысле - сходимость среднего к константе. Это, впрочем, тоже сходимость к распределению – только вырожденному. Далее, "почти наверняка" тут тоже неуместно – это близко к термину "почти наверное", который формально означает усиленный закон больших чисел, а этот термин читателю ни к чему. Весь абзац надо менять – например, лучше что-то вроде текста после зачеркнутого</w:t>
      </w:r>
      <w:r>
        <w:rPr>
          <w:rFonts w:eastAsia="Times New Roman"/>
          <w:color w:val="00000A"/>
          <w:sz w:val="24"/>
          <w:szCs w:val="24"/>
        </w:rPr>
        <w:t>. Может даже, стоит потом написать формулировку ЗБЧ для простейшего случая (все формулы в редакторе я поленился писать).</w:t>
      </w:r>
    </w:p>
  </w:comment>
  <w:comment w:id="1025" w:author="Пользователь" w:date="2019-11-10T18:49:00Z" w:initials="П">
    <w:p w14:paraId="4649695A" w14:textId="05AE31D8" w:rsidR="00C47EB6" w:rsidRDefault="00C47EB6">
      <w:pPr>
        <w:pStyle w:val="af0"/>
      </w:pPr>
      <w:r>
        <w:rPr>
          <w:rStyle w:val="af"/>
        </w:rPr>
        <w:annotationRef/>
      </w:r>
      <w:r>
        <w:t xml:space="preserve">И снова перебор с вольностью. ЦПТ утверждает, что при определенных условиях сумма независимых или слабо зависимых случайных величин имеет распределение, близкое к </w:t>
      </w:r>
      <w:proofErr w:type="gramStart"/>
      <w:r>
        <w:t>нормальному</w:t>
      </w:r>
      <w:proofErr w:type="gramEnd"/>
      <w:r>
        <w:t>. Весь абзац надо менять – например, лучше что-то вроде текста после зачеркнутого</w:t>
      </w:r>
      <w:r>
        <w:rPr>
          <w:rFonts w:eastAsia="Times New Roman"/>
          <w:color w:val="00000A"/>
          <w:sz w:val="24"/>
          <w:szCs w:val="24"/>
        </w:rPr>
        <w:t>. Может даже, стоит потом написать формулировку ЦПТ для простейшего случая (все формулы в редакторе я поленился писать).</w:t>
      </w:r>
    </w:p>
  </w:comment>
  <w:comment w:id="1127" w:author="СБ" w:date="2019-11-10T18:49:00Z" w:initials="С">
    <w:p w14:paraId="7B7675E2" w14:textId="5B3874B8" w:rsidR="00C47EB6" w:rsidRPr="00551850" w:rsidRDefault="00C47EB6">
      <w:pPr>
        <w:pStyle w:val="af0"/>
      </w:pPr>
      <w:r>
        <w:rPr>
          <w:rStyle w:val="af"/>
        </w:rPr>
        <w:annotationRef/>
      </w:r>
      <w:r>
        <w:t>Исправил на сумму.</w:t>
      </w:r>
    </w:p>
  </w:comment>
  <w:comment w:id="1125" w:author="Пользователь" w:date="2019-11-10T18:49:00Z" w:initials="П">
    <w:p w14:paraId="6CB5A746" w14:textId="1D7142ED" w:rsidR="00C47EB6" w:rsidRDefault="00C47EB6">
      <w:pPr>
        <w:pStyle w:val="af0"/>
      </w:pPr>
      <w:r>
        <w:rPr>
          <w:rStyle w:val="af"/>
        </w:rPr>
        <w:annotationRef/>
      </w:r>
      <w:r>
        <w:t>Непонятно. Совокупность нескольких случайных величин – это случайный вектор. Имелась в виду не совокупность, а сумма?</w:t>
      </w:r>
    </w:p>
  </w:comment>
  <w:comment w:id="1137" w:author="Пользователь" w:date="2019-11-10T18:49:00Z" w:initials="П">
    <w:p w14:paraId="53FCFF1D" w14:textId="34A3BAC4" w:rsidR="00C47EB6" w:rsidRDefault="00C47EB6">
      <w:pPr>
        <w:pStyle w:val="af0"/>
      </w:pPr>
      <w:r>
        <w:rPr>
          <w:rStyle w:val="af"/>
        </w:rPr>
        <w:annotationRef/>
      </w:r>
      <w:r>
        <w:t>Непонятно. В статистике "простая гипотеза" – это гипотеза, однозначно идентифицирующая исходное распределение. Каким образом она может быть более общей?</w:t>
      </w:r>
    </w:p>
  </w:comment>
  <w:comment w:id="1139" w:author="Пользователь" w:date="2019-11-10T18:49:00Z" w:initials="П">
    <w:p w14:paraId="7AC4104D" w14:textId="174674E3" w:rsidR="00C47EB6" w:rsidRDefault="00C47EB6">
      <w:pPr>
        <w:pStyle w:val="af0"/>
      </w:pPr>
      <w:r>
        <w:rPr>
          <w:rStyle w:val="af"/>
        </w:rPr>
        <w:annotationRef/>
      </w:r>
      <w:r>
        <w:t>Вообще-то в красной фразе, в частности, написано: д</w:t>
      </w:r>
      <w:r w:rsidRPr="00347E45">
        <w:t xml:space="preserve">ля перехода к более сложной гипотезе необходимо подкрепить </w:t>
      </w:r>
      <w:r>
        <w:t>более простую гипотезу</w:t>
      </w:r>
      <w:r w:rsidRPr="00347E45">
        <w:t>.</w:t>
      </w:r>
      <w:r>
        <w:t xml:space="preserve"> Что-то мне такое утверждение не кажется логичным</w:t>
      </w:r>
      <w:proofErr w:type="gramStart"/>
      <w:r>
        <w:t xml:space="preserve"> :). </w:t>
      </w:r>
      <w:proofErr w:type="gramEnd"/>
    </w:p>
  </w:comment>
  <w:comment w:id="1140" w:author="СБ" w:date="2019-11-10T18:49:00Z" w:initials="С">
    <w:p w14:paraId="08C9C76E" w14:textId="1F970949" w:rsidR="00C47EB6" w:rsidRDefault="00C47EB6">
      <w:pPr>
        <w:pStyle w:val="af0"/>
      </w:pPr>
      <w:r>
        <w:rPr>
          <w:rStyle w:val="af"/>
        </w:rPr>
        <w:annotationRef/>
      </w:r>
      <w:r>
        <w:t xml:space="preserve">Предлагаю заменить антагонизм простой/сложный </w:t>
      </w:r>
      <w:proofErr w:type="gramStart"/>
      <w:r>
        <w:t>на</w:t>
      </w:r>
      <w:proofErr w:type="gramEnd"/>
      <w:r>
        <w:t xml:space="preserve"> общий/специальный.</w:t>
      </w:r>
    </w:p>
  </w:comment>
  <w:comment w:id="1149" w:author="Пользователь" w:date="2019-11-10T18:49:00Z" w:initials="П">
    <w:p w14:paraId="7E0CFE0C" w14:textId="3889D94A" w:rsidR="00C47EB6" w:rsidRDefault="00C47EB6">
      <w:pPr>
        <w:pStyle w:val="af0"/>
      </w:pPr>
      <w:r>
        <w:rPr>
          <w:rStyle w:val="af"/>
        </w:rPr>
        <w:annotationRef/>
      </w:r>
      <w:r>
        <w:t xml:space="preserve">Э-э-э. А нельзя просто сказать, что гипотеза – это любое предположение об исходном распределении наших наблюдений? </w:t>
      </w:r>
    </w:p>
  </w:comment>
  <w:comment w:id="1153" w:author="Пользователь" w:date="2019-11-10T18:49:00Z" w:initials="П">
    <w:p w14:paraId="3DFA3554" w14:textId="18B3F0C4" w:rsidR="00C47EB6" w:rsidRDefault="00C47EB6">
      <w:pPr>
        <w:pStyle w:val="af0"/>
      </w:pPr>
      <w:r>
        <w:rPr>
          <w:rStyle w:val="af"/>
        </w:rPr>
        <w:annotationRef/>
      </w:r>
      <w:r>
        <w:t xml:space="preserve">Значение параметра, пусть и ожидаемое, не может быть гипотезой. Гипотезой может быть предположение, что параметр принимает какое-то значение. </w:t>
      </w:r>
    </w:p>
  </w:comment>
  <w:comment w:id="1155" w:author="Пользователь" w:date="2019-11-10T18:49:00Z" w:initials="П">
    <w:p w14:paraId="1B36CD6E" w14:textId="356FBF77" w:rsidR="00C47EB6" w:rsidRDefault="00C47EB6">
      <w:pPr>
        <w:pStyle w:val="af0"/>
      </w:pPr>
      <w:r>
        <w:rPr>
          <w:rStyle w:val="af"/>
        </w:rPr>
        <w:annotationRef/>
      </w:r>
      <w:r>
        <w:t xml:space="preserve">Давайте не станем создавать у читателя ощущение, что отсутствие связи и отсутствие корреляции – синонимы. Корреляция между двумя случайными величинами может равняться 0, а вот связь между ними при этом может очень даже присутствовать. </w:t>
      </w:r>
    </w:p>
  </w:comment>
  <w:comment w:id="1160" w:author="СБ" w:date="2019-11-10T18:49:00Z" w:initials="С">
    <w:p w14:paraId="59EAB159" w14:textId="45D0B9D3" w:rsidR="00C47EB6" w:rsidRDefault="00C47EB6">
      <w:pPr>
        <w:pStyle w:val="af0"/>
      </w:pPr>
      <w:r>
        <w:rPr>
          <w:rStyle w:val="af"/>
        </w:rPr>
        <w:annotationRef/>
      </w:r>
      <w:r>
        <w:t>Добавил уточнение</w:t>
      </w:r>
    </w:p>
  </w:comment>
  <w:comment w:id="1158" w:author="Пользователь" w:date="2019-11-10T18:49:00Z" w:initials="П">
    <w:p w14:paraId="3356E60A" w14:textId="6D468872" w:rsidR="00C47EB6" w:rsidRDefault="00C47EB6">
      <w:pPr>
        <w:pStyle w:val="af0"/>
      </w:pPr>
      <w:r>
        <w:rPr>
          <w:rStyle w:val="af"/>
        </w:rPr>
        <w:annotationRef/>
      </w:r>
      <w:r>
        <w:t xml:space="preserve">Не любой формальной системы, а только включающей арифметику. </w:t>
      </w:r>
    </w:p>
  </w:comment>
  <w:comment w:id="1163" w:author="Пользователь" w:date="2019-11-10T18:49:00Z" w:initials="П">
    <w:p w14:paraId="143F4FDE" w14:textId="6F4CFEF7" w:rsidR="00C47EB6" w:rsidRDefault="00C47EB6">
      <w:pPr>
        <w:pStyle w:val="af0"/>
      </w:pPr>
      <w:r>
        <w:rPr>
          <w:rStyle w:val="af"/>
        </w:rPr>
        <w:annotationRef/>
      </w:r>
      <w:r>
        <w:t xml:space="preserve">Что насчет такого примера? Гипотеза: все люди на Земле имеют рост ниже 4 метров. Измеряем встречных: 1,76, 1,82, 1,68, 1,93, 1,85, 1,79, 1,72, 3,99, 1,74 (ну и дальше еще тысяча чисел, неважно). Мы подтвердим нулевую гипотезу. Но ясно, что встреченный человек ростом 3 метра 99 сантиметров одновременно и подтверждает нашу гипотезу, и делает ее менее вероятной. Осталась ли степень нашего незнания на прежнем уровне? </w:t>
      </w:r>
    </w:p>
  </w:comment>
  <w:comment w:id="1164" w:author="СБ" w:date="2019-11-10T18:49:00Z" w:initials="С">
    <w:p w14:paraId="1E67B522" w14:textId="27800C1C" w:rsidR="00C47EB6" w:rsidRDefault="00C47EB6">
      <w:pPr>
        <w:pStyle w:val="af0"/>
      </w:pPr>
      <w:r>
        <w:rPr>
          <w:rStyle w:val="af"/>
        </w:rPr>
        <w:annotationRef/>
      </w:r>
      <w:r>
        <w:t>Формально, в вашем примере мы не узнали чего-то нового по сравнению с высказанным предположением.</w:t>
      </w:r>
    </w:p>
  </w:comment>
  <w:comment w:id="1165" w:author="Пользователь" w:date="2019-11-10T18:49:00Z" w:initials="П">
    <w:p w14:paraId="7E5C8453" w14:textId="5E179A42" w:rsidR="00C47EB6" w:rsidRDefault="00C47EB6">
      <w:pPr>
        <w:pStyle w:val="af0"/>
      </w:pPr>
      <w:r>
        <w:rPr>
          <w:rStyle w:val="af"/>
        </w:rPr>
        <w:annotationRef/>
      </w:r>
      <w:r>
        <w:t xml:space="preserve">Странно звучащая фраза. Давайте для демонстрации странности я сформулирую эквивалентное утверждение. Отсутствие доказательств, что </w:t>
      </w:r>
      <w:proofErr w:type="spellStart"/>
      <w:r>
        <w:t>хронокексопутная</w:t>
      </w:r>
      <w:proofErr w:type="spellEnd"/>
      <w:r>
        <w:t xml:space="preserve"> </w:t>
      </w:r>
      <w:proofErr w:type="spellStart"/>
      <w:r>
        <w:t>занзибарменша</w:t>
      </w:r>
      <w:proofErr w:type="spellEnd"/>
      <w:r>
        <w:t xml:space="preserve"> не существует, представляется чем-то, что может увеличить степень нашего знания о ней. </w:t>
      </w:r>
      <w:proofErr w:type="gramStart"/>
      <w:r>
        <w:t xml:space="preserve">Не слишком ли это экстравагантно звучит? :) </w:t>
      </w:r>
      <w:proofErr w:type="gramEnd"/>
    </w:p>
  </w:comment>
  <w:comment w:id="1166" w:author="СБ" w:date="2019-11-10T18:49:00Z" w:initials="С">
    <w:p w14:paraId="1B316249" w14:textId="577E54D2" w:rsidR="00C47EB6" w:rsidRDefault="00C47EB6">
      <w:pPr>
        <w:pStyle w:val="af0"/>
      </w:pPr>
      <w:r>
        <w:rPr>
          <w:rStyle w:val="af"/>
        </w:rPr>
        <w:annotationRef/>
      </w:r>
      <w:r>
        <w:t xml:space="preserve">Как бы экстравагантно ни звучало это заключение – оно не верно. Тут  я прошу совета у научного редактора: стоит ли добавить пояснение к этому заключению (что уведёт в философию </w:t>
      </w:r>
      <w:proofErr w:type="gramStart"/>
      <w:r>
        <w:t>дальше</w:t>
      </w:r>
      <w:proofErr w:type="gramEnd"/>
      <w:r>
        <w:t xml:space="preserve"> чем мне хотелось бы), или вообще исключить рассмотрение принципа </w:t>
      </w:r>
      <w:proofErr w:type="spellStart"/>
      <w:r>
        <w:t>фальсифицируемости</w:t>
      </w:r>
      <w:proofErr w:type="spellEnd"/>
      <w:r>
        <w:t xml:space="preserve">? </w:t>
      </w:r>
    </w:p>
  </w:comment>
  <w:comment w:id="1243" w:author="Пользователь" w:date="2019-11-10T18:49:00Z" w:initials="П">
    <w:p w14:paraId="0E21E530" w14:textId="505952C3" w:rsidR="00C47EB6" w:rsidRPr="007C3A4B" w:rsidRDefault="00C47EB6">
      <w:pPr>
        <w:pStyle w:val="af0"/>
      </w:pPr>
      <w:r>
        <w:rPr>
          <w:rStyle w:val="af"/>
        </w:rPr>
        <w:annotationRef/>
      </w:r>
      <w:proofErr w:type="gramStart"/>
      <w:r>
        <w:t xml:space="preserve">Сразу вспомнился анекдот про человека, который посмотрел "Гамлета" и заявил, что автор явно начитался Фрейда :). Все же исходником является именно пересечение событий в исходной алгебре событий (и наших знаний для вычисления величины пересечения вполне достаточно – хоть в виде частоты, хоть в виде геометрической вероятности), а условная вероятность </w:t>
      </w:r>
      <w:r w:rsidRPr="00FC067D">
        <w:rPr>
          <w:b/>
        </w:rPr>
        <w:t>по определению</w:t>
      </w:r>
      <w:r>
        <w:t xml:space="preserve"> вводится как </w:t>
      </w:r>
      <w:r>
        <w:rPr>
          <w:lang w:val="en-US"/>
        </w:rPr>
        <w:t>P</w:t>
      </w:r>
      <w:r w:rsidRPr="007C3A4B">
        <w:t>{</w:t>
      </w:r>
      <w:r>
        <w:rPr>
          <w:lang w:val="en-US"/>
        </w:rPr>
        <w:t>AB</w:t>
      </w:r>
      <w:r w:rsidRPr="007C3A4B">
        <w:t>}/</w:t>
      </w:r>
      <w:r>
        <w:rPr>
          <w:lang w:val="en-US"/>
        </w:rPr>
        <w:t>P</w:t>
      </w:r>
      <w:r w:rsidRPr="007C3A4B">
        <w:t>{</w:t>
      </w:r>
      <w:r>
        <w:rPr>
          <w:lang w:val="en-US"/>
        </w:rPr>
        <w:t>B</w:t>
      </w:r>
      <w:r w:rsidRPr="007C3A4B">
        <w:t>}</w:t>
      </w:r>
      <w:r>
        <w:t>.</w:t>
      </w:r>
      <w:proofErr w:type="gramEnd"/>
      <w:r>
        <w:t xml:space="preserve"> Определять вероятность пересечения через условную вероятность нехорошо еще и тем, что для условной вероятности требуется </w:t>
      </w:r>
      <w:r>
        <w:rPr>
          <w:lang w:val="en-US"/>
        </w:rPr>
        <w:t>P</w:t>
      </w:r>
      <w:r w:rsidRPr="007C3A4B">
        <w:t>{</w:t>
      </w:r>
      <w:r>
        <w:rPr>
          <w:lang w:val="en-US"/>
        </w:rPr>
        <w:t>B</w:t>
      </w:r>
      <w:r w:rsidRPr="007C3A4B">
        <w:t>}&gt;0</w:t>
      </w:r>
      <w:r>
        <w:t xml:space="preserve">, а для вычисления произвольной </w:t>
      </w:r>
      <w:r>
        <w:rPr>
          <w:lang w:val="en-US"/>
        </w:rPr>
        <w:t>P</w:t>
      </w:r>
      <w:r w:rsidRPr="007C3A4B">
        <w:t>{</w:t>
      </w:r>
      <w:r>
        <w:rPr>
          <w:lang w:val="en-US"/>
        </w:rPr>
        <w:t>AB</w:t>
      </w:r>
      <w:r w:rsidRPr="007C3A4B">
        <w:t xml:space="preserve">} </w:t>
      </w:r>
      <w:r>
        <w:t xml:space="preserve">это условие вовсе не обязательно. </w:t>
      </w:r>
    </w:p>
  </w:comment>
  <w:comment w:id="1250" w:author="Пользователь" w:date="2019-11-10T18:49:00Z" w:initials="П">
    <w:p w14:paraId="10239AF5" w14:textId="135B9B0D" w:rsidR="00C47EB6" w:rsidRPr="00FC067D" w:rsidRDefault="00C47EB6">
      <w:pPr>
        <w:pStyle w:val="af0"/>
      </w:pPr>
      <w:r>
        <w:rPr>
          <w:rStyle w:val="af"/>
        </w:rPr>
        <w:annotationRef/>
      </w:r>
      <w:r>
        <w:t xml:space="preserve">Определением является только последнее. Остальные два неэквивалентны ему в силу необходимости </w:t>
      </w:r>
      <w:r>
        <w:rPr>
          <w:lang w:val="en-US"/>
        </w:rPr>
        <w:t>P</w:t>
      </w:r>
      <w:r w:rsidRPr="00FC067D">
        <w:t>{</w:t>
      </w:r>
      <w:r>
        <w:rPr>
          <w:lang w:val="en-US"/>
        </w:rPr>
        <w:t>B</w:t>
      </w:r>
      <w:r w:rsidRPr="00FC067D">
        <w:t>}&gt;</w:t>
      </w:r>
      <w:r>
        <w:t xml:space="preserve">0 или </w:t>
      </w:r>
      <w:r>
        <w:rPr>
          <w:lang w:val="en-US"/>
        </w:rPr>
        <w:t>P</w:t>
      </w:r>
      <w:r w:rsidRPr="00FC067D">
        <w:t>(</w:t>
      </w:r>
      <w:r>
        <w:rPr>
          <w:lang w:val="en-US"/>
        </w:rPr>
        <w:t>A</w:t>
      </w:r>
      <w:r w:rsidRPr="00FC067D">
        <w:t>)&gt;</w:t>
      </w:r>
      <w:r>
        <w:t xml:space="preserve">0. </w:t>
      </w:r>
    </w:p>
  </w:comment>
  <w:comment w:id="1257" w:author="Пользователь" w:date="2019-11-10T18:49:00Z" w:initials="П">
    <w:p w14:paraId="3289EDDE" w14:textId="60B3BA64" w:rsidR="00C47EB6" w:rsidRDefault="00C47EB6">
      <w:pPr>
        <w:pStyle w:val="af0"/>
      </w:pPr>
      <w:r>
        <w:rPr>
          <w:rStyle w:val="af"/>
        </w:rPr>
        <w:annotationRef/>
      </w:r>
      <w:r>
        <w:t xml:space="preserve">Неверное утверждение. Независимость не входит в формальное определение вероятности, и ничего мы здесь не завершаем – просто вводим новое понятие. Не хуже и не лучше других новых понятий. </w:t>
      </w:r>
    </w:p>
  </w:comment>
  <w:comment w:id="1259" w:author="Пользователь" w:date="2019-11-10T18:49:00Z" w:initials="П">
    <w:p w14:paraId="4F25F2CA" w14:textId="678B21E0" w:rsidR="00C47EB6" w:rsidRPr="007C3A4B" w:rsidRDefault="00C47EB6">
      <w:pPr>
        <w:pStyle w:val="af0"/>
      </w:pPr>
      <w:r>
        <w:rPr>
          <w:rStyle w:val="af"/>
        </w:rPr>
        <w:annotationRef/>
      </w:r>
      <w:r>
        <w:rPr>
          <w:rStyle w:val="af"/>
        </w:rPr>
        <w:t xml:space="preserve">Фраза по смыслу выглядит так, будто частотное представление вероятности противоречит введенному определению условной вероятности. Да ничего подобного. </w:t>
      </w:r>
    </w:p>
  </w:comment>
  <w:comment w:id="1298" w:author="Пользователь" w:date="2019-11-10T18:49:00Z" w:initials="П">
    <w:p w14:paraId="66601697" w14:textId="48304B6C" w:rsidR="00C47EB6" w:rsidRDefault="00C47EB6">
      <w:pPr>
        <w:pStyle w:val="af0"/>
      </w:pPr>
      <w:r>
        <w:rPr>
          <w:rStyle w:val="af"/>
        </w:rPr>
        <w:annotationRef/>
      </w:r>
      <w:r>
        <w:t xml:space="preserve">Не понял связи полученного числа с исходным вопросом. Там же предполагалась задача "верного выявления пьяного водителя". И сообщалось число 98%. И как предлагается читателю связать то число 0,98 и полученное 0,1? </w:t>
      </w:r>
    </w:p>
  </w:comment>
  <w:comment w:id="1302" w:author="Пользователь" w:date="2019-11-10T18:49:00Z" w:initials="П">
    <w:p w14:paraId="65796644" w14:textId="7F19465D" w:rsidR="00C47EB6" w:rsidRPr="00653D52" w:rsidRDefault="00C47EB6">
      <w:pPr>
        <w:pStyle w:val="af0"/>
      </w:pPr>
      <w:r>
        <w:rPr>
          <w:rStyle w:val="af"/>
        </w:rPr>
        <w:annotationRef/>
      </w:r>
      <w:proofErr w:type="gramStart"/>
      <w:r>
        <w:t>В</w:t>
      </w:r>
      <w:proofErr w:type="gramEnd"/>
      <w:r>
        <w:t xml:space="preserve"> всяком случае мне рассуждения как раз остались непонятны :).  Я не понял, что хотел сделать автор. С точки зрения простого читателя вижу такой результат: водитель по условию был пьян с вероятностью 0,1, и мы получили при измерении именно 0,1 для результата положительного теста. И чего было городить огород, скажет читатель :). Уж как минимум надо подбирать пример с такими числами, чтобы что-то менялось :) Событие</w:t>
      </w:r>
      <w:proofErr w:type="gramStart"/>
      <w:r>
        <w:t xml:space="preserve"> А</w:t>
      </w:r>
      <w:proofErr w:type="gramEnd"/>
      <w:r>
        <w:t xml:space="preserve"> = </w:t>
      </w:r>
      <w:r w:rsidRPr="00653D52">
        <w:t>{</w:t>
      </w:r>
      <w:r>
        <w:t>я ничего не купил в магазине</w:t>
      </w:r>
      <w:r w:rsidRPr="00653D52">
        <w:t>}</w:t>
      </w:r>
      <w:r>
        <w:t xml:space="preserve">, событие </w:t>
      </w:r>
      <w:r>
        <w:rPr>
          <w:lang w:val="en-US"/>
        </w:rPr>
        <w:t>B</w:t>
      </w:r>
      <w:r w:rsidRPr="00653D52">
        <w:t xml:space="preserve"> = {</w:t>
      </w:r>
      <w:r>
        <w:t>я забыл деньги</w:t>
      </w:r>
      <w:r w:rsidRPr="00653D52">
        <w:t>}</w:t>
      </w:r>
      <w:r>
        <w:t xml:space="preserve">. </w:t>
      </w:r>
      <w:proofErr w:type="gramStart"/>
      <w:r>
        <w:rPr>
          <w:lang w:val="en-US"/>
        </w:rPr>
        <w:t>P</w:t>
      </w:r>
      <w:r w:rsidRPr="00653D52">
        <w:t>{</w:t>
      </w:r>
      <w:proofErr w:type="gramEnd"/>
      <w:r>
        <w:rPr>
          <w:lang w:val="en-US"/>
        </w:rPr>
        <w:t>A</w:t>
      </w:r>
      <w:r w:rsidRPr="00653D52">
        <w:t>|</w:t>
      </w:r>
      <w:r>
        <w:rPr>
          <w:lang w:val="en-US"/>
        </w:rPr>
        <w:t>B</w:t>
      </w:r>
      <w:r w:rsidRPr="00653D52">
        <w:t>}=1</w:t>
      </w:r>
      <w:r>
        <w:t xml:space="preserve">, но </w:t>
      </w:r>
      <w:r>
        <w:rPr>
          <w:lang w:val="en-US"/>
        </w:rPr>
        <w:t>P</w:t>
      </w:r>
      <w:r w:rsidRPr="00653D52">
        <w:t>{</w:t>
      </w:r>
      <w:r>
        <w:rPr>
          <w:lang w:val="en-US"/>
        </w:rPr>
        <w:t>B</w:t>
      </w:r>
      <w:r w:rsidRPr="00653D52">
        <w:t>|</w:t>
      </w:r>
      <w:r>
        <w:rPr>
          <w:lang w:val="en-US"/>
        </w:rPr>
        <w:t>A</w:t>
      </w:r>
      <w:r w:rsidRPr="00653D52">
        <w:t>}</w:t>
      </w:r>
      <w:r>
        <w:t xml:space="preserve"> не равно 1 (скажем, я ничего не купил, даже имея деньги – просто ничего не понравилось). Поэтому и вероятности </w:t>
      </w:r>
      <w:r>
        <w:rPr>
          <w:lang w:val="en-US"/>
        </w:rPr>
        <w:t>P</w:t>
      </w:r>
      <w:r w:rsidRPr="00653D52">
        <w:t>{</w:t>
      </w:r>
      <w:r>
        <w:rPr>
          <w:lang w:val="en-US"/>
        </w:rPr>
        <w:t>A</w:t>
      </w:r>
      <w:r w:rsidRPr="00653D52">
        <w:t xml:space="preserve">} </w:t>
      </w:r>
      <w:r>
        <w:t xml:space="preserve">и </w:t>
      </w:r>
      <w:r>
        <w:rPr>
          <w:lang w:val="en-US"/>
        </w:rPr>
        <w:t>P</w:t>
      </w:r>
      <w:r w:rsidRPr="00653D52">
        <w:t>{</w:t>
      </w:r>
      <w:r>
        <w:rPr>
          <w:lang w:val="en-US"/>
        </w:rPr>
        <w:t>B</w:t>
      </w:r>
      <w:r w:rsidRPr="00653D52">
        <w:t>}</w:t>
      </w:r>
      <w:r>
        <w:t xml:space="preserve"> будут разными. </w:t>
      </w:r>
    </w:p>
  </w:comment>
  <w:comment w:id="1304" w:author="СБ" w:date="2019-11-10T18:49:00Z" w:initials="С">
    <w:p w14:paraId="3F3F0AB5" w14:textId="6A898346" w:rsidR="00C47EB6" w:rsidRDefault="00C47EB6">
      <w:pPr>
        <w:pStyle w:val="af0"/>
      </w:pPr>
      <w:r>
        <w:rPr>
          <w:rStyle w:val="af"/>
        </w:rPr>
        <w:annotationRef/>
      </w:r>
      <w:r>
        <w:t>Вы правы, в исходном тексте неясно, зачем было городить огород. Переписал так, чтобы, действительно, помочь разобраться.</w:t>
      </w:r>
    </w:p>
  </w:comment>
  <w:comment w:id="1306" w:author="Пользователь" w:date="2019-11-10T18:49:00Z" w:initials="П">
    <w:p w14:paraId="793CE99E" w14:textId="036D407F" w:rsidR="00C47EB6" w:rsidRDefault="00C47EB6">
      <w:pPr>
        <w:pStyle w:val="af0"/>
      </w:pPr>
      <w:r>
        <w:rPr>
          <w:rStyle w:val="af"/>
        </w:rPr>
        <w:annotationRef/>
      </w:r>
      <w:r>
        <w:t>Не было такого сказано, когда вводили определение группы.</w:t>
      </w:r>
    </w:p>
  </w:comment>
  <w:comment w:id="1307" w:author="СБ" w:date="2019-11-10T18:49:00Z" w:initials="С">
    <w:p w14:paraId="19E160EC" w14:textId="75F09EC0" w:rsidR="00C47EB6" w:rsidRDefault="00C47EB6">
      <w:pPr>
        <w:pStyle w:val="af0"/>
      </w:pPr>
      <w:r>
        <w:rPr>
          <w:rStyle w:val="af"/>
        </w:rPr>
        <w:annotationRef/>
      </w:r>
      <w:r>
        <w:t>Есть, свойство 3).</w:t>
      </w:r>
    </w:p>
  </w:comment>
  <w:comment w:id="1308" w:author="СБ" w:date="2019-11-10T18:49:00Z" w:initials="С">
    <w:p w14:paraId="624A87B2" w14:textId="429FE740" w:rsidR="00C47EB6" w:rsidRDefault="00C47EB6">
      <w:pPr>
        <w:pStyle w:val="af0"/>
      </w:pPr>
      <w:r>
        <w:rPr>
          <w:rStyle w:val="af"/>
        </w:rPr>
        <w:annotationRef/>
      </w:r>
      <w:r>
        <w:t>Исправлено</w:t>
      </w:r>
    </w:p>
  </w:comment>
  <w:comment w:id="1309" w:author="Пользователь" w:date="2019-11-10T18:49:00Z" w:initials="П">
    <w:p w14:paraId="652EBBF5" w14:textId="009A6974" w:rsidR="00C47EB6" w:rsidRDefault="00C47EB6">
      <w:pPr>
        <w:pStyle w:val="af0"/>
      </w:pPr>
      <w:r>
        <w:rPr>
          <w:rStyle w:val="af"/>
        </w:rPr>
        <w:annotationRef/>
      </w:r>
      <w:r>
        <w:t>Плохо здесь звучит пассив.</w:t>
      </w:r>
    </w:p>
  </w:comment>
  <w:comment w:id="1316" w:author="Пользователь" w:date="2019-11-10T18:49:00Z" w:initials="П">
    <w:p w14:paraId="5DA99D56" w14:textId="0F32F3BE" w:rsidR="00C47EB6" w:rsidRDefault="00C47EB6">
      <w:pPr>
        <w:pStyle w:val="af0"/>
      </w:pPr>
      <w:r>
        <w:rPr>
          <w:rStyle w:val="af"/>
        </w:rPr>
        <w:annotationRef/>
      </w:r>
      <w:r>
        <w:t>Что подразумевается под множеством, генерирующим поле? Сами вещественные числа? Зачем такие формулировки?</w:t>
      </w:r>
    </w:p>
  </w:comment>
  <w:comment w:id="1319" w:author="СБ" w:date="2019-11-10T18:49:00Z" w:initials="С">
    <w:p w14:paraId="00445328" w14:textId="4A471DE0" w:rsidR="00C47EB6" w:rsidRDefault="00C47EB6">
      <w:pPr>
        <w:pStyle w:val="af0"/>
      </w:pPr>
      <w:r>
        <w:rPr>
          <w:rStyle w:val="af"/>
        </w:rPr>
        <w:annotationRef/>
      </w:r>
      <w:r>
        <w:t>Исправлено</w:t>
      </w:r>
    </w:p>
  </w:comment>
  <w:comment w:id="1323" w:author="Пользователь" w:date="2019-11-10T18:49:00Z" w:initials="П">
    <w:p w14:paraId="2E28D10C" w14:textId="177B7F16" w:rsidR="00C47EB6" w:rsidRDefault="00C47EB6">
      <w:pPr>
        <w:pStyle w:val="af0"/>
      </w:pPr>
      <w:r>
        <w:rPr>
          <w:rStyle w:val="af"/>
        </w:rPr>
        <w:annotationRef/>
      </w:r>
      <w:r>
        <w:t xml:space="preserve">Откуда взялось кольцо? Вроде ни слова не было о нем. И вообще, похоже, я перестал понимать. Насколько я помню, кольцо – это поле без обратных элементов по умножению. Но нейтральный элемент по умножению – единица, а не ноль. Нужны делители единицы, а не нуля. Или здесь просто описка, должно быть слово "поле", и все хорошо? </w:t>
      </w:r>
    </w:p>
  </w:comment>
  <w:comment w:id="1324" w:author="СБ" w:date="2019-11-10T18:49:00Z" w:initials="С">
    <w:p w14:paraId="417334E5" w14:textId="3739C54A" w:rsidR="00C47EB6" w:rsidRDefault="00C47EB6">
      <w:pPr>
        <w:pStyle w:val="af0"/>
      </w:pPr>
      <w:r>
        <w:rPr>
          <w:rStyle w:val="af"/>
        </w:rPr>
        <w:annotationRef/>
      </w:r>
      <w:r>
        <w:t>Поправил</w:t>
      </w:r>
    </w:p>
  </w:comment>
  <w:comment w:id="1439" w:author="Пользователь" w:date="2019-11-10T18:49:00Z" w:initials="П">
    <w:p w14:paraId="1F5644AA" w14:textId="7ACDC555" w:rsidR="00C47EB6" w:rsidRDefault="00C47EB6">
      <w:pPr>
        <w:pStyle w:val="af0"/>
      </w:pPr>
      <w:r>
        <w:rPr>
          <w:rStyle w:val="af"/>
        </w:rPr>
        <w:annotationRef/>
      </w:r>
      <w:r>
        <w:t>Боюсь, что это читателю не очевидно. Пояснения бы не повредили.</w:t>
      </w:r>
    </w:p>
  </w:comment>
  <w:comment w:id="1440" w:author="СБ" w:date="2019-11-10T18:49:00Z" w:initials="С">
    <w:p w14:paraId="24D35D70" w14:textId="3C361232" w:rsidR="00C47EB6" w:rsidRDefault="00C47EB6">
      <w:pPr>
        <w:pStyle w:val="af0"/>
      </w:pPr>
      <w:r>
        <w:rPr>
          <w:rStyle w:val="af"/>
        </w:rPr>
        <w:annotationRef/>
      </w:r>
      <w:r>
        <w:t>Добавил более подробное описание со ссылкой.</w:t>
      </w:r>
    </w:p>
  </w:comment>
  <w:comment w:id="1450" w:author="СБ" w:date="2019-11-10T18:49:00Z" w:initials="С">
    <w:p w14:paraId="0D261D85" w14:textId="6918EA35" w:rsidR="00C47EB6" w:rsidRDefault="00C47EB6">
      <w:pPr>
        <w:pStyle w:val="af0"/>
      </w:pPr>
      <w:r>
        <w:rPr>
          <w:rStyle w:val="af"/>
        </w:rPr>
        <w:annotationRef/>
      </w:r>
      <w:r>
        <w:t>Принимаю предложенный вариант.</w:t>
      </w:r>
    </w:p>
  </w:comment>
  <w:comment w:id="1446" w:author="Пользователь" w:date="2019-11-10T18:49:00Z" w:initials="П">
    <w:p w14:paraId="3B5C5133" w14:textId="67887BDE" w:rsidR="00C47EB6" w:rsidRDefault="00C47EB6">
      <w:pPr>
        <w:pStyle w:val="af0"/>
      </w:pPr>
      <w:r>
        <w:rPr>
          <w:rStyle w:val="af"/>
        </w:rPr>
        <w:annotationRef/>
      </w:r>
      <w:r>
        <w:rPr>
          <w:rStyle w:val="af"/>
        </w:rPr>
        <w:t xml:space="preserve">Возможно, лучше так: </w:t>
      </w:r>
      <w:r w:rsidRPr="0029618A">
        <w:rPr>
          <w:rFonts w:eastAsia="Times New Roman"/>
          <w:color w:val="00000A"/>
          <w:sz w:val="24"/>
          <w:szCs w:val="24"/>
          <w:highlight w:val="white"/>
        </w:rPr>
        <w:t xml:space="preserve">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w:t>
      </w:r>
      <w:r>
        <w:rPr>
          <w:rFonts w:eastAsia="Times New Roman"/>
          <w:color w:val="00000A"/>
          <w:sz w:val="24"/>
          <w:szCs w:val="24"/>
          <w:highlight w:val="white"/>
        </w:rPr>
        <w:t>, если это новое не согласуется каким-то образом с уже существующими повсеместно используемыми вещами. Нам придется</w:t>
      </w:r>
      <w:r w:rsidRPr="0029618A">
        <w:rPr>
          <w:rFonts w:eastAsia="Times New Roman"/>
          <w:color w:val="00000A"/>
          <w:sz w:val="24"/>
          <w:szCs w:val="24"/>
          <w:highlight w:val="white"/>
        </w:rPr>
        <w:t xml:space="preserve"> построить непротиворечивую систему, изучить её свойства и пользоваться ими для моделирования либо реального мира, либо других систем</w:t>
      </w:r>
      <w:r>
        <w:rPr>
          <w:rFonts w:eastAsia="Times New Roman"/>
          <w:color w:val="00000A"/>
          <w:sz w:val="24"/>
          <w:szCs w:val="24"/>
        </w:rPr>
        <w:t>.</w:t>
      </w:r>
    </w:p>
  </w:comment>
  <w:comment w:id="1452" w:author="Пользователь" w:date="2019-11-10T18:49:00Z" w:initials="П">
    <w:p w14:paraId="58774331" w14:textId="606D9B74" w:rsidR="00C47EB6" w:rsidRDefault="00C47EB6">
      <w:pPr>
        <w:pStyle w:val="af0"/>
      </w:pPr>
      <w:r>
        <w:rPr>
          <w:rStyle w:val="af"/>
        </w:rPr>
        <w:annotationRef/>
      </w:r>
      <w:r>
        <w:t xml:space="preserve">Слово "итак" подразумевает следствие, но следующий текст вообще не связан с предыдущими абзацами. Далее, не стоит забивать читателю мозги многозначностью слова "число". В самом распространенном своем значении "число" не может быть мерой, поскольку мера – функция множеств. Да, существует счетная мера, которую определяют через количество элементов. Так она тоже неотрицательна по определению.   </w:t>
      </w:r>
    </w:p>
  </w:comment>
  <w:comment w:id="1459" w:author="Пользователь" w:date="2019-11-10T18:49:00Z" w:initials="П">
    <w:p w14:paraId="63B02234" w14:textId="67E103F7" w:rsidR="00C47EB6" w:rsidRDefault="00C47EB6">
      <w:pPr>
        <w:pStyle w:val="af0"/>
      </w:pPr>
      <w:r>
        <w:rPr>
          <w:rStyle w:val="af"/>
        </w:rPr>
        <w:annotationRef/>
      </w:r>
      <w:r>
        <w:t xml:space="preserve">Не может понятие меры превратиться в число! Ни мера не может, ни понятие не может! </w:t>
      </w:r>
      <w:proofErr w:type="gramStart"/>
      <w:r>
        <w:t>Первая по математическим соображениям (счетная мера, конечно, дает количество, но от этого она не превращается в число.</w:t>
      </w:r>
      <w:proofErr w:type="gramEnd"/>
      <w:r>
        <w:t xml:space="preserve"> </w:t>
      </w:r>
      <w:proofErr w:type="gramStart"/>
      <w:r>
        <w:t xml:space="preserve">Мера – функция множеств, число – не функция множеств), второе – по соображениям русского языка :) </w:t>
      </w:r>
      <w:proofErr w:type="gramEnd"/>
    </w:p>
  </w:comment>
  <w:comment w:id="1460" w:author="СБ" w:date="2019-11-10T18:49:00Z" w:initials="С">
    <w:p w14:paraId="67772A0A" w14:textId="1F61E882" w:rsidR="00C47EB6" w:rsidRDefault="00C47EB6">
      <w:pPr>
        <w:pStyle w:val="af0"/>
      </w:pPr>
      <w:r>
        <w:rPr>
          <w:rStyle w:val="af"/>
        </w:rPr>
        <w:annotationRef/>
      </w:r>
      <w:r>
        <w:t>Исправлено</w:t>
      </w:r>
    </w:p>
  </w:comment>
  <w:comment w:id="1462" w:author="Пользователь" w:date="2019-11-10T18:49:00Z" w:initials="П">
    <w:p w14:paraId="042CA58B" w14:textId="6A5B7012" w:rsidR="00C47EB6" w:rsidRDefault="00C47EB6">
      <w:pPr>
        <w:pStyle w:val="af0"/>
      </w:pPr>
      <w:r>
        <w:rPr>
          <w:rStyle w:val="af"/>
        </w:rPr>
        <w:annotationRef/>
      </w:r>
      <w:r>
        <w:t>Понятие "счетное множество" в математике имеет определенный смысл (бесконечное множество с мощностью множества натуральных чисел), и число рабочих мест к такому множеству отношения не имеет.</w:t>
      </w:r>
    </w:p>
  </w:comment>
  <w:comment w:id="1464" w:author="СБ" w:date="2019-11-10T18:49:00Z" w:initials="С">
    <w:p w14:paraId="72CDD7A8" w14:textId="26C17A22" w:rsidR="00C47EB6" w:rsidRDefault="00C47EB6">
      <w:pPr>
        <w:pStyle w:val="af0"/>
      </w:pPr>
      <w:r>
        <w:rPr>
          <w:rStyle w:val="af"/>
        </w:rPr>
        <w:annotationRef/>
      </w:r>
      <w:r>
        <w:t>Исправлено.</w:t>
      </w:r>
    </w:p>
  </w:comment>
  <w:comment w:id="1474" w:author="Пользователь" w:date="2019-11-10T18:49:00Z" w:initials="П">
    <w:p w14:paraId="0EE7A14D" w14:textId="78A206B9" w:rsidR="00C47EB6" w:rsidRDefault="00C47EB6">
      <w:pPr>
        <w:pStyle w:val="af0"/>
      </w:pPr>
      <w:r>
        <w:rPr>
          <w:rStyle w:val="af"/>
        </w:rPr>
        <w:annotationRef/>
      </w:r>
      <w:r>
        <w:t xml:space="preserve">Очередной философский вопрос – может ли разброс приближаться к распределению? Это объекты разной природы. Я так понимаю, что под разбросом подразумевается отклонение от среднего (выделенного синей линией). То есть это случайная величина. Можно говорить, что ее распределение приближается к какому-то распределению. Но не сама она. </w:t>
      </w:r>
    </w:p>
  </w:comment>
  <w:comment w:id="1480" w:author="СБ" w:date="2019-11-10T18:49:00Z" w:initials="С">
    <w:p w14:paraId="770861AF" w14:textId="4C6280E0" w:rsidR="00C47EB6" w:rsidRDefault="00C47EB6">
      <w:pPr>
        <w:pStyle w:val="af0"/>
      </w:pPr>
      <w:r>
        <w:rPr>
          <w:rStyle w:val="af"/>
        </w:rPr>
        <w:annotationRef/>
      </w:r>
      <w:proofErr w:type="spellStart"/>
      <w:r>
        <w:t>Перфразировал</w:t>
      </w:r>
      <w:proofErr w:type="spellEnd"/>
      <w:r>
        <w:t>.</w:t>
      </w:r>
    </w:p>
  </w:comment>
  <w:comment w:id="1483" w:author="Пользователь" w:date="2019-11-10T18:49:00Z" w:initials="П">
    <w:p w14:paraId="7F00A3C2" w14:textId="28F8299E" w:rsidR="00C47EB6" w:rsidRDefault="00C47EB6">
      <w:pPr>
        <w:pStyle w:val="af0"/>
      </w:pPr>
      <w:r>
        <w:rPr>
          <w:rStyle w:val="af"/>
        </w:rPr>
        <w:annotationRef/>
      </w:r>
      <w:r>
        <w:t>По-моему, полезно для удобочитаемости написать, что толстая линия – среднее, тонкие линии – отклонения для двух сигм.</w:t>
      </w:r>
    </w:p>
  </w:comment>
  <w:comment w:id="1502" w:author="СБ" w:date="2019-11-10T18:49:00Z" w:initials="С">
    <w:p w14:paraId="2D493A1A" w14:textId="4E034FC8" w:rsidR="00C47EB6" w:rsidRDefault="00C47EB6">
      <w:pPr>
        <w:pStyle w:val="af0"/>
      </w:pPr>
      <w:r>
        <w:rPr>
          <w:rStyle w:val="af"/>
        </w:rPr>
        <w:annotationRef/>
      </w:r>
      <w:r>
        <w:t>Добавил</w:t>
      </w:r>
    </w:p>
  </w:comment>
  <w:comment w:id="1503" w:author="Пользователь" w:date="2019-11-10T18:49:00Z" w:initials="П">
    <w:p w14:paraId="3AC6C795" w14:textId="1EBE31E7" w:rsidR="00C47EB6" w:rsidRDefault="00C47EB6">
      <w:pPr>
        <w:pStyle w:val="af0"/>
      </w:pPr>
      <w:r>
        <w:rPr>
          <w:rStyle w:val="af"/>
        </w:rPr>
        <w:annotationRef/>
      </w:r>
      <w:r>
        <w:t xml:space="preserve">Все же </w:t>
      </w:r>
      <w:proofErr w:type="spellStart"/>
      <w:r>
        <w:t>Джан</w:t>
      </w:r>
      <w:proofErr w:type="spellEnd"/>
      <w:r>
        <w:t xml:space="preserve">. Так чаще пишут. </w:t>
      </w:r>
    </w:p>
  </w:comment>
  <w:comment w:id="1504" w:author="Пользователь" w:date="2019-11-10T18:49:00Z" w:initials="П">
    <w:p w14:paraId="6597CAE0" w14:textId="3772B329" w:rsidR="00C47EB6" w:rsidRDefault="00C47EB6">
      <w:pPr>
        <w:pStyle w:val="af0"/>
      </w:pPr>
      <w:r>
        <w:rPr>
          <w:rStyle w:val="af"/>
        </w:rPr>
        <w:annotationRef/>
      </w:r>
      <w:r>
        <w:t xml:space="preserve">Массачусетский </w:t>
      </w:r>
    </w:p>
  </w:comment>
  <w:comment w:id="1508" w:author="Пользователь" w:date="2019-11-10T18:49:00Z" w:initials="П">
    <w:p w14:paraId="4C72DA95" w14:textId="6C5D50A0" w:rsidR="00C47EB6" w:rsidRDefault="00C47EB6">
      <w:pPr>
        <w:pStyle w:val="af0"/>
      </w:pPr>
      <w:r>
        <w:rPr>
          <w:rStyle w:val="af"/>
        </w:rPr>
        <w:annotationRef/>
      </w:r>
      <w:r>
        <w:t>Непонятно. Введено два распределения Бернулли (с вероятностями успеха 1</w:t>
      </w:r>
      <w:r w:rsidRPr="0065093B">
        <w:t>/7</w:t>
      </w:r>
      <w:r>
        <w:t xml:space="preserve"> и 2</w:t>
      </w:r>
      <w:r w:rsidRPr="0065093B">
        <w:t>/7</w:t>
      </w:r>
      <w:r>
        <w:t xml:space="preserve">). </w:t>
      </w:r>
    </w:p>
  </w:comment>
  <w:comment w:id="1509" w:author="СБ" w:date="2019-11-10T18:49:00Z" w:initials="С">
    <w:p w14:paraId="49E2960B" w14:textId="1D16D0B6" w:rsidR="00C47EB6" w:rsidRDefault="00C47EB6">
      <w:pPr>
        <w:pStyle w:val="af0"/>
      </w:pPr>
      <w:r>
        <w:rPr>
          <w:rStyle w:val="af"/>
        </w:rPr>
        <w:annotationRef/>
      </w:r>
      <w:r>
        <w:t>Уточнил смысл этого параметра ранее, где вводилось распределение Бернулли.</w:t>
      </w:r>
    </w:p>
  </w:comment>
  <w:comment w:id="1510" w:author="Пользователь" w:date="2019-11-10T18:49:00Z" w:initials="П">
    <w:p w14:paraId="313200D3" w14:textId="1B703C36" w:rsidR="00C47EB6" w:rsidRDefault="00C47EB6">
      <w:pPr>
        <w:pStyle w:val="af0"/>
      </w:pPr>
      <w:r>
        <w:rPr>
          <w:rStyle w:val="af"/>
        </w:rPr>
        <w:annotationRef/>
      </w:r>
      <w:r>
        <w:t>Звучит так, словно это единственный фундаментальный процесс.</w:t>
      </w:r>
    </w:p>
  </w:comment>
  <w:comment w:id="1516" w:author="СБ" w:date="2019-11-10T18:49:00Z" w:initials="С">
    <w:p w14:paraId="6D3B3FFB" w14:textId="0055D8FE" w:rsidR="00C47EB6" w:rsidRDefault="00C47EB6">
      <w:pPr>
        <w:pStyle w:val="af0"/>
      </w:pPr>
      <w:r>
        <w:rPr>
          <w:rStyle w:val="af"/>
        </w:rPr>
        <w:annotationRef/>
      </w:r>
      <w:proofErr w:type="spellStart"/>
      <w:r>
        <w:t>Перфразировал</w:t>
      </w:r>
      <w:proofErr w:type="spellEnd"/>
      <w:r>
        <w:t>.</w:t>
      </w:r>
    </w:p>
  </w:comment>
  <w:comment w:id="1519" w:author="Пользователь" w:date="2019-11-10T18:49:00Z" w:initials="П">
    <w:p w14:paraId="46A03A7B" w14:textId="2225788D" w:rsidR="00C47EB6" w:rsidRDefault="00C47EB6">
      <w:pPr>
        <w:pStyle w:val="af0"/>
      </w:pPr>
      <w:r>
        <w:rPr>
          <w:rStyle w:val="af"/>
        </w:rPr>
        <w:annotationRef/>
      </w:r>
      <w:r>
        <w:t xml:space="preserve">Непонятно. Если есть часовые данные, то их всего в 24 раза больше, чем суточных. Как добились уменьшения в 500 раз? </w:t>
      </w:r>
    </w:p>
  </w:comment>
  <w:comment w:id="1520" w:author="СБ" w:date="2019-11-10T18:49:00Z" w:initials="С">
    <w:p w14:paraId="12D9A1E2" w14:textId="0E68CBFC" w:rsidR="00C47EB6" w:rsidRDefault="00C47EB6">
      <w:pPr>
        <w:pStyle w:val="af0"/>
      </w:pPr>
      <w:r>
        <w:rPr>
          <w:rStyle w:val="af"/>
        </w:rPr>
        <w:annotationRef/>
      </w:r>
      <w:r>
        <w:t>У них больше время наблюдений и датчиков.</w:t>
      </w:r>
    </w:p>
  </w:comment>
  <w:comment w:id="1523" w:author="Пользователь" w:date="2019-11-10T18:49:00Z" w:initials="П">
    <w:p w14:paraId="12BE0F2C" w14:textId="5AA4D3C3" w:rsidR="00C47EB6" w:rsidRDefault="00C47EB6">
      <w:pPr>
        <w:pStyle w:val="af0"/>
      </w:pPr>
      <w:r>
        <w:rPr>
          <w:rStyle w:val="af"/>
        </w:rPr>
        <w:annotationRef/>
      </w:r>
      <w:r>
        <w:t>Ложное утверждение. Не думаю, что Пифагор имел хоть какое-то понятие о хаотичной структуре числа пи.</w:t>
      </w:r>
    </w:p>
  </w:comment>
  <w:comment w:id="1525" w:author="СБ" w:date="2019-11-10T18:49:00Z" w:initials="С">
    <w:p w14:paraId="5EC76AC5" w14:textId="7ECDD4AC" w:rsidR="00C47EB6" w:rsidRDefault="00C47EB6">
      <w:pPr>
        <w:pStyle w:val="af0"/>
      </w:pPr>
      <w:r>
        <w:rPr>
          <w:rStyle w:val="af"/>
        </w:rPr>
        <w:annotationRef/>
      </w:r>
      <w:r>
        <w:t>Согласен</w:t>
      </w:r>
    </w:p>
  </w:comment>
  <w:comment w:id="1529" w:author="Пользователь" w:date="2019-11-10T18:49:00Z" w:initials="П">
    <w:p w14:paraId="1B944F91" w14:textId="4E9C7046" w:rsidR="00C47EB6" w:rsidRDefault="00C47EB6">
      <w:pPr>
        <w:pStyle w:val="af0"/>
      </w:pPr>
      <w:r>
        <w:rPr>
          <w:rStyle w:val="af"/>
        </w:rPr>
        <w:annotationRef/>
      </w:r>
      <w:r>
        <w:t xml:space="preserve">Так, собственно, что искать? Это же только в евклидовой геометрии число пи такое хитрое. А если мы возьмем на плоскости другую метрику, мы получим другие пи – куда более простые. Скажем, если выбрать единичным кругом квадрат со стороной 2 (метрика </w:t>
      </w:r>
      <w:r>
        <w:rPr>
          <w:lang w:val="en-US"/>
        </w:rPr>
        <w:t>d</w:t>
      </w:r>
      <w:r w:rsidRPr="00B766D5">
        <w:t>(</w:t>
      </w:r>
      <w:r>
        <w:rPr>
          <w:lang w:val="en-US"/>
        </w:rPr>
        <w:t>x</w:t>
      </w:r>
      <w:r w:rsidRPr="00B766D5">
        <w:t>,</w:t>
      </w:r>
      <w:r>
        <w:rPr>
          <w:lang w:val="en-US"/>
        </w:rPr>
        <w:t>y</w:t>
      </w:r>
      <w:r w:rsidRPr="00B766D5">
        <w:t>)=</w:t>
      </w:r>
      <w:r>
        <w:rPr>
          <w:lang w:val="en-US"/>
        </w:rPr>
        <w:t>max</w:t>
      </w:r>
      <w:r w:rsidRPr="00B766D5">
        <w:t>{|</w:t>
      </w:r>
      <w:r>
        <w:rPr>
          <w:lang w:val="en-US"/>
        </w:rPr>
        <w:t>x</w:t>
      </w:r>
      <w:r w:rsidRPr="00B766D5">
        <w:t>1-</w:t>
      </w:r>
      <w:r>
        <w:rPr>
          <w:lang w:val="en-US"/>
        </w:rPr>
        <w:t>x</w:t>
      </w:r>
      <w:r w:rsidRPr="00B766D5">
        <w:t>2|,|</w:t>
      </w:r>
      <w:r>
        <w:rPr>
          <w:lang w:val="en-US"/>
        </w:rPr>
        <w:t>y</w:t>
      </w:r>
      <w:r w:rsidRPr="00B766D5">
        <w:t>1-</w:t>
      </w:r>
      <w:r>
        <w:rPr>
          <w:lang w:val="en-US"/>
        </w:rPr>
        <w:t>y</w:t>
      </w:r>
      <w:r w:rsidRPr="00B766D5">
        <w:t>2|}</w:t>
      </w:r>
      <w:r>
        <w:t xml:space="preserve">), то пи=4. А если правильный шестиугольник со стороной 1, то пи=3. </w:t>
      </w:r>
      <w:proofErr w:type="gramStart"/>
      <w:r>
        <w:t xml:space="preserve">А вокруг нас в реальности формально сплошная </w:t>
      </w:r>
      <w:proofErr w:type="spellStart"/>
      <w:r>
        <w:t>неевклидовость</w:t>
      </w:r>
      <w:proofErr w:type="spellEnd"/>
      <w:r>
        <w:t xml:space="preserve"> из-за гравитационных возмущений :).</w:t>
      </w:r>
      <w:proofErr w:type="gramEnd"/>
    </w:p>
  </w:comment>
  <w:comment w:id="1530" w:author="СБ" w:date="2019-11-10T18:49:00Z" w:initials="С">
    <w:p w14:paraId="6A141B71" w14:textId="1002C012" w:rsidR="00C47EB6" w:rsidRDefault="00C47EB6">
      <w:pPr>
        <w:pStyle w:val="af0"/>
      </w:pPr>
      <w:r>
        <w:rPr>
          <w:rStyle w:val="af"/>
        </w:rPr>
        <w:annotationRef/>
      </w:r>
      <w:r>
        <w:t xml:space="preserve">Это верно, но число пи (соответствующее метрике </w:t>
      </w:r>
      <w:r>
        <w:rPr>
          <w:lang w:val="en-US"/>
        </w:rPr>
        <w:t>L</w:t>
      </w:r>
      <w:r w:rsidRPr="008849DF">
        <w:t>2</w:t>
      </w:r>
      <w:r>
        <w:t>) естественным образом проявляется в поле комплексных чисел, а потом в теории функций комплексного аргумента, например, в интегральной формуле Коши, а оттуда проникает во многие соотношения, далёкие от геометрии. Скажем, в нормировке распределения Гаусса.</w:t>
      </w:r>
    </w:p>
  </w:comment>
  <w:comment w:id="1538" w:author="Пользователь" w:date="2019-11-10T18:49:00Z" w:initials="П">
    <w:p w14:paraId="6DBB5DE4" w14:textId="069A1508" w:rsidR="00C47EB6" w:rsidRDefault="00C47EB6">
      <w:pPr>
        <w:pStyle w:val="af0"/>
      </w:pPr>
      <w:r>
        <w:rPr>
          <w:rStyle w:val="af"/>
        </w:rPr>
        <w:annotationRef/>
      </w:r>
      <w:r>
        <w:t xml:space="preserve">А что означает "доминирующим" в этом контексте? Выглядит как синоним частоты. </w:t>
      </w:r>
    </w:p>
    <w:p w14:paraId="637E21B3" w14:textId="77777777" w:rsidR="00C47EB6" w:rsidRDefault="00C47EB6">
      <w:pPr>
        <w:pStyle w:val="af0"/>
      </w:pPr>
    </w:p>
    <w:p w14:paraId="584D0AAE" w14:textId="77777777" w:rsidR="00C47EB6" w:rsidRDefault="00C47EB6">
      <w:pPr>
        <w:pStyle w:val="af0"/>
      </w:pPr>
      <w:r>
        <w:t>Далее, по-моему, тут полезно привести какой-нибудь практический пример, различающий среднее и моду (а заодно и медиану можно).</w:t>
      </w:r>
    </w:p>
    <w:p w14:paraId="73EB6722" w14:textId="4D79CC5A" w:rsidR="00C47EB6" w:rsidRDefault="00C47EB6">
      <w:pPr>
        <w:pStyle w:val="af0"/>
      </w:pPr>
      <w:r>
        <w:t>Классика – это зарплаты в фирме. Условно говоря, директор 200 тысяч, заместитель 100 тысяч, главбух 50 тысяч, два рядовых работника по 20 тысяч. Тогда средняя зарплата в фирме 78 тысяч (</w:t>
      </w:r>
      <w:proofErr w:type="spellStart"/>
      <w:r>
        <w:t>матожидание</w:t>
      </w:r>
      <w:proofErr w:type="spellEnd"/>
      <w:r>
        <w:t xml:space="preserve">), 50 (медиана), 20 (мода). </w:t>
      </w:r>
    </w:p>
  </w:comment>
  <w:comment w:id="1539" w:author="СБ" w:date="2019-11-10T18:49:00Z" w:initials="С">
    <w:p w14:paraId="6AFA7F6D" w14:textId="4848F11B" w:rsidR="00C47EB6" w:rsidRDefault="00C47EB6">
      <w:pPr>
        <w:pStyle w:val="af0"/>
      </w:pPr>
      <w:r>
        <w:rPr>
          <w:rStyle w:val="af"/>
        </w:rPr>
        <w:annotationRef/>
      </w:r>
      <w:r>
        <w:t xml:space="preserve">Я готов привести этот пример. </w:t>
      </w:r>
      <w:proofErr w:type="spellStart"/>
      <w:r>
        <w:t>Однако</w:t>
      </w:r>
      <w:proofErr w:type="gramStart"/>
      <w:r>
        <w:t>,о</w:t>
      </w:r>
      <w:proofErr w:type="gramEnd"/>
      <w:r>
        <w:t>ставляю</w:t>
      </w:r>
      <w:proofErr w:type="spellEnd"/>
      <w:r>
        <w:t xml:space="preserve"> на усмотрение редактора вопрос: стоит ли давать здесь развёрнутый пример, скорее всего, с иллюстрацией?</w:t>
      </w:r>
    </w:p>
  </w:comment>
  <w:comment w:id="1549" w:author="Пользователь" w:date="2019-11-10T18:49:00Z" w:initials="П">
    <w:p w14:paraId="39EB030E" w14:textId="0A5DAE93" w:rsidR="00C47EB6" w:rsidRPr="009A3C73" w:rsidRDefault="00C47EB6">
      <w:pPr>
        <w:pStyle w:val="af0"/>
        <w:rPr>
          <w:i/>
        </w:rPr>
      </w:pPr>
      <w:r>
        <w:rPr>
          <w:rStyle w:val="af"/>
        </w:rPr>
        <w:annotationRef/>
      </w:r>
      <w:r>
        <w:t xml:space="preserve">1) Опечатка в формуле: размерность пространства </w:t>
      </w:r>
      <w:r>
        <w:rPr>
          <w:lang w:val="en-US"/>
        </w:rPr>
        <w:t>m</w:t>
      </w:r>
      <w:r>
        <w:t xml:space="preserve">, а не </w:t>
      </w:r>
      <w:r>
        <w:rPr>
          <w:lang w:val="en-US"/>
        </w:rPr>
        <w:t>d</w:t>
      </w:r>
      <w:r>
        <w:t xml:space="preserve">. 2) В знаменателе нет ошибки? а то для плоскости получается </w:t>
      </w:r>
      <m:oMath>
        <m:r>
          <w:rPr>
            <w:rFonts w:ascii="Cambria Math" w:eastAsia="Cambria Math" w:hAnsi="Cambria Math"/>
            <w:sz w:val="24"/>
            <w:szCs w:val="24"/>
          </w:rPr>
          <m:t>π/2.</m:t>
        </m:r>
      </m:oMath>
      <w:r>
        <w:rPr>
          <w:sz w:val="24"/>
          <w:szCs w:val="24"/>
        </w:rPr>
        <w:t xml:space="preserve"> </w:t>
      </w:r>
    </w:p>
  </w:comment>
  <w:comment w:id="1550" w:author="СБ" w:date="2019-11-10T18:49:00Z" w:initials="С">
    <w:p w14:paraId="06E73FEF" w14:textId="3CAFC3F0" w:rsidR="00C47EB6" w:rsidRPr="00020EBC" w:rsidRDefault="00C47EB6">
      <w:pPr>
        <w:pStyle w:val="af0"/>
      </w:pPr>
      <w:r>
        <w:rPr>
          <w:rStyle w:val="af"/>
        </w:rPr>
        <w:annotationRef/>
      </w:r>
      <w:r>
        <w:t>исправлено</w:t>
      </w:r>
    </w:p>
  </w:comment>
  <w:comment w:id="1554" w:author="Пользователь" w:date="2019-11-10T18:49:00Z" w:initials="П">
    <w:p w14:paraId="7F8009CE" w14:textId="5C0E4626" w:rsidR="00C47EB6" w:rsidRDefault="00C47EB6">
      <w:pPr>
        <w:pStyle w:val="af0"/>
      </w:pPr>
      <w:r>
        <w:rPr>
          <w:rStyle w:val="af"/>
        </w:rPr>
        <w:annotationRef/>
      </w:r>
      <w:r>
        <w:t xml:space="preserve">1) Лучше ограничиться конкретно нашей Галактикой, а то размер других галактик сильно колеблется – больше, чем на порядок. 2) Если во фразе галактики, то нужно исключать из фразы интуитивную ясность. </w:t>
      </w:r>
      <w:proofErr w:type="gramStart"/>
      <w:r>
        <w:t xml:space="preserve">Тут точно никакой интуитивности нет :). </w:t>
      </w:r>
      <w:proofErr w:type="gramEnd"/>
    </w:p>
  </w:comment>
  <w:comment w:id="1555" w:author="СБ" w:date="2019-11-10T18:49:00Z" w:initials="С">
    <w:p w14:paraId="64DAEB71" w14:textId="43ACE11C" w:rsidR="00C47EB6" w:rsidRDefault="00C47EB6">
      <w:pPr>
        <w:pStyle w:val="af0"/>
      </w:pPr>
      <w:r>
        <w:rPr>
          <w:rStyle w:val="af"/>
        </w:rPr>
        <w:annotationRef/>
      </w:r>
      <w:r>
        <w:t>Перефразировал и уточнил.</w:t>
      </w:r>
    </w:p>
  </w:comment>
  <w:comment w:id="1574" w:author="Пользователь" w:date="2019-11-10T18:49:00Z" w:initials="П">
    <w:p w14:paraId="359EDDF3" w14:textId="3BB7B7B1" w:rsidR="00C47EB6" w:rsidRDefault="00C47EB6">
      <w:pPr>
        <w:pStyle w:val="af0"/>
      </w:pPr>
      <w:r>
        <w:rPr>
          <w:rStyle w:val="af"/>
        </w:rPr>
        <w:annotationRef/>
      </w:r>
      <w:proofErr w:type="gramStart"/>
      <w:r>
        <w:t>Любой читатель удивится, прочитав, что рост и вес - независимые размерности :). Нужно что-нибудь одно оставить.</w:t>
      </w:r>
      <w:proofErr w:type="gramEnd"/>
      <w:r>
        <w:t xml:space="preserve"> Вес и возраст – конечно, тоже </w:t>
      </w:r>
      <w:proofErr w:type="gramStart"/>
      <w:r>
        <w:t>зависимые</w:t>
      </w:r>
      <w:proofErr w:type="gramEnd"/>
      <w:r>
        <w:t>, но не так сильно. Но я бы в любом случае бы как-нибудь смягчил формулировку о независимости.</w:t>
      </w:r>
    </w:p>
  </w:comment>
  <w:comment w:id="1575" w:author="СБ" w:date="2019-11-10T18:49:00Z" w:initials="С">
    <w:p w14:paraId="5F8C9B0C" w14:textId="512D7F3B" w:rsidR="00C47EB6" w:rsidRDefault="00C47EB6">
      <w:pPr>
        <w:pStyle w:val="af0"/>
      </w:pPr>
      <w:r>
        <w:rPr>
          <w:rStyle w:val="af"/>
        </w:rPr>
        <w:annotationRef/>
      </w:r>
      <w:r>
        <w:t>Убрал несущественную здесь независимость.</w:t>
      </w:r>
    </w:p>
  </w:comment>
  <w:comment w:id="1578" w:author="Пользователь" w:date="2019-11-10T18:49:00Z" w:initials="П">
    <w:p w14:paraId="383DCF04" w14:textId="4B30099D" w:rsidR="00C47EB6" w:rsidRDefault="00C47EB6">
      <w:pPr>
        <w:pStyle w:val="af0"/>
      </w:pPr>
      <w:r>
        <w:rPr>
          <w:rStyle w:val="af"/>
        </w:rPr>
        <w:annotationRef/>
      </w:r>
      <w:r>
        <w:t xml:space="preserve">Почему она бесконечна? Ни по одному из приведенных параметров реальной бесконечности у нас нет, раз мы говорим о людях. Количество параметров тоже конечно. </w:t>
      </w:r>
    </w:p>
  </w:comment>
  <w:comment w:id="1579" w:author="СБ" w:date="2019-11-10T18:49:00Z" w:initials="С">
    <w:p w14:paraId="300925B9" w14:textId="0D1DC013" w:rsidR="00C47EB6" w:rsidRDefault="00C47EB6">
      <w:pPr>
        <w:pStyle w:val="af0"/>
      </w:pPr>
      <w:r>
        <w:rPr>
          <w:rStyle w:val="af"/>
        </w:rPr>
        <w:annotationRef/>
      </w:r>
      <w:r>
        <w:t>Принято.</w:t>
      </w:r>
    </w:p>
  </w:comment>
  <w:comment w:id="1584" w:author="Пользователь" w:date="2019-11-10T18:49:00Z" w:initials="П">
    <w:p w14:paraId="2E75D549" w14:textId="610877C0" w:rsidR="00C47EB6" w:rsidRDefault="00C47EB6">
      <w:pPr>
        <w:pStyle w:val="af0"/>
      </w:pPr>
      <w:r>
        <w:rPr>
          <w:rStyle w:val="af"/>
        </w:rPr>
        <w:annotationRef/>
      </w:r>
      <w:r>
        <w:t xml:space="preserve">Подразумевается, что наберется пара тысяч "идеалов", если выбирать из всего человечества? </w:t>
      </w:r>
      <w:proofErr w:type="gramStart"/>
      <w:r>
        <w:t xml:space="preserve">А то фраза двусмысленна – кажется, что на все человечество приходится всего пара тысяч красавиц, что, очевидно, неверно :). </w:t>
      </w:r>
      <w:proofErr w:type="gramEnd"/>
    </w:p>
  </w:comment>
  <w:comment w:id="1585" w:author="СБ" w:date="2019-11-10T18:49:00Z" w:initials="С">
    <w:p w14:paraId="569B27C4" w14:textId="61865688" w:rsidR="00C47EB6" w:rsidRDefault="00C47EB6">
      <w:pPr>
        <w:pStyle w:val="af0"/>
      </w:pPr>
      <w:r>
        <w:rPr>
          <w:rStyle w:val="af"/>
        </w:rPr>
        <w:annotationRef/>
      </w:r>
      <w:r>
        <w:t>Перефразировал.</w:t>
      </w:r>
    </w:p>
  </w:comment>
  <w:comment w:id="1588" w:author="Пользователь" w:date="2019-11-10T18:49:00Z" w:initials="П">
    <w:p w14:paraId="43D59367" w14:textId="43364847" w:rsidR="00C47EB6" w:rsidRDefault="00C47EB6">
      <w:pPr>
        <w:pStyle w:val="af0"/>
      </w:pPr>
      <w:r>
        <w:rPr>
          <w:rStyle w:val="af"/>
        </w:rPr>
        <w:annotationRef/>
      </w:r>
      <w:r>
        <w:t xml:space="preserve">Странноватое утверждение. Выборка в реальности ограничена, а все исходы в случае непрерывных случайных величин не получить в принципе. А если подразумевать смысл: "в достаточно большой выборке наблюдаются даже маловероятные исходы", то это уже не назовешь тривиальным утверждением. </w:t>
      </w:r>
    </w:p>
  </w:comment>
  <w:comment w:id="1589" w:author="СБ" w:date="2019-11-10T18:49:00Z" w:initials="С">
    <w:p w14:paraId="4EAC99AC" w14:textId="2D1136DC" w:rsidR="00C47EB6" w:rsidRDefault="00C47EB6">
      <w:pPr>
        <w:pStyle w:val="af0"/>
      </w:pPr>
      <w:r>
        <w:rPr>
          <w:rStyle w:val="af"/>
        </w:rPr>
        <w:annotationRef/>
      </w:r>
      <w:proofErr w:type="gramStart"/>
      <w:r>
        <w:t>Согласен</w:t>
      </w:r>
      <w:proofErr w:type="gramEnd"/>
      <w:r>
        <w:t>, эта фраза не простая.</w:t>
      </w:r>
    </w:p>
  </w:comment>
  <w:comment w:id="1597" w:author="Пользователь" w:date="2019-11-10T18:49:00Z" w:initials="П">
    <w:p w14:paraId="181B94BA" w14:textId="3AFADC71" w:rsidR="00C47EB6" w:rsidRDefault="00C47EB6">
      <w:pPr>
        <w:pStyle w:val="af0"/>
      </w:pPr>
      <w:proofErr w:type="gramStart"/>
      <w:r>
        <w:rPr>
          <w:rStyle w:val="af"/>
        </w:rPr>
        <w:t xml:space="preserve">Логичнее обратная терминология: умножить вероятность </w:t>
      </w:r>
      <w:r>
        <w:rPr>
          <w:rFonts w:eastAsia="Times New Roman"/>
          <w:sz w:val="24"/>
          <w:szCs w:val="24"/>
        </w:rPr>
        <w:t>ПЕРВОГО</w:t>
      </w:r>
      <w:r w:rsidRPr="0029618A">
        <w:rPr>
          <w:rFonts w:eastAsia="Times New Roman"/>
          <w:sz w:val="24"/>
          <w:szCs w:val="24"/>
        </w:rPr>
        <w:t xml:space="preserve"> события</w:t>
      </w:r>
      <w:r>
        <w:rPr>
          <w:rStyle w:val="af"/>
        </w:rPr>
        <w:annotationRef/>
      </w:r>
      <w:r>
        <w:rPr>
          <w:rFonts w:eastAsia="Times New Roman"/>
          <w:sz w:val="24"/>
          <w:szCs w:val="24"/>
        </w:rPr>
        <w:t xml:space="preserve"> на </w:t>
      </w:r>
      <w:r w:rsidRPr="0029618A">
        <w:rPr>
          <w:rFonts w:eastAsia="Times New Roman"/>
          <w:sz w:val="24"/>
          <w:szCs w:val="24"/>
        </w:rPr>
        <w:t xml:space="preserve">вероятность </w:t>
      </w:r>
      <w:r>
        <w:rPr>
          <w:rFonts w:eastAsia="Times New Roman"/>
          <w:sz w:val="24"/>
          <w:szCs w:val="24"/>
        </w:rPr>
        <w:t>ВТОРОГО</w:t>
      </w:r>
      <w:r w:rsidRPr="0029618A">
        <w:rPr>
          <w:rFonts w:eastAsia="Times New Roman"/>
          <w:sz w:val="24"/>
          <w:szCs w:val="24"/>
        </w:rPr>
        <w:t xml:space="preserve"> события при условии, что </w:t>
      </w:r>
      <w:r>
        <w:rPr>
          <w:rFonts w:eastAsia="Times New Roman"/>
          <w:sz w:val="24"/>
          <w:szCs w:val="24"/>
        </w:rPr>
        <w:t xml:space="preserve">ПЕРВОЕ событие произошло :) </w:t>
      </w:r>
      <w:proofErr w:type="gramEnd"/>
    </w:p>
  </w:comment>
  <w:comment w:id="1598" w:author="СБ" w:date="2019-11-10T18:49:00Z" w:initials="С">
    <w:p w14:paraId="4B7D711E" w14:textId="362001EF" w:rsidR="00C47EB6" w:rsidRDefault="00C47EB6">
      <w:pPr>
        <w:pStyle w:val="af0"/>
      </w:pPr>
      <w:r>
        <w:rPr>
          <w:rStyle w:val="af"/>
        </w:rPr>
        <w:annotationRef/>
      </w:r>
      <w:r>
        <w:t>Вы правы!</w:t>
      </w:r>
    </w:p>
  </w:comment>
  <w:comment w:id="1612" w:author="СБ" w:date="2019-11-10T18:49:00Z" w:initials="С">
    <w:p w14:paraId="68DD9B19" w14:textId="02DDD93B" w:rsidR="00C47EB6" w:rsidRDefault="00C47EB6">
      <w:pPr>
        <w:pStyle w:val="af0"/>
      </w:pPr>
      <w:r>
        <w:rPr>
          <w:rStyle w:val="af"/>
        </w:rPr>
        <w:annotationRef/>
      </w:r>
      <w:r>
        <w:t>Принято</w:t>
      </w:r>
    </w:p>
  </w:comment>
  <w:comment w:id="1613" w:author="Пользователь" w:date="2019-11-10T18:49:00Z" w:initials="П">
    <w:p w14:paraId="6D5A9A37" w14:textId="660627DA" w:rsidR="00C47EB6" w:rsidRDefault="00C47EB6">
      <w:pPr>
        <w:pStyle w:val="af0"/>
      </w:pPr>
      <w:r>
        <w:rPr>
          <w:rStyle w:val="af"/>
        </w:rPr>
        <w:annotationRef/>
      </w:r>
      <w:r>
        <w:t>Форма "уговор дороже денег" чаще встречается.</w:t>
      </w:r>
    </w:p>
  </w:comment>
  <w:comment w:id="1619" w:author="Пользователь" w:date="2019-11-10T18:49:00Z" w:initials="П">
    <w:p w14:paraId="20A2D785" w14:textId="4694D169" w:rsidR="00C47EB6" w:rsidRDefault="00C47EB6">
      <w:pPr>
        <w:pStyle w:val="af0"/>
      </w:pPr>
      <w:r>
        <w:rPr>
          <w:rStyle w:val="af"/>
        </w:rPr>
        <w:annotationRef/>
      </w:r>
      <w:r>
        <w:t xml:space="preserve">Непонятно. Когда я открываю изображение цветового круга и статьи о нем, я вижу нормальные спектральные цвета, которым можно приписать частоту. Правда, есть серые или металлические цвета – они </w:t>
      </w:r>
      <w:proofErr w:type="spellStart"/>
      <w:r>
        <w:t>неспектральные</w:t>
      </w:r>
      <w:proofErr w:type="spellEnd"/>
      <w:r>
        <w:t>, но они вроде и на цветовом круге не изображаются. Если для характеристики цвета одной частоты недостаточно, так это нужно написать.</w:t>
      </w:r>
    </w:p>
  </w:comment>
  <w:comment w:id="1639" w:author="Пользователь" w:date="2019-11-10T18:49:00Z" w:initials="П">
    <w:p w14:paraId="4F44BC8B" w14:textId="7E59473C" w:rsidR="00C47EB6" w:rsidRPr="00DD71B9" w:rsidRDefault="00C47EB6">
      <w:pPr>
        <w:pStyle w:val="af0"/>
      </w:pPr>
      <w:r>
        <w:rPr>
          <w:rStyle w:val="af"/>
        </w:rPr>
        <w:annotationRef/>
      </w:r>
      <w:r>
        <w:t>Непонятно. Если мы определим отношение на семи днях недели так: 1</w:t>
      </w:r>
      <w:r w:rsidRPr="00DD71B9">
        <w:t>&lt;</w:t>
      </w:r>
      <w:r>
        <w:t>2</w:t>
      </w:r>
      <w:r w:rsidRPr="00DD71B9">
        <w:t>&lt;</w:t>
      </w:r>
      <w:r>
        <w:t>3</w:t>
      </w:r>
      <w:r w:rsidRPr="00DD71B9">
        <w:t>&lt;</w:t>
      </w:r>
      <w:r>
        <w:t>4</w:t>
      </w:r>
      <w:r w:rsidRPr="00DD71B9">
        <w:t>&lt;</w:t>
      </w:r>
      <w:r>
        <w:t>5</w:t>
      </w:r>
      <w:r w:rsidRPr="00DD71B9">
        <w:t>&lt;</w:t>
      </w:r>
      <w:r>
        <w:t>6</w:t>
      </w:r>
      <w:r w:rsidRPr="00DD71B9">
        <w:t>&lt;</w:t>
      </w:r>
      <w:r>
        <w:t xml:space="preserve">7, почему оно не будет транзитивно? Класс воскресений по определению идет после класса суббот и т.д. </w:t>
      </w:r>
      <w:proofErr w:type="gramStart"/>
      <w:r>
        <w:t xml:space="preserve">Чудесная транзитивность :) </w:t>
      </w:r>
      <w:proofErr w:type="gramEnd"/>
    </w:p>
  </w:comment>
  <w:comment w:id="1644" w:author="СБ" w:date="2019-11-10T18:49:00Z" w:initials="С">
    <w:p w14:paraId="7CE66ECD" w14:textId="38ABFDE8" w:rsidR="00C47EB6" w:rsidRDefault="00C47EB6">
      <w:pPr>
        <w:pStyle w:val="af0"/>
      </w:pPr>
      <w:r>
        <w:rPr>
          <w:rStyle w:val="af"/>
        </w:rPr>
        <w:annotationRef/>
      </w:r>
      <w:r>
        <w:t>Переформулировал более чётко.</w:t>
      </w:r>
    </w:p>
  </w:comment>
  <w:comment w:id="1645" w:author="Пользователь" w:date="2019-11-10T18:49:00Z" w:initials="П">
    <w:p w14:paraId="61EC54C2" w14:textId="6C7D9ECD" w:rsidR="00C47EB6" w:rsidRDefault="00C47EB6">
      <w:pPr>
        <w:pStyle w:val="af0"/>
      </w:pPr>
      <w:r>
        <w:rPr>
          <w:rStyle w:val="af"/>
        </w:rPr>
        <w:annotationRef/>
      </w:r>
      <w:r>
        <w:t xml:space="preserve">Хотелось бы </w:t>
      </w:r>
      <w:proofErr w:type="gramStart"/>
      <w:r>
        <w:t>попонятнее</w:t>
      </w:r>
      <w:proofErr w:type="gramEnd"/>
      <w:r>
        <w:t xml:space="preserve"> про </w:t>
      </w:r>
      <w:proofErr w:type="spellStart"/>
      <w:r>
        <w:t>нетранзитивность</w:t>
      </w:r>
      <w:proofErr w:type="spellEnd"/>
      <w:r>
        <w:t xml:space="preserve"> для цветов. Если ограничиваться одной частотой, как сказано выше – тогда есть транзитивность, как у вещественных чисел. Если для характеристики цвета нужно несколько чисел – это многомерность. А в этой фразе многомерность отделена от транзитивности. </w:t>
      </w:r>
    </w:p>
  </w:comment>
  <w:comment w:id="1648" w:author="СБ" w:date="2019-11-10T18:49:00Z" w:initials="С">
    <w:p w14:paraId="4A809E62" w14:textId="6B8110E9" w:rsidR="00C47EB6" w:rsidRDefault="00C47EB6">
      <w:pPr>
        <w:pStyle w:val="af0"/>
      </w:pPr>
      <w:r>
        <w:rPr>
          <w:rStyle w:val="af"/>
        </w:rPr>
        <w:annotationRef/>
      </w:r>
      <w:r>
        <w:t>Несколько развернул пример с цветами.</w:t>
      </w:r>
    </w:p>
  </w:comment>
  <w:comment w:id="1662" w:author="Пользователь" w:date="2019-11-10T18:49:00Z" w:initials="П">
    <w:p w14:paraId="699114FE" w14:textId="7911DF51" w:rsidR="00C47EB6" w:rsidRDefault="00C47EB6">
      <w:pPr>
        <w:pStyle w:val="af0"/>
      </w:pPr>
      <w:r>
        <w:rPr>
          <w:rStyle w:val="af"/>
        </w:rPr>
        <w:annotationRef/>
      </w:r>
      <w:r>
        <w:t xml:space="preserve">Это необязательное слово, </w:t>
      </w:r>
      <w:proofErr w:type="spellStart"/>
      <w:r>
        <w:t>неотрицательность</w:t>
      </w:r>
      <w:proofErr w:type="spellEnd"/>
      <w:r>
        <w:t xml:space="preserve"> метрики следует из аксиом.</w:t>
      </w:r>
    </w:p>
  </w:comment>
  <w:comment w:id="1686" w:author="Пользователь" w:date="2019-11-10T18:49:00Z" w:initials="П">
    <w:p w14:paraId="76BCFC4A" w14:textId="096910DF" w:rsidR="00C47EB6" w:rsidRDefault="00C47EB6">
      <w:pPr>
        <w:pStyle w:val="af0"/>
      </w:pPr>
      <w:r>
        <w:rPr>
          <w:rStyle w:val="af"/>
        </w:rPr>
        <w:annotationRef/>
      </w:r>
      <w:r>
        <w:t xml:space="preserve">По-моему, тут как раз проще написать формулы, словами тяжело для восприятия. Я ниже примерно написал. Тем более что далее метрическое пространство упоминается. Заодно и примечание про пространство можно убрать. </w:t>
      </w:r>
    </w:p>
  </w:comment>
  <w:comment w:id="1687" w:author="СБ" w:date="2019-11-10T18:49:00Z" w:initials="С">
    <w:p w14:paraId="7B46213C" w14:textId="666A1277" w:rsidR="00C47EB6" w:rsidRDefault="00C47EB6">
      <w:pPr>
        <w:pStyle w:val="af0"/>
      </w:pPr>
      <w:r>
        <w:rPr>
          <w:rStyle w:val="af"/>
        </w:rPr>
        <w:annotationRef/>
      </w:r>
      <w:r>
        <w:t>Принято!</w:t>
      </w:r>
    </w:p>
  </w:comment>
  <w:comment w:id="1693" w:author="Пользователь" w:date="2019-11-10T18:49:00Z" w:initials="П">
    <w:p w14:paraId="7242BE1B" w14:textId="7337EDF0" w:rsidR="00C47EB6" w:rsidRDefault="00C47EB6">
      <w:pPr>
        <w:pStyle w:val="af0"/>
      </w:pPr>
      <w:r>
        <w:rPr>
          <w:rStyle w:val="af"/>
        </w:rPr>
        <w:annotationRef/>
      </w:r>
      <w:r>
        <w:t>Вряд ли рассуждать можно однозначным способом. Возможно, речь об однозначном способе сравнимости?</w:t>
      </w:r>
    </w:p>
  </w:comment>
  <w:comment w:id="1694" w:author="СБ" w:date="2019-11-10T18:49:00Z" w:initials="С">
    <w:p w14:paraId="503CB4D0" w14:textId="00C64369" w:rsidR="00C47EB6" w:rsidRPr="00A05B54" w:rsidRDefault="00C47EB6">
      <w:pPr>
        <w:pStyle w:val="af0"/>
      </w:pPr>
      <w:r>
        <w:rPr>
          <w:rStyle w:val="af"/>
        </w:rPr>
        <w:annotationRef/>
      </w:r>
      <w:r>
        <w:rPr>
          <w:rStyle w:val="af"/>
        </w:rPr>
        <w:t>Исправлено</w:t>
      </w:r>
    </w:p>
  </w:comment>
  <w:comment w:id="1697" w:author="Пользователь" w:date="2019-11-10T18:49:00Z" w:initials="П">
    <w:p w14:paraId="52500451" w14:textId="6095EB98" w:rsidR="00C47EB6" w:rsidRDefault="00C47EB6">
      <w:pPr>
        <w:pStyle w:val="af0"/>
      </w:pPr>
      <w:r>
        <w:rPr>
          <w:rStyle w:val="af"/>
        </w:rPr>
        <w:annotationRef/>
      </w:r>
      <w:r>
        <w:t xml:space="preserve">Это что – малым углом назовем угол, у которого синус примерно равен самому углу? По-моему, не стоит вообще давать такое пояснение.   </w:t>
      </w:r>
    </w:p>
  </w:comment>
  <w:comment w:id="1717" w:author="Пользователь" w:date="2019-11-10T18:49:00Z" w:initials="П">
    <w:p w14:paraId="42C70645" w14:textId="3D50E8E7" w:rsidR="00C47EB6" w:rsidRDefault="00C47EB6">
      <w:pPr>
        <w:pStyle w:val="af0"/>
      </w:pPr>
      <w:r>
        <w:rPr>
          <w:rStyle w:val="af"/>
        </w:rPr>
        <w:annotationRef/>
      </w:r>
      <w:r>
        <w:t xml:space="preserve">Непонятно. Центр тяжести фигуры будет внутри фигуры, мы же для среднего вроде ищем точку на внешней окружности. Связь не прояснена. </w:t>
      </w:r>
    </w:p>
  </w:comment>
  <w:comment w:id="1718" w:author="СБ" w:date="2019-11-10T18:49:00Z" w:initials="С">
    <w:p w14:paraId="27C55931" w14:textId="79C2D762" w:rsidR="00C47EB6" w:rsidRDefault="00C47EB6">
      <w:pPr>
        <w:pStyle w:val="af0"/>
      </w:pPr>
      <w:r>
        <w:rPr>
          <w:rStyle w:val="af"/>
        </w:rPr>
        <w:annotationRef/>
      </w:r>
      <w:r>
        <w:t>Исправлено.</w:t>
      </w:r>
    </w:p>
  </w:comment>
  <w:comment w:id="1735" w:author="Пользователь" w:date="2019-11-10T18:49:00Z" w:initials="П">
    <w:p w14:paraId="5C7E1CB3" w14:textId="0D820FD2" w:rsidR="00C47EB6" w:rsidRDefault="00C47EB6">
      <w:pPr>
        <w:pStyle w:val="af0"/>
      </w:pPr>
      <w:r>
        <w:rPr>
          <w:rStyle w:val="af"/>
        </w:rPr>
        <w:annotationRef/>
      </w:r>
      <w:r>
        <w:t>Тогда логично объяснить заодно, что означает красная линия.</w:t>
      </w:r>
    </w:p>
  </w:comment>
  <w:comment w:id="1736" w:author="СБ" w:date="2019-11-10T18:49:00Z" w:initials="С">
    <w:p w14:paraId="594A0B04" w14:textId="6C8D0808" w:rsidR="00C47EB6" w:rsidRDefault="00C47EB6">
      <w:pPr>
        <w:pStyle w:val="af0"/>
      </w:pPr>
      <w:r>
        <w:rPr>
          <w:rStyle w:val="af"/>
        </w:rPr>
        <w:annotationRef/>
      </w:r>
      <w:r>
        <w:t>Добавил.</w:t>
      </w:r>
    </w:p>
  </w:comment>
  <w:comment w:id="1747" w:author="Пользователь" w:date="2019-11-10T18:49:00Z" w:initials="П">
    <w:p w14:paraId="3FB6857F" w14:textId="5547A73E" w:rsidR="00C47EB6" w:rsidRDefault="00C47EB6">
      <w:pPr>
        <w:pStyle w:val="af0"/>
      </w:pPr>
      <w:r>
        <w:t>Я не знаю, как говорят в физике, но м</w:t>
      </w:r>
      <w:r>
        <w:rPr>
          <w:rStyle w:val="af"/>
        </w:rPr>
        <w:annotationRef/>
      </w:r>
      <w:r>
        <w:t xml:space="preserve">не </w:t>
      </w:r>
      <w:proofErr w:type="gramStart"/>
      <w:r>
        <w:t>не</w:t>
      </w:r>
      <w:proofErr w:type="gramEnd"/>
      <w:r>
        <w:t xml:space="preserve"> нравится выражение "самое ожидаемое распределение". Оно подразумевает наличие вероятностной меры на самом множестве распределений, а у нас его нет. Можно писать, что оно является предельным распределением в аналоге ЦПТ, занимает то же место на окружности, что и </w:t>
      </w:r>
      <w:proofErr w:type="spellStart"/>
      <w:r>
        <w:t>гауссовское</w:t>
      </w:r>
      <w:proofErr w:type="spellEnd"/>
      <w:r>
        <w:t xml:space="preserve"> распределение на прямой, является параллелью </w:t>
      </w:r>
      <w:proofErr w:type="gramStart"/>
      <w:r>
        <w:t>нормальному</w:t>
      </w:r>
      <w:proofErr w:type="gramEnd"/>
      <w:r>
        <w:t xml:space="preserve"> и т.д. Но просто "ожидаемое распределение", когда нет определения математического ожидания – странновато.</w:t>
      </w:r>
      <w:r w:rsidRPr="00B50A8F">
        <w:t xml:space="preserve"> </w:t>
      </w:r>
      <w:r>
        <w:t xml:space="preserve">Если ожидаемое в смысле максимума энтропии – так лучше это и написать прямо.  Но в принципе можно стереть красную фразу, все сохраняет логику и без нее.   </w:t>
      </w:r>
    </w:p>
  </w:comment>
  <w:comment w:id="1748" w:author="СБ" w:date="2019-11-10T18:49:00Z" w:initials="С">
    <w:p w14:paraId="550D2410" w14:textId="73BE0F30" w:rsidR="00C47EB6" w:rsidRDefault="00C47EB6">
      <w:pPr>
        <w:pStyle w:val="af0"/>
      </w:pPr>
      <w:r>
        <w:rPr>
          <w:rStyle w:val="af"/>
        </w:rPr>
        <w:annotationRef/>
      </w:r>
      <w:r>
        <w:t>Согласен удалить. Пояснения получаются громоздкими и не дают новой информации.</w:t>
      </w:r>
    </w:p>
  </w:comment>
  <w:comment w:id="1757" w:author="Пользователь" w:date="2019-11-10T18:49:00Z" w:initials="П">
    <w:p w14:paraId="20C92A28" w14:textId="16F1D8B9" w:rsidR="00C47EB6" w:rsidRDefault="00C47EB6">
      <w:pPr>
        <w:pStyle w:val="af0"/>
      </w:pPr>
      <w:r>
        <w:rPr>
          <w:rStyle w:val="af"/>
        </w:rPr>
        <w:annotationRef/>
      </w:r>
      <w:r>
        <w:t xml:space="preserve">Красная фраза непонятна. Сначала НИХ = распределений, и получается какое-то другое нормальное распределение (потому что "тоже есть"). Затем оказывается, что оно – предел суммы случайных величин в ЦПТ - стало быть, обычное? Я бы выбросил красную фразу совсем, а синюю перенес по логике </w:t>
      </w:r>
      <w:proofErr w:type="gramStart"/>
      <w:r>
        <w:t>к</w:t>
      </w:r>
      <w:proofErr w:type="gramEnd"/>
      <w:r>
        <w:t xml:space="preserve"> "никуда не денешься от </w:t>
      </w:r>
      <w:proofErr w:type="spellStart"/>
      <w:r>
        <w:t>гауссовского</w:t>
      </w:r>
      <w:proofErr w:type="spellEnd"/>
      <w:r>
        <w:t xml:space="preserve"> распределения".</w:t>
      </w:r>
    </w:p>
  </w:comment>
  <w:comment w:id="1758" w:author="СБ" w:date="2019-11-10T18:49:00Z" w:initials="С">
    <w:p w14:paraId="67D3D52F" w14:textId="5A9A5C70" w:rsidR="00C47EB6" w:rsidRDefault="00C47EB6">
      <w:pPr>
        <w:pStyle w:val="af0"/>
      </w:pPr>
      <w:r>
        <w:rPr>
          <w:rStyle w:val="af"/>
        </w:rPr>
        <w:annotationRef/>
      </w:r>
      <w:r>
        <w:t>Принято. Я хотел упомянуть о метрике в гильбертовом пространстве, но это достаточно неочевидная и большая тема, чтобы говорить о ней вскользь</w:t>
      </w:r>
    </w:p>
  </w:comment>
  <w:comment w:id="1763" w:author="Пользователь" w:date="2019-11-10T18:49:00Z" w:initials="П">
    <w:p w14:paraId="05E47786" w14:textId="1BDCAE71" w:rsidR="00C47EB6" w:rsidRDefault="00C47EB6">
      <w:pPr>
        <w:pStyle w:val="af0"/>
      </w:pPr>
      <w:r>
        <w:rPr>
          <w:rStyle w:val="af"/>
        </w:rPr>
        <w:annotationRef/>
      </w:r>
      <w:r>
        <w:t xml:space="preserve">По-моему, в этой главке смешаны совсем разные вещи. Поиск – обычная вероятность, берем грубое априорное приближение и уточняем потом. Выражения типа "вероятность победы на выборах 75%" – бытовое употребление слова "вероятность", которое к математике не имеет никакого отношения, поелику нам нужна повторяемость экспериментов в одинаковых условиях, которой тут и не пахнет. И в итоге вы ничего не объясняете про этот случай. Это странно смотрится – либо не пишите ничего, либо скажите, что это не вероятность в математическом смысле, либо придайте какой-то математический смысл утверждению про 75%. </w:t>
      </w:r>
    </w:p>
  </w:comment>
  <w:comment w:id="1791" w:author="Пользователь" w:date="2019-11-10T18:49:00Z" w:initials="П">
    <w:p w14:paraId="33A1F027" w14:textId="69E67216" w:rsidR="00C47EB6" w:rsidRDefault="00C47EB6">
      <w:pPr>
        <w:pStyle w:val="af0"/>
      </w:pPr>
      <w:r>
        <w:rPr>
          <w:rStyle w:val="af"/>
        </w:rPr>
        <w:annotationRef/>
      </w:r>
      <w:proofErr w:type="gramStart"/>
      <w:r>
        <w:t xml:space="preserve">Двусмысленная фраза в свете того, что "нормальность" распределения как раз в мире распространена :). Может, написать тут "норма"? </w:t>
      </w:r>
      <w:proofErr w:type="gramEnd"/>
    </w:p>
  </w:comment>
  <w:comment w:id="1805" w:author="Пользователь" w:date="2019-11-10T18:49:00Z" w:initials="П">
    <w:p w14:paraId="218A081F" w14:textId="5BAA6BD3" w:rsidR="00C47EB6" w:rsidRDefault="00C47EB6">
      <w:pPr>
        <w:pStyle w:val="af0"/>
      </w:pPr>
      <w:r>
        <w:rPr>
          <w:rStyle w:val="af"/>
        </w:rPr>
        <w:annotationRef/>
      </w:r>
      <w:r>
        <w:t xml:space="preserve">Может, лучше дать обычное строгое определение пуассоновского потока? Оно же несложное и логичное. Потому что сейчас получается, что поток объясняется с помощью равномерного распределения, что собьет с толку. Типа того, что я написал ниже. </w:t>
      </w:r>
    </w:p>
  </w:comment>
  <w:comment w:id="1910" w:author="Пользователь" w:date="2019-11-10T18:49:00Z" w:initials="П">
    <w:p w14:paraId="3287D82C" w14:textId="6C8DF81F" w:rsidR="00C47EB6" w:rsidRDefault="00C47EB6">
      <w:pPr>
        <w:pStyle w:val="af0"/>
      </w:pPr>
      <w:r>
        <w:rPr>
          <w:rStyle w:val="af"/>
        </w:rPr>
        <w:annotationRef/>
      </w:r>
      <w:r>
        <w:t xml:space="preserve">Распределение длин промежутков не стремится к </w:t>
      </w:r>
      <w:proofErr w:type="gramStart"/>
      <w:r>
        <w:t>экспоненциальному</w:t>
      </w:r>
      <w:proofErr w:type="gramEnd"/>
      <w:r>
        <w:t xml:space="preserve"> – оно и есть экспоненциальное. </w:t>
      </w:r>
    </w:p>
  </w:comment>
  <w:comment w:id="1914" w:author="Пользователь" w:date="2019-11-10T18:49:00Z" w:initials="П">
    <w:p w14:paraId="447D60D0" w14:textId="2FA00886" w:rsidR="00C47EB6" w:rsidRDefault="00C47EB6">
      <w:pPr>
        <w:pStyle w:val="af0"/>
      </w:pPr>
      <w:r>
        <w:rPr>
          <w:rStyle w:val="af"/>
        </w:rPr>
        <w:annotationRef/>
      </w:r>
      <w:r>
        <w:t>Здесь явно стоит объяснить, как вы строите эту картинку. Если складываем все события с учетом знаков и величины и рисуем текущую сумму, то так и нужно прямо написать.</w:t>
      </w:r>
    </w:p>
  </w:comment>
  <w:comment w:id="1926" w:author="Пользователь" w:date="2019-11-10T18:49:00Z" w:initials="П">
    <w:p w14:paraId="257A9115" w14:textId="35FA4332" w:rsidR="00C47EB6" w:rsidRDefault="00C47EB6">
      <w:pPr>
        <w:pStyle w:val="af0"/>
      </w:pPr>
      <w:r>
        <w:rPr>
          <w:rStyle w:val="af"/>
        </w:rPr>
        <w:annotationRef/>
      </w:r>
      <w:r>
        <w:t>Тут полезно заметить в утешение, что время-то для ухода в минус может потребоваться большое, даже превосходящее время вашей жизни. Но с другой стороны, и для сидения в глубоком минусе с надеждой выйти в плюс это тоже верно.</w:t>
      </w:r>
    </w:p>
  </w:comment>
  <w:comment w:id="1966" w:author="Пользователь" w:date="2019-11-10T18:49:00Z" w:initials="П">
    <w:p w14:paraId="58F389F6" w14:textId="3891A7DE" w:rsidR="00C47EB6" w:rsidRDefault="00C47EB6">
      <w:pPr>
        <w:pStyle w:val="af0"/>
      </w:pPr>
      <w:r>
        <w:rPr>
          <w:rStyle w:val="af"/>
        </w:rPr>
        <w:annotationRef/>
      </w:r>
      <w:r>
        <w:t>Никогда не сталкивался с термином в этом значении.</w:t>
      </w:r>
      <w:r w:rsidRPr="008C4D17">
        <w:t xml:space="preserve"> </w:t>
      </w:r>
    </w:p>
  </w:comment>
  <w:comment w:id="1967" w:author="Пользователь" w:date="2019-11-10T18:49:00Z" w:initials="П">
    <w:p w14:paraId="73653AA1" w14:textId="3A70F3FE" w:rsidR="00C47EB6" w:rsidRDefault="00C47EB6">
      <w:pPr>
        <w:pStyle w:val="af0"/>
      </w:pPr>
      <w:r>
        <w:rPr>
          <w:rStyle w:val="af"/>
        </w:rPr>
        <w:annotationRef/>
      </w:r>
      <w:r>
        <w:t xml:space="preserve">Категорически не согласен. Описанное случайное блуждание было симметрично. А приведенная цитата характеризует асимметричность положения игрока и казино, поскольку для любой игры существует так называемое "преимущество казино". Поэтому цитата абсолютно не подходит для иллюстрации симметричного случайного блуждания – но зато прекрасно иллюстрирует асимметричное блуждание, как раз характерное для игры в казино. </w:t>
      </w:r>
    </w:p>
  </w:comment>
  <w:comment w:id="1978" w:author="Пользователь" w:date="2019-11-10T18:49:00Z" w:initials="П">
    <w:p w14:paraId="2D0BAC6E" w14:textId="46C0EE2A" w:rsidR="00C47EB6" w:rsidRDefault="00C47EB6">
      <w:pPr>
        <w:pStyle w:val="af0"/>
      </w:pPr>
      <w:r>
        <w:rPr>
          <w:rStyle w:val="af"/>
        </w:rPr>
        <w:annotationRef/>
      </w:r>
      <w:r>
        <w:t>Неудачно получилось: выглядит, что этот результат – вышеуказанная максима. А на деле подразумевается еще более вышеуказанный уход за любой заранее указанный уровень отклонения от нуля.</w:t>
      </w:r>
    </w:p>
  </w:comment>
  <w:comment w:id="1979" w:author="СБ" w:date="2019-11-10T18:49:00Z" w:initials="С">
    <w:p w14:paraId="2F6F9E7C" w14:textId="4FA9872D" w:rsidR="00C47EB6" w:rsidRDefault="00C47EB6">
      <w:pPr>
        <w:pStyle w:val="af0"/>
      </w:pPr>
      <w:r>
        <w:rPr>
          <w:rStyle w:val="af"/>
        </w:rPr>
        <w:annotationRef/>
      </w:r>
      <w:r>
        <w:t>Я решил вовсе не приводить здесь задачу о разорении игрока.</w:t>
      </w:r>
    </w:p>
  </w:comment>
  <w:comment w:id="1986" w:author="СБ" w:date="2019-11-10T18:49:00Z" w:initials="С">
    <w:p w14:paraId="05C664AC" w14:textId="4B4421D5" w:rsidR="00C47EB6" w:rsidRDefault="00C47EB6">
      <w:pPr>
        <w:pStyle w:val="af0"/>
      </w:pPr>
      <w:r>
        <w:rPr>
          <w:rStyle w:val="af"/>
        </w:rPr>
        <w:annotationRef/>
      </w:r>
      <w:r>
        <w:t>Погорячился.</w:t>
      </w:r>
    </w:p>
  </w:comment>
  <w:comment w:id="1989" w:author="Пользователь" w:date="2019-11-10T18:49:00Z" w:initials="П">
    <w:p w14:paraId="27987C5F" w14:textId="3156CCCB" w:rsidR="00C47EB6" w:rsidRDefault="00C47EB6">
      <w:pPr>
        <w:pStyle w:val="af0"/>
      </w:pPr>
      <w:r>
        <w:rPr>
          <w:rStyle w:val="af"/>
        </w:rPr>
        <w:annotationRef/>
      </w:r>
      <w:r>
        <w:t xml:space="preserve">Нехорошо – синяя фраза звучит так, что у распределения Коши нет и медианы, а она у него есть. Впрочем, подозреваю, что и у полученного нами распределения медиана есть. </w:t>
      </w:r>
      <w:proofErr w:type="gramStart"/>
      <w:r>
        <w:t xml:space="preserve">А как иначе? :). </w:t>
      </w:r>
      <w:proofErr w:type="gramEnd"/>
    </w:p>
  </w:comment>
  <w:comment w:id="2006" w:author="Пользователь" w:date="2019-11-10T18:49:00Z" w:initials="П">
    <w:p w14:paraId="1B13AF52" w14:textId="7B922817" w:rsidR="00C47EB6" w:rsidRPr="00410583" w:rsidRDefault="00C47EB6">
      <w:pPr>
        <w:pStyle w:val="af0"/>
      </w:pPr>
      <w:r>
        <w:rPr>
          <w:rStyle w:val="af"/>
        </w:rPr>
        <w:annotationRef/>
      </w:r>
      <w:r>
        <w:t xml:space="preserve">Конечна, ибо площадь под кривой плотности распределения равна 1. Это когда интеграл </w:t>
      </w:r>
      <w:proofErr w:type="spellStart"/>
      <w:r>
        <w:t>домножается</w:t>
      </w:r>
      <w:proofErr w:type="spellEnd"/>
      <w:r>
        <w:t xml:space="preserve"> на </w:t>
      </w:r>
      <w:r>
        <w:rPr>
          <w:lang w:val="en-US"/>
        </w:rPr>
        <w:t>x</w:t>
      </w:r>
      <w:r>
        <w:t xml:space="preserve"> для </w:t>
      </w:r>
      <w:proofErr w:type="spellStart"/>
      <w:r>
        <w:t>матожидания</w:t>
      </w:r>
      <w:proofErr w:type="spellEnd"/>
      <w:r>
        <w:t xml:space="preserve"> и на </w:t>
      </w:r>
      <w:r>
        <w:rPr>
          <w:lang w:val="en-US"/>
        </w:rPr>
        <w:t>x</w:t>
      </w:r>
      <w:r w:rsidRPr="00410583">
        <w:t>2</w:t>
      </w:r>
      <w:r>
        <w:t xml:space="preserve"> для дисперсии – тогда проблемы с бесконечностью площади начинаются.</w:t>
      </w:r>
    </w:p>
  </w:comment>
  <w:comment w:id="2007" w:author="СБ" w:date="2019-11-10T18:49:00Z" w:initials="С">
    <w:p w14:paraId="709708AC" w14:textId="708A64CC" w:rsidR="00C47EB6" w:rsidRDefault="00C47EB6">
      <w:pPr>
        <w:pStyle w:val="af0"/>
      </w:pPr>
      <w:r>
        <w:rPr>
          <w:rStyle w:val="af"/>
        </w:rPr>
        <w:annotationRef/>
      </w:r>
      <w:r>
        <w:t>Исправил.</w:t>
      </w:r>
    </w:p>
  </w:comment>
  <w:comment w:id="2014" w:author="Пользователь" w:date="2019-11-10T18:49:00Z" w:initials="П">
    <w:p w14:paraId="264B5906" w14:textId="5F680C2C" w:rsidR="00C47EB6" w:rsidRDefault="00C47EB6">
      <w:pPr>
        <w:pStyle w:val="af0"/>
      </w:pPr>
      <w:r>
        <w:rPr>
          <w:rStyle w:val="af"/>
        </w:rPr>
        <w:annotationRef/>
      </w:r>
      <w:r>
        <w:t xml:space="preserve">Эта фраза мне кажется лишней. Это вроде сдвиг точки отсчета (сдвиг всей кривой вверх или вниз), а не усреднение. </w:t>
      </w:r>
    </w:p>
  </w:comment>
  <w:comment w:id="2020" w:author="Пользователь" w:date="2019-11-10T18:49:00Z" w:initials="П">
    <w:p w14:paraId="421417DA" w14:textId="28A2CDF3" w:rsidR="00C47EB6" w:rsidRDefault="00C47EB6">
      <w:pPr>
        <w:pStyle w:val="af0"/>
      </w:pPr>
      <w:r>
        <w:rPr>
          <w:rStyle w:val="af"/>
        </w:rPr>
        <w:annotationRef/>
      </w:r>
      <w:r>
        <w:t xml:space="preserve">Непонятно. Зачем упоминать подъем среднего значения, и какая связь между ним и неизбежностью грустных событий? </w:t>
      </w:r>
    </w:p>
  </w:comment>
  <w:comment w:id="2024" w:author="Пользователь" w:date="2019-11-10T18:49:00Z" w:initials="П">
    <w:p w14:paraId="78E43F7B" w14:textId="34B9EEE9" w:rsidR="00C47EB6" w:rsidRDefault="00C47EB6">
      <w:pPr>
        <w:pStyle w:val="af0"/>
        <w:rPr>
          <w:rFonts w:eastAsia="Times New Roman"/>
          <w:sz w:val="24"/>
          <w:szCs w:val="24"/>
        </w:rPr>
      </w:pPr>
      <w:r>
        <w:rPr>
          <w:rStyle w:val="af"/>
        </w:rPr>
        <w:annotationRef/>
      </w:r>
      <w:r>
        <w:t>Непонятно, почему свойство "</w:t>
      </w:r>
      <w:r w:rsidRPr="0029618A">
        <w:rPr>
          <w:rFonts w:eastAsia="Times New Roman"/>
          <w:sz w:val="24"/>
          <w:szCs w:val="24"/>
          <w:highlight w:val="white"/>
        </w:rPr>
        <w:t>вероятность остаться в текущем настроении больше вероятности его изменить</w:t>
      </w:r>
      <w:r>
        <w:rPr>
          <w:rFonts w:eastAsia="Times New Roman"/>
          <w:sz w:val="24"/>
          <w:szCs w:val="24"/>
        </w:rPr>
        <w:t xml:space="preserve">" как-то связывается с цепью Маркова. Это вообще не имеет отношения к цепям Маркова. Марковость – это другое свойство. Если на картинке поменять 0,25 и 0,75, цепь все равно останется цепью Маркова.  </w:t>
      </w:r>
    </w:p>
    <w:p w14:paraId="33CFEC1E" w14:textId="77777777" w:rsidR="00C47EB6" w:rsidRDefault="00C47EB6">
      <w:pPr>
        <w:pStyle w:val="af0"/>
        <w:rPr>
          <w:rFonts w:eastAsia="Times New Roman"/>
          <w:sz w:val="24"/>
          <w:szCs w:val="24"/>
        </w:rPr>
      </w:pPr>
    </w:p>
    <w:p w14:paraId="53993EA2" w14:textId="1FABC30F" w:rsidR="00C47EB6" w:rsidRDefault="00C47EB6">
      <w:pPr>
        <w:pStyle w:val="af0"/>
        <w:rPr>
          <w:rFonts w:eastAsia="Times New Roman"/>
          <w:sz w:val="24"/>
          <w:szCs w:val="24"/>
        </w:rPr>
      </w:pPr>
      <w:r>
        <w:rPr>
          <w:rFonts w:eastAsia="Times New Roman"/>
          <w:sz w:val="24"/>
          <w:szCs w:val="24"/>
        </w:rPr>
        <w:t xml:space="preserve">Тут надо что-то менять. Сначала вводите честное определение цепи Маркова (вероятность перехода в следующее состояние зависит только от текущего состояния системы, но не от прошлых состояний), рисуйте картинку, а залипание определяйте уже после картинки. </w:t>
      </w:r>
    </w:p>
    <w:p w14:paraId="1B66D252" w14:textId="2E2DB869" w:rsidR="00C47EB6" w:rsidRDefault="00C47EB6">
      <w:pPr>
        <w:pStyle w:val="af0"/>
        <w:rPr>
          <w:rFonts w:eastAsia="Times New Roman"/>
          <w:sz w:val="24"/>
          <w:szCs w:val="24"/>
        </w:rPr>
      </w:pPr>
    </w:p>
    <w:p w14:paraId="2B085C61" w14:textId="17EA8354" w:rsidR="00C47EB6" w:rsidRDefault="00C47EB6">
      <w:pPr>
        <w:pStyle w:val="af0"/>
      </w:pPr>
      <w:r>
        <w:rPr>
          <w:rFonts w:eastAsia="Times New Roman"/>
          <w:sz w:val="24"/>
          <w:szCs w:val="24"/>
        </w:rPr>
        <w:t>Можно сразу объяснить про матрицу переходов, раз потом она понадобится все равно.</w:t>
      </w:r>
    </w:p>
  </w:comment>
  <w:comment w:id="2026" w:author="Пользователь" w:date="2019-11-10T18:49:00Z" w:initials="П">
    <w:p w14:paraId="471F7BBF" w14:textId="19FCECD7" w:rsidR="00C47EB6" w:rsidRDefault="00C47EB6">
      <w:pPr>
        <w:pStyle w:val="af0"/>
      </w:pPr>
      <w:r>
        <w:rPr>
          <w:rStyle w:val="af"/>
        </w:rPr>
        <w:annotationRef/>
      </w:r>
      <w:r>
        <w:t>Этого мало для марковости. Теоретически "известная вероятность" в этой фразе может включать зависимость от прошлых состояний.</w:t>
      </w:r>
    </w:p>
  </w:comment>
  <w:comment w:id="2027" w:author="СБ" w:date="2019-11-10T18:49:00Z" w:initials="С">
    <w:p w14:paraId="584AB453" w14:textId="7A36B5C5" w:rsidR="00C47EB6" w:rsidRDefault="00C47EB6">
      <w:pPr>
        <w:pStyle w:val="af0"/>
      </w:pPr>
      <w:r>
        <w:rPr>
          <w:rStyle w:val="af"/>
        </w:rPr>
        <w:annotationRef/>
      </w:r>
      <w:r>
        <w:t xml:space="preserve">Добавил корректное объяснение для </w:t>
      </w:r>
      <w:proofErr w:type="spellStart"/>
      <w:r>
        <w:t>марковской</w:t>
      </w:r>
      <w:proofErr w:type="spellEnd"/>
      <w:r>
        <w:t xml:space="preserve"> цепи.</w:t>
      </w:r>
    </w:p>
  </w:comment>
  <w:comment w:id="2033" w:author="Пользователь" w:date="2019-11-10T18:49:00Z" w:initials="П">
    <w:p w14:paraId="711927E5" w14:textId="4E8C1B4E" w:rsidR="00C47EB6" w:rsidRDefault="00C47EB6">
      <w:pPr>
        <w:pStyle w:val="af0"/>
      </w:pPr>
      <w:r>
        <w:rPr>
          <w:rStyle w:val="af"/>
        </w:rPr>
        <w:annotationRef/>
      </w:r>
      <w:r>
        <w:t xml:space="preserve">Кстати, мы вообще не определили, с каким периодом меняются состояния в нашей </w:t>
      </w:r>
      <w:proofErr w:type="spellStart"/>
      <w:r>
        <w:t>марковской</w:t>
      </w:r>
      <w:proofErr w:type="spellEnd"/>
      <w:r>
        <w:t xml:space="preserve"> цепи. Как мы можем вычислить величину полос, если не установили единицу для измерения их ширины? Если мы собираемся измерять в абстрактных собственных единицах, так сказать, то об этом тоже нужно предупреждать. Впрочем, ниже все равно возникает каким-то образом величина "десять лет".</w:t>
      </w:r>
    </w:p>
  </w:comment>
  <w:comment w:id="2037" w:author="СБ" w:date="2019-11-10T18:49:00Z" w:initials="С">
    <w:p w14:paraId="3AD95D3F" w14:textId="4F299F6D" w:rsidR="00C47EB6" w:rsidRDefault="00C47EB6">
      <w:pPr>
        <w:pStyle w:val="af0"/>
      </w:pPr>
      <w:r>
        <w:rPr>
          <w:rStyle w:val="af"/>
        </w:rPr>
        <w:annotationRef/>
      </w:r>
      <w:r>
        <w:t>Пояснил.</w:t>
      </w:r>
    </w:p>
  </w:comment>
  <w:comment w:id="2036" w:author="Пользователь" w:date="2019-11-10T18:49:00Z" w:initials="П">
    <w:p w14:paraId="1D8BB850" w14:textId="0118B9DE" w:rsidR="00C47EB6" w:rsidRDefault="00C47EB6">
      <w:pPr>
        <w:pStyle w:val="af0"/>
      </w:pPr>
      <w:r>
        <w:rPr>
          <w:rStyle w:val="af"/>
        </w:rPr>
        <w:annotationRef/>
      </w:r>
      <w:r>
        <w:t>Непонятная фраза – что здесь "десять лет</w:t>
      </w:r>
      <w:proofErr w:type="gramStart"/>
      <w:r>
        <w:t>"?.</w:t>
      </w:r>
      <w:proofErr w:type="gramEnd"/>
    </w:p>
  </w:comment>
  <w:comment w:id="2038" w:author="Пользователь" w:date="2019-11-10T18:49:00Z" w:initials="П">
    <w:p w14:paraId="06480B4A" w14:textId="7DE17520" w:rsidR="00C47EB6" w:rsidRDefault="00C47EB6">
      <w:pPr>
        <w:pStyle w:val="af0"/>
      </w:pPr>
      <w:r>
        <w:rPr>
          <w:rStyle w:val="af"/>
        </w:rPr>
        <w:annotationRef/>
      </w:r>
      <w:r>
        <w:t>Вот здесь залипание на месте. Сюда надо перенести все, что выше сказано про него.</w:t>
      </w:r>
    </w:p>
  </w:comment>
  <w:comment w:id="2053" w:author="Пользователь" w:date="2019-11-10T18:49:00Z" w:initials="П">
    <w:p w14:paraId="5F970D50" w14:textId="2ACF4967" w:rsidR="00C47EB6" w:rsidRDefault="00C47EB6">
      <w:pPr>
        <w:pStyle w:val="af0"/>
      </w:pPr>
      <w:r>
        <w:rPr>
          <w:rStyle w:val="af"/>
        </w:rPr>
        <w:annotationRef/>
      </w:r>
      <w:r>
        <w:t xml:space="preserve">Полезно объяснить, почему это так, например: строка матрицы переходов с номером </w:t>
      </w:r>
      <w:r>
        <w:rPr>
          <w:lang w:val="en-US"/>
        </w:rPr>
        <w:t>i</w:t>
      </w:r>
      <w:r>
        <w:t xml:space="preserve"> содержит вероятность перейти из состояния </w:t>
      </w:r>
      <w:r>
        <w:rPr>
          <w:lang w:val="en-US"/>
        </w:rPr>
        <w:t>i</w:t>
      </w:r>
      <w:r>
        <w:t xml:space="preserve"> в первое, второе и т.д. состояние. Поскольку перечислены все возможные переходы, то сумма этих вероятностей равна 1. </w:t>
      </w:r>
    </w:p>
  </w:comment>
  <w:comment w:id="2079" w:author="СБ" w:date="2019-11-10T18:49:00Z" w:initials="С">
    <w:p w14:paraId="1E82374B" w14:textId="32853437" w:rsidR="00C47EB6" w:rsidRDefault="00C47EB6">
      <w:pPr>
        <w:pStyle w:val="af0"/>
      </w:pPr>
      <w:r>
        <w:rPr>
          <w:rStyle w:val="af"/>
        </w:rPr>
        <w:annotationRef/>
      </w:r>
      <w:r>
        <w:t>Дополнил.</w:t>
      </w:r>
    </w:p>
  </w:comment>
  <w:comment w:id="2084" w:author="Пользователь" w:date="2019-11-10T18:49:00Z" w:initials="П">
    <w:p w14:paraId="602F4A64" w14:textId="28DAD963" w:rsidR="00C47EB6" w:rsidRDefault="00C47EB6">
      <w:pPr>
        <w:pStyle w:val="af0"/>
      </w:pPr>
      <w:r>
        <w:rPr>
          <w:rStyle w:val="af"/>
        </w:rPr>
        <w:annotationRef/>
      </w:r>
      <w:r>
        <w:t xml:space="preserve">По-моему, ненужная фраза в приложении к стохастичности. </w:t>
      </w:r>
    </w:p>
  </w:comment>
  <w:comment w:id="2090" w:author="Пользователь" w:date="2019-11-10T18:49:00Z" w:initials="П">
    <w:p w14:paraId="6A6F11DF" w14:textId="20ABD4AB" w:rsidR="00C47EB6" w:rsidRDefault="00C47EB6">
      <w:pPr>
        <w:pStyle w:val="af0"/>
      </w:pPr>
      <w:r>
        <w:rPr>
          <w:rStyle w:val="af"/>
        </w:rPr>
        <w:annotationRef/>
      </w:r>
      <w:r>
        <w:t>Давайте все же традиционно – в матрице строки и столбцы.</w:t>
      </w:r>
    </w:p>
  </w:comment>
  <w:comment w:id="2091" w:author="СБ" w:date="2019-11-10T18:49:00Z" w:initials="С">
    <w:p w14:paraId="2C0D8974" w14:textId="3C28C0B4" w:rsidR="00C47EB6" w:rsidRDefault="00C47EB6">
      <w:pPr>
        <w:pStyle w:val="af0"/>
      </w:pPr>
      <w:r>
        <w:rPr>
          <w:rStyle w:val="af"/>
        </w:rPr>
        <w:annotationRef/>
      </w:r>
      <w:r>
        <w:t>Принято.</w:t>
      </w:r>
    </w:p>
  </w:comment>
  <w:comment w:id="2092" w:author="Пользователь" w:date="2019-11-10T18:49:00Z" w:initials="П">
    <w:p w14:paraId="245351C7" w14:textId="02A05C5D" w:rsidR="00C47EB6" w:rsidRDefault="00C47EB6">
      <w:pPr>
        <w:pStyle w:val="af0"/>
      </w:pPr>
      <w:r>
        <w:rPr>
          <w:rStyle w:val="af"/>
        </w:rPr>
        <w:annotationRef/>
      </w:r>
      <w:r>
        <w:t>Здесь же уже ряд = строка. Столбцы этой матрицы не дают распределения.</w:t>
      </w:r>
    </w:p>
  </w:comment>
  <w:comment w:id="2093" w:author="СБ" w:date="2019-11-10T18:49:00Z" w:initials="С">
    <w:p w14:paraId="02758C0A" w14:textId="3774FFB3" w:rsidR="00C47EB6" w:rsidRDefault="00C47EB6">
      <w:pPr>
        <w:pStyle w:val="af0"/>
      </w:pPr>
      <w:r>
        <w:rPr>
          <w:rStyle w:val="af"/>
        </w:rPr>
        <w:annotationRef/>
      </w:r>
      <w:r>
        <w:t>Принято</w:t>
      </w:r>
    </w:p>
  </w:comment>
  <w:comment w:id="2096" w:author="Пользователь" w:date="2019-11-10T18:49:00Z" w:initials="П">
    <w:p w14:paraId="0BEC0986" w14:textId="03966CA5" w:rsidR="00C47EB6" w:rsidRDefault="00C47EB6">
      <w:pPr>
        <w:pStyle w:val="af0"/>
      </w:pPr>
      <w:r>
        <w:rPr>
          <w:rStyle w:val="af"/>
        </w:rPr>
        <w:annotationRef/>
      </w:r>
      <w:r>
        <w:t xml:space="preserve">Надо везде единообразно решить – писать "Лила" в кавычках или </w:t>
      </w:r>
      <w:proofErr w:type="gramStart"/>
      <w:r>
        <w:t>без</w:t>
      </w:r>
      <w:proofErr w:type="gramEnd"/>
      <w:r>
        <w:t>.</w:t>
      </w:r>
    </w:p>
  </w:comment>
  <w:comment w:id="2101" w:author="Пользователь" w:date="2019-11-10T18:49:00Z" w:initials="П">
    <w:p w14:paraId="7D427000" w14:textId="66C9F613" w:rsidR="00C47EB6" w:rsidRDefault="00C47EB6">
      <w:pPr>
        <w:pStyle w:val="af0"/>
      </w:pPr>
      <w:r>
        <w:rPr>
          <w:rStyle w:val="af"/>
        </w:rPr>
        <w:annotationRef/>
      </w:r>
      <w:r>
        <w:t xml:space="preserve">Написанная фраза "Операция растет быстрее" неудачна. </w:t>
      </w:r>
    </w:p>
  </w:comment>
  <w:comment w:id="2104" w:author="Пользователь" w:date="2019-11-10T18:49:00Z" w:initials="П">
    <w:p w14:paraId="71CE89B6" w14:textId="4E8B3E28" w:rsidR="00C47EB6" w:rsidRDefault="00C47EB6">
      <w:pPr>
        <w:pStyle w:val="af0"/>
      </w:pPr>
      <w:r>
        <w:rPr>
          <w:rStyle w:val="af"/>
        </w:rPr>
        <w:annotationRef/>
      </w:r>
      <w:r>
        <w:t xml:space="preserve">Вижу какой-то черный квадрат после </w:t>
      </w:r>
      <m:oMath>
        <m:r>
          <w:rPr>
            <w:rFonts w:ascii="Cambria Math" w:eastAsia="Cambria Math" w:hAnsi="Cambria Math"/>
            <w:sz w:val="24"/>
            <w:szCs w:val="24"/>
            <w:highlight w:val="white"/>
          </w:rPr>
          <m:t>π</m:t>
        </m:r>
      </m:oMath>
      <w:r>
        <w:t>.</w:t>
      </w:r>
    </w:p>
  </w:comment>
  <w:comment w:id="2105" w:author="Пользователь" w:date="2019-11-10T18:49:00Z" w:initials="П">
    <w:p w14:paraId="2EB47EA2" w14:textId="0B4F13B5" w:rsidR="00C47EB6" w:rsidRDefault="00C47EB6">
      <w:pPr>
        <w:pStyle w:val="af0"/>
      </w:pPr>
      <w:r>
        <w:rPr>
          <w:rStyle w:val="af"/>
        </w:rPr>
        <w:annotationRef/>
      </w:r>
      <w:r>
        <w:t xml:space="preserve">Думаю, что тут читателям небезынтересно будет узнать, что Андрей Андреевич Марков изначально предложил понятие цепи, исследуя сочетания гласных и согласных в тексте романа "Евгений Онегин".  Его доклад назывался: "Пример статистического исследования над текстом “Евгения Онегина”, иллюстрирующий связь испытаний в цепь" Если захотите пару слов добавить об этом, вот полезная ссылка: </w:t>
      </w:r>
      <w:r w:rsidRPr="00082D51">
        <w:t>https://rvb.ru/soft/articles/eonegin_1913.htm</w:t>
      </w:r>
      <w:r>
        <w:t xml:space="preserve"> </w:t>
      </w:r>
    </w:p>
  </w:comment>
  <w:comment w:id="2107" w:author="Пользователь" w:date="2019-11-10T18:49:00Z" w:initials="П">
    <w:p w14:paraId="2BFB9A66" w14:textId="268FFF0E" w:rsidR="00C47EB6" w:rsidRDefault="00C47EB6">
      <w:pPr>
        <w:pStyle w:val="af0"/>
      </w:pPr>
      <w:r>
        <w:rPr>
          <w:rStyle w:val="af"/>
        </w:rPr>
        <w:annotationRef/>
      </w:r>
      <w:r>
        <w:t xml:space="preserve">Определенная непонятность. Вроде, раз парадокс инспектора верен, то должно быть "справедливость парадокса". </w:t>
      </w:r>
      <w:proofErr w:type="gramStart"/>
      <w:r>
        <w:t xml:space="preserve">Но и несправедливость есть :). Может, другое слово подобрать? </w:t>
      </w:r>
      <w:proofErr w:type="gramEnd"/>
    </w:p>
  </w:comment>
  <w:comment w:id="2110" w:author="Пользователь" w:date="2019-11-10T18:49:00Z" w:initials="П">
    <w:p w14:paraId="2AB6C706" w14:textId="07B20338" w:rsidR="00C47EB6" w:rsidRDefault="00C47EB6">
      <w:pPr>
        <w:pStyle w:val="af0"/>
      </w:pPr>
      <w:r>
        <w:rPr>
          <w:rStyle w:val="af"/>
        </w:rPr>
        <w:annotationRef/>
      </w:r>
      <w:r>
        <w:t xml:space="preserve">Непонятно, откуда взялось число 20. </w:t>
      </w:r>
    </w:p>
  </w:comment>
  <w:comment w:id="2126" w:author="Пользователь" w:date="2019-11-10T18:49:00Z" w:initials="П">
    <w:p w14:paraId="6C0B5670" w14:textId="2C9F5DAE" w:rsidR="00C47EB6" w:rsidRDefault="00C47EB6">
      <w:pPr>
        <w:pStyle w:val="af0"/>
      </w:pPr>
      <w:r>
        <w:rPr>
          <w:rStyle w:val="af"/>
        </w:rPr>
        <w:annotationRef/>
      </w:r>
      <w:r>
        <w:t xml:space="preserve">Непонятная фраза. Если очередь может расти, то клиенты в ней появляются. Наверное, что-то надо </w:t>
      </w:r>
      <w:proofErr w:type="gramStart"/>
      <w:r>
        <w:t>пояснее</w:t>
      </w:r>
      <w:proofErr w:type="gramEnd"/>
      <w:r>
        <w:t xml:space="preserve"> сформулировать?  </w:t>
      </w:r>
    </w:p>
  </w:comment>
  <w:comment w:id="2140" w:author="СБ" w:date="2019-11-10T18:49:00Z" w:initials="С">
    <w:p w14:paraId="0CE9D602" w14:textId="4F308DDF" w:rsidR="00C47EB6" w:rsidRDefault="00C47EB6">
      <w:pPr>
        <w:pStyle w:val="af0"/>
      </w:pPr>
      <w:r>
        <w:rPr>
          <w:rStyle w:val="af"/>
        </w:rPr>
        <w:annotationRef/>
      </w:r>
      <w:r>
        <w:t>Расширил фразу</w:t>
      </w:r>
    </w:p>
  </w:comment>
  <w:comment w:id="2142" w:author="Пользователь" w:date="2019-11-10T18:49:00Z" w:initials="П">
    <w:p w14:paraId="72196229" w14:textId="758DD342" w:rsidR="00C47EB6" w:rsidRDefault="00C47EB6">
      <w:pPr>
        <w:pStyle w:val="af0"/>
      </w:pPr>
      <w:r>
        <w:rPr>
          <w:rStyle w:val="af"/>
        </w:rPr>
        <w:annotationRef/>
      </w:r>
      <w:r>
        <w:t xml:space="preserve">Это почему же нельзя моделировать </w:t>
      </w:r>
      <w:proofErr w:type="spellStart"/>
      <w:r>
        <w:t>марковским</w:t>
      </w:r>
      <w:proofErr w:type="spellEnd"/>
      <w:r>
        <w:t xml:space="preserve"> процессом? Может, как-то иначе сформулировать?</w:t>
      </w:r>
    </w:p>
  </w:comment>
  <w:comment w:id="2148" w:author="Пользователь" w:date="2019-11-10T18:49:00Z" w:initials="П">
    <w:p w14:paraId="3B4CA382" w14:textId="2BFAB3ED" w:rsidR="00C47EB6" w:rsidRPr="006A759A" w:rsidRDefault="00C47EB6">
      <w:pPr>
        <w:pStyle w:val="af0"/>
      </w:pPr>
      <w:r>
        <w:rPr>
          <w:rStyle w:val="af"/>
        </w:rPr>
        <w:annotationRef/>
      </w:r>
      <w:r>
        <w:t xml:space="preserve">Можно добавить, что это детерминированный процесс, чтобы замотивировать обозначение </w:t>
      </w:r>
      <w:r>
        <w:rPr>
          <w:lang w:val="en-US"/>
        </w:rPr>
        <w:t>D</w:t>
      </w:r>
      <w:r>
        <w:t>.</w:t>
      </w:r>
    </w:p>
  </w:comment>
  <w:comment w:id="2158" w:author="Пользователь" w:date="2019-11-10T18:49:00Z" w:initials="П">
    <w:p w14:paraId="6EE00BDD" w14:textId="7B4200DD" w:rsidR="00C47EB6" w:rsidRPr="006A2AFC" w:rsidRDefault="00C47EB6">
      <w:pPr>
        <w:pStyle w:val="af0"/>
      </w:pPr>
      <w:r>
        <w:rPr>
          <w:rStyle w:val="af"/>
        </w:rPr>
        <w:annotationRef/>
      </w:r>
      <w:r>
        <w:t xml:space="preserve">Насколько я помню, буква G в нотации </w:t>
      </w:r>
      <w:proofErr w:type="spellStart"/>
      <w:r>
        <w:t>Кендалла</w:t>
      </w:r>
      <w:proofErr w:type="spellEnd"/>
      <w:r>
        <w:t xml:space="preserve"> означает произвольное распределение. </w:t>
      </w:r>
      <w:proofErr w:type="gramStart"/>
      <w:r>
        <w:t xml:space="preserve">Могут также использоваться буквы </w:t>
      </w:r>
      <w:proofErr w:type="spellStart"/>
      <w:r>
        <w:rPr>
          <w:lang w:val="en-US"/>
        </w:rPr>
        <w:t>Ek</w:t>
      </w:r>
      <w:proofErr w:type="spellEnd"/>
      <w:r>
        <w:t xml:space="preserve"> (распределение Эрланга с </w:t>
      </w:r>
      <w:r>
        <w:rPr>
          <w:lang w:val="en-US"/>
        </w:rPr>
        <w:t>k</w:t>
      </w:r>
      <w:r>
        <w:t xml:space="preserve"> фазами, </w:t>
      </w:r>
      <w:r>
        <w:rPr>
          <w:lang w:val="en-US"/>
        </w:rPr>
        <w:t>GI</w:t>
      </w:r>
      <w:r>
        <w:t xml:space="preserve"> - произвольное распределение с независимыми интервалами, </w:t>
      </w:r>
      <w:proofErr w:type="spellStart"/>
      <w:r>
        <w:rPr>
          <w:lang w:val="en-US"/>
        </w:rPr>
        <w:t>Hk</w:t>
      </w:r>
      <w:proofErr w:type="spellEnd"/>
      <w:r>
        <w:t xml:space="preserve"> – </w:t>
      </w:r>
      <w:proofErr w:type="spellStart"/>
      <w:r>
        <w:t>гиперэкспоненциальное</w:t>
      </w:r>
      <w:proofErr w:type="spellEnd"/>
      <w:r>
        <w:t xml:space="preserve"> с </w:t>
      </w:r>
      <w:r>
        <w:rPr>
          <w:lang w:val="en-US"/>
        </w:rPr>
        <w:t>k</w:t>
      </w:r>
      <w:r>
        <w:t xml:space="preserve"> фазами и еще что-то совсем экзотическое бывает.</w:t>
      </w:r>
      <w:proofErr w:type="gramEnd"/>
      <w:r>
        <w:t xml:space="preserve"> В общем, лучше написать, что </w:t>
      </w:r>
      <w:r>
        <w:rPr>
          <w:lang w:val="en-US"/>
        </w:rPr>
        <w:t>G</w:t>
      </w:r>
      <w:r w:rsidRPr="005B521F">
        <w:t xml:space="preserve"> </w:t>
      </w:r>
      <w:r>
        <w:t xml:space="preserve">– произвольное распределение. </w:t>
      </w:r>
    </w:p>
  </w:comment>
  <w:comment w:id="2172" w:author="Пользователь" w:date="2019-11-10T18:49:00Z" w:initials="П">
    <w:p w14:paraId="1708BA51" w14:textId="13031EF9" w:rsidR="00C47EB6" w:rsidRDefault="00C47EB6">
      <w:pPr>
        <w:pStyle w:val="af0"/>
      </w:pPr>
      <w:r>
        <w:rPr>
          <w:rStyle w:val="af"/>
        </w:rPr>
        <w:annotationRef/>
      </w:r>
      <w:r>
        <w:t xml:space="preserve">Думаю, это не так громоздко, но вполне понятно. </w:t>
      </w:r>
    </w:p>
  </w:comment>
  <w:comment w:id="2180" w:author="Пользователь" w:date="2019-11-10T18:49:00Z" w:initials="П">
    <w:p w14:paraId="67362CBE" w14:textId="240767B9" w:rsidR="00C47EB6" w:rsidRDefault="00C47EB6">
      <w:pPr>
        <w:pStyle w:val="af0"/>
      </w:pPr>
      <w:r>
        <w:rPr>
          <w:rStyle w:val="af"/>
        </w:rPr>
        <w:annotationRef/>
      </w:r>
      <w:r>
        <w:t xml:space="preserve">Что такое "стационарная очередь", еще не говорилось. Было только "стационарное состояние". </w:t>
      </w:r>
    </w:p>
  </w:comment>
  <w:comment w:id="2183" w:author="Пользователь" w:date="2019-11-10T18:49:00Z" w:initials="П">
    <w:p w14:paraId="0149D9D4" w14:textId="360F1D95" w:rsidR="00C47EB6" w:rsidRDefault="00C47EB6">
      <w:pPr>
        <w:pStyle w:val="af0"/>
      </w:pPr>
      <w:r>
        <w:rPr>
          <w:rStyle w:val="af"/>
        </w:rPr>
        <w:annotationRef/>
      </w:r>
      <w:r>
        <w:t xml:space="preserve">1) Среднее время работы с клиентами вроде одинаковое, поэтому с "каждым" – лишнее. 2) Мы же можем это среднее время найти точно, зачем писать "не превышает двух минут"? </w:t>
      </w:r>
    </w:p>
  </w:comment>
  <w:comment w:id="2184" w:author="СБ" w:date="2019-11-10T18:49:00Z" w:initials="С">
    <w:p w14:paraId="35F9EE57" w14:textId="45E7030E" w:rsidR="00C47EB6" w:rsidRDefault="00C47EB6">
      <w:pPr>
        <w:pStyle w:val="af0"/>
      </w:pPr>
      <w:r>
        <w:rPr>
          <w:rStyle w:val="af"/>
        </w:rPr>
        <w:annotationRef/>
      </w:r>
      <w:r>
        <w:t xml:space="preserve">Мне не хочется загромождать эту фразу </w:t>
      </w:r>
      <w:proofErr w:type="gramStart"/>
      <w:r>
        <w:t>длинным</w:t>
      </w:r>
      <w:proofErr w:type="gramEnd"/>
      <w:r>
        <w:t xml:space="preserve"> 1 минута 45 секунд. Это время приводится в предыдущем абзаце. А здесь важно сопоставить его с 15 минутами ожидания.</w:t>
      </w:r>
    </w:p>
  </w:comment>
  <w:comment w:id="2186" w:author="Пользователь" w:date="2019-11-10T18:49:00Z" w:initials="П">
    <w:p w14:paraId="10D7C0B8" w14:textId="2872DC51" w:rsidR="00C47EB6" w:rsidRDefault="00C47EB6">
      <w:pPr>
        <w:pStyle w:val="af0"/>
      </w:pPr>
      <w:r>
        <w:rPr>
          <w:rStyle w:val="af"/>
        </w:rPr>
        <w:annotationRef/>
      </w:r>
      <w:r>
        <w:t>Ранее она была устойчивой.</w:t>
      </w:r>
    </w:p>
  </w:comment>
  <w:comment w:id="2190" w:author="Пользователь" w:date="2019-11-10T18:49:00Z" w:initials="П">
    <w:p w14:paraId="70A80B3C" w14:textId="3B4E8DC4" w:rsidR="00C47EB6" w:rsidRPr="006A2AFC" w:rsidRDefault="00C47EB6">
      <w:pPr>
        <w:pStyle w:val="af0"/>
      </w:pPr>
      <w:r>
        <w:rPr>
          <w:rStyle w:val="af"/>
        </w:rPr>
        <w:annotationRef/>
      </w:r>
      <w:r>
        <w:t xml:space="preserve">Кстати, тут видно, что </w:t>
      </w:r>
      <w:r>
        <w:rPr>
          <w:lang w:val="en-US"/>
        </w:rPr>
        <w:t>G</w:t>
      </w:r>
      <w:r>
        <w:t xml:space="preserve"> нельзя трактовать как "</w:t>
      </w:r>
      <w:proofErr w:type="spellStart"/>
      <w:r>
        <w:t>немарковское</w:t>
      </w:r>
      <w:proofErr w:type="spellEnd"/>
      <w:r>
        <w:t xml:space="preserve">", как это было сделано выше. Вы же используете </w:t>
      </w:r>
      <w:r>
        <w:rPr>
          <w:lang w:val="en-US"/>
        </w:rPr>
        <w:t>M</w:t>
      </w:r>
      <w:r>
        <w:t xml:space="preserve"> как частный случай </w:t>
      </w:r>
      <w:r>
        <w:rPr>
          <w:lang w:val="en-US"/>
        </w:rPr>
        <w:t>G</w:t>
      </w:r>
      <w:r>
        <w:t xml:space="preserve">. </w:t>
      </w:r>
    </w:p>
  </w:comment>
  <w:comment w:id="2191" w:author="СБ" w:date="2019-11-10T18:49:00Z" w:initials="С">
    <w:p w14:paraId="202743B3" w14:textId="32CBE769" w:rsidR="00C47EB6" w:rsidRPr="00510B8A" w:rsidRDefault="00C47EB6">
      <w:pPr>
        <w:pStyle w:val="af0"/>
      </w:pPr>
      <w:r>
        <w:rPr>
          <w:rStyle w:val="af"/>
        </w:rPr>
        <w:annotationRef/>
      </w:r>
      <w:r>
        <w:t>Исправил выше, где вводится номенклатура</w:t>
      </w:r>
    </w:p>
  </w:comment>
  <w:comment w:id="2200" w:author="Пользователь" w:date="2019-11-10T18:49:00Z" w:initials="П">
    <w:p w14:paraId="74505CDD" w14:textId="608FF166" w:rsidR="00C47EB6" w:rsidRDefault="00C47EB6">
      <w:pPr>
        <w:pStyle w:val="af0"/>
      </w:pPr>
      <w:r>
        <w:rPr>
          <w:rStyle w:val="af"/>
        </w:rPr>
        <w:annotationRef/>
      </w:r>
      <w:r>
        <w:t>Очень странная фраза. Очереди были одинаковыми, и от добавления дисперсии ничего не изменится. Почему нам "нужно дополнить"? Я бы перенес факт про дисперсию выше</w:t>
      </w:r>
    </w:p>
  </w:comment>
  <w:comment w:id="2201" w:author="СБ" w:date="2019-11-10T18:49:00Z" w:initials="С">
    <w:p w14:paraId="51FE510D" w14:textId="337E9866" w:rsidR="00C47EB6" w:rsidRDefault="00C47EB6">
      <w:pPr>
        <w:pStyle w:val="af0"/>
      </w:pPr>
      <w:r>
        <w:rPr>
          <w:rStyle w:val="af"/>
        </w:rPr>
        <w:annotationRef/>
      </w:r>
      <w:r>
        <w:t>Принято</w:t>
      </w:r>
    </w:p>
  </w:comment>
  <w:comment w:id="2205" w:author="Пользователь" w:date="2019-11-10T18:49:00Z" w:initials="П">
    <w:p w14:paraId="630F1DB5" w14:textId="699281FE" w:rsidR="00C47EB6" w:rsidRDefault="00C47EB6">
      <w:pPr>
        <w:pStyle w:val="af0"/>
      </w:pPr>
      <w:r>
        <w:t xml:space="preserve">Неудачная фраза. Вообще говоря, произвольную </w:t>
      </w:r>
      <w:proofErr w:type="gramStart"/>
      <w:r>
        <w:t>с</w:t>
      </w:r>
      <w:r>
        <w:rPr>
          <w:rStyle w:val="af"/>
        </w:rPr>
        <w:annotationRef/>
      </w:r>
      <w:r>
        <w:t>лучайную</w:t>
      </w:r>
      <w:proofErr w:type="gramEnd"/>
      <w:r>
        <w:t xml:space="preserve"> величину нельзя описать средним и дисперсией.</w:t>
      </w:r>
    </w:p>
  </w:comment>
  <w:comment w:id="2208" w:author="СБ" w:date="2019-11-10T18:49:00Z" w:initials="С">
    <w:p w14:paraId="1AA954C1" w14:textId="443510A4" w:rsidR="00C47EB6" w:rsidRDefault="00C47EB6">
      <w:pPr>
        <w:pStyle w:val="af0"/>
      </w:pPr>
      <w:r>
        <w:rPr>
          <w:rStyle w:val="af"/>
        </w:rPr>
        <w:annotationRef/>
      </w:r>
      <w:r>
        <w:t>Принято.</w:t>
      </w:r>
    </w:p>
  </w:comment>
  <w:comment w:id="2210" w:author="Пользователь" w:date="2019-11-10T18:49:00Z" w:initials="П">
    <w:p w14:paraId="1B532E29" w14:textId="3555CB29" w:rsidR="00C47EB6" w:rsidRDefault="00C47EB6">
      <w:pPr>
        <w:pStyle w:val="af0"/>
      </w:pPr>
      <w:r>
        <w:rPr>
          <w:rStyle w:val="af"/>
        </w:rPr>
        <w:annotationRef/>
      </w:r>
      <w:r>
        <w:t>Тут надо оговорить, что буква М означает математическое ожидание, до сих пор этого еще не было.</w:t>
      </w:r>
    </w:p>
  </w:comment>
  <w:comment w:id="2226" w:author="Пользователь" w:date="2019-11-10T18:49:00Z" w:initials="П">
    <w:p w14:paraId="6A2F1CE7" w14:textId="74924DE9" w:rsidR="00C47EB6" w:rsidRPr="007367BE" w:rsidRDefault="00C47EB6">
      <w:pPr>
        <w:pStyle w:val="af0"/>
      </w:pPr>
      <w:r>
        <w:rPr>
          <w:rStyle w:val="af"/>
        </w:rPr>
        <w:annotationRef/>
      </w:r>
      <w:r>
        <w:t xml:space="preserve">Непонятно. При </w:t>
      </w:r>
      <m:oMath>
        <m:r>
          <w:rPr>
            <w:rFonts w:ascii="Cambria Math" w:hAnsi="Cambria Math"/>
          </w:rPr>
          <m:t>ε</m:t>
        </m:r>
        <m:r>
          <w:rPr>
            <w:rFonts w:ascii="Cambria Math" w:eastAsia="Cambria Math" w:hAnsi="Cambria Math"/>
            <w:sz w:val="24"/>
            <w:szCs w:val="24"/>
          </w:rPr>
          <m:t xml:space="preserve">=1 </m:t>
        </m:r>
      </m:oMath>
      <w:r>
        <w:t xml:space="preserve">вся очередь состоит из ВИПов, и в ней время ожидания будет, как в обычной очереди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t xml:space="preserve"> (как и указано выше). Возможно, подразумевается, что при эпсилон, </w:t>
      </w:r>
      <w:proofErr w:type="gramStart"/>
      <w:r>
        <w:t>близком</w:t>
      </w:r>
      <w:proofErr w:type="gramEnd"/>
      <w:r>
        <w:t xml:space="preserve"> к 1, время ожидания неВИПов будет близким к </w:t>
      </w:r>
      <m:oMath>
        <m:f>
          <m:fPr>
            <m:ctrlPr>
              <w:rPr>
                <w:rFonts w:ascii="Cambria Math" w:hAnsi="Cambria Math"/>
              </w:rPr>
            </m:ctrlPr>
          </m:fPr>
          <m:num>
            <m:r>
              <w:rPr>
                <w:rFonts w:ascii="Cambria Math" w:hAnsi="Cambria Math"/>
              </w:rPr>
              <m:t>μ</m:t>
            </m:r>
          </m:num>
          <m:den>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hAnsi="Cambria Math"/>
                      </w:rPr>
                      <m:t>μ</m:t>
                    </m:r>
                    <m:r>
                      <w:rPr>
                        <w:rFonts w:ascii="Cambria Math" w:eastAsia="Cambria Math" w:hAnsi="Cambria Math"/>
                        <w:sz w:val="24"/>
                        <w:szCs w:val="24"/>
                      </w:rPr>
                      <m:t>-λ</m:t>
                    </m:r>
                  </m:e>
                </m:d>
              </m:e>
              <m:sup>
                <m:r>
                  <w:rPr>
                    <w:rFonts w:ascii="Cambria Math" w:eastAsia="Cambria Math" w:hAnsi="Cambria Math"/>
                    <w:sz w:val="24"/>
                    <w:szCs w:val="24"/>
                  </w:rPr>
                  <m:t>2</m:t>
                </m:r>
              </m:sup>
            </m:sSup>
          </m:den>
        </m:f>
      </m:oMath>
      <w:r>
        <w:t>?</w:t>
      </w:r>
    </w:p>
  </w:comment>
  <w:comment w:id="2227" w:author="СБ" w:date="2019-11-10T18:49:00Z" w:initials="С">
    <w:p w14:paraId="19BC3A51" w14:textId="155DEE8A" w:rsidR="00C47EB6" w:rsidRDefault="00C47EB6">
      <w:pPr>
        <w:pStyle w:val="af0"/>
      </w:pPr>
      <w:r>
        <w:rPr>
          <w:rStyle w:val="af"/>
        </w:rPr>
        <w:annotationRef/>
      </w:r>
      <w:r>
        <w:t>Добавил пояснение.</w:t>
      </w:r>
    </w:p>
  </w:comment>
  <w:comment w:id="2231" w:author="Пользователь" w:date="2019-11-10T18:49:00Z" w:initials="П">
    <w:p w14:paraId="0DAF5C4D" w14:textId="083173EE" w:rsidR="00C47EB6" w:rsidRDefault="00C47EB6">
      <w:pPr>
        <w:pStyle w:val="af0"/>
      </w:pPr>
      <w:r>
        <w:rPr>
          <w:rStyle w:val="af"/>
        </w:rPr>
        <w:annotationRef/>
      </w:r>
      <w:r>
        <w:t xml:space="preserve">Непонятно. Человек с интенсивностью работы 14 формально не сможет справиться с потоком интенсивностью 15, а выше написано, что в принципе мог бы. Может, как-то </w:t>
      </w:r>
      <w:proofErr w:type="gramStart"/>
      <w:r>
        <w:t>помягче</w:t>
      </w:r>
      <w:proofErr w:type="gramEnd"/>
      <w:r>
        <w:t xml:space="preserve"> сформулировать?</w:t>
      </w:r>
    </w:p>
  </w:comment>
  <w:comment w:id="2235" w:author="Пользователь" w:date="2019-11-10T18:49:00Z" w:initials="П">
    <w:p w14:paraId="54C7EBCD" w14:textId="20676948" w:rsidR="00C47EB6" w:rsidRDefault="00C47EB6">
      <w:pPr>
        <w:pStyle w:val="af0"/>
      </w:pPr>
      <w:r>
        <w:rPr>
          <w:rStyle w:val="af"/>
        </w:rPr>
        <w:annotationRef/>
      </w:r>
      <w:r>
        <w:t>Непонятная фраза. При длине очереди в 1,2 чел. вроде необязательно, чтобы один клерк работал, а второй отдыхал.</w:t>
      </w:r>
    </w:p>
  </w:comment>
  <w:comment w:id="2236" w:author="СБ" w:date="2019-11-10T18:49:00Z" w:initials="С">
    <w:p w14:paraId="7CED923B" w14:textId="1AE549A8" w:rsidR="00C47EB6" w:rsidRDefault="00C47EB6">
      <w:pPr>
        <w:pStyle w:val="af0"/>
      </w:pPr>
      <w:r>
        <w:rPr>
          <w:rStyle w:val="af"/>
        </w:rPr>
        <w:annotationRef/>
      </w:r>
      <w:r>
        <w:t>Переформулировал</w:t>
      </w:r>
    </w:p>
  </w:comment>
  <w:comment w:id="2237" w:author="Пользователь" w:date="2019-11-10T18:49:00Z" w:initials="П">
    <w:p w14:paraId="634716E8" w14:textId="7CCE2C43" w:rsidR="00C47EB6" w:rsidRDefault="00C47EB6">
      <w:pPr>
        <w:pStyle w:val="af0"/>
      </w:pPr>
      <w:r>
        <w:rPr>
          <w:rStyle w:val="af"/>
        </w:rPr>
        <w:annotationRef/>
      </w:r>
      <w:r>
        <w:t>Вряд ли очередь может превратиться в коллапс. Коллапс – состояние, очередь – объект.</w:t>
      </w:r>
    </w:p>
  </w:comment>
  <w:comment w:id="2238" w:author="СБ" w:date="2019-11-10T18:49:00Z" w:initials="С">
    <w:p w14:paraId="5B013AEF" w14:textId="5828E84C" w:rsidR="00C47EB6" w:rsidRDefault="00C47EB6">
      <w:pPr>
        <w:pStyle w:val="af0"/>
      </w:pPr>
      <w:r>
        <w:rPr>
          <w:rStyle w:val="af"/>
        </w:rPr>
        <w:annotationRef/>
      </w:r>
      <w:r>
        <w:t>Принято</w:t>
      </w:r>
    </w:p>
  </w:comment>
  <w:comment w:id="2245" w:author="Пользователь" w:date="2019-11-10T18:49:00Z" w:initials="П">
    <w:p w14:paraId="0667E1AE" w14:textId="600B03A9" w:rsidR="00C47EB6" w:rsidRDefault="00C47EB6">
      <w:pPr>
        <w:pStyle w:val="af0"/>
      </w:pPr>
      <w:r>
        <w:rPr>
          <w:rStyle w:val="af"/>
        </w:rPr>
        <w:annotationRef/>
      </w:r>
      <w:r>
        <w:t xml:space="preserve">Противоречие: только что писалось, что ВСЕ </w:t>
      </w:r>
      <w:proofErr w:type="gramStart"/>
      <w:r>
        <w:t>прознают</w:t>
      </w:r>
      <w:proofErr w:type="gramEnd"/>
      <w:r>
        <w:t xml:space="preserve"> и постараются пользоваться; а тут уже только часть публики. Надо как-то согласовать.</w:t>
      </w:r>
    </w:p>
  </w:comment>
  <w:comment w:id="2293" w:author="Пользователь" w:date="2019-11-10T18:49:00Z" w:initials="П">
    <w:p w14:paraId="21984728" w14:textId="4DAA2DAC" w:rsidR="00C47EB6" w:rsidRDefault="00C47EB6">
      <w:pPr>
        <w:pStyle w:val="af0"/>
      </w:pPr>
      <w:r>
        <w:rPr>
          <w:rStyle w:val="af"/>
        </w:rPr>
        <w:annotationRef/>
      </w:r>
      <w:r>
        <w:t>Тут полезно вставить конкретный пример для наглядности. После получения общей формулы нужно взять конкретные параметры, подставить и получить числа в минутах.</w:t>
      </w:r>
    </w:p>
  </w:comment>
  <w:comment w:id="2315" w:author="Пользователь" w:date="2019-11-10T18:49:00Z" w:initials="П">
    <w:p w14:paraId="19AEE12A" w14:textId="62479376" w:rsidR="00C47EB6" w:rsidRPr="00945A2B" w:rsidRDefault="00C47EB6">
      <w:pPr>
        <w:pStyle w:val="af0"/>
      </w:pPr>
      <w:r>
        <w:rPr>
          <w:rStyle w:val="af"/>
        </w:rPr>
        <w:annotationRef/>
      </w:r>
      <w:r>
        <w:t xml:space="preserve">Признаться, мне плохо понятна связь этой аксиомы и случайности цепочки событий </w:t>
      </w:r>
      <w:r>
        <w:rPr>
          <w:lang w:val="en-US"/>
        </w:rPr>
        <w:t>A</w:t>
      </w:r>
      <w:r w:rsidRPr="00945A2B">
        <w:t>,</w:t>
      </w:r>
      <w:r>
        <w:rPr>
          <w:lang w:val="en-US"/>
        </w:rPr>
        <w:t>B</w:t>
      </w:r>
      <w:r w:rsidRPr="00945A2B">
        <w:t>,</w:t>
      </w:r>
      <w:r>
        <w:rPr>
          <w:lang w:val="en-US"/>
        </w:rPr>
        <w:t>C</w:t>
      </w:r>
      <w:r>
        <w:t xml:space="preserve">. Эту аксиому </w:t>
      </w:r>
      <w:proofErr w:type="spellStart"/>
      <w:r>
        <w:t>Дехэя</w:t>
      </w:r>
      <w:proofErr w:type="spellEnd"/>
      <w:r>
        <w:t xml:space="preserve"> логичнее сдвинуть вниз в следующий абзац, когда ситуация с действиями балбеса объяснена лучше.</w:t>
      </w:r>
    </w:p>
  </w:comment>
  <w:comment w:id="2316" w:author="СБ" w:date="2019-11-10T18:49:00Z" w:initials="С">
    <w:p w14:paraId="7025AF7C" w14:textId="1734A877" w:rsidR="00C47EB6" w:rsidRDefault="00C47EB6">
      <w:pPr>
        <w:pStyle w:val="af0"/>
      </w:pPr>
      <w:r>
        <w:rPr>
          <w:rStyle w:val="af"/>
        </w:rPr>
        <w:annotationRef/>
      </w:r>
      <w:r>
        <w:t>Согласен, перенёс.</w:t>
      </w:r>
    </w:p>
  </w:comment>
  <w:comment w:id="2328" w:author="Пользователь" w:date="2019-11-10T18:49:00Z" w:initials="П">
    <w:p w14:paraId="3829DABF" w14:textId="51D34121" w:rsidR="00C47EB6" w:rsidRPr="00460A17" w:rsidRDefault="00C47EB6">
      <w:pPr>
        <w:pStyle w:val="af0"/>
      </w:pPr>
      <w:r>
        <w:rPr>
          <w:rStyle w:val="af"/>
        </w:rPr>
        <w:annotationRef/>
      </w:r>
      <w:r>
        <w:t xml:space="preserve">Правильно ли я понимаю, что мы берем множество-отрезок из </w:t>
      </w:r>
      <w:r>
        <w:rPr>
          <w:lang w:val="en-US"/>
        </w:rPr>
        <w:t>n</w:t>
      </w:r>
      <w:r>
        <w:t xml:space="preserve"> мест и бросаем на него </w:t>
      </w:r>
      <w:r w:rsidRPr="00460A17">
        <w:t>несколько</w:t>
      </w:r>
      <w:r>
        <w:t xml:space="preserve"> точек? Первая точка попадает в произвольное место с вероятностью </w:t>
      </w:r>
      <w:r w:rsidRPr="00EB5F24">
        <w:t>1/</w:t>
      </w:r>
      <w:r>
        <w:rPr>
          <w:lang w:val="en-US"/>
        </w:rPr>
        <w:t>n</w:t>
      </w:r>
      <w:r>
        <w:t xml:space="preserve">, вторая распределена равномерно уже на отрезке от "первой точки плюс 1" до </w:t>
      </w:r>
      <w:r>
        <w:rPr>
          <w:lang w:val="en-US"/>
        </w:rPr>
        <w:t>n</w:t>
      </w:r>
      <w:r>
        <w:t xml:space="preserve">, третья – равномерно на отрезке "от второй точки плюс 1" до </w:t>
      </w:r>
      <w:r>
        <w:rPr>
          <w:lang w:val="en-US"/>
        </w:rPr>
        <w:t>n</w:t>
      </w:r>
      <w:r>
        <w:t xml:space="preserve">, и т.д. Нас интересует вопрос, можно ли провести </w:t>
      </w:r>
      <w:r>
        <w:rPr>
          <w:lang w:val="en-US"/>
        </w:rPr>
        <w:t>k</w:t>
      </w:r>
      <w:r>
        <w:t xml:space="preserve"> итераций этого процесса.</w:t>
      </w:r>
    </w:p>
  </w:comment>
  <w:comment w:id="2329" w:author="СБ" w:date="2019-11-10T18:49:00Z" w:initials="С">
    <w:p w14:paraId="6E47FBFE" w14:textId="0DDC9FBB" w:rsidR="00C47EB6" w:rsidRDefault="00C47EB6">
      <w:pPr>
        <w:pStyle w:val="af0"/>
      </w:pPr>
      <w:r>
        <w:rPr>
          <w:rStyle w:val="af"/>
        </w:rPr>
        <w:annotationRef/>
      </w:r>
      <w:r>
        <w:t>Правильно.</w:t>
      </w:r>
    </w:p>
  </w:comment>
  <w:comment w:id="2332" w:author="Пользователь" w:date="2019-11-10T18:49:00Z" w:initials="П">
    <w:p w14:paraId="5D560BCA" w14:textId="1C2791DF" w:rsidR="00C47EB6" w:rsidRDefault="00C47EB6">
      <w:pPr>
        <w:pStyle w:val="af0"/>
      </w:pPr>
      <w:r>
        <w:rPr>
          <w:rStyle w:val="af"/>
        </w:rPr>
        <w:annotationRef/>
      </w:r>
      <w:r>
        <w:t>Если эта формула будет указана выше, где я говорил, то эту фразу нужно будет изменить соответствующим образом.</w:t>
      </w:r>
    </w:p>
  </w:comment>
  <w:comment w:id="2443" w:author="Пользователь" w:date="2019-11-10T18:49:00Z" w:initials="П">
    <w:p w14:paraId="06D33AC0" w14:textId="2BAD2905" w:rsidR="00C47EB6" w:rsidRDefault="00C47EB6">
      <w:pPr>
        <w:pStyle w:val="af0"/>
      </w:pPr>
      <w:r>
        <w:rPr>
          <w:rStyle w:val="af"/>
        </w:rPr>
        <w:annotationRef/>
      </w:r>
      <w:r>
        <w:t xml:space="preserve">Непонятно с бытовой точки зрения. Если я пробездельничал </w:t>
      </w:r>
      <w:r>
        <w:rPr>
          <w:lang w:val="en-US"/>
        </w:rPr>
        <w:t>n</w:t>
      </w:r>
      <w:r w:rsidRPr="005F08EF">
        <w:t xml:space="preserve">-1 </w:t>
      </w:r>
      <w:r>
        <w:t xml:space="preserve">день, почему я обязательно должен что-то сделать </w:t>
      </w:r>
      <w:proofErr w:type="gramStart"/>
      <w:r>
        <w:t>в</w:t>
      </w:r>
      <w:proofErr w:type="gramEnd"/>
      <w:r>
        <w:t xml:space="preserve"> последний </w:t>
      </w:r>
      <w:r>
        <w:rPr>
          <w:lang w:val="en-US"/>
        </w:rPr>
        <w:t>n</w:t>
      </w:r>
      <w:r w:rsidRPr="005F08EF">
        <w:t>-</w:t>
      </w:r>
      <w:r>
        <w:t>й? Это нужно объяснять со стороны строгого определения – что одну итерацию провести всегда можно (то есть бросить первую точку).</w:t>
      </w:r>
    </w:p>
  </w:comment>
  <w:comment w:id="2444" w:author="Пользователь" w:date="2019-11-10T18:49:00Z" w:initials="П">
    <w:p w14:paraId="70F987E7" w14:textId="77777777" w:rsidR="00C47EB6" w:rsidRDefault="00C47EB6">
      <w:pPr>
        <w:pStyle w:val="af0"/>
      </w:pPr>
      <w:r>
        <w:rPr>
          <w:rStyle w:val="af"/>
        </w:rPr>
        <w:annotationRef/>
      </w:r>
      <w:r>
        <w:t xml:space="preserve">Непонятно. Что такое "вероятность для </w:t>
      </w:r>
      <w:r>
        <w:rPr>
          <w:lang w:val="en-US"/>
        </w:rPr>
        <w:t>k</w:t>
      </w:r>
      <w:r w:rsidRPr="005F08EF">
        <w:t>=2</w:t>
      </w:r>
      <w:r>
        <w:t xml:space="preserve">"? Вероятность не успеть сделать два дела за </w:t>
      </w:r>
      <w:r>
        <w:rPr>
          <w:lang w:val="en-US"/>
        </w:rPr>
        <w:t>n</w:t>
      </w:r>
      <w:r>
        <w:t xml:space="preserve"> дней? Или вероятность сделать два дела за </w:t>
      </w:r>
      <w:r>
        <w:rPr>
          <w:lang w:val="en-US"/>
        </w:rPr>
        <w:t>n</w:t>
      </w:r>
      <w:r>
        <w:t xml:space="preserve"> дней?  В первом </w:t>
      </w:r>
      <w:proofErr w:type="gramStart"/>
      <w:r>
        <w:t>случае</w:t>
      </w:r>
      <w:proofErr w:type="gramEnd"/>
      <w:r>
        <w:t xml:space="preserve"> откуда берутся первое и второе дело, если у нас всего одно дело? Во втором случае это не совпадает по смыслу с первым шагом, где говорилось о "шансах не успеть сделать одно дело".</w:t>
      </w:r>
    </w:p>
    <w:p w14:paraId="2F45E004" w14:textId="77777777" w:rsidR="00C47EB6" w:rsidRDefault="00C47EB6">
      <w:pPr>
        <w:pStyle w:val="af0"/>
      </w:pPr>
    </w:p>
    <w:p w14:paraId="680D03BD" w14:textId="03F79CEB" w:rsidR="00C47EB6" w:rsidRPr="005F08EF" w:rsidRDefault="00C47EB6">
      <w:pPr>
        <w:pStyle w:val="af0"/>
      </w:pPr>
      <w:r>
        <w:t xml:space="preserve">Вообще не объяснено, почему две концепции – это одно и то же. </w:t>
      </w:r>
      <w:proofErr w:type="gramStart"/>
      <w:r>
        <w:t>Исходная</w:t>
      </w:r>
      <w:proofErr w:type="gramEnd"/>
      <w:r>
        <w:t xml:space="preserve"> – мы бросаем точки слева направо. Сейчас мы бросаем точки справа налево.  </w:t>
      </w:r>
    </w:p>
  </w:comment>
  <w:comment w:id="2446" w:author="Пользователь" w:date="2019-11-10T18:49:00Z" w:initials="П">
    <w:p w14:paraId="4D4B9905" w14:textId="04C27E9B" w:rsidR="00C47EB6" w:rsidRPr="00620DA6" w:rsidRDefault="00C47EB6">
      <w:pPr>
        <w:pStyle w:val="af0"/>
      </w:pPr>
      <w:r>
        <w:rPr>
          <w:rStyle w:val="af"/>
        </w:rPr>
        <w:annotationRef/>
      </w:r>
      <w:r>
        <w:t xml:space="preserve">В предыдущей фразе выбор </w:t>
      </w:r>
      <w:r>
        <w:rPr>
          <w:lang w:val="en-US"/>
        </w:rPr>
        <w:t>m</w:t>
      </w:r>
      <w:r>
        <w:t xml:space="preserve"> относился к предпоследнему делу. В следующей фразе </w:t>
      </w:r>
      <w:r>
        <w:rPr>
          <w:lang w:val="en-US"/>
        </w:rPr>
        <w:t>m</w:t>
      </w:r>
      <w:r>
        <w:t xml:space="preserve"> выбирается уже после выбора предпоследнего дела. Это же </w:t>
      </w:r>
      <w:proofErr w:type="gramStart"/>
      <w:r>
        <w:t>разные</w:t>
      </w:r>
      <w:proofErr w:type="gramEnd"/>
      <w:r>
        <w:t xml:space="preserve"> </w:t>
      </w:r>
      <w:r>
        <w:rPr>
          <w:lang w:val="en-US"/>
        </w:rPr>
        <w:t>m</w:t>
      </w:r>
      <w:r>
        <w:t xml:space="preserve"> получаются. </w:t>
      </w:r>
    </w:p>
  </w:comment>
  <w:comment w:id="2447" w:author="Пользователь" w:date="2019-11-10T18:49:00Z" w:initials="П">
    <w:p w14:paraId="347FAD1E" w14:textId="0F922C5A" w:rsidR="00C47EB6" w:rsidRDefault="00C47EB6">
      <w:pPr>
        <w:pStyle w:val="af0"/>
      </w:pPr>
      <w:r>
        <w:rPr>
          <w:rStyle w:val="af"/>
        </w:rPr>
        <w:annotationRef/>
      </w:r>
      <w:r>
        <w:t xml:space="preserve">Непонятно. Выбор </w:t>
      </w:r>
      <w:r>
        <w:rPr>
          <w:lang w:val="en-US"/>
        </w:rPr>
        <w:t>m</w:t>
      </w:r>
      <w:r>
        <w:t xml:space="preserve"> разве ограничивается снизу, а не сверху? Если мы строим справа налево? Снизу-то он вроде всегда ограничен первым днем. Кроме того, выбор очередного свободного дня с номером </w:t>
      </w:r>
      <w:r>
        <w:rPr>
          <w:lang w:val="en-US"/>
        </w:rPr>
        <w:t>m</w:t>
      </w:r>
      <w:r>
        <w:t xml:space="preserve">, как я понимаю, определяется случайным положением предыдущих точек на отрезке, а число </w:t>
      </w:r>
      <w:r>
        <w:rPr>
          <w:lang w:val="en-US"/>
        </w:rPr>
        <w:t>k</w:t>
      </w:r>
      <w:r>
        <w:t xml:space="preserve"> – константа. </w:t>
      </w:r>
    </w:p>
    <w:p w14:paraId="1F67A178" w14:textId="11019A78" w:rsidR="00C47EB6" w:rsidRPr="00620DA6" w:rsidRDefault="00C47EB6">
      <w:pPr>
        <w:pStyle w:val="af0"/>
      </w:pPr>
      <w:r>
        <w:t xml:space="preserve">В общем, для читателей неплохо бы прояснить поподробнее, что происходит. </w:t>
      </w:r>
    </w:p>
  </w:comment>
  <w:comment w:id="2458" w:author="Пользователь" w:date="2019-11-10T18:49:00Z" w:initials="П">
    <w:p w14:paraId="1FA16329" w14:textId="49ABD583" w:rsidR="00C47EB6" w:rsidRPr="003A7E80" w:rsidRDefault="00C47EB6" w:rsidP="003A7E80">
      <w:pPr>
        <w:rPr>
          <w:rFonts w:ascii="Times New Roman" w:eastAsia="Calibri" w:hAnsi="Times New Roman" w:cs="Times New Roman"/>
          <w:lang w:eastAsia="en-US"/>
        </w:rPr>
      </w:pPr>
      <w:r>
        <w:rPr>
          <w:rStyle w:val="af"/>
        </w:rPr>
        <w:annotationRef/>
      </w:r>
      <w:r w:rsidRPr="003A7E80">
        <w:rPr>
          <w:rFonts w:ascii="Times New Roman" w:eastAsia="Calibri" w:hAnsi="Times New Roman" w:cs="Times New Roman"/>
          <w:lang w:eastAsia="en-US"/>
        </w:rPr>
        <w:t>Увы, распределение уже встречалось.</w:t>
      </w:r>
    </w:p>
    <w:p w14:paraId="0D65DC7C" w14:textId="77777777" w:rsidR="00C47EB6" w:rsidRPr="003A7E80" w:rsidRDefault="00C47EB6" w:rsidP="003A7E80">
      <w:pPr>
        <w:spacing w:line="240" w:lineRule="auto"/>
        <w:rPr>
          <w:rFonts w:ascii="Times New Roman" w:eastAsia="Calibri" w:hAnsi="Times New Roman" w:cs="Times New Roman"/>
          <w:lang w:eastAsia="en-US"/>
        </w:rPr>
      </w:pPr>
      <w:r w:rsidRPr="003A7E80">
        <w:rPr>
          <w:rFonts w:ascii="Times New Roman" w:eastAsia="Calibri" w:hAnsi="Times New Roman" w:cs="Times New Roman"/>
          <w:lang w:eastAsia="en-US"/>
        </w:rPr>
        <w:t xml:space="preserve">Например, в такой задаче. Пусть </w:t>
      </w:r>
      <w:r w:rsidRPr="003A7E80">
        <w:rPr>
          <w:rFonts w:ascii="Times New Roman" w:eastAsia="Calibri" w:hAnsi="Times New Roman" w:cs="Times New Roman"/>
          <w:lang w:val="en-US" w:eastAsia="en-US"/>
        </w:rPr>
        <w:t>X</w:t>
      </w:r>
      <w:r w:rsidRPr="003A7E80">
        <w:rPr>
          <w:rFonts w:ascii="Times New Roman" w:eastAsia="Calibri" w:hAnsi="Times New Roman" w:cs="Times New Roman"/>
          <w:lang w:eastAsia="en-US"/>
        </w:rPr>
        <w:t xml:space="preserve">1, </w:t>
      </w:r>
      <w:r w:rsidRPr="003A7E80">
        <w:rPr>
          <w:rFonts w:ascii="Times New Roman" w:eastAsia="Calibri" w:hAnsi="Times New Roman" w:cs="Times New Roman"/>
          <w:lang w:val="en-US" w:eastAsia="en-US"/>
        </w:rPr>
        <w:t>X</w:t>
      </w:r>
      <w:r w:rsidRPr="003A7E80">
        <w:rPr>
          <w:rFonts w:ascii="Times New Roman" w:eastAsia="Calibri" w:hAnsi="Times New Roman" w:cs="Times New Roman"/>
          <w:lang w:eastAsia="en-US"/>
        </w:rPr>
        <w:t xml:space="preserve">2, ... </w:t>
      </w:r>
      <w:proofErr w:type="spellStart"/>
      <w:r w:rsidRPr="003A7E80">
        <w:rPr>
          <w:rFonts w:ascii="Times New Roman" w:eastAsia="Calibri" w:hAnsi="Times New Roman" w:cs="Times New Roman"/>
          <w:lang w:val="en-US" w:eastAsia="en-US"/>
        </w:rPr>
        <w:t>Xn</w:t>
      </w:r>
      <w:proofErr w:type="spellEnd"/>
      <w:r w:rsidRPr="003A7E80">
        <w:rPr>
          <w:rFonts w:ascii="Times New Roman" w:eastAsia="Calibri" w:hAnsi="Times New Roman" w:cs="Times New Roman"/>
          <w:lang w:eastAsia="en-US"/>
        </w:rPr>
        <w:t xml:space="preserve"> – непрерывные одинаково распределенные случайные величины. Рекордной случайной величиной (или просто рекордом) называется случайная величина, которая превосходит все предыдущие. Распределением рекордов занимаются давно, в этой области масса результатов.</w:t>
      </w:r>
    </w:p>
    <w:p w14:paraId="17C84A8E" w14:textId="77777777" w:rsidR="00C47EB6" w:rsidRPr="003A7E80" w:rsidRDefault="00C47EB6" w:rsidP="003A7E80">
      <w:pPr>
        <w:spacing w:line="240" w:lineRule="auto"/>
        <w:rPr>
          <w:rFonts w:ascii="Times New Roman" w:eastAsia="Calibri" w:hAnsi="Times New Roman" w:cs="Times New Roman"/>
          <w:lang w:eastAsia="en-US"/>
        </w:rPr>
      </w:pPr>
      <w:r w:rsidRPr="003A7E80">
        <w:rPr>
          <w:rFonts w:ascii="Times New Roman" w:eastAsia="Calibri" w:hAnsi="Times New Roman" w:cs="Times New Roman"/>
          <w:lang w:eastAsia="en-US"/>
        </w:rPr>
        <w:t xml:space="preserve">В частности, есть и такой. Число рекордов </w:t>
      </w:r>
      <w:proofErr w:type="spellStart"/>
      <w:r w:rsidRPr="003A7E80">
        <w:rPr>
          <w:rFonts w:ascii="Times New Roman" w:eastAsia="Calibri" w:hAnsi="Times New Roman" w:cs="Times New Roman"/>
          <w:lang w:val="en-US" w:eastAsia="en-US"/>
        </w:rPr>
        <w:t>Mn</w:t>
      </w:r>
      <w:proofErr w:type="spellEnd"/>
      <w:r w:rsidRPr="003A7E80">
        <w:rPr>
          <w:rFonts w:ascii="Times New Roman" w:eastAsia="Calibri" w:hAnsi="Times New Roman" w:cs="Times New Roman"/>
          <w:lang w:eastAsia="en-US"/>
        </w:rPr>
        <w:t xml:space="preserve"> среди </w:t>
      </w:r>
      <w:r w:rsidRPr="003A7E80">
        <w:rPr>
          <w:rFonts w:ascii="Times New Roman" w:eastAsia="Calibri" w:hAnsi="Times New Roman" w:cs="Times New Roman"/>
          <w:lang w:val="en-US" w:eastAsia="en-US"/>
        </w:rPr>
        <w:t>X</w:t>
      </w:r>
      <w:r w:rsidRPr="003A7E80">
        <w:rPr>
          <w:rFonts w:ascii="Times New Roman" w:eastAsia="Calibri" w:hAnsi="Times New Roman" w:cs="Times New Roman"/>
          <w:lang w:eastAsia="en-US"/>
        </w:rPr>
        <w:t xml:space="preserve">1, </w:t>
      </w:r>
      <w:r w:rsidRPr="003A7E80">
        <w:rPr>
          <w:rFonts w:ascii="Times New Roman" w:eastAsia="Calibri" w:hAnsi="Times New Roman" w:cs="Times New Roman"/>
          <w:lang w:val="en-US" w:eastAsia="en-US"/>
        </w:rPr>
        <w:t>X</w:t>
      </w:r>
      <w:r w:rsidRPr="003A7E80">
        <w:rPr>
          <w:rFonts w:ascii="Times New Roman" w:eastAsia="Calibri" w:hAnsi="Times New Roman" w:cs="Times New Roman"/>
          <w:lang w:eastAsia="en-US"/>
        </w:rPr>
        <w:t xml:space="preserve">2, ... </w:t>
      </w:r>
      <w:proofErr w:type="spellStart"/>
      <w:r w:rsidRPr="003A7E80">
        <w:rPr>
          <w:rFonts w:ascii="Times New Roman" w:eastAsia="Calibri" w:hAnsi="Times New Roman" w:cs="Times New Roman"/>
          <w:lang w:val="en-US" w:eastAsia="en-US"/>
        </w:rPr>
        <w:t>Xn</w:t>
      </w:r>
      <w:proofErr w:type="spellEnd"/>
      <w:r w:rsidRPr="003A7E80">
        <w:rPr>
          <w:rFonts w:ascii="Times New Roman" w:eastAsia="Calibri" w:hAnsi="Times New Roman" w:cs="Times New Roman"/>
          <w:lang w:eastAsia="en-US"/>
        </w:rPr>
        <w:t xml:space="preserve"> – это случайная величина.</w:t>
      </w:r>
    </w:p>
    <w:p w14:paraId="79E0E454" w14:textId="77777777" w:rsidR="00C47EB6" w:rsidRPr="003A7E80" w:rsidRDefault="00C47EB6" w:rsidP="003A7E80">
      <w:pPr>
        <w:spacing w:line="240" w:lineRule="auto"/>
        <w:rPr>
          <w:rFonts w:ascii="Times New Roman" w:eastAsia="Calibri" w:hAnsi="Times New Roman" w:cs="Times New Roman"/>
          <w:lang w:eastAsia="en-US"/>
        </w:rPr>
      </w:pPr>
      <w:r w:rsidRPr="003A7E80">
        <w:rPr>
          <w:rFonts w:ascii="Times New Roman" w:eastAsia="Calibri" w:hAnsi="Times New Roman" w:cs="Times New Roman"/>
          <w:lang w:eastAsia="en-US"/>
        </w:rPr>
        <w:t xml:space="preserve">Так вот, P{M(n)=r} = S(n, </w:t>
      </w:r>
      <w:r w:rsidRPr="003A7E80">
        <w:rPr>
          <w:rFonts w:ascii="Times New Roman" w:eastAsia="Calibri" w:hAnsi="Times New Roman" w:cs="Times New Roman"/>
          <w:lang w:val="en-US" w:eastAsia="en-US"/>
        </w:rPr>
        <w:t>r</w:t>
      </w:r>
      <w:r w:rsidRPr="003A7E80">
        <w:rPr>
          <w:rFonts w:ascii="Times New Roman" w:eastAsia="Calibri" w:hAnsi="Times New Roman" w:cs="Times New Roman"/>
          <w:lang w:eastAsia="en-US"/>
        </w:rPr>
        <w:t xml:space="preserve">) / n!, где S(n, </w:t>
      </w:r>
      <w:r w:rsidRPr="003A7E80">
        <w:rPr>
          <w:rFonts w:ascii="Times New Roman" w:eastAsia="Calibri" w:hAnsi="Times New Roman" w:cs="Times New Roman"/>
          <w:lang w:val="en-US" w:eastAsia="en-US"/>
        </w:rPr>
        <w:t>r</w:t>
      </w:r>
      <w:r w:rsidRPr="003A7E80">
        <w:rPr>
          <w:rFonts w:ascii="Times New Roman" w:eastAsia="Calibri" w:hAnsi="Times New Roman" w:cs="Times New Roman"/>
          <w:lang w:eastAsia="en-US"/>
        </w:rPr>
        <w:t xml:space="preserve">) – числа Стирлинга первого рода. </w:t>
      </w:r>
    </w:p>
    <w:p w14:paraId="43A453F1" w14:textId="703921F8" w:rsidR="00C47EB6" w:rsidRPr="003A7E80" w:rsidRDefault="00C47EB6" w:rsidP="003A7E80">
      <w:pPr>
        <w:spacing w:line="240" w:lineRule="auto"/>
        <w:rPr>
          <w:rFonts w:ascii="Times New Roman" w:eastAsia="Calibri" w:hAnsi="Times New Roman" w:cs="Times New Roman"/>
          <w:lang w:eastAsia="en-US"/>
        </w:rPr>
      </w:pPr>
      <w:r w:rsidRPr="003A7E80">
        <w:rPr>
          <w:rFonts w:ascii="Times New Roman" w:eastAsia="Calibri" w:hAnsi="Times New Roman" w:cs="Times New Roman"/>
          <w:lang w:eastAsia="en-US"/>
        </w:rPr>
        <w:t xml:space="preserve">То же распределение.  </w:t>
      </w:r>
    </w:p>
    <w:p w14:paraId="64759D49" w14:textId="3E2F35E3" w:rsidR="00C47EB6" w:rsidRDefault="00C47EB6" w:rsidP="003A7E80">
      <w:pPr>
        <w:spacing w:line="240" w:lineRule="auto"/>
      </w:pPr>
      <w:r w:rsidRPr="003A7E80">
        <w:rPr>
          <w:rFonts w:ascii="Times New Roman" w:eastAsia="Calibri" w:hAnsi="Times New Roman" w:cs="Times New Roman"/>
          <w:lang w:eastAsia="en-US"/>
        </w:rPr>
        <w:t>Поэтому те</w:t>
      </w:r>
      <w:proofErr w:type="gramStart"/>
      <w:r w:rsidRPr="003A7E80">
        <w:rPr>
          <w:rFonts w:ascii="Times New Roman" w:eastAsia="Calibri" w:hAnsi="Times New Roman" w:cs="Times New Roman"/>
          <w:lang w:eastAsia="en-US"/>
        </w:rPr>
        <w:t>кст ст</w:t>
      </w:r>
      <w:proofErr w:type="gramEnd"/>
      <w:r w:rsidRPr="003A7E80">
        <w:rPr>
          <w:rFonts w:ascii="Times New Roman" w:eastAsia="Calibri" w:hAnsi="Times New Roman" w:cs="Times New Roman"/>
          <w:lang w:eastAsia="en-US"/>
        </w:rPr>
        <w:t>оило бы смягчить.</w:t>
      </w:r>
    </w:p>
  </w:comment>
  <w:comment w:id="2459" w:author="СБ" w:date="2019-11-10T18:49:00Z" w:initials="С">
    <w:p w14:paraId="291F9234" w14:textId="5F333857" w:rsidR="00C47EB6" w:rsidRDefault="00C47EB6">
      <w:pPr>
        <w:pStyle w:val="af0"/>
      </w:pPr>
      <w:r>
        <w:rPr>
          <w:rStyle w:val="af"/>
        </w:rPr>
        <w:annotationRef/>
      </w:r>
      <w:r>
        <w:t>Я рад отказаться от этого сомнительного «права», воспользовавшись эрудицией научного редактора! Хорошо бы привести ссылку на описание этого распределения.</w:t>
      </w:r>
    </w:p>
  </w:comment>
  <w:comment w:id="2461" w:author="Пользователь" w:date="2019-11-10T18:49:00Z" w:initials="П">
    <w:p w14:paraId="1A3AFC09" w14:textId="161BB3D0" w:rsidR="00C47EB6" w:rsidRDefault="00C47EB6">
      <w:pPr>
        <w:pStyle w:val="af0"/>
      </w:pPr>
      <w:r>
        <w:rPr>
          <w:rStyle w:val="af"/>
        </w:rPr>
        <w:annotationRef/>
      </w:r>
      <w:r>
        <w:t xml:space="preserve">Ну, это нехорошо, поскольку термин "распределение Стирлинга" уже существует, причем даже два – первого рода и второго рода. Это ссылка на распределение Стирлинга второго рода (в файле поиском по слову "Стирлинг"): </w:t>
      </w:r>
    </w:p>
    <w:p w14:paraId="4DC9B935" w14:textId="61B589E2" w:rsidR="00C47EB6" w:rsidRDefault="00C47EB6">
      <w:pPr>
        <w:pStyle w:val="af0"/>
      </w:pPr>
      <w:r w:rsidRPr="0041237F">
        <w:t>http://www.mathnet.ru/links/35cc1d585d2cb0ffd1668c328ccaff37/znsl4806.pdf</w:t>
      </w:r>
    </w:p>
    <w:p w14:paraId="0C779E23" w14:textId="12BE19DB" w:rsidR="00C47EB6" w:rsidRDefault="00C47EB6">
      <w:pPr>
        <w:pStyle w:val="af0"/>
      </w:pPr>
      <w:r>
        <w:t xml:space="preserve">Распределение Стирлинга первого рода упоминается в справочнике Ивченко и Медведева "Дискретные распределения. Вероятностно-статистический справочник. Одномерные распределения". </w:t>
      </w:r>
      <w:proofErr w:type="spellStart"/>
      <w:r>
        <w:t>Ленанд</w:t>
      </w:r>
      <w:proofErr w:type="spellEnd"/>
      <w:r>
        <w:t xml:space="preserve">, 2015. </w:t>
      </w:r>
    </w:p>
    <w:p w14:paraId="5875550F" w14:textId="77777777" w:rsidR="00C47EB6" w:rsidRDefault="00C47EB6">
      <w:pPr>
        <w:pStyle w:val="af0"/>
      </w:pPr>
    </w:p>
  </w:comment>
  <w:comment w:id="2463" w:author="Пользователь" w:date="2019-11-10T18:49:00Z" w:initials="П">
    <w:p w14:paraId="710B4778" w14:textId="6BAA97ED" w:rsidR="00C47EB6" w:rsidRDefault="00C47EB6">
      <w:pPr>
        <w:pStyle w:val="af0"/>
      </w:pPr>
      <w:r>
        <w:rPr>
          <w:rStyle w:val="af"/>
        </w:rPr>
        <w:annotationRef/>
      </w:r>
      <w:r>
        <w:t xml:space="preserve">Весьма неочевидный интуитивно результат. Неужели на отрезке длиной 25000 не уместить всего десять точек? </w:t>
      </w:r>
    </w:p>
  </w:comment>
  <w:comment w:id="2472" w:author="Пользователь" w:date="2019-11-10T18:49:00Z" w:initials="П">
    <w:p w14:paraId="69C98E16" w14:textId="77777777" w:rsidR="00C47EB6" w:rsidRDefault="00C47EB6" w:rsidP="00355556">
      <w:pPr>
        <w:pStyle w:val="af0"/>
      </w:pPr>
      <w:r>
        <w:rPr>
          <w:rStyle w:val="af"/>
        </w:rPr>
        <w:annotationRef/>
      </w:r>
      <w:r>
        <w:t xml:space="preserve">Если суммирование от 0 до 4, то 4 лучше поставить над суммой. </w:t>
      </w:r>
    </w:p>
  </w:comment>
  <w:comment w:id="2483" w:author="Пользователь" w:date="2019-11-10T18:49:00Z" w:initials="П">
    <w:p w14:paraId="0492B643" w14:textId="41650CDA" w:rsidR="00C47EB6" w:rsidRPr="00BE4120" w:rsidRDefault="00C47EB6">
      <w:pPr>
        <w:pStyle w:val="af0"/>
      </w:pPr>
      <w:r>
        <w:rPr>
          <w:rStyle w:val="af"/>
        </w:rPr>
        <w:annotationRef/>
      </w:r>
      <w:r>
        <w:t xml:space="preserve">Нехорошо использовать слово "найденные". В доказательстве Евклида ничего не "находят". Просто постулируют конечность числа простых чисел. </w:t>
      </w:r>
      <w:proofErr w:type="gramStart"/>
      <w:r>
        <w:t>Нужно писать что-то вроде: "не делящегося ни на одно из полного (по нашему предположению) списка простых чисел".</w:t>
      </w:r>
      <w:proofErr w:type="gramEnd"/>
      <w:r>
        <w:t xml:space="preserve"> То есть либо число </w:t>
      </w:r>
      <w:r>
        <w:rPr>
          <w:lang w:val="en-US"/>
        </w:rPr>
        <w:t>p</w:t>
      </w:r>
      <w:r w:rsidRPr="008247C4">
        <w:rPr>
          <w:vertAlign w:val="subscript"/>
        </w:rPr>
        <w:t>1</w:t>
      </w:r>
      <w:r>
        <w:t xml:space="preserve"> × </w:t>
      </w:r>
      <w:r>
        <w:rPr>
          <w:lang w:val="en-US"/>
        </w:rPr>
        <w:t>p</w:t>
      </w:r>
      <w:r w:rsidRPr="008247C4">
        <w:rPr>
          <w:vertAlign w:val="subscript"/>
        </w:rPr>
        <w:t>2</w:t>
      </w:r>
      <w:r w:rsidRPr="00BE4120">
        <w:t xml:space="preserve"> </w:t>
      </w:r>
      <w:r>
        <w:t xml:space="preserve">× ... </w:t>
      </w:r>
      <w:proofErr w:type="spellStart"/>
      <w:r>
        <w:rPr>
          <w:lang w:val="en-US"/>
        </w:rPr>
        <w:t>p</w:t>
      </w:r>
      <w:r w:rsidRPr="008247C4">
        <w:rPr>
          <w:vertAlign w:val="subscript"/>
          <w:lang w:val="en-US"/>
        </w:rPr>
        <w:t>n</w:t>
      </w:r>
      <w:proofErr w:type="spellEnd"/>
      <w:r w:rsidRPr="00BE4120">
        <w:t xml:space="preserve"> </w:t>
      </w:r>
      <w:r>
        <w:t xml:space="preserve">+1 – простое, либо оно делится на какое-то число, превышающее </w:t>
      </w:r>
      <w:proofErr w:type="spellStart"/>
      <w:r>
        <w:rPr>
          <w:lang w:val="en-US"/>
        </w:rPr>
        <w:t>p</w:t>
      </w:r>
      <w:r w:rsidRPr="008247C4">
        <w:rPr>
          <w:vertAlign w:val="subscript"/>
          <w:lang w:val="en-US"/>
        </w:rPr>
        <w:t>n</w:t>
      </w:r>
      <w:proofErr w:type="spellEnd"/>
      <w:r>
        <w:t xml:space="preserve">, то есть в любом случае </w:t>
      </w:r>
      <w:proofErr w:type="spellStart"/>
      <w:r>
        <w:rPr>
          <w:lang w:val="en-US"/>
        </w:rPr>
        <w:t>p</w:t>
      </w:r>
      <w:r w:rsidRPr="008247C4">
        <w:rPr>
          <w:vertAlign w:val="subscript"/>
          <w:lang w:val="en-US"/>
        </w:rPr>
        <w:t>n</w:t>
      </w:r>
      <w:proofErr w:type="spellEnd"/>
      <w:r>
        <w:t xml:space="preserve"> - не максимальное простое, что и приводит к противоречию. </w:t>
      </w:r>
    </w:p>
  </w:comment>
  <w:comment w:id="2485" w:author="СБ" w:date="2019-11-10T18:49:00Z" w:initials="С">
    <w:p w14:paraId="00C257E8" w14:textId="0073AA38" w:rsidR="00B937FD" w:rsidRDefault="00B937FD">
      <w:pPr>
        <w:pStyle w:val="af0"/>
      </w:pPr>
      <w:r>
        <w:rPr>
          <w:rStyle w:val="af"/>
        </w:rPr>
        <w:annotationRef/>
      </w:r>
      <w:r>
        <w:t>Исправлено</w:t>
      </w:r>
    </w:p>
  </w:comment>
  <w:comment w:id="2488" w:author="Пользователь" w:date="2019-11-10T18:49:00Z" w:initials="П">
    <w:p w14:paraId="75BC2221" w14:textId="0F873ADC" w:rsidR="00C47EB6" w:rsidRDefault="00C47EB6">
      <w:pPr>
        <w:pStyle w:val="af0"/>
      </w:pPr>
      <w:r>
        <w:rPr>
          <w:rStyle w:val="af"/>
        </w:rPr>
        <w:annotationRef/>
      </w:r>
      <w:r>
        <w:t>В ней – это в чем? неорганизованности? безалаберности?</w:t>
      </w:r>
    </w:p>
  </w:comment>
  <w:comment w:id="2490" w:author="СБ" w:date="2019-11-10T18:49:00Z" w:initials="С">
    <w:p w14:paraId="5AA5E403" w14:textId="2AE3D07F" w:rsidR="00B937FD" w:rsidRDefault="00B937FD">
      <w:pPr>
        <w:pStyle w:val="af0"/>
      </w:pPr>
      <w:r>
        <w:rPr>
          <w:rStyle w:val="af"/>
        </w:rPr>
        <w:annotationRef/>
      </w:r>
      <w:r>
        <w:t>Исправил</w:t>
      </w:r>
    </w:p>
  </w:comment>
  <w:comment w:id="2493" w:author="Пользователь" w:date="2019-11-10T18:49:00Z" w:initials="П">
    <w:p w14:paraId="58266C6B" w14:textId="15A6CFC2" w:rsidR="00C47EB6" w:rsidRDefault="00C47EB6">
      <w:pPr>
        <w:pStyle w:val="af0"/>
      </w:pPr>
      <w:r>
        <w:rPr>
          <w:rStyle w:val="af"/>
        </w:rPr>
        <w:annotationRef/>
      </w:r>
      <w:r>
        <w:t xml:space="preserve">Нехорошо сформулировано. По логике, если, как сказано, </w:t>
      </w:r>
      <w:proofErr w:type="spellStart"/>
      <w:r>
        <w:t>перфекционист</w:t>
      </w:r>
      <w:proofErr w:type="spellEnd"/>
      <w:r>
        <w:t xml:space="preserve"> выполняет в точности равномерно, то его темп не стремится к диагонали, а совпадает с диагональю.</w:t>
      </w:r>
    </w:p>
  </w:comment>
  <w:comment w:id="2494" w:author="СБ" w:date="2019-11-10T18:49:00Z" w:initials="С">
    <w:p w14:paraId="34CFF5F0" w14:textId="058501E2" w:rsidR="00B937FD" w:rsidRDefault="00B937FD">
      <w:pPr>
        <w:pStyle w:val="af0"/>
      </w:pPr>
      <w:r>
        <w:rPr>
          <w:rStyle w:val="af"/>
        </w:rPr>
        <w:annotationRef/>
      </w:r>
      <w:r>
        <w:t>Исправил</w:t>
      </w:r>
    </w:p>
  </w:comment>
  <w:comment w:id="2499" w:author="Пользователь" w:date="2019-11-10T18:49:00Z" w:initials="П">
    <w:p w14:paraId="40DE247F" w14:textId="3A3A6771" w:rsidR="00C47EB6" w:rsidRDefault="00C47EB6">
      <w:pPr>
        <w:pStyle w:val="af0"/>
      </w:pPr>
      <w:r>
        <w:rPr>
          <w:rStyle w:val="af"/>
        </w:rPr>
        <w:annotationRef/>
      </w:r>
      <w:r>
        <w:t xml:space="preserve">Площадь ПОД кривой как раз увеличилась. Уменьшилась площадь между диагональю и кривой темпа, то есть площадь НАД кривой. </w:t>
      </w:r>
    </w:p>
  </w:comment>
  <w:comment w:id="2500" w:author="СБ" w:date="2019-11-10T18:49:00Z" w:initials="С">
    <w:p w14:paraId="705AC644" w14:textId="4EC5A82B" w:rsidR="00E05EFD" w:rsidRDefault="00E05EFD">
      <w:pPr>
        <w:pStyle w:val="af0"/>
      </w:pPr>
      <w:r>
        <w:rPr>
          <w:rStyle w:val="af"/>
        </w:rPr>
        <w:annotationRef/>
      </w:r>
      <w:r>
        <w:t>Исправлено</w:t>
      </w:r>
    </w:p>
  </w:comment>
  <w:comment w:id="2505" w:author="Пользователь" w:date="2019-11-10T18:49:00Z" w:initials="П">
    <w:p w14:paraId="0ED82BDF" w14:textId="7533BB33" w:rsidR="00C47EB6" w:rsidRDefault="00C47EB6">
      <w:pPr>
        <w:pStyle w:val="af0"/>
      </w:pPr>
      <w:r>
        <w:rPr>
          <w:rStyle w:val="af"/>
        </w:rPr>
        <w:annotationRef/>
      </w:r>
      <w:r>
        <w:t>Тут стоит объяснить, что такое число 200 во всех дальнейших диаграммах.</w:t>
      </w:r>
    </w:p>
  </w:comment>
  <w:comment w:id="2506" w:author="СБ" w:date="2019-11-10T18:49:00Z" w:initials="С">
    <w:p w14:paraId="1767B987" w14:textId="24622390" w:rsidR="00E05EFD" w:rsidRDefault="00E05EFD">
      <w:pPr>
        <w:pStyle w:val="af0"/>
      </w:pPr>
      <w:r>
        <w:rPr>
          <w:rStyle w:val="af"/>
        </w:rPr>
        <w:annotationRef/>
      </w:r>
      <w:r>
        <w:t>Это не какой-то параметр задачи, а граница отображаемого по оси абсцисс интервала. Стоит ли пояснять эту мысль?</w:t>
      </w:r>
    </w:p>
  </w:comment>
  <w:comment w:id="2514" w:author="Пользователь" w:date="2019-11-10T18:49:00Z" w:initials="П">
    <w:p w14:paraId="2062B512" w14:textId="79E9E161" w:rsidR="00C47EB6" w:rsidRDefault="00C47EB6">
      <w:pPr>
        <w:pStyle w:val="af0"/>
      </w:pPr>
      <w:r>
        <w:rPr>
          <w:rStyle w:val="af"/>
        </w:rPr>
        <w:annotationRef/>
      </w:r>
      <w:r>
        <w:t>Неудачно сформулировано. Фраза "бедных и богатых поровну" воспринимается не как равномерное, а как двухточечное распределение (у случайной величины всего два значения "богатый" и "бедный"). Может, лучше что-то описательное вроде: "</w:t>
      </w:r>
      <w:r w:rsidRPr="0029618A">
        <w:rPr>
          <w:rFonts w:eastAsia="Times New Roman"/>
          <w:sz w:val="24"/>
          <w:szCs w:val="24"/>
        </w:rPr>
        <w:t>Для полноты картины давайте рассмотрим ещё одно простое распределение денег</w:t>
      </w:r>
      <w:r>
        <w:rPr>
          <w:rFonts w:eastAsia="Times New Roman"/>
          <w:sz w:val="24"/>
          <w:szCs w:val="24"/>
        </w:rPr>
        <w:t xml:space="preserve"> –</w:t>
      </w:r>
      <w:r w:rsidRPr="0029618A">
        <w:rPr>
          <w:rFonts w:eastAsia="Times New Roman"/>
          <w:sz w:val="24"/>
          <w:szCs w:val="24"/>
        </w:rPr>
        <w:t xml:space="preserve"> </w:t>
      </w:r>
      <w:r>
        <w:rPr>
          <w:rFonts w:eastAsia="Times New Roman"/>
          <w:sz w:val="24"/>
          <w:szCs w:val="24"/>
        </w:rPr>
        <w:t xml:space="preserve">чтобы в группе были люди с самым разным достатком, и все эти </w:t>
      </w:r>
      <w:proofErr w:type="spellStart"/>
      <w:r>
        <w:rPr>
          <w:rFonts w:eastAsia="Times New Roman"/>
          <w:sz w:val="24"/>
          <w:szCs w:val="24"/>
        </w:rPr>
        <w:t>достатки</w:t>
      </w:r>
      <w:proofErr w:type="spellEnd"/>
      <w:r>
        <w:rPr>
          <w:rFonts w:eastAsia="Times New Roman"/>
          <w:sz w:val="24"/>
          <w:szCs w:val="24"/>
        </w:rPr>
        <w:t xml:space="preserve"> у людей были равновероятны".</w:t>
      </w:r>
    </w:p>
  </w:comment>
  <w:comment w:id="2515" w:author="СБ" w:date="2019-11-10T18:49:00Z" w:initials="С">
    <w:p w14:paraId="260E1F2D" w14:textId="483D17CD" w:rsidR="00B65F82" w:rsidRDefault="00B65F82">
      <w:pPr>
        <w:pStyle w:val="af0"/>
      </w:pPr>
      <w:r>
        <w:rPr>
          <w:rStyle w:val="af"/>
        </w:rPr>
        <w:annotationRef/>
      </w:r>
      <w:r>
        <w:t>Исправлено</w:t>
      </w:r>
    </w:p>
  </w:comment>
  <w:comment w:id="2520" w:author="Пользователь" w:date="2019-11-10T18:49:00Z" w:initials="П">
    <w:p w14:paraId="4E87B7CA" w14:textId="37C5CD1D" w:rsidR="00C47EB6" w:rsidRDefault="00C47EB6">
      <w:pPr>
        <w:pStyle w:val="af0"/>
      </w:pPr>
      <w:r>
        <w:rPr>
          <w:rStyle w:val="af"/>
        </w:rPr>
        <w:annotationRef/>
      </w:r>
      <w:r>
        <w:t xml:space="preserve">Это не обмен, если мы просто отдаем рубль. Давайте добавим хотя бы "обмен денег на услугу"  </w:t>
      </w:r>
    </w:p>
  </w:comment>
  <w:comment w:id="2529" w:author="Пользователь" w:date="2019-11-10T18:49:00Z" w:initials="П">
    <w:p w14:paraId="6895FCF9" w14:textId="5A200D85" w:rsidR="00C47EB6" w:rsidRDefault="00C47EB6">
      <w:pPr>
        <w:pStyle w:val="af0"/>
      </w:pPr>
      <w:r>
        <w:rPr>
          <w:rStyle w:val="af"/>
        </w:rPr>
        <w:annotationRef/>
      </w:r>
      <w:r>
        <w:t>Непонятная фраза. Что такое "обмен деньгами"? Это одновременная передача денег друг другу? И чем это отличается от нижеуказанной "потери денег"?</w:t>
      </w:r>
    </w:p>
  </w:comment>
  <w:comment w:id="2541" w:author="Пользователь" w:date="2019-11-10T18:49:00Z" w:initials="П">
    <w:p w14:paraId="2D3AD571" w14:textId="70E6A6E2" w:rsidR="00C47EB6" w:rsidRDefault="00C47EB6">
      <w:pPr>
        <w:pStyle w:val="af0"/>
      </w:pPr>
      <w:r>
        <w:rPr>
          <w:rStyle w:val="af"/>
        </w:rPr>
        <w:annotationRef/>
      </w:r>
      <w:r>
        <w:t xml:space="preserve">Непонятная фраза. Что такое обмен равными суммами? </w:t>
      </w:r>
      <w:proofErr w:type="gramStart"/>
      <w:r>
        <w:t xml:space="preserve">С бытовой точки зрения вроде бессмысленная вещь :). Может, все же слово "обмен" тут не самое удачное, а мы занимаемся "передачей" денег? </w:t>
      </w:r>
      <w:proofErr w:type="gramEnd"/>
    </w:p>
  </w:comment>
  <w:comment w:id="2545" w:author="Пользователь" w:date="2019-11-10T18:49:00Z" w:initials="П">
    <w:p w14:paraId="5B9D2DF3" w14:textId="29A70D17" w:rsidR="00C47EB6" w:rsidRDefault="00C47EB6">
      <w:pPr>
        <w:pStyle w:val="af0"/>
      </w:pPr>
      <w:r>
        <w:rPr>
          <w:rStyle w:val="af"/>
        </w:rPr>
        <w:annotationRef/>
      </w:r>
      <w:r>
        <w:t>То же самое. Непонятно звучащее выражение.</w:t>
      </w:r>
    </w:p>
  </w:comment>
  <w:comment w:id="2548" w:author="Пользователь" w:date="2019-11-10T18:49:00Z" w:initials="П">
    <w:p w14:paraId="15276C77" w14:textId="219EC0D7" w:rsidR="00C47EB6" w:rsidRDefault="00C47EB6" w:rsidP="00B308AB">
      <w:pPr>
        <w:pStyle w:val="af0"/>
      </w:pPr>
      <w:r>
        <w:rPr>
          <w:rStyle w:val="af"/>
        </w:rPr>
        <w:annotationRef/>
      </w:r>
      <w:r>
        <w:t xml:space="preserve">Не только. Положим, </w:t>
      </w:r>
      <w:r>
        <w:rPr>
          <w:lang w:val="en-US"/>
        </w:rPr>
        <w:t>f</w:t>
      </w:r>
      <w:r w:rsidRPr="00896A2B">
        <w:t>(</w:t>
      </w:r>
      <w:r>
        <w:rPr>
          <w:lang w:val="en-US"/>
        </w:rPr>
        <w:t>x</w:t>
      </w:r>
      <w:r w:rsidRPr="00896A2B">
        <w:t>)≡0</w:t>
      </w:r>
      <w:r>
        <w:t xml:space="preserve"> тоже годится. </w:t>
      </w:r>
    </w:p>
    <w:p w14:paraId="60B14CF1" w14:textId="0CE1B6D6" w:rsidR="00C47EB6" w:rsidRDefault="00C47EB6">
      <w:pPr>
        <w:pStyle w:val="af0"/>
      </w:pPr>
    </w:p>
  </w:comment>
  <w:comment w:id="2549" w:author="СБ" w:date="2019-11-10T18:49:00Z" w:initials="С">
    <w:p w14:paraId="2009488E" w14:textId="23C9F154" w:rsidR="00730DD6" w:rsidRDefault="00730DD6">
      <w:pPr>
        <w:pStyle w:val="af0"/>
      </w:pPr>
      <w:r>
        <w:rPr>
          <w:rStyle w:val="af"/>
        </w:rPr>
        <w:annotationRef/>
      </w:r>
      <w:r>
        <w:t xml:space="preserve">Добавил </w:t>
      </w:r>
      <w:proofErr w:type="spellStart"/>
      <w:r>
        <w:t>услвие</w:t>
      </w:r>
      <w:proofErr w:type="spellEnd"/>
      <w:r>
        <w:t xml:space="preserve"> нетривиальности</w:t>
      </w:r>
    </w:p>
  </w:comment>
  <w:comment w:id="2553" w:author="Пользователь" w:date="2019-11-10T18:49:00Z" w:initials="П">
    <w:p w14:paraId="313D6616" w14:textId="273E9674" w:rsidR="00C47EB6" w:rsidRDefault="00C47EB6">
      <w:pPr>
        <w:pStyle w:val="af0"/>
      </w:pPr>
      <w:r>
        <w:rPr>
          <w:rStyle w:val="af"/>
        </w:rPr>
        <w:annotationRef/>
      </w:r>
      <w:r>
        <w:t>В этом абзаце равновесность и устойчивость используются как синонимы. Это допустимо в данном случае? А то для меня, не физика, система с маленьким шариком и в верхней точке выпуклой полусферы, и в нижней точке вогнутой полусферы находится в равновесии, но устойчивым является только одно состояние из этих двух.</w:t>
      </w:r>
    </w:p>
  </w:comment>
  <w:comment w:id="2554" w:author="СБ" w:date="2019-11-10T18:49:00Z" w:initials="С">
    <w:p w14:paraId="72500D47" w14:textId="035D09BA" w:rsidR="00730DD6" w:rsidRDefault="00730DD6">
      <w:pPr>
        <w:pStyle w:val="af0"/>
      </w:pPr>
      <w:r>
        <w:rPr>
          <w:rStyle w:val="af"/>
        </w:rPr>
        <w:annotationRef/>
      </w:r>
      <w:r>
        <w:t>Исправлено</w:t>
      </w:r>
    </w:p>
  </w:comment>
  <w:comment w:id="2555" w:author="Пользователь" w:date="2019-11-10T18:49:00Z" w:initials="П">
    <w:p w14:paraId="7BDC740D" w14:textId="578EF8B4" w:rsidR="00C47EB6" w:rsidRDefault="00C47EB6">
      <w:pPr>
        <w:pStyle w:val="af0"/>
      </w:pPr>
      <w:r>
        <w:rPr>
          <w:rStyle w:val="af"/>
        </w:rPr>
        <w:annotationRef/>
      </w:r>
      <w:r>
        <w:t>В словарях, включая БСЭ, обычно такая форма его имени.</w:t>
      </w:r>
    </w:p>
  </w:comment>
  <w:comment w:id="2556" w:author="СБ" w:date="2019-11-10T18:49:00Z" w:initials="С">
    <w:p w14:paraId="5423EDE2" w14:textId="1D171DCE" w:rsidR="00730DD6" w:rsidRDefault="00730DD6">
      <w:pPr>
        <w:pStyle w:val="af0"/>
      </w:pPr>
      <w:r>
        <w:rPr>
          <w:rStyle w:val="af"/>
        </w:rPr>
        <w:annotationRef/>
      </w:r>
      <w:r>
        <w:t>Принято</w:t>
      </w:r>
    </w:p>
  </w:comment>
  <w:comment w:id="2566" w:author="Пользователь" w:date="2019-11-10T18:49:00Z" w:initials="П">
    <w:p w14:paraId="399B6043" w14:textId="77777777" w:rsidR="00797330" w:rsidRPr="00D421F8" w:rsidRDefault="00797330" w:rsidP="00797330">
      <w:pPr>
        <w:pStyle w:val="af0"/>
      </w:pPr>
      <w:r>
        <w:rPr>
          <w:rStyle w:val="af"/>
        </w:rPr>
        <w:annotationRef/>
      </w:r>
      <w:r>
        <w:t xml:space="preserve">Логарифм везде обозначался </w:t>
      </w:r>
      <w:r>
        <w:rPr>
          <w:lang w:val="en-US"/>
        </w:rPr>
        <w:t>log</w:t>
      </w:r>
      <w:r>
        <w:t xml:space="preserve">, а тут внезапно стал натуральным. И в таблице ниже то </w:t>
      </w:r>
      <w:proofErr w:type="spellStart"/>
      <w:r>
        <w:rPr>
          <w:lang w:val="en-US"/>
        </w:rPr>
        <w:t>ln</w:t>
      </w:r>
      <w:proofErr w:type="spellEnd"/>
      <w:r>
        <w:t xml:space="preserve">, то </w:t>
      </w:r>
      <w:r>
        <w:rPr>
          <w:lang w:val="en-US"/>
        </w:rPr>
        <w:t>log</w:t>
      </w:r>
    </w:p>
  </w:comment>
  <w:comment w:id="2567" w:author="СБ" w:date="2019-11-10T18:49:00Z" w:initials="С">
    <w:p w14:paraId="5BB21EA0" w14:textId="643201B2" w:rsidR="00797330" w:rsidRPr="00797330" w:rsidRDefault="00797330">
      <w:pPr>
        <w:pStyle w:val="af0"/>
      </w:pPr>
      <w:r>
        <w:rPr>
          <w:rStyle w:val="af"/>
        </w:rPr>
        <w:annotationRef/>
      </w:r>
      <w:r>
        <w:t xml:space="preserve">Здесь – </w:t>
      </w:r>
      <w:proofErr w:type="gramStart"/>
      <w:r>
        <w:t>натуральный</w:t>
      </w:r>
      <w:proofErr w:type="gramEnd"/>
      <w:r>
        <w:t xml:space="preserve"> (хоть это и неважно в данном случае). Выше (в выражении про объёмы) переписал в </w:t>
      </w:r>
      <w:proofErr w:type="gramStart"/>
      <w:r>
        <w:t>натуральный</w:t>
      </w:r>
      <w:proofErr w:type="gramEnd"/>
      <w:r>
        <w:t xml:space="preserve">. В таблице </w:t>
      </w:r>
      <w:proofErr w:type="spellStart"/>
      <w:r>
        <w:t>натуральныйи</w:t>
      </w:r>
      <w:proofErr w:type="spellEnd"/>
      <w:r>
        <w:t xml:space="preserve"> по основанию 2.</w:t>
      </w:r>
    </w:p>
  </w:comment>
  <w:comment w:id="2568" w:author="Пользователь" w:date="2019-11-10T18:49:00Z" w:initials="П">
    <w:p w14:paraId="3A5AB5B7" w14:textId="2E2A2F9A" w:rsidR="00C47EB6" w:rsidRPr="00316A00" w:rsidRDefault="00C47EB6">
      <w:pPr>
        <w:pStyle w:val="af0"/>
      </w:pPr>
      <w:r>
        <w:rPr>
          <w:rStyle w:val="af"/>
        </w:rPr>
        <w:annotationRef/>
      </w:r>
      <w:r>
        <w:t xml:space="preserve">Непонятно. Вроде исходным состоянием системы по описанию выше было </w:t>
      </w:r>
      <w:r>
        <w:rPr>
          <w:lang w:val="en-US"/>
        </w:rPr>
        <w:t>n</w:t>
      </w:r>
      <w:r>
        <w:t xml:space="preserve"> людей и </w:t>
      </w:r>
      <w:r>
        <w:rPr>
          <w:lang w:val="en-US"/>
        </w:rPr>
        <w:t>m</w:t>
      </w:r>
      <w:r>
        <w:t xml:space="preserve"> денег у каждого. Неплохо бы объяснить, что подразумевается под его вырожденностью. Видимо, фиксированное распределение денег без передач? </w:t>
      </w:r>
    </w:p>
  </w:comment>
  <w:comment w:id="2574" w:author="Пользователь" w:date="2019-11-10T18:49:00Z" w:initials="П">
    <w:p w14:paraId="04BE7FD6" w14:textId="5FB1DAED" w:rsidR="00C47EB6" w:rsidRDefault="00C47EB6">
      <w:pPr>
        <w:pStyle w:val="af0"/>
      </w:pPr>
      <w:r>
        <w:rPr>
          <w:rStyle w:val="af"/>
        </w:rPr>
        <w:annotationRef/>
      </w:r>
      <w:r>
        <w:rPr>
          <w:rStyle w:val="af"/>
        </w:rPr>
        <w:t xml:space="preserve">Снова неудачно: "обмен рублем" означает, что стороны отдадут друг другу по рублю и останутся при </w:t>
      </w:r>
      <w:proofErr w:type="gramStart"/>
      <w:r>
        <w:rPr>
          <w:rStyle w:val="af"/>
        </w:rPr>
        <w:t>своих</w:t>
      </w:r>
      <w:proofErr w:type="gramEnd"/>
      <w:r>
        <w:rPr>
          <w:rStyle w:val="af"/>
        </w:rPr>
        <w:t xml:space="preserve">. Лучше: "передавать можно не один рубль, </w:t>
      </w:r>
      <w:r>
        <w:rPr>
          <w:rStyle w:val="af"/>
        </w:rPr>
        <w:annotationRef/>
      </w:r>
      <w:r w:rsidRPr="0029618A">
        <w:rPr>
          <w:rFonts w:eastAsia="Times New Roman"/>
          <w:sz w:val="24"/>
          <w:szCs w:val="24"/>
        </w:rPr>
        <w:t>а случайно</w:t>
      </w:r>
      <w:r>
        <w:rPr>
          <w:rFonts w:eastAsia="Times New Roman"/>
          <w:sz w:val="24"/>
          <w:szCs w:val="24"/>
        </w:rPr>
        <w:t>е количество</w:t>
      </w:r>
      <w:r w:rsidRPr="0029618A">
        <w:rPr>
          <w:rFonts w:eastAsia="Times New Roman"/>
          <w:sz w:val="24"/>
          <w:szCs w:val="24"/>
        </w:rPr>
        <w:t>, ограниченно</w:t>
      </w:r>
      <w:r>
        <w:rPr>
          <w:rFonts w:eastAsia="Times New Roman"/>
          <w:sz w:val="24"/>
          <w:szCs w:val="24"/>
        </w:rPr>
        <w:t>е</w:t>
      </w:r>
      <w:r w:rsidRPr="0029618A">
        <w:rPr>
          <w:rFonts w:eastAsia="Times New Roman"/>
          <w:sz w:val="24"/>
          <w:szCs w:val="24"/>
        </w:rPr>
        <w:t xml:space="preserve"> состоянием </w:t>
      </w:r>
      <w:proofErr w:type="gramStart"/>
      <w:r w:rsidRPr="0029618A">
        <w:rPr>
          <w:rFonts w:eastAsia="Times New Roman"/>
          <w:sz w:val="24"/>
          <w:szCs w:val="24"/>
        </w:rPr>
        <w:t>дающего</w:t>
      </w:r>
      <w:proofErr w:type="gramEnd"/>
      <w:r w:rsidRPr="0029618A">
        <w:rPr>
          <w:rFonts w:eastAsia="Times New Roman"/>
          <w:sz w:val="24"/>
          <w:szCs w:val="24"/>
        </w:rPr>
        <w:t>, при этом можно давать деньги не какому-то одному игроку, а распределять случайным образом</w:t>
      </w:r>
      <w:r>
        <w:rPr>
          <w:rFonts w:eastAsia="Times New Roman"/>
          <w:sz w:val="24"/>
          <w:szCs w:val="24"/>
        </w:rPr>
        <w:t>".</w:t>
      </w:r>
    </w:p>
  </w:comment>
  <w:comment w:id="2577" w:author="Пользователь" w:date="2019-11-10T18:49:00Z" w:initials="П">
    <w:p w14:paraId="4528A152" w14:textId="49A9FB24" w:rsidR="00C47EB6" w:rsidRDefault="00C47EB6">
      <w:pPr>
        <w:pStyle w:val="af0"/>
      </w:pPr>
      <w:r>
        <w:rPr>
          <w:rStyle w:val="af"/>
        </w:rPr>
        <w:annotationRef/>
      </w:r>
      <w:r>
        <w:t>Устойчиво распределение</w:t>
      </w:r>
      <w:r w:rsidRPr="00304A76">
        <w:t>/</w:t>
      </w:r>
      <w:r>
        <w:t xml:space="preserve">состояние, но вряд ли результат. Результат может быть постоянен, например. </w:t>
      </w:r>
    </w:p>
  </w:comment>
  <w:comment w:id="2583" w:author="Пользователь" w:date="2019-11-10T18:49:00Z" w:initials="П">
    <w:p w14:paraId="62DEA2F7" w14:textId="0646AF15" w:rsidR="00C47EB6" w:rsidRDefault="00C47EB6">
      <w:pPr>
        <w:pStyle w:val="af0"/>
      </w:pPr>
      <w:r>
        <w:rPr>
          <w:rStyle w:val="af"/>
        </w:rPr>
        <w:annotationRef/>
      </w:r>
      <w:r>
        <w:t xml:space="preserve">И снова отмечу, что понятие "проклятие игрока" для этой ситуации мне неизвестно. Если применять случайное блуждание к игре в казино, мы получаем классическую задачу о разорении игрока. </w:t>
      </w:r>
    </w:p>
  </w:comment>
  <w:comment w:id="2588" w:author="Пользователь" w:date="2019-11-10T18:49:00Z" w:initials="П">
    <w:p w14:paraId="60B77445" w14:textId="703F6116" w:rsidR="00C47EB6" w:rsidRDefault="00C47EB6">
      <w:pPr>
        <w:pStyle w:val="af0"/>
      </w:pPr>
      <w:r>
        <w:rPr>
          <w:rStyle w:val="af"/>
        </w:rPr>
        <w:annotationRef/>
      </w:r>
      <w:r>
        <w:t xml:space="preserve">По-моему, это совсем неудачно. Только что проклятием был уход на произвольное расстояние, а сейчас им называется топтание в нуле. Может, все же убрать это понятие? </w:t>
      </w:r>
    </w:p>
  </w:comment>
  <w:comment w:id="2595" w:author="Пользователь" w:date="2019-11-10T18:49:00Z" w:initials="П">
    <w:p w14:paraId="635807F2" w14:textId="079D9D44" w:rsidR="00C47EB6" w:rsidRDefault="00C47EB6">
      <w:pPr>
        <w:pStyle w:val="af0"/>
      </w:pPr>
      <w:r>
        <w:rPr>
          <w:rStyle w:val="af"/>
        </w:rPr>
        <w:annotationRef/>
      </w:r>
      <w:r>
        <w:rPr>
          <w:rStyle w:val="af"/>
        </w:rPr>
        <w:t>Чересчур сильное утверждение</w:t>
      </w:r>
      <w:r>
        <w:t>. Не нужно, чтобы это делали все. Достаточно определенного перекоса. Соответственно, и следующая фраза неуместна – незачем целой группе делать выбор вероятностью в одну миллиардную.</w:t>
      </w:r>
    </w:p>
  </w:comment>
  <w:comment w:id="2596" w:author="Пользователь" w:date="2019-11-10T18:49:00Z" w:initials="П">
    <w:p w14:paraId="6012639F" w14:textId="50D7174E" w:rsidR="00C47EB6" w:rsidRDefault="00C47EB6">
      <w:pPr>
        <w:pStyle w:val="af0"/>
      </w:pPr>
      <w:r>
        <w:rPr>
          <w:rStyle w:val="af"/>
        </w:rPr>
        <w:annotationRef/>
      </w:r>
      <w:r>
        <w:t>Почему 1</w:t>
      </w:r>
      <w:r w:rsidRPr="004C4FA4">
        <w:t>/10</w:t>
      </w:r>
      <w:r>
        <w:t>, а не 1</w:t>
      </w:r>
      <w:r w:rsidRPr="004C4FA4">
        <w:t>/9</w:t>
      </w:r>
      <w:r>
        <w:t xml:space="preserve">? То </w:t>
      </w:r>
      <w:proofErr w:type="gramStart"/>
      <w:r>
        <w:t>есть</w:t>
      </w:r>
      <w:proofErr w:type="gramEnd"/>
      <w:r>
        <w:t xml:space="preserve"> возможно, что деньги передаются самому себе?</w:t>
      </w:r>
    </w:p>
  </w:comment>
  <w:comment w:id="2601" w:author="Пользователь" w:date="2019-11-10T18:49:00Z" w:initials="П">
    <w:p w14:paraId="26AE0DA6" w14:textId="02E8128D" w:rsidR="00C47EB6" w:rsidRDefault="00C47EB6">
      <w:pPr>
        <w:pStyle w:val="af0"/>
      </w:pPr>
      <w:r>
        <w:rPr>
          <w:rStyle w:val="af"/>
        </w:rPr>
        <w:annotationRef/>
      </w:r>
      <w:r>
        <w:t xml:space="preserve">Возможно, надпись из предыдущей редакции? Ведь тут нет правого графика. Кроме того, явно есть черная наклонная линия справа, которая неуместна для равномерного распределения. </w:t>
      </w:r>
    </w:p>
  </w:comment>
  <w:comment w:id="2607" w:author="Пользователь" w:date="2019-11-10T18:49:00Z" w:initials="П">
    <w:p w14:paraId="0F847CDF" w14:textId="0ACE8F93" w:rsidR="00C47EB6" w:rsidRDefault="00C47EB6">
      <w:pPr>
        <w:pStyle w:val="af0"/>
      </w:pPr>
      <w:r>
        <w:t>"</w:t>
      </w:r>
      <w:r>
        <w:rPr>
          <w:rStyle w:val="af"/>
        </w:rPr>
        <w:annotationRef/>
      </w:r>
      <w:r>
        <w:t xml:space="preserve">Переход через бесконечность" точно уместен? Наверное, все же корректнее "знак меняется при переходе знаменателя через 0"? </w:t>
      </w:r>
    </w:p>
  </w:comment>
  <w:comment w:id="2609" w:author="СБ" w:date="2019-11-10T18:49:00Z" w:initials="С">
    <w:p w14:paraId="24EB5015" w14:textId="34417B4C" w:rsidR="0093098B" w:rsidRDefault="0093098B">
      <w:pPr>
        <w:pStyle w:val="af0"/>
      </w:pPr>
      <w:r>
        <w:rPr>
          <w:rStyle w:val="af"/>
        </w:rPr>
        <w:annotationRef/>
      </w:r>
      <w:r>
        <w:t>Исправлено</w:t>
      </w:r>
    </w:p>
  </w:comment>
  <w:comment w:id="2625" w:author="СБ" w:date="2019-11-10T18:49:00Z" w:initials="С">
    <w:p w14:paraId="24863427" w14:textId="402CD444" w:rsidR="006917CF" w:rsidRDefault="006917CF">
      <w:pPr>
        <w:pStyle w:val="af0"/>
      </w:pPr>
      <w:r>
        <w:rPr>
          <w:rStyle w:val="af"/>
        </w:rPr>
        <w:annotationRef/>
      </w:r>
      <w:r>
        <w:t>Добавил уточнение</w:t>
      </w:r>
    </w:p>
  </w:comment>
  <w:comment w:id="2614" w:author="Пользователь" w:date="2019-11-10T18:49:00Z" w:initials="П">
    <w:p w14:paraId="25147B94" w14:textId="02D47A00" w:rsidR="00C47EB6" w:rsidRDefault="00C47EB6">
      <w:pPr>
        <w:pStyle w:val="af0"/>
      </w:pPr>
      <w:r>
        <w:rPr>
          <w:rStyle w:val="af"/>
        </w:rPr>
        <w:annotationRef/>
      </w:r>
      <w:r>
        <w:t xml:space="preserve">Двусмысленно. Отдаем по-прежнему рубль, но разоряемся не до нуля, а только до </w:t>
      </w:r>
      <w:r>
        <w:rPr>
          <w:lang w:val="en-US"/>
        </w:rPr>
        <w:t>m</w:t>
      </w:r>
      <w:r w:rsidRPr="00AE3CB1">
        <w:t>(</w:t>
      </w:r>
      <w:r>
        <w:t>1 –</w:t>
      </w:r>
      <w:r w:rsidRPr="00AE3CB1">
        <w:t xml:space="preserve"> </w:t>
      </w:r>
      <m:oMath>
        <m:r>
          <w:rPr>
            <w:rFonts w:ascii="Cambria Math" w:eastAsia="Cambria Math" w:hAnsi="Cambria Math"/>
            <w:sz w:val="24"/>
            <w:szCs w:val="24"/>
          </w:rPr>
          <m:t>α)</m:t>
        </m:r>
      </m:oMath>
      <w:r>
        <w:rPr>
          <w:sz w:val="24"/>
          <w:szCs w:val="24"/>
        </w:rPr>
        <w:t xml:space="preserve">, после чего перестаем отдавать рубль? Или каждый раз отдаем величину </w:t>
      </w:r>
      <w:r>
        <w:rPr>
          <w:lang w:val="en-US"/>
        </w:rPr>
        <w:t>m</w:t>
      </w:r>
      <m:oMath>
        <m:r>
          <w:rPr>
            <w:rFonts w:ascii="Cambria Math" w:eastAsia="Cambria Math" w:hAnsi="Cambria Math"/>
            <w:sz w:val="24"/>
            <w:szCs w:val="24"/>
          </w:rPr>
          <m:t>α</m:t>
        </m:r>
      </m:oMath>
      <w:r>
        <w:rPr>
          <w:sz w:val="24"/>
          <w:szCs w:val="24"/>
        </w:rPr>
        <w:t>, считая деньги бесконечно дробящимися? Из нижеследующего ясно, что тут вторая трактовка, но надо, чтобы понятно было сразу.</w:t>
      </w:r>
    </w:p>
  </w:comment>
  <w:comment w:id="2633" w:author="Пользователь" w:date="2019-11-10T18:49:00Z" w:initials="П">
    <w:p w14:paraId="450B99B2" w14:textId="16F458F3" w:rsidR="00C47EB6" w:rsidRDefault="00C47EB6">
      <w:pPr>
        <w:pStyle w:val="af0"/>
      </w:pPr>
      <w:r>
        <w:rPr>
          <w:rStyle w:val="af"/>
        </w:rPr>
        <w:annotationRef/>
      </w:r>
      <w:r>
        <w:t>Маловато будет. Это должно выполняться для произвольного числа слагаемых, и они должны быть независимыми. Нужно написать: "</w:t>
      </w:r>
      <w:r w:rsidRPr="0029618A">
        <w:rPr>
          <w:rFonts w:eastAsia="Times New Roman"/>
          <w:sz w:val="24"/>
          <w:szCs w:val="24"/>
        </w:rPr>
        <w:t xml:space="preserve">Бесконечно делимой называется случайная величина, </w:t>
      </w:r>
      <w:r>
        <w:rPr>
          <w:rFonts w:eastAsia="Times New Roman"/>
          <w:sz w:val="24"/>
          <w:szCs w:val="24"/>
        </w:rPr>
        <w:t xml:space="preserve">если для любого </w:t>
      </w:r>
      <w:r>
        <w:rPr>
          <w:rFonts w:eastAsia="Times New Roman"/>
          <w:sz w:val="24"/>
          <w:szCs w:val="24"/>
          <w:lang w:val="en-US"/>
        </w:rPr>
        <w:t>n</w:t>
      </w:r>
      <w:r>
        <w:rPr>
          <w:rFonts w:eastAsia="Times New Roman"/>
          <w:sz w:val="24"/>
          <w:szCs w:val="24"/>
        </w:rPr>
        <w:t xml:space="preserve"> ее можно представить как сумму </w:t>
      </w:r>
      <w:r>
        <w:rPr>
          <w:rFonts w:eastAsia="Times New Roman"/>
          <w:sz w:val="24"/>
          <w:szCs w:val="24"/>
          <w:lang w:val="en-US"/>
        </w:rPr>
        <w:t>n</w:t>
      </w:r>
      <w:r>
        <w:rPr>
          <w:rFonts w:eastAsia="Times New Roman"/>
          <w:sz w:val="24"/>
          <w:szCs w:val="24"/>
        </w:rPr>
        <w:t xml:space="preserve"> независимых </w:t>
      </w:r>
      <w:r w:rsidRPr="0029618A">
        <w:rPr>
          <w:rFonts w:eastAsia="Times New Roman"/>
          <w:sz w:val="24"/>
          <w:szCs w:val="24"/>
        </w:rPr>
        <w:t>одинаково распределённых случайных величин</w:t>
      </w:r>
      <w:r>
        <w:rPr>
          <w:rStyle w:val="af"/>
        </w:rPr>
        <w:annotationRef/>
      </w:r>
      <w:r>
        <w:rPr>
          <w:rFonts w:eastAsia="Times New Roman"/>
          <w:sz w:val="24"/>
          <w:szCs w:val="24"/>
        </w:rPr>
        <w:t>".</w:t>
      </w:r>
    </w:p>
  </w:comment>
  <w:comment w:id="2636" w:author="Пользователь" w:date="2019-11-10T18:49:00Z" w:initials="П">
    <w:p w14:paraId="1DDBA952" w14:textId="111E29D3" w:rsidR="00C47EB6" w:rsidRDefault="00C47EB6">
      <w:pPr>
        <w:pStyle w:val="af0"/>
      </w:pPr>
      <w:r>
        <w:rPr>
          <w:rStyle w:val="af"/>
        </w:rPr>
        <w:annotationRef/>
      </w:r>
      <w:r>
        <w:t>В подписи справа лучше "участников группы", а не членов.</w:t>
      </w:r>
    </w:p>
  </w:comment>
  <w:comment w:id="2637" w:author="СБ" w:date="2019-11-10T18:49:00Z" w:initials="С">
    <w:p w14:paraId="3312D416" w14:textId="01EBA105" w:rsidR="00907420" w:rsidRDefault="00907420">
      <w:pPr>
        <w:pStyle w:val="af0"/>
      </w:pPr>
      <w:r>
        <w:rPr>
          <w:rStyle w:val="af"/>
        </w:rPr>
        <w:annotationRef/>
      </w:r>
      <w:r>
        <w:t>Исправлено</w:t>
      </w:r>
    </w:p>
  </w:comment>
  <w:comment w:id="2638" w:author="Пользователь" w:date="2019-11-10T18:49:00Z" w:initials="П">
    <w:p w14:paraId="2D7EC041" w14:textId="0087A8D4" w:rsidR="00C47EB6" w:rsidRDefault="00C47EB6">
      <w:pPr>
        <w:pStyle w:val="af0"/>
      </w:pPr>
      <w:r>
        <w:rPr>
          <w:rStyle w:val="af"/>
        </w:rPr>
        <w:annotationRef/>
      </w:r>
      <w:r>
        <w:t>Стилистически неудачная фраза.</w:t>
      </w:r>
    </w:p>
  </w:comment>
  <w:comment w:id="2646" w:author="Пользователь" w:date="2019-11-10T18:49:00Z" w:initials="П">
    <w:p w14:paraId="3AE68E5F" w14:textId="2824AAAE" w:rsidR="00C47EB6" w:rsidRDefault="00C47EB6">
      <w:pPr>
        <w:pStyle w:val="af0"/>
      </w:pPr>
      <w:r>
        <w:rPr>
          <w:rStyle w:val="af"/>
        </w:rPr>
        <w:annotationRef/>
      </w:r>
      <w:r>
        <w:t xml:space="preserve">Понятие "Алгебраическое уравнение" – не просто уравнение из алгебры, оно имеет четкий смысл: полином от нескольких переменных. </w:t>
      </w:r>
      <w:proofErr w:type="gramStart"/>
      <w:r>
        <w:t>Это не школьные задания – во всяком случае, ни у меня, ни у сына такого не было :) .</w:t>
      </w:r>
      <w:proofErr w:type="gramEnd"/>
    </w:p>
  </w:comment>
  <w:comment w:id="2648" w:author="Пользователь" w:date="2019-11-10T18:49:00Z" w:initials="П">
    <w:p w14:paraId="54B0A622" w14:textId="7A34FC2E" w:rsidR="00C47EB6" w:rsidRDefault="00C47EB6">
      <w:pPr>
        <w:pStyle w:val="af0"/>
      </w:pPr>
      <w:r>
        <w:rPr>
          <w:rStyle w:val="af"/>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E7BD715" w15:done="0"/>
  <w15:commentEx w15:paraId="7FF7288E" w15:done="0"/>
  <w15:commentEx w15:paraId="47DBBDF5" w15:done="0"/>
  <w15:commentEx w15:paraId="541328E9" w15:done="0"/>
  <w15:commentEx w15:paraId="7E15425D" w15:done="0"/>
  <w15:commentEx w15:paraId="109FF42E" w15:done="0"/>
  <w15:commentEx w15:paraId="49813D8D" w15:done="0"/>
  <w15:commentEx w15:paraId="5ABEF2C2" w15:done="0"/>
  <w15:commentEx w15:paraId="1A2B97A1" w15:done="0"/>
  <w15:commentEx w15:paraId="19380904" w15:done="0"/>
  <w15:commentEx w15:paraId="00328D0E" w15:done="0"/>
  <w15:commentEx w15:paraId="32B6B6D8" w15:done="0"/>
  <w15:commentEx w15:paraId="7A4C1FA2" w15:done="0"/>
  <w15:commentEx w15:paraId="1EE3443D" w15:done="0"/>
  <w15:commentEx w15:paraId="2C0468DB" w15:done="0"/>
  <w15:commentEx w15:paraId="15FF9F3B" w15:done="0"/>
  <w15:commentEx w15:paraId="123E6BF2" w15:done="0"/>
  <w15:commentEx w15:paraId="22A9952E" w15:done="0"/>
  <w15:commentEx w15:paraId="7D2CB4F6" w15:done="0"/>
  <w15:commentEx w15:paraId="58FFC310" w15:done="0"/>
  <w15:commentEx w15:paraId="47021C1E" w15:done="0"/>
  <w15:commentEx w15:paraId="2FFF6184" w15:done="0"/>
  <w15:commentEx w15:paraId="0CC7638D" w15:done="0"/>
  <w15:commentEx w15:paraId="3E8DA72D" w15:done="0"/>
  <w15:commentEx w15:paraId="3551F83D" w15:done="0"/>
  <w15:commentEx w15:paraId="47BA3C71" w15:done="0"/>
  <w15:commentEx w15:paraId="772D817A" w15:done="0"/>
  <w15:commentEx w15:paraId="526203C9" w15:done="0"/>
  <w15:commentEx w15:paraId="4692A680" w15:done="0"/>
  <w15:commentEx w15:paraId="3D6ECD04" w15:done="0"/>
  <w15:commentEx w15:paraId="795281DC" w15:done="0"/>
  <w15:commentEx w15:paraId="17F2D856" w15:done="0"/>
  <w15:commentEx w15:paraId="4403A4E1" w15:done="0"/>
  <w15:commentEx w15:paraId="4E028BFB" w15:done="0"/>
  <w15:commentEx w15:paraId="5A974B6E" w15:done="0"/>
  <w15:commentEx w15:paraId="268A44F3" w15:done="0"/>
  <w15:commentEx w15:paraId="1FF6512B" w15:done="0"/>
  <w15:commentEx w15:paraId="7A3509CF" w15:done="0"/>
  <w15:commentEx w15:paraId="68D63FDD" w15:done="0"/>
  <w15:commentEx w15:paraId="37E77869" w15:done="0"/>
  <w15:commentEx w15:paraId="04D82698" w15:done="0"/>
  <w15:commentEx w15:paraId="0264C399" w15:done="0"/>
  <w15:commentEx w15:paraId="234475E5" w15:done="0"/>
  <w15:commentEx w15:paraId="7A3DC772" w15:done="0"/>
  <w15:commentEx w15:paraId="0D3302C8" w15:done="0"/>
  <w15:commentEx w15:paraId="3BF9BEC1" w15:done="0"/>
  <w15:commentEx w15:paraId="4D295D0B" w15:done="0"/>
  <w15:commentEx w15:paraId="3C381827" w15:done="0"/>
  <w15:commentEx w15:paraId="22AA05FF" w15:done="0"/>
  <w15:commentEx w15:paraId="0AC4BA4D" w15:done="0"/>
  <w15:commentEx w15:paraId="66DEC48E" w15:done="0"/>
  <w15:commentEx w15:paraId="156D9BAC" w15:done="0"/>
  <w15:commentEx w15:paraId="79473C33" w15:done="0"/>
  <w15:commentEx w15:paraId="18A8828A" w15:done="0"/>
  <w15:commentEx w15:paraId="1B785157" w15:done="0"/>
  <w15:commentEx w15:paraId="5FA96664" w15:done="0"/>
  <w15:commentEx w15:paraId="4ACAEB52" w15:done="0"/>
  <w15:commentEx w15:paraId="70C2F3BC" w15:done="0"/>
  <w15:commentEx w15:paraId="3AA544B5" w15:done="0"/>
  <w15:commentEx w15:paraId="7187AB43" w15:done="0"/>
  <w15:commentEx w15:paraId="67C4CE42" w15:done="0"/>
  <w15:commentEx w15:paraId="635931DB" w15:done="0"/>
  <w15:commentEx w15:paraId="614595AE" w15:done="0"/>
  <w15:commentEx w15:paraId="05776356" w15:done="0"/>
  <w15:commentEx w15:paraId="70364A52" w15:done="0"/>
  <w15:commentEx w15:paraId="72783BB1" w15:done="0"/>
  <w15:commentEx w15:paraId="571981D3" w15:done="0"/>
  <w15:commentEx w15:paraId="7E9EB6A1" w15:done="0"/>
  <w15:commentEx w15:paraId="06388394" w15:done="0"/>
  <w15:commentEx w15:paraId="40991405" w15:done="0"/>
  <w15:commentEx w15:paraId="6534DBAE" w15:done="0"/>
  <w15:commentEx w15:paraId="413EB0C7" w15:done="0"/>
  <w15:commentEx w15:paraId="126B705C" w15:done="0"/>
  <w15:commentEx w15:paraId="1D96891A" w15:done="0"/>
  <w15:commentEx w15:paraId="4155158E" w15:done="0"/>
  <w15:commentEx w15:paraId="6B3F990C" w15:done="0"/>
  <w15:commentEx w15:paraId="04B02B2A" w15:done="0"/>
  <w15:commentEx w15:paraId="151C9A34" w15:done="0"/>
  <w15:commentEx w15:paraId="77D7B850" w15:done="0"/>
  <w15:commentEx w15:paraId="21462121" w15:done="0"/>
  <w15:commentEx w15:paraId="73F690E1" w15:done="0"/>
  <w15:commentEx w15:paraId="15ADEA6D" w15:done="0"/>
  <w15:commentEx w15:paraId="679DC312" w15:done="0"/>
  <w15:commentEx w15:paraId="602F4FAF" w15:done="0"/>
  <w15:commentEx w15:paraId="45C38849" w15:done="0"/>
  <w15:commentEx w15:paraId="0C1C012C" w15:done="0"/>
  <w15:commentEx w15:paraId="3EF41C4F" w15:done="0"/>
  <w15:commentEx w15:paraId="23AB8E75" w15:done="0"/>
  <w15:commentEx w15:paraId="03F7EEA8" w15:done="0"/>
  <w15:commentEx w15:paraId="1B5A603D" w15:done="0"/>
  <w15:commentEx w15:paraId="7AA3E1A3" w15:done="0"/>
  <w15:commentEx w15:paraId="1E162459" w15:done="0"/>
  <w15:commentEx w15:paraId="6CF3E996" w15:done="0"/>
  <w15:commentEx w15:paraId="5617A83C" w15:done="0"/>
  <w15:commentEx w15:paraId="339170DD" w15:done="0"/>
  <w15:commentEx w15:paraId="5235A270" w15:done="0"/>
  <w15:commentEx w15:paraId="37B7ED4B" w15:done="0"/>
  <w15:commentEx w15:paraId="23F0D415" w15:done="0"/>
  <w15:commentEx w15:paraId="2DBBEAA8" w15:done="0"/>
  <w15:commentEx w15:paraId="608BF38C" w15:done="0"/>
  <w15:commentEx w15:paraId="75DC3E23" w15:done="0"/>
  <w15:commentEx w15:paraId="43417860" w15:done="0"/>
  <w15:commentEx w15:paraId="431F84C0" w15:done="0"/>
  <w15:commentEx w15:paraId="178C6083" w15:done="0"/>
  <w15:commentEx w15:paraId="4649695A" w15:done="0"/>
  <w15:commentEx w15:paraId="6CB5A746" w15:done="0"/>
  <w15:commentEx w15:paraId="53FCFF1D" w15:done="0"/>
  <w15:commentEx w15:paraId="7AC4104D" w15:done="0"/>
  <w15:commentEx w15:paraId="7E0CFE0C" w15:done="0"/>
  <w15:commentEx w15:paraId="3DFA3554" w15:done="0"/>
  <w15:commentEx w15:paraId="1B36CD6E" w15:done="0"/>
  <w15:commentEx w15:paraId="3356E60A" w15:done="0"/>
  <w15:commentEx w15:paraId="143F4FDE" w15:done="0"/>
  <w15:commentEx w15:paraId="7E5C8453" w15:done="0"/>
  <w15:commentEx w15:paraId="0E21E530" w15:done="0"/>
  <w15:commentEx w15:paraId="10239AF5" w15:done="0"/>
  <w15:commentEx w15:paraId="3289EDDE" w15:done="0"/>
  <w15:commentEx w15:paraId="4F25F2CA" w15:done="0"/>
  <w15:commentEx w15:paraId="66601697" w15:done="0"/>
  <w15:commentEx w15:paraId="65796644" w15:done="0"/>
  <w15:commentEx w15:paraId="793CE99E" w15:done="0"/>
  <w15:commentEx w15:paraId="652EBBF5" w15:done="0"/>
  <w15:commentEx w15:paraId="5DA99D56" w15:done="0"/>
  <w15:commentEx w15:paraId="2E28D10C" w15:done="0"/>
  <w15:commentEx w15:paraId="1F5644AA" w15:done="0"/>
  <w15:commentEx w15:paraId="3B5C5133" w15:done="0"/>
  <w15:commentEx w15:paraId="58774331" w15:done="0"/>
  <w15:commentEx w15:paraId="63B02234" w15:done="0"/>
  <w15:commentEx w15:paraId="042CA58B" w15:done="0"/>
  <w15:commentEx w15:paraId="0EE7A14D" w15:done="0"/>
  <w15:commentEx w15:paraId="7F00A3C2" w15:done="0"/>
  <w15:commentEx w15:paraId="3AC6C795" w15:done="0"/>
  <w15:commentEx w15:paraId="6597CAE0" w15:done="0"/>
  <w15:commentEx w15:paraId="4C72DA95" w15:done="0"/>
  <w15:commentEx w15:paraId="313200D3" w15:done="0"/>
  <w15:commentEx w15:paraId="46A03A7B" w15:done="0"/>
  <w15:commentEx w15:paraId="12BE0F2C" w15:done="0"/>
  <w15:commentEx w15:paraId="1B944F91" w15:done="0"/>
  <w15:commentEx w15:paraId="73EB6722" w15:done="0"/>
  <w15:commentEx w15:paraId="39EB030E" w15:done="0"/>
  <w15:commentEx w15:paraId="7F8009CE" w15:done="0"/>
  <w15:commentEx w15:paraId="359EDDF3" w15:done="0"/>
  <w15:commentEx w15:paraId="383DCF04" w15:done="0"/>
  <w15:commentEx w15:paraId="2E75D549" w15:done="0"/>
  <w15:commentEx w15:paraId="43D59367" w15:done="0"/>
  <w15:commentEx w15:paraId="181B94BA" w15:done="0"/>
  <w15:commentEx w15:paraId="6D5A9A37" w15:done="0"/>
  <w15:commentEx w15:paraId="20A2D785" w15:done="0"/>
  <w15:commentEx w15:paraId="4F44BC8B" w15:done="0"/>
  <w15:commentEx w15:paraId="61EC54C2" w15:done="0"/>
  <w15:commentEx w15:paraId="65C30FC3" w15:done="0"/>
  <w15:commentEx w15:paraId="699114FE" w15:done="0"/>
  <w15:commentEx w15:paraId="76BCFC4A" w15:done="0"/>
  <w15:commentEx w15:paraId="7242BE1B" w15:done="0"/>
  <w15:commentEx w15:paraId="52500451" w15:done="0"/>
  <w15:commentEx w15:paraId="42C70645" w15:done="0"/>
  <w15:commentEx w15:paraId="5C7E1CB3" w15:done="0"/>
  <w15:commentEx w15:paraId="3FB6857F" w15:done="0"/>
  <w15:commentEx w15:paraId="20C92A28" w15:done="0"/>
  <w15:commentEx w15:paraId="05E47786" w15:done="0"/>
  <w15:commentEx w15:paraId="33A1F027" w15:done="0"/>
  <w15:commentEx w15:paraId="218A081F" w15:done="0"/>
  <w15:commentEx w15:paraId="3287D82C" w15:done="0"/>
  <w15:commentEx w15:paraId="447D60D0" w15:done="0"/>
  <w15:commentEx w15:paraId="257A9115" w15:done="0"/>
  <w15:commentEx w15:paraId="58F389F6" w15:done="0"/>
  <w15:commentEx w15:paraId="73653AA1" w15:done="0"/>
  <w15:commentEx w15:paraId="2D0BAC6E" w15:done="0"/>
  <w15:commentEx w15:paraId="27987C5F" w15:done="0"/>
  <w15:commentEx w15:paraId="1B13AF52" w15:done="0"/>
  <w15:commentEx w15:paraId="264B5906" w15:done="0"/>
  <w15:commentEx w15:paraId="421417DA" w15:done="0"/>
  <w15:commentEx w15:paraId="2B085C61" w15:done="0"/>
  <w15:commentEx w15:paraId="471F7BBF" w15:done="0"/>
  <w15:commentEx w15:paraId="711927E5" w15:done="0"/>
  <w15:commentEx w15:paraId="1D8BB850" w15:done="0"/>
  <w15:commentEx w15:paraId="06480B4A" w15:done="0"/>
  <w15:commentEx w15:paraId="5F970D50" w15:done="0"/>
  <w15:commentEx w15:paraId="602F4A64" w15:done="0"/>
  <w15:commentEx w15:paraId="6A6F11DF" w15:done="0"/>
  <w15:commentEx w15:paraId="245351C7" w15:done="0"/>
  <w15:commentEx w15:paraId="0BEC0986" w15:done="0"/>
  <w15:commentEx w15:paraId="7D427000" w15:done="0"/>
  <w15:commentEx w15:paraId="71CE89B6" w15:done="0"/>
  <w15:commentEx w15:paraId="2EB47EA2" w15:done="0"/>
  <w15:commentEx w15:paraId="2BFB9A66" w15:done="0"/>
  <w15:commentEx w15:paraId="2AB6C706" w15:done="0"/>
  <w15:commentEx w15:paraId="6C0B5670" w15:done="0"/>
  <w15:commentEx w15:paraId="72196229" w15:done="0"/>
  <w15:commentEx w15:paraId="3B4CA382" w15:done="0"/>
  <w15:commentEx w15:paraId="6EE00BDD" w15:done="0"/>
  <w15:commentEx w15:paraId="30D7B9E2" w15:done="0"/>
  <w15:commentEx w15:paraId="7EBEAF95" w15:done="0"/>
  <w15:commentEx w15:paraId="1708BA51" w15:done="0"/>
  <w15:commentEx w15:paraId="67362CBE" w15:done="0"/>
  <w15:commentEx w15:paraId="0149D9D4" w15:done="0"/>
  <w15:commentEx w15:paraId="10D7C0B8" w15:done="0"/>
  <w15:commentEx w15:paraId="70A80B3C" w15:done="0"/>
  <w15:commentEx w15:paraId="74505CDD" w15:done="0"/>
  <w15:commentEx w15:paraId="630F1DB5" w15:done="0"/>
  <w15:commentEx w15:paraId="1B532E29" w15:done="0"/>
  <w15:commentEx w15:paraId="6A2F1CE7" w15:done="0"/>
  <w15:commentEx w15:paraId="0DAF5C4D" w15:done="0"/>
  <w15:commentEx w15:paraId="54C7EBCD" w15:done="0"/>
  <w15:commentEx w15:paraId="634716E8" w15:done="0"/>
  <w15:commentEx w15:paraId="0667E1AE" w15:done="0"/>
  <w15:commentEx w15:paraId="21984728" w15:done="0"/>
  <w15:commentEx w15:paraId="583B7B69" w15:done="0"/>
  <w15:commentEx w15:paraId="19AEE12A" w15:done="0"/>
  <w15:commentEx w15:paraId="3829DABF" w15:done="0"/>
  <w15:commentEx w15:paraId="5D560BCA" w15:done="0"/>
  <w15:commentEx w15:paraId="06D33AC0" w15:done="0"/>
  <w15:commentEx w15:paraId="680D03BD" w15:done="0"/>
  <w15:commentEx w15:paraId="4D4B9905" w15:done="0"/>
  <w15:commentEx w15:paraId="1F67A178" w15:done="0"/>
  <w15:commentEx w15:paraId="64759D49" w15:done="0"/>
  <w15:commentEx w15:paraId="5875550F" w15:done="0"/>
  <w15:commentEx w15:paraId="710B4778" w15:done="0"/>
  <w15:commentEx w15:paraId="340B2AC9" w15:done="0"/>
  <w15:commentEx w15:paraId="0492B643" w15:done="0"/>
  <w15:commentEx w15:paraId="75BC2221" w15:done="0"/>
  <w15:commentEx w15:paraId="58266C6B" w15:done="0"/>
  <w15:commentEx w15:paraId="40DE247F" w15:done="0"/>
  <w15:commentEx w15:paraId="0ED82BDF" w15:done="0"/>
  <w15:commentEx w15:paraId="2062B512" w15:done="0"/>
  <w15:commentEx w15:paraId="4E87B7CA" w15:done="0"/>
  <w15:commentEx w15:paraId="6895FCF9" w15:done="0"/>
  <w15:commentEx w15:paraId="2D3AD571" w15:done="0"/>
  <w15:commentEx w15:paraId="5B9D2DF3" w15:done="0"/>
  <w15:commentEx w15:paraId="60B14CF1" w15:done="0"/>
  <w15:commentEx w15:paraId="313D6616" w15:done="0"/>
  <w15:commentEx w15:paraId="7BDC740D" w15:done="0"/>
  <w15:commentEx w15:paraId="388DED35" w15:done="0"/>
  <w15:commentEx w15:paraId="3A5AB5B7" w15:done="0"/>
  <w15:commentEx w15:paraId="04BE7FD6" w15:done="0"/>
  <w15:commentEx w15:paraId="4528A152" w15:done="0"/>
  <w15:commentEx w15:paraId="62DEA2F7" w15:done="0"/>
  <w15:commentEx w15:paraId="60B77445" w15:done="0"/>
  <w15:commentEx w15:paraId="635807F2" w15:done="0"/>
  <w15:commentEx w15:paraId="6012639F" w15:done="0"/>
  <w15:commentEx w15:paraId="26AE0DA6" w15:done="0"/>
  <w15:commentEx w15:paraId="43FA75D9" w15:done="0"/>
  <w15:commentEx w15:paraId="0F847CDF" w15:done="0"/>
  <w15:commentEx w15:paraId="25147B94" w15:done="0"/>
  <w15:commentEx w15:paraId="450B99B2" w15:done="0"/>
  <w15:commentEx w15:paraId="1DDBA952" w15:done="0"/>
  <w15:commentEx w15:paraId="2D7EC041" w15:done="0"/>
  <w15:commentEx w15:paraId="3AE68E5F" w15:done="0"/>
  <w15:commentEx w15:paraId="54B0A622" w15:done="0"/>
  <w15:commentEx w15:paraId="7B838E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DC8044" w14:textId="77777777" w:rsidR="001C6BB5" w:rsidRDefault="001C6BB5">
      <w:pPr>
        <w:spacing w:line="240" w:lineRule="auto"/>
      </w:pPr>
      <w:r>
        <w:separator/>
      </w:r>
    </w:p>
  </w:endnote>
  <w:endnote w:type="continuationSeparator" w:id="0">
    <w:p w14:paraId="4A7FB271" w14:textId="77777777" w:rsidR="001C6BB5" w:rsidRDefault="001C6B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 w:name="Calibri">
    <w:panose1 w:val="020F0502020204030204"/>
    <w:charset w:val="CC"/>
    <w:family w:val="swiss"/>
    <w:pitch w:val="variable"/>
    <w:sig w:usb0="E00002FF" w:usb1="4000ACFF" w:usb2="00000001" w:usb3="00000000" w:csb0="0000019F" w:csb1="00000000"/>
  </w:font>
  <w:font w:name="Cambria Math">
    <w:panose1 w:val="02040503050406030204"/>
    <w:charset w:val="CC"/>
    <w:family w:val="roman"/>
    <w:pitch w:val="variable"/>
    <w:sig w:usb0="E00002FF" w:usb1="42002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A6273B" w14:textId="77777777" w:rsidR="001C6BB5" w:rsidRDefault="001C6BB5">
      <w:pPr>
        <w:spacing w:line="240" w:lineRule="auto"/>
      </w:pPr>
      <w:r>
        <w:separator/>
      </w:r>
    </w:p>
  </w:footnote>
  <w:footnote w:type="continuationSeparator" w:id="0">
    <w:p w14:paraId="67E5B672" w14:textId="77777777" w:rsidR="001C6BB5" w:rsidRDefault="001C6BB5">
      <w:pPr>
        <w:spacing w:line="240" w:lineRule="auto"/>
      </w:pPr>
      <w:r>
        <w:continuationSeparator/>
      </w:r>
    </w:p>
  </w:footnote>
  <w:footnote w:id="1">
    <w:p w14:paraId="2CF6AA98" w14:textId="77777777" w:rsidR="00C47EB6" w:rsidRPr="002D5441" w:rsidRDefault="00C47EB6">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w:t>
      </w:r>
      <w:proofErr w:type="spellStart"/>
      <w:r w:rsidRPr="002D5441">
        <w:rPr>
          <w:rFonts w:ascii="Times New Roman" w:eastAsia="Times New Roman" w:hAnsi="Times New Roman" w:cs="Times New Roman"/>
          <w:sz w:val="20"/>
          <w:szCs w:val="20"/>
          <w:lang w:val="en-US"/>
        </w:rPr>
        <w:t>Raymer</w:t>
      </w:r>
      <w:proofErr w:type="spellEnd"/>
      <w:r w:rsidRPr="002D5441">
        <w:rPr>
          <w:rFonts w:ascii="Times New Roman" w:eastAsia="Times New Roman" w:hAnsi="Times New Roman" w:cs="Times New Roman"/>
          <w:sz w:val="20"/>
          <w:szCs w:val="20"/>
          <w:lang w:val="en-US"/>
        </w:rPr>
        <w:t> and Douglas E. Smith, Spontaneous knotting of an agitated string, PNAS October 16, 2007 104 (42) 16432-16437;</w:t>
      </w:r>
    </w:p>
  </w:footnote>
  <w:footnote w:id="2">
    <w:p w14:paraId="0DFB4876" w14:textId="3606CFFD" w:rsidR="00C47EB6" w:rsidRDefault="00C47EB6">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3">
    <w:p w14:paraId="7C179607" w14:textId="77777777" w:rsidR="00C47EB6" w:rsidRDefault="00C47EB6">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w:t>
      </w:r>
      <w:proofErr w:type="spellStart"/>
      <w:r>
        <w:rPr>
          <w:rFonts w:ascii="Times New Roman" w:eastAsia="Times New Roman" w:hAnsi="Times New Roman" w:cs="Times New Roman"/>
          <w:sz w:val="20"/>
          <w:szCs w:val="20"/>
        </w:rPr>
        <w:t>обезразмеривании</w:t>
      </w:r>
      <w:proofErr w:type="spellEnd"/>
      <w:r>
        <w:rPr>
          <w:rFonts w:ascii="Times New Roman" w:eastAsia="Times New Roman" w:hAnsi="Times New Roman" w:cs="Times New Roman"/>
          <w:sz w:val="20"/>
          <w:szCs w:val="20"/>
        </w:rPr>
        <w:t xml:space="preserve"> задачи мы поговорим во второй главе, когда речь пойдёт о бутербродах.</w:t>
      </w:r>
    </w:p>
  </w:footnote>
  <w:footnote w:id="4">
    <w:p w14:paraId="2FE38F78" w14:textId="77777777" w:rsidR="00C47EB6" w:rsidRPr="002D5441" w:rsidRDefault="00C47EB6">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 xml:space="preserve">J. B. Keller. (1986) </w:t>
      </w:r>
      <w:proofErr w:type="gramStart"/>
      <w:r w:rsidRPr="002D5441">
        <w:rPr>
          <w:rFonts w:ascii="Times New Roman" w:eastAsia="Times New Roman" w:hAnsi="Times New Roman" w:cs="Times New Roman"/>
          <w:color w:val="00000A"/>
          <w:lang w:val="en-US"/>
        </w:rPr>
        <w:t>The</w:t>
      </w:r>
      <w:proofErr w:type="gramEnd"/>
      <w:r w:rsidRPr="002D5441">
        <w:rPr>
          <w:rFonts w:ascii="Times New Roman" w:eastAsia="Times New Roman" w:hAnsi="Times New Roman" w:cs="Times New Roman"/>
          <w:color w:val="00000A"/>
          <w:lang w:val="en-US"/>
        </w:rPr>
        <w:t xml:space="preserve"> probability of heads, American Mathematical Monthly, 93:191-197.</w:t>
      </w:r>
    </w:p>
  </w:footnote>
  <w:footnote w:id="5">
    <w:p w14:paraId="4803AB10" w14:textId="7EB225FA" w:rsidR="00C47EB6" w:rsidRDefault="00C47EB6">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vertAlign w:val="superscript"/>
        </w:rPr>
        <w:tab/>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Здесь отношение «влечёт за собой» для событий эквивалентно «является подмножеством» для множеств и не обязательно означает «является причиной». Грустный, но точный пример: смерть может наступить как следствие старости, болезни, несчастного случая и прочих событий. В утверждении: «старость влечёт за собой смерть», мы используем следующее отношение: событие «смерть» является объединением события «</w:t>
      </w:r>
      <w:ins w:id="473" w:author="СБ" w:date="2019-10-23T13:04:00Z">
        <w:r>
          <w:rPr>
            <w:rFonts w:ascii="Times New Roman" w:eastAsia="Times New Roman" w:hAnsi="Times New Roman" w:cs="Times New Roman"/>
            <w:color w:val="00000A"/>
            <w:sz w:val="20"/>
            <w:szCs w:val="20"/>
          </w:rPr>
          <w:t xml:space="preserve">смерть от </w:t>
        </w:r>
      </w:ins>
      <w:r>
        <w:rPr>
          <w:rFonts w:ascii="Times New Roman" w:eastAsia="Times New Roman" w:hAnsi="Times New Roman" w:cs="Times New Roman"/>
          <w:color w:val="00000A"/>
          <w:sz w:val="20"/>
          <w:szCs w:val="20"/>
        </w:rPr>
        <w:t>старост</w:t>
      </w:r>
      <w:del w:id="474" w:author="СБ" w:date="2019-10-23T13:04:00Z">
        <w:r w:rsidDel="00C85326">
          <w:rPr>
            <w:rFonts w:ascii="Times New Roman" w:eastAsia="Times New Roman" w:hAnsi="Times New Roman" w:cs="Times New Roman"/>
            <w:color w:val="00000A"/>
            <w:sz w:val="20"/>
            <w:szCs w:val="20"/>
          </w:rPr>
          <w:delText>ь</w:delText>
        </w:r>
      </w:del>
      <w:ins w:id="475" w:author="СБ" w:date="2019-10-23T13:04:00Z">
        <w:r>
          <w:rPr>
            <w:rFonts w:ascii="Times New Roman" w:eastAsia="Times New Roman" w:hAnsi="Times New Roman" w:cs="Times New Roman"/>
            <w:color w:val="00000A"/>
            <w:sz w:val="20"/>
            <w:szCs w:val="20"/>
          </w:rPr>
          <w:t>и</w:t>
        </w:r>
      </w:ins>
      <w:r>
        <w:rPr>
          <w:rFonts w:ascii="Times New Roman" w:eastAsia="Times New Roman" w:hAnsi="Times New Roman" w:cs="Times New Roman"/>
          <w:color w:val="00000A"/>
          <w:sz w:val="20"/>
          <w:szCs w:val="20"/>
        </w:rPr>
        <w:t>» и каких-то других событий: «</w:t>
      </w:r>
      <w:ins w:id="476" w:author="СБ" w:date="2019-10-23T13:04:00Z">
        <w:r>
          <w:rPr>
            <w:rFonts w:ascii="Times New Roman" w:eastAsia="Times New Roman" w:hAnsi="Times New Roman" w:cs="Times New Roman"/>
            <w:color w:val="00000A"/>
            <w:sz w:val="20"/>
            <w:szCs w:val="20"/>
          </w:rPr>
          <w:t xml:space="preserve">смерть от </w:t>
        </w:r>
      </w:ins>
      <w:r>
        <w:rPr>
          <w:rFonts w:ascii="Times New Roman" w:eastAsia="Times New Roman" w:hAnsi="Times New Roman" w:cs="Times New Roman"/>
          <w:color w:val="00000A"/>
          <w:sz w:val="20"/>
          <w:szCs w:val="20"/>
        </w:rPr>
        <w:t>болезни», «</w:t>
      </w:r>
      <w:ins w:id="477" w:author="СБ" w:date="2019-10-23T13:04:00Z">
        <w:r>
          <w:rPr>
            <w:rFonts w:ascii="Times New Roman" w:eastAsia="Times New Roman" w:hAnsi="Times New Roman" w:cs="Times New Roman"/>
            <w:color w:val="00000A"/>
            <w:sz w:val="20"/>
            <w:szCs w:val="20"/>
          </w:rPr>
          <w:t xml:space="preserve">смерть от </w:t>
        </w:r>
      </w:ins>
      <w:r>
        <w:rPr>
          <w:rFonts w:ascii="Times New Roman" w:eastAsia="Times New Roman" w:hAnsi="Times New Roman" w:cs="Times New Roman"/>
          <w:color w:val="00000A"/>
          <w:sz w:val="20"/>
          <w:szCs w:val="20"/>
        </w:rPr>
        <w:t xml:space="preserve">несчастного случая» и т.п. Таким образом, вероятность наступления события «смерть» не меньше вероятности каждой из перечисленных нами </w:t>
      </w:r>
      <w:ins w:id="478" w:author="СБ" w:date="2019-10-23T13:05:00Z">
        <w:r>
          <w:rPr>
            <w:rFonts w:ascii="Times New Roman" w:eastAsia="Times New Roman" w:hAnsi="Times New Roman" w:cs="Times New Roman"/>
            <w:color w:val="00000A"/>
            <w:sz w:val="20"/>
            <w:szCs w:val="20"/>
          </w:rPr>
          <w:t>трагичных событий</w:t>
        </w:r>
      </w:ins>
      <w:del w:id="479" w:author="СБ" w:date="2019-10-23T13:05:00Z">
        <w:r w:rsidDel="00C85326">
          <w:rPr>
            <w:rFonts w:ascii="Times New Roman" w:eastAsia="Times New Roman" w:hAnsi="Times New Roman" w:cs="Times New Roman"/>
            <w:color w:val="00000A"/>
            <w:sz w:val="20"/>
            <w:szCs w:val="20"/>
          </w:rPr>
          <w:delText>неприятностей</w:delText>
        </w:r>
      </w:del>
      <w:r>
        <w:rPr>
          <w:rFonts w:ascii="Times New Roman" w:eastAsia="Times New Roman" w:hAnsi="Times New Roman" w:cs="Times New Roman"/>
          <w:color w:val="00000A"/>
          <w:sz w:val="20"/>
          <w:szCs w:val="20"/>
        </w:rPr>
        <w:t>.</w:t>
      </w:r>
    </w:p>
    <w:p w14:paraId="4FC64EB1" w14:textId="77777777" w:rsidR="00C47EB6" w:rsidRDefault="00C47EB6">
      <w:pPr>
        <w:ind w:firstLine="397"/>
        <w:jc w:val="both"/>
        <w:rPr>
          <w:rFonts w:ascii="Times New Roman" w:eastAsia="Times New Roman" w:hAnsi="Times New Roman" w:cs="Times New Roman"/>
          <w:color w:val="00000A"/>
          <w:sz w:val="24"/>
          <w:szCs w:val="24"/>
        </w:rPr>
      </w:pPr>
    </w:p>
  </w:footnote>
  <w:footnote w:id="6">
    <w:p w14:paraId="05C5B9E4" w14:textId="77777777" w:rsidR="00C47EB6" w:rsidRDefault="00C47EB6">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7">
    <w:p w14:paraId="50137F7E" w14:textId="24C54C5D" w:rsidR="00C47EB6" w:rsidRPr="00730DD6" w:rsidRDefault="00C47EB6" w:rsidP="00BC6DE7">
      <w:pPr>
        <w:pStyle w:val="1"/>
        <w:spacing w:before="0" w:after="375"/>
        <w:rPr>
          <w:rStyle w:val="afd"/>
          <w:rFonts w:ascii="Times New Roman" w:hAnsi="Times New Roman" w:cs="Times New Roman"/>
          <w:sz w:val="22"/>
          <w:szCs w:val="22"/>
        </w:rPr>
      </w:pPr>
      <w:r w:rsidRPr="00BC6DE7">
        <w:rPr>
          <w:rStyle w:val="af8"/>
          <w:sz w:val="20"/>
          <w:szCs w:val="20"/>
        </w:rPr>
        <w:footnoteRef/>
      </w:r>
      <w:r w:rsidRPr="00BC6DE7">
        <w:rPr>
          <w:sz w:val="20"/>
          <w:szCs w:val="20"/>
          <w:lang w:val="en-US"/>
        </w:rPr>
        <w:t xml:space="preserve"> </w:t>
      </w:r>
      <w:r w:rsidR="001C6BB5">
        <w:fldChar w:fldCharType="begin"/>
      </w:r>
      <w:r w:rsidR="001C6BB5" w:rsidRPr="007C7181">
        <w:rPr>
          <w:lang w:val="en-US"/>
        </w:rPr>
        <w:instrText xml:space="preserve"> HYPERLINK "https://www.researchgate.net/profile/Robert_Matthews4" </w:instrText>
      </w:r>
      <w:r w:rsidR="001C6BB5">
        <w:fldChar w:fldCharType="separate"/>
      </w:r>
      <w:r w:rsidRPr="00BC6DE7">
        <w:rPr>
          <w:rFonts w:ascii="Times New Roman" w:hAnsi="Times New Roman" w:cs="Times New Roman"/>
          <w:sz w:val="22"/>
          <w:szCs w:val="22"/>
          <w:lang w:val="en-US"/>
        </w:rPr>
        <w:t>R. A. Matthews</w:t>
      </w:r>
      <w:r w:rsidR="001C6BB5">
        <w:rPr>
          <w:rFonts w:ascii="Times New Roman" w:hAnsi="Times New Roman" w:cs="Times New Roman"/>
          <w:sz w:val="22"/>
          <w:szCs w:val="22"/>
          <w:lang w:val="en-US"/>
        </w:rPr>
        <w:fldChar w:fldCharType="end"/>
      </w:r>
      <w:r w:rsidRPr="00BC6DE7">
        <w:rPr>
          <w:rFonts w:ascii="Times New Roman" w:hAnsi="Times New Roman" w:cs="Times New Roman"/>
          <w:sz w:val="22"/>
          <w:szCs w:val="22"/>
          <w:lang w:val="en-US"/>
        </w:rPr>
        <w:t xml:space="preserve">, Tumbling </w:t>
      </w:r>
      <w:proofErr w:type="gramStart"/>
      <w:r w:rsidRPr="00BC6DE7">
        <w:rPr>
          <w:rFonts w:ascii="Times New Roman" w:hAnsi="Times New Roman" w:cs="Times New Roman"/>
          <w:sz w:val="22"/>
          <w:szCs w:val="22"/>
          <w:lang w:val="en-US"/>
        </w:rPr>
        <w:t>toast,</w:t>
      </w:r>
      <w:proofErr w:type="gramEnd"/>
      <w:r w:rsidRPr="00BC6DE7">
        <w:rPr>
          <w:rFonts w:ascii="Times New Roman" w:hAnsi="Times New Roman" w:cs="Times New Roman"/>
          <w:sz w:val="22"/>
          <w:szCs w:val="22"/>
          <w:lang w:val="en-US"/>
        </w:rPr>
        <w:t xml:space="preserve"> Murphy's Law and the fundamental constants. </w:t>
      </w:r>
      <w:r w:rsidR="001C6BB5">
        <w:fldChar w:fldCharType="begin"/>
      </w:r>
      <w:r w:rsidR="001C6BB5" w:rsidRPr="007C7181">
        <w:rPr>
          <w:lang w:val="en-US"/>
        </w:rPr>
        <w:instrText xml:space="preserve"> HYPERLINK "https://www.researchgate.net/journal/0143-0807_European_Journal_of_Physics" \t "_blank" </w:instrText>
      </w:r>
      <w:r w:rsidR="001C6BB5">
        <w:fldChar w:fldCharType="separate"/>
      </w:r>
      <w:r w:rsidRPr="00BC6DE7">
        <w:rPr>
          <w:rFonts w:ascii="Times New Roman" w:hAnsi="Times New Roman" w:cs="Times New Roman"/>
          <w:sz w:val="22"/>
          <w:szCs w:val="22"/>
          <w:lang w:val="en-US"/>
        </w:rPr>
        <w:t>European</w:t>
      </w:r>
      <w:r w:rsidRPr="00730DD6">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30DD6">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30DD6">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sidR="001C6BB5">
        <w:rPr>
          <w:rFonts w:ascii="Times New Roman" w:hAnsi="Times New Roman" w:cs="Times New Roman"/>
          <w:sz w:val="22"/>
          <w:szCs w:val="22"/>
          <w:lang w:val="en-US"/>
        </w:rPr>
        <w:fldChar w:fldCharType="end"/>
      </w:r>
      <w:r>
        <w:rPr>
          <w:rFonts w:ascii="Times New Roman" w:hAnsi="Times New Roman" w:cs="Times New Roman"/>
          <w:sz w:val="22"/>
          <w:szCs w:val="22"/>
          <w:lang w:val="en-US"/>
        </w:rPr>
        <w:t> </w:t>
      </w:r>
      <w:r w:rsidRPr="00730DD6">
        <w:rPr>
          <w:rFonts w:ascii="Times New Roman" w:hAnsi="Times New Roman" w:cs="Times New Roman"/>
          <w:sz w:val="22"/>
          <w:szCs w:val="22"/>
        </w:rPr>
        <w:t>16(4)</w:t>
      </w:r>
      <w:r>
        <w:rPr>
          <w:rFonts w:ascii="Times New Roman" w:hAnsi="Times New Roman" w:cs="Times New Roman"/>
          <w:sz w:val="22"/>
          <w:szCs w:val="22"/>
        </w:rPr>
        <w:t xml:space="preserve">, </w:t>
      </w:r>
      <w:r w:rsidRPr="00730DD6">
        <w:rPr>
          <w:rFonts w:ascii="Times New Roman" w:hAnsi="Times New Roman" w:cs="Times New Roman"/>
          <w:sz w:val="22"/>
          <w:szCs w:val="22"/>
        </w:rPr>
        <w:t>1995:</w:t>
      </w:r>
      <w:r>
        <w:rPr>
          <w:rFonts w:ascii="Times New Roman" w:hAnsi="Times New Roman" w:cs="Times New Roman"/>
          <w:sz w:val="22"/>
          <w:szCs w:val="22"/>
        </w:rPr>
        <w:t xml:space="preserve"> </w:t>
      </w:r>
      <w:r w:rsidRPr="00730DD6">
        <w:rPr>
          <w:rFonts w:ascii="Times New Roman" w:hAnsi="Times New Roman" w:cs="Times New Roman"/>
          <w:sz w:val="22"/>
          <w:szCs w:val="22"/>
        </w:rPr>
        <w:t>172-176</w:t>
      </w:r>
      <w:r w:rsidRPr="00BC6DE7">
        <w:rPr>
          <w:rFonts w:ascii="Times New Roman" w:hAnsi="Times New Roman" w:cs="Times New Roman"/>
          <w:sz w:val="22"/>
          <w:szCs w:val="22"/>
        </w:rPr>
        <w:t> </w:t>
      </w:r>
    </w:p>
    <w:p w14:paraId="26C601F1" w14:textId="1D594DCF" w:rsidR="00C47EB6" w:rsidRPr="00730DD6" w:rsidRDefault="00C47EB6">
      <w:pPr>
        <w:pStyle w:val="af6"/>
      </w:pPr>
    </w:p>
  </w:footnote>
  <w:footnote w:id="8">
    <w:p w14:paraId="0D790E49" w14:textId="271B21E6" w:rsidR="00C47EB6" w:rsidRDefault="00C47EB6">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 xml:space="preserve">свободную </w:t>
      </w:r>
      <w:proofErr w:type="spellStart"/>
      <w:r>
        <w:rPr>
          <w:rFonts w:ascii="Times New Roman" w:eastAsia="Times New Roman" w:hAnsi="Times New Roman" w:cs="Times New Roman"/>
          <w:i/>
          <w:color w:val="205968"/>
          <w:sz w:val="20"/>
          <w:szCs w:val="20"/>
          <w:highlight w:val="white"/>
        </w:rPr>
        <w:t>абелеву</w:t>
      </w:r>
      <w:proofErr w:type="spellEnd"/>
      <w:r>
        <w:rPr>
          <w:rFonts w:ascii="Times New Roman" w:eastAsia="Times New Roman" w:hAnsi="Times New Roman" w:cs="Times New Roman"/>
          <w:i/>
          <w:color w:val="205968"/>
          <w:sz w:val="20"/>
          <w:szCs w:val="20"/>
          <w:highlight w:val="white"/>
        </w:rPr>
        <w:t xml:space="preserve"> группу</w:t>
      </w:r>
      <w:r>
        <w:rPr>
          <w:rFonts w:ascii="Times New Roman" w:eastAsia="Times New Roman" w:hAnsi="Times New Roman" w:cs="Times New Roman"/>
          <w:sz w:val="20"/>
          <w:szCs w:val="20"/>
        </w:rPr>
        <w:t>, а размерные величины</w:t>
      </w:r>
      <w:proofErr w:type="gramStart"/>
      <w:r>
        <w:rPr>
          <w:rFonts w:ascii="Times New Roman" w:eastAsia="Times New Roman" w:hAnsi="Times New Roman" w:cs="Times New Roman"/>
          <w:sz w:val="20"/>
          <w:szCs w:val="20"/>
        </w:rPr>
        <w:t xml:space="preserve"> -- </w:t>
      </w:r>
      <w:proofErr w:type="gramEnd"/>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9">
    <w:p w14:paraId="7825D1AB" w14:textId="76F39B90" w:rsidR="00C47EB6" w:rsidRDefault="00C47EB6">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w:t>
      </w:r>
      <w:del w:id="896" w:author="Пользователь" w:date="2019-10-04T15:51:00Z">
        <w:r w:rsidDel="00DD3418">
          <w:rPr>
            <w:rFonts w:ascii="Times New Roman" w:eastAsia="Times New Roman" w:hAnsi="Times New Roman" w:cs="Times New Roman"/>
            <w:sz w:val="20"/>
            <w:szCs w:val="20"/>
          </w:rPr>
          <w:delText>,</w:delText>
        </w:r>
      </w:del>
      <w:r>
        <w:rPr>
          <w:rFonts w:ascii="Times New Roman" w:eastAsia="Times New Roman" w:hAnsi="Times New Roman" w:cs="Times New Roman"/>
          <w:sz w:val="20"/>
          <w:szCs w:val="20"/>
        </w:rPr>
        <w:t xml:space="preserve">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0">
    <w:p w14:paraId="573E34E9" w14:textId="61A554A1" w:rsidR="00C47EB6" w:rsidRDefault="00C47EB6">
      <w:pPr>
        <w:pStyle w:val="af6"/>
      </w:pPr>
      <w:ins w:id="929" w:author="СБ" w:date="2019-10-29T12:12:00Z">
        <w:r>
          <w:rPr>
            <w:rStyle w:val="af8"/>
          </w:rPr>
          <w:footnoteRef/>
        </w:r>
        <w:r>
          <w:t xml:space="preserve"> Надо признаться, что эта фраза, ставшая </w:t>
        </w:r>
        <w:proofErr w:type="gramStart"/>
        <w:r>
          <w:t>расхожей</w:t>
        </w:r>
        <w:proofErr w:type="gramEnd"/>
        <w:r>
          <w:t xml:space="preserve"> с лёгкой руки Марка Твена, не высказывалась Дизраэли</w:t>
        </w:r>
      </w:ins>
      <w:ins w:id="930" w:author="СБ" w:date="2019-10-29T12:13:00Z">
        <w:r>
          <w:t xml:space="preserve">, и вообще неясно, кто её автор. </w:t>
        </w:r>
      </w:ins>
    </w:p>
  </w:footnote>
  <w:footnote w:id="11">
    <w:p w14:paraId="5DE99471" w14:textId="77777777" w:rsidR="00C47EB6" w:rsidRPr="002D5441" w:rsidRDefault="00C47EB6">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 xml:space="preserve">N. Earl, I. Simmonds and N. Tapper. Weekly cycles in peak time temperatures and urban heat island intensity. Environ. Res. </w:t>
      </w:r>
      <w:proofErr w:type="spellStart"/>
      <w:r w:rsidRPr="002D5441">
        <w:rPr>
          <w:rFonts w:ascii="Times New Roman" w:eastAsia="Times New Roman" w:hAnsi="Times New Roman" w:cs="Times New Roman"/>
          <w:color w:val="00000A"/>
          <w:sz w:val="20"/>
          <w:szCs w:val="20"/>
          <w:lang w:val="en-US"/>
        </w:rPr>
        <w:t>Lett</w:t>
      </w:r>
      <w:proofErr w:type="spellEnd"/>
      <w:r w:rsidRPr="002D5441">
        <w:rPr>
          <w:rFonts w:ascii="Times New Roman" w:eastAsia="Times New Roman" w:hAnsi="Times New Roman" w:cs="Times New Roman"/>
          <w:color w:val="00000A"/>
          <w:sz w:val="20"/>
          <w:szCs w:val="20"/>
          <w:lang w:val="en-US"/>
        </w:rPr>
        <w:t>. 11 (2016)</w:t>
      </w:r>
    </w:p>
  </w:footnote>
  <w:footnote w:id="12">
    <w:p w14:paraId="64F08EB0" w14:textId="77777777" w:rsidR="00C47EB6" w:rsidRDefault="00C47EB6">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proofErr w:type="gramStart"/>
      <w:r w:rsidRPr="002D5441">
        <w:rPr>
          <w:rFonts w:ascii="Times New Roman" w:eastAsia="Times New Roman" w:hAnsi="Times New Roman" w:cs="Times New Roman"/>
          <w:color w:val="00000A"/>
          <w:sz w:val="20"/>
          <w:szCs w:val="20"/>
          <w:lang w:val="en-US"/>
        </w:rPr>
        <w:t>Bäumer</w:t>
      </w:r>
      <w:proofErr w:type="spellEnd"/>
      <w:r w:rsidRPr="002D5441">
        <w:rPr>
          <w:rFonts w:ascii="Times New Roman" w:eastAsia="Times New Roman" w:hAnsi="Times New Roman" w:cs="Times New Roman"/>
          <w:color w:val="00000A"/>
          <w:sz w:val="20"/>
          <w:szCs w:val="20"/>
          <w:lang w:val="en-US"/>
        </w:rPr>
        <w:t>, Dominique &amp; Vogel, Bernhard.</w:t>
      </w:r>
      <w:proofErr w:type="gramEnd"/>
      <w:r w:rsidRPr="002D5441">
        <w:rPr>
          <w:rFonts w:ascii="Times New Roman" w:eastAsia="Times New Roman" w:hAnsi="Times New Roman" w:cs="Times New Roman"/>
          <w:color w:val="00000A"/>
          <w:sz w:val="20"/>
          <w:szCs w:val="20"/>
          <w:lang w:val="en-US"/>
        </w:rPr>
        <w:t xml:space="preserve"> </w:t>
      </w:r>
      <w:proofErr w:type="gramStart"/>
      <w:r w:rsidRPr="002D5441">
        <w:rPr>
          <w:rFonts w:ascii="Times New Roman" w:eastAsia="Times New Roman" w:hAnsi="Times New Roman" w:cs="Times New Roman"/>
          <w:color w:val="00000A"/>
          <w:sz w:val="20"/>
          <w:szCs w:val="20"/>
          <w:lang w:val="en-US"/>
        </w:rPr>
        <w:t>An unexpected pattern of distinct weekly periodicities in climatological variables in Germany.</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Geophysical</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Research</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Letters</w:t>
      </w:r>
      <w:proofErr w:type="spellEnd"/>
      <w:r>
        <w:rPr>
          <w:rFonts w:ascii="Times New Roman" w:eastAsia="Times New Roman" w:hAnsi="Times New Roman" w:cs="Times New Roman"/>
          <w:color w:val="00000A"/>
          <w:sz w:val="20"/>
          <w:szCs w:val="20"/>
        </w:rPr>
        <w:t>. 34. (2007)</w:t>
      </w:r>
    </w:p>
  </w:footnote>
  <w:footnote w:id="13">
    <w:p w14:paraId="7B9ED565" w14:textId="77777777" w:rsidR="00C47EB6" w:rsidRDefault="00C47EB6">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w:t>
      </w:r>
      <w:proofErr w:type="gramStart"/>
      <w:r>
        <w:rPr>
          <w:rFonts w:ascii="Times New Roman" w:eastAsia="Times New Roman" w:hAnsi="Times New Roman" w:cs="Times New Roman"/>
          <w:sz w:val="20"/>
          <w:szCs w:val="20"/>
        </w:rPr>
        <w:t>единственным</w:t>
      </w:r>
      <w:proofErr w:type="gramEnd"/>
      <w:r>
        <w:rPr>
          <w:rFonts w:ascii="Times New Roman" w:eastAsia="Times New Roman" w:hAnsi="Times New Roman" w:cs="Times New Roman"/>
          <w:sz w:val="20"/>
          <w:szCs w:val="20"/>
        </w:rPr>
        <w:t xml:space="preserve"> нулю и единице?</w:t>
      </w:r>
    </w:p>
  </w:footnote>
  <w:footnote w:id="14">
    <w:p w14:paraId="7738CD55" w14:textId="2FEAC2D7" w:rsidR="00C47EB6" w:rsidRPr="00D762B0" w:rsidRDefault="00C47EB6" w:rsidP="00D762B0">
      <w:pPr>
        <w:shd w:val="clear" w:color="auto" w:fill="FFFFFF"/>
        <w:spacing w:before="100" w:beforeAutospacing="1" w:after="24" w:line="240" w:lineRule="auto"/>
        <w:rPr>
          <w:ins w:id="1338" w:author="СБ" w:date="2019-10-31T13:39:00Z"/>
          <w:rFonts w:ascii="Times New Roman" w:eastAsia="Times New Roman" w:hAnsi="Times New Roman" w:cs="Times New Roman"/>
          <w:sz w:val="20"/>
          <w:szCs w:val="20"/>
          <w:lang w:val="en-US"/>
        </w:rPr>
      </w:pPr>
      <w:ins w:id="1339" w:author="СБ" w:date="2019-10-31T13:39:00Z">
        <w:r>
          <w:rPr>
            <w:rStyle w:val="af8"/>
          </w:rPr>
          <w:footnoteRef/>
        </w:r>
        <w:r w:rsidRPr="00D762B0">
          <w:rPr>
            <w:lang w:val="en-US"/>
          </w:rPr>
          <w:t xml:space="preserve"> </w:t>
        </w:r>
        <w:proofErr w:type="spellStart"/>
        <w:r w:rsidRPr="00D762B0">
          <w:rPr>
            <w:rFonts w:ascii="Times New Roman" w:eastAsia="Times New Roman" w:hAnsi="Times New Roman" w:cs="Times New Roman"/>
            <w:sz w:val="20"/>
            <w:szCs w:val="20"/>
            <w:lang w:val="en-US"/>
          </w:rPr>
          <w:t>Carlström</w:t>
        </w:r>
        <w:proofErr w:type="spellEnd"/>
        <w:r w:rsidRPr="00D762B0">
          <w:rPr>
            <w:rFonts w:ascii="Times New Roman" w:eastAsia="Times New Roman" w:hAnsi="Times New Roman" w:cs="Times New Roman"/>
            <w:sz w:val="20"/>
            <w:szCs w:val="20"/>
            <w:lang w:val="en-US"/>
          </w:rPr>
          <w:t xml:space="preserve">, </w:t>
        </w:r>
        <w:proofErr w:type="spellStart"/>
        <w:r w:rsidRPr="00D762B0">
          <w:rPr>
            <w:rFonts w:ascii="Times New Roman" w:eastAsia="Times New Roman" w:hAnsi="Times New Roman" w:cs="Times New Roman"/>
            <w:sz w:val="20"/>
            <w:szCs w:val="20"/>
            <w:lang w:val="en-US"/>
          </w:rPr>
          <w:t>Jesper</w:t>
        </w:r>
        <w:proofErr w:type="spellEnd"/>
        <w:r w:rsidRPr="00D762B0">
          <w:rPr>
            <w:rFonts w:ascii="Times New Roman" w:eastAsia="Times New Roman" w:hAnsi="Times New Roman" w:cs="Times New Roman"/>
            <w:sz w:val="20"/>
            <w:szCs w:val="20"/>
            <w:lang w:val="en-US"/>
          </w:rPr>
          <w:t xml:space="preserve"> (2004), "Wheels – On Division by Zero", Mathematical Structures in Computer Science, </w:t>
        </w:r>
        <w:r w:rsidRPr="00D762B0">
          <w:rPr>
            <w:rFonts w:ascii="Times New Roman" w:eastAsia="Times New Roman" w:hAnsi="Times New Roman" w:cs="Times New Roman"/>
            <w:i/>
            <w:iCs/>
            <w:sz w:val="20"/>
            <w:szCs w:val="20"/>
          </w:rPr>
          <w:fldChar w:fldCharType="begin"/>
        </w:r>
        <w:r w:rsidRPr="00D762B0">
          <w:rPr>
            <w:rFonts w:ascii="Times New Roman" w:eastAsia="Times New Roman" w:hAnsi="Times New Roman" w:cs="Times New Roman"/>
            <w:sz w:val="20"/>
            <w:szCs w:val="20"/>
            <w:lang w:val="en-US"/>
          </w:rPr>
          <w:instrText xml:space="preserve"> HYPERLINK "https://en.wikipedia.org/wiki/Cambridge_University_Press" \o "Cambridge University Press" </w:instrText>
        </w:r>
        <w:r w:rsidRPr="00D762B0">
          <w:rPr>
            <w:rFonts w:ascii="Times New Roman" w:eastAsia="Times New Roman" w:hAnsi="Times New Roman" w:cs="Times New Roman"/>
            <w:i/>
            <w:iCs/>
            <w:sz w:val="20"/>
            <w:szCs w:val="20"/>
          </w:rPr>
          <w:fldChar w:fldCharType="separate"/>
        </w:r>
        <w:r w:rsidRPr="00D762B0">
          <w:rPr>
            <w:rFonts w:ascii="Times New Roman" w:eastAsia="Times New Roman" w:hAnsi="Times New Roman" w:cs="Times New Roman"/>
            <w:sz w:val="20"/>
            <w:szCs w:val="20"/>
            <w:lang w:val="en-US"/>
          </w:rPr>
          <w:t>Cambridge University Press</w:t>
        </w:r>
        <w:r w:rsidRPr="00D762B0">
          <w:rPr>
            <w:rFonts w:ascii="Times New Roman" w:eastAsia="Times New Roman" w:hAnsi="Times New Roman" w:cs="Times New Roman"/>
            <w:i/>
            <w:iCs/>
            <w:sz w:val="20"/>
            <w:szCs w:val="20"/>
          </w:rPr>
          <w:fldChar w:fldCharType="end"/>
        </w:r>
        <w:r w:rsidRPr="00D762B0">
          <w:rPr>
            <w:rFonts w:ascii="Times New Roman" w:eastAsia="Times New Roman" w:hAnsi="Times New Roman" w:cs="Times New Roman"/>
            <w:sz w:val="20"/>
            <w:szCs w:val="20"/>
            <w:lang w:val="en-US"/>
          </w:rPr>
          <w:t>, 14 (1)</w:t>
        </w:r>
      </w:ins>
      <w:ins w:id="1340" w:author="СБ" w:date="2019-11-03T12:55:00Z">
        <w:r w:rsidRPr="00E874E3">
          <w:rPr>
            <w:rFonts w:ascii="Times New Roman" w:eastAsia="Times New Roman" w:hAnsi="Times New Roman" w:cs="Times New Roman"/>
            <w:sz w:val="20"/>
            <w:szCs w:val="20"/>
            <w:lang w:val="en-US"/>
            <w:rPrChange w:id="1341" w:author="СБ" w:date="2019-11-03T12:55:00Z">
              <w:rPr>
                <w:rFonts w:ascii="Times New Roman" w:eastAsia="Times New Roman" w:hAnsi="Times New Roman" w:cs="Times New Roman"/>
                <w:sz w:val="20"/>
                <w:szCs w:val="20"/>
              </w:rPr>
            </w:rPrChange>
          </w:rPr>
          <w:t>, 2011</w:t>
        </w:r>
      </w:ins>
      <w:ins w:id="1342" w:author="СБ" w:date="2019-10-31T13:39:00Z">
        <w:r w:rsidRPr="00D762B0">
          <w:rPr>
            <w:rFonts w:ascii="Times New Roman" w:eastAsia="Times New Roman" w:hAnsi="Times New Roman" w:cs="Times New Roman"/>
            <w:sz w:val="20"/>
            <w:szCs w:val="20"/>
            <w:lang w:val="en-US"/>
          </w:rPr>
          <w:t>: 143–184</w:t>
        </w:r>
        <w:proofErr w:type="gramStart"/>
        <w:r w:rsidRPr="00D762B0">
          <w:rPr>
            <w:rFonts w:ascii="Times New Roman" w:eastAsia="Times New Roman" w:hAnsi="Times New Roman" w:cs="Times New Roman"/>
            <w:sz w:val="20"/>
            <w:szCs w:val="20"/>
            <w:lang w:val="en-US"/>
          </w:rPr>
          <w:t>, .</w:t>
        </w:r>
        <w:proofErr w:type="gramEnd"/>
      </w:ins>
    </w:p>
    <w:p w14:paraId="77FED167" w14:textId="7066B321" w:rsidR="00C47EB6" w:rsidRPr="00D762B0" w:rsidRDefault="00C47EB6">
      <w:pPr>
        <w:pStyle w:val="af6"/>
        <w:rPr>
          <w:lang w:val="en-US"/>
        </w:rPr>
      </w:pPr>
    </w:p>
  </w:footnote>
  <w:footnote w:id="15">
    <w:p w14:paraId="176D6D45" w14:textId="77777777" w:rsidR="00C47EB6" w:rsidRDefault="00C47EB6">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r w:rsidRPr="002D5441">
        <w:rPr>
          <w:rFonts w:ascii="Times New Roman" w:eastAsia="Times New Roman" w:hAnsi="Times New Roman" w:cs="Times New Roman"/>
          <w:color w:val="00000A"/>
          <w:sz w:val="20"/>
          <w:szCs w:val="20"/>
          <w:lang w:val="en-US"/>
        </w:rPr>
        <w:t>Gusev</w:t>
      </w:r>
      <w:proofErr w:type="spellEnd"/>
      <w:r w:rsidRPr="002D5441">
        <w:rPr>
          <w:rFonts w:ascii="Times New Roman" w:eastAsia="Times New Roman" w:hAnsi="Times New Roman" w:cs="Times New Roman"/>
          <w:color w:val="00000A"/>
          <w:sz w:val="20"/>
          <w:szCs w:val="20"/>
          <w:lang w:val="en-US"/>
        </w:rPr>
        <w:t xml:space="preserve">, A.A., 2005. </w:t>
      </w:r>
      <w:proofErr w:type="spellStart"/>
      <w:proofErr w:type="gramStart"/>
      <w:r w:rsidRPr="002D5441">
        <w:rPr>
          <w:rFonts w:ascii="Times New Roman" w:eastAsia="Times New Roman" w:hAnsi="Times New Roman" w:cs="Times New Roman"/>
          <w:color w:val="00000A"/>
          <w:sz w:val="20"/>
          <w:szCs w:val="20"/>
          <w:lang w:val="en-US"/>
        </w:rPr>
        <w:t>Multiscale</w:t>
      </w:r>
      <w:proofErr w:type="spellEnd"/>
      <w:r w:rsidRPr="002D5441">
        <w:rPr>
          <w:rFonts w:ascii="Times New Roman" w:eastAsia="Times New Roman" w:hAnsi="Times New Roman" w:cs="Times New Roman"/>
          <w:color w:val="00000A"/>
          <w:sz w:val="20"/>
          <w:szCs w:val="20"/>
          <w:lang w:val="en-US"/>
        </w:rPr>
        <w:t xml:space="preserve"> order grouping in sequences of Earth’s earthquakes.</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Izvestiya</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Phys</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Solid</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Earth</w:t>
      </w:r>
      <w:proofErr w:type="spellEnd"/>
      <w:r>
        <w:rPr>
          <w:rFonts w:ascii="Times New Roman" w:eastAsia="Times New Roman" w:hAnsi="Times New Roman" w:cs="Times New Roman"/>
          <w:color w:val="00000A"/>
          <w:sz w:val="20"/>
          <w:szCs w:val="20"/>
        </w:rPr>
        <w:t>. 41, 798–812</w:t>
      </w:r>
    </w:p>
  </w:footnote>
  <w:footnote w:id="16">
    <w:p w14:paraId="28A6599D" w14:textId="0DF40777" w:rsidR="00C47EB6" w:rsidRDefault="00C47EB6">
      <w:pPr>
        <w:pStyle w:val="af6"/>
      </w:pPr>
      <w:r>
        <w:rPr>
          <w:rStyle w:val="af8"/>
        </w:rPr>
        <w:footnoteRef/>
      </w:r>
      <w:r>
        <w:t xml:space="preserve"> Есть перевод на русский язык: </w:t>
      </w:r>
      <w:proofErr w:type="spellStart"/>
      <w:r>
        <w:t>Тодд</w:t>
      </w:r>
      <w:proofErr w:type="spellEnd"/>
      <w:r>
        <w:t xml:space="preserve"> </w:t>
      </w:r>
      <w:proofErr w:type="spellStart"/>
      <w:r>
        <w:t>Роуз</w:t>
      </w:r>
      <w:proofErr w:type="spellEnd"/>
      <w:r>
        <w:t>. Долой среднее! Новый манифест индивидуальности. МИФ, 2018. (Прим. ред.)</w:t>
      </w:r>
    </w:p>
  </w:footnote>
  <w:footnote w:id="17">
    <w:p w14:paraId="5C05A0FE" w14:textId="77777777" w:rsidR="00C47EB6" w:rsidRDefault="00C47EB6">
      <w:pPr>
        <w:spacing w:line="240" w:lineRule="auto"/>
        <w:rPr>
          <w:sz w:val="20"/>
          <w:szCs w:val="20"/>
        </w:rPr>
      </w:pPr>
      <w:r>
        <w:rPr>
          <w:vertAlign w:val="superscript"/>
        </w:rPr>
        <w:footnoteRef/>
      </w:r>
      <w:r>
        <w:rPr>
          <w:rFonts w:ascii="Times New Roman" w:eastAsia="Times New Roman" w:hAnsi="Times New Roman" w:cs="Times New Roman"/>
          <w:sz w:val="20"/>
          <w:szCs w:val="20"/>
        </w:rPr>
        <w:t xml:space="preserve"> Читатель, не знакомый с формальным определением пространства, может воспользоваться интуитивным представлением, которое соответствует житейскому его пониманию.</w:t>
      </w:r>
      <w:r>
        <w:rPr>
          <w:sz w:val="20"/>
          <w:szCs w:val="20"/>
        </w:rPr>
        <w:t xml:space="preserve"> </w:t>
      </w:r>
    </w:p>
  </w:footnote>
  <w:footnote w:id="18">
    <w:p w14:paraId="5EFE2190" w14:textId="77777777" w:rsidR="00C47EB6" w:rsidRDefault="00C47EB6">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19">
    <w:p w14:paraId="565A83BA" w14:textId="77777777" w:rsidR="00C47EB6" w:rsidRDefault="00C47EB6">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20">
    <w:p w14:paraId="697C5E6B" w14:textId="77777777" w:rsidR="00C47EB6" w:rsidRDefault="00C47EB6">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w:t>
      </w:r>
      <w:proofErr w:type="gramStart"/>
      <w:r>
        <w:rPr>
          <w:rFonts w:ascii="Times New Roman" w:eastAsia="Times New Roman" w:hAnsi="Times New Roman" w:cs="Times New Roman"/>
          <w:sz w:val="20"/>
          <w:szCs w:val="20"/>
        </w:rPr>
        <w:t>отыскать</w:t>
      </w:r>
      <w:proofErr w:type="gramEnd"/>
      <w:r>
        <w:rPr>
          <w:rFonts w:ascii="Times New Roman" w:eastAsia="Times New Roman" w:hAnsi="Times New Roman" w:cs="Times New Roman"/>
          <w:sz w:val="20"/>
          <w:szCs w:val="20"/>
        </w:rPr>
        <w:t xml:space="preserve"> возможно.</w:t>
      </w:r>
    </w:p>
    <w:p w14:paraId="633F25A1" w14:textId="77777777" w:rsidR="00C47EB6" w:rsidRDefault="00C47EB6">
      <w:pPr>
        <w:spacing w:line="240" w:lineRule="auto"/>
        <w:ind w:firstLine="397"/>
        <w:jc w:val="both"/>
        <w:rPr>
          <w:rFonts w:ascii="Times New Roman" w:eastAsia="Times New Roman" w:hAnsi="Times New Roman" w:cs="Times New Roman"/>
          <w:sz w:val="20"/>
          <w:szCs w:val="20"/>
        </w:rPr>
      </w:pPr>
    </w:p>
  </w:footnote>
  <w:footnote w:id="21">
    <w:p w14:paraId="08938DDF" w14:textId="77777777" w:rsidR="00C47EB6" w:rsidRDefault="00C47EB6">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Более того, таким </w:t>
      </w:r>
      <w:proofErr w:type="gramStart"/>
      <w:r>
        <w:rPr>
          <w:rFonts w:ascii="Times New Roman" w:eastAsia="Times New Roman" w:hAnsi="Times New Roman" w:cs="Times New Roman"/>
          <w:sz w:val="20"/>
          <w:szCs w:val="20"/>
        </w:rPr>
        <w:t>образом</w:t>
      </w:r>
      <w:proofErr w:type="gramEnd"/>
      <w:r>
        <w:rPr>
          <w:rFonts w:ascii="Times New Roman" w:eastAsia="Times New Roman" w:hAnsi="Times New Roman" w:cs="Times New Roman"/>
          <w:sz w:val="20"/>
          <w:szCs w:val="20"/>
        </w:rPr>
        <w:t xml:space="preserve"> определяется операция умножения чисел на самом базовом уровне, так что это аксиома умножения, а не следствие из определения.</w:t>
      </w:r>
    </w:p>
  </w:footnote>
  <w:footnote w:id="22">
    <w:p w14:paraId="1FB66B92" w14:textId="77777777" w:rsidR="00C47EB6" w:rsidRDefault="00C47EB6">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3">
    <w:p w14:paraId="3449856C" w14:textId="77777777" w:rsidR="00C47EB6" w:rsidRPr="002D5441" w:rsidRDefault="00C47EB6">
      <w:pPr>
        <w:spacing w:line="240" w:lineRule="auto"/>
        <w:rPr>
          <w:sz w:val="20"/>
          <w:szCs w:val="20"/>
          <w:lang w:val="en-US"/>
        </w:rPr>
      </w:pPr>
      <w:r>
        <w:rPr>
          <w:vertAlign w:val="superscript"/>
        </w:rPr>
        <w:footnoteRef/>
      </w:r>
      <w:r w:rsidRPr="002D5441">
        <w:rPr>
          <w:sz w:val="20"/>
          <w:szCs w:val="20"/>
          <w:lang w:val="en-US"/>
        </w:rPr>
        <w:t xml:space="preserve"> </w:t>
      </w:r>
      <w:proofErr w:type="gramStart"/>
      <w:r w:rsidRPr="002D5441">
        <w:rPr>
          <w:rFonts w:ascii="Times New Roman" w:eastAsia="Times New Roman" w:hAnsi="Times New Roman" w:cs="Times New Roman"/>
          <w:sz w:val="20"/>
          <w:szCs w:val="20"/>
          <w:lang w:val="en-US"/>
        </w:rPr>
        <w:t>J. E. Cohen and P. Horowitz.</w:t>
      </w:r>
      <w:proofErr w:type="gramEnd"/>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Paradoxical behavior of mechanical and electrical networks.</w:t>
      </w:r>
      <w:proofErr w:type="gramEnd"/>
      <w:r w:rsidRPr="002D5441">
        <w:rPr>
          <w:rFonts w:ascii="Times New Roman" w:eastAsia="Times New Roman" w:hAnsi="Times New Roman" w:cs="Times New Roman"/>
          <w:sz w:val="20"/>
          <w:szCs w:val="20"/>
          <w:lang w:val="en-US"/>
        </w:rPr>
        <w:t xml:space="preserve"> Nature, 352:699–701, 1991</w:t>
      </w:r>
    </w:p>
  </w:footnote>
  <w:footnote w:id="24">
    <w:p w14:paraId="039061B8" w14:textId="77777777" w:rsidR="00C47EB6" w:rsidRPr="00B36015" w:rsidRDefault="00C47EB6">
      <w:pPr>
        <w:spacing w:line="240" w:lineRule="auto"/>
        <w:rPr>
          <w:sz w:val="20"/>
          <w:szCs w:val="20"/>
          <w:lang w:val="en-US"/>
        </w:rPr>
      </w:pPr>
      <w:r>
        <w:rPr>
          <w:vertAlign w:val="superscript"/>
        </w:rPr>
        <w:footnoteRef/>
      </w:r>
      <w:r w:rsidRPr="005B521F">
        <w:rPr>
          <w:rFonts w:ascii="Times New Roman" w:eastAsia="Times New Roman" w:hAnsi="Times New Roman" w:cs="Times New Roman"/>
          <w:color w:val="333333"/>
          <w:sz w:val="20"/>
          <w:szCs w:val="20"/>
          <w:lang w:val="it-IT"/>
          <w:rPrChange w:id="2305" w:author="Пользователь" w:date="2019-10-11T18:51:00Z">
            <w:rPr>
              <w:rFonts w:ascii="Times New Roman" w:eastAsia="Times New Roman" w:hAnsi="Times New Roman" w:cs="Times New Roman"/>
              <w:color w:val="333333"/>
              <w:sz w:val="20"/>
              <w:szCs w:val="20"/>
              <w:lang w:val="en-US"/>
            </w:rPr>
          </w:rPrChange>
        </w:rPr>
        <w:t xml:space="preserve"> </w:t>
      </w:r>
      <w:r w:rsidRPr="005B521F">
        <w:rPr>
          <w:rFonts w:ascii="Times New Roman" w:eastAsia="Times New Roman" w:hAnsi="Times New Roman" w:cs="Times New Roman"/>
          <w:sz w:val="20"/>
          <w:szCs w:val="20"/>
          <w:lang w:val="it-IT"/>
          <w:rPrChange w:id="2306" w:author="Пользователь" w:date="2019-10-11T18:51:00Z">
            <w:rPr>
              <w:rFonts w:ascii="Times New Roman" w:eastAsia="Times New Roman" w:hAnsi="Times New Roman" w:cs="Times New Roman"/>
              <w:sz w:val="20"/>
              <w:szCs w:val="20"/>
              <w:lang w:val="en-US"/>
            </w:rPr>
          </w:rPrChange>
        </w:rPr>
        <w:t xml:space="preserve">Marco Pala, Hermann Sellier et. al. </w:t>
      </w:r>
      <w:r w:rsidRPr="002D5441">
        <w:rPr>
          <w:rFonts w:ascii="Times New Roman" w:eastAsia="Times New Roman" w:hAnsi="Times New Roman" w:cs="Times New Roman"/>
          <w:sz w:val="20"/>
          <w:szCs w:val="20"/>
          <w:lang w:val="en-US"/>
        </w:rPr>
        <w:t xml:space="preserve">A new transport phenomenon in nanostructures: a </w:t>
      </w:r>
      <w:proofErr w:type="spellStart"/>
      <w:r w:rsidRPr="002D5441">
        <w:rPr>
          <w:rFonts w:ascii="Times New Roman" w:eastAsia="Times New Roman" w:hAnsi="Times New Roman" w:cs="Times New Roman"/>
          <w:sz w:val="20"/>
          <w:szCs w:val="20"/>
          <w:lang w:val="en-US"/>
        </w:rPr>
        <w:t>mesoscopic</w:t>
      </w:r>
      <w:proofErr w:type="spellEnd"/>
      <w:r w:rsidRPr="002D5441">
        <w:rPr>
          <w:rFonts w:ascii="Times New Roman" w:eastAsia="Times New Roman" w:hAnsi="Times New Roman" w:cs="Times New Roman"/>
          <w:sz w:val="20"/>
          <w:szCs w:val="20"/>
          <w:lang w:val="en-US"/>
        </w:rPr>
        <w:t xml:space="preserve"> analog of the </w:t>
      </w:r>
      <w:proofErr w:type="spellStart"/>
      <w:r w:rsidRPr="002D5441">
        <w:rPr>
          <w:rFonts w:ascii="Times New Roman" w:eastAsia="Times New Roman" w:hAnsi="Times New Roman" w:cs="Times New Roman"/>
          <w:sz w:val="20"/>
          <w:szCs w:val="20"/>
          <w:lang w:val="en-US"/>
        </w:rPr>
        <w:t>Braess</w:t>
      </w:r>
      <w:proofErr w:type="spellEnd"/>
      <w:r w:rsidRPr="002D5441">
        <w:rPr>
          <w:rFonts w:ascii="Times New Roman" w:eastAsia="Times New Roman" w:hAnsi="Times New Roman" w:cs="Times New Roman"/>
          <w:sz w:val="20"/>
          <w:szCs w:val="20"/>
          <w:lang w:val="en-US"/>
        </w:rPr>
        <w:t xml:space="preserve"> paradox encountered in road networks. </w:t>
      </w:r>
      <w:proofErr w:type="spellStart"/>
      <w:r w:rsidRPr="00B36015">
        <w:rPr>
          <w:rFonts w:ascii="Times New Roman" w:eastAsia="Times New Roman" w:hAnsi="Times New Roman" w:cs="Times New Roman"/>
          <w:sz w:val="20"/>
          <w:szCs w:val="20"/>
          <w:lang w:val="en-US"/>
        </w:rPr>
        <w:t>Nanoscale</w:t>
      </w:r>
      <w:proofErr w:type="spellEnd"/>
      <w:r w:rsidRPr="00B36015">
        <w:rPr>
          <w:rFonts w:ascii="Times New Roman" w:eastAsia="Times New Roman" w:hAnsi="Times New Roman" w:cs="Times New Roman"/>
          <w:sz w:val="20"/>
          <w:szCs w:val="20"/>
          <w:lang w:val="en-US"/>
        </w:rPr>
        <w:t xml:space="preserve"> Research Letters 2012, 7:472 </w:t>
      </w:r>
    </w:p>
  </w:footnote>
  <w:footnote w:id="25">
    <w:p w14:paraId="55018F62" w14:textId="77777777" w:rsidR="00C47EB6" w:rsidRDefault="00C47EB6">
      <w:pPr>
        <w:spacing w:line="240" w:lineRule="auto"/>
        <w:rPr>
          <w:rFonts w:ascii="Times New Roman" w:eastAsia="Times New Roman" w:hAnsi="Times New Roman" w:cs="Times New Roman"/>
          <w:sz w:val="20"/>
          <w:szCs w:val="20"/>
        </w:rPr>
      </w:pPr>
      <w:r>
        <w:rPr>
          <w:vertAlign w:val="superscript"/>
        </w:rPr>
        <w:footnoteRef/>
      </w:r>
      <w:r w:rsidRPr="00B36015">
        <w:rPr>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Valiant, Gregory &amp; </w:t>
      </w:r>
      <w:proofErr w:type="spellStart"/>
      <w:r w:rsidRPr="00B36015">
        <w:rPr>
          <w:rFonts w:ascii="Times New Roman" w:eastAsia="Times New Roman" w:hAnsi="Times New Roman" w:cs="Times New Roman"/>
          <w:sz w:val="20"/>
          <w:szCs w:val="20"/>
          <w:lang w:val="en-US"/>
        </w:rPr>
        <w:t>Roughgarden</w:t>
      </w:r>
      <w:proofErr w:type="spellEnd"/>
      <w:r w:rsidRPr="00B36015">
        <w:rPr>
          <w:rFonts w:ascii="Times New Roman" w:eastAsia="Times New Roman" w:hAnsi="Times New Roman" w:cs="Times New Roman"/>
          <w:sz w:val="20"/>
          <w:szCs w:val="20"/>
          <w:lang w:val="en-US"/>
        </w:rPr>
        <w:t>, Tim.</w:t>
      </w:r>
      <w:proofErr w:type="gramEnd"/>
      <w:r w:rsidRPr="00B36015">
        <w:rPr>
          <w:rFonts w:ascii="Times New Roman" w:eastAsia="Times New Roman" w:hAnsi="Times New Roman" w:cs="Times New Roman"/>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(2010). </w:t>
      </w:r>
      <w:proofErr w:type="spellStart"/>
      <w:r w:rsidRPr="002D5441">
        <w:rPr>
          <w:rFonts w:ascii="Times New Roman" w:eastAsia="Times New Roman" w:hAnsi="Times New Roman" w:cs="Times New Roman"/>
          <w:sz w:val="20"/>
          <w:szCs w:val="20"/>
          <w:lang w:val="en-US"/>
        </w:rPr>
        <w:t>Braess's</w:t>
      </w:r>
      <w:proofErr w:type="spellEnd"/>
      <w:r w:rsidRPr="002D5441">
        <w:rPr>
          <w:rFonts w:ascii="Times New Roman" w:eastAsia="Times New Roman" w:hAnsi="Times New Roman" w:cs="Times New Roman"/>
          <w:sz w:val="20"/>
          <w:szCs w:val="20"/>
          <w:lang w:val="en-US"/>
        </w:rPr>
        <w:t xml:space="preserve"> Paradox in large random graph.</w:t>
      </w:r>
      <w:proofErr w:type="gramEnd"/>
      <w:r w:rsidRPr="002D5441">
        <w:rPr>
          <w:rFonts w:ascii="Times New Roman" w:eastAsia="Times New Roman" w:hAnsi="Times New Roman" w:cs="Times New Roman"/>
          <w:sz w:val="20"/>
          <w:szCs w:val="20"/>
          <w:lang w:val="en-US"/>
        </w:rPr>
        <w:t xml:space="preserve"> </w:t>
      </w:r>
      <w:proofErr w:type="gramStart"/>
      <w:r w:rsidRPr="006F6900">
        <w:rPr>
          <w:rFonts w:ascii="Times New Roman" w:eastAsia="Times New Roman" w:hAnsi="Times New Roman" w:cs="Times New Roman"/>
          <w:sz w:val="20"/>
          <w:szCs w:val="20"/>
          <w:lang w:val="en-US"/>
          <w:rPrChange w:id="2307" w:author="СБ" w:date="2019-10-29T11:18:00Z">
            <w:rPr>
              <w:rFonts w:ascii="Times New Roman" w:eastAsia="Times New Roman" w:hAnsi="Times New Roman" w:cs="Times New Roman"/>
              <w:sz w:val="20"/>
              <w:szCs w:val="20"/>
            </w:rPr>
          </w:rPrChange>
        </w:rPr>
        <w:t>Random Structures &amp; Algorithms.</w:t>
      </w:r>
      <w:proofErr w:type="gramEnd"/>
      <w:r w:rsidRPr="006F6900">
        <w:rPr>
          <w:rFonts w:ascii="Times New Roman" w:eastAsia="Times New Roman" w:hAnsi="Times New Roman" w:cs="Times New Roman"/>
          <w:sz w:val="20"/>
          <w:szCs w:val="20"/>
          <w:lang w:val="en-US"/>
          <w:rPrChange w:id="2308" w:author="СБ" w:date="2019-10-29T11:18:00Z">
            <w:rPr>
              <w:rFonts w:ascii="Times New Roman" w:eastAsia="Times New Roman" w:hAnsi="Times New Roman" w:cs="Times New Roman"/>
              <w:sz w:val="20"/>
              <w:szCs w:val="20"/>
            </w:rPr>
          </w:rPrChange>
        </w:rPr>
        <w:t xml:space="preserve"> </w:t>
      </w:r>
      <w:r>
        <w:rPr>
          <w:rFonts w:ascii="Times New Roman" w:eastAsia="Times New Roman" w:hAnsi="Times New Roman" w:cs="Times New Roman"/>
          <w:sz w:val="20"/>
          <w:szCs w:val="20"/>
        </w:rPr>
        <w:t xml:space="preserve">37. 495 - 515. 10.1002/rsa.20325. </w:t>
      </w:r>
    </w:p>
  </w:footnote>
  <w:footnote w:id="26">
    <w:p w14:paraId="6A340811" w14:textId="1989C3AE" w:rsidR="00C47EB6" w:rsidRPr="0090447A" w:rsidRDefault="00C47EB6" w:rsidP="0090447A">
      <w:pPr>
        <w:spacing w:line="240" w:lineRule="auto"/>
      </w:pPr>
      <w:ins w:id="2452" w:author="СБ" w:date="2019-11-10T15:31:00Z">
        <w:r>
          <w:rPr>
            <w:rStyle w:val="af8"/>
          </w:rPr>
          <w:footnoteRef/>
        </w:r>
        <w:r>
          <w:t xml:space="preserve"> </w:t>
        </w:r>
        <w:r w:rsidRPr="0090447A">
          <w:rPr>
            <w:rFonts w:asciiTheme="majorHAnsi" w:hAnsiTheme="majorHAnsi"/>
          </w:rPr>
          <w:t xml:space="preserve">Это распределение встречается в задаче распределения рекордов. </w:t>
        </w:r>
        <w:r w:rsidRPr="0090447A">
          <w:rPr>
            <w:rFonts w:asciiTheme="majorHAnsi" w:eastAsia="Calibri" w:hAnsiTheme="majorHAnsi" w:cs="Times New Roman"/>
            <w:lang w:eastAsia="en-US"/>
          </w:rPr>
          <w:t xml:space="preserve">Рекордной случайной величиной (или просто рекордом) называется случайная величина, которая превосходит все предыдущие. </w:t>
        </w:r>
      </w:ins>
      <w:ins w:id="2453" w:author="СБ" w:date="2019-11-10T15:32:00Z">
        <w:r w:rsidRPr="0090447A">
          <w:rPr>
            <w:rFonts w:asciiTheme="majorHAnsi" w:eastAsia="Calibri" w:hAnsiTheme="majorHAnsi" w:cs="Times New Roman"/>
            <w:lang w:eastAsia="en-US"/>
          </w:rPr>
          <w:t xml:space="preserve">Вероятность того, что </w:t>
        </w:r>
      </w:ins>
      <w:ins w:id="2454" w:author="СБ" w:date="2019-11-10T15:31:00Z">
        <w:r w:rsidRPr="0090447A">
          <w:rPr>
            <w:rFonts w:asciiTheme="majorHAnsi" w:eastAsia="Calibri" w:hAnsiTheme="majorHAnsi" w:cs="Times New Roman"/>
            <w:lang w:eastAsia="en-US"/>
          </w:rPr>
          <w:t>среди</w:t>
        </w:r>
      </w:ins>
      <w:ins w:id="2455" w:author="СБ" w:date="2019-11-10T15:32:00Z">
        <w:r w:rsidRPr="0090447A">
          <w:rPr>
            <w:rFonts w:asciiTheme="majorHAnsi" w:eastAsia="Calibri" w:hAnsiTheme="majorHAnsi" w:cs="Times New Roman"/>
            <w:lang w:eastAsia="en-US"/>
          </w:rPr>
          <w:t xml:space="preserve">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случайных величин </w:t>
        </w:r>
        <w:proofErr w:type="gramStart"/>
        <w:r w:rsidRPr="0090447A">
          <w:rPr>
            <w:rFonts w:asciiTheme="majorHAnsi" w:eastAsia="Calibri" w:hAnsiTheme="majorHAnsi" w:cs="Times New Roman"/>
            <w:lang w:eastAsia="en-US"/>
          </w:rPr>
          <w:t xml:space="preserve">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 описывается</w:t>
        </w:r>
      </w:ins>
      <w:proofErr w:type="gramEnd"/>
      <w:ins w:id="2456" w:author="СБ" w:date="2019-11-10T15:34:00Z">
        <w:r>
          <w:rPr>
            <w:rFonts w:asciiTheme="majorHAnsi" w:eastAsia="Calibri" w:hAnsiTheme="majorHAnsi" w:cs="Times New Roman"/>
            <w:lang w:eastAsia="en-US"/>
          </w:rPr>
          <w:t xml:space="preserve"> точно таким же выражением.</w:t>
        </w:r>
      </w:ins>
    </w:p>
  </w:footnote>
  <w:footnote w:id="27">
    <w:p w14:paraId="37E67DA4" w14:textId="1A47155C" w:rsidR="00C47EB6" w:rsidRDefault="00C47EB6">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w:t>
      </w:r>
      <w:ins w:id="2474" w:author="Пользователь" w:date="2019-10-12T12:07:00Z">
        <w:r>
          <w:rPr>
            <w:rFonts w:ascii="Times New Roman" w:eastAsia="Times New Roman" w:hAnsi="Times New Roman" w:cs="Times New Roman"/>
            <w:sz w:val="20"/>
            <w:szCs w:val="20"/>
          </w:rPr>
          <w:t>,</w:t>
        </w:r>
      </w:ins>
      <w:r>
        <w:rPr>
          <w:rFonts w:ascii="Times New Roman" w:eastAsia="Times New Roman" w:hAnsi="Times New Roman" w:cs="Times New Roman"/>
          <w:sz w:val="20"/>
          <w:szCs w:val="20"/>
        </w:rPr>
        <w:t xml:space="preserve"> которые этот граф разбивает конечную область (например, сферу).</w:t>
      </w:r>
    </w:p>
  </w:footnote>
  <w:footnote w:id="28">
    <w:p w14:paraId="206ECAA8" w14:textId="77777777" w:rsidR="00C47EB6" w:rsidRPr="002D5441" w:rsidRDefault="00C47EB6">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Strong Law of Small Numbers, Amer. </w:t>
      </w:r>
      <w:r w:rsidRPr="00B36015">
        <w:rPr>
          <w:rFonts w:ascii="Times New Roman" w:eastAsia="Times New Roman" w:hAnsi="Times New Roman" w:cs="Times New Roman"/>
          <w:sz w:val="20"/>
          <w:szCs w:val="20"/>
          <w:lang w:val="en-US"/>
        </w:rPr>
        <w:t xml:space="preserve">Math. </w:t>
      </w:r>
      <w:proofErr w:type="gramStart"/>
      <w:r w:rsidRPr="002D5441">
        <w:rPr>
          <w:rFonts w:ascii="Times New Roman" w:eastAsia="Times New Roman" w:hAnsi="Times New Roman" w:cs="Times New Roman"/>
          <w:sz w:val="20"/>
          <w:szCs w:val="20"/>
          <w:lang w:val="en-US"/>
        </w:rPr>
        <w:t>Monthly Vol. 95 (1988).</w:t>
      </w:r>
      <w:proofErr w:type="gramEnd"/>
    </w:p>
  </w:footnote>
  <w:footnote w:id="29">
    <w:p w14:paraId="55614CD9" w14:textId="77777777" w:rsidR="00C47EB6" w:rsidRPr="002D5441" w:rsidRDefault="00C47EB6">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Second Strong Law of Small Numbers, Mathematics Magazine 63 (1990).</w:t>
      </w:r>
    </w:p>
  </w:footnote>
  <w:footnote w:id="30">
    <w:p w14:paraId="10CDF50E" w14:textId="77777777" w:rsidR="00C47EB6" w:rsidRDefault="00C47EB6">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1">
    <w:p w14:paraId="483ED3DB" w14:textId="19146CF2" w:rsidR="00C47EB6" w:rsidRPr="00273FA4" w:rsidRDefault="00C47EB6">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 xml:space="preserve">Statistical mechanics of money, A. </w:t>
      </w:r>
      <w:proofErr w:type="spellStart"/>
      <w:r w:rsidRPr="002D5441">
        <w:rPr>
          <w:rFonts w:ascii="Times New Roman" w:eastAsia="Times New Roman" w:hAnsi="Times New Roman" w:cs="Times New Roman"/>
          <w:sz w:val="20"/>
          <w:szCs w:val="20"/>
          <w:lang w:val="en-US"/>
        </w:rPr>
        <w:t>Dragulescu</w:t>
      </w:r>
      <w:proofErr w:type="spellEnd"/>
      <w:r w:rsidRPr="002D5441">
        <w:rPr>
          <w:rFonts w:ascii="Times New Roman" w:eastAsia="Times New Roman" w:hAnsi="Times New Roman" w:cs="Times New Roman"/>
          <w:sz w:val="20"/>
          <w:szCs w:val="20"/>
          <w:lang w:val="en-US"/>
        </w:rPr>
        <w:t xml:space="preserve"> and V.M. </w:t>
      </w:r>
      <w:proofErr w:type="spellStart"/>
      <w:r w:rsidRPr="002D5441">
        <w:rPr>
          <w:rFonts w:ascii="Times New Roman" w:eastAsia="Times New Roman" w:hAnsi="Times New Roman" w:cs="Times New Roman"/>
          <w:sz w:val="20"/>
          <w:szCs w:val="20"/>
          <w:lang w:val="en-US"/>
        </w:rPr>
        <w:t>Yakovenko</w:t>
      </w:r>
      <w:proofErr w:type="spellEnd"/>
      <w:r w:rsidRPr="002D5441">
        <w:rPr>
          <w:rFonts w:ascii="Times New Roman" w:eastAsia="Times New Roman" w:hAnsi="Times New Roman" w:cs="Times New Roman"/>
          <w:sz w:val="20"/>
          <w:szCs w:val="20"/>
          <w:lang w:val="en-US"/>
        </w:rPr>
        <w:t xml:space="preserve"> Eur. </w:t>
      </w:r>
      <w:r w:rsidRPr="00B36015">
        <w:rPr>
          <w:rFonts w:ascii="Times New Roman" w:eastAsia="Times New Roman" w:hAnsi="Times New Roman" w:cs="Times New Roman"/>
          <w:sz w:val="20"/>
          <w:szCs w:val="20"/>
          <w:lang w:val="en-US"/>
        </w:rPr>
        <w:t>Phys. J. B 17, 723 – 729 (2000)</w:t>
      </w:r>
      <w:ins w:id="2580" w:author="Пользователь" w:date="2019-10-12T17:13:00Z">
        <w:r w:rsidRPr="00273FA4">
          <w:rPr>
            <w:rFonts w:ascii="Times New Roman" w:eastAsia="Times New Roman" w:hAnsi="Times New Roman" w:cs="Times New Roman"/>
            <w:sz w:val="20"/>
            <w:szCs w:val="20"/>
            <w:lang w:val="en-US"/>
            <w:rPrChange w:id="2581" w:author="СБ" w:date="2019-10-22T12:25:00Z">
              <w:rPr>
                <w:rFonts w:ascii="Times New Roman" w:eastAsia="Times New Roman" w:hAnsi="Times New Roman" w:cs="Times New Roman"/>
                <w:sz w:val="20"/>
                <w:szCs w:val="20"/>
              </w:rPr>
            </w:rPrChange>
          </w:rPr>
          <w:t>.</w:t>
        </w:r>
      </w:ins>
      <w:proofErr w:type="gramEnd"/>
    </w:p>
  </w:footnote>
  <w:footnote w:id="32">
    <w:p w14:paraId="2D52541F" w14:textId="77777777" w:rsidR="00C47EB6" w:rsidRDefault="00C47EB6">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Ispolatov</w:t>
      </w:r>
      <w:proofErr w:type="spellEnd"/>
      <w:r w:rsidRPr="002D5441">
        <w:rPr>
          <w:rFonts w:ascii="Times New Roman" w:eastAsia="Times New Roman" w:hAnsi="Times New Roman" w:cs="Times New Roman"/>
          <w:sz w:val="20"/>
          <w:szCs w:val="20"/>
          <w:lang w:val="en-US"/>
        </w:rPr>
        <w:t xml:space="preserve">, P.L. </w:t>
      </w:r>
      <w:proofErr w:type="spellStart"/>
      <w:r w:rsidRPr="002D5441">
        <w:rPr>
          <w:rFonts w:ascii="Times New Roman" w:eastAsia="Times New Roman" w:hAnsi="Times New Roman" w:cs="Times New Roman"/>
          <w:sz w:val="20"/>
          <w:szCs w:val="20"/>
          <w:lang w:val="en-US"/>
        </w:rPr>
        <w:t>Krapivsky</w:t>
      </w:r>
      <w:proofErr w:type="spellEnd"/>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Redner</w:t>
      </w:r>
      <w:proofErr w:type="spellEnd"/>
      <w:r w:rsidRPr="002D5441">
        <w:rPr>
          <w:rFonts w:ascii="Times New Roman" w:eastAsia="Times New Roman" w:hAnsi="Times New Roman" w:cs="Times New Roman"/>
          <w:sz w:val="20"/>
          <w:szCs w:val="20"/>
          <w:lang w:val="en-US"/>
        </w:rPr>
        <w:t xml:space="preserve">, Wealth Distributions in Models of Capital Exchange. </w:t>
      </w:r>
      <w:proofErr w:type="spellStart"/>
      <w:r>
        <w:rPr>
          <w:rFonts w:ascii="Times New Roman" w:eastAsia="Times New Roman" w:hAnsi="Times New Roman" w:cs="Times New Roman"/>
          <w:sz w:val="20"/>
          <w:szCs w:val="20"/>
        </w:rPr>
        <w:t>Eur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Phys</w:t>
      </w:r>
      <w:proofErr w:type="spellEnd"/>
      <w:r>
        <w:rPr>
          <w:rFonts w:ascii="Times New Roman" w:eastAsia="Times New Roman" w:hAnsi="Times New Roman" w:cs="Times New Roman"/>
          <w:sz w:val="20"/>
          <w:szCs w:val="20"/>
        </w:rPr>
        <w:t>. J. B. 2, 267 (1998).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2654" w:author="Пользователь" w:date="2019-10-14T20:15:00Z"/>
  <w:sdt>
    <w:sdtPr>
      <w:id w:val="2061205155"/>
      <w:docPartObj>
        <w:docPartGallery w:val="Page Numbers (Top of Page)"/>
        <w:docPartUnique/>
      </w:docPartObj>
    </w:sdtPr>
    <w:sdtEndPr/>
    <w:sdtContent>
      <w:customXmlInsRangeEnd w:id="2654"/>
      <w:p w14:paraId="3A3A0E11" w14:textId="6F8426E9" w:rsidR="00C47EB6" w:rsidRDefault="00C47EB6">
        <w:pPr>
          <w:pStyle w:val="afa"/>
          <w:jc w:val="center"/>
          <w:rPr>
            <w:ins w:id="2655" w:author="Пользователь" w:date="2019-10-14T20:15:00Z"/>
          </w:rPr>
        </w:pPr>
        <w:ins w:id="2656" w:author="Пользователь" w:date="2019-10-14T20:15:00Z">
          <w:r>
            <w:fldChar w:fldCharType="begin"/>
          </w:r>
          <w:r>
            <w:instrText>PAGE   \* MERGEFORMAT</w:instrText>
          </w:r>
          <w:r>
            <w:fldChar w:fldCharType="separate"/>
          </w:r>
        </w:ins>
        <w:r w:rsidR="00EF207D">
          <w:rPr>
            <w:noProof/>
          </w:rPr>
          <w:t>207</w:t>
        </w:r>
        <w:ins w:id="2657" w:author="Пользователь" w:date="2019-10-14T20:15:00Z">
          <w:r>
            <w:fldChar w:fldCharType="end"/>
          </w:r>
        </w:ins>
      </w:p>
      <w:customXmlInsRangeStart w:id="2658" w:author="Пользователь" w:date="2019-10-14T20:15:00Z"/>
    </w:sdtContent>
  </w:sdt>
  <w:customXmlInsRangeEnd w:id="2658"/>
  <w:p w14:paraId="2B4B54D0" w14:textId="77777777" w:rsidR="00C47EB6" w:rsidRDefault="00C47EB6">
    <w:pPr>
      <w:pStyle w:val="af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15:presenceInfo w15:providerId="None" w15:userId="Пользовател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2D65"/>
    <w:rsid w:val="00005D84"/>
    <w:rsid w:val="0000679A"/>
    <w:rsid w:val="00020EBC"/>
    <w:rsid w:val="0002380E"/>
    <w:rsid w:val="000312EC"/>
    <w:rsid w:val="00032601"/>
    <w:rsid w:val="000429AC"/>
    <w:rsid w:val="00042D55"/>
    <w:rsid w:val="00051DA4"/>
    <w:rsid w:val="000554BF"/>
    <w:rsid w:val="0005727E"/>
    <w:rsid w:val="0006307D"/>
    <w:rsid w:val="00063FEF"/>
    <w:rsid w:val="000726CF"/>
    <w:rsid w:val="00073A20"/>
    <w:rsid w:val="0007575A"/>
    <w:rsid w:val="000759DF"/>
    <w:rsid w:val="000811F8"/>
    <w:rsid w:val="00082D51"/>
    <w:rsid w:val="00082E06"/>
    <w:rsid w:val="00085B75"/>
    <w:rsid w:val="000A05F9"/>
    <w:rsid w:val="000A3260"/>
    <w:rsid w:val="000A512F"/>
    <w:rsid w:val="000A7F24"/>
    <w:rsid w:val="000B032C"/>
    <w:rsid w:val="000B246A"/>
    <w:rsid w:val="000B31A0"/>
    <w:rsid w:val="000B41A6"/>
    <w:rsid w:val="000B6EB1"/>
    <w:rsid w:val="000B765F"/>
    <w:rsid w:val="000C41CD"/>
    <w:rsid w:val="000C7A32"/>
    <w:rsid w:val="000D3636"/>
    <w:rsid w:val="000D7ADF"/>
    <w:rsid w:val="000D7EB4"/>
    <w:rsid w:val="000E39BA"/>
    <w:rsid w:val="000E4D02"/>
    <w:rsid w:val="000E5C4A"/>
    <w:rsid w:val="00105EAA"/>
    <w:rsid w:val="00107BA9"/>
    <w:rsid w:val="00110C60"/>
    <w:rsid w:val="001214B5"/>
    <w:rsid w:val="00124774"/>
    <w:rsid w:val="00124A2B"/>
    <w:rsid w:val="00130419"/>
    <w:rsid w:val="00131CD7"/>
    <w:rsid w:val="0013481C"/>
    <w:rsid w:val="00135D66"/>
    <w:rsid w:val="001375BD"/>
    <w:rsid w:val="00141076"/>
    <w:rsid w:val="0014107E"/>
    <w:rsid w:val="0014664A"/>
    <w:rsid w:val="0015084D"/>
    <w:rsid w:val="00155EEE"/>
    <w:rsid w:val="0015716B"/>
    <w:rsid w:val="0016068F"/>
    <w:rsid w:val="00162F13"/>
    <w:rsid w:val="001651E4"/>
    <w:rsid w:val="00167B1A"/>
    <w:rsid w:val="0017013F"/>
    <w:rsid w:val="00171998"/>
    <w:rsid w:val="0017331B"/>
    <w:rsid w:val="001769F1"/>
    <w:rsid w:val="00176E19"/>
    <w:rsid w:val="00177B95"/>
    <w:rsid w:val="001830DD"/>
    <w:rsid w:val="001850EA"/>
    <w:rsid w:val="00192510"/>
    <w:rsid w:val="001A699F"/>
    <w:rsid w:val="001B0A5B"/>
    <w:rsid w:val="001B139F"/>
    <w:rsid w:val="001B3605"/>
    <w:rsid w:val="001B4E80"/>
    <w:rsid w:val="001C0390"/>
    <w:rsid w:val="001C2AA6"/>
    <w:rsid w:val="001C4C85"/>
    <w:rsid w:val="001C6BB5"/>
    <w:rsid w:val="001D1427"/>
    <w:rsid w:val="001D7C41"/>
    <w:rsid w:val="001D7FA7"/>
    <w:rsid w:val="001E2C7B"/>
    <w:rsid w:val="0020025F"/>
    <w:rsid w:val="00205D8C"/>
    <w:rsid w:val="00206568"/>
    <w:rsid w:val="002106D4"/>
    <w:rsid w:val="00220AB6"/>
    <w:rsid w:val="00223637"/>
    <w:rsid w:val="00225A22"/>
    <w:rsid w:val="0023668C"/>
    <w:rsid w:val="00236A0B"/>
    <w:rsid w:val="00240366"/>
    <w:rsid w:val="00241276"/>
    <w:rsid w:val="002421E7"/>
    <w:rsid w:val="002501B3"/>
    <w:rsid w:val="00250AEF"/>
    <w:rsid w:val="00251D27"/>
    <w:rsid w:val="002551D0"/>
    <w:rsid w:val="00263024"/>
    <w:rsid w:val="00265BB3"/>
    <w:rsid w:val="0026641B"/>
    <w:rsid w:val="00267C29"/>
    <w:rsid w:val="002728D1"/>
    <w:rsid w:val="00273FA4"/>
    <w:rsid w:val="002802E7"/>
    <w:rsid w:val="002811E8"/>
    <w:rsid w:val="002864CB"/>
    <w:rsid w:val="00287222"/>
    <w:rsid w:val="002959BD"/>
    <w:rsid w:val="0029618A"/>
    <w:rsid w:val="00296DEB"/>
    <w:rsid w:val="002A09AA"/>
    <w:rsid w:val="002A52FB"/>
    <w:rsid w:val="002A6493"/>
    <w:rsid w:val="002B6B7B"/>
    <w:rsid w:val="002B78B0"/>
    <w:rsid w:val="002B7E11"/>
    <w:rsid w:val="002C2078"/>
    <w:rsid w:val="002C2F3D"/>
    <w:rsid w:val="002C3831"/>
    <w:rsid w:val="002D5441"/>
    <w:rsid w:val="002E1D25"/>
    <w:rsid w:val="002E22D2"/>
    <w:rsid w:val="002E245B"/>
    <w:rsid w:val="002E5CF3"/>
    <w:rsid w:val="00304A76"/>
    <w:rsid w:val="00305453"/>
    <w:rsid w:val="003057DF"/>
    <w:rsid w:val="00305C76"/>
    <w:rsid w:val="00307848"/>
    <w:rsid w:val="00316A00"/>
    <w:rsid w:val="00317355"/>
    <w:rsid w:val="003255DD"/>
    <w:rsid w:val="00334286"/>
    <w:rsid w:val="00334A9C"/>
    <w:rsid w:val="00335FE6"/>
    <w:rsid w:val="00342C47"/>
    <w:rsid w:val="00344010"/>
    <w:rsid w:val="00345A66"/>
    <w:rsid w:val="00347E45"/>
    <w:rsid w:val="00351704"/>
    <w:rsid w:val="00352B13"/>
    <w:rsid w:val="00353A32"/>
    <w:rsid w:val="003541D5"/>
    <w:rsid w:val="00355556"/>
    <w:rsid w:val="00360999"/>
    <w:rsid w:val="003645EB"/>
    <w:rsid w:val="00367866"/>
    <w:rsid w:val="003749F4"/>
    <w:rsid w:val="0038114B"/>
    <w:rsid w:val="003813B1"/>
    <w:rsid w:val="00385343"/>
    <w:rsid w:val="003863E0"/>
    <w:rsid w:val="00387D2F"/>
    <w:rsid w:val="0039268C"/>
    <w:rsid w:val="00397C67"/>
    <w:rsid w:val="003A1A7E"/>
    <w:rsid w:val="003A4B77"/>
    <w:rsid w:val="003A7E80"/>
    <w:rsid w:val="003B541A"/>
    <w:rsid w:val="003C24A2"/>
    <w:rsid w:val="003C2E24"/>
    <w:rsid w:val="003C6AAD"/>
    <w:rsid w:val="003D67F1"/>
    <w:rsid w:val="003D73CA"/>
    <w:rsid w:val="003D7E1E"/>
    <w:rsid w:val="003E4F56"/>
    <w:rsid w:val="003F737E"/>
    <w:rsid w:val="004015BF"/>
    <w:rsid w:val="00402C9D"/>
    <w:rsid w:val="00404679"/>
    <w:rsid w:val="00405FA5"/>
    <w:rsid w:val="00406D23"/>
    <w:rsid w:val="00410583"/>
    <w:rsid w:val="0041237F"/>
    <w:rsid w:val="004169AF"/>
    <w:rsid w:val="004233C9"/>
    <w:rsid w:val="00423E44"/>
    <w:rsid w:val="004314A6"/>
    <w:rsid w:val="00432CB2"/>
    <w:rsid w:val="004336EF"/>
    <w:rsid w:val="0043485C"/>
    <w:rsid w:val="00437E1F"/>
    <w:rsid w:val="0044326C"/>
    <w:rsid w:val="00444A3B"/>
    <w:rsid w:val="00446F5B"/>
    <w:rsid w:val="00447B72"/>
    <w:rsid w:val="0045039B"/>
    <w:rsid w:val="00451CF8"/>
    <w:rsid w:val="00460A17"/>
    <w:rsid w:val="00461284"/>
    <w:rsid w:val="00461B87"/>
    <w:rsid w:val="00465EFB"/>
    <w:rsid w:val="004726C3"/>
    <w:rsid w:val="00475D0A"/>
    <w:rsid w:val="0048191B"/>
    <w:rsid w:val="004874CA"/>
    <w:rsid w:val="00492D48"/>
    <w:rsid w:val="004B0B0B"/>
    <w:rsid w:val="004B2484"/>
    <w:rsid w:val="004B2BAC"/>
    <w:rsid w:val="004C4FA4"/>
    <w:rsid w:val="004C7697"/>
    <w:rsid w:val="004D144A"/>
    <w:rsid w:val="004E3F8C"/>
    <w:rsid w:val="004E50A0"/>
    <w:rsid w:val="004F02CE"/>
    <w:rsid w:val="004F6BE1"/>
    <w:rsid w:val="005026D0"/>
    <w:rsid w:val="005074E0"/>
    <w:rsid w:val="00510B8A"/>
    <w:rsid w:val="00512751"/>
    <w:rsid w:val="005129C5"/>
    <w:rsid w:val="00517FAF"/>
    <w:rsid w:val="005221B6"/>
    <w:rsid w:val="00523911"/>
    <w:rsid w:val="0053143B"/>
    <w:rsid w:val="005439D9"/>
    <w:rsid w:val="00544834"/>
    <w:rsid w:val="005456D3"/>
    <w:rsid w:val="00551850"/>
    <w:rsid w:val="00553307"/>
    <w:rsid w:val="00554643"/>
    <w:rsid w:val="00567E1A"/>
    <w:rsid w:val="00571844"/>
    <w:rsid w:val="00584B3B"/>
    <w:rsid w:val="00591693"/>
    <w:rsid w:val="005A4D65"/>
    <w:rsid w:val="005A6DF1"/>
    <w:rsid w:val="005A720E"/>
    <w:rsid w:val="005B299D"/>
    <w:rsid w:val="005B521F"/>
    <w:rsid w:val="005C00CC"/>
    <w:rsid w:val="005C209C"/>
    <w:rsid w:val="005C72EF"/>
    <w:rsid w:val="005D0C96"/>
    <w:rsid w:val="005D16A3"/>
    <w:rsid w:val="005D722A"/>
    <w:rsid w:val="005E015B"/>
    <w:rsid w:val="005E13F8"/>
    <w:rsid w:val="005E2815"/>
    <w:rsid w:val="005E3229"/>
    <w:rsid w:val="005E575A"/>
    <w:rsid w:val="005E7A35"/>
    <w:rsid w:val="005F0174"/>
    <w:rsid w:val="005F08EF"/>
    <w:rsid w:val="005F1F63"/>
    <w:rsid w:val="00600132"/>
    <w:rsid w:val="00601F40"/>
    <w:rsid w:val="00602305"/>
    <w:rsid w:val="00607F50"/>
    <w:rsid w:val="0061141C"/>
    <w:rsid w:val="00620DA6"/>
    <w:rsid w:val="006229A5"/>
    <w:rsid w:val="00633CD2"/>
    <w:rsid w:val="0063455C"/>
    <w:rsid w:val="00647F0E"/>
    <w:rsid w:val="0065093B"/>
    <w:rsid w:val="00653D52"/>
    <w:rsid w:val="006602AD"/>
    <w:rsid w:val="00662FA5"/>
    <w:rsid w:val="0066491B"/>
    <w:rsid w:val="006737B8"/>
    <w:rsid w:val="00673B72"/>
    <w:rsid w:val="00674E2E"/>
    <w:rsid w:val="0067542B"/>
    <w:rsid w:val="00676D2A"/>
    <w:rsid w:val="00677668"/>
    <w:rsid w:val="0068214C"/>
    <w:rsid w:val="006847F3"/>
    <w:rsid w:val="00685779"/>
    <w:rsid w:val="006872BE"/>
    <w:rsid w:val="006917CF"/>
    <w:rsid w:val="006A0053"/>
    <w:rsid w:val="006A2AFC"/>
    <w:rsid w:val="006A4347"/>
    <w:rsid w:val="006A759A"/>
    <w:rsid w:val="006C5B49"/>
    <w:rsid w:val="006C67D8"/>
    <w:rsid w:val="006E2ABC"/>
    <w:rsid w:val="006E7C05"/>
    <w:rsid w:val="006F06CF"/>
    <w:rsid w:val="006F3D0C"/>
    <w:rsid w:val="006F657A"/>
    <w:rsid w:val="006F6810"/>
    <w:rsid w:val="006F6900"/>
    <w:rsid w:val="007031AD"/>
    <w:rsid w:val="007054AC"/>
    <w:rsid w:val="0071100A"/>
    <w:rsid w:val="00722A9F"/>
    <w:rsid w:val="0072606E"/>
    <w:rsid w:val="00730DD6"/>
    <w:rsid w:val="00733DD8"/>
    <w:rsid w:val="007367BE"/>
    <w:rsid w:val="00737E48"/>
    <w:rsid w:val="00740261"/>
    <w:rsid w:val="00744C42"/>
    <w:rsid w:val="007511C7"/>
    <w:rsid w:val="00752138"/>
    <w:rsid w:val="007526BE"/>
    <w:rsid w:val="007533B2"/>
    <w:rsid w:val="00760B4C"/>
    <w:rsid w:val="00765F62"/>
    <w:rsid w:val="00770A66"/>
    <w:rsid w:val="00772D09"/>
    <w:rsid w:val="00785803"/>
    <w:rsid w:val="00786FFF"/>
    <w:rsid w:val="0079254B"/>
    <w:rsid w:val="007963D0"/>
    <w:rsid w:val="00797330"/>
    <w:rsid w:val="007B77B6"/>
    <w:rsid w:val="007B7FD9"/>
    <w:rsid w:val="007C096A"/>
    <w:rsid w:val="007C39FE"/>
    <w:rsid w:val="007C3A4B"/>
    <w:rsid w:val="007C5B05"/>
    <w:rsid w:val="007C67A0"/>
    <w:rsid w:val="007C7181"/>
    <w:rsid w:val="007D09C2"/>
    <w:rsid w:val="007D7A27"/>
    <w:rsid w:val="008022F6"/>
    <w:rsid w:val="0080362D"/>
    <w:rsid w:val="00804CFE"/>
    <w:rsid w:val="008107D9"/>
    <w:rsid w:val="00812A60"/>
    <w:rsid w:val="00814A60"/>
    <w:rsid w:val="008247C4"/>
    <w:rsid w:val="008264A2"/>
    <w:rsid w:val="0083001B"/>
    <w:rsid w:val="00830557"/>
    <w:rsid w:val="008313A8"/>
    <w:rsid w:val="0083454B"/>
    <w:rsid w:val="00836ADF"/>
    <w:rsid w:val="00842573"/>
    <w:rsid w:val="00855FFA"/>
    <w:rsid w:val="00857122"/>
    <w:rsid w:val="00870F70"/>
    <w:rsid w:val="00873FA5"/>
    <w:rsid w:val="00882EF2"/>
    <w:rsid w:val="008849DF"/>
    <w:rsid w:val="008869A5"/>
    <w:rsid w:val="00886B9B"/>
    <w:rsid w:val="0088700D"/>
    <w:rsid w:val="00896A2B"/>
    <w:rsid w:val="00897652"/>
    <w:rsid w:val="00897727"/>
    <w:rsid w:val="008C0E94"/>
    <w:rsid w:val="008C4D17"/>
    <w:rsid w:val="008D06F0"/>
    <w:rsid w:val="008D5D38"/>
    <w:rsid w:val="008E0CAE"/>
    <w:rsid w:val="008E1CA3"/>
    <w:rsid w:val="008E2D65"/>
    <w:rsid w:val="008E5C3A"/>
    <w:rsid w:val="009037F6"/>
    <w:rsid w:val="0090447A"/>
    <w:rsid w:val="00904BCD"/>
    <w:rsid w:val="00907420"/>
    <w:rsid w:val="00911589"/>
    <w:rsid w:val="009119FC"/>
    <w:rsid w:val="00924FE0"/>
    <w:rsid w:val="0093098B"/>
    <w:rsid w:val="009368EC"/>
    <w:rsid w:val="0094026E"/>
    <w:rsid w:val="00940A3E"/>
    <w:rsid w:val="00941611"/>
    <w:rsid w:val="00945A2B"/>
    <w:rsid w:val="00946A80"/>
    <w:rsid w:val="00956C59"/>
    <w:rsid w:val="00962C5C"/>
    <w:rsid w:val="009664BE"/>
    <w:rsid w:val="0096687A"/>
    <w:rsid w:val="00966C50"/>
    <w:rsid w:val="0096728C"/>
    <w:rsid w:val="00971589"/>
    <w:rsid w:val="0097771F"/>
    <w:rsid w:val="00982BEF"/>
    <w:rsid w:val="00985C56"/>
    <w:rsid w:val="009932BB"/>
    <w:rsid w:val="00995DA0"/>
    <w:rsid w:val="009A3C73"/>
    <w:rsid w:val="009B2395"/>
    <w:rsid w:val="009C2B23"/>
    <w:rsid w:val="009C34E3"/>
    <w:rsid w:val="009C5847"/>
    <w:rsid w:val="009C691B"/>
    <w:rsid w:val="009E6B01"/>
    <w:rsid w:val="009F0155"/>
    <w:rsid w:val="009F0E95"/>
    <w:rsid w:val="00A02286"/>
    <w:rsid w:val="00A04E66"/>
    <w:rsid w:val="00A05B54"/>
    <w:rsid w:val="00A05F33"/>
    <w:rsid w:val="00A07919"/>
    <w:rsid w:val="00A10B6A"/>
    <w:rsid w:val="00A1215C"/>
    <w:rsid w:val="00A14E2E"/>
    <w:rsid w:val="00A17FFA"/>
    <w:rsid w:val="00A2040A"/>
    <w:rsid w:val="00A20D00"/>
    <w:rsid w:val="00A41344"/>
    <w:rsid w:val="00A50001"/>
    <w:rsid w:val="00A513AE"/>
    <w:rsid w:val="00A52FF8"/>
    <w:rsid w:val="00A54E75"/>
    <w:rsid w:val="00A60FF1"/>
    <w:rsid w:val="00A6183F"/>
    <w:rsid w:val="00A66283"/>
    <w:rsid w:val="00A67F11"/>
    <w:rsid w:val="00A71134"/>
    <w:rsid w:val="00A771A0"/>
    <w:rsid w:val="00A81E88"/>
    <w:rsid w:val="00A868E8"/>
    <w:rsid w:val="00A87198"/>
    <w:rsid w:val="00A9783B"/>
    <w:rsid w:val="00AA265E"/>
    <w:rsid w:val="00AA3F5C"/>
    <w:rsid w:val="00AB0C8A"/>
    <w:rsid w:val="00AB284E"/>
    <w:rsid w:val="00AB530D"/>
    <w:rsid w:val="00AC047B"/>
    <w:rsid w:val="00AD33FB"/>
    <w:rsid w:val="00AD435D"/>
    <w:rsid w:val="00AD4E6F"/>
    <w:rsid w:val="00AD571B"/>
    <w:rsid w:val="00AE2C9E"/>
    <w:rsid w:val="00AE3CB1"/>
    <w:rsid w:val="00AF2390"/>
    <w:rsid w:val="00AF490E"/>
    <w:rsid w:val="00AF5E84"/>
    <w:rsid w:val="00B00CA7"/>
    <w:rsid w:val="00B04320"/>
    <w:rsid w:val="00B12490"/>
    <w:rsid w:val="00B13C00"/>
    <w:rsid w:val="00B147DA"/>
    <w:rsid w:val="00B276B6"/>
    <w:rsid w:val="00B27F62"/>
    <w:rsid w:val="00B308AB"/>
    <w:rsid w:val="00B31FFD"/>
    <w:rsid w:val="00B36015"/>
    <w:rsid w:val="00B36D62"/>
    <w:rsid w:val="00B50742"/>
    <w:rsid w:val="00B50A8F"/>
    <w:rsid w:val="00B56E43"/>
    <w:rsid w:val="00B60279"/>
    <w:rsid w:val="00B60B69"/>
    <w:rsid w:val="00B619C7"/>
    <w:rsid w:val="00B64030"/>
    <w:rsid w:val="00B65EA0"/>
    <w:rsid w:val="00B65F82"/>
    <w:rsid w:val="00B66163"/>
    <w:rsid w:val="00B66696"/>
    <w:rsid w:val="00B70447"/>
    <w:rsid w:val="00B766D5"/>
    <w:rsid w:val="00B779E3"/>
    <w:rsid w:val="00B8148C"/>
    <w:rsid w:val="00B84563"/>
    <w:rsid w:val="00B865F6"/>
    <w:rsid w:val="00B937FD"/>
    <w:rsid w:val="00BA354B"/>
    <w:rsid w:val="00BB0A65"/>
    <w:rsid w:val="00BB1387"/>
    <w:rsid w:val="00BB1CCD"/>
    <w:rsid w:val="00BC0A17"/>
    <w:rsid w:val="00BC6DE7"/>
    <w:rsid w:val="00BC7E25"/>
    <w:rsid w:val="00BD0C81"/>
    <w:rsid w:val="00BD40E1"/>
    <w:rsid w:val="00BD7D28"/>
    <w:rsid w:val="00BE3FDA"/>
    <w:rsid w:val="00BE4120"/>
    <w:rsid w:val="00BE75D1"/>
    <w:rsid w:val="00BF15CA"/>
    <w:rsid w:val="00BF36D0"/>
    <w:rsid w:val="00BF48F2"/>
    <w:rsid w:val="00BF5958"/>
    <w:rsid w:val="00C01395"/>
    <w:rsid w:val="00C057C6"/>
    <w:rsid w:val="00C05B4D"/>
    <w:rsid w:val="00C12BBE"/>
    <w:rsid w:val="00C13348"/>
    <w:rsid w:val="00C1682E"/>
    <w:rsid w:val="00C16998"/>
    <w:rsid w:val="00C36E81"/>
    <w:rsid w:val="00C42617"/>
    <w:rsid w:val="00C42BCD"/>
    <w:rsid w:val="00C4699D"/>
    <w:rsid w:val="00C47575"/>
    <w:rsid w:val="00C47966"/>
    <w:rsid w:val="00C47EB6"/>
    <w:rsid w:val="00C6033F"/>
    <w:rsid w:val="00C662FD"/>
    <w:rsid w:val="00C7057E"/>
    <w:rsid w:val="00C73AEC"/>
    <w:rsid w:val="00C85326"/>
    <w:rsid w:val="00C91695"/>
    <w:rsid w:val="00CA42BF"/>
    <w:rsid w:val="00CA50C7"/>
    <w:rsid w:val="00CA6582"/>
    <w:rsid w:val="00CA793F"/>
    <w:rsid w:val="00CB2376"/>
    <w:rsid w:val="00CB26C5"/>
    <w:rsid w:val="00CC2062"/>
    <w:rsid w:val="00CC362C"/>
    <w:rsid w:val="00CD2AA4"/>
    <w:rsid w:val="00CD3C09"/>
    <w:rsid w:val="00CD4F3A"/>
    <w:rsid w:val="00CD5415"/>
    <w:rsid w:val="00CE073C"/>
    <w:rsid w:val="00CE414C"/>
    <w:rsid w:val="00CE511D"/>
    <w:rsid w:val="00CF0194"/>
    <w:rsid w:val="00CF1226"/>
    <w:rsid w:val="00D0089F"/>
    <w:rsid w:val="00D02711"/>
    <w:rsid w:val="00D040CE"/>
    <w:rsid w:val="00D06361"/>
    <w:rsid w:val="00D10DE0"/>
    <w:rsid w:val="00D2002C"/>
    <w:rsid w:val="00D217F9"/>
    <w:rsid w:val="00D273A3"/>
    <w:rsid w:val="00D41FE0"/>
    <w:rsid w:val="00D421F8"/>
    <w:rsid w:val="00D42806"/>
    <w:rsid w:val="00D431E2"/>
    <w:rsid w:val="00D46282"/>
    <w:rsid w:val="00D513CD"/>
    <w:rsid w:val="00D5391D"/>
    <w:rsid w:val="00D5559A"/>
    <w:rsid w:val="00D66786"/>
    <w:rsid w:val="00D71C6B"/>
    <w:rsid w:val="00D762B0"/>
    <w:rsid w:val="00D80E1D"/>
    <w:rsid w:val="00D83490"/>
    <w:rsid w:val="00D848A7"/>
    <w:rsid w:val="00D84951"/>
    <w:rsid w:val="00D86A39"/>
    <w:rsid w:val="00D86E80"/>
    <w:rsid w:val="00D923F8"/>
    <w:rsid w:val="00D927E6"/>
    <w:rsid w:val="00DB05A4"/>
    <w:rsid w:val="00DB17DE"/>
    <w:rsid w:val="00DB6CD5"/>
    <w:rsid w:val="00DC1632"/>
    <w:rsid w:val="00DC5929"/>
    <w:rsid w:val="00DC65D9"/>
    <w:rsid w:val="00DD3418"/>
    <w:rsid w:val="00DD5BCE"/>
    <w:rsid w:val="00DD71B9"/>
    <w:rsid w:val="00DD7B98"/>
    <w:rsid w:val="00DE4A82"/>
    <w:rsid w:val="00DE4B2B"/>
    <w:rsid w:val="00DF4658"/>
    <w:rsid w:val="00DF49C8"/>
    <w:rsid w:val="00DF51F4"/>
    <w:rsid w:val="00E05EFD"/>
    <w:rsid w:val="00E16758"/>
    <w:rsid w:val="00E16CC9"/>
    <w:rsid w:val="00E20206"/>
    <w:rsid w:val="00E253AD"/>
    <w:rsid w:val="00E25FD6"/>
    <w:rsid w:val="00E30DBB"/>
    <w:rsid w:val="00E34D01"/>
    <w:rsid w:val="00E46B46"/>
    <w:rsid w:val="00E476D4"/>
    <w:rsid w:val="00E571A2"/>
    <w:rsid w:val="00E71D75"/>
    <w:rsid w:val="00E874E3"/>
    <w:rsid w:val="00E9157C"/>
    <w:rsid w:val="00E9618B"/>
    <w:rsid w:val="00E96B5D"/>
    <w:rsid w:val="00E970D8"/>
    <w:rsid w:val="00E9759A"/>
    <w:rsid w:val="00EA3506"/>
    <w:rsid w:val="00EB2C52"/>
    <w:rsid w:val="00EB39F2"/>
    <w:rsid w:val="00EB59E6"/>
    <w:rsid w:val="00EB5F24"/>
    <w:rsid w:val="00EC0486"/>
    <w:rsid w:val="00EC0723"/>
    <w:rsid w:val="00EC2AC6"/>
    <w:rsid w:val="00EC4D54"/>
    <w:rsid w:val="00ED0A8B"/>
    <w:rsid w:val="00ED2772"/>
    <w:rsid w:val="00ED4A1A"/>
    <w:rsid w:val="00EE3684"/>
    <w:rsid w:val="00EF04A9"/>
    <w:rsid w:val="00EF207D"/>
    <w:rsid w:val="00EF7B4A"/>
    <w:rsid w:val="00F02114"/>
    <w:rsid w:val="00F02707"/>
    <w:rsid w:val="00F02C6E"/>
    <w:rsid w:val="00F23123"/>
    <w:rsid w:val="00F2789A"/>
    <w:rsid w:val="00F373FF"/>
    <w:rsid w:val="00F41BA7"/>
    <w:rsid w:val="00F424FC"/>
    <w:rsid w:val="00F457C8"/>
    <w:rsid w:val="00F51F8C"/>
    <w:rsid w:val="00F528A8"/>
    <w:rsid w:val="00F53BCA"/>
    <w:rsid w:val="00F53D39"/>
    <w:rsid w:val="00F54F52"/>
    <w:rsid w:val="00F56934"/>
    <w:rsid w:val="00F639B7"/>
    <w:rsid w:val="00F65563"/>
    <w:rsid w:val="00F658C3"/>
    <w:rsid w:val="00F66D72"/>
    <w:rsid w:val="00F67479"/>
    <w:rsid w:val="00F70B00"/>
    <w:rsid w:val="00F71823"/>
    <w:rsid w:val="00F724B6"/>
    <w:rsid w:val="00F80CF1"/>
    <w:rsid w:val="00F8106C"/>
    <w:rsid w:val="00F81389"/>
    <w:rsid w:val="00F82660"/>
    <w:rsid w:val="00F96E65"/>
    <w:rsid w:val="00F97D1A"/>
    <w:rsid w:val="00FA19EC"/>
    <w:rsid w:val="00FA39FD"/>
    <w:rsid w:val="00FB063F"/>
    <w:rsid w:val="00FB1EE6"/>
    <w:rsid w:val="00FB6491"/>
    <w:rsid w:val="00FC067D"/>
    <w:rsid w:val="00FC0E39"/>
    <w:rsid w:val="00FC3FC1"/>
    <w:rsid w:val="00FC5787"/>
    <w:rsid w:val="00FC5B47"/>
    <w:rsid w:val="00FE21D4"/>
    <w:rsid w:val="00FF0525"/>
    <w:rsid w:val="00FF1963"/>
    <w:rsid w:val="00FF205B"/>
    <w:rsid w:val="00FF267E"/>
    <w:rsid w:val="00FF3A76"/>
    <w:rsid w:val="00FF5C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6E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ru-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5C4A"/>
  </w:style>
  <w:style w:type="paragraph" w:styleId="1">
    <w:name w:val="heading 1"/>
    <w:basedOn w:val="a"/>
    <w:next w:val="a"/>
    <w:uiPriority w:val="9"/>
    <w:qFormat/>
    <w:rsid w:val="000E5C4A"/>
    <w:pPr>
      <w:keepNext/>
      <w:keepLines/>
      <w:spacing w:before="400" w:after="120"/>
      <w:outlineLvl w:val="0"/>
    </w:pPr>
    <w:rPr>
      <w:sz w:val="40"/>
      <w:szCs w:val="40"/>
    </w:rPr>
  </w:style>
  <w:style w:type="paragraph" w:styleId="2">
    <w:name w:val="heading 2"/>
    <w:basedOn w:val="a"/>
    <w:next w:val="a"/>
    <w:uiPriority w:val="9"/>
    <w:unhideWhenUsed/>
    <w:qFormat/>
    <w:rsid w:val="000E5C4A"/>
    <w:pPr>
      <w:keepNext/>
      <w:keepLines/>
      <w:spacing w:before="360" w:after="120"/>
      <w:outlineLvl w:val="1"/>
    </w:pPr>
    <w:rPr>
      <w:sz w:val="32"/>
      <w:szCs w:val="32"/>
    </w:rPr>
  </w:style>
  <w:style w:type="paragraph" w:styleId="3">
    <w:name w:val="heading 3"/>
    <w:basedOn w:val="a"/>
    <w:next w:val="a"/>
    <w:uiPriority w:val="9"/>
    <w:semiHidden/>
    <w:unhideWhenUsed/>
    <w:qFormat/>
    <w:rsid w:val="000E5C4A"/>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0E5C4A"/>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0E5C4A"/>
    <w:pPr>
      <w:keepNext/>
      <w:keepLines/>
      <w:spacing w:before="240" w:after="80"/>
      <w:outlineLvl w:val="4"/>
    </w:pPr>
    <w:rPr>
      <w:color w:val="666666"/>
    </w:rPr>
  </w:style>
  <w:style w:type="paragraph" w:styleId="6">
    <w:name w:val="heading 6"/>
    <w:basedOn w:val="a"/>
    <w:next w:val="a"/>
    <w:uiPriority w:val="9"/>
    <w:semiHidden/>
    <w:unhideWhenUsed/>
    <w:qFormat/>
    <w:rsid w:val="000E5C4A"/>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0E5C4A"/>
    <w:tblPr>
      <w:tblCellMar>
        <w:top w:w="0" w:type="dxa"/>
        <w:left w:w="0" w:type="dxa"/>
        <w:bottom w:w="0" w:type="dxa"/>
        <w:right w:w="0" w:type="dxa"/>
      </w:tblCellMar>
    </w:tblPr>
  </w:style>
  <w:style w:type="paragraph" w:styleId="a3">
    <w:name w:val="Title"/>
    <w:basedOn w:val="a"/>
    <w:next w:val="a"/>
    <w:uiPriority w:val="10"/>
    <w:qFormat/>
    <w:rsid w:val="000E5C4A"/>
    <w:pPr>
      <w:keepNext/>
      <w:keepLines/>
      <w:spacing w:after="60"/>
    </w:pPr>
    <w:rPr>
      <w:sz w:val="52"/>
      <w:szCs w:val="52"/>
    </w:rPr>
  </w:style>
  <w:style w:type="paragraph" w:styleId="a4">
    <w:name w:val="Subtitle"/>
    <w:basedOn w:val="a"/>
    <w:next w:val="a"/>
    <w:uiPriority w:val="11"/>
    <w:qFormat/>
    <w:rsid w:val="000E5C4A"/>
    <w:pPr>
      <w:keepNext/>
      <w:keepLines/>
      <w:spacing w:after="320"/>
    </w:pPr>
    <w:rPr>
      <w:color w:val="666666"/>
      <w:sz w:val="30"/>
      <w:szCs w:val="30"/>
    </w:rPr>
  </w:style>
  <w:style w:type="table" w:customStyle="1" w:styleId="a5">
    <w:basedOn w:val="TableNormal"/>
    <w:rsid w:val="000E5C4A"/>
    <w:tblPr>
      <w:tblStyleRowBandSize w:val="1"/>
      <w:tblStyleColBandSize w:val="1"/>
      <w:tblCellMar>
        <w:top w:w="0" w:type="dxa"/>
        <w:left w:w="115" w:type="dxa"/>
        <w:bottom w:w="0" w:type="dxa"/>
        <w:right w:w="115" w:type="dxa"/>
      </w:tblCellMar>
    </w:tblPr>
  </w:style>
  <w:style w:type="table" w:customStyle="1" w:styleId="a6">
    <w:basedOn w:val="TableNormal"/>
    <w:rsid w:val="000E5C4A"/>
    <w:tblPr>
      <w:tblStyleRowBandSize w:val="1"/>
      <w:tblStyleColBandSize w:val="1"/>
      <w:tblCellMar>
        <w:top w:w="0" w:type="dxa"/>
        <w:left w:w="115" w:type="dxa"/>
        <w:bottom w:w="0" w:type="dxa"/>
        <w:right w:w="115" w:type="dxa"/>
      </w:tblCellMar>
    </w:tblPr>
  </w:style>
  <w:style w:type="table" w:customStyle="1" w:styleId="a7">
    <w:basedOn w:val="TableNormal"/>
    <w:rsid w:val="000E5C4A"/>
    <w:tblPr>
      <w:tblStyleRowBandSize w:val="1"/>
      <w:tblStyleColBandSize w:val="1"/>
      <w:tblCellMar>
        <w:top w:w="55" w:type="dxa"/>
        <w:left w:w="55" w:type="dxa"/>
        <w:bottom w:w="55" w:type="dxa"/>
        <w:right w:w="55" w:type="dxa"/>
      </w:tblCellMar>
    </w:tblPr>
  </w:style>
  <w:style w:type="table" w:customStyle="1" w:styleId="a8">
    <w:basedOn w:val="TableNormal"/>
    <w:rsid w:val="000E5C4A"/>
    <w:tblPr>
      <w:tblStyleRowBandSize w:val="1"/>
      <w:tblStyleColBandSize w:val="1"/>
      <w:tblCellMar>
        <w:top w:w="100" w:type="dxa"/>
        <w:left w:w="100" w:type="dxa"/>
        <w:bottom w:w="100" w:type="dxa"/>
        <w:right w:w="100" w:type="dxa"/>
      </w:tblCellMar>
    </w:tblPr>
  </w:style>
  <w:style w:type="table" w:customStyle="1" w:styleId="a9">
    <w:basedOn w:val="TableNormal"/>
    <w:rsid w:val="000E5C4A"/>
    <w:rPr>
      <w:color w:val="76923C"/>
    </w:rPr>
    <w:tblPr>
      <w:tblStyleRowBandSize w:val="1"/>
      <w:tblStyleColBandSize w:val="1"/>
      <w:tblCellMar>
        <w:top w:w="0" w:type="dxa"/>
        <w:left w:w="108" w:type="dxa"/>
        <w:bottom w:w="0" w:type="dxa"/>
        <w:right w:w="108" w:type="dxa"/>
      </w:tblCellMar>
    </w:tblPr>
  </w:style>
  <w:style w:type="table" w:customStyle="1" w:styleId="aa">
    <w:basedOn w:val="TableNormal"/>
    <w:rsid w:val="000E5C4A"/>
    <w:rPr>
      <w:color w:val="E36C09"/>
    </w:rPr>
    <w:tblPr>
      <w:tblStyleRowBandSize w:val="1"/>
      <w:tblStyleColBandSize w:val="1"/>
      <w:tblCellMar>
        <w:top w:w="28" w:type="dxa"/>
        <w:left w:w="108" w:type="dxa"/>
        <w:bottom w:w="28" w:type="dxa"/>
        <w:right w:w="108" w:type="dxa"/>
      </w:tblCellMar>
    </w:tblPr>
  </w:style>
  <w:style w:type="table" w:customStyle="1" w:styleId="ab">
    <w:basedOn w:val="TableNormal"/>
    <w:rsid w:val="000E5C4A"/>
    <w:tblPr>
      <w:tblStyleRowBandSize w:val="1"/>
      <w:tblStyleColBandSize w:val="1"/>
      <w:tblCellMar>
        <w:top w:w="0" w:type="dxa"/>
        <w:left w:w="108" w:type="dxa"/>
        <w:bottom w:w="0" w:type="dxa"/>
        <w:right w:w="108" w:type="dxa"/>
      </w:tblCellMar>
    </w:tblPr>
  </w:style>
  <w:style w:type="table" w:customStyle="1" w:styleId="ac">
    <w:basedOn w:val="TableNormal"/>
    <w:rsid w:val="000E5C4A"/>
    <w:tblPr>
      <w:tblStyleRowBandSize w:val="1"/>
      <w:tblStyleColBandSize w:val="1"/>
      <w:tblCellMar>
        <w:top w:w="0" w:type="dxa"/>
        <w:left w:w="108" w:type="dxa"/>
        <w:bottom w:w="0" w:type="dxa"/>
        <w:right w:w="108" w:type="dxa"/>
      </w:tblCellMar>
    </w:tblPr>
  </w:style>
  <w:style w:type="paragraph" w:styleId="ad">
    <w:name w:val="Balloon Text"/>
    <w:basedOn w:val="a"/>
    <w:link w:val="ae"/>
    <w:uiPriority w:val="99"/>
    <w:semiHidden/>
    <w:unhideWhenUsed/>
    <w:rsid w:val="002D5441"/>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rsid w:val="002D5441"/>
    <w:rPr>
      <w:rFonts w:ascii="Tahoma" w:hAnsi="Tahoma" w:cs="Tahoma"/>
      <w:sz w:val="16"/>
      <w:szCs w:val="16"/>
    </w:rPr>
  </w:style>
  <w:style w:type="character" w:styleId="af">
    <w:name w:val="annotation reference"/>
    <w:basedOn w:val="a0"/>
    <w:uiPriority w:val="99"/>
    <w:semiHidden/>
    <w:unhideWhenUsed/>
    <w:rsid w:val="00C73AEC"/>
    <w:rPr>
      <w:sz w:val="16"/>
      <w:szCs w:val="16"/>
    </w:rPr>
  </w:style>
  <w:style w:type="paragraph" w:styleId="af0">
    <w:name w:val="annotation text"/>
    <w:basedOn w:val="a"/>
    <w:link w:val="af1"/>
    <w:uiPriority w:val="99"/>
    <w:semiHidden/>
    <w:unhideWhenUsed/>
    <w:rsid w:val="00C73AEC"/>
    <w:pPr>
      <w:spacing w:line="240" w:lineRule="auto"/>
    </w:pPr>
    <w:rPr>
      <w:sz w:val="20"/>
      <w:szCs w:val="20"/>
    </w:rPr>
  </w:style>
  <w:style w:type="character" w:customStyle="1" w:styleId="af1">
    <w:name w:val="Текст примечания Знак"/>
    <w:basedOn w:val="a0"/>
    <w:link w:val="af0"/>
    <w:uiPriority w:val="99"/>
    <w:semiHidden/>
    <w:rsid w:val="00C73AEC"/>
    <w:rPr>
      <w:sz w:val="20"/>
      <w:szCs w:val="20"/>
    </w:rPr>
  </w:style>
  <w:style w:type="paragraph" w:styleId="af2">
    <w:name w:val="annotation subject"/>
    <w:basedOn w:val="af0"/>
    <w:next w:val="af0"/>
    <w:link w:val="af3"/>
    <w:uiPriority w:val="99"/>
    <w:semiHidden/>
    <w:unhideWhenUsed/>
    <w:rsid w:val="00C73AEC"/>
    <w:rPr>
      <w:b/>
      <w:bCs/>
    </w:rPr>
  </w:style>
  <w:style w:type="character" w:customStyle="1" w:styleId="af3">
    <w:name w:val="Тема примечания Знак"/>
    <w:basedOn w:val="af1"/>
    <w:link w:val="af2"/>
    <w:uiPriority w:val="99"/>
    <w:semiHidden/>
    <w:rsid w:val="00C73AEC"/>
    <w:rPr>
      <w:b/>
      <w:bCs/>
      <w:sz w:val="20"/>
      <w:szCs w:val="20"/>
    </w:rPr>
  </w:style>
  <w:style w:type="character" w:styleId="af4">
    <w:name w:val="Placeholder Text"/>
    <w:basedOn w:val="a0"/>
    <w:uiPriority w:val="99"/>
    <w:semiHidden/>
    <w:rsid w:val="00E16758"/>
    <w:rPr>
      <w:color w:val="808080"/>
    </w:rPr>
  </w:style>
  <w:style w:type="paragraph" w:styleId="af5">
    <w:name w:val="Revision"/>
    <w:hidden/>
    <w:uiPriority w:val="99"/>
    <w:semiHidden/>
    <w:rsid w:val="001B4E80"/>
    <w:pPr>
      <w:spacing w:line="240" w:lineRule="auto"/>
    </w:pPr>
  </w:style>
  <w:style w:type="paragraph" w:styleId="af6">
    <w:name w:val="footnote text"/>
    <w:basedOn w:val="a"/>
    <w:link w:val="af7"/>
    <w:uiPriority w:val="99"/>
    <w:semiHidden/>
    <w:unhideWhenUsed/>
    <w:rsid w:val="003D7E1E"/>
    <w:pPr>
      <w:spacing w:line="240" w:lineRule="auto"/>
    </w:pPr>
    <w:rPr>
      <w:sz w:val="20"/>
      <w:szCs w:val="20"/>
    </w:rPr>
  </w:style>
  <w:style w:type="character" w:customStyle="1" w:styleId="af7">
    <w:name w:val="Текст сноски Знак"/>
    <w:basedOn w:val="a0"/>
    <w:link w:val="af6"/>
    <w:uiPriority w:val="99"/>
    <w:semiHidden/>
    <w:rsid w:val="003D7E1E"/>
    <w:rPr>
      <w:sz w:val="20"/>
      <w:szCs w:val="20"/>
    </w:rPr>
  </w:style>
  <w:style w:type="character" w:styleId="af8">
    <w:name w:val="footnote reference"/>
    <w:basedOn w:val="a0"/>
    <w:uiPriority w:val="99"/>
    <w:semiHidden/>
    <w:unhideWhenUsed/>
    <w:rsid w:val="003D7E1E"/>
    <w:rPr>
      <w:vertAlign w:val="superscript"/>
    </w:rPr>
  </w:style>
  <w:style w:type="paragraph" w:styleId="10">
    <w:name w:val="toc 1"/>
    <w:basedOn w:val="a"/>
    <w:next w:val="a"/>
    <w:autoRedefine/>
    <w:uiPriority w:val="39"/>
    <w:unhideWhenUsed/>
    <w:rsid w:val="00D513CD"/>
    <w:pPr>
      <w:spacing w:after="100"/>
    </w:pPr>
  </w:style>
  <w:style w:type="paragraph" w:styleId="20">
    <w:name w:val="toc 2"/>
    <w:basedOn w:val="a"/>
    <w:next w:val="a"/>
    <w:autoRedefine/>
    <w:uiPriority w:val="39"/>
    <w:unhideWhenUsed/>
    <w:rsid w:val="00D513CD"/>
    <w:pPr>
      <w:spacing w:after="100"/>
      <w:ind w:left="220"/>
    </w:pPr>
  </w:style>
  <w:style w:type="character" w:styleId="af9">
    <w:name w:val="Hyperlink"/>
    <w:basedOn w:val="a0"/>
    <w:uiPriority w:val="99"/>
    <w:unhideWhenUsed/>
    <w:rsid w:val="00D513CD"/>
    <w:rPr>
      <w:color w:val="0000FF" w:themeColor="hyperlink"/>
      <w:u w:val="single"/>
    </w:rPr>
  </w:style>
  <w:style w:type="paragraph" w:styleId="afa">
    <w:name w:val="header"/>
    <w:basedOn w:val="a"/>
    <w:link w:val="afb"/>
    <w:uiPriority w:val="99"/>
    <w:unhideWhenUsed/>
    <w:rsid w:val="00830557"/>
    <w:pPr>
      <w:tabs>
        <w:tab w:val="center" w:pos="4677"/>
        <w:tab w:val="right" w:pos="9355"/>
      </w:tabs>
      <w:spacing w:line="240" w:lineRule="auto"/>
    </w:pPr>
  </w:style>
  <w:style w:type="character" w:customStyle="1" w:styleId="afb">
    <w:name w:val="Верхний колонтитул Знак"/>
    <w:basedOn w:val="a0"/>
    <w:link w:val="afa"/>
    <w:uiPriority w:val="99"/>
    <w:rsid w:val="00830557"/>
  </w:style>
  <w:style w:type="paragraph" w:styleId="afc">
    <w:name w:val="footer"/>
    <w:basedOn w:val="a"/>
    <w:link w:val="afd"/>
    <w:uiPriority w:val="99"/>
    <w:unhideWhenUsed/>
    <w:rsid w:val="00830557"/>
    <w:pPr>
      <w:tabs>
        <w:tab w:val="center" w:pos="4677"/>
        <w:tab w:val="right" w:pos="9355"/>
      </w:tabs>
      <w:spacing w:line="240" w:lineRule="auto"/>
    </w:pPr>
  </w:style>
  <w:style w:type="character" w:customStyle="1" w:styleId="afd">
    <w:name w:val="Нижний колонтитул Знак"/>
    <w:basedOn w:val="a0"/>
    <w:link w:val="afc"/>
    <w:uiPriority w:val="99"/>
    <w:rsid w:val="00830557"/>
  </w:style>
  <w:style w:type="paragraph" w:styleId="afe">
    <w:name w:val="List Paragraph"/>
    <w:basedOn w:val="a"/>
    <w:uiPriority w:val="34"/>
    <w:qFormat/>
    <w:rsid w:val="001830DD"/>
    <w:pPr>
      <w:ind w:left="720"/>
      <w:contextualSpacing/>
    </w:pPr>
  </w:style>
  <w:style w:type="character" w:styleId="aff">
    <w:name w:val="FollowedHyperlink"/>
    <w:basedOn w:val="a0"/>
    <w:uiPriority w:val="99"/>
    <w:semiHidden/>
    <w:unhideWhenUsed/>
    <w:rsid w:val="00CA793F"/>
    <w:rPr>
      <w:color w:val="800080" w:themeColor="followedHyperlink"/>
      <w:u w:val="single"/>
    </w:rPr>
  </w:style>
  <w:style w:type="character" w:styleId="HTML">
    <w:name w:val="HTML Cite"/>
    <w:basedOn w:val="a0"/>
    <w:uiPriority w:val="99"/>
    <w:semiHidden/>
    <w:unhideWhenUsed/>
    <w:rsid w:val="00D762B0"/>
    <w:rPr>
      <w:i/>
      <w:iCs/>
    </w:rPr>
  </w:style>
  <w:style w:type="character" w:customStyle="1" w:styleId="huge">
    <w:name w:val="huge"/>
    <w:basedOn w:val="a0"/>
    <w:rsid w:val="00733DD8"/>
  </w:style>
  <w:style w:type="character" w:customStyle="1" w:styleId="bookizd">
    <w:name w:val="bookizd"/>
    <w:basedOn w:val="a0"/>
    <w:rsid w:val="00733DD8"/>
  </w:style>
  <w:style w:type="character" w:customStyle="1" w:styleId="isbn">
    <w:name w:val="isbn"/>
    <w:basedOn w:val="a0"/>
    <w:rsid w:val="00733DD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ru-RU" w:eastAsia="ru-RU"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E5C4A"/>
  </w:style>
  <w:style w:type="paragraph" w:styleId="1">
    <w:name w:val="heading 1"/>
    <w:basedOn w:val="a"/>
    <w:next w:val="a"/>
    <w:uiPriority w:val="9"/>
    <w:qFormat/>
    <w:rsid w:val="000E5C4A"/>
    <w:pPr>
      <w:keepNext/>
      <w:keepLines/>
      <w:spacing w:before="400" w:after="120"/>
      <w:outlineLvl w:val="0"/>
    </w:pPr>
    <w:rPr>
      <w:sz w:val="40"/>
      <w:szCs w:val="40"/>
    </w:rPr>
  </w:style>
  <w:style w:type="paragraph" w:styleId="2">
    <w:name w:val="heading 2"/>
    <w:basedOn w:val="a"/>
    <w:next w:val="a"/>
    <w:uiPriority w:val="9"/>
    <w:unhideWhenUsed/>
    <w:qFormat/>
    <w:rsid w:val="000E5C4A"/>
    <w:pPr>
      <w:keepNext/>
      <w:keepLines/>
      <w:spacing w:before="360" w:after="120"/>
      <w:outlineLvl w:val="1"/>
    </w:pPr>
    <w:rPr>
      <w:sz w:val="32"/>
      <w:szCs w:val="32"/>
    </w:rPr>
  </w:style>
  <w:style w:type="paragraph" w:styleId="3">
    <w:name w:val="heading 3"/>
    <w:basedOn w:val="a"/>
    <w:next w:val="a"/>
    <w:uiPriority w:val="9"/>
    <w:semiHidden/>
    <w:unhideWhenUsed/>
    <w:qFormat/>
    <w:rsid w:val="000E5C4A"/>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0E5C4A"/>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0E5C4A"/>
    <w:pPr>
      <w:keepNext/>
      <w:keepLines/>
      <w:spacing w:before="240" w:after="80"/>
      <w:outlineLvl w:val="4"/>
    </w:pPr>
    <w:rPr>
      <w:color w:val="666666"/>
    </w:rPr>
  </w:style>
  <w:style w:type="paragraph" w:styleId="6">
    <w:name w:val="heading 6"/>
    <w:basedOn w:val="a"/>
    <w:next w:val="a"/>
    <w:uiPriority w:val="9"/>
    <w:semiHidden/>
    <w:unhideWhenUsed/>
    <w:qFormat/>
    <w:rsid w:val="000E5C4A"/>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0E5C4A"/>
    <w:tblPr>
      <w:tblCellMar>
        <w:top w:w="0" w:type="dxa"/>
        <w:left w:w="0" w:type="dxa"/>
        <w:bottom w:w="0" w:type="dxa"/>
        <w:right w:w="0" w:type="dxa"/>
      </w:tblCellMar>
    </w:tblPr>
  </w:style>
  <w:style w:type="paragraph" w:styleId="a3">
    <w:name w:val="Title"/>
    <w:basedOn w:val="a"/>
    <w:next w:val="a"/>
    <w:uiPriority w:val="10"/>
    <w:qFormat/>
    <w:rsid w:val="000E5C4A"/>
    <w:pPr>
      <w:keepNext/>
      <w:keepLines/>
      <w:spacing w:after="60"/>
    </w:pPr>
    <w:rPr>
      <w:sz w:val="52"/>
      <w:szCs w:val="52"/>
    </w:rPr>
  </w:style>
  <w:style w:type="paragraph" w:styleId="a4">
    <w:name w:val="Subtitle"/>
    <w:basedOn w:val="a"/>
    <w:next w:val="a"/>
    <w:uiPriority w:val="11"/>
    <w:qFormat/>
    <w:rsid w:val="000E5C4A"/>
    <w:pPr>
      <w:keepNext/>
      <w:keepLines/>
      <w:spacing w:after="320"/>
    </w:pPr>
    <w:rPr>
      <w:color w:val="666666"/>
      <w:sz w:val="30"/>
      <w:szCs w:val="30"/>
    </w:rPr>
  </w:style>
  <w:style w:type="table" w:customStyle="1" w:styleId="a5">
    <w:basedOn w:val="TableNormal"/>
    <w:rsid w:val="000E5C4A"/>
    <w:tblPr>
      <w:tblStyleRowBandSize w:val="1"/>
      <w:tblStyleColBandSize w:val="1"/>
      <w:tblCellMar>
        <w:top w:w="0" w:type="dxa"/>
        <w:left w:w="115" w:type="dxa"/>
        <w:bottom w:w="0" w:type="dxa"/>
        <w:right w:w="115" w:type="dxa"/>
      </w:tblCellMar>
    </w:tblPr>
  </w:style>
  <w:style w:type="table" w:customStyle="1" w:styleId="a6">
    <w:basedOn w:val="TableNormal"/>
    <w:rsid w:val="000E5C4A"/>
    <w:tblPr>
      <w:tblStyleRowBandSize w:val="1"/>
      <w:tblStyleColBandSize w:val="1"/>
      <w:tblCellMar>
        <w:top w:w="0" w:type="dxa"/>
        <w:left w:w="115" w:type="dxa"/>
        <w:bottom w:w="0" w:type="dxa"/>
        <w:right w:w="115" w:type="dxa"/>
      </w:tblCellMar>
    </w:tblPr>
  </w:style>
  <w:style w:type="table" w:customStyle="1" w:styleId="a7">
    <w:basedOn w:val="TableNormal"/>
    <w:rsid w:val="000E5C4A"/>
    <w:tblPr>
      <w:tblStyleRowBandSize w:val="1"/>
      <w:tblStyleColBandSize w:val="1"/>
      <w:tblCellMar>
        <w:top w:w="55" w:type="dxa"/>
        <w:left w:w="55" w:type="dxa"/>
        <w:bottom w:w="55" w:type="dxa"/>
        <w:right w:w="55" w:type="dxa"/>
      </w:tblCellMar>
    </w:tblPr>
  </w:style>
  <w:style w:type="table" w:customStyle="1" w:styleId="a8">
    <w:basedOn w:val="TableNormal"/>
    <w:rsid w:val="000E5C4A"/>
    <w:tblPr>
      <w:tblStyleRowBandSize w:val="1"/>
      <w:tblStyleColBandSize w:val="1"/>
      <w:tblCellMar>
        <w:top w:w="100" w:type="dxa"/>
        <w:left w:w="100" w:type="dxa"/>
        <w:bottom w:w="100" w:type="dxa"/>
        <w:right w:w="100" w:type="dxa"/>
      </w:tblCellMar>
    </w:tblPr>
  </w:style>
  <w:style w:type="table" w:customStyle="1" w:styleId="a9">
    <w:basedOn w:val="TableNormal"/>
    <w:rsid w:val="000E5C4A"/>
    <w:rPr>
      <w:color w:val="76923C"/>
    </w:rPr>
    <w:tblPr>
      <w:tblStyleRowBandSize w:val="1"/>
      <w:tblStyleColBandSize w:val="1"/>
      <w:tblCellMar>
        <w:top w:w="0" w:type="dxa"/>
        <w:left w:w="108" w:type="dxa"/>
        <w:bottom w:w="0" w:type="dxa"/>
        <w:right w:w="108" w:type="dxa"/>
      </w:tblCellMar>
    </w:tblPr>
  </w:style>
  <w:style w:type="table" w:customStyle="1" w:styleId="aa">
    <w:basedOn w:val="TableNormal"/>
    <w:rsid w:val="000E5C4A"/>
    <w:rPr>
      <w:color w:val="E36C09"/>
    </w:rPr>
    <w:tblPr>
      <w:tblStyleRowBandSize w:val="1"/>
      <w:tblStyleColBandSize w:val="1"/>
      <w:tblCellMar>
        <w:top w:w="28" w:type="dxa"/>
        <w:left w:w="108" w:type="dxa"/>
        <w:bottom w:w="28" w:type="dxa"/>
        <w:right w:w="108" w:type="dxa"/>
      </w:tblCellMar>
    </w:tblPr>
  </w:style>
  <w:style w:type="table" w:customStyle="1" w:styleId="ab">
    <w:basedOn w:val="TableNormal"/>
    <w:rsid w:val="000E5C4A"/>
    <w:tblPr>
      <w:tblStyleRowBandSize w:val="1"/>
      <w:tblStyleColBandSize w:val="1"/>
      <w:tblCellMar>
        <w:top w:w="0" w:type="dxa"/>
        <w:left w:w="108" w:type="dxa"/>
        <w:bottom w:w="0" w:type="dxa"/>
        <w:right w:w="108" w:type="dxa"/>
      </w:tblCellMar>
    </w:tblPr>
  </w:style>
  <w:style w:type="table" w:customStyle="1" w:styleId="ac">
    <w:basedOn w:val="TableNormal"/>
    <w:rsid w:val="000E5C4A"/>
    <w:tblPr>
      <w:tblStyleRowBandSize w:val="1"/>
      <w:tblStyleColBandSize w:val="1"/>
      <w:tblCellMar>
        <w:top w:w="0" w:type="dxa"/>
        <w:left w:w="108" w:type="dxa"/>
        <w:bottom w:w="0" w:type="dxa"/>
        <w:right w:w="108" w:type="dxa"/>
      </w:tblCellMar>
    </w:tblPr>
  </w:style>
  <w:style w:type="paragraph" w:styleId="ad">
    <w:name w:val="Balloon Text"/>
    <w:basedOn w:val="a"/>
    <w:link w:val="ae"/>
    <w:uiPriority w:val="99"/>
    <w:semiHidden/>
    <w:unhideWhenUsed/>
    <w:rsid w:val="002D5441"/>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rsid w:val="002D5441"/>
    <w:rPr>
      <w:rFonts w:ascii="Tahoma" w:hAnsi="Tahoma" w:cs="Tahoma"/>
      <w:sz w:val="16"/>
      <w:szCs w:val="16"/>
    </w:rPr>
  </w:style>
  <w:style w:type="character" w:styleId="af">
    <w:name w:val="annotation reference"/>
    <w:basedOn w:val="a0"/>
    <w:uiPriority w:val="99"/>
    <w:semiHidden/>
    <w:unhideWhenUsed/>
    <w:rsid w:val="00C73AEC"/>
    <w:rPr>
      <w:sz w:val="16"/>
      <w:szCs w:val="16"/>
    </w:rPr>
  </w:style>
  <w:style w:type="paragraph" w:styleId="af0">
    <w:name w:val="annotation text"/>
    <w:basedOn w:val="a"/>
    <w:link w:val="af1"/>
    <w:uiPriority w:val="99"/>
    <w:semiHidden/>
    <w:unhideWhenUsed/>
    <w:rsid w:val="00C73AEC"/>
    <w:pPr>
      <w:spacing w:line="240" w:lineRule="auto"/>
    </w:pPr>
    <w:rPr>
      <w:sz w:val="20"/>
      <w:szCs w:val="20"/>
    </w:rPr>
  </w:style>
  <w:style w:type="character" w:customStyle="1" w:styleId="af1">
    <w:name w:val="Текст примечания Знак"/>
    <w:basedOn w:val="a0"/>
    <w:link w:val="af0"/>
    <w:uiPriority w:val="99"/>
    <w:semiHidden/>
    <w:rsid w:val="00C73AEC"/>
    <w:rPr>
      <w:sz w:val="20"/>
      <w:szCs w:val="20"/>
    </w:rPr>
  </w:style>
  <w:style w:type="paragraph" w:styleId="af2">
    <w:name w:val="annotation subject"/>
    <w:basedOn w:val="af0"/>
    <w:next w:val="af0"/>
    <w:link w:val="af3"/>
    <w:uiPriority w:val="99"/>
    <w:semiHidden/>
    <w:unhideWhenUsed/>
    <w:rsid w:val="00C73AEC"/>
    <w:rPr>
      <w:b/>
      <w:bCs/>
    </w:rPr>
  </w:style>
  <w:style w:type="character" w:customStyle="1" w:styleId="af3">
    <w:name w:val="Тема примечания Знак"/>
    <w:basedOn w:val="af1"/>
    <w:link w:val="af2"/>
    <w:uiPriority w:val="99"/>
    <w:semiHidden/>
    <w:rsid w:val="00C73AEC"/>
    <w:rPr>
      <w:b/>
      <w:bCs/>
      <w:sz w:val="20"/>
      <w:szCs w:val="20"/>
    </w:rPr>
  </w:style>
  <w:style w:type="character" w:styleId="af4">
    <w:name w:val="Placeholder Text"/>
    <w:basedOn w:val="a0"/>
    <w:uiPriority w:val="99"/>
    <w:semiHidden/>
    <w:rsid w:val="00E16758"/>
    <w:rPr>
      <w:color w:val="808080"/>
    </w:rPr>
  </w:style>
  <w:style w:type="paragraph" w:styleId="af5">
    <w:name w:val="Revision"/>
    <w:hidden/>
    <w:uiPriority w:val="99"/>
    <w:semiHidden/>
    <w:rsid w:val="001B4E80"/>
    <w:pPr>
      <w:spacing w:line="240" w:lineRule="auto"/>
    </w:pPr>
  </w:style>
  <w:style w:type="paragraph" w:styleId="af6">
    <w:name w:val="footnote text"/>
    <w:basedOn w:val="a"/>
    <w:link w:val="af7"/>
    <w:uiPriority w:val="99"/>
    <w:semiHidden/>
    <w:unhideWhenUsed/>
    <w:rsid w:val="003D7E1E"/>
    <w:pPr>
      <w:spacing w:line="240" w:lineRule="auto"/>
    </w:pPr>
    <w:rPr>
      <w:sz w:val="20"/>
      <w:szCs w:val="20"/>
    </w:rPr>
  </w:style>
  <w:style w:type="character" w:customStyle="1" w:styleId="af7">
    <w:name w:val="Текст сноски Знак"/>
    <w:basedOn w:val="a0"/>
    <w:link w:val="af6"/>
    <w:uiPriority w:val="99"/>
    <w:semiHidden/>
    <w:rsid w:val="003D7E1E"/>
    <w:rPr>
      <w:sz w:val="20"/>
      <w:szCs w:val="20"/>
    </w:rPr>
  </w:style>
  <w:style w:type="character" w:styleId="af8">
    <w:name w:val="footnote reference"/>
    <w:basedOn w:val="a0"/>
    <w:uiPriority w:val="99"/>
    <w:semiHidden/>
    <w:unhideWhenUsed/>
    <w:rsid w:val="003D7E1E"/>
    <w:rPr>
      <w:vertAlign w:val="superscript"/>
    </w:rPr>
  </w:style>
  <w:style w:type="paragraph" w:styleId="10">
    <w:name w:val="toc 1"/>
    <w:basedOn w:val="a"/>
    <w:next w:val="a"/>
    <w:autoRedefine/>
    <w:uiPriority w:val="39"/>
    <w:unhideWhenUsed/>
    <w:rsid w:val="00D513CD"/>
    <w:pPr>
      <w:spacing w:after="100"/>
    </w:pPr>
  </w:style>
  <w:style w:type="paragraph" w:styleId="20">
    <w:name w:val="toc 2"/>
    <w:basedOn w:val="a"/>
    <w:next w:val="a"/>
    <w:autoRedefine/>
    <w:uiPriority w:val="39"/>
    <w:unhideWhenUsed/>
    <w:rsid w:val="00D513CD"/>
    <w:pPr>
      <w:spacing w:after="100"/>
      <w:ind w:left="220"/>
    </w:pPr>
  </w:style>
  <w:style w:type="character" w:styleId="af9">
    <w:name w:val="Hyperlink"/>
    <w:basedOn w:val="a0"/>
    <w:uiPriority w:val="99"/>
    <w:unhideWhenUsed/>
    <w:rsid w:val="00D513CD"/>
    <w:rPr>
      <w:color w:val="0000FF" w:themeColor="hyperlink"/>
      <w:u w:val="single"/>
    </w:rPr>
  </w:style>
  <w:style w:type="paragraph" w:styleId="afa">
    <w:name w:val="header"/>
    <w:basedOn w:val="a"/>
    <w:link w:val="afb"/>
    <w:uiPriority w:val="99"/>
    <w:unhideWhenUsed/>
    <w:rsid w:val="00830557"/>
    <w:pPr>
      <w:tabs>
        <w:tab w:val="center" w:pos="4677"/>
        <w:tab w:val="right" w:pos="9355"/>
      </w:tabs>
      <w:spacing w:line="240" w:lineRule="auto"/>
    </w:pPr>
  </w:style>
  <w:style w:type="character" w:customStyle="1" w:styleId="afb">
    <w:name w:val="Верхний колонтитул Знак"/>
    <w:basedOn w:val="a0"/>
    <w:link w:val="afa"/>
    <w:uiPriority w:val="99"/>
    <w:rsid w:val="00830557"/>
  </w:style>
  <w:style w:type="paragraph" w:styleId="afc">
    <w:name w:val="footer"/>
    <w:basedOn w:val="a"/>
    <w:link w:val="afd"/>
    <w:uiPriority w:val="99"/>
    <w:unhideWhenUsed/>
    <w:rsid w:val="00830557"/>
    <w:pPr>
      <w:tabs>
        <w:tab w:val="center" w:pos="4677"/>
        <w:tab w:val="right" w:pos="9355"/>
      </w:tabs>
      <w:spacing w:line="240" w:lineRule="auto"/>
    </w:pPr>
  </w:style>
  <w:style w:type="character" w:customStyle="1" w:styleId="afd">
    <w:name w:val="Нижний колонтитул Знак"/>
    <w:basedOn w:val="a0"/>
    <w:link w:val="afc"/>
    <w:uiPriority w:val="99"/>
    <w:rsid w:val="00830557"/>
  </w:style>
  <w:style w:type="paragraph" w:styleId="afe">
    <w:name w:val="List Paragraph"/>
    <w:basedOn w:val="a"/>
    <w:uiPriority w:val="34"/>
    <w:qFormat/>
    <w:rsid w:val="001830DD"/>
    <w:pPr>
      <w:ind w:left="720"/>
      <w:contextualSpacing/>
    </w:pPr>
  </w:style>
  <w:style w:type="character" w:styleId="aff">
    <w:name w:val="FollowedHyperlink"/>
    <w:basedOn w:val="a0"/>
    <w:uiPriority w:val="99"/>
    <w:semiHidden/>
    <w:unhideWhenUsed/>
    <w:rsid w:val="00CA793F"/>
    <w:rPr>
      <w:color w:val="800080" w:themeColor="followedHyperlink"/>
      <w:u w:val="single"/>
    </w:rPr>
  </w:style>
  <w:style w:type="character" w:styleId="HTML">
    <w:name w:val="HTML Cite"/>
    <w:basedOn w:val="a0"/>
    <w:uiPriority w:val="99"/>
    <w:semiHidden/>
    <w:unhideWhenUsed/>
    <w:rsid w:val="00D762B0"/>
    <w:rPr>
      <w:i/>
      <w:iCs/>
    </w:rPr>
  </w:style>
  <w:style w:type="character" w:customStyle="1" w:styleId="huge">
    <w:name w:val="huge"/>
    <w:basedOn w:val="a0"/>
    <w:rsid w:val="00733DD8"/>
  </w:style>
  <w:style w:type="character" w:customStyle="1" w:styleId="bookizd">
    <w:name w:val="bookizd"/>
    <w:basedOn w:val="a0"/>
    <w:rsid w:val="00733DD8"/>
  </w:style>
  <w:style w:type="character" w:customStyle="1" w:styleId="isbn">
    <w:name w:val="isbn"/>
    <w:basedOn w:val="a0"/>
    <w:rsid w:val="00733D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425470">
      <w:bodyDiv w:val="1"/>
      <w:marLeft w:val="0"/>
      <w:marRight w:val="0"/>
      <w:marTop w:val="0"/>
      <w:marBottom w:val="0"/>
      <w:divBdr>
        <w:top w:val="none" w:sz="0" w:space="0" w:color="auto"/>
        <w:left w:val="none" w:sz="0" w:space="0" w:color="auto"/>
        <w:bottom w:val="none" w:sz="0" w:space="0" w:color="auto"/>
        <w:right w:val="none" w:sz="0" w:space="0" w:color="auto"/>
      </w:divBdr>
      <w:divsChild>
        <w:div w:id="1611547059">
          <w:marLeft w:val="0"/>
          <w:marRight w:val="0"/>
          <w:marTop w:val="0"/>
          <w:marBottom w:val="72"/>
          <w:divBdr>
            <w:top w:val="none" w:sz="0" w:space="0" w:color="auto"/>
            <w:left w:val="none" w:sz="0" w:space="0" w:color="auto"/>
            <w:bottom w:val="none" w:sz="0" w:space="0" w:color="auto"/>
            <w:right w:val="none" w:sz="0" w:space="0" w:color="auto"/>
          </w:divBdr>
        </w:div>
        <w:div w:id="119349599">
          <w:marLeft w:val="0"/>
          <w:marRight w:val="0"/>
          <w:marTop w:val="0"/>
          <w:marBottom w:val="0"/>
          <w:divBdr>
            <w:top w:val="none" w:sz="0" w:space="0" w:color="auto"/>
            <w:left w:val="none" w:sz="0" w:space="0" w:color="auto"/>
            <w:bottom w:val="none" w:sz="0" w:space="0" w:color="auto"/>
            <w:right w:val="none" w:sz="0" w:space="0" w:color="auto"/>
          </w:divBdr>
        </w:div>
        <w:div w:id="1536502678">
          <w:marLeft w:val="0"/>
          <w:marRight w:val="0"/>
          <w:marTop w:val="72"/>
          <w:marBottom w:val="0"/>
          <w:divBdr>
            <w:top w:val="none" w:sz="0" w:space="0" w:color="auto"/>
            <w:left w:val="none" w:sz="0" w:space="0" w:color="auto"/>
            <w:bottom w:val="none" w:sz="0" w:space="0" w:color="auto"/>
            <w:right w:val="none" w:sz="0" w:space="0" w:color="auto"/>
          </w:divBdr>
        </w:div>
      </w:divsChild>
    </w:div>
    <w:div w:id="1034889604">
      <w:bodyDiv w:val="1"/>
      <w:marLeft w:val="0"/>
      <w:marRight w:val="0"/>
      <w:marTop w:val="0"/>
      <w:marBottom w:val="0"/>
      <w:divBdr>
        <w:top w:val="none" w:sz="0" w:space="0" w:color="auto"/>
        <w:left w:val="none" w:sz="0" w:space="0" w:color="auto"/>
        <w:bottom w:val="none" w:sz="0" w:space="0" w:color="auto"/>
        <w:right w:val="none" w:sz="0" w:space="0" w:color="auto"/>
      </w:divBdr>
    </w:div>
    <w:div w:id="1835535036">
      <w:bodyDiv w:val="1"/>
      <w:marLeft w:val="0"/>
      <w:marRight w:val="0"/>
      <w:marTop w:val="0"/>
      <w:marBottom w:val="0"/>
      <w:divBdr>
        <w:top w:val="none" w:sz="0" w:space="0" w:color="auto"/>
        <w:left w:val="none" w:sz="0" w:space="0" w:color="auto"/>
        <w:bottom w:val="none" w:sz="0" w:space="0" w:color="auto"/>
        <w:right w:val="none" w:sz="0" w:space="0" w:color="auto"/>
      </w:divBdr>
    </w:div>
    <w:div w:id="1874070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hyperlink" Target="http://www.emsd.ru/ts/alldemo.php?id=2" TargetMode="External"/><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microsoft.com/office/2011/relationships/people" Target="people.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www.labirint.ru/pubhouse/1457/"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microsoft.com/office/2011/relationships/commentsExtended" Target="commentsExtended.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hyperlink" Target="https://www.labirint.ru/pubhouse/1457/"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comments" Target="comments.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6CE9C-168E-49CF-A35E-2A63E3BD8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2399</TotalTime>
  <Pages>207</Pages>
  <Words>60361</Words>
  <Characters>344060</Characters>
  <Application>Microsoft Office Word</Application>
  <DocSecurity>0</DocSecurity>
  <Lines>2867</Lines>
  <Paragraphs>807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403614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СБ</cp:lastModifiedBy>
  <cp:revision>38</cp:revision>
  <dcterms:created xsi:type="dcterms:W3CDTF">2019-10-30T23:28:00Z</dcterms:created>
  <dcterms:modified xsi:type="dcterms:W3CDTF">2019-11-11T00:46:00Z</dcterms:modified>
</cp:coreProperties>
</file>